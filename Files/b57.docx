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697F" w:rsidRPr="00B32DB7" w:rsidRDefault="00795E13" w:rsidP="0068113E">
      <w:pPr>
        <w:jc w:val="center"/>
      </w:pPr>
      <w:bookmarkStart w:id="0" w:name="_Toc74731902"/>
      <w:bookmarkStart w:id="1" w:name="_Toc35835815"/>
      <w:bookmarkStart w:id="2" w:name="_Toc33372680"/>
      <w:r w:rsidRPr="00B32DB7">
        <w:rPr>
          <w:noProof/>
          <w:lang w:val="fr-FR" w:eastAsia="fr-FR"/>
        </w:rPr>
        <w:drawing>
          <wp:inline distT="0" distB="0" distL="0" distR="0">
            <wp:extent cx="1847850" cy="1800225"/>
            <wp:effectExtent l="19050" t="0" r="0" b="0"/>
            <wp:docPr id="9" name="Image 1" descr="gran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grand_logo"/>
                    <pic:cNvPicPr>
                      <a:picLocks noChangeAspect="1" noChangeArrowheads="1"/>
                    </pic:cNvPicPr>
                  </pic:nvPicPr>
                  <pic:blipFill>
                    <a:blip r:embed="rId9" cstate="print"/>
                    <a:srcRect/>
                    <a:stretch>
                      <a:fillRect/>
                    </a:stretch>
                  </pic:blipFill>
                  <pic:spPr bwMode="auto">
                    <a:xfrm>
                      <a:off x="0" y="0"/>
                      <a:ext cx="1847850" cy="1800225"/>
                    </a:xfrm>
                    <a:prstGeom prst="rect">
                      <a:avLst/>
                    </a:prstGeom>
                    <a:noFill/>
                    <a:ln w="9525">
                      <a:noFill/>
                      <a:miter lim="800000"/>
                      <a:headEnd/>
                      <a:tailEnd/>
                    </a:ln>
                  </pic:spPr>
                </pic:pic>
              </a:graphicData>
            </a:graphic>
          </wp:inline>
        </w:drawing>
      </w:r>
    </w:p>
    <w:p w:rsidR="008C697F" w:rsidRPr="00B32DB7" w:rsidRDefault="008C697F" w:rsidP="00DA6216">
      <w:pPr>
        <w:jc w:val="center"/>
        <w:rPr>
          <w:b/>
        </w:rPr>
      </w:pPr>
      <w:r w:rsidRPr="00B32DB7">
        <w:rPr>
          <w:b/>
        </w:rPr>
        <w:t>MyOcean2 Project</w:t>
      </w:r>
    </w:p>
    <w:p w:rsidR="008C697F" w:rsidRPr="00B32DB7" w:rsidRDefault="008C697F" w:rsidP="008C66CB"/>
    <w:p w:rsidR="008C697F" w:rsidRPr="00B32DB7" w:rsidRDefault="008C697F" w:rsidP="00686CFE">
      <w:pPr>
        <w:pStyle w:val="sous-titredoc"/>
      </w:pPr>
      <w:r w:rsidRPr="00B32DB7">
        <w:t xml:space="preserve">MyOcean2 CIS </w:t>
      </w:r>
    </w:p>
    <w:p w:rsidR="00B46B8E" w:rsidRDefault="00616BF0" w:rsidP="0068113E">
      <w:pPr>
        <w:pStyle w:val="sous-titredoc"/>
      </w:pPr>
      <w:r w:rsidRPr="00B32DB7">
        <w:t xml:space="preserve">MyOcean </w:t>
      </w:r>
      <w:r w:rsidR="00B22D6D" w:rsidRPr="00B32DB7">
        <w:t>Information System</w:t>
      </w:r>
      <w:r w:rsidR="00F3655D" w:rsidRPr="00B32DB7">
        <w:t xml:space="preserve"> </w:t>
      </w:r>
    </w:p>
    <w:p w:rsidR="00616BF0" w:rsidRPr="00B32DB7" w:rsidRDefault="00616BF0" w:rsidP="0068113E">
      <w:pPr>
        <w:pStyle w:val="sous-titredoc"/>
      </w:pPr>
      <w:r w:rsidRPr="00B32DB7">
        <w:t xml:space="preserve">Architecture &amp; Design </w:t>
      </w:r>
      <w:r w:rsidR="00B46B8E">
        <w:t>Document</w:t>
      </w:r>
    </w:p>
    <w:p w:rsidR="00BB0302" w:rsidRPr="00B32DB7" w:rsidRDefault="00BB0302" w:rsidP="00DA6216">
      <w:pPr>
        <w:jc w:val="center"/>
      </w:pPr>
      <w:r w:rsidRPr="00B32DB7">
        <w:t xml:space="preserve">Reference: </w:t>
      </w:r>
      <w:r w:rsidRPr="00B32DB7">
        <w:tab/>
        <w:t>MYO</w:t>
      </w:r>
      <w:r w:rsidR="0028218C" w:rsidRPr="00B32DB7">
        <w:t>2</w:t>
      </w:r>
      <w:r w:rsidRPr="00B32DB7">
        <w:t>-</w:t>
      </w:r>
      <w:r w:rsidR="0028218C" w:rsidRPr="00B32DB7">
        <w:t>CIS-</w:t>
      </w:r>
      <w:r w:rsidR="00B22D6D" w:rsidRPr="00B32DB7">
        <w:t>MIS</w:t>
      </w:r>
      <w:r w:rsidRPr="00B32DB7">
        <w:t>-ADD</w:t>
      </w:r>
    </w:p>
    <w:p w:rsidR="00BB0302" w:rsidRPr="00B32DB7" w:rsidRDefault="00BB0302" w:rsidP="008C66CB"/>
    <w:p w:rsidR="006C03C4" w:rsidRPr="00B32DB7" w:rsidRDefault="006C03C4" w:rsidP="008C66CB"/>
    <w:p w:rsidR="002B2B04" w:rsidRPr="00B32DB7" w:rsidRDefault="002B2B04" w:rsidP="008C66CB"/>
    <w:tbl>
      <w:tblPr>
        <w:tblW w:w="0" w:type="auto"/>
        <w:tblBorders>
          <w:top w:val="single" w:sz="12" w:space="0" w:color="FF6600"/>
          <w:left w:val="single" w:sz="12" w:space="0" w:color="FF6600"/>
          <w:bottom w:val="single" w:sz="12" w:space="0" w:color="FF6600"/>
          <w:right w:val="single" w:sz="12" w:space="0" w:color="FF6600"/>
        </w:tblBorders>
        <w:tblLook w:val="01E0" w:firstRow="1" w:lastRow="1" w:firstColumn="1" w:lastColumn="1" w:noHBand="0" w:noVBand="0"/>
      </w:tblPr>
      <w:tblGrid>
        <w:gridCol w:w="3148"/>
        <w:gridCol w:w="6139"/>
      </w:tblGrid>
      <w:tr w:rsidR="006C03C4" w:rsidRPr="00B32DB7" w:rsidTr="006C03C4">
        <w:tc>
          <w:tcPr>
            <w:tcW w:w="3227" w:type="dxa"/>
          </w:tcPr>
          <w:p w:rsidR="006C03C4" w:rsidRPr="00B32DB7" w:rsidRDefault="006C03C4" w:rsidP="008C66CB">
            <w:pPr>
              <w:rPr>
                <w:rFonts w:eastAsia="Times New Roman"/>
                <w:b/>
                <w:bCs/>
                <w:sz w:val="18"/>
                <w:szCs w:val="20"/>
              </w:rPr>
            </w:pPr>
            <w:r w:rsidRPr="00B32DB7">
              <w:rPr>
                <w:rFonts w:eastAsia="Times New Roman"/>
                <w:b/>
                <w:bCs/>
                <w:sz w:val="18"/>
                <w:szCs w:val="20"/>
              </w:rPr>
              <w:t xml:space="preserve">Project N°: </w:t>
            </w:r>
            <w:r w:rsidRPr="00B32DB7">
              <w:rPr>
                <w:sz w:val="18"/>
              </w:rPr>
              <w:t>FP7-SPACE-20011-1</w:t>
            </w:r>
          </w:p>
        </w:tc>
        <w:tc>
          <w:tcPr>
            <w:tcW w:w="6317" w:type="dxa"/>
          </w:tcPr>
          <w:p w:rsidR="006C03C4" w:rsidRPr="00B32DB7" w:rsidRDefault="006C03C4" w:rsidP="008C66CB">
            <w:pPr>
              <w:rPr>
                <w:b/>
                <w:sz w:val="18"/>
              </w:rPr>
            </w:pPr>
            <w:r w:rsidRPr="00B32DB7">
              <w:rPr>
                <w:b/>
                <w:sz w:val="18"/>
              </w:rPr>
              <w:t xml:space="preserve">Work programme topic: </w:t>
            </w:r>
            <w:r w:rsidRPr="00B32DB7">
              <w:rPr>
                <w:sz w:val="18"/>
              </w:rPr>
              <w:t>SPA.2011.1.5.01 – Prototype Operational continuity of  GMES services in the Marine Area</w:t>
            </w:r>
          </w:p>
        </w:tc>
      </w:tr>
      <w:tr w:rsidR="006C03C4" w:rsidRPr="00B32DB7" w:rsidTr="006C03C4">
        <w:tc>
          <w:tcPr>
            <w:tcW w:w="3227" w:type="dxa"/>
          </w:tcPr>
          <w:p w:rsidR="006C03C4" w:rsidRPr="00B32DB7" w:rsidRDefault="006C03C4" w:rsidP="008C66CB">
            <w:pPr>
              <w:rPr>
                <w:sz w:val="18"/>
              </w:rPr>
            </w:pPr>
            <w:r w:rsidRPr="00B32DB7">
              <w:rPr>
                <w:sz w:val="18"/>
              </w:rPr>
              <w:t xml:space="preserve">Start Date of project  </w:t>
            </w:r>
            <w:r w:rsidRPr="00B32DB7">
              <w:rPr>
                <w:sz w:val="18"/>
                <w:szCs w:val="18"/>
              </w:rPr>
              <w:t xml:space="preserve">01/04/2012  </w:t>
            </w:r>
            <w:r w:rsidRPr="00B32DB7">
              <w:rPr>
                <w:sz w:val="18"/>
                <w:szCs w:val="18"/>
              </w:rPr>
              <w:tab/>
            </w:r>
          </w:p>
        </w:tc>
        <w:tc>
          <w:tcPr>
            <w:tcW w:w="6317" w:type="dxa"/>
          </w:tcPr>
          <w:p w:rsidR="006C03C4" w:rsidRPr="00B32DB7" w:rsidRDefault="006C03C4" w:rsidP="008C66CB">
            <w:pPr>
              <w:rPr>
                <w:sz w:val="18"/>
              </w:rPr>
            </w:pPr>
            <w:r w:rsidRPr="00B32DB7">
              <w:rPr>
                <w:sz w:val="18"/>
              </w:rPr>
              <w:t>Duration: 30 Months</w:t>
            </w:r>
          </w:p>
        </w:tc>
      </w:tr>
    </w:tbl>
    <w:p w:rsidR="006C03C4" w:rsidRPr="00B32DB7" w:rsidRDefault="006C03C4" w:rsidP="008C66CB"/>
    <w:p w:rsidR="006C03C4" w:rsidRPr="00B32DB7" w:rsidRDefault="006C03C4" w:rsidP="008C66CB"/>
    <w:p w:rsidR="006C03C4" w:rsidRPr="00B32DB7" w:rsidRDefault="006C03C4" w:rsidP="008C66CB"/>
    <w:tbl>
      <w:tblPr>
        <w:tblW w:w="0" w:type="auto"/>
        <w:tblBorders>
          <w:top w:val="single" w:sz="12" w:space="0" w:color="FF6600"/>
          <w:left w:val="single" w:sz="12" w:space="0" w:color="FF6600"/>
          <w:bottom w:val="single" w:sz="12" w:space="0" w:color="FF6600"/>
          <w:right w:val="single" w:sz="12" w:space="0" w:color="FF6600"/>
          <w:insideH w:val="single" w:sz="2" w:space="0" w:color="808080"/>
          <w:insideV w:val="single" w:sz="2" w:space="0" w:color="808080"/>
        </w:tblBorders>
        <w:tblLook w:val="01E0" w:firstRow="1" w:lastRow="1" w:firstColumn="1" w:lastColumn="1" w:noHBand="0" w:noVBand="0"/>
      </w:tblPr>
      <w:tblGrid>
        <w:gridCol w:w="3165"/>
        <w:gridCol w:w="4031"/>
        <w:gridCol w:w="2091"/>
      </w:tblGrid>
      <w:tr w:rsidR="006C03C4" w:rsidRPr="00AE019C" w:rsidTr="006C03C4">
        <w:tc>
          <w:tcPr>
            <w:tcW w:w="3165" w:type="dxa"/>
          </w:tcPr>
          <w:p w:rsidR="006C03C4" w:rsidRPr="00AE019C" w:rsidRDefault="00AE019C" w:rsidP="00AE019C">
            <w:pPr>
              <w:rPr>
                <w:rFonts w:asciiTheme="minorHAnsi" w:hAnsiTheme="minorHAnsi" w:cstheme="minorHAnsi"/>
              </w:rPr>
            </w:pPr>
            <w:r w:rsidRPr="00AE019C">
              <w:rPr>
                <w:rFonts w:asciiTheme="minorHAnsi" w:hAnsiTheme="minorHAnsi" w:cstheme="minorHAnsi"/>
                <w:b/>
              </w:rPr>
              <w:t>Validated by:</w:t>
            </w:r>
            <w:r w:rsidRPr="00AE019C">
              <w:rPr>
                <w:rFonts w:asciiTheme="minorHAnsi" w:hAnsiTheme="minorHAnsi" w:cstheme="minorHAnsi"/>
              </w:rPr>
              <w:t xml:space="preserve"> </w:t>
            </w:r>
            <w:r w:rsidRPr="00AE019C">
              <w:rPr>
                <w:rFonts w:asciiTheme="minorHAnsi" w:hAnsiTheme="minorHAnsi" w:cstheme="minorHAnsi"/>
                <w:bCs/>
              </w:rPr>
              <w:t>Work Package Leader</w:t>
            </w:r>
          </w:p>
        </w:tc>
        <w:tc>
          <w:tcPr>
            <w:tcW w:w="4031" w:type="dxa"/>
          </w:tcPr>
          <w:p w:rsidR="006C03C4" w:rsidRPr="00AE019C" w:rsidRDefault="006C03C4" w:rsidP="00AF625D">
            <w:pPr>
              <w:rPr>
                <w:rFonts w:asciiTheme="minorHAnsi" w:hAnsiTheme="minorHAnsi" w:cstheme="minorHAnsi"/>
              </w:rPr>
            </w:pPr>
            <w:r w:rsidRPr="00AE019C">
              <w:rPr>
                <w:rFonts w:asciiTheme="minorHAnsi" w:hAnsiTheme="minorHAnsi" w:cstheme="minorHAnsi"/>
                <w:b/>
              </w:rPr>
              <w:t>Document release number:</w:t>
            </w:r>
            <w:r w:rsidRPr="00AE019C">
              <w:rPr>
                <w:rFonts w:asciiTheme="minorHAnsi" w:hAnsiTheme="minorHAnsi" w:cstheme="minorHAnsi"/>
              </w:rPr>
              <w:t xml:space="preserve"> </w:t>
            </w:r>
            <w:r w:rsidR="00E111F6" w:rsidRPr="00AE019C">
              <w:rPr>
                <w:rFonts w:asciiTheme="minorHAnsi" w:hAnsiTheme="minorHAnsi" w:cstheme="minorHAnsi"/>
              </w:rPr>
              <w:t>2</w:t>
            </w:r>
            <w:r w:rsidRPr="00AE019C">
              <w:rPr>
                <w:rFonts w:asciiTheme="minorHAnsi" w:hAnsiTheme="minorHAnsi" w:cstheme="minorHAnsi"/>
              </w:rPr>
              <w:t>.</w:t>
            </w:r>
            <w:r w:rsidR="00AF625D">
              <w:rPr>
                <w:rFonts w:asciiTheme="minorHAnsi" w:hAnsiTheme="minorHAnsi" w:cstheme="minorHAnsi"/>
              </w:rPr>
              <w:t>2</w:t>
            </w:r>
          </w:p>
        </w:tc>
        <w:tc>
          <w:tcPr>
            <w:tcW w:w="2091" w:type="dxa"/>
          </w:tcPr>
          <w:p w:rsidR="006C03C4" w:rsidRPr="00AE019C" w:rsidRDefault="006C03C4" w:rsidP="00AF625D">
            <w:pPr>
              <w:rPr>
                <w:rFonts w:asciiTheme="minorHAnsi" w:hAnsiTheme="minorHAnsi" w:cstheme="minorHAnsi"/>
              </w:rPr>
            </w:pPr>
            <w:r w:rsidRPr="00AE019C">
              <w:rPr>
                <w:rFonts w:asciiTheme="minorHAnsi" w:hAnsiTheme="minorHAnsi" w:cstheme="minorHAnsi"/>
                <w:b/>
              </w:rPr>
              <w:t>Date:</w:t>
            </w:r>
            <w:r w:rsidRPr="00AE019C">
              <w:rPr>
                <w:rFonts w:asciiTheme="minorHAnsi" w:hAnsiTheme="minorHAnsi" w:cstheme="minorHAnsi"/>
              </w:rPr>
              <w:t xml:space="preserve"> </w:t>
            </w:r>
            <w:r w:rsidR="00AF625D">
              <w:rPr>
                <w:rFonts w:asciiTheme="minorHAnsi" w:hAnsiTheme="minorHAnsi" w:cstheme="minorHAnsi"/>
              </w:rPr>
              <w:t>25</w:t>
            </w:r>
            <w:r w:rsidR="00B22D6D" w:rsidRPr="00AE019C">
              <w:rPr>
                <w:rFonts w:asciiTheme="minorHAnsi" w:hAnsiTheme="minorHAnsi" w:cstheme="minorHAnsi"/>
              </w:rPr>
              <w:t xml:space="preserve"> </w:t>
            </w:r>
            <w:r w:rsidR="00AF625D">
              <w:rPr>
                <w:rFonts w:asciiTheme="minorHAnsi" w:hAnsiTheme="minorHAnsi" w:cstheme="minorHAnsi"/>
              </w:rPr>
              <w:t>July</w:t>
            </w:r>
            <w:r w:rsidRPr="00AE019C">
              <w:rPr>
                <w:rFonts w:asciiTheme="minorHAnsi" w:hAnsiTheme="minorHAnsi" w:cstheme="minorHAnsi"/>
              </w:rPr>
              <w:t xml:space="preserve"> 201</w:t>
            </w:r>
            <w:r w:rsidR="00B22D6D" w:rsidRPr="00AE019C">
              <w:rPr>
                <w:rFonts w:asciiTheme="minorHAnsi" w:hAnsiTheme="minorHAnsi" w:cstheme="minorHAnsi"/>
              </w:rPr>
              <w:t>3</w:t>
            </w:r>
          </w:p>
        </w:tc>
      </w:tr>
      <w:tr w:rsidR="006C03C4" w:rsidRPr="00207BF0" w:rsidTr="006C03C4">
        <w:tc>
          <w:tcPr>
            <w:tcW w:w="9287" w:type="dxa"/>
            <w:gridSpan w:val="3"/>
          </w:tcPr>
          <w:p w:rsidR="006C03C4" w:rsidRPr="00AE019C" w:rsidRDefault="006C03C4" w:rsidP="004140A9">
            <w:pPr>
              <w:rPr>
                <w:rFonts w:asciiTheme="minorHAnsi" w:hAnsiTheme="minorHAnsi" w:cstheme="minorHAnsi"/>
                <w:lang w:val="fr-FR"/>
              </w:rPr>
            </w:pPr>
            <w:r w:rsidRPr="00AE019C">
              <w:rPr>
                <w:rFonts w:asciiTheme="minorHAnsi" w:hAnsiTheme="minorHAnsi" w:cstheme="minorHAnsi"/>
                <w:b/>
                <w:lang w:val="fr-FR"/>
              </w:rPr>
              <w:t xml:space="preserve">Contributors : </w:t>
            </w:r>
            <w:r w:rsidR="0076395B" w:rsidRPr="00AE019C">
              <w:rPr>
                <w:rFonts w:asciiTheme="minorHAnsi" w:hAnsiTheme="minorHAnsi" w:cstheme="minorHAnsi"/>
                <w:lang w:val="fr-FR"/>
              </w:rPr>
              <w:t>R.</w:t>
            </w:r>
            <w:r w:rsidR="00636B83" w:rsidRPr="00AE019C">
              <w:rPr>
                <w:rFonts w:asciiTheme="minorHAnsi" w:hAnsiTheme="minorHAnsi" w:cstheme="minorHAnsi"/>
                <w:lang w:val="fr-FR"/>
              </w:rPr>
              <w:t xml:space="preserve"> </w:t>
            </w:r>
            <w:r w:rsidR="0076395B" w:rsidRPr="00AE019C">
              <w:rPr>
                <w:rFonts w:asciiTheme="minorHAnsi" w:hAnsiTheme="minorHAnsi" w:cstheme="minorHAnsi"/>
                <w:lang w:val="fr-FR"/>
              </w:rPr>
              <w:t xml:space="preserve">Capecchi, R. de Dianous, </w:t>
            </w:r>
            <w:r w:rsidR="004140A9" w:rsidRPr="00AE019C">
              <w:rPr>
                <w:rFonts w:asciiTheme="minorHAnsi" w:hAnsiTheme="minorHAnsi" w:cstheme="minorHAnsi"/>
                <w:lang w:val="fr-FR"/>
              </w:rPr>
              <w:t xml:space="preserve">D. Earith, G. Gasciarino, T. Loubrieu, </w:t>
            </w:r>
            <w:r w:rsidR="0076395B" w:rsidRPr="00AE019C">
              <w:rPr>
                <w:rFonts w:asciiTheme="minorHAnsi" w:hAnsiTheme="minorHAnsi" w:cstheme="minorHAnsi"/>
                <w:lang w:val="fr-FR"/>
              </w:rPr>
              <w:t>J.M. Zigna</w:t>
            </w:r>
          </w:p>
        </w:tc>
      </w:tr>
      <w:tr w:rsidR="006C03C4" w:rsidRPr="00AE019C" w:rsidTr="006C03C4">
        <w:tc>
          <w:tcPr>
            <w:tcW w:w="9287" w:type="dxa"/>
            <w:gridSpan w:val="3"/>
          </w:tcPr>
          <w:p w:rsidR="006C03C4" w:rsidRPr="00AE019C" w:rsidRDefault="006C03C4" w:rsidP="00AE019C">
            <w:pPr>
              <w:rPr>
                <w:rFonts w:asciiTheme="minorHAnsi" w:hAnsiTheme="minorHAnsi" w:cstheme="minorHAnsi"/>
              </w:rPr>
            </w:pPr>
            <w:r w:rsidRPr="00AE019C">
              <w:rPr>
                <w:rFonts w:asciiTheme="minorHAnsi" w:hAnsiTheme="minorHAnsi" w:cstheme="minorHAnsi"/>
                <w:b/>
              </w:rPr>
              <w:t>MyOcean version scope:</w:t>
            </w:r>
            <w:r w:rsidRPr="00AE019C">
              <w:rPr>
                <w:rFonts w:asciiTheme="minorHAnsi" w:hAnsiTheme="minorHAnsi" w:cstheme="minorHAnsi"/>
              </w:rPr>
              <w:t xml:space="preserve"> all project versions</w:t>
            </w:r>
          </w:p>
        </w:tc>
      </w:tr>
      <w:tr w:rsidR="006C03C4" w:rsidRPr="00AE019C" w:rsidTr="006C03C4">
        <w:tc>
          <w:tcPr>
            <w:tcW w:w="3165" w:type="dxa"/>
          </w:tcPr>
          <w:p w:rsidR="006C03C4" w:rsidRPr="00AE019C" w:rsidRDefault="006C03C4" w:rsidP="008C66CB">
            <w:pPr>
              <w:rPr>
                <w:rFonts w:asciiTheme="minorHAnsi" w:hAnsiTheme="minorHAnsi" w:cstheme="minorHAnsi"/>
              </w:rPr>
            </w:pPr>
            <w:r w:rsidRPr="00AE019C">
              <w:rPr>
                <w:rFonts w:asciiTheme="minorHAnsi" w:hAnsiTheme="minorHAnsi" w:cstheme="minorHAnsi"/>
                <w:b/>
              </w:rPr>
              <w:t>Dissemination level:</w:t>
            </w:r>
            <w:r w:rsidRPr="00AE019C">
              <w:rPr>
                <w:rFonts w:asciiTheme="minorHAnsi" w:hAnsiTheme="minorHAnsi" w:cstheme="minorHAnsi"/>
              </w:rPr>
              <w:t xml:space="preserve"> CO</w:t>
            </w:r>
          </w:p>
        </w:tc>
        <w:tc>
          <w:tcPr>
            <w:tcW w:w="6122" w:type="dxa"/>
            <w:gridSpan w:val="2"/>
          </w:tcPr>
          <w:p w:rsidR="006C03C4" w:rsidRPr="00AE019C" w:rsidRDefault="006C03C4" w:rsidP="006C03C4">
            <w:pPr>
              <w:rPr>
                <w:rFonts w:asciiTheme="minorHAnsi" w:hAnsiTheme="minorHAnsi" w:cstheme="minorHAnsi"/>
                <w:b/>
                <w:bCs/>
              </w:rPr>
            </w:pPr>
          </w:p>
        </w:tc>
      </w:tr>
    </w:tbl>
    <w:p w:rsidR="006C03C4" w:rsidRPr="00B32DB7" w:rsidRDefault="006C03C4" w:rsidP="008C66CB"/>
    <w:p w:rsidR="008313D7" w:rsidRPr="00B32DB7" w:rsidRDefault="00BB0302" w:rsidP="00686CFE">
      <w:pPr>
        <w:pStyle w:val="titresentetes"/>
        <w:outlineLvl w:val="0"/>
      </w:pPr>
      <w:r w:rsidRPr="00B32DB7">
        <w:br w:type="page"/>
      </w:r>
      <w:bookmarkStart w:id="3" w:name="_Toc365552530"/>
      <w:r w:rsidR="008313D7" w:rsidRPr="00B32DB7">
        <w:lastRenderedPageBreak/>
        <w:t>Change Record</w:t>
      </w:r>
      <w:bookmarkEnd w:id="3"/>
    </w:p>
    <w:p w:rsidR="008313D7" w:rsidRPr="00B32DB7" w:rsidRDefault="008313D7" w:rsidP="006E45E8"/>
    <w:p w:rsidR="008313D7" w:rsidRPr="00B32DB7" w:rsidRDefault="008313D7" w:rsidP="006E45E8"/>
    <w:tbl>
      <w:tblPr>
        <w:tblW w:w="5000" w:type="pct"/>
        <w:tblCellMar>
          <w:left w:w="70" w:type="dxa"/>
          <w:right w:w="70" w:type="dxa"/>
        </w:tblCellMar>
        <w:tblLook w:val="0000" w:firstRow="0" w:lastRow="0" w:firstColumn="0" w:lastColumn="0" w:noHBand="0" w:noVBand="0"/>
      </w:tblPr>
      <w:tblGrid>
        <w:gridCol w:w="703"/>
        <w:gridCol w:w="1242"/>
        <w:gridCol w:w="682"/>
        <w:gridCol w:w="2610"/>
        <w:gridCol w:w="2001"/>
        <w:gridCol w:w="1973"/>
      </w:tblGrid>
      <w:tr w:rsidR="008313D7" w:rsidRPr="00B32DB7" w:rsidTr="00AF625D">
        <w:trPr>
          <w:cantSplit/>
          <w:trHeight w:hRule="exact" w:val="807"/>
        </w:trPr>
        <w:tc>
          <w:tcPr>
            <w:tcW w:w="382" w:type="pct"/>
            <w:tcBorders>
              <w:top w:val="single" w:sz="6" w:space="0" w:color="auto"/>
              <w:left w:val="single" w:sz="6" w:space="0" w:color="auto"/>
              <w:bottom w:val="single" w:sz="6" w:space="0" w:color="auto"/>
            </w:tcBorders>
            <w:shd w:val="clear" w:color="auto" w:fill="FFCC99"/>
            <w:vAlign w:val="center"/>
          </w:tcPr>
          <w:p w:rsidR="008313D7" w:rsidRPr="00B32DB7" w:rsidRDefault="008313D7" w:rsidP="006E45E8">
            <w:pPr>
              <w:rPr>
                <w:sz w:val="20"/>
              </w:rPr>
            </w:pPr>
            <w:r w:rsidRPr="00B32DB7">
              <w:rPr>
                <w:sz w:val="20"/>
              </w:rPr>
              <w:t>Issue</w:t>
            </w:r>
          </w:p>
        </w:tc>
        <w:tc>
          <w:tcPr>
            <w:tcW w:w="674" w:type="pct"/>
            <w:tcBorders>
              <w:top w:val="single" w:sz="6" w:space="0" w:color="auto"/>
              <w:left w:val="single" w:sz="6" w:space="0" w:color="auto"/>
              <w:bottom w:val="single" w:sz="6" w:space="0" w:color="auto"/>
            </w:tcBorders>
            <w:shd w:val="clear" w:color="auto" w:fill="FFCC99"/>
            <w:vAlign w:val="center"/>
          </w:tcPr>
          <w:p w:rsidR="008313D7" w:rsidRPr="00B32DB7" w:rsidRDefault="008313D7" w:rsidP="006E45E8">
            <w:pPr>
              <w:rPr>
                <w:sz w:val="20"/>
              </w:rPr>
            </w:pPr>
            <w:r w:rsidRPr="00B32DB7">
              <w:rPr>
                <w:sz w:val="20"/>
              </w:rPr>
              <w:t>Date</w:t>
            </w:r>
          </w:p>
        </w:tc>
        <w:tc>
          <w:tcPr>
            <w:tcW w:w="370" w:type="pct"/>
            <w:tcBorders>
              <w:top w:val="single" w:sz="6" w:space="0" w:color="auto"/>
              <w:left w:val="single" w:sz="6" w:space="0" w:color="auto"/>
              <w:bottom w:val="single" w:sz="6" w:space="0" w:color="auto"/>
            </w:tcBorders>
            <w:shd w:val="clear" w:color="auto" w:fill="FFCC99"/>
            <w:vAlign w:val="center"/>
          </w:tcPr>
          <w:p w:rsidR="008313D7" w:rsidRPr="00B32DB7" w:rsidRDefault="008313D7" w:rsidP="006E45E8">
            <w:pPr>
              <w:rPr>
                <w:sz w:val="20"/>
              </w:rPr>
            </w:pPr>
            <w:r w:rsidRPr="00B32DB7">
              <w:rPr>
                <w:sz w:val="20"/>
              </w:rPr>
              <w:t>§</w:t>
            </w:r>
          </w:p>
        </w:tc>
        <w:tc>
          <w:tcPr>
            <w:tcW w:w="1417" w:type="pct"/>
            <w:tcBorders>
              <w:top w:val="single" w:sz="6" w:space="0" w:color="auto"/>
              <w:left w:val="single" w:sz="6" w:space="0" w:color="auto"/>
              <w:bottom w:val="single" w:sz="6" w:space="0" w:color="auto"/>
            </w:tcBorders>
            <w:shd w:val="clear" w:color="auto" w:fill="FFCC99"/>
            <w:vAlign w:val="center"/>
          </w:tcPr>
          <w:p w:rsidR="008313D7" w:rsidRPr="00B32DB7" w:rsidRDefault="008313D7" w:rsidP="006E45E8">
            <w:pPr>
              <w:rPr>
                <w:sz w:val="20"/>
              </w:rPr>
            </w:pPr>
            <w:r w:rsidRPr="00B32DB7">
              <w:rPr>
                <w:sz w:val="20"/>
              </w:rPr>
              <w:t>Description of Change</w:t>
            </w:r>
          </w:p>
        </w:tc>
        <w:tc>
          <w:tcPr>
            <w:tcW w:w="1086" w:type="pct"/>
            <w:tcBorders>
              <w:top w:val="single" w:sz="6" w:space="0" w:color="auto"/>
              <w:left w:val="single" w:sz="6" w:space="0" w:color="auto"/>
              <w:bottom w:val="single" w:sz="6" w:space="0" w:color="auto"/>
              <w:right w:val="single" w:sz="6" w:space="0" w:color="auto"/>
            </w:tcBorders>
            <w:shd w:val="clear" w:color="auto" w:fill="FFCC99"/>
            <w:vAlign w:val="center"/>
          </w:tcPr>
          <w:p w:rsidR="008313D7" w:rsidRPr="00B32DB7" w:rsidRDefault="008313D7" w:rsidP="006E45E8">
            <w:pPr>
              <w:rPr>
                <w:sz w:val="20"/>
              </w:rPr>
            </w:pPr>
            <w:r w:rsidRPr="00B32DB7">
              <w:rPr>
                <w:sz w:val="20"/>
              </w:rPr>
              <w:t>Author</w:t>
            </w:r>
          </w:p>
        </w:tc>
        <w:tc>
          <w:tcPr>
            <w:tcW w:w="1071" w:type="pct"/>
            <w:tcBorders>
              <w:top w:val="single" w:sz="6" w:space="0" w:color="auto"/>
              <w:left w:val="single" w:sz="6" w:space="0" w:color="auto"/>
              <w:bottom w:val="single" w:sz="6" w:space="0" w:color="auto"/>
              <w:right w:val="single" w:sz="6" w:space="0" w:color="auto"/>
            </w:tcBorders>
            <w:shd w:val="clear" w:color="auto" w:fill="FFCC99"/>
            <w:vAlign w:val="center"/>
          </w:tcPr>
          <w:p w:rsidR="008313D7" w:rsidRPr="00B32DB7" w:rsidRDefault="008313D7" w:rsidP="006E45E8">
            <w:pPr>
              <w:rPr>
                <w:sz w:val="20"/>
              </w:rPr>
            </w:pPr>
            <w:r w:rsidRPr="00B32DB7">
              <w:rPr>
                <w:sz w:val="20"/>
              </w:rPr>
              <w:t>Checked By</w:t>
            </w:r>
          </w:p>
        </w:tc>
      </w:tr>
      <w:tr w:rsidR="008313D7" w:rsidRPr="00B32DB7" w:rsidTr="00AF625D">
        <w:trPr>
          <w:cantSplit/>
          <w:trHeight w:hRule="exact" w:val="1634"/>
        </w:trPr>
        <w:tc>
          <w:tcPr>
            <w:tcW w:w="382" w:type="pct"/>
            <w:tcBorders>
              <w:top w:val="single" w:sz="6" w:space="0" w:color="auto"/>
              <w:left w:val="single" w:sz="6" w:space="0" w:color="auto"/>
              <w:bottom w:val="single" w:sz="6" w:space="0" w:color="auto"/>
            </w:tcBorders>
          </w:tcPr>
          <w:p w:rsidR="008313D7" w:rsidRPr="00B32DB7" w:rsidRDefault="00960627" w:rsidP="006E45E8">
            <w:pPr>
              <w:rPr>
                <w:sz w:val="20"/>
                <w:szCs w:val="20"/>
              </w:rPr>
            </w:pPr>
            <w:r w:rsidRPr="00B32DB7">
              <w:rPr>
                <w:sz w:val="20"/>
              </w:rPr>
              <w:t>1.0</w:t>
            </w:r>
          </w:p>
        </w:tc>
        <w:tc>
          <w:tcPr>
            <w:tcW w:w="674" w:type="pct"/>
            <w:tcBorders>
              <w:top w:val="single" w:sz="6" w:space="0" w:color="auto"/>
              <w:left w:val="single" w:sz="6" w:space="0" w:color="auto"/>
              <w:bottom w:val="single" w:sz="6" w:space="0" w:color="auto"/>
            </w:tcBorders>
          </w:tcPr>
          <w:p w:rsidR="008313D7" w:rsidRPr="00B32DB7" w:rsidRDefault="00960627" w:rsidP="006E45E8">
            <w:pPr>
              <w:rPr>
                <w:sz w:val="20"/>
                <w:szCs w:val="20"/>
              </w:rPr>
            </w:pPr>
            <w:r w:rsidRPr="00B32DB7">
              <w:rPr>
                <w:sz w:val="20"/>
              </w:rPr>
              <w:t>07/05/2010</w:t>
            </w:r>
          </w:p>
        </w:tc>
        <w:tc>
          <w:tcPr>
            <w:tcW w:w="370" w:type="pct"/>
            <w:tcBorders>
              <w:top w:val="single" w:sz="6" w:space="0" w:color="auto"/>
              <w:left w:val="single" w:sz="6" w:space="0" w:color="auto"/>
              <w:bottom w:val="single" w:sz="6" w:space="0" w:color="auto"/>
            </w:tcBorders>
          </w:tcPr>
          <w:p w:rsidR="008313D7" w:rsidRPr="00B32DB7" w:rsidRDefault="008313D7" w:rsidP="006E45E8">
            <w:pPr>
              <w:rPr>
                <w:sz w:val="20"/>
                <w:szCs w:val="20"/>
              </w:rPr>
            </w:pPr>
          </w:p>
        </w:tc>
        <w:tc>
          <w:tcPr>
            <w:tcW w:w="1417" w:type="pct"/>
            <w:tcBorders>
              <w:top w:val="single" w:sz="6" w:space="0" w:color="auto"/>
              <w:left w:val="single" w:sz="6" w:space="0" w:color="auto"/>
              <w:bottom w:val="single" w:sz="6" w:space="0" w:color="auto"/>
            </w:tcBorders>
          </w:tcPr>
          <w:p w:rsidR="008313D7" w:rsidRPr="00B32DB7" w:rsidRDefault="00960627" w:rsidP="006E45E8">
            <w:pPr>
              <w:rPr>
                <w:sz w:val="20"/>
                <w:szCs w:val="20"/>
              </w:rPr>
            </w:pPr>
            <w:r w:rsidRPr="00B32DB7">
              <w:rPr>
                <w:sz w:val="20"/>
              </w:rPr>
              <w:t>Creation</w:t>
            </w:r>
            <w:r w:rsidR="000A6AC8" w:rsidRPr="00B32DB7">
              <w:rPr>
                <w:sz w:val="20"/>
              </w:rPr>
              <w:t xml:space="preserve"> for MyOcean-1 Project</w:t>
            </w:r>
          </w:p>
        </w:tc>
        <w:tc>
          <w:tcPr>
            <w:tcW w:w="1086" w:type="pct"/>
            <w:tcBorders>
              <w:top w:val="single" w:sz="6" w:space="0" w:color="auto"/>
              <w:left w:val="single" w:sz="6" w:space="0" w:color="auto"/>
              <w:bottom w:val="single" w:sz="6" w:space="0" w:color="auto"/>
              <w:right w:val="single" w:sz="6" w:space="0" w:color="auto"/>
            </w:tcBorders>
          </w:tcPr>
          <w:p w:rsidR="00960627" w:rsidRPr="002B59E6" w:rsidRDefault="00960627" w:rsidP="006E45E8">
            <w:pPr>
              <w:rPr>
                <w:sz w:val="20"/>
                <w:lang w:val="fr-FR"/>
              </w:rPr>
            </w:pPr>
            <w:r w:rsidRPr="002B59E6">
              <w:rPr>
                <w:sz w:val="20"/>
                <w:lang w:val="fr-FR"/>
              </w:rPr>
              <w:t>T Loubrieu</w:t>
            </w:r>
          </w:p>
          <w:p w:rsidR="00960627" w:rsidRPr="002B59E6" w:rsidRDefault="00960627" w:rsidP="006E45E8">
            <w:pPr>
              <w:rPr>
                <w:sz w:val="20"/>
                <w:lang w:val="fr-FR"/>
              </w:rPr>
            </w:pPr>
            <w:r w:rsidRPr="002B59E6">
              <w:rPr>
                <w:sz w:val="20"/>
                <w:lang w:val="fr-FR"/>
              </w:rPr>
              <w:t>C Camel</w:t>
            </w:r>
          </w:p>
          <w:p w:rsidR="008313D7" w:rsidRPr="002B59E6" w:rsidRDefault="00960627" w:rsidP="006E45E8">
            <w:pPr>
              <w:rPr>
                <w:sz w:val="20"/>
                <w:lang w:val="fr-FR"/>
              </w:rPr>
            </w:pPr>
            <w:r w:rsidRPr="002B59E6">
              <w:rPr>
                <w:sz w:val="20"/>
                <w:lang w:val="fr-FR"/>
              </w:rPr>
              <w:t>N Cros</w:t>
            </w:r>
          </w:p>
        </w:tc>
        <w:tc>
          <w:tcPr>
            <w:tcW w:w="1071" w:type="pct"/>
            <w:tcBorders>
              <w:top w:val="single" w:sz="6" w:space="0" w:color="auto"/>
              <w:left w:val="single" w:sz="6" w:space="0" w:color="auto"/>
              <w:bottom w:val="single" w:sz="6" w:space="0" w:color="auto"/>
              <w:right w:val="single" w:sz="6" w:space="0" w:color="auto"/>
            </w:tcBorders>
          </w:tcPr>
          <w:p w:rsidR="004544D8" w:rsidRPr="00B32DB7" w:rsidRDefault="00410CFE" w:rsidP="006E45E8">
            <w:pPr>
              <w:spacing w:after="0"/>
              <w:jc w:val="left"/>
              <w:rPr>
                <w:sz w:val="20"/>
                <w:szCs w:val="20"/>
              </w:rPr>
            </w:pPr>
            <w:r w:rsidRPr="00B32DB7">
              <w:rPr>
                <w:sz w:val="20"/>
                <w:szCs w:val="20"/>
              </w:rPr>
              <w:t>J. Dorandeu</w:t>
            </w:r>
          </w:p>
        </w:tc>
      </w:tr>
      <w:tr w:rsidR="00512301" w:rsidRPr="00B32DB7" w:rsidTr="00AF625D">
        <w:trPr>
          <w:cantSplit/>
          <w:trHeight w:hRule="exact" w:val="1111"/>
        </w:trPr>
        <w:tc>
          <w:tcPr>
            <w:tcW w:w="382" w:type="pct"/>
            <w:tcBorders>
              <w:top w:val="single" w:sz="6" w:space="0" w:color="auto"/>
              <w:left w:val="single" w:sz="6" w:space="0" w:color="auto"/>
              <w:bottom w:val="single" w:sz="6" w:space="0" w:color="auto"/>
            </w:tcBorders>
          </w:tcPr>
          <w:p w:rsidR="00512301" w:rsidRPr="00B32DB7" w:rsidRDefault="00960627" w:rsidP="006E45E8">
            <w:pPr>
              <w:rPr>
                <w:sz w:val="20"/>
              </w:rPr>
            </w:pPr>
            <w:r w:rsidRPr="00B32DB7">
              <w:rPr>
                <w:sz w:val="20"/>
              </w:rPr>
              <w:t>2.0</w:t>
            </w:r>
          </w:p>
        </w:tc>
        <w:tc>
          <w:tcPr>
            <w:tcW w:w="674" w:type="pct"/>
            <w:tcBorders>
              <w:top w:val="single" w:sz="6" w:space="0" w:color="auto"/>
              <w:left w:val="single" w:sz="6" w:space="0" w:color="auto"/>
              <w:bottom w:val="single" w:sz="6" w:space="0" w:color="auto"/>
            </w:tcBorders>
          </w:tcPr>
          <w:p w:rsidR="00512301" w:rsidRPr="00B32DB7" w:rsidRDefault="00960627" w:rsidP="006E45E8">
            <w:pPr>
              <w:rPr>
                <w:sz w:val="20"/>
              </w:rPr>
            </w:pPr>
            <w:r w:rsidRPr="00B32DB7">
              <w:rPr>
                <w:sz w:val="20"/>
              </w:rPr>
              <w:t>17/01/2013</w:t>
            </w:r>
          </w:p>
        </w:tc>
        <w:tc>
          <w:tcPr>
            <w:tcW w:w="370" w:type="pct"/>
            <w:tcBorders>
              <w:top w:val="single" w:sz="6" w:space="0" w:color="auto"/>
              <w:left w:val="single" w:sz="6" w:space="0" w:color="auto"/>
              <w:bottom w:val="single" w:sz="6" w:space="0" w:color="auto"/>
            </w:tcBorders>
          </w:tcPr>
          <w:p w:rsidR="00512301" w:rsidRPr="00B32DB7" w:rsidRDefault="00512301" w:rsidP="006E45E8">
            <w:pPr>
              <w:rPr>
                <w:sz w:val="20"/>
                <w:szCs w:val="20"/>
              </w:rPr>
            </w:pPr>
          </w:p>
        </w:tc>
        <w:tc>
          <w:tcPr>
            <w:tcW w:w="1417" w:type="pct"/>
            <w:tcBorders>
              <w:top w:val="single" w:sz="6" w:space="0" w:color="auto"/>
              <w:left w:val="single" w:sz="6" w:space="0" w:color="auto"/>
              <w:bottom w:val="single" w:sz="6" w:space="0" w:color="auto"/>
            </w:tcBorders>
          </w:tcPr>
          <w:p w:rsidR="00512301" w:rsidRPr="00B32DB7" w:rsidRDefault="000A6AC8" w:rsidP="007A71EC">
            <w:pPr>
              <w:rPr>
                <w:sz w:val="20"/>
              </w:rPr>
            </w:pPr>
            <w:r w:rsidRPr="00B32DB7">
              <w:rPr>
                <w:sz w:val="20"/>
              </w:rPr>
              <w:t>Update for MyOcean</w:t>
            </w:r>
            <w:r w:rsidR="00960627" w:rsidRPr="00B32DB7">
              <w:rPr>
                <w:sz w:val="20"/>
              </w:rPr>
              <w:t>2</w:t>
            </w:r>
            <w:r w:rsidR="007A71EC" w:rsidRPr="00B32DB7">
              <w:rPr>
                <w:sz w:val="20"/>
              </w:rPr>
              <w:t xml:space="preserve"> (V3 version of the system)</w:t>
            </w:r>
          </w:p>
        </w:tc>
        <w:tc>
          <w:tcPr>
            <w:tcW w:w="1086" w:type="pct"/>
            <w:tcBorders>
              <w:top w:val="single" w:sz="6" w:space="0" w:color="auto"/>
              <w:left w:val="single" w:sz="6" w:space="0" w:color="auto"/>
              <w:bottom w:val="single" w:sz="6" w:space="0" w:color="auto"/>
              <w:right w:val="single" w:sz="6" w:space="0" w:color="auto"/>
            </w:tcBorders>
          </w:tcPr>
          <w:p w:rsidR="00512301" w:rsidRPr="00B32DB7" w:rsidRDefault="00960627" w:rsidP="006E45E8">
            <w:pPr>
              <w:rPr>
                <w:sz w:val="20"/>
              </w:rPr>
            </w:pPr>
            <w:r w:rsidRPr="00B32DB7">
              <w:rPr>
                <w:sz w:val="20"/>
              </w:rPr>
              <w:t>R. Capecchi</w:t>
            </w:r>
          </w:p>
        </w:tc>
        <w:tc>
          <w:tcPr>
            <w:tcW w:w="1071" w:type="pct"/>
            <w:tcBorders>
              <w:top w:val="single" w:sz="6" w:space="0" w:color="auto"/>
              <w:left w:val="single" w:sz="6" w:space="0" w:color="auto"/>
              <w:bottom w:val="single" w:sz="6" w:space="0" w:color="auto"/>
              <w:right w:val="single" w:sz="6" w:space="0" w:color="auto"/>
            </w:tcBorders>
          </w:tcPr>
          <w:p w:rsidR="00512301" w:rsidRPr="00B32DB7" w:rsidRDefault="00512301" w:rsidP="006E45E8">
            <w:pPr>
              <w:spacing w:after="0"/>
              <w:jc w:val="left"/>
              <w:rPr>
                <w:sz w:val="20"/>
                <w:szCs w:val="20"/>
              </w:rPr>
            </w:pPr>
          </w:p>
        </w:tc>
      </w:tr>
      <w:tr w:rsidR="008313D7" w:rsidRPr="00B32DB7" w:rsidTr="00AF625D">
        <w:trPr>
          <w:cantSplit/>
          <w:trHeight w:hRule="exact" w:val="1350"/>
        </w:trPr>
        <w:tc>
          <w:tcPr>
            <w:tcW w:w="382" w:type="pct"/>
            <w:tcBorders>
              <w:top w:val="single" w:sz="6" w:space="0" w:color="auto"/>
              <w:left w:val="single" w:sz="6" w:space="0" w:color="auto"/>
              <w:bottom w:val="single" w:sz="6" w:space="0" w:color="auto"/>
            </w:tcBorders>
          </w:tcPr>
          <w:p w:rsidR="008313D7" w:rsidRPr="00B32DB7" w:rsidRDefault="00585B9F" w:rsidP="006E45E8">
            <w:pPr>
              <w:rPr>
                <w:sz w:val="20"/>
                <w:szCs w:val="20"/>
              </w:rPr>
            </w:pPr>
            <w:r w:rsidRPr="00B32DB7">
              <w:rPr>
                <w:sz w:val="20"/>
                <w:szCs w:val="20"/>
              </w:rPr>
              <w:t>2.1</w:t>
            </w:r>
          </w:p>
        </w:tc>
        <w:tc>
          <w:tcPr>
            <w:tcW w:w="674" w:type="pct"/>
            <w:tcBorders>
              <w:top w:val="single" w:sz="6" w:space="0" w:color="auto"/>
              <w:left w:val="single" w:sz="6" w:space="0" w:color="auto"/>
              <w:bottom w:val="single" w:sz="6" w:space="0" w:color="auto"/>
            </w:tcBorders>
          </w:tcPr>
          <w:p w:rsidR="008313D7" w:rsidRPr="00B32DB7" w:rsidRDefault="00E41327" w:rsidP="006E45E8">
            <w:pPr>
              <w:rPr>
                <w:sz w:val="20"/>
                <w:szCs w:val="20"/>
              </w:rPr>
            </w:pPr>
            <w:r>
              <w:rPr>
                <w:sz w:val="20"/>
                <w:szCs w:val="20"/>
              </w:rPr>
              <w:t>30</w:t>
            </w:r>
            <w:r w:rsidR="00DC45DA" w:rsidRPr="00B32DB7">
              <w:rPr>
                <w:sz w:val="20"/>
                <w:szCs w:val="20"/>
              </w:rPr>
              <w:t>/04/2013</w:t>
            </w:r>
          </w:p>
        </w:tc>
        <w:tc>
          <w:tcPr>
            <w:tcW w:w="370" w:type="pct"/>
            <w:tcBorders>
              <w:top w:val="single" w:sz="6" w:space="0" w:color="auto"/>
              <w:left w:val="single" w:sz="6" w:space="0" w:color="auto"/>
              <w:bottom w:val="single" w:sz="6" w:space="0" w:color="auto"/>
            </w:tcBorders>
          </w:tcPr>
          <w:p w:rsidR="008313D7" w:rsidRPr="00B32DB7" w:rsidRDefault="008313D7" w:rsidP="006E45E8">
            <w:pPr>
              <w:rPr>
                <w:sz w:val="20"/>
                <w:szCs w:val="20"/>
              </w:rPr>
            </w:pPr>
          </w:p>
        </w:tc>
        <w:tc>
          <w:tcPr>
            <w:tcW w:w="1417" w:type="pct"/>
            <w:tcBorders>
              <w:top w:val="single" w:sz="6" w:space="0" w:color="auto"/>
              <w:left w:val="single" w:sz="6" w:space="0" w:color="auto"/>
              <w:bottom w:val="single" w:sz="6" w:space="0" w:color="auto"/>
            </w:tcBorders>
          </w:tcPr>
          <w:p w:rsidR="008313D7" w:rsidRPr="00B32DB7" w:rsidRDefault="007A71EC" w:rsidP="007A71EC">
            <w:pPr>
              <w:rPr>
                <w:sz w:val="20"/>
                <w:szCs w:val="20"/>
              </w:rPr>
            </w:pPr>
            <w:r w:rsidRPr="00B32DB7">
              <w:rPr>
                <w:sz w:val="20"/>
                <w:szCs w:val="20"/>
              </w:rPr>
              <w:t xml:space="preserve">Update for </w:t>
            </w:r>
            <w:r w:rsidR="00585B9F" w:rsidRPr="00B32DB7">
              <w:rPr>
                <w:sz w:val="20"/>
                <w:szCs w:val="20"/>
              </w:rPr>
              <w:t>V4</w:t>
            </w:r>
            <w:r w:rsidRPr="00B32DB7">
              <w:rPr>
                <w:sz w:val="20"/>
                <w:szCs w:val="20"/>
              </w:rPr>
              <w:t xml:space="preserve"> version of the System</w:t>
            </w:r>
          </w:p>
        </w:tc>
        <w:tc>
          <w:tcPr>
            <w:tcW w:w="1086" w:type="pct"/>
            <w:tcBorders>
              <w:top w:val="single" w:sz="6" w:space="0" w:color="auto"/>
              <w:left w:val="single" w:sz="6" w:space="0" w:color="auto"/>
              <w:bottom w:val="single" w:sz="6" w:space="0" w:color="auto"/>
              <w:right w:val="single" w:sz="6" w:space="0" w:color="auto"/>
            </w:tcBorders>
          </w:tcPr>
          <w:p w:rsidR="00E41327" w:rsidRPr="002B59E6" w:rsidRDefault="00E41327" w:rsidP="00E41327">
            <w:pPr>
              <w:rPr>
                <w:sz w:val="20"/>
                <w:szCs w:val="20"/>
                <w:lang w:val="fr-FR"/>
              </w:rPr>
            </w:pPr>
            <w:r>
              <w:rPr>
                <w:sz w:val="20"/>
                <w:szCs w:val="20"/>
                <w:lang w:val="fr-FR"/>
              </w:rPr>
              <w:t>D. Earith</w:t>
            </w:r>
          </w:p>
          <w:p w:rsidR="008313D7" w:rsidRDefault="00585B9F" w:rsidP="006E45E8">
            <w:pPr>
              <w:rPr>
                <w:sz w:val="20"/>
                <w:szCs w:val="20"/>
                <w:lang w:val="fr-FR"/>
              </w:rPr>
            </w:pPr>
            <w:r w:rsidRPr="002B59E6">
              <w:rPr>
                <w:sz w:val="20"/>
                <w:szCs w:val="20"/>
                <w:lang w:val="fr-FR"/>
              </w:rPr>
              <w:t>G.</w:t>
            </w:r>
            <w:r w:rsidR="00CF4684" w:rsidRPr="002B59E6">
              <w:rPr>
                <w:sz w:val="20"/>
                <w:szCs w:val="20"/>
                <w:lang w:val="fr-FR"/>
              </w:rPr>
              <w:t xml:space="preserve"> </w:t>
            </w:r>
            <w:r w:rsidRPr="002B59E6">
              <w:rPr>
                <w:sz w:val="20"/>
                <w:szCs w:val="20"/>
                <w:lang w:val="fr-FR"/>
              </w:rPr>
              <w:t>Gasciarino</w:t>
            </w:r>
          </w:p>
          <w:p w:rsidR="00585B9F" w:rsidRPr="002B59E6" w:rsidRDefault="00585B9F" w:rsidP="006E45E8">
            <w:pPr>
              <w:rPr>
                <w:sz w:val="20"/>
                <w:szCs w:val="20"/>
                <w:lang w:val="fr-FR"/>
              </w:rPr>
            </w:pPr>
            <w:r w:rsidRPr="002B59E6">
              <w:rPr>
                <w:sz w:val="20"/>
                <w:szCs w:val="20"/>
                <w:lang w:val="fr-FR"/>
              </w:rPr>
              <w:t>R. de Dianous</w:t>
            </w:r>
          </w:p>
        </w:tc>
        <w:tc>
          <w:tcPr>
            <w:tcW w:w="1071" w:type="pct"/>
            <w:tcBorders>
              <w:top w:val="single" w:sz="6" w:space="0" w:color="auto"/>
              <w:left w:val="single" w:sz="6" w:space="0" w:color="auto"/>
              <w:bottom w:val="single" w:sz="6" w:space="0" w:color="auto"/>
              <w:right w:val="single" w:sz="6" w:space="0" w:color="auto"/>
            </w:tcBorders>
          </w:tcPr>
          <w:p w:rsidR="008313D7" w:rsidRPr="00B32DB7" w:rsidRDefault="00CF4684" w:rsidP="006E45E8">
            <w:pPr>
              <w:rPr>
                <w:sz w:val="20"/>
                <w:szCs w:val="20"/>
              </w:rPr>
            </w:pPr>
            <w:r w:rsidRPr="00B32DB7">
              <w:rPr>
                <w:sz w:val="20"/>
                <w:szCs w:val="20"/>
              </w:rPr>
              <w:t>R. de Dianous</w:t>
            </w:r>
          </w:p>
        </w:tc>
      </w:tr>
      <w:tr w:rsidR="00AF625D" w:rsidRPr="00B32DB7" w:rsidTr="00AF625D">
        <w:trPr>
          <w:cantSplit/>
          <w:trHeight w:hRule="exact" w:val="1412"/>
        </w:trPr>
        <w:tc>
          <w:tcPr>
            <w:tcW w:w="382" w:type="pct"/>
            <w:tcBorders>
              <w:top w:val="single" w:sz="6" w:space="0" w:color="auto"/>
              <w:left w:val="single" w:sz="6" w:space="0" w:color="auto"/>
              <w:bottom w:val="single" w:sz="6" w:space="0" w:color="auto"/>
            </w:tcBorders>
          </w:tcPr>
          <w:p w:rsidR="00AF625D" w:rsidRPr="00B32DB7" w:rsidRDefault="00AF625D" w:rsidP="006E45E8">
            <w:pPr>
              <w:rPr>
                <w:sz w:val="20"/>
                <w:szCs w:val="20"/>
              </w:rPr>
            </w:pPr>
            <w:r>
              <w:rPr>
                <w:sz w:val="20"/>
                <w:szCs w:val="20"/>
              </w:rPr>
              <w:t>2.2</w:t>
            </w:r>
          </w:p>
        </w:tc>
        <w:tc>
          <w:tcPr>
            <w:tcW w:w="674" w:type="pct"/>
            <w:tcBorders>
              <w:top w:val="single" w:sz="6" w:space="0" w:color="auto"/>
              <w:left w:val="single" w:sz="6" w:space="0" w:color="auto"/>
              <w:bottom w:val="single" w:sz="6" w:space="0" w:color="auto"/>
            </w:tcBorders>
          </w:tcPr>
          <w:p w:rsidR="00AF625D" w:rsidRPr="00B32DB7" w:rsidRDefault="00AF625D" w:rsidP="006E45E8">
            <w:pPr>
              <w:rPr>
                <w:sz w:val="20"/>
                <w:szCs w:val="20"/>
              </w:rPr>
            </w:pPr>
            <w:r>
              <w:rPr>
                <w:sz w:val="20"/>
                <w:szCs w:val="20"/>
              </w:rPr>
              <w:t>25/07/2013</w:t>
            </w:r>
          </w:p>
        </w:tc>
        <w:tc>
          <w:tcPr>
            <w:tcW w:w="370" w:type="pct"/>
            <w:tcBorders>
              <w:top w:val="single" w:sz="6" w:space="0" w:color="auto"/>
              <w:left w:val="single" w:sz="6" w:space="0" w:color="auto"/>
              <w:bottom w:val="single" w:sz="6" w:space="0" w:color="auto"/>
            </w:tcBorders>
          </w:tcPr>
          <w:p w:rsidR="00AF625D" w:rsidRPr="00B32DB7" w:rsidRDefault="00AF625D" w:rsidP="006E45E8">
            <w:pPr>
              <w:rPr>
                <w:sz w:val="20"/>
                <w:szCs w:val="20"/>
              </w:rPr>
            </w:pPr>
          </w:p>
        </w:tc>
        <w:tc>
          <w:tcPr>
            <w:tcW w:w="1417" w:type="pct"/>
            <w:tcBorders>
              <w:top w:val="single" w:sz="6" w:space="0" w:color="auto"/>
              <w:left w:val="single" w:sz="6" w:space="0" w:color="auto"/>
              <w:bottom w:val="single" w:sz="6" w:space="0" w:color="auto"/>
            </w:tcBorders>
          </w:tcPr>
          <w:p w:rsidR="00AF625D" w:rsidRDefault="00AF625D" w:rsidP="006E45E8">
            <w:pPr>
              <w:rPr>
                <w:sz w:val="20"/>
                <w:szCs w:val="20"/>
              </w:rPr>
            </w:pPr>
            <w:r>
              <w:rPr>
                <w:sz w:val="20"/>
                <w:szCs w:val="20"/>
              </w:rPr>
              <w:t>Update of the transaction accounting part</w:t>
            </w:r>
          </w:p>
          <w:p w:rsidR="00AF625D" w:rsidRPr="00B32DB7" w:rsidRDefault="00AF625D" w:rsidP="006E45E8">
            <w:pPr>
              <w:rPr>
                <w:sz w:val="20"/>
                <w:szCs w:val="20"/>
              </w:rPr>
            </w:pPr>
            <w:r>
              <w:rPr>
                <w:sz w:val="20"/>
                <w:szCs w:val="20"/>
              </w:rPr>
              <w:t>Update of the Catalogue Part</w:t>
            </w:r>
          </w:p>
        </w:tc>
        <w:tc>
          <w:tcPr>
            <w:tcW w:w="1086" w:type="pct"/>
            <w:tcBorders>
              <w:top w:val="single" w:sz="6" w:space="0" w:color="auto"/>
              <w:left w:val="single" w:sz="6" w:space="0" w:color="auto"/>
              <w:bottom w:val="single" w:sz="6" w:space="0" w:color="auto"/>
              <w:right w:val="single" w:sz="6" w:space="0" w:color="auto"/>
            </w:tcBorders>
          </w:tcPr>
          <w:p w:rsidR="00AF625D" w:rsidRPr="002B59E6" w:rsidRDefault="00AF625D" w:rsidP="00AF625D">
            <w:pPr>
              <w:rPr>
                <w:sz w:val="20"/>
                <w:szCs w:val="20"/>
                <w:lang w:val="fr-FR"/>
              </w:rPr>
            </w:pPr>
            <w:r>
              <w:rPr>
                <w:sz w:val="20"/>
                <w:szCs w:val="20"/>
                <w:lang w:val="fr-FR"/>
              </w:rPr>
              <w:t>D. Earith</w:t>
            </w:r>
          </w:p>
          <w:p w:rsidR="00AF625D" w:rsidRDefault="00AF625D" w:rsidP="00AF625D">
            <w:pPr>
              <w:rPr>
                <w:sz w:val="20"/>
                <w:szCs w:val="20"/>
                <w:lang w:val="fr-FR"/>
              </w:rPr>
            </w:pPr>
            <w:r w:rsidRPr="002B59E6">
              <w:rPr>
                <w:sz w:val="20"/>
                <w:szCs w:val="20"/>
                <w:lang w:val="fr-FR"/>
              </w:rPr>
              <w:t>G. Gasciarino</w:t>
            </w:r>
          </w:p>
          <w:p w:rsidR="00AF625D" w:rsidRPr="002B59E6" w:rsidRDefault="00AF625D" w:rsidP="00AF625D">
            <w:pPr>
              <w:rPr>
                <w:sz w:val="20"/>
                <w:szCs w:val="20"/>
                <w:lang w:val="fr-FR"/>
              </w:rPr>
            </w:pPr>
            <w:r w:rsidRPr="002B59E6">
              <w:rPr>
                <w:sz w:val="20"/>
                <w:szCs w:val="20"/>
                <w:lang w:val="fr-FR"/>
              </w:rPr>
              <w:t>R. de Dianous</w:t>
            </w:r>
          </w:p>
        </w:tc>
        <w:tc>
          <w:tcPr>
            <w:tcW w:w="1071" w:type="pct"/>
            <w:tcBorders>
              <w:top w:val="single" w:sz="6" w:space="0" w:color="auto"/>
              <w:left w:val="single" w:sz="6" w:space="0" w:color="auto"/>
              <w:bottom w:val="single" w:sz="6" w:space="0" w:color="auto"/>
              <w:right w:val="single" w:sz="6" w:space="0" w:color="auto"/>
            </w:tcBorders>
          </w:tcPr>
          <w:p w:rsidR="00AF625D" w:rsidRPr="00B32DB7" w:rsidRDefault="00AF625D" w:rsidP="006E45E8">
            <w:pPr>
              <w:rPr>
                <w:sz w:val="20"/>
                <w:szCs w:val="20"/>
              </w:rPr>
            </w:pPr>
            <w:r w:rsidRPr="00B32DB7">
              <w:rPr>
                <w:sz w:val="20"/>
                <w:szCs w:val="20"/>
              </w:rPr>
              <w:t>R. de Dianous</w:t>
            </w:r>
          </w:p>
        </w:tc>
      </w:tr>
    </w:tbl>
    <w:p w:rsidR="008313D7" w:rsidRPr="00B32DB7" w:rsidRDefault="008313D7" w:rsidP="006E45E8"/>
    <w:p w:rsidR="008B63C4" w:rsidRPr="00B32DB7" w:rsidRDefault="008313D7" w:rsidP="00686CFE">
      <w:pPr>
        <w:pStyle w:val="titresentetes"/>
        <w:outlineLvl w:val="0"/>
      </w:pPr>
      <w:r w:rsidRPr="00B32DB7">
        <w:br w:type="page"/>
      </w:r>
      <w:bookmarkStart w:id="4" w:name="_Toc365552531"/>
      <w:bookmarkStart w:id="5" w:name="_Toc251947530"/>
      <w:bookmarkStart w:id="6" w:name="_Toc337802383"/>
      <w:bookmarkStart w:id="7" w:name="_Toc338340682"/>
      <w:bookmarkEnd w:id="0"/>
      <w:bookmarkEnd w:id="1"/>
      <w:bookmarkEnd w:id="2"/>
      <w:r w:rsidR="008B63C4" w:rsidRPr="00B32DB7">
        <w:lastRenderedPageBreak/>
        <w:t>Table of contents</w:t>
      </w:r>
      <w:bookmarkEnd w:id="4"/>
    </w:p>
    <w:p w:rsidR="008B63C4" w:rsidRPr="00B32DB7" w:rsidRDefault="008B63C4" w:rsidP="006E45E8"/>
    <w:p w:rsidR="00A23C1B" w:rsidRDefault="003E07B6">
      <w:pPr>
        <w:pStyle w:val="TM1"/>
        <w:tabs>
          <w:tab w:val="right" w:leader="dot" w:pos="9061"/>
        </w:tabs>
        <w:rPr>
          <w:rFonts w:asciiTheme="minorHAnsi" w:eastAsiaTheme="minorEastAsia" w:hAnsiTheme="minorHAnsi" w:cstheme="minorBidi"/>
          <w:b w:val="0"/>
          <w:bCs w:val="0"/>
          <w:caps w:val="0"/>
          <w:noProof/>
          <w:sz w:val="22"/>
          <w:szCs w:val="22"/>
          <w:lang w:val="fr-FR" w:eastAsia="fr-FR"/>
        </w:rPr>
      </w:pPr>
      <w:r>
        <w:fldChar w:fldCharType="begin"/>
      </w:r>
      <w:r w:rsidR="005F2851">
        <w:instrText xml:space="preserve"> TOC \o "1-5</w:instrText>
      </w:r>
      <w:r w:rsidR="00200B87">
        <w:instrText xml:space="preserve">" \h \z \u </w:instrText>
      </w:r>
      <w:r>
        <w:fldChar w:fldCharType="separate"/>
      </w:r>
      <w:hyperlink w:anchor="_Toc365552530" w:history="1">
        <w:r w:rsidR="00A23C1B" w:rsidRPr="00530AE4">
          <w:rPr>
            <w:rStyle w:val="Lienhypertexte"/>
            <w:noProof/>
          </w:rPr>
          <w:t>Change Record</w:t>
        </w:r>
        <w:r w:rsidR="00A23C1B">
          <w:rPr>
            <w:noProof/>
            <w:webHidden/>
          </w:rPr>
          <w:tab/>
        </w:r>
        <w:r>
          <w:rPr>
            <w:noProof/>
            <w:webHidden/>
          </w:rPr>
          <w:fldChar w:fldCharType="begin"/>
        </w:r>
        <w:r w:rsidR="00A23C1B">
          <w:rPr>
            <w:noProof/>
            <w:webHidden/>
          </w:rPr>
          <w:instrText xml:space="preserve"> PAGEREF _Toc365552530 \h </w:instrText>
        </w:r>
        <w:r>
          <w:rPr>
            <w:noProof/>
            <w:webHidden/>
          </w:rPr>
        </w:r>
        <w:r>
          <w:rPr>
            <w:noProof/>
            <w:webHidden/>
          </w:rPr>
          <w:fldChar w:fldCharType="separate"/>
        </w:r>
        <w:r w:rsidR="00A23C1B">
          <w:rPr>
            <w:noProof/>
            <w:webHidden/>
          </w:rPr>
          <w:t>2</w:t>
        </w:r>
        <w:r>
          <w:rPr>
            <w:noProof/>
            <w:webHidden/>
          </w:rPr>
          <w:fldChar w:fldCharType="end"/>
        </w:r>
      </w:hyperlink>
    </w:p>
    <w:p w:rsidR="00A23C1B" w:rsidRDefault="001244A2">
      <w:pPr>
        <w:pStyle w:val="TM1"/>
        <w:tabs>
          <w:tab w:val="right" w:leader="dot" w:pos="9061"/>
        </w:tabs>
        <w:rPr>
          <w:rFonts w:asciiTheme="minorHAnsi" w:eastAsiaTheme="minorEastAsia" w:hAnsiTheme="minorHAnsi" w:cstheme="minorBidi"/>
          <w:b w:val="0"/>
          <w:bCs w:val="0"/>
          <w:caps w:val="0"/>
          <w:noProof/>
          <w:sz w:val="22"/>
          <w:szCs w:val="22"/>
          <w:lang w:val="fr-FR" w:eastAsia="fr-FR"/>
        </w:rPr>
      </w:pPr>
      <w:hyperlink w:anchor="_Toc365552531" w:history="1">
        <w:r w:rsidR="00A23C1B" w:rsidRPr="00530AE4">
          <w:rPr>
            <w:rStyle w:val="Lienhypertexte"/>
            <w:noProof/>
          </w:rPr>
          <w:t>Table of contents</w:t>
        </w:r>
        <w:r w:rsidR="00A23C1B">
          <w:rPr>
            <w:noProof/>
            <w:webHidden/>
          </w:rPr>
          <w:tab/>
        </w:r>
        <w:r w:rsidR="003E07B6">
          <w:rPr>
            <w:noProof/>
            <w:webHidden/>
          </w:rPr>
          <w:fldChar w:fldCharType="begin"/>
        </w:r>
        <w:r w:rsidR="00A23C1B">
          <w:rPr>
            <w:noProof/>
            <w:webHidden/>
          </w:rPr>
          <w:instrText xml:space="preserve"> PAGEREF _Toc365552531 \h </w:instrText>
        </w:r>
        <w:r w:rsidR="003E07B6">
          <w:rPr>
            <w:noProof/>
            <w:webHidden/>
          </w:rPr>
        </w:r>
        <w:r w:rsidR="003E07B6">
          <w:rPr>
            <w:noProof/>
            <w:webHidden/>
          </w:rPr>
          <w:fldChar w:fldCharType="separate"/>
        </w:r>
        <w:r w:rsidR="00A23C1B">
          <w:rPr>
            <w:noProof/>
            <w:webHidden/>
          </w:rPr>
          <w:t>3</w:t>
        </w:r>
        <w:r w:rsidR="003E07B6">
          <w:rPr>
            <w:noProof/>
            <w:webHidden/>
          </w:rPr>
          <w:fldChar w:fldCharType="end"/>
        </w:r>
      </w:hyperlink>
    </w:p>
    <w:p w:rsidR="00A23C1B" w:rsidRDefault="001244A2">
      <w:pPr>
        <w:pStyle w:val="TM1"/>
        <w:tabs>
          <w:tab w:val="right" w:leader="dot" w:pos="9061"/>
        </w:tabs>
        <w:rPr>
          <w:rFonts w:asciiTheme="minorHAnsi" w:eastAsiaTheme="minorEastAsia" w:hAnsiTheme="minorHAnsi" w:cstheme="minorBidi"/>
          <w:b w:val="0"/>
          <w:bCs w:val="0"/>
          <w:caps w:val="0"/>
          <w:noProof/>
          <w:sz w:val="22"/>
          <w:szCs w:val="22"/>
          <w:lang w:val="fr-FR" w:eastAsia="fr-FR"/>
        </w:rPr>
      </w:pPr>
      <w:hyperlink w:anchor="_Toc365552532" w:history="1">
        <w:r w:rsidR="00A23C1B" w:rsidRPr="00530AE4">
          <w:rPr>
            <w:rStyle w:val="Lienhypertexte"/>
            <w:noProof/>
          </w:rPr>
          <w:t>List of Tables</w:t>
        </w:r>
        <w:r w:rsidR="00A23C1B">
          <w:rPr>
            <w:noProof/>
            <w:webHidden/>
          </w:rPr>
          <w:tab/>
        </w:r>
        <w:r w:rsidR="003E07B6">
          <w:rPr>
            <w:noProof/>
            <w:webHidden/>
          </w:rPr>
          <w:fldChar w:fldCharType="begin"/>
        </w:r>
        <w:r w:rsidR="00A23C1B">
          <w:rPr>
            <w:noProof/>
            <w:webHidden/>
          </w:rPr>
          <w:instrText xml:space="preserve"> PAGEREF _Toc365552532 \h </w:instrText>
        </w:r>
        <w:r w:rsidR="003E07B6">
          <w:rPr>
            <w:noProof/>
            <w:webHidden/>
          </w:rPr>
        </w:r>
        <w:r w:rsidR="003E07B6">
          <w:rPr>
            <w:noProof/>
            <w:webHidden/>
          </w:rPr>
          <w:fldChar w:fldCharType="separate"/>
        </w:r>
        <w:r w:rsidR="00A23C1B">
          <w:rPr>
            <w:noProof/>
            <w:webHidden/>
          </w:rPr>
          <w:t>7</w:t>
        </w:r>
        <w:r w:rsidR="003E07B6">
          <w:rPr>
            <w:noProof/>
            <w:webHidden/>
          </w:rPr>
          <w:fldChar w:fldCharType="end"/>
        </w:r>
      </w:hyperlink>
    </w:p>
    <w:p w:rsidR="00A23C1B" w:rsidRDefault="001244A2">
      <w:pPr>
        <w:pStyle w:val="TM1"/>
        <w:tabs>
          <w:tab w:val="right" w:leader="dot" w:pos="9061"/>
        </w:tabs>
        <w:rPr>
          <w:rFonts w:asciiTheme="minorHAnsi" w:eastAsiaTheme="minorEastAsia" w:hAnsiTheme="minorHAnsi" w:cstheme="minorBidi"/>
          <w:b w:val="0"/>
          <w:bCs w:val="0"/>
          <w:caps w:val="0"/>
          <w:noProof/>
          <w:sz w:val="22"/>
          <w:szCs w:val="22"/>
          <w:lang w:val="fr-FR" w:eastAsia="fr-FR"/>
        </w:rPr>
      </w:pPr>
      <w:hyperlink w:anchor="_Toc365552533" w:history="1">
        <w:r w:rsidR="00A23C1B" w:rsidRPr="00530AE4">
          <w:rPr>
            <w:rStyle w:val="Lienhypertexte"/>
            <w:noProof/>
          </w:rPr>
          <w:t>List of Figures</w:t>
        </w:r>
        <w:r w:rsidR="00A23C1B">
          <w:rPr>
            <w:noProof/>
            <w:webHidden/>
          </w:rPr>
          <w:tab/>
        </w:r>
        <w:r w:rsidR="003E07B6">
          <w:rPr>
            <w:noProof/>
            <w:webHidden/>
          </w:rPr>
          <w:fldChar w:fldCharType="begin"/>
        </w:r>
        <w:r w:rsidR="00A23C1B">
          <w:rPr>
            <w:noProof/>
            <w:webHidden/>
          </w:rPr>
          <w:instrText xml:space="preserve"> PAGEREF _Toc365552533 \h </w:instrText>
        </w:r>
        <w:r w:rsidR="003E07B6">
          <w:rPr>
            <w:noProof/>
            <w:webHidden/>
          </w:rPr>
        </w:r>
        <w:r w:rsidR="003E07B6">
          <w:rPr>
            <w:noProof/>
            <w:webHidden/>
          </w:rPr>
          <w:fldChar w:fldCharType="separate"/>
        </w:r>
        <w:r w:rsidR="00A23C1B">
          <w:rPr>
            <w:noProof/>
            <w:webHidden/>
          </w:rPr>
          <w:t>7</w:t>
        </w:r>
        <w:r w:rsidR="003E07B6">
          <w:rPr>
            <w:noProof/>
            <w:webHidden/>
          </w:rPr>
          <w:fldChar w:fldCharType="end"/>
        </w:r>
      </w:hyperlink>
    </w:p>
    <w:p w:rsidR="00A23C1B" w:rsidRDefault="001244A2">
      <w:pPr>
        <w:pStyle w:val="TM1"/>
        <w:tabs>
          <w:tab w:val="right" w:leader="dot" w:pos="9061"/>
        </w:tabs>
        <w:rPr>
          <w:rFonts w:asciiTheme="minorHAnsi" w:eastAsiaTheme="minorEastAsia" w:hAnsiTheme="minorHAnsi" w:cstheme="minorBidi"/>
          <w:b w:val="0"/>
          <w:bCs w:val="0"/>
          <w:caps w:val="0"/>
          <w:noProof/>
          <w:sz w:val="22"/>
          <w:szCs w:val="22"/>
          <w:lang w:val="fr-FR" w:eastAsia="fr-FR"/>
        </w:rPr>
      </w:pPr>
      <w:hyperlink w:anchor="_Toc365552534" w:history="1">
        <w:r w:rsidR="00A23C1B" w:rsidRPr="00530AE4">
          <w:rPr>
            <w:rStyle w:val="Lienhypertexte"/>
            <w:noProof/>
          </w:rPr>
          <w:t>Glossary and abbreviations</w:t>
        </w:r>
        <w:r w:rsidR="00A23C1B">
          <w:rPr>
            <w:noProof/>
            <w:webHidden/>
          </w:rPr>
          <w:tab/>
        </w:r>
        <w:r w:rsidR="003E07B6">
          <w:rPr>
            <w:noProof/>
            <w:webHidden/>
          </w:rPr>
          <w:fldChar w:fldCharType="begin"/>
        </w:r>
        <w:r w:rsidR="00A23C1B">
          <w:rPr>
            <w:noProof/>
            <w:webHidden/>
          </w:rPr>
          <w:instrText xml:space="preserve"> PAGEREF _Toc365552534 \h </w:instrText>
        </w:r>
        <w:r w:rsidR="003E07B6">
          <w:rPr>
            <w:noProof/>
            <w:webHidden/>
          </w:rPr>
        </w:r>
        <w:r w:rsidR="003E07B6">
          <w:rPr>
            <w:noProof/>
            <w:webHidden/>
          </w:rPr>
          <w:fldChar w:fldCharType="separate"/>
        </w:r>
        <w:r w:rsidR="00A23C1B">
          <w:rPr>
            <w:noProof/>
            <w:webHidden/>
          </w:rPr>
          <w:t>8</w:t>
        </w:r>
        <w:r w:rsidR="003E07B6">
          <w:rPr>
            <w:noProof/>
            <w:webHidden/>
          </w:rPr>
          <w:fldChar w:fldCharType="end"/>
        </w:r>
      </w:hyperlink>
    </w:p>
    <w:p w:rsidR="00A23C1B" w:rsidRDefault="001244A2">
      <w:pPr>
        <w:pStyle w:val="TM1"/>
        <w:tabs>
          <w:tab w:val="left" w:pos="440"/>
          <w:tab w:val="right" w:leader="dot" w:pos="9061"/>
        </w:tabs>
        <w:rPr>
          <w:rFonts w:asciiTheme="minorHAnsi" w:eastAsiaTheme="minorEastAsia" w:hAnsiTheme="minorHAnsi" w:cstheme="minorBidi"/>
          <w:b w:val="0"/>
          <w:bCs w:val="0"/>
          <w:caps w:val="0"/>
          <w:noProof/>
          <w:sz w:val="22"/>
          <w:szCs w:val="22"/>
          <w:lang w:val="fr-FR" w:eastAsia="fr-FR"/>
        </w:rPr>
      </w:pPr>
      <w:hyperlink w:anchor="_Toc365552535" w:history="1">
        <w:r w:rsidR="00A23C1B" w:rsidRPr="00530AE4">
          <w:rPr>
            <w:rStyle w:val="Lienhypertexte"/>
            <w:noProof/>
          </w:rPr>
          <w:t>1.</w:t>
        </w:r>
        <w:r w:rsidR="00A23C1B">
          <w:rPr>
            <w:rFonts w:asciiTheme="minorHAnsi" w:eastAsiaTheme="minorEastAsia" w:hAnsiTheme="minorHAnsi" w:cstheme="minorBidi"/>
            <w:b w:val="0"/>
            <w:bCs w:val="0"/>
            <w:caps w:val="0"/>
            <w:noProof/>
            <w:sz w:val="22"/>
            <w:szCs w:val="22"/>
            <w:lang w:val="fr-FR" w:eastAsia="fr-FR"/>
          </w:rPr>
          <w:tab/>
        </w:r>
        <w:r w:rsidR="00A23C1B" w:rsidRPr="00530AE4">
          <w:rPr>
            <w:rStyle w:val="Lienhypertexte"/>
            <w:noProof/>
          </w:rPr>
          <w:t>Applicable and Reference Documents</w:t>
        </w:r>
        <w:r w:rsidR="00A23C1B">
          <w:rPr>
            <w:noProof/>
            <w:webHidden/>
          </w:rPr>
          <w:tab/>
        </w:r>
        <w:r w:rsidR="003E07B6">
          <w:rPr>
            <w:noProof/>
            <w:webHidden/>
          </w:rPr>
          <w:fldChar w:fldCharType="begin"/>
        </w:r>
        <w:r w:rsidR="00A23C1B">
          <w:rPr>
            <w:noProof/>
            <w:webHidden/>
          </w:rPr>
          <w:instrText xml:space="preserve"> PAGEREF _Toc365552535 \h </w:instrText>
        </w:r>
        <w:r w:rsidR="003E07B6">
          <w:rPr>
            <w:noProof/>
            <w:webHidden/>
          </w:rPr>
        </w:r>
        <w:r w:rsidR="003E07B6">
          <w:rPr>
            <w:noProof/>
            <w:webHidden/>
          </w:rPr>
          <w:fldChar w:fldCharType="separate"/>
        </w:r>
        <w:r w:rsidR="00A23C1B">
          <w:rPr>
            <w:noProof/>
            <w:webHidden/>
          </w:rPr>
          <w:t>9</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536" w:history="1">
        <w:r w:rsidR="00A23C1B" w:rsidRPr="00530AE4">
          <w:rPr>
            <w:rStyle w:val="Lienhypertexte"/>
            <w:noProof/>
          </w:rPr>
          <w:t>1.1 Applicable Documents</w:t>
        </w:r>
        <w:r w:rsidR="00A23C1B">
          <w:rPr>
            <w:noProof/>
            <w:webHidden/>
          </w:rPr>
          <w:tab/>
        </w:r>
        <w:r w:rsidR="003E07B6">
          <w:rPr>
            <w:noProof/>
            <w:webHidden/>
          </w:rPr>
          <w:fldChar w:fldCharType="begin"/>
        </w:r>
        <w:r w:rsidR="00A23C1B">
          <w:rPr>
            <w:noProof/>
            <w:webHidden/>
          </w:rPr>
          <w:instrText xml:space="preserve"> PAGEREF _Toc365552536 \h </w:instrText>
        </w:r>
        <w:r w:rsidR="003E07B6">
          <w:rPr>
            <w:noProof/>
            <w:webHidden/>
          </w:rPr>
        </w:r>
        <w:r w:rsidR="003E07B6">
          <w:rPr>
            <w:noProof/>
            <w:webHidden/>
          </w:rPr>
          <w:fldChar w:fldCharType="separate"/>
        </w:r>
        <w:r w:rsidR="00A23C1B">
          <w:rPr>
            <w:noProof/>
            <w:webHidden/>
          </w:rPr>
          <w:t>9</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537" w:history="1">
        <w:r w:rsidR="00A23C1B" w:rsidRPr="00530AE4">
          <w:rPr>
            <w:rStyle w:val="Lienhypertexte"/>
            <w:noProof/>
          </w:rPr>
          <w:t>1.2 Reference Documents</w:t>
        </w:r>
        <w:r w:rsidR="00A23C1B">
          <w:rPr>
            <w:noProof/>
            <w:webHidden/>
          </w:rPr>
          <w:tab/>
        </w:r>
        <w:r w:rsidR="003E07B6">
          <w:rPr>
            <w:noProof/>
            <w:webHidden/>
          </w:rPr>
          <w:fldChar w:fldCharType="begin"/>
        </w:r>
        <w:r w:rsidR="00A23C1B">
          <w:rPr>
            <w:noProof/>
            <w:webHidden/>
          </w:rPr>
          <w:instrText xml:space="preserve"> PAGEREF _Toc365552537 \h </w:instrText>
        </w:r>
        <w:r w:rsidR="003E07B6">
          <w:rPr>
            <w:noProof/>
            <w:webHidden/>
          </w:rPr>
        </w:r>
        <w:r w:rsidR="003E07B6">
          <w:rPr>
            <w:noProof/>
            <w:webHidden/>
          </w:rPr>
          <w:fldChar w:fldCharType="separate"/>
        </w:r>
        <w:r w:rsidR="00A23C1B">
          <w:rPr>
            <w:noProof/>
            <w:webHidden/>
          </w:rPr>
          <w:t>10</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538" w:history="1">
        <w:r w:rsidR="00A23C1B" w:rsidRPr="00530AE4">
          <w:rPr>
            <w:rStyle w:val="Lienhypertexte"/>
            <w:noProof/>
          </w:rPr>
          <w:t>1.3 Norms and standards</w:t>
        </w:r>
        <w:r w:rsidR="00A23C1B">
          <w:rPr>
            <w:noProof/>
            <w:webHidden/>
          </w:rPr>
          <w:tab/>
        </w:r>
        <w:r w:rsidR="003E07B6">
          <w:rPr>
            <w:noProof/>
            <w:webHidden/>
          </w:rPr>
          <w:fldChar w:fldCharType="begin"/>
        </w:r>
        <w:r w:rsidR="00A23C1B">
          <w:rPr>
            <w:noProof/>
            <w:webHidden/>
          </w:rPr>
          <w:instrText xml:space="preserve"> PAGEREF _Toc365552538 \h </w:instrText>
        </w:r>
        <w:r w:rsidR="003E07B6">
          <w:rPr>
            <w:noProof/>
            <w:webHidden/>
          </w:rPr>
        </w:r>
        <w:r w:rsidR="003E07B6">
          <w:rPr>
            <w:noProof/>
            <w:webHidden/>
          </w:rPr>
          <w:fldChar w:fldCharType="separate"/>
        </w:r>
        <w:r w:rsidR="00A23C1B">
          <w:rPr>
            <w:noProof/>
            <w:webHidden/>
          </w:rPr>
          <w:t>10</w:t>
        </w:r>
        <w:r w:rsidR="003E07B6">
          <w:rPr>
            <w:noProof/>
            <w:webHidden/>
          </w:rPr>
          <w:fldChar w:fldCharType="end"/>
        </w:r>
      </w:hyperlink>
    </w:p>
    <w:p w:rsidR="00A23C1B" w:rsidRDefault="001244A2">
      <w:pPr>
        <w:pStyle w:val="TM1"/>
        <w:tabs>
          <w:tab w:val="left" w:pos="440"/>
          <w:tab w:val="right" w:leader="dot" w:pos="9061"/>
        </w:tabs>
        <w:rPr>
          <w:rFonts w:asciiTheme="minorHAnsi" w:eastAsiaTheme="minorEastAsia" w:hAnsiTheme="minorHAnsi" w:cstheme="minorBidi"/>
          <w:b w:val="0"/>
          <w:bCs w:val="0"/>
          <w:caps w:val="0"/>
          <w:noProof/>
          <w:sz w:val="22"/>
          <w:szCs w:val="22"/>
          <w:lang w:val="fr-FR" w:eastAsia="fr-FR"/>
        </w:rPr>
      </w:pPr>
      <w:hyperlink w:anchor="_Toc365552539" w:history="1">
        <w:r w:rsidR="00A23C1B" w:rsidRPr="00530AE4">
          <w:rPr>
            <w:rStyle w:val="Lienhypertexte"/>
            <w:noProof/>
          </w:rPr>
          <w:t>2.</w:t>
        </w:r>
        <w:r w:rsidR="00A23C1B">
          <w:rPr>
            <w:rFonts w:asciiTheme="minorHAnsi" w:eastAsiaTheme="minorEastAsia" w:hAnsiTheme="minorHAnsi" w:cstheme="minorBidi"/>
            <w:b w:val="0"/>
            <w:bCs w:val="0"/>
            <w:caps w:val="0"/>
            <w:noProof/>
            <w:sz w:val="22"/>
            <w:szCs w:val="22"/>
            <w:lang w:val="fr-FR" w:eastAsia="fr-FR"/>
          </w:rPr>
          <w:tab/>
        </w:r>
        <w:r w:rsidR="00A23C1B" w:rsidRPr="00530AE4">
          <w:rPr>
            <w:rStyle w:val="Lienhypertexte"/>
            <w:noProof/>
          </w:rPr>
          <w:t>Introduction</w:t>
        </w:r>
        <w:r w:rsidR="00A23C1B">
          <w:rPr>
            <w:noProof/>
            <w:webHidden/>
          </w:rPr>
          <w:tab/>
        </w:r>
        <w:r w:rsidR="003E07B6">
          <w:rPr>
            <w:noProof/>
            <w:webHidden/>
          </w:rPr>
          <w:fldChar w:fldCharType="begin"/>
        </w:r>
        <w:r w:rsidR="00A23C1B">
          <w:rPr>
            <w:noProof/>
            <w:webHidden/>
          </w:rPr>
          <w:instrText xml:space="preserve"> PAGEREF _Toc365552539 \h </w:instrText>
        </w:r>
        <w:r w:rsidR="003E07B6">
          <w:rPr>
            <w:noProof/>
            <w:webHidden/>
          </w:rPr>
        </w:r>
        <w:r w:rsidR="003E07B6">
          <w:rPr>
            <w:noProof/>
            <w:webHidden/>
          </w:rPr>
          <w:fldChar w:fldCharType="separate"/>
        </w:r>
        <w:r w:rsidR="00A23C1B">
          <w:rPr>
            <w:noProof/>
            <w:webHidden/>
          </w:rPr>
          <w:t>12</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540" w:history="1">
        <w:r w:rsidR="00A23C1B" w:rsidRPr="00530AE4">
          <w:rPr>
            <w:rStyle w:val="Lienhypertexte"/>
            <w:noProof/>
          </w:rPr>
          <w:t>2.1 Scope</w:t>
        </w:r>
        <w:r w:rsidR="00A23C1B">
          <w:rPr>
            <w:noProof/>
            <w:webHidden/>
          </w:rPr>
          <w:tab/>
        </w:r>
        <w:r w:rsidR="003E07B6">
          <w:rPr>
            <w:noProof/>
            <w:webHidden/>
          </w:rPr>
          <w:fldChar w:fldCharType="begin"/>
        </w:r>
        <w:r w:rsidR="00A23C1B">
          <w:rPr>
            <w:noProof/>
            <w:webHidden/>
          </w:rPr>
          <w:instrText xml:space="preserve"> PAGEREF _Toc365552540 \h </w:instrText>
        </w:r>
        <w:r w:rsidR="003E07B6">
          <w:rPr>
            <w:noProof/>
            <w:webHidden/>
          </w:rPr>
        </w:r>
        <w:r w:rsidR="003E07B6">
          <w:rPr>
            <w:noProof/>
            <w:webHidden/>
          </w:rPr>
          <w:fldChar w:fldCharType="separate"/>
        </w:r>
        <w:r w:rsidR="00A23C1B">
          <w:rPr>
            <w:noProof/>
            <w:webHidden/>
          </w:rPr>
          <w:t>12</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541" w:history="1">
        <w:r w:rsidR="00A23C1B" w:rsidRPr="00530AE4">
          <w:rPr>
            <w:rStyle w:val="Lienhypertexte"/>
            <w:noProof/>
          </w:rPr>
          <w:t>2.2 Audience</w:t>
        </w:r>
        <w:r w:rsidR="00A23C1B">
          <w:rPr>
            <w:noProof/>
            <w:webHidden/>
          </w:rPr>
          <w:tab/>
        </w:r>
        <w:r w:rsidR="003E07B6">
          <w:rPr>
            <w:noProof/>
            <w:webHidden/>
          </w:rPr>
          <w:fldChar w:fldCharType="begin"/>
        </w:r>
        <w:r w:rsidR="00A23C1B">
          <w:rPr>
            <w:noProof/>
            <w:webHidden/>
          </w:rPr>
          <w:instrText xml:space="preserve"> PAGEREF _Toc365552541 \h </w:instrText>
        </w:r>
        <w:r w:rsidR="003E07B6">
          <w:rPr>
            <w:noProof/>
            <w:webHidden/>
          </w:rPr>
        </w:r>
        <w:r w:rsidR="003E07B6">
          <w:rPr>
            <w:noProof/>
            <w:webHidden/>
          </w:rPr>
          <w:fldChar w:fldCharType="separate"/>
        </w:r>
        <w:r w:rsidR="00A23C1B">
          <w:rPr>
            <w:noProof/>
            <w:webHidden/>
          </w:rPr>
          <w:t>12</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542" w:history="1">
        <w:r w:rsidR="00A23C1B" w:rsidRPr="00530AE4">
          <w:rPr>
            <w:rStyle w:val="Lienhypertexte"/>
            <w:noProof/>
          </w:rPr>
          <w:t>2.3 Purpose of the Sub System</w:t>
        </w:r>
        <w:r w:rsidR="00A23C1B">
          <w:rPr>
            <w:noProof/>
            <w:webHidden/>
          </w:rPr>
          <w:tab/>
        </w:r>
        <w:r w:rsidR="003E07B6">
          <w:rPr>
            <w:noProof/>
            <w:webHidden/>
          </w:rPr>
          <w:fldChar w:fldCharType="begin"/>
        </w:r>
        <w:r w:rsidR="00A23C1B">
          <w:rPr>
            <w:noProof/>
            <w:webHidden/>
          </w:rPr>
          <w:instrText xml:space="preserve"> PAGEREF _Toc365552542 \h </w:instrText>
        </w:r>
        <w:r w:rsidR="003E07B6">
          <w:rPr>
            <w:noProof/>
            <w:webHidden/>
          </w:rPr>
        </w:r>
        <w:r w:rsidR="003E07B6">
          <w:rPr>
            <w:noProof/>
            <w:webHidden/>
          </w:rPr>
          <w:fldChar w:fldCharType="separate"/>
        </w:r>
        <w:r w:rsidR="00A23C1B">
          <w:rPr>
            <w:noProof/>
            <w:webHidden/>
          </w:rPr>
          <w:t>12</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543" w:history="1">
        <w:r w:rsidR="00A23C1B" w:rsidRPr="00530AE4">
          <w:rPr>
            <w:rStyle w:val="Lienhypertexte"/>
            <w:noProof/>
          </w:rPr>
          <w:t>2.4 Summary</w:t>
        </w:r>
        <w:r w:rsidR="00A23C1B">
          <w:rPr>
            <w:noProof/>
            <w:webHidden/>
          </w:rPr>
          <w:tab/>
        </w:r>
        <w:r w:rsidR="003E07B6">
          <w:rPr>
            <w:noProof/>
            <w:webHidden/>
          </w:rPr>
          <w:fldChar w:fldCharType="begin"/>
        </w:r>
        <w:r w:rsidR="00A23C1B">
          <w:rPr>
            <w:noProof/>
            <w:webHidden/>
          </w:rPr>
          <w:instrText xml:space="preserve"> PAGEREF _Toc365552543 \h </w:instrText>
        </w:r>
        <w:r w:rsidR="003E07B6">
          <w:rPr>
            <w:noProof/>
            <w:webHidden/>
          </w:rPr>
        </w:r>
        <w:r w:rsidR="003E07B6">
          <w:rPr>
            <w:noProof/>
            <w:webHidden/>
          </w:rPr>
          <w:fldChar w:fldCharType="separate"/>
        </w:r>
        <w:r w:rsidR="00A23C1B">
          <w:rPr>
            <w:noProof/>
            <w:webHidden/>
          </w:rPr>
          <w:t>12</w:t>
        </w:r>
        <w:r w:rsidR="003E07B6">
          <w:rPr>
            <w:noProof/>
            <w:webHidden/>
          </w:rPr>
          <w:fldChar w:fldCharType="end"/>
        </w:r>
      </w:hyperlink>
    </w:p>
    <w:p w:rsidR="00A23C1B" w:rsidRDefault="001244A2">
      <w:pPr>
        <w:pStyle w:val="TM1"/>
        <w:tabs>
          <w:tab w:val="left" w:pos="440"/>
          <w:tab w:val="right" w:leader="dot" w:pos="9061"/>
        </w:tabs>
        <w:rPr>
          <w:rFonts w:asciiTheme="minorHAnsi" w:eastAsiaTheme="minorEastAsia" w:hAnsiTheme="minorHAnsi" w:cstheme="minorBidi"/>
          <w:b w:val="0"/>
          <w:bCs w:val="0"/>
          <w:caps w:val="0"/>
          <w:noProof/>
          <w:sz w:val="22"/>
          <w:szCs w:val="22"/>
          <w:lang w:val="fr-FR" w:eastAsia="fr-FR"/>
        </w:rPr>
      </w:pPr>
      <w:hyperlink w:anchor="_Toc365552544" w:history="1">
        <w:r w:rsidR="00A23C1B" w:rsidRPr="00530AE4">
          <w:rPr>
            <w:rStyle w:val="Lienhypertexte"/>
            <w:noProof/>
          </w:rPr>
          <w:t>3.</w:t>
        </w:r>
        <w:r w:rsidR="00A23C1B">
          <w:rPr>
            <w:rFonts w:asciiTheme="minorHAnsi" w:eastAsiaTheme="minorEastAsia" w:hAnsiTheme="minorHAnsi" w:cstheme="minorBidi"/>
            <w:b w:val="0"/>
            <w:bCs w:val="0"/>
            <w:caps w:val="0"/>
            <w:noProof/>
            <w:sz w:val="22"/>
            <w:szCs w:val="22"/>
            <w:lang w:val="fr-FR" w:eastAsia="fr-FR"/>
          </w:rPr>
          <w:tab/>
        </w:r>
        <w:r w:rsidR="00A23C1B" w:rsidRPr="00530AE4">
          <w:rPr>
            <w:rStyle w:val="Lienhypertexte"/>
            <w:noProof/>
          </w:rPr>
          <w:t>Definitions and design concepts</w:t>
        </w:r>
        <w:r w:rsidR="00A23C1B">
          <w:rPr>
            <w:noProof/>
            <w:webHidden/>
          </w:rPr>
          <w:tab/>
        </w:r>
        <w:r w:rsidR="003E07B6">
          <w:rPr>
            <w:noProof/>
            <w:webHidden/>
          </w:rPr>
          <w:fldChar w:fldCharType="begin"/>
        </w:r>
        <w:r w:rsidR="00A23C1B">
          <w:rPr>
            <w:noProof/>
            <w:webHidden/>
          </w:rPr>
          <w:instrText xml:space="preserve"> PAGEREF _Toc365552544 \h </w:instrText>
        </w:r>
        <w:r w:rsidR="003E07B6">
          <w:rPr>
            <w:noProof/>
            <w:webHidden/>
          </w:rPr>
        </w:r>
        <w:r w:rsidR="003E07B6">
          <w:rPr>
            <w:noProof/>
            <w:webHidden/>
          </w:rPr>
          <w:fldChar w:fldCharType="separate"/>
        </w:r>
        <w:r w:rsidR="00A23C1B">
          <w:rPr>
            <w:noProof/>
            <w:webHidden/>
          </w:rPr>
          <w:t>13</w:t>
        </w:r>
        <w:r w:rsidR="003E07B6">
          <w:rPr>
            <w:noProof/>
            <w:webHidden/>
          </w:rPr>
          <w:fldChar w:fldCharType="end"/>
        </w:r>
      </w:hyperlink>
    </w:p>
    <w:p w:rsidR="00A23C1B" w:rsidRDefault="001244A2">
      <w:pPr>
        <w:pStyle w:val="TM1"/>
        <w:tabs>
          <w:tab w:val="left" w:pos="440"/>
          <w:tab w:val="right" w:leader="dot" w:pos="9061"/>
        </w:tabs>
        <w:rPr>
          <w:rFonts w:asciiTheme="minorHAnsi" w:eastAsiaTheme="minorEastAsia" w:hAnsiTheme="minorHAnsi" w:cstheme="minorBidi"/>
          <w:b w:val="0"/>
          <w:bCs w:val="0"/>
          <w:caps w:val="0"/>
          <w:noProof/>
          <w:sz w:val="22"/>
          <w:szCs w:val="22"/>
          <w:lang w:val="fr-FR" w:eastAsia="fr-FR"/>
        </w:rPr>
      </w:pPr>
      <w:hyperlink w:anchor="_Toc365552545" w:history="1">
        <w:r w:rsidR="00A23C1B" w:rsidRPr="00530AE4">
          <w:rPr>
            <w:rStyle w:val="Lienhypertexte"/>
            <w:noProof/>
            <w:lang w:eastAsia="fr-FR"/>
          </w:rPr>
          <w:t>4.</w:t>
        </w:r>
        <w:r w:rsidR="00A23C1B">
          <w:rPr>
            <w:rFonts w:asciiTheme="minorHAnsi" w:eastAsiaTheme="minorEastAsia" w:hAnsiTheme="minorHAnsi" w:cstheme="minorBidi"/>
            <w:b w:val="0"/>
            <w:bCs w:val="0"/>
            <w:caps w:val="0"/>
            <w:noProof/>
            <w:sz w:val="22"/>
            <w:szCs w:val="22"/>
            <w:lang w:val="fr-FR" w:eastAsia="fr-FR"/>
          </w:rPr>
          <w:tab/>
        </w:r>
        <w:r w:rsidR="00A23C1B" w:rsidRPr="00530AE4">
          <w:rPr>
            <w:rStyle w:val="Lienhypertexte"/>
            <w:noProof/>
            <w:lang w:eastAsia="fr-FR"/>
          </w:rPr>
          <w:t>MyOcean Functionnal Design Overview - from top level ADD (quick reminder)</w:t>
        </w:r>
        <w:r w:rsidR="00A23C1B">
          <w:rPr>
            <w:noProof/>
            <w:webHidden/>
          </w:rPr>
          <w:tab/>
        </w:r>
        <w:r w:rsidR="003E07B6">
          <w:rPr>
            <w:noProof/>
            <w:webHidden/>
          </w:rPr>
          <w:fldChar w:fldCharType="begin"/>
        </w:r>
        <w:r w:rsidR="00A23C1B">
          <w:rPr>
            <w:noProof/>
            <w:webHidden/>
          </w:rPr>
          <w:instrText xml:space="preserve"> PAGEREF _Toc365552545 \h </w:instrText>
        </w:r>
        <w:r w:rsidR="003E07B6">
          <w:rPr>
            <w:noProof/>
            <w:webHidden/>
          </w:rPr>
        </w:r>
        <w:r w:rsidR="003E07B6">
          <w:rPr>
            <w:noProof/>
            <w:webHidden/>
          </w:rPr>
          <w:fldChar w:fldCharType="separate"/>
        </w:r>
        <w:r w:rsidR="00A23C1B">
          <w:rPr>
            <w:noProof/>
            <w:webHidden/>
          </w:rPr>
          <w:t>14</w:t>
        </w:r>
        <w:r w:rsidR="003E07B6">
          <w:rPr>
            <w:noProof/>
            <w:webHidden/>
          </w:rPr>
          <w:fldChar w:fldCharType="end"/>
        </w:r>
      </w:hyperlink>
    </w:p>
    <w:p w:rsidR="00A23C1B" w:rsidRDefault="001244A2">
      <w:pPr>
        <w:pStyle w:val="TM1"/>
        <w:tabs>
          <w:tab w:val="left" w:pos="440"/>
          <w:tab w:val="right" w:leader="dot" w:pos="9061"/>
        </w:tabs>
        <w:rPr>
          <w:rFonts w:asciiTheme="minorHAnsi" w:eastAsiaTheme="minorEastAsia" w:hAnsiTheme="minorHAnsi" w:cstheme="minorBidi"/>
          <w:b w:val="0"/>
          <w:bCs w:val="0"/>
          <w:caps w:val="0"/>
          <w:noProof/>
          <w:sz w:val="22"/>
          <w:szCs w:val="22"/>
          <w:lang w:val="fr-FR" w:eastAsia="fr-FR"/>
        </w:rPr>
      </w:pPr>
      <w:hyperlink w:anchor="_Toc365552546" w:history="1">
        <w:r w:rsidR="00A23C1B" w:rsidRPr="00530AE4">
          <w:rPr>
            <w:rStyle w:val="Lienhypertexte"/>
            <w:noProof/>
          </w:rPr>
          <w:t>5.</w:t>
        </w:r>
        <w:r w:rsidR="00A23C1B">
          <w:rPr>
            <w:rFonts w:asciiTheme="minorHAnsi" w:eastAsiaTheme="minorEastAsia" w:hAnsiTheme="minorHAnsi" w:cstheme="minorBidi"/>
            <w:b w:val="0"/>
            <w:bCs w:val="0"/>
            <w:caps w:val="0"/>
            <w:noProof/>
            <w:sz w:val="22"/>
            <w:szCs w:val="22"/>
            <w:lang w:val="fr-FR" w:eastAsia="fr-FR"/>
          </w:rPr>
          <w:tab/>
        </w:r>
        <w:r w:rsidR="00A23C1B" w:rsidRPr="00530AE4">
          <w:rPr>
            <w:rStyle w:val="Lienhypertexte"/>
            <w:noProof/>
          </w:rPr>
          <w:t>Physical architecture</w:t>
        </w:r>
        <w:r w:rsidR="00A23C1B">
          <w:rPr>
            <w:noProof/>
            <w:webHidden/>
          </w:rPr>
          <w:tab/>
        </w:r>
        <w:r w:rsidR="003E07B6">
          <w:rPr>
            <w:noProof/>
            <w:webHidden/>
          </w:rPr>
          <w:fldChar w:fldCharType="begin"/>
        </w:r>
        <w:r w:rsidR="00A23C1B">
          <w:rPr>
            <w:noProof/>
            <w:webHidden/>
          </w:rPr>
          <w:instrText xml:space="preserve"> PAGEREF _Toc365552546 \h </w:instrText>
        </w:r>
        <w:r w:rsidR="003E07B6">
          <w:rPr>
            <w:noProof/>
            <w:webHidden/>
          </w:rPr>
        </w:r>
        <w:r w:rsidR="003E07B6">
          <w:rPr>
            <w:noProof/>
            <w:webHidden/>
          </w:rPr>
          <w:fldChar w:fldCharType="separate"/>
        </w:r>
        <w:r w:rsidR="00A23C1B">
          <w:rPr>
            <w:noProof/>
            <w:webHidden/>
          </w:rPr>
          <w:t>15</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547" w:history="1">
        <w:r w:rsidR="00A23C1B" w:rsidRPr="00530AE4">
          <w:rPr>
            <w:rStyle w:val="Lienhypertexte"/>
            <w:noProof/>
          </w:rPr>
          <w:t>5.1 Logical and software architecture</w:t>
        </w:r>
        <w:r w:rsidR="00A23C1B">
          <w:rPr>
            <w:noProof/>
            <w:webHidden/>
          </w:rPr>
          <w:tab/>
        </w:r>
        <w:r w:rsidR="003E07B6">
          <w:rPr>
            <w:noProof/>
            <w:webHidden/>
          </w:rPr>
          <w:fldChar w:fldCharType="begin"/>
        </w:r>
        <w:r w:rsidR="00A23C1B">
          <w:rPr>
            <w:noProof/>
            <w:webHidden/>
          </w:rPr>
          <w:instrText xml:space="preserve"> PAGEREF _Toc365552547 \h </w:instrText>
        </w:r>
        <w:r w:rsidR="003E07B6">
          <w:rPr>
            <w:noProof/>
            <w:webHidden/>
          </w:rPr>
        </w:r>
        <w:r w:rsidR="003E07B6">
          <w:rPr>
            <w:noProof/>
            <w:webHidden/>
          </w:rPr>
          <w:fldChar w:fldCharType="separate"/>
        </w:r>
        <w:r w:rsidR="00A23C1B">
          <w:rPr>
            <w:noProof/>
            <w:webHidden/>
          </w:rPr>
          <w:t>15</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548" w:history="1">
        <w:r w:rsidR="00A23C1B" w:rsidRPr="00530AE4">
          <w:rPr>
            <w:rStyle w:val="Lienhypertexte"/>
            <w:noProof/>
          </w:rPr>
          <w:t>5.1.1</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General architecture</w:t>
        </w:r>
        <w:r w:rsidR="00A23C1B">
          <w:rPr>
            <w:noProof/>
            <w:webHidden/>
          </w:rPr>
          <w:tab/>
        </w:r>
        <w:r w:rsidR="003E07B6">
          <w:rPr>
            <w:noProof/>
            <w:webHidden/>
          </w:rPr>
          <w:fldChar w:fldCharType="begin"/>
        </w:r>
        <w:r w:rsidR="00A23C1B">
          <w:rPr>
            <w:noProof/>
            <w:webHidden/>
          </w:rPr>
          <w:instrText xml:space="preserve"> PAGEREF _Toc365552548 \h </w:instrText>
        </w:r>
        <w:r w:rsidR="003E07B6">
          <w:rPr>
            <w:noProof/>
            <w:webHidden/>
          </w:rPr>
        </w:r>
        <w:r w:rsidR="003E07B6">
          <w:rPr>
            <w:noProof/>
            <w:webHidden/>
          </w:rPr>
          <w:fldChar w:fldCharType="separate"/>
        </w:r>
        <w:r w:rsidR="00A23C1B">
          <w:rPr>
            <w:noProof/>
            <w:webHidden/>
          </w:rPr>
          <w:t>15</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549" w:history="1">
        <w:r w:rsidR="00A23C1B" w:rsidRPr="00530AE4">
          <w:rPr>
            <w:rStyle w:val="Lienhypertexte"/>
            <w:noProof/>
          </w:rPr>
          <w:t>5.1.2</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Authentication</w:t>
        </w:r>
        <w:r w:rsidR="00A23C1B">
          <w:rPr>
            <w:noProof/>
            <w:webHidden/>
          </w:rPr>
          <w:tab/>
        </w:r>
        <w:r w:rsidR="003E07B6">
          <w:rPr>
            <w:noProof/>
            <w:webHidden/>
          </w:rPr>
          <w:fldChar w:fldCharType="begin"/>
        </w:r>
        <w:r w:rsidR="00A23C1B">
          <w:rPr>
            <w:noProof/>
            <w:webHidden/>
          </w:rPr>
          <w:instrText xml:space="preserve"> PAGEREF _Toc365552549 \h </w:instrText>
        </w:r>
        <w:r w:rsidR="003E07B6">
          <w:rPr>
            <w:noProof/>
            <w:webHidden/>
          </w:rPr>
        </w:r>
        <w:r w:rsidR="003E07B6">
          <w:rPr>
            <w:noProof/>
            <w:webHidden/>
          </w:rPr>
          <w:fldChar w:fldCharType="separate"/>
        </w:r>
        <w:r w:rsidR="00A23C1B">
          <w:rPr>
            <w:noProof/>
            <w:webHidden/>
          </w:rPr>
          <w:t>22</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50" w:history="1">
        <w:r w:rsidR="00A23C1B" w:rsidRPr="00530AE4">
          <w:rPr>
            <w:rStyle w:val="Lienhypertexte"/>
            <w:rFonts w:cs="Arial"/>
            <w:noProof/>
            <w:snapToGrid w:val="0"/>
            <w:w w:val="0"/>
          </w:rPr>
          <w:t>5.1.2.1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CAS (Central Authentication Service)</w:t>
        </w:r>
        <w:r w:rsidR="00A23C1B">
          <w:rPr>
            <w:noProof/>
            <w:webHidden/>
          </w:rPr>
          <w:tab/>
        </w:r>
        <w:r w:rsidR="003E07B6">
          <w:rPr>
            <w:noProof/>
            <w:webHidden/>
          </w:rPr>
          <w:fldChar w:fldCharType="begin"/>
        </w:r>
        <w:r w:rsidR="00A23C1B">
          <w:rPr>
            <w:noProof/>
            <w:webHidden/>
          </w:rPr>
          <w:instrText xml:space="preserve"> PAGEREF _Toc365552550 \h </w:instrText>
        </w:r>
        <w:r w:rsidR="003E07B6">
          <w:rPr>
            <w:noProof/>
            <w:webHidden/>
          </w:rPr>
        </w:r>
        <w:r w:rsidR="003E07B6">
          <w:rPr>
            <w:noProof/>
            <w:webHidden/>
          </w:rPr>
          <w:fldChar w:fldCharType="separate"/>
        </w:r>
        <w:r w:rsidR="00A23C1B">
          <w:rPr>
            <w:noProof/>
            <w:webHidden/>
          </w:rPr>
          <w:t>22</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51" w:history="1">
        <w:r w:rsidR="00A23C1B" w:rsidRPr="00530AE4">
          <w:rPr>
            <w:rStyle w:val="Lienhypertexte"/>
            <w:rFonts w:cs="Arial"/>
            <w:noProof/>
            <w:snapToGrid w:val="0"/>
            <w:w w:val="0"/>
          </w:rPr>
          <w:t>5.1.2.1.1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Software used</w:t>
        </w:r>
        <w:r w:rsidR="00A23C1B">
          <w:rPr>
            <w:noProof/>
            <w:webHidden/>
          </w:rPr>
          <w:tab/>
        </w:r>
        <w:r w:rsidR="003E07B6">
          <w:rPr>
            <w:noProof/>
            <w:webHidden/>
          </w:rPr>
          <w:fldChar w:fldCharType="begin"/>
        </w:r>
        <w:r w:rsidR="00A23C1B">
          <w:rPr>
            <w:noProof/>
            <w:webHidden/>
          </w:rPr>
          <w:instrText xml:space="preserve"> PAGEREF _Toc365552551 \h </w:instrText>
        </w:r>
        <w:r w:rsidR="003E07B6">
          <w:rPr>
            <w:noProof/>
            <w:webHidden/>
          </w:rPr>
        </w:r>
        <w:r w:rsidR="003E07B6">
          <w:rPr>
            <w:noProof/>
            <w:webHidden/>
          </w:rPr>
          <w:fldChar w:fldCharType="separate"/>
        </w:r>
        <w:r w:rsidR="00A23C1B">
          <w:rPr>
            <w:noProof/>
            <w:webHidden/>
          </w:rPr>
          <w:t>22</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52" w:history="1">
        <w:r w:rsidR="00A23C1B" w:rsidRPr="00530AE4">
          <w:rPr>
            <w:rStyle w:val="Lienhypertexte"/>
            <w:rFonts w:cs="Arial"/>
            <w:noProof/>
            <w:snapToGrid w:val="0"/>
            <w:w w:val="0"/>
          </w:rPr>
          <w:t>5.1.2.1.2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Interfaces</w:t>
        </w:r>
        <w:r w:rsidR="00A23C1B">
          <w:rPr>
            <w:noProof/>
            <w:webHidden/>
          </w:rPr>
          <w:tab/>
        </w:r>
        <w:r w:rsidR="003E07B6">
          <w:rPr>
            <w:noProof/>
            <w:webHidden/>
          </w:rPr>
          <w:fldChar w:fldCharType="begin"/>
        </w:r>
        <w:r w:rsidR="00A23C1B">
          <w:rPr>
            <w:noProof/>
            <w:webHidden/>
          </w:rPr>
          <w:instrText xml:space="preserve"> PAGEREF _Toc365552552 \h </w:instrText>
        </w:r>
        <w:r w:rsidR="003E07B6">
          <w:rPr>
            <w:noProof/>
            <w:webHidden/>
          </w:rPr>
        </w:r>
        <w:r w:rsidR="003E07B6">
          <w:rPr>
            <w:noProof/>
            <w:webHidden/>
          </w:rPr>
          <w:fldChar w:fldCharType="separate"/>
        </w:r>
        <w:r w:rsidR="00A23C1B">
          <w:rPr>
            <w:noProof/>
            <w:webHidden/>
          </w:rPr>
          <w:t>25</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53" w:history="1">
        <w:r w:rsidR="00A23C1B" w:rsidRPr="00530AE4">
          <w:rPr>
            <w:rStyle w:val="Lienhypertexte"/>
            <w:rFonts w:cs="Arial"/>
            <w:noProof/>
            <w:snapToGrid w:val="0"/>
            <w:w w:val="0"/>
          </w:rPr>
          <w:t>5.1.2.2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HTTP Basic Authentication</w:t>
        </w:r>
        <w:r w:rsidR="00A23C1B">
          <w:rPr>
            <w:noProof/>
            <w:webHidden/>
          </w:rPr>
          <w:tab/>
        </w:r>
        <w:r w:rsidR="003E07B6">
          <w:rPr>
            <w:noProof/>
            <w:webHidden/>
          </w:rPr>
          <w:fldChar w:fldCharType="begin"/>
        </w:r>
        <w:r w:rsidR="00A23C1B">
          <w:rPr>
            <w:noProof/>
            <w:webHidden/>
          </w:rPr>
          <w:instrText xml:space="preserve"> PAGEREF _Toc365552553 \h </w:instrText>
        </w:r>
        <w:r w:rsidR="003E07B6">
          <w:rPr>
            <w:noProof/>
            <w:webHidden/>
          </w:rPr>
        </w:r>
        <w:r w:rsidR="003E07B6">
          <w:rPr>
            <w:noProof/>
            <w:webHidden/>
          </w:rPr>
          <w:fldChar w:fldCharType="separate"/>
        </w:r>
        <w:r w:rsidR="00A23C1B">
          <w:rPr>
            <w:noProof/>
            <w:webHidden/>
          </w:rPr>
          <w:t>25</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54" w:history="1">
        <w:r w:rsidR="00A23C1B" w:rsidRPr="00530AE4">
          <w:rPr>
            <w:rStyle w:val="Lienhypertexte"/>
            <w:rFonts w:cs="Arial"/>
            <w:noProof/>
            <w:snapToGrid w:val="0"/>
            <w:w w:val="0"/>
          </w:rPr>
          <w:t>5.1.2.3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VSFTP Authentication</w:t>
        </w:r>
        <w:r w:rsidR="00A23C1B">
          <w:rPr>
            <w:noProof/>
            <w:webHidden/>
          </w:rPr>
          <w:tab/>
        </w:r>
        <w:r w:rsidR="003E07B6">
          <w:rPr>
            <w:noProof/>
            <w:webHidden/>
          </w:rPr>
          <w:fldChar w:fldCharType="begin"/>
        </w:r>
        <w:r w:rsidR="00A23C1B">
          <w:rPr>
            <w:noProof/>
            <w:webHidden/>
          </w:rPr>
          <w:instrText xml:space="preserve"> PAGEREF _Toc365552554 \h </w:instrText>
        </w:r>
        <w:r w:rsidR="003E07B6">
          <w:rPr>
            <w:noProof/>
            <w:webHidden/>
          </w:rPr>
        </w:r>
        <w:r w:rsidR="003E07B6">
          <w:rPr>
            <w:noProof/>
            <w:webHidden/>
          </w:rPr>
          <w:fldChar w:fldCharType="separate"/>
        </w:r>
        <w:r w:rsidR="00A23C1B">
          <w:rPr>
            <w:noProof/>
            <w:webHidden/>
          </w:rPr>
          <w:t>26</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555" w:history="1">
        <w:r w:rsidR="00A23C1B" w:rsidRPr="00530AE4">
          <w:rPr>
            <w:rStyle w:val="Lienhypertexte"/>
            <w:noProof/>
          </w:rPr>
          <w:t>5.1.3</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User management administration</w:t>
        </w:r>
        <w:r w:rsidR="00A23C1B">
          <w:rPr>
            <w:noProof/>
            <w:webHidden/>
          </w:rPr>
          <w:tab/>
        </w:r>
        <w:r w:rsidR="003E07B6">
          <w:rPr>
            <w:noProof/>
            <w:webHidden/>
          </w:rPr>
          <w:fldChar w:fldCharType="begin"/>
        </w:r>
        <w:r w:rsidR="00A23C1B">
          <w:rPr>
            <w:noProof/>
            <w:webHidden/>
          </w:rPr>
          <w:instrText xml:space="preserve"> PAGEREF _Toc365552555 \h </w:instrText>
        </w:r>
        <w:r w:rsidR="003E07B6">
          <w:rPr>
            <w:noProof/>
            <w:webHidden/>
          </w:rPr>
        </w:r>
        <w:r w:rsidR="003E07B6">
          <w:rPr>
            <w:noProof/>
            <w:webHidden/>
          </w:rPr>
          <w:fldChar w:fldCharType="separate"/>
        </w:r>
        <w:r w:rsidR="00A23C1B">
          <w:rPr>
            <w:noProof/>
            <w:webHidden/>
          </w:rPr>
          <w:t>26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56" w:history="1">
        <w:r w:rsidR="00A23C1B" w:rsidRPr="00530AE4">
          <w:rPr>
            <w:rStyle w:val="Lienhypertexte"/>
            <w:rFonts w:cs="Arial"/>
            <w:noProof/>
            <w:snapToGrid w:val="0"/>
            <w:w w:val="0"/>
          </w:rPr>
          <w:t>5.1.3.1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Software used</w:t>
        </w:r>
        <w:r w:rsidR="00A23C1B">
          <w:rPr>
            <w:noProof/>
            <w:webHidden/>
          </w:rPr>
          <w:tab/>
        </w:r>
        <w:r w:rsidR="003E07B6">
          <w:rPr>
            <w:noProof/>
            <w:webHidden/>
          </w:rPr>
          <w:fldChar w:fldCharType="begin"/>
        </w:r>
        <w:r w:rsidR="00A23C1B">
          <w:rPr>
            <w:noProof/>
            <w:webHidden/>
          </w:rPr>
          <w:instrText xml:space="preserve"> PAGEREF _Toc365552556 \h </w:instrText>
        </w:r>
        <w:r w:rsidR="003E07B6">
          <w:rPr>
            <w:noProof/>
            <w:webHidden/>
          </w:rPr>
        </w:r>
        <w:r w:rsidR="003E07B6">
          <w:rPr>
            <w:noProof/>
            <w:webHidden/>
          </w:rPr>
          <w:fldChar w:fldCharType="separate"/>
        </w:r>
        <w:r w:rsidR="00A23C1B">
          <w:rPr>
            <w:noProof/>
            <w:webHidden/>
          </w:rPr>
          <w:t>27</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57" w:history="1">
        <w:r w:rsidR="00A23C1B" w:rsidRPr="00530AE4">
          <w:rPr>
            <w:rStyle w:val="Lienhypertexte"/>
            <w:rFonts w:cs="Arial"/>
            <w:noProof/>
            <w:snapToGrid w:val="0"/>
            <w:w w:val="0"/>
          </w:rPr>
          <w:t>5.1.3.1.1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Atoll-Is</w:t>
        </w:r>
        <w:r w:rsidR="00A23C1B">
          <w:rPr>
            <w:noProof/>
            <w:webHidden/>
          </w:rPr>
          <w:tab/>
        </w:r>
        <w:r w:rsidR="003E07B6">
          <w:rPr>
            <w:noProof/>
            <w:webHidden/>
          </w:rPr>
          <w:fldChar w:fldCharType="begin"/>
        </w:r>
        <w:r w:rsidR="00A23C1B">
          <w:rPr>
            <w:noProof/>
            <w:webHidden/>
          </w:rPr>
          <w:instrText xml:space="preserve"> PAGEREF _Toc365552557 \h </w:instrText>
        </w:r>
        <w:r w:rsidR="003E07B6">
          <w:rPr>
            <w:noProof/>
            <w:webHidden/>
          </w:rPr>
        </w:r>
        <w:r w:rsidR="003E07B6">
          <w:rPr>
            <w:noProof/>
            <w:webHidden/>
          </w:rPr>
          <w:fldChar w:fldCharType="separate"/>
        </w:r>
        <w:r w:rsidR="00A23C1B">
          <w:rPr>
            <w:noProof/>
            <w:webHidden/>
          </w:rPr>
          <w:t>29</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58" w:history="1">
        <w:r w:rsidR="00A23C1B" w:rsidRPr="00530AE4">
          <w:rPr>
            <w:rStyle w:val="Lienhypertexte"/>
            <w:rFonts w:cs="Arial"/>
            <w:noProof/>
            <w:snapToGrid w:val="0"/>
            <w:w w:val="0"/>
          </w:rPr>
          <w:t>5.1.3.1.2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Atoll-web-admin</w:t>
        </w:r>
        <w:r w:rsidR="00A23C1B">
          <w:rPr>
            <w:noProof/>
            <w:webHidden/>
          </w:rPr>
          <w:tab/>
        </w:r>
        <w:r w:rsidR="003E07B6">
          <w:rPr>
            <w:noProof/>
            <w:webHidden/>
          </w:rPr>
          <w:fldChar w:fldCharType="begin"/>
        </w:r>
        <w:r w:rsidR="00A23C1B">
          <w:rPr>
            <w:noProof/>
            <w:webHidden/>
          </w:rPr>
          <w:instrText xml:space="preserve"> PAGEREF _Toc365552558 \h </w:instrText>
        </w:r>
        <w:r w:rsidR="003E07B6">
          <w:rPr>
            <w:noProof/>
            <w:webHidden/>
          </w:rPr>
        </w:r>
        <w:r w:rsidR="003E07B6">
          <w:rPr>
            <w:noProof/>
            <w:webHidden/>
          </w:rPr>
          <w:fldChar w:fldCharType="separate"/>
        </w:r>
        <w:r w:rsidR="00A23C1B">
          <w:rPr>
            <w:noProof/>
            <w:webHidden/>
          </w:rPr>
          <w:t>30</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59" w:history="1">
        <w:r w:rsidR="00A23C1B" w:rsidRPr="00530AE4">
          <w:rPr>
            <w:rStyle w:val="Lienhypertexte"/>
            <w:rFonts w:cs="Arial"/>
            <w:noProof/>
            <w:snapToGrid w:val="0"/>
            <w:w w:val="0"/>
          </w:rPr>
          <w:t>5.1.3.1.3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LDAP</w:t>
        </w:r>
        <w:r w:rsidR="00A23C1B">
          <w:rPr>
            <w:noProof/>
            <w:webHidden/>
          </w:rPr>
          <w:tab/>
        </w:r>
        <w:r w:rsidR="003E07B6">
          <w:rPr>
            <w:noProof/>
            <w:webHidden/>
          </w:rPr>
          <w:fldChar w:fldCharType="begin"/>
        </w:r>
        <w:r w:rsidR="00A23C1B">
          <w:rPr>
            <w:noProof/>
            <w:webHidden/>
          </w:rPr>
          <w:instrText xml:space="preserve"> PAGEREF _Toc365552559 \h </w:instrText>
        </w:r>
        <w:r w:rsidR="003E07B6">
          <w:rPr>
            <w:noProof/>
            <w:webHidden/>
          </w:rPr>
        </w:r>
        <w:r w:rsidR="003E07B6">
          <w:rPr>
            <w:noProof/>
            <w:webHidden/>
          </w:rPr>
          <w:fldChar w:fldCharType="separate"/>
        </w:r>
        <w:r w:rsidR="00A23C1B">
          <w:rPr>
            <w:noProof/>
            <w:webHidden/>
          </w:rPr>
          <w:t>31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60" w:history="1">
        <w:r w:rsidR="00A23C1B" w:rsidRPr="00530AE4">
          <w:rPr>
            <w:rStyle w:val="Lienhypertexte"/>
            <w:rFonts w:cs="Arial"/>
            <w:noProof/>
            <w:snapToGrid w:val="0"/>
            <w:w w:val="0"/>
          </w:rPr>
          <w:t>5.1.3.1.4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PostgreSQL</w:t>
        </w:r>
        <w:r w:rsidR="00A23C1B">
          <w:rPr>
            <w:noProof/>
            <w:webHidden/>
          </w:rPr>
          <w:tab/>
        </w:r>
        <w:r w:rsidR="003E07B6">
          <w:rPr>
            <w:noProof/>
            <w:webHidden/>
          </w:rPr>
          <w:fldChar w:fldCharType="begin"/>
        </w:r>
        <w:r w:rsidR="00A23C1B">
          <w:rPr>
            <w:noProof/>
            <w:webHidden/>
          </w:rPr>
          <w:instrText xml:space="preserve"> PAGEREF _Toc365552560 \h </w:instrText>
        </w:r>
        <w:r w:rsidR="003E07B6">
          <w:rPr>
            <w:noProof/>
            <w:webHidden/>
          </w:rPr>
        </w:r>
        <w:r w:rsidR="003E07B6">
          <w:rPr>
            <w:noProof/>
            <w:webHidden/>
          </w:rPr>
          <w:fldChar w:fldCharType="separate"/>
        </w:r>
        <w:r w:rsidR="00A23C1B">
          <w:rPr>
            <w:noProof/>
            <w:webHidden/>
          </w:rPr>
          <w:t>31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61" w:history="1">
        <w:r w:rsidR="00A23C1B" w:rsidRPr="00530AE4">
          <w:rPr>
            <w:rStyle w:val="Lienhypertexte"/>
            <w:rFonts w:cs="Arial"/>
            <w:noProof/>
            <w:snapToGrid w:val="0"/>
            <w:w w:val="0"/>
          </w:rPr>
          <w:t>5.1.3.1.5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Sendmail</w:t>
        </w:r>
        <w:r w:rsidR="00A23C1B">
          <w:rPr>
            <w:noProof/>
            <w:webHidden/>
          </w:rPr>
          <w:tab/>
        </w:r>
        <w:r w:rsidR="003E07B6">
          <w:rPr>
            <w:noProof/>
            <w:webHidden/>
          </w:rPr>
          <w:fldChar w:fldCharType="begin"/>
        </w:r>
        <w:r w:rsidR="00A23C1B">
          <w:rPr>
            <w:noProof/>
            <w:webHidden/>
          </w:rPr>
          <w:instrText xml:space="preserve"> PAGEREF _Toc365552561 \h </w:instrText>
        </w:r>
        <w:r w:rsidR="003E07B6">
          <w:rPr>
            <w:noProof/>
            <w:webHidden/>
          </w:rPr>
        </w:r>
        <w:r w:rsidR="003E07B6">
          <w:rPr>
            <w:noProof/>
            <w:webHidden/>
          </w:rPr>
          <w:fldChar w:fldCharType="separate"/>
        </w:r>
        <w:r w:rsidR="00A23C1B">
          <w:rPr>
            <w:noProof/>
            <w:webHidden/>
          </w:rPr>
          <w:t>32</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62" w:history="1">
        <w:r w:rsidR="00A23C1B" w:rsidRPr="00530AE4">
          <w:rPr>
            <w:rStyle w:val="Lienhypertexte"/>
            <w:rFonts w:cs="Arial"/>
            <w:noProof/>
            <w:snapToGrid w:val="0"/>
            <w:w w:val="0"/>
          </w:rPr>
          <w:t>5.1.3.2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Interfaces</w:t>
        </w:r>
        <w:r w:rsidR="00A23C1B">
          <w:rPr>
            <w:noProof/>
            <w:webHidden/>
          </w:rPr>
          <w:tab/>
        </w:r>
        <w:r w:rsidR="003E07B6">
          <w:rPr>
            <w:noProof/>
            <w:webHidden/>
          </w:rPr>
          <w:fldChar w:fldCharType="begin"/>
        </w:r>
        <w:r w:rsidR="00A23C1B">
          <w:rPr>
            <w:noProof/>
            <w:webHidden/>
          </w:rPr>
          <w:instrText xml:space="preserve"> PAGEREF _Toc365552562 \h </w:instrText>
        </w:r>
        <w:r w:rsidR="003E07B6">
          <w:rPr>
            <w:noProof/>
            <w:webHidden/>
          </w:rPr>
        </w:r>
        <w:r w:rsidR="003E07B6">
          <w:rPr>
            <w:noProof/>
            <w:webHidden/>
          </w:rPr>
          <w:fldChar w:fldCharType="separate"/>
        </w:r>
        <w:r w:rsidR="00A23C1B">
          <w:rPr>
            <w:noProof/>
            <w:webHidden/>
          </w:rPr>
          <w:t>32</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63" w:history="1">
        <w:r w:rsidR="00A23C1B" w:rsidRPr="00530AE4">
          <w:rPr>
            <w:rStyle w:val="Lienhypertexte"/>
            <w:rFonts w:cs="Arial"/>
            <w:noProof/>
            <w:snapToGrid w:val="0"/>
            <w:w w:val="0"/>
            <w:lang w:val="fr-FR"/>
          </w:rPr>
          <w:t>5.1.3.2.1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EI_MIS_AUTHENTICATION_AUTHORIZATION&lt;CAS_CLIENT&gt;</w:t>
        </w:r>
        <w:r w:rsidR="00A23C1B">
          <w:rPr>
            <w:noProof/>
            <w:webHidden/>
          </w:rPr>
          <w:tab/>
        </w:r>
        <w:r w:rsidR="003E07B6">
          <w:rPr>
            <w:noProof/>
            <w:webHidden/>
          </w:rPr>
          <w:fldChar w:fldCharType="begin"/>
        </w:r>
        <w:r w:rsidR="00A23C1B">
          <w:rPr>
            <w:noProof/>
            <w:webHidden/>
          </w:rPr>
          <w:instrText xml:space="preserve"> PAGEREF _Toc365552563 \h </w:instrText>
        </w:r>
        <w:r w:rsidR="003E07B6">
          <w:rPr>
            <w:noProof/>
            <w:webHidden/>
          </w:rPr>
        </w:r>
        <w:r w:rsidR="003E07B6">
          <w:rPr>
            <w:noProof/>
            <w:webHidden/>
          </w:rPr>
          <w:fldChar w:fldCharType="separate"/>
        </w:r>
        <w:r w:rsidR="00A23C1B">
          <w:rPr>
            <w:noProof/>
            <w:webHidden/>
          </w:rPr>
          <w:t>36</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64" w:history="1">
        <w:r w:rsidR="00A23C1B" w:rsidRPr="00530AE4">
          <w:rPr>
            <w:rStyle w:val="Lienhypertexte"/>
            <w:rFonts w:cs="Arial"/>
            <w:noProof/>
            <w:snapToGrid w:val="0"/>
            <w:w w:val="0"/>
            <w:lang w:val="fr-FR"/>
          </w:rPr>
          <w:t>5.1.3.2.2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EI_MIS_AUTHENTICATION&lt;BASIC&gt;</w:t>
        </w:r>
        <w:r w:rsidR="00A23C1B">
          <w:rPr>
            <w:noProof/>
            <w:webHidden/>
          </w:rPr>
          <w:tab/>
        </w:r>
        <w:r w:rsidR="003E07B6">
          <w:rPr>
            <w:noProof/>
            <w:webHidden/>
          </w:rPr>
          <w:fldChar w:fldCharType="begin"/>
        </w:r>
        <w:r w:rsidR="00A23C1B">
          <w:rPr>
            <w:noProof/>
            <w:webHidden/>
          </w:rPr>
          <w:instrText xml:space="preserve"> PAGEREF _Toc365552564 \h </w:instrText>
        </w:r>
        <w:r w:rsidR="003E07B6">
          <w:rPr>
            <w:noProof/>
            <w:webHidden/>
          </w:rPr>
        </w:r>
        <w:r w:rsidR="003E07B6">
          <w:rPr>
            <w:noProof/>
            <w:webHidden/>
          </w:rPr>
          <w:fldChar w:fldCharType="separate"/>
        </w:r>
        <w:r w:rsidR="00A23C1B">
          <w:rPr>
            <w:noProof/>
            <w:webHidden/>
          </w:rPr>
          <w:t>40</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65" w:history="1">
        <w:r w:rsidR="00A23C1B" w:rsidRPr="00530AE4">
          <w:rPr>
            <w:rStyle w:val="Lienhypertexte"/>
            <w:rFonts w:cs="Arial"/>
            <w:noProof/>
            <w:snapToGrid w:val="0"/>
            <w:w w:val="0"/>
          </w:rPr>
          <w:t>5.1.3.2.3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EI_MIS_ADM_LIST_DELETE_USERS</w:t>
        </w:r>
        <w:r w:rsidR="00A23C1B">
          <w:rPr>
            <w:noProof/>
            <w:webHidden/>
          </w:rPr>
          <w:tab/>
        </w:r>
        <w:r w:rsidR="003E07B6">
          <w:rPr>
            <w:noProof/>
            <w:webHidden/>
          </w:rPr>
          <w:fldChar w:fldCharType="begin"/>
        </w:r>
        <w:r w:rsidR="00A23C1B">
          <w:rPr>
            <w:noProof/>
            <w:webHidden/>
          </w:rPr>
          <w:instrText xml:space="preserve"> PAGEREF _Toc365552565 \h </w:instrText>
        </w:r>
        <w:r w:rsidR="003E07B6">
          <w:rPr>
            <w:noProof/>
            <w:webHidden/>
          </w:rPr>
        </w:r>
        <w:r w:rsidR="003E07B6">
          <w:rPr>
            <w:noProof/>
            <w:webHidden/>
          </w:rPr>
          <w:fldChar w:fldCharType="separate"/>
        </w:r>
        <w:r w:rsidR="00A23C1B">
          <w:rPr>
            <w:noProof/>
            <w:webHidden/>
          </w:rPr>
          <w:t>40</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66" w:history="1">
        <w:r w:rsidR="00A23C1B" w:rsidRPr="00530AE4">
          <w:rPr>
            <w:rStyle w:val="Lienhypertexte"/>
            <w:rFonts w:cs="Arial"/>
            <w:noProof/>
            <w:snapToGrid w:val="0"/>
            <w:w w:val="0"/>
          </w:rPr>
          <w:t>5.1.3.2.4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EI_MIS_ADM_CREATE_UPDATE_USERS</w:t>
        </w:r>
        <w:r w:rsidR="00A23C1B">
          <w:rPr>
            <w:noProof/>
            <w:webHidden/>
          </w:rPr>
          <w:tab/>
        </w:r>
        <w:r w:rsidR="003E07B6">
          <w:rPr>
            <w:noProof/>
            <w:webHidden/>
          </w:rPr>
          <w:fldChar w:fldCharType="begin"/>
        </w:r>
        <w:r w:rsidR="00A23C1B">
          <w:rPr>
            <w:noProof/>
            <w:webHidden/>
          </w:rPr>
          <w:instrText xml:space="preserve"> PAGEREF _Toc365552566 \h </w:instrText>
        </w:r>
        <w:r w:rsidR="003E07B6">
          <w:rPr>
            <w:noProof/>
            <w:webHidden/>
          </w:rPr>
        </w:r>
        <w:r w:rsidR="003E07B6">
          <w:rPr>
            <w:noProof/>
            <w:webHidden/>
          </w:rPr>
          <w:fldChar w:fldCharType="separate"/>
        </w:r>
        <w:r w:rsidR="00A23C1B">
          <w:rPr>
            <w:noProof/>
            <w:webHidden/>
          </w:rPr>
          <w:t>41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67" w:history="1">
        <w:r w:rsidR="00A23C1B" w:rsidRPr="00530AE4">
          <w:rPr>
            <w:rStyle w:val="Lienhypertexte"/>
            <w:rFonts w:cs="Arial"/>
            <w:noProof/>
            <w:snapToGrid w:val="0"/>
            <w:w w:val="0"/>
          </w:rPr>
          <w:t>5.1.3.2.5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EI_MIS_ADM_EXPORT_USERS</w:t>
        </w:r>
        <w:r w:rsidR="00A23C1B">
          <w:rPr>
            <w:noProof/>
            <w:webHidden/>
          </w:rPr>
          <w:tab/>
        </w:r>
        <w:r w:rsidR="003E07B6">
          <w:rPr>
            <w:noProof/>
            <w:webHidden/>
          </w:rPr>
          <w:fldChar w:fldCharType="begin"/>
        </w:r>
        <w:r w:rsidR="00A23C1B">
          <w:rPr>
            <w:noProof/>
            <w:webHidden/>
          </w:rPr>
          <w:instrText xml:space="preserve"> PAGEREF _Toc365552567 \h </w:instrText>
        </w:r>
        <w:r w:rsidR="003E07B6">
          <w:rPr>
            <w:noProof/>
            <w:webHidden/>
          </w:rPr>
        </w:r>
        <w:r w:rsidR="003E07B6">
          <w:rPr>
            <w:noProof/>
            <w:webHidden/>
          </w:rPr>
          <w:fldChar w:fldCharType="separate"/>
        </w:r>
        <w:r w:rsidR="00A23C1B">
          <w:rPr>
            <w:noProof/>
            <w:webHidden/>
          </w:rPr>
          <w:t>43</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68" w:history="1">
        <w:r w:rsidR="00A23C1B" w:rsidRPr="00530AE4">
          <w:rPr>
            <w:rStyle w:val="Lienhypertexte"/>
            <w:rFonts w:cs="Arial"/>
            <w:noProof/>
            <w:snapToGrid w:val="0"/>
            <w:w w:val="0"/>
          </w:rPr>
          <w:t>5.1.3.2.6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EI_MIS_ADM_IMPORT_USERS</w:t>
        </w:r>
        <w:r w:rsidR="00A23C1B">
          <w:rPr>
            <w:noProof/>
            <w:webHidden/>
          </w:rPr>
          <w:tab/>
        </w:r>
        <w:r w:rsidR="003E07B6">
          <w:rPr>
            <w:noProof/>
            <w:webHidden/>
          </w:rPr>
          <w:fldChar w:fldCharType="begin"/>
        </w:r>
        <w:r w:rsidR="00A23C1B">
          <w:rPr>
            <w:noProof/>
            <w:webHidden/>
          </w:rPr>
          <w:instrText xml:space="preserve"> PAGEREF _Toc365552568 \h </w:instrText>
        </w:r>
        <w:r w:rsidR="003E07B6">
          <w:rPr>
            <w:noProof/>
            <w:webHidden/>
          </w:rPr>
        </w:r>
        <w:r w:rsidR="003E07B6">
          <w:rPr>
            <w:noProof/>
            <w:webHidden/>
          </w:rPr>
          <w:fldChar w:fldCharType="separate"/>
        </w:r>
        <w:r w:rsidR="00A23C1B">
          <w:rPr>
            <w:noProof/>
            <w:webHidden/>
          </w:rPr>
          <w:t>44</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69" w:history="1">
        <w:r w:rsidR="00A23C1B" w:rsidRPr="00530AE4">
          <w:rPr>
            <w:rStyle w:val="Lienhypertexte"/>
            <w:rFonts w:cs="Arial"/>
            <w:noProof/>
            <w:snapToGrid w:val="0"/>
            <w:w w:val="0"/>
          </w:rPr>
          <w:t>5.1.3.2.7</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EI_MIS_CRM_EXPORT_USERS</w:t>
        </w:r>
        <w:r w:rsidR="00A23C1B">
          <w:rPr>
            <w:noProof/>
            <w:webHidden/>
          </w:rPr>
          <w:tab/>
        </w:r>
        <w:r w:rsidR="003E07B6">
          <w:rPr>
            <w:noProof/>
            <w:webHidden/>
          </w:rPr>
          <w:fldChar w:fldCharType="begin"/>
        </w:r>
        <w:r w:rsidR="00A23C1B">
          <w:rPr>
            <w:noProof/>
            <w:webHidden/>
          </w:rPr>
          <w:instrText xml:space="preserve"> PAGEREF _Toc365552569 \h </w:instrText>
        </w:r>
        <w:r w:rsidR="003E07B6">
          <w:rPr>
            <w:noProof/>
            <w:webHidden/>
          </w:rPr>
        </w:r>
        <w:r w:rsidR="003E07B6">
          <w:rPr>
            <w:noProof/>
            <w:webHidden/>
          </w:rPr>
          <w:fldChar w:fldCharType="separate"/>
        </w:r>
        <w:r w:rsidR="00A23C1B">
          <w:rPr>
            <w:noProof/>
            <w:webHidden/>
          </w:rPr>
          <w:t>44</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70" w:history="1">
        <w:r w:rsidR="00A23C1B" w:rsidRPr="00530AE4">
          <w:rPr>
            <w:rStyle w:val="Lienhypertexte"/>
            <w:rFonts w:cs="Arial"/>
            <w:noProof/>
            <w:snapToGrid w:val="0"/>
            <w:w w:val="0"/>
          </w:rPr>
          <w:t>5.1.3.2.8</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EI_MIS_CRM_IMPORT_USERS</w:t>
        </w:r>
        <w:r w:rsidR="00A23C1B">
          <w:rPr>
            <w:noProof/>
            <w:webHidden/>
          </w:rPr>
          <w:tab/>
        </w:r>
        <w:r w:rsidR="003E07B6">
          <w:rPr>
            <w:noProof/>
            <w:webHidden/>
          </w:rPr>
          <w:fldChar w:fldCharType="begin"/>
        </w:r>
        <w:r w:rsidR="00A23C1B">
          <w:rPr>
            <w:noProof/>
            <w:webHidden/>
          </w:rPr>
          <w:instrText xml:space="preserve"> PAGEREF _Toc365552570 \h </w:instrText>
        </w:r>
        <w:r w:rsidR="003E07B6">
          <w:rPr>
            <w:noProof/>
            <w:webHidden/>
          </w:rPr>
        </w:r>
        <w:r w:rsidR="003E07B6">
          <w:rPr>
            <w:noProof/>
            <w:webHidden/>
          </w:rPr>
          <w:fldChar w:fldCharType="separate"/>
        </w:r>
        <w:r w:rsidR="00A23C1B">
          <w:rPr>
            <w:noProof/>
            <w:webHidden/>
          </w:rPr>
          <w:t>44</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571" w:history="1">
        <w:r w:rsidR="00A23C1B" w:rsidRPr="00530AE4">
          <w:rPr>
            <w:rStyle w:val="Lienhypertexte"/>
            <w:rFonts w:cs="Arial"/>
            <w:noProof/>
            <w:snapToGrid w:val="0"/>
            <w:w w:val="0"/>
            <w:lang w:val="fr-FR"/>
          </w:rPr>
          <w:t>5.1.3.2.9</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EI_MIS_IS_CAPABILITIES</w:t>
        </w:r>
        <w:r w:rsidR="00A23C1B">
          <w:rPr>
            <w:noProof/>
            <w:webHidden/>
          </w:rPr>
          <w:tab/>
        </w:r>
        <w:r w:rsidR="003E07B6">
          <w:rPr>
            <w:noProof/>
            <w:webHidden/>
          </w:rPr>
          <w:fldChar w:fldCharType="begin"/>
        </w:r>
        <w:r w:rsidR="00A23C1B">
          <w:rPr>
            <w:noProof/>
            <w:webHidden/>
          </w:rPr>
          <w:instrText xml:space="preserve"> PAGEREF _Toc365552571 \h </w:instrText>
        </w:r>
        <w:r w:rsidR="003E07B6">
          <w:rPr>
            <w:noProof/>
            <w:webHidden/>
          </w:rPr>
        </w:r>
        <w:r w:rsidR="003E07B6">
          <w:rPr>
            <w:noProof/>
            <w:webHidden/>
          </w:rPr>
          <w:fldChar w:fldCharType="separate"/>
        </w:r>
        <w:r w:rsidR="00A23C1B">
          <w:rPr>
            <w:noProof/>
            <w:webHidden/>
          </w:rPr>
          <w:t>44</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72" w:history="1">
        <w:r w:rsidR="00A23C1B" w:rsidRPr="00530AE4">
          <w:rPr>
            <w:rStyle w:val="Lienhypertexte"/>
            <w:rFonts w:cs="Arial"/>
            <w:noProof/>
            <w:snapToGrid w:val="0"/>
            <w:w w:val="0"/>
            <w:lang w:val="fr-FR"/>
          </w:rPr>
          <w:t>5.1.3.2.10</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EI_MIS_IS_REGISTER_USER</w:t>
        </w:r>
        <w:r w:rsidR="00A23C1B">
          <w:rPr>
            <w:noProof/>
            <w:webHidden/>
          </w:rPr>
          <w:tab/>
        </w:r>
        <w:r w:rsidR="003E07B6">
          <w:rPr>
            <w:noProof/>
            <w:webHidden/>
          </w:rPr>
          <w:fldChar w:fldCharType="begin"/>
        </w:r>
        <w:r w:rsidR="00A23C1B">
          <w:rPr>
            <w:noProof/>
            <w:webHidden/>
          </w:rPr>
          <w:instrText xml:space="preserve"> PAGEREF _Toc365552572 \h </w:instrText>
        </w:r>
        <w:r w:rsidR="003E07B6">
          <w:rPr>
            <w:noProof/>
            <w:webHidden/>
          </w:rPr>
        </w:r>
        <w:r w:rsidR="003E07B6">
          <w:rPr>
            <w:noProof/>
            <w:webHidden/>
          </w:rPr>
          <w:fldChar w:fldCharType="separate"/>
        </w:r>
        <w:r w:rsidR="00A23C1B">
          <w:rPr>
            <w:noProof/>
            <w:webHidden/>
          </w:rPr>
          <w:t>45</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73" w:history="1">
        <w:r w:rsidR="00A23C1B" w:rsidRPr="00530AE4">
          <w:rPr>
            <w:rStyle w:val="Lienhypertexte"/>
            <w:rFonts w:cs="Arial"/>
            <w:noProof/>
            <w:snapToGrid w:val="0"/>
            <w:w w:val="0"/>
          </w:rPr>
          <w:t>5.1.3.2.11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EI_MIS_IS_CREATE_USER</w:t>
        </w:r>
        <w:r w:rsidR="00A23C1B">
          <w:rPr>
            <w:noProof/>
            <w:webHidden/>
          </w:rPr>
          <w:tab/>
        </w:r>
        <w:r w:rsidR="003E07B6">
          <w:rPr>
            <w:noProof/>
            <w:webHidden/>
          </w:rPr>
          <w:fldChar w:fldCharType="begin"/>
        </w:r>
        <w:r w:rsidR="00A23C1B">
          <w:rPr>
            <w:noProof/>
            <w:webHidden/>
          </w:rPr>
          <w:instrText xml:space="preserve"> PAGEREF _Toc365552573 \h </w:instrText>
        </w:r>
        <w:r w:rsidR="003E07B6">
          <w:rPr>
            <w:noProof/>
            <w:webHidden/>
          </w:rPr>
        </w:r>
        <w:r w:rsidR="003E07B6">
          <w:rPr>
            <w:noProof/>
            <w:webHidden/>
          </w:rPr>
          <w:fldChar w:fldCharType="separate"/>
        </w:r>
        <w:r w:rsidR="00A23C1B">
          <w:rPr>
            <w:noProof/>
            <w:webHidden/>
          </w:rPr>
          <w:t>46</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74" w:history="1">
        <w:r w:rsidR="00A23C1B" w:rsidRPr="00530AE4">
          <w:rPr>
            <w:rStyle w:val="Lienhypertexte"/>
            <w:rFonts w:cs="Arial"/>
            <w:noProof/>
            <w:snapToGrid w:val="0"/>
            <w:w w:val="0"/>
          </w:rPr>
          <w:t>5.1.3.2.12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EI_MIS_IS_UPDATE_USER</w:t>
        </w:r>
        <w:r w:rsidR="00A23C1B">
          <w:rPr>
            <w:noProof/>
            <w:webHidden/>
          </w:rPr>
          <w:tab/>
        </w:r>
        <w:r w:rsidR="003E07B6">
          <w:rPr>
            <w:noProof/>
            <w:webHidden/>
          </w:rPr>
          <w:fldChar w:fldCharType="begin"/>
        </w:r>
        <w:r w:rsidR="00A23C1B">
          <w:rPr>
            <w:noProof/>
            <w:webHidden/>
          </w:rPr>
          <w:instrText xml:space="preserve"> PAGEREF _Toc365552574 \h </w:instrText>
        </w:r>
        <w:r w:rsidR="003E07B6">
          <w:rPr>
            <w:noProof/>
            <w:webHidden/>
          </w:rPr>
        </w:r>
        <w:r w:rsidR="003E07B6">
          <w:rPr>
            <w:noProof/>
            <w:webHidden/>
          </w:rPr>
          <w:fldChar w:fldCharType="separate"/>
        </w:r>
        <w:r w:rsidR="00A23C1B">
          <w:rPr>
            <w:noProof/>
            <w:webHidden/>
          </w:rPr>
          <w:t>48</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75" w:history="1">
        <w:r w:rsidR="00A23C1B" w:rsidRPr="00530AE4">
          <w:rPr>
            <w:rStyle w:val="Lienhypertexte"/>
            <w:rFonts w:cs="Arial"/>
            <w:noProof/>
            <w:snapToGrid w:val="0"/>
            <w:w w:val="0"/>
          </w:rPr>
          <w:t>5.1.3.2.13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EI_MIS_IS_GET_USER</w:t>
        </w:r>
        <w:r w:rsidR="00A23C1B">
          <w:rPr>
            <w:noProof/>
            <w:webHidden/>
          </w:rPr>
          <w:tab/>
        </w:r>
        <w:r w:rsidR="003E07B6">
          <w:rPr>
            <w:noProof/>
            <w:webHidden/>
          </w:rPr>
          <w:fldChar w:fldCharType="begin"/>
        </w:r>
        <w:r w:rsidR="00A23C1B">
          <w:rPr>
            <w:noProof/>
            <w:webHidden/>
          </w:rPr>
          <w:instrText xml:space="preserve"> PAGEREF _Toc365552575 \h </w:instrText>
        </w:r>
        <w:r w:rsidR="003E07B6">
          <w:rPr>
            <w:noProof/>
            <w:webHidden/>
          </w:rPr>
        </w:r>
        <w:r w:rsidR="003E07B6">
          <w:rPr>
            <w:noProof/>
            <w:webHidden/>
          </w:rPr>
          <w:fldChar w:fldCharType="separate"/>
        </w:r>
        <w:r w:rsidR="00A23C1B">
          <w:rPr>
            <w:noProof/>
            <w:webHidden/>
          </w:rPr>
          <w:t>49</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76" w:history="1">
        <w:r w:rsidR="00A23C1B" w:rsidRPr="00530AE4">
          <w:rPr>
            <w:rStyle w:val="Lienhypertexte"/>
            <w:rFonts w:cs="Arial"/>
            <w:noProof/>
            <w:snapToGrid w:val="0"/>
            <w:w w:val="0"/>
          </w:rPr>
          <w:t>5.1.3.2.14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EI_MIS_IS_LIST_USERS</w:t>
        </w:r>
        <w:r w:rsidR="00A23C1B">
          <w:rPr>
            <w:noProof/>
            <w:webHidden/>
          </w:rPr>
          <w:tab/>
        </w:r>
        <w:r w:rsidR="003E07B6">
          <w:rPr>
            <w:noProof/>
            <w:webHidden/>
          </w:rPr>
          <w:fldChar w:fldCharType="begin"/>
        </w:r>
        <w:r w:rsidR="00A23C1B">
          <w:rPr>
            <w:noProof/>
            <w:webHidden/>
          </w:rPr>
          <w:instrText xml:space="preserve"> PAGEREF _Toc365552576 \h </w:instrText>
        </w:r>
        <w:r w:rsidR="003E07B6">
          <w:rPr>
            <w:noProof/>
            <w:webHidden/>
          </w:rPr>
        </w:r>
        <w:r w:rsidR="003E07B6">
          <w:rPr>
            <w:noProof/>
            <w:webHidden/>
          </w:rPr>
          <w:fldChar w:fldCharType="separate"/>
        </w:r>
        <w:r w:rsidR="00A23C1B">
          <w:rPr>
            <w:noProof/>
            <w:webHidden/>
          </w:rPr>
          <w:t>50</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77" w:history="1">
        <w:r w:rsidR="00A23C1B" w:rsidRPr="00530AE4">
          <w:rPr>
            <w:rStyle w:val="Lienhypertexte"/>
            <w:rFonts w:cs="Arial"/>
            <w:noProof/>
            <w:snapToGrid w:val="0"/>
            <w:w w:val="0"/>
          </w:rPr>
          <w:t>5.1.3.2.15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EI_MIS_IS_RESET_PASSWORD</w:t>
        </w:r>
        <w:r w:rsidR="00A23C1B">
          <w:rPr>
            <w:noProof/>
            <w:webHidden/>
          </w:rPr>
          <w:tab/>
        </w:r>
        <w:r w:rsidR="003E07B6">
          <w:rPr>
            <w:noProof/>
            <w:webHidden/>
          </w:rPr>
          <w:fldChar w:fldCharType="begin"/>
        </w:r>
        <w:r w:rsidR="00A23C1B">
          <w:rPr>
            <w:noProof/>
            <w:webHidden/>
          </w:rPr>
          <w:instrText xml:space="preserve"> PAGEREF _Toc365552577 \h </w:instrText>
        </w:r>
        <w:r w:rsidR="003E07B6">
          <w:rPr>
            <w:noProof/>
            <w:webHidden/>
          </w:rPr>
        </w:r>
        <w:r w:rsidR="003E07B6">
          <w:rPr>
            <w:noProof/>
            <w:webHidden/>
          </w:rPr>
          <w:fldChar w:fldCharType="separate"/>
        </w:r>
        <w:r w:rsidR="00A23C1B">
          <w:rPr>
            <w:noProof/>
            <w:webHidden/>
          </w:rPr>
          <w:t>51</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78" w:history="1">
        <w:r w:rsidR="00A23C1B" w:rsidRPr="00530AE4">
          <w:rPr>
            <w:rStyle w:val="Lienhypertexte"/>
            <w:rFonts w:cs="Arial"/>
            <w:noProof/>
            <w:snapToGrid w:val="0"/>
            <w:w w:val="0"/>
          </w:rPr>
          <w:t>5.1.3.2.16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EI_MIS_IS_CHECK_NEW_LOGIN</w:t>
        </w:r>
        <w:r w:rsidR="00A23C1B">
          <w:rPr>
            <w:noProof/>
            <w:webHidden/>
          </w:rPr>
          <w:tab/>
        </w:r>
        <w:r w:rsidR="003E07B6">
          <w:rPr>
            <w:noProof/>
            <w:webHidden/>
          </w:rPr>
          <w:fldChar w:fldCharType="begin"/>
        </w:r>
        <w:r w:rsidR="00A23C1B">
          <w:rPr>
            <w:noProof/>
            <w:webHidden/>
          </w:rPr>
          <w:instrText xml:space="preserve"> PAGEREF _Toc365552578 \h </w:instrText>
        </w:r>
        <w:r w:rsidR="003E07B6">
          <w:rPr>
            <w:noProof/>
            <w:webHidden/>
          </w:rPr>
        </w:r>
        <w:r w:rsidR="003E07B6">
          <w:rPr>
            <w:noProof/>
            <w:webHidden/>
          </w:rPr>
          <w:fldChar w:fldCharType="separate"/>
        </w:r>
        <w:r w:rsidR="00A23C1B">
          <w:rPr>
            <w:noProof/>
            <w:webHidden/>
          </w:rPr>
          <w:t>52</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79" w:history="1">
        <w:r w:rsidR="00A23C1B" w:rsidRPr="00530AE4">
          <w:rPr>
            <w:rStyle w:val="Lienhypertexte"/>
            <w:rFonts w:cs="Arial"/>
            <w:noProof/>
            <w:snapToGrid w:val="0"/>
            <w:w w:val="0"/>
          </w:rPr>
          <w:t>5.1.3.2.17</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EI_MIS_IS_DELETE_USER</w:t>
        </w:r>
        <w:r w:rsidR="00A23C1B">
          <w:rPr>
            <w:noProof/>
            <w:webHidden/>
          </w:rPr>
          <w:tab/>
        </w:r>
        <w:r w:rsidR="003E07B6">
          <w:rPr>
            <w:noProof/>
            <w:webHidden/>
          </w:rPr>
          <w:fldChar w:fldCharType="begin"/>
        </w:r>
        <w:r w:rsidR="00A23C1B">
          <w:rPr>
            <w:noProof/>
            <w:webHidden/>
          </w:rPr>
          <w:instrText xml:space="preserve"> PAGEREF _Toc365552579 \h </w:instrText>
        </w:r>
        <w:r w:rsidR="003E07B6">
          <w:rPr>
            <w:noProof/>
            <w:webHidden/>
          </w:rPr>
        </w:r>
        <w:r w:rsidR="003E07B6">
          <w:rPr>
            <w:noProof/>
            <w:webHidden/>
          </w:rPr>
          <w:fldChar w:fldCharType="separate"/>
        </w:r>
        <w:r w:rsidR="00A23C1B">
          <w:rPr>
            <w:noProof/>
            <w:webHidden/>
          </w:rPr>
          <w:t>53</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0" w:history="1">
        <w:r w:rsidR="00A23C1B" w:rsidRPr="00530AE4">
          <w:rPr>
            <w:rStyle w:val="Lienhypertexte"/>
            <w:rFonts w:cs="Arial"/>
            <w:noProof/>
            <w:snapToGrid w:val="0"/>
            <w:w w:val="0"/>
            <w:lang w:val="fr-FR"/>
          </w:rPr>
          <w:t>5.1.3.2.18</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II_MIS_IS_MAIL_NOTIFICATIONS</w:t>
        </w:r>
        <w:r w:rsidR="00A23C1B">
          <w:rPr>
            <w:noProof/>
            <w:webHidden/>
          </w:rPr>
          <w:tab/>
        </w:r>
        <w:r w:rsidR="003E07B6">
          <w:rPr>
            <w:noProof/>
            <w:webHidden/>
          </w:rPr>
          <w:fldChar w:fldCharType="begin"/>
        </w:r>
        <w:r w:rsidR="00A23C1B">
          <w:rPr>
            <w:noProof/>
            <w:webHidden/>
          </w:rPr>
          <w:instrText xml:space="preserve"> PAGEREF _Toc365552580 \h </w:instrText>
        </w:r>
        <w:r w:rsidR="003E07B6">
          <w:rPr>
            <w:noProof/>
            <w:webHidden/>
          </w:rPr>
        </w:r>
        <w:r w:rsidR="003E07B6">
          <w:rPr>
            <w:noProof/>
            <w:webHidden/>
          </w:rPr>
          <w:fldChar w:fldCharType="separate"/>
        </w:r>
        <w:r w:rsidR="00A23C1B">
          <w:rPr>
            <w:noProof/>
            <w:webHidden/>
          </w:rPr>
          <w:t>53</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1" w:history="1">
        <w:r w:rsidR="00A23C1B" w:rsidRPr="00530AE4">
          <w:rPr>
            <w:rStyle w:val="Lienhypertexte"/>
            <w:rFonts w:cs="Arial"/>
            <w:noProof/>
            <w:snapToGrid w:val="0"/>
            <w:w w:val="0"/>
          </w:rPr>
          <w:t>5.1.3.2.19</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EI_MIS_ADM_LIST_DELETE_PROFILES</w:t>
        </w:r>
        <w:r w:rsidR="00A23C1B">
          <w:rPr>
            <w:noProof/>
            <w:webHidden/>
          </w:rPr>
          <w:tab/>
        </w:r>
        <w:r w:rsidR="003E07B6">
          <w:rPr>
            <w:noProof/>
            <w:webHidden/>
          </w:rPr>
          <w:fldChar w:fldCharType="begin"/>
        </w:r>
        <w:r w:rsidR="00A23C1B">
          <w:rPr>
            <w:noProof/>
            <w:webHidden/>
          </w:rPr>
          <w:instrText xml:space="preserve"> PAGEREF _Toc365552581 \h </w:instrText>
        </w:r>
        <w:r w:rsidR="003E07B6">
          <w:rPr>
            <w:noProof/>
            <w:webHidden/>
          </w:rPr>
        </w:r>
        <w:r w:rsidR="003E07B6">
          <w:rPr>
            <w:noProof/>
            <w:webHidden/>
          </w:rPr>
          <w:fldChar w:fldCharType="separate"/>
        </w:r>
        <w:r w:rsidR="00A23C1B">
          <w:rPr>
            <w:noProof/>
            <w:webHidden/>
          </w:rPr>
          <w:t>58</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2" w:history="1">
        <w:r w:rsidR="00A23C1B" w:rsidRPr="00530AE4">
          <w:rPr>
            <w:rStyle w:val="Lienhypertexte"/>
            <w:rFonts w:cs="Arial"/>
            <w:noProof/>
            <w:snapToGrid w:val="0"/>
            <w:w w:val="0"/>
          </w:rPr>
          <w:t>5.1.3.2.20</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EI_MIS_ADM_CREATE_UPDATE_PROFILES</w:t>
        </w:r>
        <w:r w:rsidR="00A23C1B">
          <w:rPr>
            <w:noProof/>
            <w:webHidden/>
          </w:rPr>
          <w:tab/>
        </w:r>
        <w:r w:rsidR="003E07B6">
          <w:rPr>
            <w:noProof/>
            <w:webHidden/>
          </w:rPr>
          <w:fldChar w:fldCharType="begin"/>
        </w:r>
        <w:r w:rsidR="00A23C1B">
          <w:rPr>
            <w:noProof/>
            <w:webHidden/>
          </w:rPr>
          <w:instrText xml:space="preserve"> PAGEREF _Toc365552582 \h </w:instrText>
        </w:r>
        <w:r w:rsidR="003E07B6">
          <w:rPr>
            <w:noProof/>
            <w:webHidden/>
          </w:rPr>
        </w:r>
        <w:r w:rsidR="003E07B6">
          <w:rPr>
            <w:noProof/>
            <w:webHidden/>
          </w:rPr>
          <w:fldChar w:fldCharType="separate"/>
        </w:r>
        <w:r w:rsidR="00A23C1B">
          <w:rPr>
            <w:noProof/>
            <w:webHidden/>
          </w:rPr>
          <w:t>59</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3" w:history="1">
        <w:r w:rsidR="00A23C1B" w:rsidRPr="00530AE4">
          <w:rPr>
            <w:rStyle w:val="Lienhypertexte"/>
            <w:rFonts w:cs="Arial"/>
            <w:noProof/>
            <w:snapToGrid w:val="0"/>
            <w:w w:val="0"/>
          </w:rPr>
          <w:t>5.1.3.2.21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EI_MIS_IS_CREATE_PROFILE</w:t>
        </w:r>
        <w:r w:rsidR="00A23C1B">
          <w:rPr>
            <w:noProof/>
            <w:webHidden/>
          </w:rPr>
          <w:tab/>
        </w:r>
        <w:r w:rsidR="003E07B6">
          <w:rPr>
            <w:noProof/>
            <w:webHidden/>
          </w:rPr>
          <w:fldChar w:fldCharType="begin"/>
        </w:r>
        <w:r w:rsidR="00A23C1B">
          <w:rPr>
            <w:noProof/>
            <w:webHidden/>
          </w:rPr>
          <w:instrText xml:space="preserve"> PAGEREF _Toc365552583 \h </w:instrText>
        </w:r>
        <w:r w:rsidR="003E07B6">
          <w:rPr>
            <w:noProof/>
            <w:webHidden/>
          </w:rPr>
        </w:r>
        <w:r w:rsidR="003E07B6">
          <w:rPr>
            <w:noProof/>
            <w:webHidden/>
          </w:rPr>
          <w:fldChar w:fldCharType="separate"/>
        </w:r>
        <w:r w:rsidR="00A23C1B">
          <w:rPr>
            <w:noProof/>
            <w:webHidden/>
          </w:rPr>
          <w:t>62</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4" w:history="1">
        <w:r w:rsidR="00A23C1B" w:rsidRPr="00530AE4">
          <w:rPr>
            <w:rStyle w:val="Lienhypertexte"/>
            <w:rFonts w:cs="Arial"/>
            <w:noProof/>
            <w:snapToGrid w:val="0"/>
            <w:w w:val="0"/>
          </w:rPr>
          <w:t>5.1.3.2.22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EI_MIS_IS_UPDATE_PROFILE</w:t>
        </w:r>
        <w:r w:rsidR="00A23C1B">
          <w:rPr>
            <w:noProof/>
            <w:webHidden/>
          </w:rPr>
          <w:tab/>
        </w:r>
        <w:r w:rsidR="003E07B6">
          <w:rPr>
            <w:noProof/>
            <w:webHidden/>
          </w:rPr>
          <w:fldChar w:fldCharType="begin"/>
        </w:r>
        <w:r w:rsidR="00A23C1B">
          <w:rPr>
            <w:noProof/>
            <w:webHidden/>
          </w:rPr>
          <w:instrText xml:space="preserve"> PAGEREF _Toc365552584 \h </w:instrText>
        </w:r>
        <w:r w:rsidR="003E07B6">
          <w:rPr>
            <w:noProof/>
            <w:webHidden/>
          </w:rPr>
        </w:r>
        <w:r w:rsidR="003E07B6">
          <w:rPr>
            <w:noProof/>
            <w:webHidden/>
          </w:rPr>
          <w:fldChar w:fldCharType="separate"/>
        </w:r>
        <w:r w:rsidR="00A23C1B">
          <w:rPr>
            <w:noProof/>
            <w:webHidden/>
          </w:rPr>
          <w:t>63</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5" w:history="1">
        <w:r w:rsidR="00A23C1B" w:rsidRPr="00530AE4">
          <w:rPr>
            <w:rStyle w:val="Lienhypertexte"/>
            <w:rFonts w:cs="Arial"/>
            <w:noProof/>
            <w:snapToGrid w:val="0"/>
            <w:w w:val="0"/>
          </w:rPr>
          <w:t>5.1.3.2.23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EI_MIS_IS_LIST_PROFILES</w:t>
        </w:r>
        <w:r w:rsidR="00A23C1B">
          <w:rPr>
            <w:noProof/>
            <w:webHidden/>
          </w:rPr>
          <w:tab/>
        </w:r>
        <w:r w:rsidR="003E07B6">
          <w:rPr>
            <w:noProof/>
            <w:webHidden/>
          </w:rPr>
          <w:fldChar w:fldCharType="begin"/>
        </w:r>
        <w:r w:rsidR="00A23C1B">
          <w:rPr>
            <w:noProof/>
            <w:webHidden/>
          </w:rPr>
          <w:instrText xml:space="preserve"> PAGEREF _Toc365552585 \h </w:instrText>
        </w:r>
        <w:r w:rsidR="003E07B6">
          <w:rPr>
            <w:noProof/>
            <w:webHidden/>
          </w:rPr>
        </w:r>
        <w:r w:rsidR="003E07B6">
          <w:rPr>
            <w:noProof/>
            <w:webHidden/>
          </w:rPr>
          <w:fldChar w:fldCharType="separate"/>
        </w:r>
        <w:r w:rsidR="00A23C1B">
          <w:rPr>
            <w:noProof/>
            <w:webHidden/>
          </w:rPr>
          <w:t>64</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6" w:history="1">
        <w:r w:rsidR="00A23C1B" w:rsidRPr="00530AE4">
          <w:rPr>
            <w:rStyle w:val="Lienhypertexte"/>
            <w:rFonts w:cs="Arial"/>
            <w:noProof/>
            <w:snapToGrid w:val="0"/>
            <w:w w:val="0"/>
          </w:rPr>
          <w:t>5.1.3.2.24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EI_MIS_IS_DELETE_PROFILE</w:t>
        </w:r>
        <w:r w:rsidR="00A23C1B">
          <w:rPr>
            <w:noProof/>
            <w:webHidden/>
          </w:rPr>
          <w:tab/>
        </w:r>
        <w:r w:rsidR="003E07B6">
          <w:rPr>
            <w:noProof/>
            <w:webHidden/>
          </w:rPr>
          <w:fldChar w:fldCharType="begin"/>
        </w:r>
        <w:r w:rsidR="00A23C1B">
          <w:rPr>
            <w:noProof/>
            <w:webHidden/>
          </w:rPr>
          <w:instrText xml:space="preserve"> PAGEREF _Toc365552586 \h </w:instrText>
        </w:r>
        <w:r w:rsidR="003E07B6">
          <w:rPr>
            <w:noProof/>
            <w:webHidden/>
          </w:rPr>
        </w:r>
        <w:r w:rsidR="003E07B6">
          <w:rPr>
            <w:noProof/>
            <w:webHidden/>
          </w:rPr>
          <w:fldChar w:fldCharType="separate"/>
        </w:r>
        <w:r w:rsidR="00A23C1B">
          <w:rPr>
            <w:noProof/>
            <w:webHidden/>
          </w:rPr>
          <w:t>65</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7" w:history="1">
        <w:r w:rsidR="00A23C1B" w:rsidRPr="00530AE4">
          <w:rPr>
            <w:rStyle w:val="Lienhypertexte"/>
            <w:rFonts w:cs="Arial"/>
            <w:noProof/>
            <w:snapToGrid w:val="0"/>
            <w:w w:val="0"/>
            <w:lang w:val="fr-FR"/>
          </w:rPr>
          <w:t>5.1.3.2.25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EI_MIS_ADM_UPDATE_CONTEXT_MANAGER</w:t>
        </w:r>
        <w:r w:rsidR="00A23C1B">
          <w:rPr>
            <w:noProof/>
            <w:webHidden/>
          </w:rPr>
          <w:tab/>
        </w:r>
        <w:r w:rsidR="003E07B6">
          <w:rPr>
            <w:noProof/>
            <w:webHidden/>
          </w:rPr>
          <w:fldChar w:fldCharType="begin"/>
        </w:r>
        <w:r w:rsidR="00A23C1B">
          <w:rPr>
            <w:noProof/>
            <w:webHidden/>
          </w:rPr>
          <w:instrText xml:space="preserve"> PAGEREF _Toc365552587 \h </w:instrText>
        </w:r>
        <w:r w:rsidR="003E07B6">
          <w:rPr>
            <w:noProof/>
            <w:webHidden/>
          </w:rPr>
        </w:r>
        <w:r w:rsidR="003E07B6">
          <w:rPr>
            <w:noProof/>
            <w:webHidden/>
          </w:rPr>
          <w:fldChar w:fldCharType="separate"/>
        </w:r>
        <w:r w:rsidR="00A23C1B">
          <w:rPr>
            <w:noProof/>
            <w:webHidden/>
          </w:rPr>
          <w:t>65</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8" w:history="1">
        <w:r w:rsidR="00A23C1B" w:rsidRPr="00530AE4">
          <w:rPr>
            <w:rStyle w:val="Lienhypertexte"/>
            <w:rFonts w:cs="Arial"/>
            <w:noProof/>
            <w:snapToGrid w:val="0"/>
            <w:w w:val="0"/>
          </w:rPr>
          <w:t>5.1.3.2.26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EI_MIS_IS_</w:t>
        </w:r>
        <w:r w:rsidR="00A23C1B" w:rsidRPr="00530AE4">
          <w:rPr>
            <w:rStyle w:val="Lienhypertexte"/>
            <w:noProof/>
            <w:lang w:val="fr-FR"/>
          </w:rPr>
          <w:t>UPDATE_CONTEXT_MANAGER</w:t>
        </w:r>
        <w:r w:rsidR="00A23C1B">
          <w:rPr>
            <w:noProof/>
            <w:webHidden/>
          </w:rPr>
          <w:tab/>
        </w:r>
        <w:r w:rsidR="003E07B6">
          <w:rPr>
            <w:noProof/>
            <w:webHidden/>
          </w:rPr>
          <w:fldChar w:fldCharType="begin"/>
        </w:r>
        <w:r w:rsidR="00A23C1B">
          <w:rPr>
            <w:noProof/>
            <w:webHidden/>
          </w:rPr>
          <w:instrText xml:space="preserve"> PAGEREF _Toc365552588 \h </w:instrText>
        </w:r>
        <w:r w:rsidR="003E07B6">
          <w:rPr>
            <w:noProof/>
            <w:webHidden/>
          </w:rPr>
        </w:r>
        <w:r w:rsidR="003E07B6">
          <w:rPr>
            <w:noProof/>
            <w:webHidden/>
          </w:rPr>
          <w:fldChar w:fldCharType="separate"/>
        </w:r>
        <w:r w:rsidR="00A23C1B">
          <w:rPr>
            <w:noProof/>
            <w:webHidden/>
          </w:rPr>
          <w:t>67</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89" w:history="1">
        <w:r w:rsidR="00A23C1B" w:rsidRPr="00530AE4">
          <w:rPr>
            <w:rStyle w:val="Lienhypertexte"/>
            <w:rFonts w:cs="Arial"/>
            <w:noProof/>
            <w:snapToGrid w:val="0"/>
            <w:w w:val="0"/>
            <w:lang w:val="fr-FR"/>
          </w:rPr>
          <w:t>5.1.3.2.27</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EI_MIS_ADM_CAS_LOGIN</w:t>
        </w:r>
        <w:r w:rsidR="00A23C1B">
          <w:rPr>
            <w:noProof/>
            <w:webHidden/>
          </w:rPr>
          <w:tab/>
        </w:r>
        <w:r w:rsidR="003E07B6">
          <w:rPr>
            <w:noProof/>
            <w:webHidden/>
          </w:rPr>
          <w:fldChar w:fldCharType="begin"/>
        </w:r>
        <w:r w:rsidR="00A23C1B">
          <w:rPr>
            <w:noProof/>
            <w:webHidden/>
          </w:rPr>
          <w:instrText xml:space="preserve"> PAGEREF _Toc365552589 \h </w:instrText>
        </w:r>
        <w:r w:rsidR="003E07B6">
          <w:rPr>
            <w:noProof/>
            <w:webHidden/>
          </w:rPr>
        </w:r>
        <w:r w:rsidR="003E07B6">
          <w:rPr>
            <w:noProof/>
            <w:webHidden/>
          </w:rPr>
          <w:fldChar w:fldCharType="separate"/>
        </w:r>
        <w:r w:rsidR="00A23C1B">
          <w:rPr>
            <w:noProof/>
            <w:webHidden/>
          </w:rPr>
          <w:t>68</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90" w:history="1">
        <w:r w:rsidR="00A23C1B" w:rsidRPr="00530AE4">
          <w:rPr>
            <w:rStyle w:val="Lienhypertexte"/>
            <w:rFonts w:cs="Arial"/>
            <w:noProof/>
            <w:snapToGrid w:val="0"/>
            <w:w w:val="0"/>
          </w:rPr>
          <w:t>5.1.3.2.28</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EI_MIS_CAS_SERVER_LOGIN</w:t>
        </w:r>
        <w:r w:rsidR="00A23C1B">
          <w:rPr>
            <w:noProof/>
            <w:webHidden/>
          </w:rPr>
          <w:tab/>
        </w:r>
        <w:r w:rsidR="003E07B6">
          <w:rPr>
            <w:noProof/>
            <w:webHidden/>
          </w:rPr>
          <w:fldChar w:fldCharType="begin"/>
        </w:r>
        <w:r w:rsidR="00A23C1B">
          <w:rPr>
            <w:noProof/>
            <w:webHidden/>
          </w:rPr>
          <w:instrText xml:space="preserve"> PAGEREF _Toc365552590 \h </w:instrText>
        </w:r>
        <w:r w:rsidR="003E07B6">
          <w:rPr>
            <w:noProof/>
            <w:webHidden/>
          </w:rPr>
        </w:r>
        <w:r w:rsidR="003E07B6">
          <w:rPr>
            <w:noProof/>
            <w:webHidden/>
          </w:rPr>
          <w:fldChar w:fldCharType="separate"/>
        </w:r>
        <w:r w:rsidR="00A23C1B">
          <w:rPr>
            <w:noProof/>
            <w:webHidden/>
          </w:rPr>
          <w:t>68</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91" w:history="1">
        <w:r w:rsidR="00A23C1B" w:rsidRPr="00530AE4">
          <w:rPr>
            <w:rStyle w:val="Lienhypertexte"/>
            <w:rFonts w:cs="Arial"/>
            <w:noProof/>
            <w:snapToGrid w:val="0"/>
            <w:w w:val="0"/>
            <w:lang w:val="fr-FR"/>
          </w:rPr>
          <w:t>5.1.3.2.29</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EI_MIS_ADM_CAS_LOGOUT</w:t>
        </w:r>
        <w:r w:rsidR="00A23C1B">
          <w:rPr>
            <w:noProof/>
            <w:webHidden/>
          </w:rPr>
          <w:tab/>
        </w:r>
        <w:r w:rsidR="003E07B6">
          <w:rPr>
            <w:noProof/>
            <w:webHidden/>
          </w:rPr>
          <w:fldChar w:fldCharType="begin"/>
        </w:r>
        <w:r w:rsidR="00A23C1B">
          <w:rPr>
            <w:noProof/>
            <w:webHidden/>
          </w:rPr>
          <w:instrText xml:space="preserve"> PAGEREF _Toc365552591 \h </w:instrText>
        </w:r>
        <w:r w:rsidR="003E07B6">
          <w:rPr>
            <w:noProof/>
            <w:webHidden/>
          </w:rPr>
        </w:r>
        <w:r w:rsidR="003E07B6">
          <w:rPr>
            <w:noProof/>
            <w:webHidden/>
          </w:rPr>
          <w:fldChar w:fldCharType="separate"/>
        </w:r>
        <w:r w:rsidR="00A23C1B">
          <w:rPr>
            <w:noProof/>
            <w:webHidden/>
          </w:rPr>
          <w:t>68</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92" w:history="1">
        <w:r w:rsidR="00A23C1B" w:rsidRPr="00530AE4">
          <w:rPr>
            <w:rStyle w:val="Lienhypertexte"/>
            <w:rFonts w:cs="Arial"/>
            <w:noProof/>
            <w:snapToGrid w:val="0"/>
            <w:w w:val="0"/>
            <w:lang w:val="fr-FR"/>
          </w:rPr>
          <w:t>5.1.3.2.30</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EI_MIS_CAS_SERVER_LOGOUT</w:t>
        </w:r>
        <w:r w:rsidR="00A23C1B">
          <w:rPr>
            <w:noProof/>
            <w:webHidden/>
          </w:rPr>
          <w:tab/>
        </w:r>
        <w:r w:rsidR="003E07B6">
          <w:rPr>
            <w:noProof/>
            <w:webHidden/>
          </w:rPr>
          <w:fldChar w:fldCharType="begin"/>
        </w:r>
        <w:r w:rsidR="00A23C1B">
          <w:rPr>
            <w:noProof/>
            <w:webHidden/>
          </w:rPr>
          <w:instrText xml:space="preserve"> PAGEREF _Toc365552592 \h </w:instrText>
        </w:r>
        <w:r w:rsidR="003E07B6">
          <w:rPr>
            <w:noProof/>
            <w:webHidden/>
          </w:rPr>
        </w:r>
        <w:r w:rsidR="003E07B6">
          <w:rPr>
            <w:noProof/>
            <w:webHidden/>
          </w:rPr>
          <w:fldChar w:fldCharType="separate"/>
        </w:r>
        <w:r w:rsidR="00A23C1B">
          <w:rPr>
            <w:noProof/>
            <w:webHidden/>
          </w:rPr>
          <w:t>68</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93" w:history="1">
        <w:r w:rsidR="00A23C1B" w:rsidRPr="00530AE4">
          <w:rPr>
            <w:rStyle w:val="Lienhypertexte"/>
            <w:rFonts w:cs="Arial"/>
            <w:noProof/>
            <w:snapToGrid w:val="0"/>
            <w:w w:val="0"/>
          </w:rPr>
          <w:t>5.1.3.2.31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EI_MIS_USER_DIRECTORY_ADMIN_GUI</w:t>
        </w:r>
        <w:r w:rsidR="00A23C1B">
          <w:rPr>
            <w:noProof/>
            <w:webHidden/>
          </w:rPr>
          <w:tab/>
        </w:r>
        <w:r w:rsidR="003E07B6">
          <w:rPr>
            <w:noProof/>
            <w:webHidden/>
          </w:rPr>
          <w:fldChar w:fldCharType="begin"/>
        </w:r>
        <w:r w:rsidR="00A23C1B">
          <w:rPr>
            <w:noProof/>
            <w:webHidden/>
          </w:rPr>
          <w:instrText xml:space="preserve"> PAGEREF _Toc365552593 \h </w:instrText>
        </w:r>
        <w:r w:rsidR="003E07B6">
          <w:rPr>
            <w:noProof/>
            <w:webHidden/>
          </w:rPr>
        </w:r>
        <w:r w:rsidR="003E07B6">
          <w:rPr>
            <w:noProof/>
            <w:webHidden/>
          </w:rPr>
          <w:fldChar w:fldCharType="separate"/>
        </w:r>
        <w:r w:rsidR="00A23C1B">
          <w:rPr>
            <w:noProof/>
            <w:webHidden/>
          </w:rPr>
          <w:t>68</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594" w:history="1">
        <w:r w:rsidR="00A23C1B" w:rsidRPr="00530AE4">
          <w:rPr>
            <w:rStyle w:val="Lienhypertexte"/>
            <w:rFonts w:cs="Arial"/>
            <w:noProof/>
            <w:snapToGrid w:val="0"/>
            <w:w w:val="0"/>
          </w:rPr>
          <w:t>5.1.3.2.32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EI_MIS_BUSINESS_DIRECTORY_ADMIN_GUI</w:t>
        </w:r>
        <w:r w:rsidR="00A23C1B">
          <w:rPr>
            <w:noProof/>
            <w:webHidden/>
          </w:rPr>
          <w:tab/>
        </w:r>
        <w:r w:rsidR="003E07B6">
          <w:rPr>
            <w:noProof/>
            <w:webHidden/>
          </w:rPr>
          <w:fldChar w:fldCharType="begin"/>
        </w:r>
        <w:r w:rsidR="00A23C1B">
          <w:rPr>
            <w:noProof/>
            <w:webHidden/>
          </w:rPr>
          <w:instrText xml:space="preserve"> PAGEREF _Toc365552594 \h </w:instrText>
        </w:r>
        <w:r w:rsidR="003E07B6">
          <w:rPr>
            <w:noProof/>
            <w:webHidden/>
          </w:rPr>
        </w:r>
        <w:r w:rsidR="003E07B6">
          <w:rPr>
            <w:noProof/>
            <w:webHidden/>
          </w:rPr>
          <w:fldChar w:fldCharType="separate"/>
        </w:r>
        <w:r w:rsidR="00A23C1B">
          <w:rPr>
            <w:noProof/>
            <w:webHidden/>
          </w:rPr>
          <w:t>69</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95" w:history="1">
        <w:r w:rsidR="00A23C1B" w:rsidRPr="00530AE4">
          <w:rPr>
            <w:rStyle w:val="Lienhypertexte"/>
            <w:rFonts w:cs="Arial"/>
            <w:noProof/>
            <w:snapToGrid w:val="0"/>
            <w:w w:val="0"/>
          </w:rPr>
          <w:t>5.1.3.3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Browse the users</w:t>
        </w:r>
        <w:r w:rsidR="00A23C1B">
          <w:rPr>
            <w:noProof/>
            <w:webHidden/>
          </w:rPr>
          <w:tab/>
        </w:r>
        <w:r w:rsidR="003E07B6">
          <w:rPr>
            <w:noProof/>
            <w:webHidden/>
          </w:rPr>
          <w:fldChar w:fldCharType="begin"/>
        </w:r>
        <w:r w:rsidR="00A23C1B">
          <w:rPr>
            <w:noProof/>
            <w:webHidden/>
          </w:rPr>
          <w:instrText xml:space="preserve"> PAGEREF _Toc365552595 \h </w:instrText>
        </w:r>
        <w:r w:rsidR="003E07B6">
          <w:rPr>
            <w:noProof/>
            <w:webHidden/>
          </w:rPr>
        </w:r>
        <w:r w:rsidR="003E07B6">
          <w:rPr>
            <w:noProof/>
            <w:webHidden/>
          </w:rPr>
          <w:fldChar w:fldCharType="separate"/>
        </w:r>
        <w:r w:rsidR="00A23C1B">
          <w:rPr>
            <w:noProof/>
            <w:webHidden/>
          </w:rPr>
          <w:t>69</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96" w:history="1">
        <w:r w:rsidR="00A23C1B" w:rsidRPr="00530AE4">
          <w:rPr>
            <w:rStyle w:val="Lienhypertexte"/>
            <w:rFonts w:cs="Arial"/>
            <w:noProof/>
            <w:snapToGrid w:val="0"/>
            <w:w w:val="0"/>
          </w:rPr>
          <w:t>5.1.3.4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Consult a user</w:t>
        </w:r>
        <w:r w:rsidR="00A23C1B">
          <w:rPr>
            <w:noProof/>
            <w:webHidden/>
          </w:rPr>
          <w:tab/>
        </w:r>
        <w:r w:rsidR="003E07B6">
          <w:rPr>
            <w:noProof/>
            <w:webHidden/>
          </w:rPr>
          <w:fldChar w:fldCharType="begin"/>
        </w:r>
        <w:r w:rsidR="00A23C1B">
          <w:rPr>
            <w:noProof/>
            <w:webHidden/>
          </w:rPr>
          <w:instrText xml:space="preserve"> PAGEREF _Toc365552596 \h </w:instrText>
        </w:r>
        <w:r w:rsidR="003E07B6">
          <w:rPr>
            <w:noProof/>
            <w:webHidden/>
          </w:rPr>
        </w:r>
        <w:r w:rsidR="003E07B6">
          <w:rPr>
            <w:noProof/>
            <w:webHidden/>
          </w:rPr>
          <w:fldChar w:fldCharType="separate"/>
        </w:r>
        <w:r w:rsidR="00A23C1B">
          <w:rPr>
            <w:noProof/>
            <w:webHidden/>
          </w:rPr>
          <w:t>70</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97" w:history="1">
        <w:r w:rsidR="00A23C1B" w:rsidRPr="00530AE4">
          <w:rPr>
            <w:rStyle w:val="Lienhypertexte"/>
            <w:rFonts w:cs="Arial"/>
            <w:noProof/>
            <w:snapToGrid w:val="0"/>
            <w:w w:val="0"/>
          </w:rPr>
          <w:t>5.1.3.5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Declare a new user</w:t>
        </w:r>
        <w:r w:rsidR="00A23C1B">
          <w:rPr>
            <w:noProof/>
            <w:webHidden/>
          </w:rPr>
          <w:tab/>
        </w:r>
        <w:r w:rsidR="003E07B6">
          <w:rPr>
            <w:noProof/>
            <w:webHidden/>
          </w:rPr>
          <w:fldChar w:fldCharType="begin"/>
        </w:r>
        <w:r w:rsidR="00A23C1B">
          <w:rPr>
            <w:noProof/>
            <w:webHidden/>
          </w:rPr>
          <w:instrText xml:space="preserve"> PAGEREF _Toc365552597 \h </w:instrText>
        </w:r>
        <w:r w:rsidR="003E07B6">
          <w:rPr>
            <w:noProof/>
            <w:webHidden/>
          </w:rPr>
        </w:r>
        <w:r w:rsidR="003E07B6">
          <w:rPr>
            <w:noProof/>
            <w:webHidden/>
          </w:rPr>
          <w:fldChar w:fldCharType="separate"/>
        </w:r>
        <w:r w:rsidR="00A23C1B">
          <w:rPr>
            <w:noProof/>
            <w:webHidden/>
          </w:rPr>
          <w:t>73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98" w:history="1">
        <w:r w:rsidR="00A23C1B" w:rsidRPr="00530AE4">
          <w:rPr>
            <w:rStyle w:val="Lienhypertexte"/>
            <w:rFonts w:cs="Arial"/>
            <w:noProof/>
            <w:snapToGrid w:val="0"/>
            <w:w w:val="0"/>
          </w:rPr>
          <w:t>5.1.3.6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Edit a user</w:t>
        </w:r>
        <w:r w:rsidR="00A23C1B">
          <w:rPr>
            <w:noProof/>
            <w:webHidden/>
          </w:rPr>
          <w:tab/>
        </w:r>
        <w:r w:rsidR="003E07B6">
          <w:rPr>
            <w:noProof/>
            <w:webHidden/>
          </w:rPr>
          <w:fldChar w:fldCharType="begin"/>
        </w:r>
        <w:r w:rsidR="00A23C1B">
          <w:rPr>
            <w:noProof/>
            <w:webHidden/>
          </w:rPr>
          <w:instrText xml:space="preserve"> PAGEREF _Toc365552598 \h </w:instrText>
        </w:r>
        <w:r w:rsidR="003E07B6">
          <w:rPr>
            <w:noProof/>
            <w:webHidden/>
          </w:rPr>
        </w:r>
        <w:r w:rsidR="003E07B6">
          <w:rPr>
            <w:noProof/>
            <w:webHidden/>
          </w:rPr>
          <w:fldChar w:fldCharType="separate"/>
        </w:r>
        <w:r w:rsidR="00A23C1B">
          <w:rPr>
            <w:noProof/>
            <w:webHidden/>
          </w:rPr>
          <w:t>75</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599" w:history="1">
        <w:r w:rsidR="00A23C1B" w:rsidRPr="00530AE4">
          <w:rPr>
            <w:rStyle w:val="Lienhypertexte"/>
            <w:rFonts w:cs="Arial"/>
            <w:noProof/>
            <w:snapToGrid w:val="0"/>
            <w:w w:val="0"/>
          </w:rPr>
          <w:t>5.1.3.7</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Suspend a user</w:t>
        </w:r>
        <w:r w:rsidR="00A23C1B">
          <w:rPr>
            <w:noProof/>
            <w:webHidden/>
          </w:rPr>
          <w:tab/>
        </w:r>
        <w:r w:rsidR="003E07B6">
          <w:rPr>
            <w:noProof/>
            <w:webHidden/>
          </w:rPr>
          <w:fldChar w:fldCharType="begin"/>
        </w:r>
        <w:r w:rsidR="00A23C1B">
          <w:rPr>
            <w:noProof/>
            <w:webHidden/>
          </w:rPr>
          <w:instrText xml:space="preserve"> PAGEREF _Toc365552599 \h </w:instrText>
        </w:r>
        <w:r w:rsidR="003E07B6">
          <w:rPr>
            <w:noProof/>
            <w:webHidden/>
          </w:rPr>
        </w:r>
        <w:r w:rsidR="003E07B6">
          <w:rPr>
            <w:noProof/>
            <w:webHidden/>
          </w:rPr>
          <w:fldChar w:fldCharType="separate"/>
        </w:r>
        <w:r w:rsidR="00A23C1B">
          <w:rPr>
            <w:noProof/>
            <w:webHidden/>
          </w:rPr>
          <w:t>77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0" w:history="1">
        <w:r w:rsidR="00A23C1B" w:rsidRPr="00530AE4">
          <w:rPr>
            <w:rStyle w:val="Lienhypertexte"/>
            <w:rFonts w:cs="Arial"/>
            <w:noProof/>
            <w:snapToGrid w:val="0"/>
            <w:w w:val="0"/>
          </w:rPr>
          <w:t>5.1.3.8</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Close a user account</w:t>
        </w:r>
        <w:r w:rsidR="00A23C1B">
          <w:rPr>
            <w:noProof/>
            <w:webHidden/>
          </w:rPr>
          <w:tab/>
        </w:r>
        <w:r w:rsidR="003E07B6">
          <w:rPr>
            <w:noProof/>
            <w:webHidden/>
          </w:rPr>
          <w:fldChar w:fldCharType="begin"/>
        </w:r>
        <w:r w:rsidR="00A23C1B">
          <w:rPr>
            <w:noProof/>
            <w:webHidden/>
          </w:rPr>
          <w:instrText xml:space="preserve"> PAGEREF _Toc365552600 \h </w:instrText>
        </w:r>
        <w:r w:rsidR="003E07B6">
          <w:rPr>
            <w:noProof/>
            <w:webHidden/>
          </w:rPr>
        </w:r>
        <w:r w:rsidR="003E07B6">
          <w:rPr>
            <w:noProof/>
            <w:webHidden/>
          </w:rPr>
          <w:fldChar w:fldCharType="separate"/>
        </w:r>
        <w:r w:rsidR="00A23C1B">
          <w:rPr>
            <w:noProof/>
            <w:webHidden/>
          </w:rPr>
          <w:t>78</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1" w:history="1">
        <w:r w:rsidR="00A23C1B" w:rsidRPr="00530AE4">
          <w:rPr>
            <w:rStyle w:val="Lienhypertexte"/>
            <w:rFonts w:cs="Arial"/>
            <w:noProof/>
            <w:snapToGrid w:val="0"/>
            <w:w w:val="0"/>
          </w:rPr>
          <w:t>5.1.3.9</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Delete a user</w:t>
        </w:r>
        <w:r w:rsidR="00A23C1B">
          <w:rPr>
            <w:noProof/>
            <w:webHidden/>
          </w:rPr>
          <w:tab/>
        </w:r>
        <w:r w:rsidR="003E07B6">
          <w:rPr>
            <w:noProof/>
            <w:webHidden/>
          </w:rPr>
          <w:fldChar w:fldCharType="begin"/>
        </w:r>
        <w:r w:rsidR="00A23C1B">
          <w:rPr>
            <w:noProof/>
            <w:webHidden/>
          </w:rPr>
          <w:instrText xml:space="preserve"> PAGEREF _Toc365552601 \h </w:instrText>
        </w:r>
        <w:r w:rsidR="003E07B6">
          <w:rPr>
            <w:noProof/>
            <w:webHidden/>
          </w:rPr>
        </w:r>
        <w:r w:rsidR="003E07B6">
          <w:rPr>
            <w:noProof/>
            <w:webHidden/>
          </w:rPr>
          <w:fldChar w:fldCharType="separate"/>
        </w:r>
        <w:r w:rsidR="00A23C1B">
          <w:rPr>
            <w:noProof/>
            <w:webHidden/>
          </w:rPr>
          <w:t>79</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2" w:history="1">
        <w:r w:rsidR="00A23C1B" w:rsidRPr="00530AE4">
          <w:rPr>
            <w:rStyle w:val="Lienhypertexte"/>
            <w:rFonts w:cs="Arial"/>
            <w:noProof/>
            <w:snapToGrid w:val="0"/>
            <w:w w:val="0"/>
          </w:rPr>
          <w:t>5.1.3.10</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Export user’s information</w:t>
        </w:r>
        <w:r w:rsidR="00A23C1B">
          <w:rPr>
            <w:noProof/>
            <w:webHidden/>
          </w:rPr>
          <w:tab/>
        </w:r>
        <w:r w:rsidR="003E07B6">
          <w:rPr>
            <w:noProof/>
            <w:webHidden/>
          </w:rPr>
          <w:fldChar w:fldCharType="begin"/>
        </w:r>
        <w:r w:rsidR="00A23C1B">
          <w:rPr>
            <w:noProof/>
            <w:webHidden/>
          </w:rPr>
          <w:instrText xml:space="preserve"> PAGEREF _Toc365552602 \h </w:instrText>
        </w:r>
        <w:r w:rsidR="003E07B6">
          <w:rPr>
            <w:noProof/>
            <w:webHidden/>
          </w:rPr>
        </w:r>
        <w:r w:rsidR="003E07B6">
          <w:rPr>
            <w:noProof/>
            <w:webHidden/>
          </w:rPr>
          <w:fldChar w:fldCharType="separate"/>
        </w:r>
        <w:r w:rsidR="00A23C1B">
          <w:rPr>
            <w:noProof/>
            <w:webHidden/>
          </w:rPr>
          <w:t>80</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3" w:history="1">
        <w:r w:rsidR="00A23C1B" w:rsidRPr="00530AE4">
          <w:rPr>
            <w:rStyle w:val="Lienhypertexte"/>
            <w:rFonts w:cs="Arial"/>
            <w:noProof/>
            <w:snapToGrid w:val="0"/>
            <w:w w:val="0"/>
          </w:rPr>
          <w:t>5.1.3.11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Import users</w:t>
        </w:r>
        <w:r w:rsidR="00A23C1B">
          <w:rPr>
            <w:noProof/>
            <w:webHidden/>
          </w:rPr>
          <w:tab/>
        </w:r>
        <w:r w:rsidR="003E07B6">
          <w:rPr>
            <w:noProof/>
            <w:webHidden/>
          </w:rPr>
          <w:fldChar w:fldCharType="begin"/>
        </w:r>
        <w:r w:rsidR="00A23C1B">
          <w:rPr>
            <w:noProof/>
            <w:webHidden/>
          </w:rPr>
          <w:instrText xml:space="preserve"> PAGEREF _Toc365552603 \h </w:instrText>
        </w:r>
        <w:r w:rsidR="003E07B6">
          <w:rPr>
            <w:noProof/>
            <w:webHidden/>
          </w:rPr>
        </w:r>
        <w:r w:rsidR="003E07B6">
          <w:rPr>
            <w:noProof/>
            <w:webHidden/>
          </w:rPr>
          <w:fldChar w:fldCharType="separate"/>
        </w:r>
        <w:r w:rsidR="00A23C1B">
          <w:rPr>
            <w:noProof/>
            <w:webHidden/>
          </w:rPr>
          <w:t>82</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4" w:history="1">
        <w:r w:rsidR="00A23C1B" w:rsidRPr="00530AE4">
          <w:rPr>
            <w:rStyle w:val="Lienhypertexte"/>
            <w:rFonts w:cs="Arial"/>
            <w:noProof/>
            <w:snapToGrid w:val="0"/>
            <w:w w:val="0"/>
          </w:rPr>
          <w:t>5.1.3.12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Browse the profiles</w:t>
        </w:r>
        <w:r w:rsidR="00A23C1B">
          <w:rPr>
            <w:noProof/>
            <w:webHidden/>
          </w:rPr>
          <w:tab/>
        </w:r>
        <w:r w:rsidR="003E07B6">
          <w:rPr>
            <w:noProof/>
            <w:webHidden/>
          </w:rPr>
          <w:fldChar w:fldCharType="begin"/>
        </w:r>
        <w:r w:rsidR="00A23C1B">
          <w:rPr>
            <w:noProof/>
            <w:webHidden/>
          </w:rPr>
          <w:instrText xml:space="preserve"> PAGEREF _Toc365552604 \h </w:instrText>
        </w:r>
        <w:r w:rsidR="003E07B6">
          <w:rPr>
            <w:noProof/>
            <w:webHidden/>
          </w:rPr>
        </w:r>
        <w:r w:rsidR="003E07B6">
          <w:rPr>
            <w:noProof/>
            <w:webHidden/>
          </w:rPr>
          <w:fldChar w:fldCharType="separate"/>
        </w:r>
        <w:r w:rsidR="00A23C1B">
          <w:rPr>
            <w:noProof/>
            <w:webHidden/>
          </w:rPr>
          <w:t>86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5" w:history="1">
        <w:r w:rsidR="00A23C1B" w:rsidRPr="00530AE4">
          <w:rPr>
            <w:rStyle w:val="Lienhypertexte"/>
            <w:rFonts w:cs="Arial"/>
            <w:noProof/>
            <w:snapToGrid w:val="0"/>
            <w:w w:val="0"/>
          </w:rPr>
          <w:t>5.1.3.13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Consult/Edit profile</w:t>
        </w:r>
        <w:r w:rsidR="00A23C1B">
          <w:rPr>
            <w:noProof/>
            <w:webHidden/>
          </w:rPr>
          <w:tab/>
        </w:r>
        <w:r w:rsidR="003E07B6">
          <w:rPr>
            <w:noProof/>
            <w:webHidden/>
          </w:rPr>
          <w:fldChar w:fldCharType="begin"/>
        </w:r>
        <w:r w:rsidR="00A23C1B">
          <w:rPr>
            <w:noProof/>
            <w:webHidden/>
          </w:rPr>
          <w:instrText xml:space="preserve"> PAGEREF _Toc365552605 \h </w:instrText>
        </w:r>
        <w:r w:rsidR="003E07B6">
          <w:rPr>
            <w:noProof/>
            <w:webHidden/>
          </w:rPr>
        </w:r>
        <w:r w:rsidR="003E07B6">
          <w:rPr>
            <w:noProof/>
            <w:webHidden/>
          </w:rPr>
          <w:fldChar w:fldCharType="separate"/>
        </w:r>
        <w:r w:rsidR="00A23C1B">
          <w:rPr>
            <w:noProof/>
            <w:webHidden/>
          </w:rPr>
          <w:t>87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6" w:history="1">
        <w:r w:rsidR="00A23C1B" w:rsidRPr="00530AE4">
          <w:rPr>
            <w:rStyle w:val="Lienhypertexte"/>
            <w:rFonts w:cs="Arial"/>
            <w:noProof/>
            <w:snapToGrid w:val="0"/>
            <w:w w:val="0"/>
          </w:rPr>
          <w:t>5.1.3.14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Delete a profile</w:t>
        </w:r>
        <w:r w:rsidR="00A23C1B">
          <w:rPr>
            <w:noProof/>
            <w:webHidden/>
          </w:rPr>
          <w:tab/>
        </w:r>
        <w:r w:rsidR="003E07B6">
          <w:rPr>
            <w:noProof/>
            <w:webHidden/>
          </w:rPr>
          <w:fldChar w:fldCharType="begin"/>
        </w:r>
        <w:r w:rsidR="00A23C1B">
          <w:rPr>
            <w:noProof/>
            <w:webHidden/>
          </w:rPr>
          <w:instrText xml:space="preserve"> PAGEREF _Toc365552606 \h </w:instrText>
        </w:r>
        <w:r w:rsidR="003E07B6">
          <w:rPr>
            <w:noProof/>
            <w:webHidden/>
          </w:rPr>
        </w:r>
        <w:r w:rsidR="003E07B6">
          <w:rPr>
            <w:noProof/>
            <w:webHidden/>
          </w:rPr>
          <w:fldChar w:fldCharType="separate"/>
        </w:r>
        <w:r w:rsidR="00A23C1B">
          <w:rPr>
            <w:noProof/>
            <w:webHidden/>
          </w:rPr>
          <w:t>89</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7" w:history="1">
        <w:r w:rsidR="00A23C1B" w:rsidRPr="00530AE4">
          <w:rPr>
            <w:rStyle w:val="Lienhypertexte"/>
            <w:rFonts w:cs="Arial"/>
            <w:noProof/>
            <w:snapToGrid w:val="0"/>
            <w:w w:val="0"/>
          </w:rPr>
          <w:t>5.1.3.15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Declare a new profile</w:t>
        </w:r>
        <w:r w:rsidR="00A23C1B">
          <w:rPr>
            <w:noProof/>
            <w:webHidden/>
          </w:rPr>
          <w:tab/>
        </w:r>
        <w:r w:rsidR="003E07B6">
          <w:rPr>
            <w:noProof/>
            <w:webHidden/>
          </w:rPr>
          <w:fldChar w:fldCharType="begin"/>
        </w:r>
        <w:r w:rsidR="00A23C1B">
          <w:rPr>
            <w:noProof/>
            <w:webHidden/>
          </w:rPr>
          <w:instrText xml:space="preserve"> PAGEREF _Toc365552607 \h </w:instrText>
        </w:r>
        <w:r w:rsidR="003E07B6">
          <w:rPr>
            <w:noProof/>
            <w:webHidden/>
          </w:rPr>
        </w:r>
        <w:r w:rsidR="003E07B6">
          <w:rPr>
            <w:noProof/>
            <w:webHidden/>
          </w:rPr>
          <w:fldChar w:fldCharType="separate"/>
        </w:r>
        <w:r w:rsidR="00A23C1B">
          <w:rPr>
            <w:noProof/>
            <w:webHidden/>
          </w:rPr>
          <w:t>91</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8" w:history="1">
        <w:r w:rsidR="00A23C1B" w:rsidRPr="00530AE4">
          <w:rPr>
            <w:rStyle w:val="Lienhypertexte"/>
            <w:rFonts w:cs="Arial"/>
            <w:noProof/>
            <w:snapToGrid w:val="0"/>
            <w:w w:val="0"/>
          </w:rPr>
          <w:t>5.1.3.16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Register to MyOcean process</w:t>
        </w:r>
        <w:r w:rsidR="00A23C1B">
          <w:rPr>
            <w:noProof/>
            <w:webHidden/>
          </w:rPr>
          <w:tab/>
        </w:r>
        <w:r w:rsidR="003E07B6">
          <w:rPr>
            <w:noProof/>
            <w:webHidden/>
          </w:rPr>
          <w:fldChar w:fldCharType="begin"/>
        </w:r>
        <w:r w:rsidR="00A23C1B">
          <w:rPr>
            <w:noProof/>
            <w:webHidden/>
          </w:rPr>
          <w:instrText xml:space="preserve"> PAGEREF _Toc365552608 \h </w:instrText>
        </w:r>
        <w:r w:rsidR="003E07B6">
          <w:rPr>
            <w:noProof/>
            <w:webHidden/>
          </w:rPr>
        </w:r>
        <w:r w:rsidR="003E07B6">
          <w:rPr>
            <w:noProof/>
            <w:webHidden/>
          </w:rPr>
          <w:fldChar w:fldCharType="separate"/>
        </w:r>
        <w:r w:rsidR="00A23C1B">
          <w:rPr>
            <w:noProof/>
            <w:webHidden/>
          </w:rPr>
          <w:t>93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09" w:history="1">
        <w:r w:rsidR="00A23C1B" w:rsidRPr="00530AE4">
          <w:rPr>
            <w:rStyle w:val="Lienhypertexte"/>
            <w:rFonts w:cs="Arial"/>
            <w:noProof/>
            <w:snapToGrid w:val="0"/>
            <w:w w:val="0"/>
          </w:rPr>
          <w:t>5.1.3.17</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Unregister from MyOcean</w:t>
        </w:r>
        <w:r w:rsidR="00A23C1B">
          <w:rPr>
            <w:noProof/>
            <w:webHidden/>
          </w:rPr>
          <w:tab/>
        </w:r>
        <w:r w:rsidR="003E07B6">
          <w:rPr>
            <w:noProof/>
            <w:webHidden/>
          </w:rPr>
          <w:fldChar w:fldCharType="begin"/>
        </w:r>
        <w:r w:rsidR="00A23C1B">
          <w:rPr>
            <w:noProof/>
            <w:webHidden/>
          </w:rPr>
          <w:instrText xml:space="preserve"> PAGEREF _Toc365552609 \h </w:instrText>
        </w:r>
        <w:r w:rsidR="003E07B6">
          <w:rPr>
            <w:noProof/>
            <w:webHidden/>
          </w:rPr>
        </w:r>
        <w:r w:rsidR="003E07B6">
          <w:rPr>
            <w:noProof/>
            <w:webHidden/>
          </w:rPr>
          <w:fldChar w:fldCharType="separate"/>
        </w:r>
        <w:r w:rsidR="00A23C1B">
          <w:rPr>
            <w:noProof/>
            <w:webHidden/>
          </w:rPr>
          <w:t>96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10" w:history="1">
        <w:r w:rsidR="00A23C1B" w:rsidRPr="00530AE4">
          <w:rPr>
            <w:rStyle w:val="Lienhypertexte"/>
            <w:rFonts w:cs="Arial"/>
            <w:noProof/>
            <w:snapToGrid w:val="0"/>
            <w:w w:val="0"/>
          </w:rPr>
          <w:t>5.1.3.18</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Log in</w:t>
        </w:r>
        <w:r w:rsidR="00A23C1B">
          <w:rPr>
            <w:noProof/>
            <w:webHidden/>
          </w:rPr>
          <w:tab/>
        </w:r>
        <w:r w:rsidR="003E07B6">
          <w:rPr>
            <w:noProof/>
            <w:webHidden/>
          </w:rPr>
          <w:fldChar w:fldCharType="begin"/>
        </w:r>
        <w:r w:rsidR="00A23C1B">
          <w:rPr>
            <w:noProof/>
            <w:webHidden/>
          </w:rPr>
          <w:instrText xml:space="preserve"> PAGEREF _Toc365552610 \h </w:instrText>
        </w:r>
        <w:r w:rsidR="003E07B6">
          <w:rPr>
            <w:noProof/>
            <w:webHidden/>
          </w:rPr>
        </w:r>
        <w:r w:rsidR="003E07B6">
          <w:rPr>
            <w:noProof/>
            <w:webHidden/>
          </w:rPr>
          <w:fldChar w:fldCharType="separate"/>
        </w:r>
        <w:r w:rsidR="00A23C1B">
          <w:rPr>
            <w:noProof/>
            <w:webHidden/>
          </w:rPr>
          <w:t>97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11" w:history="1">
        <w:r w:rsidR="00A23C1B" w:rsidRPr="00530AE4">
          <w:rPr>
            <w:rStyle w:val="Lienhypertexte"/>
            <w:rFonts w:cs="Arial"/>
            <w:noProof/>
            <w:snapToGrid w:val="0"/>
            <w:w w:val="0"/>
          </w:rPr>
          <w:t>5.1.3.19</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Log-out</w:t>
        </w:r>
        <w:r w:rsidR="00A23C1B">
          <w:rPr>
            <w:noProof/>
            <w:webHidden/>
          </w:rPr>
          <w:tab/>
        </w:r>
        <w:r w:rsidR="003E07B6">
          <w:rPr>
            <w:noProof/>
            <w:webHidden/>
          </w:rPr>
          <w:fldChar w:fldCharType="begin"/>
        </w:r>
        <w:r w:rsidR="00A23C1B">
          <w:rPr>
            <w:noProof/>
            <w:webHidden/>
          </w:rPr>
          <w:instrText xml:space="preserve"> PAGEREF _Toc365552611 \h </w:instrText>
        </w:r>
        <w:r w:rsidR="003E07B6">
          <w:rPr>
            <w:noProof/>
            <w:webHidden/>
          </w:rPr>
        </w:r>
        <w:r w:rsidR="003E07B6">
          <w:rPr>
            <w:noProof/>
            <w:webHidden/>
          </w:rPr>
          <w:fldChar w:fldCharType="separate"/>
        </w:r>
        <w:r w:rsidR="00A23C1B">
          <w:rPr>
            <w:noProof/>
            <w:webHidden/>
          </w:rPr>
          <w:t>98</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612" w:history="1">
        <w:r w:rsidR="00A23C1B" w:rsidRPr="00530AE4">
          <w:rPr>
            <w:rStyle w:val="Lienhypertexte"/>
            <w:noProof/>
          </w:rPr>
          <w:t>5.1.4</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Catalogue</w:t>
        </w:r>
        <w:r w:rsidR="00A23C1B">
          <w:rPr>
            <w:noProof/>
            <w:webHidden/>
          </w:rPr>
          <w:tab/>
        </w:r>
        <w:r w:rsidR="003E07B6">
          <w:rPr>
            <w:noProof/>
            <w:webHidden/>
          </w:rPr>
          <w:fldChar w:fldCharType="begin"/>
        </w:r>
        <w:r w:rsidR="00A23C1B">
          <w:rPr>
            <w:noProof/>
            <w:webHidden/>
          </w:rPr>
          <w:instrText xml:space="preserve"> PAGEREF _Toc365552612 \h </w:instrText>
        </w:r>
        <w:r w:rsidR="003E07B6">
          <w:rPr>
            <w:noProof/>
            <w:webHidden/>
          </w:rPr>
        </w:r>
        <w:r w:rsidR="003E07B6">
          <w:rPr>
            <w:noProof/>
            <w:webHidden/>
          </w:rPr>
          <w:fldChar w:fldCharType="separate"/>
        </w:r>
        <w:r w:rsidR="00A23C1B">
          <w:rPr>
            <w:noProof/>
            <w:webHidden/>
          </w:rPr>
          <w:t>101</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13" w:history="1">
        <w:r w:rsidR="00A23C1B" w:rsidRPr="00530AE4">
          <w:rPr>
            <w:rStyle w:val="Lienhypertexte"/>
            <w:rFonts w:cs="Arial"/>
            <w:noProof/>
            <w:snapToGrid w:val="0"/>
            <w:w w:val="0"/>
          </w:rPr>
          <w:t>5.1.4.1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Software used</w:t>
        </w:r>
        <w:r w:rsidR="00A23C1B">
          <w:rPr>
            <w:noProof/>
            <w:webHidden/>
          </w:rPr>
          <w:tab/>
        </w:r>
        <w:r w:rsidR="003E07B6">
          <w:rPr>
            <w:noProof/>
            <w:webHidden/>
          </w:rPr>
          <w:fldChar w:fldCharType="begin"/>
        </w:r>
        <w:r w:rsidR="00A23C1B">
          <w:rPr>
            <w:noProof/>
            <w:webHidden/>
          </w:rPr>
          <w:instrText xml:space="preserve"> PAGEREF _Toc365552613 \h </w:instrText>
        </w:r>
        <w:r w:rsidR="003E07B6">
          <w:rPr>
            <w:noProof/>
            <w:webHidden/>
          </w:rPr>
        </w:r>
        <w:r w:rsidR="003E07B6">
          <w:rPr>
            <w:noProof/>
            <w:webHidden/>
          </w:rPr>
          <w:fldChar w:fldCharType="separate"/>
        </w:r>
        <w:r w:rsidR="00A23C1B">
          <w:rPr>
            <w:noProof/>
            <w:webHidden/>
          </w:rPr>
          <w:t>101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614" w:history="1">
        <w:r w:rsidR="00A23C1B" w:rsidRPr="00530AE4">
          <w:rPr>
            <w:rStyle w:val="Lienhypertexte"/>
            <w:rFonts w:cs="Arial"/>
            <w:noProof/>
            <w:snapToGrid w:val="0"/>
            <w:w w:val="0"/>
          </w:rPr>
          <w:t>5.1.4.1.1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Geonetwork (CS-W server)</w:t>
        </w:r>
        <w:r w:rsidR="00A23C1B">
          <w:rPr>
            <w:noProof/>
            <w:webHidden/>
          </w:rPr>
          <w:tab/>
        </w:r>
        <w:r w:rsidR="003E07B6">
          <w:rPr>
            <w:noProof/>
            <w:webHidden/>
          </w:rPr>
          <w:fldChar w:fldCharType="begin"/>
        </w:r>
        <w:r w:rsidR="00A23C1B">
          <w:rPr>
            <w:noProof/>
            <w:webHidden/>
          </w:rPr>
          <w:instrText xml:space="preserve"> PAGEREF _Toc365552614 \h </w:instrText>
        </w:r>
        <w:r w:rsidR="003E07B6">
          <w:rPr>
            <w:noProof/>
            <w:webHidden/>
          </w:rPr>
        </w:r>
        <w:r w:rsidR="003E07B6">
          <w:rPr>
            <w:noProof/>
            <w:webHidden/>
          </w:rPr>
          <w:fldChar w:fldCharType="separate"/>
        </w:r>
        <w:r w:rsidR="00A23C1B">
          <w:rPr>
            <w:noProof/>
            <w:webHidden/>
          </w:rPr>
          <w:t>101</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15" w:history="1">
        <w:r w:rsidR="00A23C1B" w:rsidRPr="00530AE4">
          <w:rPr>
            <w:rStyle w:val="Lienhypertexte"/>
            <w:rFonts w:cs="Arial"/>
            <w:noProof/>
            <w:snapToGrid w:val="0"/>
            <w:w w:val="0"/>
          </w:rPr>
          <w:t>5.1.4.2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Interfaces</w:t>
        </w:r>
        <w:r w:rsidR="00A23C1B">
          <w:rPr>
            <w:noProof/>
            <w:webHidden/>
          </w:rPr>
          <w:tab/>
        </w:r>
        <w:r w:rsidR="003E07B6">
          <w:rPr>
            <w:noProof/>
            <w:webHidden/>
          </w:rPr>
          <w:fldChar w:fldCharType="begin"/>
        </w:r>
        <w:r w:rsidR="00A23C1B">
          <w:rPr>
            <w:noProof/>
            <w:webHidden/>
          </w:rPr>
          <w:instrText xml:space="preserve"> PAGEREF _Toc365552615 \h </w:instrText>
        </w:r>
        <w:r w:rsidR="003E07B6">
          <w:rPr>
            <w:noProof/>
            <w:webHidden/>
          </w:rPr>
        </w:r>
        <w:r w:rsidR="003E07B6">
          <w:rPr>
            <w:noProof/>
            <w:webHidden/>
          </w:rPr>
          <w:fldChar w:fldCharType="separate"/>
        </w:r>
        <w:r w:rsidR="00A23C1B">
          <w:rPr>
            <w:noProof/>
            <w:webHidden/>
          </w:rPr>
          <w:t>102</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616" w:history="1">
        <w:r w:rsidR="00A23C1B" w:rsidRPr="00530AE4">
          <w:rPr>
            <w:rStyle w:val="Lienhypertexte"/>
            <w:rFonts w:cs="Arial"/>
            <w:noProof/>
            <w:snapToGrid w:val="0"/>
            <w:w w:val="0"/>
          </w:rPr>
          <w:t>5.1.4.2.1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EI_MIS_PS_ADMIN: Product and services administration</w:t>
        </w:r>
        <w:r w:rsidR="00A23C1B">
          <w:rPr>
            <w:noProof/>
            <w:webHidden/>
          </w:rPr>
          <w:tab/>
        </w:r>
        <w:r w:rsidR="003E07B6">
          <w:rPr>
            <w:noProof/>
            <w:webHidden/>
          </w:rPr>
          <w:fldChar w:fldCharType="begin"/>
        </w:r>
        <w:r w:rsidR="00A23C1B">
          <w:rPr>
            <w:noProof/>
            <w:webHidden/>
          </w:rPr>
          <w:instrText xml:space="preserve"> PAGEREF _Toc365552616 \h </w:instrText>
        </w:r>
        <w:r w:rsidR="003E07B6">
          <w:rPr>
            <w:noProof/>
            <w:webHidden/>
          </w:rPr>
        </w:r>
        <w:r w:rsidR="003E07B6">
          <w:rPr>
            <w:noProof/>
            <w:webHidden/>
          </w:rPr>
          <w:fldChar w:fldCharType="separate"/>
        </w:r>
        <w:r w:rsidR="00A23C1B">
          <w:rPr>
            <w:noProof/>
            <w:webHidden/>
          </w:rPr>
          <w:t>103</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617" w:history="1">
        <w:r w:rsidR="00A23C1B" w:rsidRPr="00530AE4">
          <w:rPr>
            <w:rStyle w:val="Lienhypertexte"/>
            <w:rFonts w:cs="Arial"/>
            <w:noProof/>
            <w:snapToGrid w:val="0"/>
            <w:w w:val="0"/>
          </w:rPr>
          <w:t>5.1.4.2.2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EI_MIS_METADATA_EDITOR: Metadata editor</w:t>
        </w:r>
        <w:r w:rsidR="00A23C1B">
          <w:rPr>
            <w:noProof/>
            <w:webHidden/>
          </w:rPr>
          <w:tab/>
        </w:r>
        <w:r w:rsidR="003E07B6">
          <w:rPr>
            <w:noProof/>
            <w:webHidden/>
          </w:rPr>
          <w:fldChar w:fldCharType="begin"/>
        </w:r>
        <w:r w:rsidR="00A23C1B">
          <w:rPr>
            <w:noProof/>
            <w:webHidden/>
          </w:rPr>
          <w:instrText xml:space="preserve"> PAGEREF _Toc365552617 \h </w:instrText>
        </w:r>
        <w:r w:rsidR="003E07B6">
          <w:rPr>
            <w:noProof/>
            <w:webHidden/>
          </w:rPr>
        </w:r>
        <w:r w:rsidR="003E07B6">
          <w:rPr>
            <w:noProof/>
            <w:webHidden/>
          </w:rPr>
          <w:fldChar w:fldCharType="separate"/>
        </w:r>
        <w:r w:rsidR="00A23C1B">
          <w:rPr>
            <w:noProof/>
            <w:webHidden/>
          </w:rPr>
          <w:t>104</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618" w:history="1">
        <w:r w:rsidR="00A23C1B" w:rsidRPr="00530AE4">
          <w:rPr>
            <w:rStyle w:val="Lienhypertexte"/>
            <w:rFonts w:cs="Arial"/>
            <w:noProof/>
            <w:snapToGrid w:val="0"/>
            <w:w w:val="0"/>
          </w:rPr>
          <w:t>5.1.4.2.3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EI_MIS_CATALOG_BROWSER: metadata discovery interface</w:t>
        </w:r>
        <w:r w:rsidR="00A23C1B">
          <w:rPr>
            <w:noProof/>
            <w:webHidden/>
          </w:rPr>
          <w:tab/>
        </w:r>
        <w:r w:rsidR="003E07B6">
          <w:rPr>
            <w:noProof/>
            <w:webHidden/>
          </w:rPr>
          <w:fldChar w:fldCharType="begin"/>
        </w:r>
        <w:r w:rsidR="00A23C1B">
          <w:rPr>
            <w:noProof/>
            <w:webHidden/>
          </w:rPr>
          <w:instrText xml:space="preserve"> PAGEREF _Toc365552618 \h </w:instrText>
        </w:r>
        <w:r w:rsidR="003E07B6">
          <w:rPr>
            <w:noProof/>
            <w:webHidden/>
          </w:rPr>
        </w:r>
        <w:r w:rsidR="003E07B6">
          <w:rPr>
            <w:noProof/>
            <w:webHidden/>
          </w:rPr>
          <w:fldChar w:fldCharType="separate"/>
        </w:r>
        <w:r w:rsidR="00A23C1B">
          <w:rPr>
            <w:noProof/>
            <w:webHidden/>
          </w:rPr>
          <w:t>105</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619" w:history="1">
        <w:r w:rsidR="00A23C1B" w:rsidRPr="00530AE4">
          <w:rPr>
            <w:rStyle w:val="Lienhypertexte"/>
            <w:rFonts w:cs="Arial"/>
            <w:noProof/>
            <w:snapToGrid w:val="0"/>
            <w:w w:val="0"/>
            <w:lang w:val="fr-FR"/>
          </w:rPr>
          <w:t>5.1.4.2.4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II_I_CATALOGUE_DATABASE_MIS</w:t>
        </w:r>
        <w:r w:rsidR="00A23C1B">
          <w:rPr>
            <w:noProof/>
            <w:webHidden/>
          </w:rPr>
          <w:tab/>
        </w:r>
        <w:r w:rsidR="003E07B6">
          <w:rPr>
            <w:noProof/>
            <w:webHidden/>
          </w:rPr>
          <w:fldChar w:fldCharType="begin"/>
        </w:r>
        <w:r w:rsidR="00A23C1B">
          <w:rPr>
            <w:noProof/>
            <w:webHidden/>
          </w:rPr>
          <w:instrText xml:space="preserve"> PAGEREF _Toc365552619 \h </w:instrText>
        </w:r>
        <w:r w:rsidR="003E07B6">
          <w:rPr>
            <w:noProof/>
            <w:webHidden/>
          </w:rPr>
        </w:r>
        <w:r w:rsidR="003E07B6">
          <w:rPr>
            <w:noProof/>
            <w:webHidden/>
          </w:rPr>
          <w:fldChar w:fldCharType="separate"/>
        </w:r>
        <w:r w:rsidR="00A23C1B">
          <w:rPr>
            <w:noProof/>
            <w:webHidden/>
          </w:rPr>
          <w:t>106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20" w:history="1">
        <w:r w:rsidR="00A23C1B" w:rsidRPr="00530AE4">
          <w:rPr>
            <w:rStyle w:val="Lienhypertexte"/>
            <w:rFonts w:cs="Arial"/>
            <w:noProof/>
            <w:snapToGrid w:val="0"/>
            <w:w w:val="0"/>
          </w:rPr>
          <w:t>5.1.4.3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Manage metadata sheets</w:t>
        </w:r>
        <w:r w:rsidR="00A23C1B">
          <w:rPr>
            <w:noProof/>
            <w:webHidden/>
          </w:rPr>
          <w:tab/>
        </w:r>
        <w:r w:rsidR="003E07B6">
          <w:rPr>
            <w:noProof/>
            <w:webHidden/>
          </w:rPr>
          <w:fldChar w:fldCharType="begin"/>
        </w:r>
        <w:r w:rsidR="00A23C1B">
          <w:rPr>
            <w:noProof/>
            <w:webHidden/>
          </w:rPr>
          <w:instrText xml:space="preserve"> PAGEREF _Toc365552620 \h </w:instrText>
        </w:r>
        <w:r w:rsidR="003E07B6">
          <w:rPr>
            <w:noProof/>
            <w:webHidden/>
          </w:rPr>
        </w:r>
        <w:r w:rsidR="003E07B6">
          <w:rPr>
            <w:noProof/>
            <w:webHidden/>
          </w:rPr>
          <w:fldChar w:fldCharType="separate"/>
        </w:r>
        <w:r w:rsidR="00A23C1B">
          <w:rPr>
            <w:noProof/>
            <w:webHidden/>
          </w:rPr>
          <w:t>106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21" w:history="1">
        <w:r w:rsidR="00A23C1B" w:rsidRPr="00530AE4">
          <w:rPr>
            <w:rStyle w:val="Lienhypertexte"/>
            <w:rFonts w:cs="Arial"/>
            <w:noProof/>
            <w:snapToGrid w:val="0"/>
            <w:w w:val="0"/>
          </w:rPr>
          <w:t>5.1.4.4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Create a metadata sheet</w:t>
        </w:r>
        <w:r w:rsidR="00A23C1B">
          <w:rPr>
            <w:noProof/>
            <w:webHidden/>
          </w:rPr>
          <w:tab/>
        </w:r>
        <w:r w:rsidR="003E07B6">
          <w:rPr>
            <w:noProof/>
            <w:webHidden/>
          </w:rPr>
          <w:fldChar w:fldCharType="begin"/>
        </w:r>
        <w:r w:rsidR="00A23C1B">
          <w:rPr>
            <w:noProof/>
            <w:webHidden/>
          </w:rPr>
          <w:instrText xml:space="preserve"> PAGEREF _Toc365552621 \h </w:instrText>
        </w:r>
        <w:r w:rsidR="003E07B6">
          <w:rPr>
            <w:noProof/>
            <w:webHidden/>
          </w:rPr>
        </w:r>
        <w:r w:rsidR="003E07B6">
          <w:rPr>
            <w:noProof/>
            <w:webHidden/>
          </w:rPr>
          <w:fldChar w:fldCharType="separate"/>
        </w:r>
        <w:r w:rsidR="00A23C1B">
          <w:rPr>
            <w:noProof/>
            <w:webHidden/>
          </w:rPr>
          <w:t>111</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22" w:history="1">
        <w:r w:rsidR="00A23C1B" w:rsidRPr="00530AE4">
          <w:rPr>
            <w:rStyle w:val="Lienhypertexte"/>
            <w:rFonts w:cs="Arial"/>
            <w:noProof/>
            <w:snapToGrid w:val="0"/>
            <w:w w:val="0"/>
          </w:rPr>
          <w:t>5.1.4.5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Update a metadata sheet</w:t>
        </w:r>
        <w:r w:rsidR="00A23C1B">
          <w:rPr>
            <w:noProof/>
            <w:webHidden/>
          </w:rPr>
          <w:tab/>
        </w:r>
        <w:r w:rsidR="003E07B6">
          <w:rPr>
            <w:noProof/>
            <w:webHidden/>
          </w:rPr>
          <w:fldChar w:fldCharType="begin"/>
        </w:r>
        <w:r w:rsidR="00A23C1B">
          <w:rPr>
            <w:noProof/>
            <w:webHidden/>
          </w:rPr>
          <w:instrText xml:space="preserve"> PAGEREF _Toc365552622 \h </w:instrText>
        </w:r>
        <w:r w:rsidR="003E07B6">
          <w:rPr>
            <w:noProof/>
            <w:webHidden/>
          </w:rPr>
        </w:r>
        <w:r w:rsidR="003E07B6">
          <w:rPr>
            <w:noProof/>
            <w:webHidden/>
          </w:rPr>
          <w:fldChar w:fldCharType="separate"/>
        </w:r>
        <w:r w:rsidR="00A23C1B">
          <w:rPr>
            <w:noProof/>
            <w:webHidden/>
          </w:rPr>
          <w:t>113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23" w:history="1">
        <w:r w:rsidR="00A23C1B" w:rsidRPr="00530AE4">
          <w:rPr>
            <w:rStyle w:val="Lienhypertexte"/>
            <w:rFonts w:cs="Arial"/>
            <w:noProof/>
            <w:snapToGrid w:val="0"/>
            <w:w w:val="0"/>
          </w:rPr>
          <w:t>5.1.4.6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Delete a metadata sheet</w:t>
        </w:r>
        <w:r w:rsidR="00A23C1B">
          <w:rPr>
            <w:noProof/>
            <w:webHidden/>
          </w:rPr>
          <w:tab/>
        </w:r>
        <w:r w:rsidR="003E07B6">
          <w:rPr>
            <w:noProof/>
            <w:webHidden/>
          </w:rPr>
          <w:fldChar w:fldCharType="begin"/>
        </w:r>
        <w:r w:rsidR="00A23C1B">
          <w:rPr>
            <w:noProof/>
            <w:webHidden/>
          </w:rPr>
          <w:instrText xml:space="preserve"> PAGEREF _Toc365552623 \h </w:instrText>
        </w:r>
        <w:r w:rsidR="003E07B6">
          <w:rPr>
            <w:noProof/>
            <w:webHidden/>
          </w:rPr>
        </w:r>
        <w:r w:rsidR="003E07B6">
          <w:rPr>
            <w:noProof/>
            <w:webHidden/>
          </w:rPr>
          <w:fldChar w:fldCharType="separate"/>
        </w:r>
        <w:r w:rsidR="00A23C1B">
          <w:rPr>
            <w:noProof/>
            <w:webHidden/>
          </w:rPr>
          <w:t>116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24" w:history="1">
        <w:r w:rsidR="00A23C1B" w:rsidRPr="00530AE4">
          <w:rPr>
            <w:rStyle w:val="Lienhypertexte"/>
            <w:rFonts w:cs="Arial"/>
            <w:noProof/>
            <w:snapToGrid w:val="0"/>
            <w:w w:val="0"/>
          </w:rPr>
          <w:t>5.1.4.7</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Consult advanced product information</w:t>
        </w:r>
        <w:r w:rsidR="00A23C1B">
          <w:rPr>
            <w:noProof/>
            <w:webHidden/>
          </w:rPr>
          <w:tab/>
        </w:r>
        <w:r w:rsidR="003E07B6">
          <w:rPr>
            <w:noProof/>
            <w:webHidden/>
          </w:rPr>
          <w:fldChar w:fldCharType="begin"/>
        </w:r>
        <w:r w:rsidR="00A23C1B">
          <w:rPr>
            <w:noProof/>
            <w:webHidden/>
          </w:rPr>
          <w:instrText xml:space="preserve"> PAGEREF _Toc365552624 \h </w:instrText>
        </w:r>
        <w:r w:rsidR="003E07B6">
          <w:rPr>
            <w:noProof/>
            <w:webHidden/>
          </w:rPr>
        </w:r>
        <w:r w:rsidR="003E07B6">
          <w:rPr>
            <w:noProof/>
            <w:webHidden/>
          </w:rPr>
          <w:fldChar w:fldCharType="separate"/>
        </w:r>
        <w:r w:rsidR="00A23C1B">
          <w:rPr>
            <w:noProof/>
            <w:webHidden/>
          </w:rPr>
          <w:t>117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25" w:history="1">
        <w:r w:rsidR="00A23C1B" w:rsidRPr="00530AE4">
          <w:rPr>
            <w:rStyle w:val="Lienhypertexte"/>
            <w:rFonts w:cs="Arial"/>
            <w:noProof/>
            <w:snapToGrid w:val="0"/>
            <w:w w:val="0"/>
          </w:rPr>
          <w:t>5.1.4.8</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Metadata Harvesting</w:t>
        </w:r>
        <w:r w:rsidR="00A23C1B">
          <w:rPr>
            <w:noProof/>
            <w:webHidden/>
          </w:rPr>
          <w:tab/>
        </w:r>
        <w:r w:rsidR="003E07B6">
          <w:rPr>
            <w:noProof/>
            <w:webHidden/>
          </w:rPr>
          <w:fldChar w:fldCharType="begin"/>
        </w:r>
        <w:r w:rsidR="00A23C1B">
          <w:rPr>
            <w:noProof/>
            <w:webHidden/>
          </w:rPr>
          <w:instrText xml:space="preserve"> PAGEREF _Toc365552625 \h </w:instrText>
        </w:r>
        <w:r w:rsidR="003E07B6">
          <w:rPr>
            <w:noProof/>
            <w:webHidden/>
          </w:rPr>
        </w:r>
        <w:r w:rsidR="003E07B6">
          <w:rPr>
            <w:noProof/>
            <w:webHidden/>
          </w:rPr>
          <w:fldChar w:fldCharType="separate"/>
        </w:r>
        <w:r w:rsidR="00A23C1B">
          <w:rPr>
            <w:noProof/>
            <w:webHidden/>
          </w:rPr>
          <w:t>118</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26" w:history="1">
        <w:r w:rsidR="00A23C1B" w:rsidRPr="00530AE4">
          <w:rPr>
            <w:rStyle w:val="Lienhypertexte"/>
            <w:rFonts w:cs="Arial"/>
            <w:noProof/>
            <w:snapToGrid w:val="0"/>
            <w:w w:val="0"/>
          </w:rPr>
          <w:t>5.1.4.9</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Export Catalogue in CSV</w:t>
        </w:r>
        <w:r w:rsidR="00A23C1B">
          <w:rPr>
            <w:noProof/>
            <w:webHidden/>
          </w:rPr>
          <w:tab/>
        </w:r>
        <w:r w:rsidR="003E07B6">
          <w:rPr>
            <w:noProof/>
            <w:webHidden/>
          </w:rPr>
          <w:fldChar w:fldCharType="begin"/>
        </w:r>
        <w:r w:rsidR="00A23C1B">
          <w:rPr>
            <w:noProof/>
            <w:webHidden/>
          </w:rPr>
          <w:instrText xml:space="preserve"> PAGEREF _Toc365552626 \h </w:instrText>
        </w:r>
        <w:r w:rsidR="003E07B6">
          <w:rPr>
            <w:noProof/>
            <w:webHidden/>
          </w:rPr>
        </w:r>
        <w:r w:rsidR="003E07B6">
          <w:rPr>
            <w:noProof/>
            <w:webHidden/>
          </w:rPr>
          <w:fldChar w:fldCharType="separate"/>
        </w:r>
        <w:r w:rsidR="00A23C1B">
          <w:rPr>
            <w:noProof/>
            <w:webHidden/>
          </w:rPr>
          <w:t>119</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27" w:history="1">
        <w:r w:rsidR="00A23C1B" w:rsidRPr="00530AE4">
          <w:rPr>
            <w:rStyle w:val="Lienhypertexte"/>
            <w:rFonts w:cs="Arial"/>
            <w:noProof/>
            <w:snapToGrid w:val="0"/>
            <w:w w:val="0"/>
          </w:rPr>
          <w:t>5.1.4.10</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Deploy read only instance</w:t>
        </w:r>
        <w:r w:rsidR="00A23C1B">
          <w:rPr>
            <w:noProof/>
            <w:webHidden/>
          </w:rPr>
          <w:tab/>
        </w:r>
        <w:r w:rsidR="003E07B6">
          <w:rPr>
            <w:noProof/>
            <w:webHidden/>
          </w:rPr>
          <w:fldChar w:fldCharType="begin"/>
        </w:r>
        <w:r w:rsidR="00A23C1B">
          <w:rPr>
            <w:noProof/>
            <w:webHidden/>
          </w:rPr>
          <w:instrText xml:space="preserve"> PAGEREF _Toc365552627 \h </w:instrText>
        </w:r>
        <w:r w:rsidR="003E07B6">
          <w:rPr>
            <w:noProof/>
            <w:webHidden/>
          </w:rPr>
        </w:r>
        <w:r w:rsidR="003E07B6">
          <w:rPr>
            <w:noProof/>
            <w:webHidden/>
          </w:rPr>
          <w:fldChar w:fldCharType="separate"/>
        </w:r>
        <w:r w:rsidR="00A23C1B">
          <w:rPr>
            <w:noProof/>
            <w:webHidden/>
          </w:rPr>
          <w:t>120</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628" w:history="1">
        <w:r w:rsidR="00A23C1B" w:rsidRPr="00530AE4">
          <w:rPr>
            <w:rStyle w:val="Lienhypertexte"/>
            <w:noProof/>
          </w:rPr>
          <w:t>5.1.5</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Vocabulary Server</w:t>
        </w:r>
        <w:r w:rsidR="00A23C1B">
          <w:rPr>
            <w:noProof/>
            <w:webHidden/>
          </w:rPr>
          <w:tab/>
        </w:r>
        <w:r w:rsidR="003E07B6">
          <w:rPr>
            <w:noProof/>
            <w:webHidden/>
          </w:rPr>
          <w:fldChar w:fldCharType="begin"/>
        </w:r>
        <w:r w:rsidR="00A23C1B">
          <w:rPr>
            <w:noProof/>
            <w:webHidden/>
          </w:rPr>
          <w:instrText xml:space="preserve"> PAGEREF _Toc365552628 \h </w:instrText>
        </w:r>
        <w:r w:rsidR="003E07B6">
          <w:rPr>
            <w:noProof/>
            <w:webHidden/>
          </w:rPr>
        </w:r>
        <w:r w:rsidR="003E07B6">
          <w:rPr>
            <w:noProof/>
            <w:webHidden/>
          </w:rPr>
          <w:fldChar w:fldCharType="separate"/>
        </w:r>
        <w:r w:rsidR="00A23C1B">
          <w:rPr>
            <w:noProof/>
            <w:webHidden/>
          </w:rPr>
          <w:t>122</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29" w:history="1">
        <w:r w:rsidR="00A23C1B" w:rsidRPr="00530AE4">
          <w:rPr>
            <w:rStyle w:val="Lienhypertexte"/>
            <w:rFonts w:cs="Arial"/>
            <w:noProof/>
            <w:snapToGrid w:val="0"/>
            <w:w w:val="0"/>
          </w:rPr>
          <w:t>5.1.5.1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Software used</w:t>
        </w:r>
        <w:r w:rsidR="00A23C1B">
          <w:rPr>
            <w:noProof/>
            <w:webHidden/>
          </w:rPr>
          <w:tab/>
        </w:r>
        <w:r w:rsidR="003E07B6">
          <w:rPr>
            <w:noProof/>
            <w:webHidden/>
          </w:rPr>
          <w:fldChar w:fldCharType="begin"/>
        </w:r>
        <w:r w:rsidR="00A23C1B">
          <w:rPr>
            <w:noProof/>
            <w:webHidden/>
          </w:rPr>
          <w:instrText xml:space="preserve"> PAGEREF _Toc365552629 \h </w:instrText>
        </w:r>
        <w:r w:rsidR="003E07B6">
          <w:rPr>
            <w:noProof/>
            <w:webHidden/>
          </w:rPr>
        </w:r>
        <w:r w:rsidR="003E07B6">
          <w:rPr>
            <w:noProof/>
            <w:webHidden/>
          </w:rPr>
          <w:fldChar w:fldCharType="separate"/>
        </w:r>
        <w:r w:rsidR="00A23C1B">
          <w:rPr>
            <w:noProof/>
            <w:webHidden/>
          </w:rPr>
          <w:t>122</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30" w:history="1">
        <w:r w:rsidR="00A23C1B" w:rsidRPr="00530AE4">
          <w:rPr>
            <w:rStyle w:val="Lienhypertexte"/>
            <w:rFonts w:cs="Arial"/>
            <w:noProof/>
            <w:snapToGrid w:val="0"/>
            <w:w w:val="0"/>
          </w:rPr>
          <w:t>5.1.5.2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Interfaces</w:t>
        </w:r>
        <w:r w:rsidR="00A23C1B">
          <w:rPr>
            <w:noProof/>
            <w:webHidden/>
          </w:rPr>
          <w:tab/>
        </w:r>
        <w:r w:rsidR="003E07B6">
          <w:rPr>
            <w:noProof/>
            <w:webHidden/>
          </w:rPr>
          <w:fldChar w:fldCharType="begin"/>
        </w:r>
        <w:r w:rsidR="00A23C1B">
          <w:rPr>
            <w:noProof/>
            <w:webHidden/>
          </w:rPr>
          <w:instrText xml:space="preserve"> PAGEREF _Toc365552630 \h </w:instrText>
        </w:r>
        <w:r w:rsidR="003E07B6">
          <w:rPr>
            <w:noProof/>
            <w:webHidden/>
          </w:rPr>
        </w:r>
        <w:r w:rsidR="003E07B6">
          <w:rPr>
            <w:noProof/>
            <w:webHidden/>
          </w:rPr>
          <w:fldChar w:fldCharType="separate"/>
        </w:r>
        <w:r w:rsidR="00A23C1B">
          <w:rPr>
            <w:noProof/>
            <w:webHidden/>
          </w:rPr>
          <w:t>122</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31" w:history="1">
        <w:r w:rsidR="00A23C1B" w:rsidRPr="00530AE4">
          <w:rPr>
            <w:rStyle w:val="Lienhypertexte"/>
            <w:rFonts w:cs="Arial"/>
            <w:noProof/>
            <w:snapToGrid w:val="0"/>
            <w:w w:val="0"/>
          </w:rPr>
          <w:t>5.1.5.3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EI_MIS_VOCABULARY_DATA</w:t>
        </w:r>
        <w:r w:rsidR="00A23C1B">
          <w:rPr>
            <w:noProof/>
            <w:webHidden/>
          </w:rPr>
          <w:tab/>
        </w:r>
        <w:r w:rsidR="003E07B6">
          <w:rPr>
            <w:noProof/>
            <w:webHidden/>
          </w:rPr>
          <w:fldChar w:fldCharType="begin"/>
        </w:r>
        <w:r w:rsidR="00A23C1B">
          <w:rPr>
            <w:noProof/>
            <w:webHidden/>
          </w:rPr>
          <w:instrText xml:space="preserve"> PAGEREF _Toc365552631 \h </w:instrText>
        </w:r>
        <w:r w:rsidR="003E07B6">
          <w:rPr>
            <w:noProof/>
            <w:webHidden/>
          </w:rPr>
        </w:r>
        <w:r w:rsidR="003E07B6">
          <w:rPr>
            <w:noProof/>
            <w:webHidden/>
          </w:rPr>
          <w:fldChar w:fldCharType="separate"/>
        </w:r>
        <w:r w:rsidR="00A23C1B">
          <w:rPr>
            <w:noProof/>
            <w:webHidden/>
          </w:rPr>
          <w:t>123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32" w:history="1">
        <w:r w:rsidR="00A23C1B" w:rsidRPr="00530AE4">
          <w:rPr>
            <w:rStyle w:val="Lienhypertexte"/>
            <w:rFonts w:cs="Arial"/>
            <w:noProof/>
            <w:snapToGrid w:val="0"/>
            <w:w w:val="0"/>
          </w:rPr>
          <w:t>5.1.5.4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EI_MIS_VOCABULARY_ADMIN</w:t>
        </w:r>
        <w:r w:rsidR="00A23C1B">
          <w:rPr>
            <w:noProof/>
            <w:webHidden/>
          </w:rPr>
          <w:tab/>
        </w:r>
        <w:r w:rsidR="003E07B6">
          <w:rPr>
            <w:noProof/>
            <w:webHidden/>
          </w:rPr>
          <w:fldChar w:fldCharType="begin"/>
        </w:r>
        <w:r w:rsidR="00A23C1B">
          <w:rPr>
            <w:noProof/>
            <w:webHidden/>
          </w:rPr>
          <w:instrText xml:space="preserve"> PAGEREF _Toc365552632 \h </w:instrText>
        </w:r>
        <w:r w:rsidR="003E07B6">
          <w:rPr>
            <w:noProof/>
            <w:webHidden/>
          </w:rPr>
        </w:r>
        <w:r w:rsidR="003E07B6">
          <w:rPr>
            <w:noProof/>
            <w:webHidden/>
          </w:rPr>
          <w:fldChar w:fldCharType="separate"/>
        </w:r>
        <w:r w:rsidR="00A23C1B">
          <w:rPr>
            <w:noProof/>
            <w:webHidden/>
          </w:rPr>
          <w:t>123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33" w:history="1">
        <w:r w:rsidR="00A23C1B" w:rsidRPr="00530AE4">
          <w:rPr>
            <w:rStyle w:val="Lienhypertexte"/>
            <w:rFonts w:cs="Arial"/>
            <w:noProof/>
            <w:snapToGrid w:val="0"/>
            <w:w w:val="0"/>
          </w:rPr>
          <w:t>5.1.5.5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Manage Vocabulary</w:t>
        </w:r>
        <w:r w:rsidR="00A23C1B">
          <w:rPr>
            <w:noProof/>
            <w:webHidden/>
          </w:rPr>
          <w:tab/>
        </w:r>
        <w:r w:rsidR="003E07B6">
          <w:rPr>
            <w:noProof/>
            <w:webHidden/>
          </w:rPr>
          <w:fldChar w:fldCharType="begin"/>
        </w:r>
        <w:r w:rsidR="00A23C1B">
          <w:rPr>
            <w:noProof/>
            <w:webHidden/>
          </w:rPr>
          <w:instrText xml:space="preserve"> PAGEREF _Toc365552633 \h </w:instrText>
        </w:r>
        <w:r w:rsidR="003E07B6">
          <w:rPr>
            <w:noProof/>
            <w:webHidden/>
          </w:rPr>
        </w:r>
        <w:r w:rsidR="003E07B6">
          <w:rPr>
            <w:noProof/>
            <w:webHidden/>
          </w:rPr>
          <w:fldChar w:fldCharType="separate"/>
        </w:r>
        <w:r w:rsidR="00A23C1B">
          <w:rPr>
            <w:noProof/>
            <w:webHidden/>
          </w:rPr>
          <w:t>124</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634" w:history="1">
        <w:r w:rsidR="00A23C1B" w:rsidRPr="00530AE4">
          <w:rPr>
            <w:rStyle w:val="Lienhypertexte"/>
            <w:noProof/>
          </w:rPr>
          <w:t>5.1.6</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MIS Gateway Transaction Accounting</w:t>
        </w:r>
        <w:r w:rsidR="00A23C1B">
          <w:rPr>
            <w:noProof/>
            <w:webHidden/>
          </w:rPr>
          <w:tab/>
        </w:r>
        <w:r w:rsidR="003E07B6">
          <w:rPr>
            <w:noProof/>
            <w:webHidden/>
          </w:rPr>
          <w:fldChar w:fldCharType="begin"/>
        </w:r>
        <w:r w:rsidR="00A23C1B">
          <w:rPr>
            <w:noProof/>
            <w:webHidden/>
          </w:rPr>
          <w:instrText xml:space="preserve"> PAGEREF _Toc365552634 \h </w:instrText>
        </w:r>
        <w:r w:rsidR="003E07B6">
          <w:rPr>
            <w:noProof/>
            <w:webHidden/>
          </w:rPr>
        </w:r>
        <w:r w:rsidR="003E07B6">
          <w:rPr>
            <w:noProof/>
            <w:webHidden/>
          </w:rPr>
          <w:fldChar w:fldCharType="separate"/>
        </w:r>
        <w:r w:rsidR="00A23C1B">
          <w:rPr>
            <w:noProof/>
            <w:webHidden/>
          </w:rPr>
          <w:t>126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35" w:history="1">
        <w:r w:rsidR="00A23C1B" w:rsidRPr="00530AE4">
          <w:rPr>
            <w:rStyle w:val="Lienhypertexte"/>
            <w:rFonts w:cs="Arial"/>
            <w:noProof/>
            <w:snapToGrid w:val="0"/>
            <w:w w:val="0"/>
          </w:rPr>
          <w:t>5.1.6.1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Software used</w:t>
        </w:r>
        <w:r w:rsidR="00A23C1B">
          <w:rPr>
            <w:noProof/>
            <w:webHidden/>
          </w:rPr>
          <w:tab/>
        </w:r>
        <w:r w:rsidR="003E07B6">
          <w:rPr>
            <w:noProof/>
            <w:webHidden/>
          </w:rPr>
          <w:fldChar w:fldCharType="begin"/>
        </w:r>
        <w:r w:rsidR="00A23C1B">
          <w:rPr>
            <w:noProof/>
            <w:webHidden/>
          </w:rPr>
          <w:instrText xml:space="preserve"> PAGEREF _Toc365552635 \h </w:instrText>
        </w:r>
        <w:r w:rsidR="003E07B6">
          <w:rPr>
            <w:noProof/>
            <w:webHidden/>
          </w:rPr>
        </w:r>
        <w:r w:rsidR="003E07B6">
          <w:rPr>
            <w:noProof/>
            <w:webHidden/>
          </w:rPr>
          <w:fldChar w:fldCharType="separate"/>
        </w:r>
        <w:r w:rsidR="00A23C1B">
          <w:rPr>
            <w:noProof/>
            <w:webHidden/>
          </w:rPr>
          <w:t>126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36" w:history="1">
        <w:r w:rsidR="00A23C1B" w:rsidRPr="00530AE4">
          <w:rPr>
            <w:rStyle w:val="Lienhypertexte"/>
            <w:rFonts w:cs="Arial"/>
            <w:noProof/>
            <w:snapToGrid w:val="0"/>
            <w:w w:val="0"/>
          </w:rPr>
          <w:t>5.1.6.2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MIS Gateway Transaction accounting logical view</w:t>
        </w:r>
        <w:r w:rsidR="00A23C1B">
          <w:rPr>
            <w:noProof/>
            <w:webHidden/>
          </w:rPr>
          <w:tab/>
        </w:r>
        <w:r w:rsidR="003E07B6">
          <w:rPr>
            <w:noProof/>
            <w:webHidden/>
          </w:rPr>
          <w:fldChar w:fldCharType="begin"/>
        </w:r>
        <w:r w:rsidR="00A23C1B">
          <w:rPr>
            <w:noProof/>
            <w:webHidden/>
          </w:rPr>
          <w:instrText xml:space="preserve"> PAGEREF _Toc365552636 \h </w:instrText>
        </w:r>
        <w:r w:rsidR="003E07B6">
          <w:rPr>
            <w:noProof/>
            <w:webHidden/>
          </w:rPr>
        </w:r>
        <w:r w:rsidR="003E07B6">
          <w:rPr>
            <w:noProof/>
            <w:webHidden/>
          </w:rPr>
          <w:fldChar w:fldCharType="separate"/>
        </w:r>
        <w:r w:rsidR="00A23C1B">
          <w:rPr>
            <w:noProof/>
            <w:webHidden/>
          </w:rPr>
          <w:t>126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37" w:history="1">
        <w:r w:rsidR="00A23C1B" w:rsidRPr="00530AE4">
          <w:rPr>
            <w:rStyle w:val="Lienhypertexte"/>
            <w:rFonts w:cs="Arial"/>
            <w:noProof/>
            <w:snapToGrid w:val="0"/>
            <w:w w:val="0"/>
          </w:rPr>
          <w:t>5.1.6.3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Sequence of commands</w:t>
        </w:r>
        <w:r w:rsidR="00A23C1B">
          <w:rPr>
            <w:noProof/>
            <w:webHidden/>
          </w:rPr>
          <w:tab/>
        </w:r>
        <w:r w:rsidR="003E07B6">
          <w:rPr>
            <w:noProof/>
            <w:webHidden/>
          </w:rPr>
          <w:fldChar w:fldCharType="begin"/>
        </w:r>
        <w:r w:rsidR="00A23C1B">
          <w:rPr>
            <w:noProof/>
            <w:webHidden/>
          </w:rPr>
          <w:instrText xml:space="preserve"> PAGEREF _Toc365552637 \h </w:instrText>
        </w:r>
        <w:r w:rsidR="003E07B6">
          <w:rPr>
            <w:noProof/>
            <w:webHidden/>
          </w:rPr>
        </w:r>
        <w:r w:rsidR="003E07B6">
          <w:rPr>
            <w:noProof/>
            <w:webHidden/>
          </w:rPr>
          <w:fldChar w:fldCharType="separate"/>
        </w:r>
        <w:r w:rsidR="00A23C1B">
          <w:rPr>
            <w:noProof/>
            <w:webHidden/>
          </w:rPr>
          <w:t>130</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38" w:history="1">
        <w:r w:rsidR="00A23C1B" w:rsidRPr="00530AE4">
          <w:rPr>
            <w:rStyle w:val="Lienhypertexte"/>
            <w:rFonts w:cs="Arial"/>
            <w:noProof/>
            <w:snapToGrid w:val="0"/>
            <w:w w:val="0"/>
          </w:rPr>
          <w:t>5.1.6.4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Statistics report in detail</w:t>
        </w:r>
        <w:r w:rsidR="00A23C1B">
          <w:rPr>
            <w:noProof/>
            <w:webHidden/>
          </w:rPr>
          <w:tab/>
        </w:r>
        <w:r w:rsidR="003E07B6">
          <w:rPr>
            <w:noProof/>
            <w:webHidden/>
          </w:rPr>
          <w:fldChar w:fldCharType="begin"/>
        </w:r>
        <w:r w:rsidR="00A23C1B">
          <w:rPr>
            <w:noProof/>
            <w:webHidden/>
          </w:rPr>
          <w:instrText xml:space="preserve"> PAGEREF _Toc365552638 \h </w:instrText>
        </w:r>
        <w:r w:rsidR="003E07B6">
          <w:rPr>
            <w:noProof/>
            <w:webHidden/>
          </w:rPr>
        </w:r>
        <w:r w:rsidR="003E07B6">
          <w:rPr>
            <w:noProof/>
            <w:webHidden/>
          </w:rPr>
          <w:fldChar w:fldCharType="separate"/>
        </w:r>
        <w:r w:rsidR="00A23C1B">
          <w:rPr>
            <w:noProof/>
            <w:webHidden/>
          </w:rPr>
          <w:t>131</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39" w:history="1">
        <w:r w:rsidR="00A23C1B" w:rsidRPr="00530AE4">
          <w:rPr>
            <w:rStyle w:val="Lienhypertexte"/>
            <w:rFonts w:cs="Arial"/>
            <w:noProof/>
            <w:snapToGrid w:val="0"/>
            <w:w w:val="0"/>
          </w:rPr>
          <w:t>5.1.6.5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Interfaces</w:t>
        </w:r>
        <w:r w:rsidR="00A23C1B">
          <w:rPr>
            <w:noProof/>
            <w:webHidden/>
          </w:rPr>
          <w:tab/>
        </w:r>
        <w:r w:rsidR="003E07B6">
          <w:rPr>
            <w:noProof/>
            <w:webHidden/>
          </w:rPr>
          <w:fldChar w:fldCharType="begin"/>
        </w:r>
        <w:r w:rsidR="00A23C1B">
          <w:rPr>
            <w:noProof/>
            <w:webHidden/>
          </w:rPr>
          <w:instrText xml:space="preserve"> PAGEREF _Toc365552639 \h </w:instrText>
        </w:r>
        <w:r w:rsidR="003E07B6">
          <w:rPr>
            <w:noProof/>
            <w:webHidden/>
          </w:rPr>
        </w:r>
        <w:r w:rsidR="003E07B6">
          <w:rPr>
            <w:noProof/>
            <w:webHidden/>
          </w:rPr>
          <w:fldChar w:fldCharType="separate"/>
        </w:r>
        <w:r w:rsidR="00A23C1B">
          <w:rPr>
            <w:noProof/>
            <w:webHidden/>
          </w:rPr>
          <w:t>132</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640" w:history="1">
        <w:r w:rsidR="00A23C1B" w:rsidRPr="00530AE4">
          <w:rPr>
            <w:rStyle w:val="Lienhypertexte"/>
            <w:noProof/>
          </w:rPr>
          <w:t>5.1.7</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CIS Transaction accounting</w:t>
        </w:r>
        <w:r w:rsidR="00A23C1B">
          <w:rPr>
            <w:noProof/>
            <w:webHidden/>
          </w:rPr>
          <w:tab/>
        </w:r>
        <w:r w:rsidR="003E07B6">
          <w:rPr>
            <w:noProof/>
            <w:webHidden/>
          </w:rPr>
          <w:fldChar w:fldCharType="begin"/>
        </w:r>
        <w:r w:rsidR="00A23C1B">
          <w:rPr>
            <w:noProof/>
            <w:webHidden/>
          </w:rPr>
          <w:instrText xml:space="preserve"> PAGEREF _Toc365552640 \h </w:instrText>
        </w:r>
        <w:r w:rsidR="003E07B6">
          <w:rPr>
            <w:noProof/>
            <w:webHidden/>
          </w:rPr>
        </w:r>
        <w:r w:rsidR="003E07B6">
          <w:rPr>
            <w:noProof/>
            <w:webHidden/>
          </w:rPr>
          <w:fldChar w:fldCharType="separate"/>
        </w:r>
        <w:r w:rsidR="00A23C1B">
          <w:rPr>
            <w:noProof/>
            <w:webHidden/>
          </w:rPr>
          <w:t>133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41" w:history="1">
        <w:r w:rsidR="00A23C1B" w:rsidRPr="00530AE4">
          <w:rPr>
            <w:rStyle w:val="Lienhypertexte"/>
            <w:rFonts w:cs="Arial"/>
            <w:noProof/>
            <w:snapToGrid w:val="0"/>
            <w:w w:val="0"/>
          </w:rPr>
          <w:t>5.1.7.1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Software used</w:t>
        </w:r>
        <w:r w:rsidR="00A23C1B">
          <w:rPr>
            <w:noProof/>
            <w:webHidden/>
          </w:rPr>
          <w:tab/>
        </w:r>
        <w:r w:rsidR="003E07B6">
          <w:rPr>
            <w:noProof/>
            <w:webHidden/>
          </w:rPr>
          <w:fldChar w:fldCharType="begin"/>
        </w:r>
        <w:r w:rsidR="00A23C1B">
          <w:rPr>
            <w:noProof/>
            <w:webHidden/>
          </w:rPr>
          <w:instrText xml:space="preserve"> PAGEREF _Toc365552641 \h </w:instrText>
        </w:r>
        <w:r w:rsidR="003E07B6">
          <w:rPr>
            <w:noProof/>
            <w:webHidden/>
          </w:rPr>
        </w:r>
        <w:r w:rsidR="003E07B6">
          <w:rPr>
            <w:noProof/>
            <w:webHidden/>
          </w:rPr>
          <w:fldChar w:fldCharType="separate"/>
        </w:r>
        <w:r w:rsidR="00A23C1B">
          <w:rPr>
            <w:noProof/>
            <w:webHidden/>
          </w:rPr>
          <w:t>134</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42" w:history="1">
        <w:r w:rsidR="00A23C1B" w:rsidRPr="00530AE4">
          <w:rPr>
            <w:rStyle w:val="Lienhypertexte"/>
            <w:rFonts w:cs="Arial"/>
            <w:noProof/>
            <w:snapToGrid w:val="0"/>
            <w:w w:val="0"/>
          </w:rPr>
          <w:t>5.1.7.2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MyOcean XML Product Specification (EPST) file</w:t>
        </w:r>
        <w:r w:rsidR="00A23C1B">
          <w:rPr>
            <w:noProof/>
            <w:webHidden/>
          </w:rPr>
          <w:tab/>
        </w:r>
        <w:r w:rsidR="003E07B6">
          <w:rPr>
            <w:noProof/>
            <w:webHidden/>
          </w:rPr>
          <w:fldChar w:fldCharType="begin"/>
        </w:r>
        <w:r w:rsidR="00A23C1B">
          <w:rPr>
            <w:noProof/>
            <w:webHidden/>
          </w:rPr>
          <w:instrText xml:space="preserve"> PAGEREF _Toc365552642 \h </w:instrText>
        </w:r>
        <w:r w:rsidR="003E07B6">
          <w:rPr>
            <w:noProof/>
            <w:webHidden/>
          </w:rPr>
        </w:r>
        <w:r w:rsidR="003E07B6">
          <w:rPr>
            <w:noProof/>
            <w:webHidden/>
          </w:rPr>
          <w:fldChar w:fldCharType="separate"/>
        </w:r>
        <w:r w:rsidR="00A23C1B">
          <w:rPr>
            <w:noProof/>
            <w:webHidden/>
          </w:rPr>
          <w:t>134</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43" w:history="1">
        <w:r w:rsidR="00A23C1B" w:rsidRPr="00530AE4">
          <w:rPr>
            <w:rStyle w:val="Lienhypertexte"/>
            <w:rFonts w:cs="Arial"/>
            <w:noProof/>
            <w:snapToGrid w:val="0"/>
            <w:w w:val="0"/>
          </w:rPr>
          <w:t>5.1.7.3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CIS Transaction accounting logical view</w:t>
        </w:r>
        <w:r w:rsidR="00A23C1B">
          <w:rPr>
            <w:noProof/>
            <w:webHidden/>
          </w:rPr>
          <w:tab/>
        </w:r>
        <w:r w:rsidR="003E07B6">
          <w:rPr>
            <w:noProof/>
            <w:webHidden/>
          </w:rPr>
          <w:fldChar w:fldCharType="begin"/>
        </w:r>
        <w:r w:rsidR="00A23C1B">
          <w:rPr>
            <w:noProof/>
            <w:webHidden/>
          </w:rPr>
          <w:instrText xml:space="preserve"> PAGEREF _Toc365552643 \h </w:instrText>
        </w:r>
        <w:r w:rsidR="003E07B6">
          <w:rPr>
            <w:noProof/>
            <w:webHidden/>
          </w:rPr>
        </w:r>
        <w:r w:rsidR="003E07B6">
          <w:rPr>
            <w:noProof/>
            <w:webHidden/>
          </w:rPr>
          <w:fldChar w:fldCharType="separate"/>
        </w:r>
        <w:r w:rsidR="00A23C1B">
          <w:rPr>
            <w:noProof/>
            <w:webHidden/>
          </w:rPr>
          <w:t>137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44" w:history="1">
        <w:r w:rsidR="00A23C1B" w:rsidRPr="00530AE4">
          <w:rPr>
            <w:rStyle w:val="Lienhypertexte"/>
            <w:rFonts w:cs="Arial"/>
            <w:noProof/>
            <w:snapToGrid w:val="0"/>
            <w:w w:val="0"/>
          </w:rPr>
          <w:t>5.1.7.4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Generate criteria configuration file for WMS and Subsetters media</w:t>
        </w:r>
        <w:r w:rsidR="00A23C1B">
          <w:rPr>
            <w:noProof/>
            <w:webHidden/>
          </w:rPr>
          <w:tab/>
        </w:r>
        <w:r w:rsidR="003E07B6">
          <w:rPr>
            <w:noProof/>
            <w:webHidden/>
          </w:rPr>
          <w:fldChar w:fldCharType="begin"/>
        </w:r>
        <w:r w:rsidR="00A23C1B">
          <w:rPr>
            <w:noProof/>
            <w:webHidden/>
          </w:rPr>
          <w:instrText xml:space="preserve"> PAGEREF _Toc365552644 \h </w:instrText>
        </w:r>
        <w:r w:rsidR="003E07B6">
          <w:rPr>
            <w:noProof/>
            <w:webHidden/>
          </w:rPr>
        </w:r>
        <w:r w:rsidR="003E07B6">
          <w:rPr>
            <w:noProof/>
            <w:webHidden/>
          </w:rPr>
          <w:fldChar w:fldCharType="separate"/>
        </w:r>
        <w:r w:rsidR="00A23C1B">
          <w:rPr>
            <w:noProof/>
            <w:webHidden/>
          </w:rPr>
          <w:t>152</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45" w:history="1">
        <w:r w:rsidR="00A23C1B" w:rsidRPr="00530AE4">
          <w:rPr>
            <w:rStyle w:val="Lienhypertexte"/>
            <w:rFonts w:cs="Arial"/>
            <w:noProof/>
            <w:snapToGrid w:val="0"/>
            <w:w w:val="0"/>
          </w:rPr>
          <w:t>5.1.7.5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Generate criteria configuration file for VSFTPD media</w:t>
        </w:r>
        <w:r w:rsidR="00A23C1B">
          <w:rPr>
            <w:noProof/>
            <w:webHidden/>
          </w:rPr>
          <w:tab/>
        </w:r>
        <w:r w:rsidR="003E07B6">
          <w:rPr>
            <w:noProof/>
            <w:webHidden/>
          </w:rPr>
          <w:fldChar w:fldCharType="begin"/>
        </w:r>
        <w:r w:rsidR="00A23C1B">
          <w:rPr>
            <w:noProof/>
            <w:webHidden/>
          </w:rPr>
          <w:instrText xml:space="preserve"> PAGEREF _Toc365552645 \h </w:instrText>
        </w:r>
        <w:r w:rsidR="003E07B6">
          <w:rPr>
            <w:noProof/>
            <w:webHidden/>
          </w:rPr>
        </w:r>
        <w:r w:rsidR="003E07B6">
          <w:rPr>
            <w:noProof/>
            <w:webHidden/>
          </w:rPr>
          <w:fldChar w:fldCharType="separate"/>
        </w:r>
        <w:r w:rsidR="00A23C1B">
          <w:rPr>
            <w:noProof/>
            <w:webHidden/>
          </w:rPr>
          <w:t>156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46" w:history="1">
        <w:r w:rsidR="00A23C1B" w:rsidRPr="00530AE4">
          <w:rPr>
            <w:rStyle w:val="Lienhypertexte"/>
            <w:rFonts w:cs="Arial"/>
            <w:noProof/>
            <w:snapToGrid w:val="0"/>
            <w:w w:val="0"/>
          </w:rPr>
          <w:t>5.1.7.6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The “raw” XSL transformation</w:t>
        </w:r>
        <w:r w:rsidR="00A23C1B">
          <w:rPr>
            <w:noProof/>
            <w:webHidden/>
          </w:rPr>
          <w:tab/>
        </w:r>
        <w:r w:rsidR="003E07B6">
          <w:rPr>
            <w:noProof/>
            <w:webHidden/>
          </w:rPr>
          <w:fldChar w:fldCharType="begin"/>
        </w:r>
        <w:r w:rsidR="00A23C1B">
          <w:rPr>
            <w:noProof/>
            <w:webHidden/>
          </w:rPr>
          <w:instrText xml:space="preserve"> PAGEREF _Toc365552646 \h </w:instrText>
        </w:r>
        <w:r w:rsidR="003E07B6">
          <w:rPr>
            <w:noProof/>
            <w:webHidden/>
          </w:rPr>
        </w:r>
        <w:r w:rsidR="003E07B6">
          <w:rPr>
            <w:noProof/>
            <w:webHidden/>
          </w:rPr>
          <w:fldChar w:fldCharType="separate"/>
        </w:r>
        <w:r w:rsidR="00A23C1B">
          <w:rPr>
            <w:noProof/>
            <w:webHidden/>
          </w:rPr>
          <w:t>156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47" w:history="1">
        <w:r w:rsidR="00A23C1B" w:rsidRPr="00530AE4">
          <w:rPr>
            <w:rStyle w:val="Lienhypertexte"/>
            <w:rFonts w:cs="Arial"/>
            <w:noProof/>
            <w:snapToGrid w:val="0"/>
            <w:w w:val="0"/>
          </w:rPr>
          <w:t>5.1.7.7</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Per number of days raw statistics</w:t>
        </w:r>
        <w:r w:rsidR="00A23C1B">
          <w:rPr>
            <w:noProof/>
            <w:webHidden/>
          </w:rPr>
          <w:tab/>
        </w:r>
        <w:r w:rsidR="003E07B6">
          <w:rPr>
            <w:noProof/>
            <w:webHidden/>
          </w:rPr>
          <w:fldChar w:fldCharType="begin"/>
        </w:r>
        <w:r w:rsidR="00A23C1B">
          <w:rPr>
            <w:noProof/>
            <w:webHidden/>
          </w:rPr>
          <w:instrText xml:space="preserve"> PAGEREF _Toc365552647 \h </w:instrText>
        </w:r>
        <w:r w:rsidR="003E07B6">
          <w:rPr>
            <w:noProof/>
            <w:webHidden/>
          </w:rPr>
        </w:r>
        <w:r w:rsidR="003E07B6">
          <w:rPr>
            <w:noProof/>
            <w:webHidden/>
          </w:rPr>
          <w:fldChar w:fldCharType="separate"/>
        </w:r>
        <w:r w:rsidR="00A23C1B">
          <w:rPr>
            <w:noProof/>
            <w:webHidden/>
          </w:rPr>
          <w:t>159</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48" w:history="1">
        <w:r w:rsidR="00A23C1B" w:rsidRPr="00530AE4">
          <w:rPr>
            <w:rStyle w:val="Lienhypertexte"/>
            <w:rFonts w:cs="Arial"/>
            <w:noProof/>
            <w:snapToGrid w:val="0"/>
            <w:w w:val="0"/>
          </w:rPr>
          <w:t>5.1.7.8</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Merging statistics into a single Excel file</w:t>
        </w:r>
        <w:r w:rsidR="00A23C1B">
          <w:rPr>
            <w:noProof/>
            <w:webHidden/>
          </w:rPr>
          <w:tab/>
        </w:r>
        <w:r w:rsidR="003E07B6">
          <w:rPr>
            <w:noProof/>
            <w:webHidden/>
          </w:rPr>
          <w:fldChar w:fldCharType="begin"/>
        </w:r>
        <w:r w:rsidR="00A23C1B">
          <w:rPr>
            <w:noProof/>
            <w:webHidden/>
          </w:rPr>
          <w:instrText xml:space="preserve"> PAGEREF _Toc365552648 \h </w:instrText>
        </w:r>
        <w:r w:rsidR="003E07B6">
          <w:rPr>
            <w:noProof/>
            <w:webHidden/>
          </w:rPr>
        </w:r>
        <w:r w:rsidR="003E07B6">
          <w:rPr>
            <w:noProof/>
            <w:webHidden/>
          </w:rPr>
          <w:fldChar w:fldCharType="separate"/>
        </w:r>
        <w:r w:rsidR="00A23C1B">
          <w:rPr>
            <w:noProof/>
            <w:webHidden/>
          </w:rPr>
          <w:t>162</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649" w:history="1">
        <w:r w:rsidR="00A23C1B" w:rsidRPr="00530AE4">
          <w:rPr>
            <w:rStyle w:val="Lienhypertexte"/>
            <w:rFonts w:cs="Arial"/>
            <w:noProof/>
            <w:snapToGrid w:val="0"/>
            <w:w w:val="0"/>
          </w:rPr>
          <w:t>5.1.7.8.1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Merging MyOcean Web Portal statistics</w:t>
        </w:r>
        <w:r w:rsidR="00A23C1B">
          <w:rPr>
            <w:noProof/>
            <w:webHidden/>
          </w:rPr>
          <w:tab/>
        </w:r>
        <w:r w:rsidR="003E07B6">
          <w:rPr>
            <w:noProof/>
            <w:webHidden/>
          </w:rPr>
          <w:fldChar w:fldCharType="begin"/>
        </w:r>
        <w:r w:rsidR="00A23C1B">
          <w:rPr>
            <w:noProof/>
            <w:webHidden/>
          </w:rPr>
          <w:instrText xml:space="preserve"> PAGEREF _Toc365552649 \h </w:instrText>
        </w:r>
        <w:r w:rsidR="003E07B6">
          <w:rPr>
            <w:noProof/>
            <w:webHidden/>
          </w:rPr>
        </w:r>
        <w:r w:rsidR="003E07B6">
          <w:rPr>
            <w:noProof/>
            <w:webHidden/>
          </w:rPr>
          <w:fldChar w:fldCharType="separate"/>
        </w:r>
        <w:r w:rsidR="00A23C1B">
          <w:rPr>
            <w:noProof/>
            <w:webHidden/>
          </w:rPr>
          <w:t>165</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650" w:history="1">
        <w:r w:rsidR="00A23C1B" w:rsidRPr="00530AE4">
          <w:rPr>
            <w:rStyle w:val="Lienhypertexte"/>
            <w:rFonts w:cs="Arial"/>
            <w:noProof/>
            <w:snapToGrid w:val="0"/>
            <w:w w:val="0"/>
          </w:rPr>
          <w:t>5.1.7.8.2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Merging Dissemination Unit statistics</w:t>
        </w:r>
        <w:r w:rsidR="00A23C1B">
          <w:rPr>
            <w:noProof/>
            <w:webHidden/>
          </w:rPr>
          <w:tab/>
        </w:r>
        <w:r w:rsidR="003E07B6">
          <w:rPr>
            <w:noProof/>
            <w:webHidden/>
          </w:rPr>
          <w:fldChar w:fldCharType="begin"/>
        </w:r>
        <w:r w:rsidR="00A23C1B">
          <w:rPr>
            <w:noProof/>
            <w:webHidden/>
          </w:rPr>
          <w:instrText xml:space="preserve"> PAGEREF _Toc365552650 \h </w:instrText>
        </w:r>
        <w:r w:rsidR="003E07B6">
          <w:rPr>
            <w:noProof/>
            <w:webHidden/>
          </w:rPr>
        </w:r>
        <w:r w:rsidR="003E07B6">
          <w:rPr>
            <w:noProof/>
            <w:webHidden/>
          </w:rPr>
          <w:fldChar w:fldCharType="separate"/>
        </w:r>
        <w:r w:rsidR="00A23C1B">
          <w:rPr>
            <w:noProof/>
            <w:webHidden/>
          </w:rPr>
          <w:t>166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51" w:history="1">
        <w:r w:rsidR="00A23C1B" w:rsidRPr="00530AE4">
          <w:rPr>
            <w:rStyle w:val="Lienhypertexte"/>
            <w:rFonts w:cs="Arial"/>
            <w:noProof/>
            <w:snapToGrid w:val="0"/>
            <w:w w:val="0"/>
          </w:rPr>
          <w:t>5.1.7.9</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Export the LDAP users database</w:t>
        </w:r>
        <w:r w:rsidR="00A23C1B">
          <w:rPr>
            <w:noProof/>
            <w:webHidden/>
          </w:rPr>
          <w:tab/>
        </w:r>
        <w:r w:rsidR="003E07B6">
          <w:rPr>
            <w:noProof/>
            <w:webHidden/>
          </w:rPr>
          <w:fldChar w:fldCharType="begin"/>
        </w:r>
        <w:r w:rsidR="00A23C1B">
          <w:rPr>
            <w:noProof/>
            <w:webHidden/>
          </w:rPr>
          <w:instrText xml:space="preserve"> PAGEREF _Toc365552651 \h </w:instrText>
        </w:r>
        <w:r w:rsidR="003E07B6">
          <w:rPr>
            <w:noProof/>
            <w:webHidden/>
          </w:rPr>
        </w:r>
        <w:r w:rsidR="003E07B6">
          <w:rPr>
            <w:noProof/>
            <w:webHidden/>
          </w:rPr>
          <w:fldChar w:fldCharType="separate"/>
        </w:r>
        <w:r w:rsidR="00A23C1B">
          <w:rPr>
            <w:noProof/>
            <w:webHidden/>
          </w:rPr>
          <w:t>167</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652" w:history="1">
        <w:r w:rsidR="00A23C1B" w:rsidRPr="00530AE4">
          <w:rPr>
            <w:rStyle w:val="Lienhypertexte"/>
            <w:rFonts w:cs="Arial"/>
            <w:noProof/>
            <w:snapToGrid w:val="0"/>
            <w:w w:val="0"/>
          </w:rPr>
          <w:t>5.1.7.9.1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Create an XML users database</w:t>
        </w:r>
        <w:r w:rsidR="00A23C1B">
          <w:rPr>
            <w:noProof/>
            <w:webHidden/>
          </w:rPr>
          <w:tab/>
        </w:r>
        <w:r w:rsidR="003E07B6">
          <w:rPr>
            <w:noProof/>
            <w:webHidden/>
          </w:rPr>
          <w:fldChar w:fldCharType="begin"/>
        </w:r>
        <w:r w:rsidR="00A23C1B">
          <w:rPr>
            <w:noProof/>
            <w:webHidden/>
          </w:rPr>
          <w:instrText xml:space="preserve"> PAGEREF _Toc365552652 \h </w:instrText>
        </w:r>
        <w:r w:rsidR="003E07B6">
          <w:rPr>
            <w:noProof/>
            <w:webHidden/>
          </w:rPr>
        </w:r>
        <w:r w:rsidR="003E07B6">
          <w:rPr>
            <w:noProof/>
            <w:webHidden/>
          </w:rPr>
          <w:fldChar w:fldCharType="separate"/>
        </w:r>
        <w:r w:rsidR="00A23C1B">
          <w:rPr>
            <w:noProof/>
            <w:webHidden/>
          </w:rPr>
          <w:t>167</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653" w:history="1">
        <w:r w:rsidR="00A23C1B" w:rsidRPr="00530AE4">
          <w:rPr>
            <w:rStyle w:val="Lienhypertexte"/>
            <w:rFonts w:cs="Arial"/>
            <w:noProof/>
            <w:snapToGrid w:val="0"/>
            <w:w w:val="0"/>
          </w:rPr>
          <w:t>5.1.7.9.2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Use of XML users database</w:t>
        </w:r>
        <w:r w:rsidR="00A23C1B">
          <w:rPr>
            <w:noProof/>
            <w:webHidden/>
          </w:rPr>
          <w:tab/>
        </w:r>
        <w:r w:rsidR="003E07B6">
          <w:rPr>
            <w:noProof/>
            <w:webHidden/>
          </w:rPr>
          <w:fldChar w:fldCharType="begin"/>
        </w:r>
        <w:r w:rsidR="00A23C1B">
          <w:rPr>
            <w:noProof/>
            <w:webHidden/>
          </w:rPr>
          <w:instrText xml:space="preserve"> PAGEREF _Toc365552653 \h </w:instrText>
        </w:r>
        <w:r w:rsidR="003E07B6">
          <w:rPr>
            <w:noProof/>
            <w:webHidden/>
          </w:rPr>
        </w:r>
        <w:r w:rsidR="003E07B6">
          <w:rPr>
            <w:noProof/>
            <w:webHidden/>
          </w:rPr>
          <w:fldChar w:fldCharType="separate"/>
        </w:r>
        <w:r w:rsidR="00A23C1B">
          <w:rPr>
            <w:noProof/>
            <w:webHidden/>
          </w:rPr>
          <w:t>168</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54" w:history="1">
        <w:r w:rsidR="00A23C1B" w:rsidRPr="00530AE4">
          <w:rPr>
            <w:rStyle w:val="Lienhypertexte"/>
            <w:rFonts w:cs="Arial"/>
            <w:noProof/>
            <w:snapToGrid w:val="0"/>
            <w:w w:val="0"/>
          </w:rPr>
          <w:t>5.1.7.10</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Sequence of commands</w:t>
        </w:r>
        <w:r w:rsidR="00A23C1B">
          <w:rPr>
            <w:noProof/>
            <w:webHidden/>
          </w:rPr>
          <w:tab/>
        </w:r>
        <w:r w:rsidR="003E07B6">
          <w:rPr>
            <w:noProof/>
            <w:webHidden/>
          </w:rPr>
          <w:fldChar w:fldCharType="begin"/>
        </w:r>
        <w:r w:rsidR="00A23C1B">
          <w:rPr>
            <w:noProof/>
            <w:webHidden/>
          </w:rPr>
          <w:instrText xml:space="preserve"> PAGEREF _Toc365552654 \h </w:instrText>
        </w:r>
        <w:r w:rsidR="003E07B6">
          <w:rPr>
            <w:noProof/>
            <w:webHidden/>
          </w:rPr>
        </w:r>
        <w:r w:rsidR="003E07B6">
          <w:rPr>
            <w:noProof/>
            <w:webHidden/>
          </w:rPr>
          <w:fldChar w:fldCharType="separate"/>
        </w:r>
        <w:r w:rsidR="00A23C1B">
          <w:rPr>
            <w:noProof/>
            <w:webHidden/>
          </w:rPr>
          <w:t>168</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55" w:history="1">
        <w:r w:rsidR="00A23C1B" w:rsidRPr="00530AE4">
          <w:rPr>
            <w:rStyle w:val="Lienhypertexte"/>
            <w:rFonts w:cs="Arial"/>
            <w:noProof/>
            <w:snapToGrid w:val="0"/>
            <w:w w:val="0"/>
          </w:rPr>
          <w:t>5.1.7.11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Statistics reports in detail</w:t>
        </w:r>
        <w:r w:rsidR="00A23C1B">
          <w:rPr>
            <w:noProof/>
            <w:webHidden/>
          </w:rPr>
          <w:tab/>
        </w:r>
        <w:r w:rsidR="003E07B6">
          <w:rPr>
            <w:noProof/>
            <w:webHidden/>
          </w:rPr>
          <w:fldChar w:fldCharType="begin"/>
        </w:r>
        <w:r w:rsidR="00A23C1B">
          <w:rPr>
            <w:noProof/>
            <w:webHidden/>
          </w:rPr>
          <w:instrText xml:space="preserve"> PAGEREF _Toc365552655 \h </w:instrText>
        </w:r>
        <w:r w:rsidR="003E07B6">
          <w:rPr>
            <w:noProof/>
            <w:webHidden/>
          </w:rPr>
        </w:r>
        <w:r w:rsidR="003E07B6">
          <w:rPr>
            <w:noProof/>
            <w:webHidden/>
          </w:rPr>
          <w:fldChar w:fldCharType="separate"/>
        </w:r>
        <w:r w:rsidR="00A23C1B">
          <w:rPr>
            <w:noProof/>
            <w:webHidden/>
          </w:rPr>
          <w:t>171</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656" w:history="1">
        <w:r w:rsidR="00A23C1B" w:rsidRPr="00530AE4">
          <w:rPr>
            <w:rStyle w:val="Lienhypertexte"/>
            <w:rFonts w:cs="Arial"/>
            <w:noProof/>
            <w:snapToGrid w:val="0"/>
            <w:w w:val="0"/>
          </w:rPr>
          <w:t>5.1.7.11.1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MyOcean Web Portal statistics</w:t>
        </w:r>
        <w:r w:rsidR="00A23C1B">
          <w:rPr>
            <w:noProof/>
            <w:webHidden/>
          </w:rPr>
          <w:tab/>
        </w:r>
        <w:r w:rsidR="003E07B6">
          <w:rPr>
            <w:noProof/>
            <w:webHidden/>
          </w:rPr>
          <w:fldChar w:fldCharType="begin"/>
        </w:r>
        <w:r w:rsidR="00A23C1B">
          <w:rPr>
            <w:noProof/>
            <w:webHidden/>
          </w:rPr>
          <w:instrText xml:space="preserve"> PAGEREF _Toc365552656 \h </w:instrText>
        </w:r>
        <w:r w:rsidR="003E07B6">
          <w:rPr>
            <w:noProof/>
            <w:webHidden/>
          </w:rPr>
        </w:r>
        <w:r w:rsidR="003E07B6">
          <w:rPr>
            <w:noProof/>
            <w:webHidden/>
          </w:rPr>
          <w:fldChar w:fldCharType="separate"/>
        </w:r>
        <w:r w:rsidR="00A23C1B">
          <w:rPr>
            <w:noProof/>
            <w:webHidden/>
          </w:rPr>
          <w:t>171</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657" w:history="1">
        <w:r w:rsidR="00A23C1B" w:rsidRPr="00530AE4">
          <w:rPr>
            <w:rStyle w:val="Lienhypertexte"/>
            <w:rFonts w:cs="Arial"/>
            <w:noProof/>
            <w:snapToGrid w:val="0"/>
            <w:w w:val="0"/>
          </w:rPr>
          <w:t>5.1.7.11.2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Dissemination Unit statistics by media</w:t>
        </w:r>
        <w:r w:rsidR="00A23C1B">
          <w:rPr>
            <w:noProof/>
            <w:webHidden/>
          </w:rPr>
          <w:tab/>
        </w:r>
        <w:r w:rsidR="003E07B6">
          <w:rPr>
            <w:noProof/>
            <w:webHidden/>
          </w:rPr>
          <w:fldChar w:fldCharType="begin"/>
        </w:r>
        <w:r w:rsidR="00A23C1B">
          <w:rPr>
            <w:noProof/>
            <w:webHidden/>
          </w:rPr>
          <w:instrText xml:space="preserve"> PAGEREF _Toc365552657 \h </w:instrText>
        </w:r>
        <w:r w:rsidR="003E07B6">
          <w:rPr>
            <w:noProof/>
            <w:webHidden/>
          </w:rPr>
        </w:r>
        <w:r w:rsidR="003E07B6">
          <w:rPr>
            <w:noProof/>
            <w:webHidden/>
          </w:rPr>
          <w:fldChar w:fldCharType="separate"/>
        </w:r>
        <w:r w:rsidR="00A23C1B">
          <w:rPr>
            <w:noProof/>
            <w:webHidden/>
          </w:rPr>
          <w:t>173</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658" w:history="1">
        <w:r w:rsidR="00A23C1B" w:rsidRPr="00530AE4">
          <w:rPr>
            <w:rStyle w:val="Lienhypertexte"/>
            <w:rFonts w:cs="Arial"/>
            <w:noProof/>
            <w:snapToGrid w:val="0"/>
            <w:w w:val="0"/>
          </w:rPr>
          <w:t>5.1.7.11.3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Dissemination Unit mixed up statistics by media</w:t>
        </w:r>
        <w:r w:rsidR="00A23C1B">
          <w:rPr>
            <w:noProof/>
            <w:webHidden/>
          </w:rPr>
          <w:tab/>
        </w:r>
        <w:r w:rsidR="003E07B6">
          <w:rPr>
            <w:noProof/>
            <w:webHidden/>
          </w:rPr>
          <w:fldChar w:fldCharType="begin"/>
        </w:r>
        <w:r w:rsidR="00A23C1B">
          <w:rPr>
            <w:noProof/>
            <w:webHidden/>
          </w:rPr>
          <w:instrText xml:space="preserve"> PAGEREF _Toc365552658 \h </w:instrText>
        </w:r>
        <w:r w:rsidR="003E07B6">
          <w:rPr>
            <w:noProof/>
            <w:webHidden/>
          </w:rPr>
        </w:r>
        <w:r w:rsidR="003E07B6">
          <w:rPr>
            <w:noProof/>
            <w:webHidden/>
          </w:rPr>
          <w:fldChar w:fldCharType="separate"/>
        </w:r>
        <w:r w:rsidR="00A23C1B">
          <w:rPr>
            <w:noProof/>
            <w:webHidden/>
          </w:rPr>
          <w:t>194</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659" w:history="1">
        <w:r w:rsidR="00A23C1B" w:rsidRPr="00530AE4">
          <w:rPr>
            <w:rStyle w:val="Lienhypertexte"/>
            <w:rFonts w:cs="Arial"/>
            <w:noProof/>
            <w:snapToGrid w:val="0"/>
            <w:w w:val="0"/>
          </w:rPr>
          <w:t>5.1.7.11.4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Dissemination Unit statistics for all media mixed up</w:t>
        </w:r>
        <w:r w:rsidR="00A23C1B">
          <w:rPr>
            <w:noProof/>
            <w:webHidden/>
          </w:rPr>
          <w:tab/>
        </w:r>
        <w:r w:rsidR="003E07B6">
          <w:rPr>
            <w:noProof/>
            <w:webHidden/>
          </w:rPr>
          <w:fldChar w:fldCharType="begin"/>
        </w:r>
        <w:r w:rsidR="00A23C1B">
          <w:rPr>
            <w:noProof/>
            <w:webHidden/>
          </w:rPr>
          <w:instrText xml:space="preserve"> PAGEREF _Toc365552659 \h </w:instrText>
        </w:r>
        <w:r w:rsidR="003E07B6">
          <w:rPr>
            <w:noProof/>
            <w:webHidden/>
          </w:rPr>
        </w:r>
        <w:r w:rsidR="003E07B6">
          <w:rPr>
            <w:noProof/>
            <w:webHidden/>
          </w:rPr>
          <w:fldChar w:fldCharType="separate"/>
        </w:r>
        <w:r w:rsidR="00A23C1B">
          <w:rPr>
            <w:noProof/>
            <w:webHidden/>
          </w:rPr>
          <w:t>194</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660" w:history="1">
        <w:r w:rsidR="00A23C1B" w:rsidRPr="00530AE4">
          <w:rPr>
            <w:rStyle w:val="Lienhypertexte"/>
            <w:rFonts w:cs="Arial"/>
            <w:noProof/>
            <w:snapToGrid w:val="0"/>
            <w:w w:val="0"/>
          </w:rPr>
          <w:t>5.1.7.11.5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Dissemination Unit mixed up statistics for all media mixed up</w:t>
        </w:r>
        <w:r w:rsidR="00A23C1B">
          <w:rPr>
            <w:noProof/>
            <w:webHidden/>
          </w:rPr>
          <w:tab/>
        </w:r>
        <w:r w:rsidR="003E07B6">
          <w:rPr>
            <w:noProof/>
            <w:webHidden/>
          </w:rPr>
          <w:fldChar w:fldCharType="begin"/>
        </w:r>
        <w:r w:rsidR="00A23C1B">
          <w:rPr>
            <w:noProof/>
            <w:webHidden/>
          </w:rPr>
          <w:instrText xml:space="preserve"> PAGEREF _Toc365552660 \h </w:instrText>
        </w:r>
        <w:r w:rsidR="003E07B6">
          <w:rPr>
            <w:noProof/>
            <w:webHidden/>
          </w:rPr>
        </w:r>
        <w:r w:rsidR="003E07B6">
          <w:rPr>
            <w:noProof/>
            <w:webHidden/>
          </w:rPr>
          <w:fldChar w:fldCharType="separate"/>
        </w:r>
        <w:r w:rsidR="00A23C1B">
          <w:rPr>
            <w:noProof/>
            <w:webHidden/>
          </w:rPr>
          <w:t>197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61" w:history="1">
        <w:r w:rsidR="00A23C1B" w:rsidRPr="00530AE4">
          <w:rPr>
            <w:rStyle w:val="Lienhypertexte"/>
            <w:rFonts w:cs="Arial"/>
            <w:noProof/>
            <w:snapToGrid w:val="0"/>
            <w:w w:val="0"/>
          </w:rPr>
          <w:t>5.1.7.12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CIS Transaction accounting physical view</w:t>
        </w:r>
        <w:r w:rsidR="00A23C1B">
          <w:rPr>
            <w:noProof/>
            <w:webHidden/>
          </w:rPr>
          <w:tab/>
        </w:r>
        <w:r w:rsidR="003E07B6">
          <w:rPr>
            <w:noProof/>
            <w:webHidden/>
          </w:rPr>
          <w:fldChar w:fldCharType="begin"/>
        </w:r>
        <w:r w:rsidR="00A23C1B">
          <w:rPr>
            <w:noProof/>
            <w:webHidden/>
          </w:rPr>
          <w:instrText xml:space="preserve"> PAGEREF _Toc365552661 \h </w:instrText>
        </w:r>
        <w:r w:rsidR="003E07B6">
          <w:rPr>
            <w:noProof/>
            <w:webHidden/>
          </w:rPr>
        </w:r>
        <w:r w:rsidR="003E07B6">
          <w:rPr>
            <w:noProof/>
            <w:webHidden/>
          </w:rPr>
          <w:fldChar w:fldCharType="separate"/>
        </w:r>
        <w:r w:rsidR="00A23C1B">
          <w:rPr>
            <w:noProof/>
            <w:webHidden/>
          </w:rPr>
          <w:t>197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62" w:history="1">
        <w:r w:rsidR="00A23C1B" w:rsidRPr="00530AE4">
          <w:rPr>
            <w:rStyle w:val="Lienhypertexte"/>
            <w:rFonts w:cs="Arial"/>
            <w:noProof/>
            <w:snapToGrid w:val="0"/>
            <w:w w:val="0"/>
          </w:rPr>
          <w:t>5.1.7.13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Interfaces</w:t>
        </w:r>
        <w:r w:rsidR="00A23C1B">
          <w:rPr>
            <w:noProof/>
            <w:webHidden/>
          </w:rPr>
          <w:tab/>
        </w:r>
        <w:r w:rsidR="003E07B6">
          <w:rPr>
            <w:noProof/>
            <w:webHidden/>
          </w:rPr>
          <w:fldChar w:fldCharType="begin"/>
        </w:r>
        <w:r w:rsidR="00A23C1B">
          <w:rPr>
            <w:noProof/>
            <w:webHidden/>
          </w:rPr>
          <w:instrText xml:space="preserve"> PAGEREF _Toc365552662 \h </w:instrText>
        </w:r>
        <w:r w:rsidR="003E07B6">
          <w:rPr>
            <w:noProof/>
            <w:webHidden/>
          </w:rPr>
        </w:r>
        <w:r w:rsidR="003E07B6">
          <w:rPr>
            <w:noProof/>
            <w:webHidden/>
          </w:rPr>
          <w:fldChar w:fldCharType="separate"/>
        </w:r>
        <w:r w:rsidR="00A23C1B">
          <w:rPr>
            <w:noProof/>
            <w:webHidden/>
          </w:rPr>
          <w:t>198</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663" w:history="1">
        <w:r w:rsidR="00A23C1B" w:rsidRPr="00530AE4">
          <w:rPr>
            <w:rStyle w:val="Lienhypertexte"/>
            <w:rFonts w:cs="Arial"/>
            <w:noProof/>
            <w:snapToGrid w:val="0"/>
            <w:w w:val="0"/>
            <w:lang w:val="fr-FR"/>
          </w:rPr>
          <w:t>5.1.7.13.1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EI_MIS_TA_MONITORING&lt;APACHE&gt;</w:t>
        </w:r>
        <w:r w:rsidR="00A23C1B">
          <w:rPr>
            <w:noProof/>
            <w:webHidden/>
          </w:rPr>
          <w:tab/>
        </w:r>
        <w:r w:rsidR="003E07B6">
          <w:rPr>
            <w:noProof/>
            <w:webHidden/>
          </w:rPr>
          <w:fldChar w:fldCharType="begin"/>
        </w:r>
        <w:r w:rsidR="00A23C1B">
          <w:rPr>
            <w:noProof/>
            <w:webHidden/>
          </w:rPr>
          <w:instrText xml:space="preserve"> PAGEREF _Toc365552663 \h </w:instrText>
        </w:r>
        <w:r w:rsidR="003E07B6">
          <w:rPr>
            <w:noProof/>
            <w:webHidden/>
          </w:rPr>
        </w:r>
        <w:r w:rsidR="003E07B6">
          <w:rPr>
            <w:noProof/>
            <w:webHidden/>
          </w:rPr>
          <w:fldChar w:fldCharType="separate"/>
        </w:r>
        <w:r w:rsidR="00A23C1B">
          <w:rPr>
            <w:noProof/>
            <w:webHidden/>
          </w:rPr>
          <w:t>199</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664" w:history="1">
        <w:r w:rsidR="00A23C1B" w:rsidRPr="00530AE4">
          <w:rPr>
            <w:rStyle w:val="Lienhypertexte"/>
            <w:rFonts w:cs="Arial"/>
            <w:noProof/>
            <w:snapToGrid w:val="0"/>
            <w:w w:val="0"/>
            <w:lang w:val="fr-FR"/>
          </w:rPr>
          <w:t>5.1.7.13.2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EI_MIS_TA_MONITORING&lt;VSFTPD&gt;</w:t>
        </w:r>
        <w:r w:rsidR="00A23C1B">
          <w:rPr>
            <w:noProof/>
            <w:webHidden/>
          </w:rPr>
          <w:tab/>
        </w:r>
        <w:r w:rsidR="003E07B6">
          <w:rPr>
            <w:noProof/>
            <w:webHidden/>
          </w:rPr>
          <w:fldChar w:fldCharType="begin"/>
        </w:r>
        <w:r w:rsidR="00A23C1B">
          <w:rPr>
            <w:noProof/>
            <w:webHidden/>
          </w:rPr>
          <w:instrText xml:space="preserve"> PAGEREF _Toc365552664 \h </w:instrText>
        </w:r>
        <w:r w:rsidR="003E07B6">
          <w:rPr>
            <w:noProof/>
            <w:webHidden/>
          </w:rPr>
        </w:r>
        <w:r w:rsidR="003E07B6">
          <w:rPr>
            <w:noProof/>
            <w:webHidden/>
          </w:rPr>
          <w:fldChar w:fldCharType="separate"/>
        </w:r>
        <w:r w:rsidR="00A23C1B">
          <w:rPr>
            <w:noProof/>
            <w:webHidden/>
          </w:rPr>
          <w:t>199</w:t>
        </w:r>
        <w:r w:rsidR="003E07B6">
          <w:rPr>
            <w:noProof/>
            <w:webHidden/>
          </w:rPr>
          <w:fldChar w:fldCharType="end"/>
        </w:r>
      </w:hyperlink>
    </w:p>
    <w:p w:rsidR="00A23C1B" w:rsidRDefault="001244A2">
      <w:pPr>
        <w:pStyle w:val="TM5"/>
        <w:tabs>
          <w:tab w:val="left" w:pos="1829"/>
          <w:tab w:val="right" w:leader="dot" w:pos="9061"/>
        </w:tabs>
        <w:rPr>
          <w:rFonts w:asciiTheme="minorHAnsi" w:eastAsiaTheme="minorEastAsia" w:hAnsiTheme="minorHAnsi" w:cstheme="minorBidi"/>
          <w:noProof/>
          <w:sz w:val="22"/>
          <w:szCs w:val="22"/>
          <w:lang w:val="fr-FR" w:eastAsia="fr-FR"/>
        </w:rPr>
      </w:pPr>
      <w:hyperlink w:anchor="_Toc365552665" w:history="1">
        <w:r w:rsidR="00A23C1B" w:rsidRPr="00530AE4">
          <w:rPr>
            <w:rStyle w:val="Lienhypertexte"/>
            <w:rFonts w:cs="Arial"/>
            <w:noProof/>
            <w:snapToGrid w:val="0"/>
            <w:w w:val="0"/>
            <w:lang w:val="fr-FR"/>
          </w:rPr>
          <w:t>5.1.7.13.3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lang w:val="fr-FR"/>
          </w:rPr>
          <w:t>EI_MIS_TA_REPORTS</w:t>
        </w:r>
        <w:r w:rsidR="00A23C1B">
          <w:rPr>
            <w:noProof/>
            <w:webHidden/>
          </w:rPr>
          <w:tab/>
        </w:r>
        <w:r w:rsidR="003E07B6">
          <w:rPr>
            <w:noProof/>
            <w:webHidden/>
          </w:rPr>
          <w:fldChar w:fldCharType="begin"/>
        </w:r>
        <w:r w:rsidR="00A23C1B">
          <w:rPr>
            <w:noProof/>
            <w:webHidden/>
          </w:rPr>
          <w:instrText xml:space="preserve"> PAGEREF _Toc365552665 \h </w:instrText>
        </w:r>
        <w:r w:rsidR="003E07B6">
          <w:rPr>
            <w:noProof/>
            <w:webHidden/>
          </w:rPr>
        </w:r>
        <w:r w:rsidR="003E07B6">
          <w:rPr>
            <w:noProof/>
            <w:webHidden/>
          </w:rPr>
          <w:fldChar w:fldCharType="separate"/>
        </w:r>
        <w:r w:rsidR="00A23C1B">
          <w:rPr>
            <w:noProof/>
            <w:webHidden/>
          </w:rPr>
          <w:t>200</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98" w:history="1">
        <w:r w:rsidR="00A23C1B" w:rsidRPr="00530AE4">
          <w:rPr>
            <w:rStyle w:val="Lienhypertexte"/>
            <w:rFonts w:cs="Arial"/>
            <w:noProof/>
            <w:snapToGrid w:val="0"/>
            <w:w w:val="0"/>
          </w:rPr>
          <w:t>5.1.7.14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Log Users requests done on the CIS</w:t>
        </w:r>
        <w:r w:rsidR="00A23C1B">
          <w:rPr>
            <w:noProof/>
            <w:webHidden/>
          </w:rPr>
          <w:tab/>
        </w:r>
        <w:r w:rsidR="003E07B6">
          <w:rPr>
            <w:noProof/>
            <w:webHidden/>
          </w:rPr>
          <w:fldChar w:fldCharType="begin"/>
        </w:r>
        <w:r w:rsidR="00A23C1B">
          <w:rPr>
            <w:noProof/>
            <w:webHidden/>
          </w:rPr>
          <w:instrText xml:space="preserve"> PAGEREF _Toc365552698 \h </w:instrText>
        </w:r>
        <w:r w:rsidR="003E07B6">
          <w:rPr>
            <w:noProof/>
            <w:webHidden/>
          </w:rPr>
        </w:r>
        <w:r w:rsidR="003E07B6">
          <w:rPr>
            <w:noProof/>
            <w:webHidden/>
          </w:rPr>
          <w:fldChar w:fldCharType="separate"/>
        </w:r>
        <w:r w:rsidR="00A23C1B">
          <w:rPr>
            <w:noProof/>
            <w:webHidden/>
          </w:rPr>
          <w:t>200</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699" w:history="1">
        <w:r w:rsidR="00A23C1B" w:rsidRPr="00530AE4">
          <w:rPr>
            <w:rStyle w:val="Lienhypertexte"/>
            <w:rFonts w:cs="Arial"/>
            <w:noProof/>
            <w:snapToGrid w:val="0"/>
            <w:w w:val="0"/>
          </w:rPr>
          <w:t>5.1.7.15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Compute raw statistics data</w:t>
        </w:r>
        <w:r w:rsidR="00A23C1B">
          <w:rPr>
            <w:noProof/>
            <w:webHidden/>
          </w:rPr>
          <w:tab/>
        </w:r>
        <w:r w:rsidR="003E07B6">
          <w:rPr>
            <w:noProof/>
            <w:webHidden/>
          </w:rPr>
          <w:fldChar w:fldCharType="begin"/>
        </w:r>
        <w:r w:rsidR="00A23C1B">
          <w:rPr>
            <w:noProof/>
            <w:webHidden/>
          </w:rPr>
          <w:instrText xml:space="preserve"> PAGEREF _Toc365552699 \h </w:instrText>
        </w:r>
        <w:r w:rsidR="003E07B6">
          <w:rPr>
            <w:noProof/>
            <w:webHidden/>
          </w:rPr>
        </w:r>
        <w:r w:rsidR="003E07B6">
          <w:rPr>
            <w:noProof/>
            <w:webHidden/>
          </w:rPr>
          <w:fldChar w:fldCharType="separate"/>
        </w:r>
        <w:r w:rsidR="00A23C1B">
          <w:rPr>
            <w:noProof/>
            <w:webHidden/>
          </w:rPr>
          <w:t>201</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00" w:history="1">
        <w:r w:rsidR="00A23C1B" w:rsidRPr="00530AE4">
          <w:rPr>
            <w:rStyle w:val="Lienhypertexte"/>
            <w:rFonts w:cs="Arial"/>
            <w:noProof/>
            <w:snapToGrid w:val="0"/>
            <w:w w:val="0"/>
          </w:rPr>
          <w:t>5.1.7.16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Build statistical/analysis reports</w:t>
        </w:r>
        <w:r w:rsidR="00A23C1B">
          <w:rPr>
            <w:noProof/>
            <w:webHidden/>
          </w:rPr>
          <w:tab/>
        </w:r>
        <w:r w:rsidR="003E07B6">
          <w:rPr>
            <w:noProof/>
            <w:webHidden/>
          </w:rPr>
          <w:fldChar w:fldCharType="begin"/>
        </w:r>
        <w:r w:rsidR="00A23C1B">
          <w:rPr>
            <w:noProof/>
            <w:webHidden/>
          </w:rPr>
          <w:instrText xml:space="preserve"> PAGEREF _Toc365552700 \h </w:instrText>
        </w:r>
        <w:r w:rsidR="003E07B6">
          <w:rPr>
            <w:noProof/>
            <w:webHidden/>
          </w:rPr>
        </w:r>
        <w:r w:rsidR="003E07B6">
          <w:rPr>
            <w:noProof/>
            <w:webHidden/>
          </w:rPr>
          <w:fldChar w:fldCharType="separate"/>
        </w:r>
        <w:r w:rsidR="00A23C1B">
          <w:rPr>
            <w:noProof/>
            <w:webHidden/>
          </w:rPr>
          <w:t>203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01" w:history="1">
        <w:r w:rsidR="00A23C1B" w:rsidRPr="00530AE4">
          <w:rPr>
            <w:rStyle w:val="Lienhypertexte"/>
            <w:rFonts w:cs="Arial"/>
            <w:noProof/>
            <w:snapToGrid w:val="0"/>
            <w:w w:val="0"/>
          </w:rPr>
          <w:t>5.1.7.17</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Visualize statistical/analysis reports (</w:t>
        </w:r>
        <w:r w:rsidR="00A23C1B" w:rsidRPr="00530AE4">
          <w:rPr>
            <w:rStyle w:val="Lienhypertexte"/>
            <w:noProof/>
            <w:highlight w:val="yellow"/>
          </w:rPr>
          <w:t>TODO</w:t>
        </w:r>
        <w:r w:rsidR="00A23C1B" w:rsidRPr="00530AE4">
          <w:rPr>
            <w:rStyle w:val="Lienhypertexte"/>
            <w:noProof/>
          </w:rPr>
          <w:t>)</w:t>
        </w:r>
        <w:r w:rsidR="00A23C1B">
          <w:rPr>
            <w:noProof/>
            <w:webHidden/>
          </w:rPr>
          <w:tab/>
        </w:r>
        <w:r w:rsidR="003E07B6">
          <w:rPr>
            <w:noProof/>
            <w:webHidden/>
          </w:rPr>
          <w:fldChar w:fldCharType="begin"/>
        </w:r>
        <w:r w:rsidR="00A23C1B">
          <w:rPr>
            <w:noProof/>
            <w:webHidden/>
          </w:rPr>
          <w:instrText xml:space="preserve"> PAGEREF _Toc365552701 \h </w:instrText>
        </w:r>
        <w:r w:rsidR="003E07B6">
          <w:rPr>
            <w:noProof/>
            <w:webHidden/>
          </w:rPr>
        </w:r>
        <w:r w:rsidR="003E07B6">
          <w:rPr>
            <w:noProof/>
            <w:webHidden/>
          </w:rPr>
          <w:fldChar w:fldCharType="separate"/>
        </w:r>
        <w:r w:rsidR="00A23C1B">
          <w:rPr>
            <w:noProof/>
            <w:webHidden/>
          </w:rPr>
          <w:t>204</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702" w:history="1">
        <w:r w:rsidR="00A23C1B" w:rsidRPr="00530AE4">
          <w:rPr>
            <w:rStyle w:val="Lienhypertexte"/>
            <w:noProof/>
          </w:rPr>
          <w:t>5.1.8</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Production and System monitoring configuration</w:t>
        </w:r>
        <w:r w:rsidR="00A23C1B">
          <w:rPr>
            <w:noProof/>
            <w:webHidden/>
          </w:rPr>
          <w:tab/>
        </w:r>
        <w:r w:rsidR="003E07B6">
          <w:rPr>
            <w:noProof/>
            <w:webHidden/>
          </w:rPr>
          <w:fldChar w:fldCharType="begin"/>
        </w:r>
        <w:r w:rsidR="00A23C1B">
          <w:rPr>
            <w:noProof/>
            <w:webHidden/>
          </w:rPr>
          <w:instrText xml:space="preserve"> PAGEREF _Toc365552702 \h </w:instrText>
        </w:r>
        <w:r w:rsidR="003E07B6">
          <w:rPr>
            <w:noProof/>
            <w:webHidden/>
          </w:rPr>
        </w:r>
        <w:r w:rsidR="003E07B6">
          <w:rPr>
            <w:noProof/>
            <w:webHidden/>
          </w:rPr>
          <w:fldChar w:fldCharType="separate"/>
        </w:r>
        <w:r w:rsidR="00A23C1B">
          <w:rPr>
            <w:noProof/>
            <w:webHidden/>
          </w:rPr>
          <w:t>206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03" w:history="1">
        <w:r w:rsidR="00A23C1B" w:rsidRPr="00530AE4">
          <w:rPr>
            <w:rStyle w:val="Lienhypertexte"/>
            <w:rFonts w:cs="Arial"/>
            <w:noProof/>
            <w:snapToGrid w:val="0"/>
            <w:w w:val="0"/>
          </w:rPr>
          <w:t>5.1.8.1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Software used</w:t>
        </w:r>
        <w:r w:rsidR="00A23C1B">
          <w:rPr>
            <w:noProof/>
            <w:webHidden/>
          </w:rPr>
          <w:tab/>
        </w:r>
        <w:r w:rsidR="003E07B6">
          <w:rPr>
            <w:noProof/>
            <w:webHidden/>
          </w:rPr>
          <w:fldChar w:fldCharType="begin"/>
        </w:r>
        <w:r w:rsidR="00A23C1B">
          <w:rPr>
            <w:noProof/>
            <w:webHidden/>
          </w:rPr>
          <w:instrText xml:space="preserve"> PAGEREF _Toc365552703 \h </w:instrText>
        </w:r>
        <w:r w:rsidR="003E07B6">
          <w:rPr>
            <w:noProof/>
            <w:webHidden/>
          </w:rPr>
        </w:r>
        <w:r w:rsidR="003E07B6">
          <w:rPr>
            <w:noProof/>
            <w:webHidden/>
          </w:rPr>
          <w:fldChar w:fldCharType="separate"/>
        </w:r>
        <w:r w:rsidR="00A23C1B">
          <w:rPr>
            <w:noProof/>
            <w:webHidden/>
          </w:rPr>
          <w:t>206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04" w:history="1">
        <w:r w:rsidR="00A23C1B" w:rsidRPr="00530AE4">
          <w:rPr>
            <w:rStyle w:val="Lienhypertexte"/>
            <w:rFonts w:cs="Arial"/>
            <w:noProof/>
            <w:snapToGrid w:val="0"/>
            <w:w w:val="0"/>
          </w:rPr>
          <w:t>5.1.8.2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Interfaces</w:t>
        </w:r>
        <w:r w:rsidR="00A23C1B">
          <w:rPr>
            <w:noProof/>
            <w:webHidden/>
          </w:rPr>
          <w:tab/>
        </w:r>
        <w:r w:rsidR="003E07B6">
          <w:rPr>
            <w:noProof/>
            <w:webHidden/>
          </w:rPr>
          <w:fldChar w:fldCharType="begin"/>
        </w:r>
        <w:r w:rsidR="00A23C1B">
          <w:rPr>
            <w:noProof/>
            <w:webHidden/>
          </w:rPr>
          <w:instrText xml:space="preserve"> PAGEREF _Toc365552704 \h </w:instrText>
        </w:r>
        <w:r w:rsidR="003E07B6">
          <w:rPr>
            <w:noProof/>
            <w:webHidden/>
          </w:rPr>
        </w:r>
        <w:r w:rsidR="003E07B6">
          <w:rPr>
            <w:noProof/>
            <w:webHidden/>
          </w:rPr>
          <w:fldChar w:fldCharType="separate"/>
        </w:r>
        <w:r w:rsidR="00A23C1B">
          <w:rPr>
            <w:noProof/>
            <w:webHidden/>
          </w:rPr>
          <w:t>206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05" w:history="1">
        <w:r w:rsidR="00A23C1B" w:rsidRPr="00530AE4">
          <w:rPr>
            <w:rStyle w:val="Lienhypertexte"/>
            <w:rFonts w:cs="Arial"/>
            <w:noProof/>
            <w:snapToGrid w:val="0"/>
            <w:w w:val="0"/>
          </w:rPr>
          <w:t>5.1.8.3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Interfaces</w:t>
        </w:r>
        <w:r w:rsidR="00A23C1B">
          <w:rPr>
            <w:noProof/>
            <w:webHidden/>
          </w:rPr>
          <w:tab/>
        </w:r>
        <w:r w:rsidR="003E07B6">
          <w:rPr>
            <w:noProof/>
            <w:webHidden/>
          </w:rPr>
          <w:fldChar w:fldCharType="begin"/>
        </w:r>
        <w:r w:rsidR="00A23C1B">
          <w:rPr>
            <w:noProof/>
            <w:webHidden/>
          </w:rPr>
          <w:instrText xml:space="preserve"> PAGEREF _Toc365552705 \h </w:instrText>
        </w:r>
        <w:r w:rsidR="003E07B6">
          <w:rPr>
            <w:noProof/>
            <w:webHidden/>
          </w:rPr>
        </w:r>
        <w:r w:rsidR="003E07B6">
          <w:rPr>
            <w:noProof/>
            <w:webHidden/>
          </w:rPr>
          <w:fldChar w:fldCharType="separate"/>
        </w:r>
        <w:r w:rsidR="00A23C1B">
          <w:rPr>
            <w:noProof/>
            <w:webHidden/>
          </w:rPr>
          <w:t>206</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06" w:history="1">
        <w:r w:rsidR="00A23C1B" w:rsidRPr="00530AE4">
          <w:rPr>
            <w:rStyle w:val="Lienhypertexte"/>
            <w:rFonts w:cs="Arial"/>
            <w:noProof/>
            <w:snapToGrid w:val="0"/>
            <w:w w:val="0"/>
          </w:rPr>
          <w:t>5.1.8.3.1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II_MIS_CONF_SYS_MONITORING: configuration of the system monitoring engine</w:t>
        </w:r>
        <w:r w:rsidR="00A23C1B">
          <w:rPr>
            <w:noProof/>
            <w:webHidden/>
          </w:rPr>
          <w:tab/>
        </w:r>
        <w:r w:rsidR="003E07B6">
          <w:rPr>
            <w:noProof/>
            <w:webHidden/>
          </w:rPr>
          <w:fldChar w:fldCharType="begin"/>
        </w:r>
        <w:r w:rsidR="00A23C1B">
          <w:rPr>
            <w:noProof/>
            <w:webHidden/>
          </w:rPr>
          <w:instrText xml:space="preserve"> PAGEREF _Toc365552706 \h </w:instrText>
        </w:r>
        <w:r w:rsidR="003E07B6">
          <w:rPr>
            <w:noProof/>
            <w:webHidden/>
          </w:rPr>
        </w:r>
        <w:r w:rsidR="003E07B6">
          <w:rPr>
            <w:noProof/>
            <w:webHidden/>
          </w:rPr>
          <w:fldChar w:fldCharType="separate"/>
        </w:r>
        <w:r w:rsidR="00A23C1B">
          <w:rPr>
            <w:noProof/>
            <w:webHidden/>
          </w:rPr>
          <w:t>207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07" w:history="1">
        <w:r w:rsidR="00A23C1B" w:rsidRPr="00530AE4">
          <w:rPr>
            <w:rStyle w:val="Lienhypertexte"/>
            <w:rFonts w:cs="Arial"/>
            <w:noProof/>
            <w:snapToGrid w:val="0"/>
            <w:w w:val="0"/>
          </w:rPr>
          <w:t>5.1.8.4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Export monitoring configuration</w:t>
        </w:r>
        <w:r w:rsidR="00A23C1B">
          <w:rPr>
            <w:noProof/>
            <w:webHidden/>
          </w:rPr>
          <w:tab/>
        </w:r>
        <w:r w:rsidR="003E07B6">
          <w:rPr>
            <w:noProof/>
            <w:webHidden/>
          </w:rPr>
          <w:fldChar w:fldCharType="begin"/>
        </w:r>
        <w:r w:rsidR="00A23C1B">
          <w:rPr>
            <w:noProof/>
            <w:webHidden/>
          </w:rPr>
          <w:instrText xml:space="preserve"> PAGEREF _Toc365552707 \h </w:instrText>
        </w:r>
        <w:r w:rsidR="003E07B6">
          <w:rPr>
            <w:noProof/>
            <w:webHidden/>
          </w:rPr>
        </w:r>
        <w:r w:rsidR="003E07B6">
          <w:rPr>
            <w:noProof/>
            <w:webHidden/>
          </w:rPr>
          <w:fldChar w:fldCharType="separate"/>
        </w:r>
        <w:r w:rsidR="00A23C1B">
          <w:rPr>
            <w:noProof/>
            <w:webHidden/>
          </w:rPr>
          <w:t>207</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708" w:history="1">
        <w:r w:rsidR="00A23C1B" w:rsidRPr="00530AE4">
          <w:rPr>
            <w:rStyle w:val="Lienhypertexte"/>
            <w:noProof/>
          </w:rPr>
          <w:t>5.1.9</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System and Production Monitoring</w:t>
        </w:r>
        <w:r w:rsidR="00A23C1B">
          <w:rPr>
            <w:noProof/>
            <w:webHidden/>
          </w:rPr>
          <w:tab/>
        </w:r>
        <w:r w:rsidR="003E07B6">
          <w:rPr>
            <w:noProof/>
            <w:webHidden/>
          </w:rPr>
          <w:fldChar w:fldCharType="begin"/>
        </w:r>
        <w:r w:rsidR="00A23C1B">
          <w:rPr>
            <w:noProof/>
            <w:webHidden/>
          </w:rPr>
          <w:instrText xml:space="preserve"> PAGEREF _Toc365552708 \h </w:instrText>
        </w:r>
        <w:r w:rsidR="003E07B6">
          <w:rPr>
            <w:noProof/>
            <w:webHidden/>
          </w:rPr>
        </w:r>
        <w:r w:rsidR="003E07B6">
          <w:rPr>
            <w:noProof/>
            <w:webHidden/>
          </w:rPr>
          <w:fldChar w:fldCharType="separate"/>
        </w:r>
        <w:r w:rsidR="00A23C1B">
          <w:rPr>
            <w:noProof/>
            <w:webHidden/>
          </w:rPr>
          <w:t>209</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09" w:history="1">
        <w:r w:rsidR="00A23C1B" w:rsidRPr="00530AE4">
          <w:rPr>
            <w:rStyle w:val="Lienhypertexte"/>
            <w:rFonts w:cs="Arial"/>
            <w:noProof/>
            <w:snapToGrid w:val="0"/>
            <w:w w:val="0"/>
          </w:rPr>
          <w:t>5.1.9.1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Software used</w:t>
        </w:r>
        <w:r w:rsidR="00A23C1B">
          <w:rPr>
            <w:noProof/>
            <w:webHidden/>
          </w:rPr>
          <w:tab/>
        </w:r>
        <w:r w:rsidR="003E07B6">
          <w:rPr>
            <w:noProof/>
            <w:webHidden/>
          </w:rPr>
          <w:fldChar w:fldCharType="begin"/>
        </w:r>
        <w:r w:rsidR="00A23C1B">
          <w:rPr>
            <w:noProof/>
            <w:webHidden/>
          </w:rPr>
          <w:instrText xml:space="preserve"> PAGEREF _Toc365552709 \h </w:instrText>
        </w:r>
        <w:r w:rsidR="003E07B6">
          <w:rPr>
            <w:noProof/>
            <w:webHidden/>
          </w:rPr>
        </w:r>
        <w:r w:rsidR="003E07B6">
          <w:rPr>
            <w:noProof/>
            <w:webHidden/>
          </w:rPr>
          <w:fldChar w:fldCharType="separate"/>
        </w:r>
        <w:r w:rsidR="00A23C1B">
          <w:rPr>
            <w:noProof/>
            <w:webHidden/>
          </w:rPr>
          <w:t>209</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10" w:history="1">
        <w:r w:rsidR="00A23C1B" w:rsidRPr="00530AE4">
          <w:rPr>
            <w:rStyle w:val="Lienhypertexte"/>
            <w:rFonts w:cs="Arial"/>
            <w:noProof/>
            <w:snapToGrid w:val="0"/>
            <w:w w:val="0"/>
          </w:rPr>
          <w:t>5.1.9.1.1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Monitoring with Nagios</w:t>
        </w:r>
        <w:r w:rsidR="00A23C1B">
          <w:rPr>
            <w:noProof/>
            <w:webHidden/>
          </w:rPr>
          <w:tab/>
        </w:r>
        <w:r w:rsidR="003E07B6">
          <w:rPr>
            <w:noProof/>
            <w:webHidden/>
          </w:rPr>
          <w:fldChar w:fldCharType="begin"/>
        </w:r>
        <w:r w:rsidR="00A23C1B">
          <w:rPr>
            <w:noProof/>
            <w:webHidden/>
          </w:rPr>
          <w:instrText xml:space="preserve"> PAGEREF _Toc365552710 \h </w:instrText>
        </w:r>
        <w:r w:rsidR="003E07B6">
          <w:rPr>
            <w:noProof/>
            <w:webHidden/>
          </w:rPr>
        </w:r>
        <w:r w:rsidR="003E07B6">
          <w:rPr>
            <w:noProof/>
            <w:webHidden/>
          </w:rPr>
          <w:fldChar w:fldCharType="separate"/>
        </w:r>
        <w:r w:rsidR="00A23C1B">
          <w:rPr>
            <w:noProof/>
            <w:webHidden/>
          </w:rPr>
          <w:t>209</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11" w:history="1">
        <w:r w:rsidR="00A23C1B" w:rsidRPr="00530AE4">
          <w:rPr>
            <w:rStyle w:val="Lienhypertexte"/>
            <w:rFonts w:cs="Arial"/>
            <w:noProof/>
            <w:snapToGrid w:val="0"/>
            <w:w w:val="0"/>
          </w:rPr>
          <w:t>5.1.9.2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Interfaces</w:t>
        </w:r>
        <w:r w:rsidR="00A23C1B">
          <w:rPr>
            <w:noProof/>
            <w:webHidden/>
          </w:rPr>
          <w:tab/>
        </w:r>
        <w:r w:rsidR="003E07B6">
          <w:rPr>
            <w:noProof/>
            <w:webHidden/>
          </w:rPr>
          <w:fldChar w:fldCharType="begin"/>
        </w:r>
        <w:r w:rsidR="00A23C1B">
          <w:rPr>
            <w:noProof/>
            <w:webHidden/>
          </w:rPr>
          <w:instrText xml:space="preserve"> PAGEREF _Toc365552711 \h </w:instrText>
        </w:r>
        <w:r w:rsidR="003E07B6">
          <w:rPr>
            <w:noProof/>
            <w:webHidden/>
          </w:rPr>
        </w:r>
        <w:r w:rsidR="003E07B6">
          <w:rPr>
            <w:noProof/>
            <w:webHidden/>
          </w:rPr>
          <w:fldChar w:fldCharType="separate"/>
        </w:r>
        <w:r w:rsidR="00A23C1B">
          <w:rPr>
            <w:noProof/>
            <w:webHidden/>
          </w:rPr>
          <w:t>211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12" w:history="1">
        <w:r w:rsidR="00A23C1B" w:rsidRPr="00530AE4">
          <w:rPr>
            <w:rStyle w:val="Lienhypertexte"/>
            <w:rFonts w:cs="Arial"/>
            <w:noProof/>
            <w:snapToGrid w:val="0"/>
            <w:w w:val="0"/>
          </w:rPr>
          <w:t>5.1.9.2.1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II_C_ADV_SYS_MONITORING_MIS (alerts) : system monitoring alerts</w:t>
        </w:r>
        <w:r w:rsidR="00A23C1B">
          <w:rPr>
            <w:noProof/>
            <w:webHidden/>
          </w:rPr>
          <w:tab/>
        </w:r>
        <w:r w:rsidR="003E07B6">
          <w:rPr>
            <w:noProof/>
            <w:webHidden/>
          </w:rPr>
          <w:fldChar w:fldCharType="begin"/>
        </w:r>
        <w:r w:rsidR="00A23C1B">
          <w:rPr>
            <w:noProof/>
            <w:webHidden/>
          </w:rPr>
          <w:instrText xml:space="preserve"> PAGEREF _Toc365552712 \h </w:instrText>
        </w:r>
        <w:r w:rsidR="003E07B6">
          <w:rPr>
            <w:noProof/>
            <w:webHidden/>
          </w:rPr>
        </w:r>
        <w:r w:rsidR="003E07B6">
          <w:rPr>
            <w:noProof/>
            <w:webHidden/>
          </w:rPr>
          <w:fldChar w:fldCharType="separate"/>
        </w:r>
        <w:r w:rsidR="00A23C1B">
          <w:rPr>
            <w:noProof/>
            <w:webHidden/>
          </w:rPr>
          <w:t>212</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13" w:history="1">
        <w:r w:rsidR="00A23C1B" w:rsidRPr="00530AE4">
          <w:rPr>
            <w:rStyle w:val="Lienhypertexte"/>
            <w:rFonts w:cs="Arial"/>
            <w:noProof/>
            <w:snapToGrid w:val="0"/>
            <w:w w:val="0"/>
          </w:rPr>
          <w:t>5.1.9.2.2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II_C_ADV_SYS_MONITORING_MIS (dashboard): system monitoring dashboards</w:t>
        </w:r>
        <w:r w:rsidR="00A23C1B">
          <w:rPr>
            <w:noProof/>
            <w:webHidden/>
          </w:rPr>
          <w:tab/>
        </w:r>
        <w:r w:rsidR="003E07B6">
          <w:rPr>
            <w:noProof/>
            <w:webHidden/>
          </w:rPr>
          <w:fldChar w:fldCharType="begin"/>
        </w:r>
        <w:r w:rsidR="00A23C1B">
          <w:rPr>
            <w:noProof/>
            <w:webHidden/>
          </w:rPr>
          <w:instrText xml:space="preserve"> PAGEREF _Toc365552713 \h </w:instrText>
        </w:r>
        <w:r w:rsidR="003E07B6">
          <w:rPr>
            <w:noProof/>
            <w:webHidden/>
          </w:rPr>
        </w:r>
        <w:r w:rsidR="003E07B6">
          <w:rPr>
            <w:noProof/>
            <w:webHidden/>
          </w:rPr>
          <w:fldChar w:fldCharType="separate"/>
        </w:r>
        <w:r w:rsidR="00A23C1B">
          <w:rPr>
            <w:noProof/>
            <w:webHidden/>
          </w:rPr>
          <w:t>213</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14" w:history="1">
        <w:r w:rsidR="00A23C1B" w:rsidRPr="00530AE4">
          <w:rPr>
            <w:rStyle w:val="Lienhypertexte"/>
            <w:rFonts w:cs="Arial"/>
            <w:noProof/>
            <w:snapToGrid w:val="0"/>
            <w:w w:val="0"/>
          </w:rPr>
          <w:t>5.1.9.2.3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 xml:space="preserve">II_C_ADV_SYS_MONITORING_MIS (availability): availability status archive </w:t>
        </w:r>
        <w:r w:rsidR="00A23C1B" w:rsidRPr="00530AE4">
          <w:rPr>
            <w:rStyle w:val="Lienhypertexte"/>
            <w:noProof/>
            <w:highlight w:val="yellow"/>
          </w:rPr>
          <w:t>TBD</w:t>
        </w:r>
        <w:r w:rsidR="00A23C1B">
          <w:rPr>
            <w:noProof/>
            <w:webHidden/>
          </w:rPr>
          <w:tab/>
        </w:r>
        <w:r w:rsidR="003E07B6">
          <w:rPr>
            <w:noProof/>
            <w:webHidden/>
          </w:rPr>
          <w:fldChar w:fldCharType="begin"/>
        </w:r>
        <w:r w:rsidR="00A23C1B">
          <w:rPr>
            <w:noProof/>
            <w:webHidden/>
          </w:rPr>
          <w:instrText xml:space="preserve"> PAGEREF _Toc365552714 \h </w:instrText>
        </w:r>
        <w:r w:rsidR="003E07B6">
          <w:rPr>
            <w:noProof/>
            <w:webHidden/>
          </w:rPr>
        </w:r>
        <w:r w:rsidR="003E07B6">
          <w:rPr>
            <w:noProof/>
            <w:webHidden/>
          </w:rPr>
          <w:fldChar w:fldCharType="separate"/>
        </w:r>
        <w:r w:rsidR="00A23C1B">
          <w:rPr>
            <w:noProof/>
            <w:webHidden/>
          </w:rPr>
          <w:t>215</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15" w:history="1">
        <w:r w:rsidR="00A23C1B" w:rsidRPr="00530AE4">
          <w:rPr>
            <w:rStyle w:val="Lienhypertexte"/>
            <w:rFonts w:cs="Arial"/>
            <w:noProof/>
            <w:snapToGrid w:val="0"/>
            <w:w w:val="0"/>
          </w:rPr>
          <w:t>5.1.9.2.4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 xml:space="preserve">II_C_ADV_SYS_MONITORING_MIS (performance): performance status archive </w:t>
        </w:r>
        <w:r w:rsidR="00A23C1B" w:rsidRPr="00530AE4">
          <w:rPr>
            <w:rStyle w:val="Lienhypertexte"/>
            <w:noProof/>
            <w:highlight w:val="yellow"/>
          </w:rPr>
          <w:t>TBD</w:t>
        </w:r>
        <w:r w:rsidR="00A23C1B">
          <w:rPr>
            <w:noProof/>
            <w:webHidden/>
          </w:rPr>
          <w:tab/>
        </w:r>
        <w:r w:rsidR="003E07B6">
          <w:rPr>
            <w:noProof/>
            <w:webHidden/>
          </w:rPr>
          <w:fldChar w:fldCharType="begin"/>
        </w:r>
        <w:r w:rsidR="00A23C1B">
          <w:rPr>
            <w:noProof/>
            <w:webHidden/>
          </w:rPr>
          <w:instrText xml:space="preserve"> PAGEREF _Toc365552715 \h </w:instrText>
        </w:r>
        <w:r w:rsidR="003E07B6">
          <w:rPr>
            <w:noProof/>
            <w:webHidden/>
          </w:rPr>
        </w:r>
        <w:r w:rsidR="003E07B6">
          <w:rPr>
            <w:noProof/>
            <w:webHidden/>
          </w:rPr>
          <w:fldChar w:fldCharType="separate"/>
        </w:r>
        <w:r w:rsidR="00A23C1B">
          <w:rPr>
            <w:noProof/>
            <w:webHidden/>
          </w:rPr>
          <w:t>215</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16" w:history="1">
        <w:r w:rsidR="00A23C1B" w:rsidRPr="00530AE4">
          <w:rPr>
            <w:rStyle w:val="Lienhypertexte"/>
            <w:rFonts w:cs="Arial"/>
            <w:noProof/>
            <w:snapToGrid w:val="0"/>
            <w:w w:val="0"/>
          </w:rPr>
          <w:t>5.1.9.2.5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 xml:space="preserve">II_C_BASIC_PUSH_MONITORING_&lt;DU&gt; </w:t>
        </w:r>
        <w:r w:rsidR="00A23C1B" w:rsidRPr="00530AE4">
          <w:rPr>
            <w:rStyle w:val="Lienhypertexte"/>
            <w:noProof/>
            <w:highlight w:val="yellow"/>
          </w:rPr>
          <w:t>TBD</w:t>
        </w:r>
        <w:r w:rsidR="00A23C1B">
          <w:rPr>
            <w:noProof/>
            <w:webHidden/>
          </w:rPr>
          <w:tab/>
        </w:r>
        <w:r w:rsidR="003E07B6">
          <w:rPr>
            <w:noProof/>
            <w:webHidden/>
          </w:rPr>
          <w:fldChar w:fldCharType="begin"/>
        </w:r>
        <w:r w:rsidR="00A23C1B">
          <w:rPr>
            <w:noProof/>
            <w:webHidden/>
          </w:rPr>
          <w:instrText xml:space="preserve"> PAGEREF _Toc365552716 \h </w:instrText>
        </w:r>
        <w:r w:rsidR="003E07B6">
          <w:rPr>
            <w:noProof/>
            <w:webHidden/>
          </w:rPr>
        </w:r>
        <w:r w:rsidR="003E07B6">
          <w:rPr>
            <w:noProof/>
            <w:webHidden/>
          </w:rPr>
          <w:fldChar w:fldCharType="separate"/>
        </w:r>
        <w:r w:rsidR="00A23C1B">
          <w:rPr>
            <w:noProof/>
            <w:webHidden/>
          </w:rPr>
          <w:t>216</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17" w:history="1">
        <w:r w:rsidR="00A23C1B" w:rsidRPr="00530AE4">
          <w:rPr>
            <w:rStyle w:val="Lienhypertexte"/>
            <w:rFonts w:cs="Arial"/>
            <w:noProof/>
            <w:snapToGrid w:val="0"/>
            <w:w w:val="0"/>
          </w:rPr>
          <w:t>5.1.9.2.6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 xml:space="preserve">II_C_BASIC_PUSH_MONITORING_INSITU_&lt;DU&gt; </w:t>
        </w:r>
        <w:r w:rsidR="00A23C1B" w:rsidRPr="00530AE4">
          <w:rPr>
            <w:rStyle w:val="Lienhypertexte"/>
            <w:noProof/>
            <w:highlight w:val="yellow"/>
          </w:rPr>
          <w:t>TBD</w:t>
        </w:r>
        <w:r w:rsidR="00A23C1B">
          <w:rPr>
            <w:noProof/>
            <w:webHidden/>
          </w:rPr>
          <w:tab/>
        </w:r>
        <w:r w:rsidR="003E07B6">
          <w:rPr>
            <w:noProof/>
            <w:webHidden/>
          </w:rPr>
          <w:fldChar w:fldCharType="begin"/>
        </w:r>
        <w:r w:rsidR="00A23C1B">
          <w:rPr>
            <w:noProof/>
            <w:webHidden/>
          </w:rPr>
          <w:instrText xml:space="preserve"> PAGEREF _Toc365552717 \h </w:instrText>
        </w:r>
        <w:r w:rsidR="003E07B6">
          <w:rPr>
            <w:noProof/>
            <w:webHidden/>
          </w:rPr>
        </w:r>
        <w:r w:rsidR="003E07B6">
          <w:rPr>
            <w:noProof/>
            <w:webHidden/>
          </w:rPr>
          <w:fldChar w:fldCharType="separate"/>
        </w:r>
        <w:r w:rsidR="00A23C1B">
          <w:rPr>
            <w:noProof/>
            <w:webHidden/>
          </w:rPr>
          <w:t>216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18" w:history="1">
        <w:r w:rsidR="00A23C1B" w:rsidRPr="00530AE4">
          <w:rPr>
            <w:rStyle w:val="Lienhypertexte"/>
            <w:rFonts w:cs="Arial"/>
            <w:noProof/>
            <w:snapToGrid w:val="0"/>
            <w:w w:val="0"/>
          </w:rPr>
          <w:t>5.1.9.3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Monitor CIS sub systems</w:t>
        </w:r>
        <w:r w:rsidR="00A23C1B">
          <w:rPr>
            <w:noProof/>
            <w:webHidden/>
          </w:rPr>
          <w:tab/>
        </w:r>
        <w:r w:rsidR="003E07B6">
          <w:rPr>
            <w:noProof/>
            <w:webHidden/>
          </w:rPr>
          <w:fldChar w:fldCharType="begin"/>
        </w:r>
        <w:r w:rsidR="00A23C1B">
          <w:rPr>
            <w:noProof/>
            <w:webHidden/>
          </w:rPr>
          <w:instrText xml:space="preserve"> PAGEREF _Toc365552718 \h </w:instrText>
        </w:r>
        <w:r w:rsidR="003E07B6">
          <w:rPr>
            <w:noProof/>
            <w:webHidden/>
          </w:rPr>
        </w:r>
        <w:r w:rsidR="003E07B6">
          <w:rPr>
            <w:noProof/>
            <w:webHidden/>
          </w:rPr>
          <w:fldChar w:fldCharType="separate"/>
        </w:r>
        <w:r w:rsidR="00A23C1B">
          <w:rPr>
            <w:noProof/>
            <w:webHidden/>
          </w:rPr>
          <w:t>216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19" w:history="1">
        <w:r w:rsidR="00A23C1B" w:rsidRPr="00530AE4">
          <w:rPr>
            <w:rStyle w:val="Lienhypertexte"/>
            <w:rFonts w:cs="Arial"/>
            <w:noProof/>
            <w:snapToGrid w:val="0"/>
            <w:w w:val="0"/>
          </w:rPr>
          <w:t>5.1.9.4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Record dissemination units availability and performance</w:t>
        </w:r>
        <w:r w:rsidR="00A23C1B">
          <w:rPr>
            <w:noProof/>
            <w:webHidden/>
          </w:rPr>
          <w:tab/>
        </w:r>
        <w:r w:rsidR="003E07B6">
          <w:rPr>
            <w:noProof/>
            <w:webHidden/>
          </w:rPr>
          <w:fldChar w:fldCharType="begin"/>
        </w:r>
        <w:r w:rsidR="00A23C1B">
          <w:rPr>
            <w:noProof/>
            <w:webHidden/>
          </w:rPr>
          <w:instrText xml:space="preserve"> PAGEREF _Toc365552719 \h </w:instrText>
        </w:r>
        <w:r w:rsidR="003E07B6">
          <w:rPr>
            <w:noProof/>
            <w:webHidden/>
          </w:rPr>
        </w:r>
        <w:r w:rsidR="003E07B6">
          <w:rPr>
            <w:noProof/>
            <w:webHidden/>
          </w:rPr>
          <w:fldChar w:fldCharType="separate"/>
        </w:r>
        <w:r w:rsidR="00A23C1B">
          <w:rPr>
            <w:noProof/>
            <w:webHidden/>
          </w:rPr>
          <w:t>217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20" w:history="1">
        <w:r w:rsidR="00A23C1B" w:rsidRPr="00530AE4">
          <w:rPr>
            <w:rStyle w:val="Lienhypertexte"/>
            <w:rFonts w:cs="Arial"/>
            <w:noProof/>
            <w:snapToGrid w:val="0"/>
            <w:w w:val="0"/>
          </w:rPr>
          <w:t>5.1.9.5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Compute availability and timeliness</w:t>
        </w:r>
        <w:r w:rsidR="00A23C1B">
          <w:rPr>
            <w:noProof/>
            <w:webHidden/>
          </w:rPr>
          <w:tab/>
        </w:r>
        <w:r w:rsidR="003E07B6">
          <w:rPr>
            <w:noProof/>
            <w:webHidden/>
          </w:rPr>
          <w:fldChar w:fldCharType="begin"/>
        </w:r>
        <w:r w:rsidR="00A23C1B">
          <w:rPr>
            <w:noProof/>
            <w:webHidden/>
          </w:rPr>
          <w:instrText xml:space="preserve"> PAGEREF _Toc365552720 \h </w:instrText>
        </w:r>
        <w:r w:rsidR="003E07B6">
          <w:rPr>
            <w:noProof/>
            <w:webHidden/>
          </w:rPr>
        </w:r>
        <w:r w:rsidR="003E07B6">
          <w:rPr>
            <w:noProof/>
            <w:webHidden/>
          </w:rPr>
          <w:fldChar w:fldCharType="separate"/>
        </w:r>
        <w:r w:rsidR="00A23C1B">
          <w:rPr>
            <w:noProof/>
            <w:webHidden/>
          </w:rPr>
          <w:t>218</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21" w:history="1">
        <w:r w:rsidR="00A23C1B" w:rsidRPr="00530AE4">
          <w:rPr>
            <w:rStyle w:val="Lienhypertexte"/>
            <w:rFonts w:cs="Arial"/>
            <w:noProof/>
            <w:snapToGrid w:val="0"/>
            <w:w w:val="0"/>
          </w:rPr>
          <w:t>5.1.9.6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Record dataset availability</w:t>
        </w:r>
        <w:r w:rsidR="00A23C1B">
          <w:rPr>
            <w:noProof/>
            <w:webHidden/>
          </w:rPr>
          <w:tab/>
        </w:r>
        <w:r w:rsidR="003E07B6">
          <w:rPr>
            <w:noProof/>
            <w:webHidden/>
          </w:rPr>
          <w:fldChar w:fldCharType="begin"/>
        </w:r>
        <w:r w:rsidR="00A23C1B">
          <w:rPr>
            <w:noProof/>
            <w:webHidden/>
          </w:rPr>
          <w:instrText xml:space="preserve"> PAGEREF _Toc365552721 \h </w:instrText>
        </w:r>
        <w:r w:rsidR="003E07B6">
          <w:rPr>
            <w:noProof/>
            <w:webHidden/>
          </w:rPr>
        </w:r>
        <w:r w:rsidR="003E07B6">
          <w:rPr>
            <w:noProof/>
            <w:webHidden/>
          </w:rPr>
          <w:fldChar w:fldCharType="separate"/>
        </w:r>
        <w:r w:rsidR="00A23C1B">
          <w:rPr>
            <w:noProof/>
            <w:webHidden/>
          </w:rPr>
          <w:t>219</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22" w:history="1">
        <w:r w:rsidR="00A23C1B" w:rsidRPr="00530AE4">
          <w:rPr>
            <w:rStyle w:val="Lienhypertexte"/>
            <w:rFonts w:cs="Arial"/>
            <w:noProof/>
            <w:snapToGrid w:val="0"/>
            <w:w w:val="0"/>
          </w:rPr>
          <w:t>5.1.9.7</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(UC) Visualize production monitoring dashboard</w:t>
        </w:r>
        <w:r w:rsidR="00A23C1B">
          <w:rPr>
            <w:noProof/>
            <w:webHidden/>
          </w:rPr>
          <w:tab/>
        </w:r>
        <w:r w:rsidR="003E07B6">
          <w:rPr>
            <w:noProof/>
            <w:webHidden/>
          </w:rPr>
          <w:fldChar w:fldCharType="begin"/>
        </w:r>
        <w:r w:rsidR="00A23C1B">
          <w:rPr>
            <w:noProof/>
            <w:webHidden/>
          </w:rPr>
          <w:instrText xml:space="preserve"> PAGEREF _Toc365552722 \h </w:instrText>
        </w:r>
        <w:r w:rsidR="003E07B6">
          <w:rPr>
            <w:noProof/>
            <w:webHidden/>
          </w:rPr>
        </w:r>
        <w:r w:rsidR="003E07B6">
          <w:rPr>
            <w:noProof/>
            <w:webHidden/>
          </w:rPr>
          <w:fldChar w:fldCharType="separate"/>
        </w:r>
        <w:r w:rsidR="00A23C1B">
          <w:rPr>
            <w:noProof/>
            <w:webHidden/>
          </w:rPr>
          <w:t>220</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723" w:history="1">
        <w:r w:rsidR="00A23C1B" w:rsidRPr="00530AE4">
          <w:rPr>
            <w:rStyle w:val="Lienhypertexte"/>
            <w:noProof/>
          </w:rPr>
          <w:t>5.2 Deployment architecture</w:t>
        </w:r>
        <w:r w:rsidR="00A23C1B">
          <w:rPr>
            <w:noProof/>
            <w:webHidden/>
          </w:rPr>
          <w:tab/>
        </w:r>
        <w:r w:rsidR="003E07B6">
          <w:rPr>
            <w:noProof/>
            <w:webHidden/>
          </w:rPr>
          <w:fldChar w:fldCharType="begin"/>
        </w:r>
        <w:r w:rsidR="00A23C1B">
          <w:rPr>
            <w:noProof/>
            <w:webHidden/>
          </w:rPr>
          <w:instrText xml:space="preserve"> PAGEREF _Toc365552723 \h </w:instrText>
        </w:r>
        <w:r w:rsidR="003E07B6">
          <w:rPr>
            <w:noProof/>
            <w:webHidden/>
          </w:rPr>
        </w:r>
        <w:r w:rsidR="003E07B6">
          <w:rPr>
            <w:noProof/>
            <w:webHidden/>
          </w:rPr>
          <w:fldChar w:fldCharType="separate"/>
        </w:r>
        <w:r w:rsidR="00A23C1B">
          <w:rPr>
            <w:noProof/>
            <w:webHidden/>
          </w:rPr>
          <w:t>222</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724" w:history="1">
        <w:r w:rsidR="00A23C1B" w:rsidRPr="00530AE4">
          <w:rPr>
            <w:rStyle w:val="Lienhypertexte"/>
            <w:noProof/>
          </w:rPr>
          <w:t>5.2.1</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Introduction</w:t>
        </w:r>
        <w:r w:rsidR="00A23C1B">
          <w:rPr>
            <w:noProof/>
            <w:webHidden/>
          </w:rPr>
          <w:tab/>
        </w:r>
        <w:r w:rsidR="003E07B6">
          <w:rPr>
            <w:noProof/>
            <w:webHidden/>
          </w:rPr>
          <w:fldChar w:fldCharType="begin"/>
        </w:r>
        <w:r w:rsidR="00A23C1B">
          <w:rPr>
            <w:noProof/>
            <w:webHidden/>
          </w:rPr>
          <w:instrText xml:space="preserve"> PAGEREF _Toc365552724 \h </w:instrText>
        </w:r>
        <w:r w:rsidR="003E07B6">
          <w:rPr>
            <w:noProof/>
            <w:webHidden/>
          </w:rPr>
        </w:r>
        <w:r w:rsidR="003E07B6">
          <w:rPr>
            <w:noProof/>
            <w:webHidden/>
          </w:rPr>
          <w:fldChar w:fldCharType="separate"/>
        </w:r>
        <w:r w:rsidR="00A23C1B">
          <w:rPr>
            <w:noProof/>
            <w:webHidden/>
          </w:rPr>
          <w:t>222</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725" w:history="1">
        <w:r w:rsidR="00A23C1B" w:rsidRPr="00530AE4">
          <w:rPr>
            <w:rStyle w:val="Lienhypertexte"/>
            <w:noProof/>
          </w:rPr>
          <w:t>5.2.2</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Overview</w:t>
        </w:r>
        <w:r w:rsidR="00A23C1B">
          <w:rPr>
            <w:noProof/>
            <w:webHidden/>
          </w:rPr>
          <w:tab/>
        </w:r>
        <w:r w:rsidR="003E07B6">
          <w:rPr>
            <w:noProof/>
            <w:webHidden/>
          </w:rPr>
          <w:fldChar w:fldCharType="begin"/>
        </w:r>
        <w:r w:rsidR="00A23C1B">
          <w:rPr>
            <w:noProof/>
            <w:webHidden/>
          </w:rPr>
          <w:instrText xml:space="preserve"> PAGEREF _Toc365552725 \h </w:instrText>
        </w:r>
        <w:r w:rsidR="003E07B6">
          <w:rPr>
            <w:noProof/>
            <w:webHidden/>
          </w:rPr>
        </w:r>
        <w:r w:rsidR="003E07B6">
          <w:rPr>
            <w:noProof/>
            <w:webHidden/>
          </w:rPr>
          <w:fldChar w:fldCharType="separate"/>
        </w:r>
        <w:r w:rsidR="00A23C1B">
          <w:rPr>
            <w:noProof/>
            <w:webHidden/>
          </w:rPr>
          <w:t>222</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726" w:history="1">
        <w:r w:rsidR="00A23C1B" w:rsidRPr="00530AE4">
          <w:rPr>
            <w:rStyle w:val="Lienhypertexte"/>
            <w:noProof/>
          </w:rPr>
          <w:t>5.2.3</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Development, testing and integration</w:t>
        </w:r>
        <w:r w:rsidR="00A23C1B">
          <w:rPr>
            <w:noProof/>
            <w:webHidden/>
          </w:rPr>
          <w:tab/>
        </w:r>
        <w:r w:rsidR="003E07B6">
          <w:rPr>
            <w:noProof/>
            <w:webHidden/>
          </w:rPr>
          <w:fldChar w:fldCharType="begin"/>
        </w:r>
        <w:r w:rsidR="00A23C1B">
          <w:rPr>
            <w:noProof/>
            <w:webHidden/>
          </w:rPr>
          <w:instrText xml:space="preserve"> PAGEREF _Toc365552726 \h </w:instrText>
        </w:r>
        <w:r w:rsidR="003E07B6">
          <w:rPr>
            <w:noProof/>
            <w:webHidden/>
          </w:rPr>
        </w:r>
        <w:r w:rsidR="003E07B6">
          <w:rPr>
            <w:noProof/>
            <w:webHidden/>
          </w:rPr>
          <w:fldChar w:fldCharType="separate"/>
        </w:r>
        <w:r w:rsidR="00A23C1B">
          <w:rPr>
            <w:noProof/>
            <w:webHidden/>
          </w:rPr>
          <w:t>223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27" w:history="1">
        <w:r w:rsidR="00A23C1B" w:rsidRPr="00530AE4">
          <w:rPr>
            <w:rStyle w:val="Lienhypertexte"/>
            <w:rFonts w:cs="Arial"/>
            <w:noProof/>
            <w:snapToGrid w:val="0"/>
            <w:w w:val="0"/>
          </w:rPr>
          <w:t>5.2.3.1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TEST environment (QT) overview</w:t>
        </w:r>
        <w:r w:rsidR="00A23C1B">
          <w:rPr>
            <w:noProof/>
            <w:webHidden/>
          </w:rPr>
          <w:tab/>
        </w:r>
        <w:r w:rsidR="003E07B6">
          <w:rPr>
            <w:noProof/>
            <w:webHidden/>
          </w:rPr>
          <w:fldChar w:fldCharType="begin"/>
        </w:r>
        <w:r w:rsidR="00A23C1B">
          <w:rPr>
            <w:noProof/>
            <w:webHidden/>
          </w:rPr>
          <w:instrText xml:space="preserve"> PAGEREF _Toc365552727 \h </w:instrText>
        </w:r>
        <w:r w:rsidR="003E07B6">
          <w:rPr>
            <w:noProof/>
            <w:webHidden/>
          </w:rPr>
        </w:r>
        <w:r w:rsidR="003E07B6">
          <w:rPr>
            <w:noProof/>
            <w:webHidden/>
          </w:rPr>
          <w:fldChar w:fldCharType="separate"/>
        </w:r>
        <w:r w:rsidR="00A23C1B">
          <w:rPr>
            <w:noProof/>
            <w:webHidden/>
          </w:rPr>
          <w:t>223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28" w:history="1">
        <w:r w:rsidR="00A23C1B" w:rsidRPr="00530AE4">
          <w:rPr>
            <w:rStyle w:val="Lienhypertexte"/>
            <w:rFonts w:cs="Arial"/>
            <w:noProof/>
            <w:snapToGrid w:val="0"/>
            <w:w w:val="0"/>
          </w:rPr>
          <w:t>5.2.3.2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PRE-OPER environment (QO) overview</w:t>
        </w:r>
        <w:r w:rsidR="00A23C1B">
          <w:rPr>
            <w:noProof/>
            <w:webHidden/>
          </w:rPr>
          <w:tab/>
        </w:r>
        <w:r w:rsidR="003E07B6">
          <w:rPr>
            <w:noProof/>
            <w:webHidden/>
          </w:rPr>
          <w:fldChar w:fldCharType="begin"/>
        </w:r>
        <w:r w:rsidR="00A23C1B">
          <w:rPr>
            <w:noProof/>
            <w:webHidden/>
          </w:rPr>
          <w:instrText xml:space="preserve"> PAGEREF _Toc365552728 \h </w:instrText>
        </w:r>
        <w:r w:rsidR="003E07B6">
          <w:rPr>
            <w:noProof/>
            <w:webHidden/>
          </w:rPr>
        </w:r>
        <w:r w:rsidR="003E07B6">
          <w:rPr>
            <w:noProof/>
            <w:webHidden/>
          </w:rPr>
          <w:fldChar w:fldCharType="separate"/>
        </w:r>
        <w:r w:rsidR="00A23C1B">
          <w:rPr>
            <w:noProof/>
            <w:webHidden/>
          </w:rPr>
          <w:t>225</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29" w:history="1">
        <w:r w:rsidR="00A23C1B" w:rsidRPr="00530AE4">
          <w:rPr>
            <w:rStyle w:val="Lienhypertexte"/>
            <w:rFonts w:cs="Arial"/>
            <w:noProof/>
            <w:snapToGrid w:val="0"/>
            <w:w w:val="0"/>
          </w:rPr>
          <w:t>5.2.3.3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Production environment overview</w:t>
        </w:r>
        <w:r w:rsidR="00A23C1B">
          <w:rPr>
            <w:noProof/>
            <w:webHidden/>
          </w:rPr>
          <w:tab/>
        </w:r>
        <w:r w:rsidR="003E07B6">
          <w:rPr>
            <w:noProof/>
            <w:webHidden/>
          </w:rPr>
          <w:fldChar w:fldCharType="begin"/>
        </w:r>
        <w:r w:rsidR="00A23C1B">
          <w:rPr>
            <w:noProof/>
            <w:webHidden/>
          </w:rPr>
          <w:instrText xml:space="preserve"> PAGEREF _Toc365552729 \h </w:instrText>
        </w:r>
        <w:r w:rsidR="003E07B6">
          <w:rPr>
            <w:noProof/>
            <w:webHidden/>
          </w:rPr>
        </w:r>
        <w:r w:rsidR="003E07B6">
          <w:rPr>
            <w:noProof/>
            <w:webHidden/>
          </w:rPr>
          <w:fldChar w:fldCharType="separate"/>
        </w:r>
        <w:r w:rsidR="00A23C1B">
          <w:rPr>
            <w:noProof/>
            <w:webHidden/>
          </w:rPr>
          <w:t>227</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730" w:history="1">
        <w:r w:rsidR="00A23C1B" w:rsidRPr="00530AE4">
          <w:rPr>
            <w:rStyle w:val="Lienhypertexte"/>
            <w:noProof/>
          </w:rPr>
          <w:t>5.2.4</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Physical architecture deployed at IFREMER</w:t>
        </w:r>
        <w:r w:rsidR="00A23C1B">
          <w:rPr>
            <w:noProof/>
            <w:webHidden/>
          </w:rPr>
          <w:tab/>
        </w:r>
        <w:r w:rsidR="003E07B6">
          <w:rPr>
            <w:noProof/>
            <w:webHidden/>
          </w:rPr>
          <w:fldChar w:fldCharType="begin"/>
        </w:r>
        <w:r w:rsidR="00A23C1B">
          <w:rPr>
            <w:noProof/>
            <w:webHidden/>
          </w:rPr>
          <w:instrText xml:space="preserve"> PAGEREF _Toc365552730 \h </w:instrText>
        </w:r>
        <w:r w:rsidR="003E07B6">
          <w:rPr>
            <w:noProof/>
            <w:webHidden/>
          </w:rPr>
        </w:r>
        <w:r w:rsidR="003E07B6">
          <w:rPr>
            <w:noProof/>
            <w:webHidden/>
          </w:rPr>
          <w:fldChar w:fldCharType="separate"/>
        </w:r>
        <w:r w:rsidR="00A23C1B">
          <w:rPr>
            <w:noProof/>
            <w:webHidden/>
          </w:rPr>
          <w:t>227</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31" w:history="1">
        <w:r w:rsidR="00A23C1B" w:rsidRPr="00530AE4">
          <w:rPr>
            <w:rStyle w:val="Lienhypertexte"/>
            <w:rFonts w:cs="Arial"/>
            <w:noProof/>
            <w:snapToGrid w:val="0"/>
            <w:w w:val="0"/>
          </w:rPr>
          <w:t>5.2.4.1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Component List</w:t>
        </w:r>
        <w:r w:rsidR="00A23C1B">
          <w:rPr>
            <w:noProof/>
            <w:webHidden/>
          </w:rPr>
          <w:tab/>
        </w:r>
        <w:r w:rsidR="003E07B6">
          <w:rPr>
            <w:noProof/>
            <w:webHidden/>
          </w:rPr>
          <w:fldChar w:fldCharType="begin"/>
        </w:r>
        <w:r w:rsidR="00A23C1B">
          <w:rPr>
            <w:noProof/>
            <w:webHidden/>
          </w:rPr>
          <w:instrText xml:space="preserve"> PAGEREF _Toc365552731 \h </w:instrText>
        </w:r>
        <w:r w:rsidR="003E07B6">
          <w:rPr>
            <w:noProof/>
            <w:webHidden/>
          </w:rPr>
        </w:r>
        <w:r w:rsidR="003E07B6">
          <w:rPr>
            <w:noProof/>
            <w:webHidden/>
          </w:rPr>
          <w:fldChar w:fldCharType="separate"/>
        </w:r>
        <w:r w:rsidR="00A23C1B">
          <w:rPr>
            <w:noProof/>
            <w:webHidden/>
          </w:rPr>
          <w:t>228</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32" w:history="1">
        <w:r w:rsidR="00A23C1B" w:rsidRPr="00530AE4">
          <w:rPr>
            <w:rStyle w:val="Lienhypertexte"/>
            <w:rFonts w:cs="Arial"/>
            <w:noProof/>
            <w:snapToGrid w:val="0"/>
            <w:w w:val="0"/>
          </w:rPr>
          <w:t>5.2.4.2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Details of implementation</w:t>
        </w:r>
        <w:r w:rsidR="00A23C1B">
          <w:rPr>
            <w:noProof/>
            <w:webHidden/>
          </w:rPr>
          <w:tab/>
        </w:r>
        <w:r w:rsidR="003E07B6">
          <w:rPr>
            <w:noProof/>
            <w:webHidden/>
          </w:rPr>
          <w:fldChar w:fldCharType="begin"/>
        </w:r>
        <w:r w:rsidR="00A23C1B">
          <w:rPr>
            <w:noProof/>
            <w:webHidden/>
          </w:rPr>
          <w:instrText xml:space="preserve"> PAGEREF _Toc365552732 \h </w:instrText>
        </w:r>
        <w:r w:rsidR="003E07B6">
          <w:rPr>
            <w:noProof/>
            <w:webHidden/>
          </w:rPr>
        </w:r>
        <w:r w:rsidR="003E07B6">
          <w:rPr>
            <w:noProof/>
            <w:webHidden/>
          </w:rPr>
          <w:fldChar w:fldCharType="separate"/>
        </w:r>
        <w:r w:rsidR="00A23C1B">
          <w:rPr>
            <w:noProof/>
            <w:webHidden/>
          </w:rPr>
          <w:t>228</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33" w:history="1">
        <w:r w:rsidR="00A23C1B" w:rsidRPr="00530AE4">
          <w:rPr>
            <w:rStyle w:val="Lienhypertexte"/>
            <w:rFonts w:cs="Arial"/>
            <w:noProof/>
            <w:snapToGrid w:val="0"/>
            <w:w w:val="0"/>
          </w:rPr>
          <w:t>5.2.4.2.1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Reverse proxy and internet connection</w:t>
        </w:r>
        <w:r w:rsidR="00A23C1B">
          <w:rPr>
            <w:noProof/>
            <w:webHidden/>
          </w:rPr>
          <w:tab/>
        </w:r>
        <w:r w:rsidR="003E07B6">
          <w:rPr>
            <w:noProof/>
            <w:webHidden/>
          </w:rPr>
          <w:fldChar w:fldCharType="begin"/>
        </w:r>
        <w:r w:rsidR="00A23C1B">
          <w:rPr>
            <w:noProof/>
            <w:webHidden/>
          </w:rPr>
          <w:instrText xml:space="preserve"> PAGEREF _Toc365552733 \h </w:instrText>
        </w:r>
        <w:r w:rsidR="003E07B6">
          <w:rPr>
            <w:noProof/>
            <w:webHidden/>
          </w:rPr>
        </w:r>
        <w:r w:rsidR="003E07B6">
          <w:rPr>
            <w:noProof/>
            <w:webHidden/>
          </w:rPr>
          <w:fldChar w:fldCharType="separate"/>
        </w:r>
        <w:r w:rsidR="00A23C1B">
          <w:rPr>
            <w:noProof/>
            <w:webHidden/>
          </w:rPr>
          <w:t>230</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34" w:history="1">
        <w:r w:rsidR="00A23C1B" w:rsidRPr="00530AE4">
          <w:rPr>
            <w:rStyle w:val="Lienhypertexte"/>
            <w:rFonts w:cs="Arial"/>
            <w:noProof/>
            <w:snapToGrid w:val="0"/>
            <w:w w:val="0"/>
          </w:rPr>
          <w:t>5.2.4.2.2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Tomcat server</w:t>
        </w:r>
        <w:r w:rsidR="00A23C1B">
          <w:rPr>
            <w:noProof/>
            <w:webHidden/>
          </w:rPr>
          <w:tab/>
        </w:r>
        <w:r w:rsidR="003E07B6">
          <w:rPr>
            <w:noProof/>
            <w:webHidden/>
          </w:rPr>
          <w:fldChar w:fldCharType="begin"/>
        </w:r>
        <w:r w:rsidR="00A23C1B">
          <w:rPr>
            <w:noProof/>
            <w:webHidden/>
          </w:rPr>
          <w:instrText xml:space="preserve"> PAGEREF _Toc365552734 \h </w:instrText>
        </w:r>
        <w:r w:rsidR="003E07B6">
          <w:rPr>
            <w:noProof/>
            <w:webHidden/>
          </w:rPr>
        </w:r>
        <w:r w:rsidR="003E07B6">
          <w:rPr>
            <w:noProof/>
            <w:webHidden/>
          </w:rPr>
          <w:fldChar w:fldCharType="separate"/>
        </w:r>
        <w:r w:rsidR="00A23C1B">
          <w:rPr>
            <w:noProof/>
            <w:webHidden/>
          </w:rPr>
          <w:t>230</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35" w:history="1">
        <w:r w:rsidR="00A23C1B" w:rsidRPr="00530AE4">
          <w:rPr>
            <w:rStyle w:val="Lienhypertexte"/>
            <w:rFonts w:cs="Arial"/>
            <w:noProof/>
            <w:snapToGrid w:val="0"/>
            <w:w w:val="0"/>
          </w:rPr>
          <w:t>5.2.4.2.3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Apache server</w:t>
        </w:r>
        <w:r w:rsidR="00A23C1B">
          <w:rPr>
            <w:noProof/>
            <w:webHidden/>
          </w:rPr>
          <w:tab/>
        </w:r>
        <w:r w:rsidR="003E07B6">
          <w:rPr>
            <w:noProof/>
            <w:webHidden/>
          </w:rPr>
          <w:fldChar w:fldCharType="begin"/>
        </w:r>
        <w:r w:rsidR="00A23C1B">
          <w:rPr>
            <w:noProof/>
            <w:webHidden/>
          </w:rPr>
          <w:instrText xml:space="preserve"> PAGEREF _Toc365552735 \h </w:instrText>
        </w:r>
        <w:r w:rsidR="003E07B6">
          <w:rPr>
            <w:noProof/>
            <w:webHidden/>
          </w:rPr>
        </w:r>
        <w:r w:rsidR="003E07B6">
          <w:rPr>
            <w:noProof/>
            <w:webHidden/>
          </w:rPr>
          <w:fldChar w:fldCharType="separate"/>
        </w:r>
        <w:r w:rsidR="00A23C1B">
          <w:rPr>
            <w:noProof/>
            <w:webHidden/>
          </w:rPr>
          <w:t>231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36" w:history="1">
        <w:r w:rsidR="00A23C1B" w:rsidRPr="00530AE4">
          <w:rPr>
            <w:rStyle w:val="Lienhypertexte"/>
            <w:rFonts w:cs="Arial"/>
            <w:noProof/>
            <w:snapToGrid w:val="0"/>
            <w:w w:val="0"/>
          </w:rPr>
          <w:t>5.2.4.2.4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Batch system</w:t>
        </w:r>
        <w:r w:rsidR="00A23C1B">
          <w:rPr>
            <w:noProof/>
            <w:webHidden/>
          </w:rPr>
          <w:tab/>
        </w:r>
        <w:r w:rsidR="003E07B6">
          <w:rPr>
            <w:noProof/>
            <w:webHidden/>
          </w:rPr>
          <w:fldChar w:fldCharType="begin"/>
        </w:r>
        <w:r w:rsidR="00A23C1B">
          <w:rPr>
            <w:noProof/>
            <w:webHidden/>
          </w:rPr>
          <w:instrText xml:space="preserve"> PAGEREF _Toc365552736 \h </w:instrText>
        </w:r>
        <w:r w:rsidR="003E07B6">
          <w:rPr>
            <w:noProof/>
            <w:webHidden/>
          </w:rPr>
        </w:r>
        <w:r w:rsidR="003E07B6">
          <w:rPr>
            <w:noProof/>
            <w:webHidden/>
          </w:rPr>
          <w:fldChar w:fldCharType="separate"/>
        </w:r>
        <w:r w:rsidR="00A23C1B">
          <w:rPr>
            <w:noProof/>
            <w:webHidden/>
          </w:rPr>
          <w:t>231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37" w:history="1">
        <w:r w:rsidR="00A23C1B" w:rsidRPr="00530AE4">
          <w:rPr>
            <w:rStyle w:val="Lienhypertexte"/>
            <w:rFonts w:cs="Arial"/>
            <w:noProof/>
            <w:snapToGrid w:val="0"/>
            <w:w w:val="0"/>
          </w:rPr>
          <w:t>5.2.4.2.5</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postgreSQL RDBMS server</w:t>
        </w:r>
        <w:r w:rsidR="00A23C1B">
          <w:rPr>
            <w:noProof/>
            <w:webHidden/>
          </w:rPr>
          <w:tab/>
        </w:r>
        <w:r w:rsidR="003E07B6">
          <w:rPr>
            <w:noProof/>
            <w:webHidden/>
          </w:rPr>
          <w:fldChar w:fldCharType="begin"/>
        </w:r>
        <w:r w:rsidR="00A23C1B">
          <w:rPr>
            <w:noProof/>
            <w:webHidden/>
          </w:rPr>
          <w:instrText xml:space="preserve"> PAGEREF _Toc365552737 \h </w:instrText>
        </w:r>
        <w:r w:rsidR="003E07B6">
          <w:rPr>
            <w:noProof/>
            <w:webHidden/>
          </w:rPr>
        </w:r>
        <w:r w:rsidR="003E07B6">
          <w:rPr>
            <w:noProof/>
            <w:webHidden/>
          </w:rPr>
          <w:fldChar w:fldCharType="separate"/>
        </w:r>
        <w:r w:rsidR="00A23C1B">
          <w:rPr>
            <w:noProof/>
            <w:webHidden/>
          </w:rPr>
          <w:t>231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38" w:history="1">
        <w:r w:rsidR="00A23C1B" w:rsidRPr="00530AE4">
          <w:rPr>
            <w:rStyle w:val="Lienhypertexte"/>
            <w:rFonts w:cs="Arial"/>
            <w:noProof/>
            <w:snapToGrid w:val="0"/>
            <w:w w:val="0"/>
          </w:rPr>
          <w:t>5.2.4.2.6</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Monitoring engine server</w:t>
        </w:r>
        <w:r w:rsidR="00A23C1B">
          <w:rPr>
            <w:noProof/>
            <w:webHidden/>
          </w:rPr>
          <w:tab/>
        </w:r>
        <w:r w:rsidR="003E07B6">
          <w:rPr>
            <w:noProof/>
            <w:webHidden/>
          </w:rPr>
          <w:fldChar w:fldCharType="begin"/>
        </w:r>
        <w:r w:rsidR="00A23C1B">
          <w:rPr>
            <w:noProof/>
            <w:webHidden/>
          </w:rPr>
          <w:instrText xml:space="preserve"> PAGEREF _Toc365552738 \h </w:instrText>
        </w:r>
        <w:r w:rsidR="003E07B6">
          <w:rPr>
            <w:noProof/>
            <w:webHidden/>
          </w:rPr>
        </w:r>
        <w:r w:rsidR="003E07B6">
          <w:rPr>
            <w:noProof/>
            <w:webHidden/>
          </w:rPr>
          <w:fldChar w:fldCharType="separate"/>
        </w:r>
        <w:r w:rsidR="00A23C1B">
          <w:rPr>
            <w:noProof/>
            <w:webHidden/>
          </w:rPr>
          <w:t>231</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39" w:history="1">
        <w:r w:rsidR="00A23C1B" w:rsidRPr="00530AE4">
          <w:rPr>
            <w:rStyle w:val="Lienhypertexte"/>
            <w:rFonts w:cs="Arial"/>
            <w:noProof/>
            <w:snapToGrid w:val="0"/>
            <w:w w:val="0"/>
          </w:rPr>
          <w:t>5.2.4.3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Details of deployment</w:t>
        </w:r>
        <w:r w:rsidR="00A23C1B">
          <w:rPr>
            <w:noProof/>
            <w:webHidden/>
          </w:rPr>
          <w:tab/>
        </w:r>
        <w:r w:rsidR="003E07B6">
          <w:rPr>
            <w:noProof/>
            <w:webHidden/>
          </w:rPr>
          <w:fldChar w:fldCharType="begin"/>
        </w:r>
        <w:r w:rsidR="00A23C1B">
          <w:rPr>
            <w:noProof/>
            <w:webHidden/>
          </w:rPr>
          <w:instrText xml:space="preserve"> PAGEREF _Toc365552739 \h </w:instrText>
        </w:r>
        <w:r w:rsidR="003E07B6">
          <w:rPr>
            <w:noProof/>
            <w:webHidden/>
          </w:rPr>
        </w:r>
        <w:r w:rsidR="003E07B6">
          <w:rPr>
            <w:noProof/>
            <w:webHidden/>
          </w:rPr>
          <w:fldChar w:fldCharType="separate"/>
        </w:r>
        <w:r w:rsidR="00A23C1B">
          <w:rPr>
            <w:noProof/>
            <w:webHidden/>
          </w:rPr>
          <w:t>231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40" w:history="1">
        <w:r w:rsidR="00A23C1B" w:rsidRPr="00530AE4">
          <w:rPr>
            <w:rStyle w:val="Lienhypertexte"/>
            <w:rFonts w:cs="Arial"/>
            <w:noProof/>
            <w:snapToGrid w:val="0"/>
            <w:w w:val="0"/>
          </w:rPr>
          <w:t>5.2.4.3.1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GEONETWORK: product and access service metadata management</w:t>
        </w:r>
        <w:r w:rsidR="00A23C1B">
          <w:rPr>
            <w:noProof/>
            <w:webHidden/>
          </w:rPr>
          <w:tab/>
        </w:r>
        <w:r w:rsidR="003E07B6">
          <w:rPr>
            <w:noProof/>
            <w:webHidden/>
          </w:rPr>
          <w:fldChar w:fldCharType="begin"/>
        </w:r>
        <w:r w:rsidR="00A23C1B">
          <w:rPr>
            <w:noProof/>
            <w:webHidden/>
          </w:rPr>
          <w:instrText xml:space="preserve"> PAGEREF _Toc365552740 \h </w:instrText>
        </w:r>
        <w:r w:rsidR="003E07B6">
          <w:rPr>
            <w:noProof/>
            <w:webHidden/>
          </w:rPr>
        </w:r>
        <w:r w:rsidR="003E07B6">
          <w:rPr>
            <w:noProof/>
            <w:webHidden/>
          </w:rPr>
          <w:fldChar w:fldCharType="separate"/>
        </w:r>
        <w:r w:rsidR="00A23C1B">
          <w:rPr>
            <w:noProof/>
            <w:webHidden/>
          </w:rPr>
          <w:t>231</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41" w:history="1">
        <w:r w:rsidR="00A23C1B" w:rsidRPr="00530AE4">
          <w:rPr>
            <w:rStyle w:val="Lienhypertexte"/>
            <w:rFonts w:cs="Arial"/>
            <w:noProof/>
            <w:snapToGrid w:val="0"/>
            <w:w w:val="0"/>
          </w:rPr>
          <w:t>5.2.4.3.2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GEONETWORK-RO</w:t>
        </w:r>
        <w:r w:rsidR="00A23C1B">
          <w:rPr>
            <w:noProof/>
            <w:webHidden/>
          </w:rPr>
          <w:tab/>
        </w:r>
        <w:r w:rsidR="003E07B6">
          <w:rPr>
            <w:noProof/>
            <w:webHidden/>
          </w:rPr>
          <w:fldChar w:fldCharType="begin"/>
        </w:r>
        <w:r w:rsidR="00A23C1B">
          <w:rPr>
            <w:noProof/>
            <w:webHidden/>
          </w:rPr>
          <w:instrText xml:space="preserve"> PAGEREF _Toc365552741 \h </w:instrText>
        </w:r>
        <w:r w:rsidR="003E07B6">
          <w:rPr>
            <w:noProof/>
            <w:webHidden/>
          </w:rPr>
        </w:r>
        <w:r w:rsidR="003E07B6">
          <w:rPr>
            <w:noProof/>
            <w:webHidden/>
          </w:rPr>
          <w:fldChar w:fldCharType="separate"/>
        </w:r>
        <w:r w:rsidR="00A23C1B">
          <w:rPr>
            <w:noProof/>
            <w:webHidden/>
          </w:rPr>
          <w:t>232</w:t>
        </w:r>
        <w:r w:rsidR="003E07B6">
          <w:rPr>
            <w:noProof/>
            <w:webHidden/>
          </w:rPr>
          <w:fldChar w:fldCharType="end"/>
        </w:r>
      </w:hyperlink>
    </w:p>
    <w:p w:rsidR="00A23C1B" w:rsidRDefault="001244A2">
      <w:pPr>
        <w:pStyle w:val="TM5"/>
        <w:tabs>
          <w:tab w:val="left" w:pos="1760"/>
          <w:tab w:val="right" w:leader="dot" w:pos="9061"/>
        </w:tabs>
        <w:rPr>
          <w:rFonts w:asciiTheme="minorHAnsi" w:eastAsiaTheme="minorEastAsia" w:hAnsiTheme="minorHAnsi" w:cstheme="minorBidi"/>
          <w:noProof/>
          <w:sz w:val="22"/>
          <w:szCs w:val="22"/>
          <w:lang w:val="fr-FR" w:eastAsia="fr-FR"/>
        </w:rPr>
      </w:pPr>
      <w:hyperlink w:anchor="_Toc365552742" w:history="1">
        <w:r w:rsidR="00A23C1B" w:rsidRPr="00530AE4">
          <w:rPr>
            <w:rStyle w:val="Lienhypertexte"/>
            <w:rFonts w:cs="Arial"/>
            <w:noProof/>
            <w:snapToGrid w:val="0"/>
            <w:w w:val="0"/>
          </w:rPr>
          <w:t>5.2.4.3.3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NAGIOS-CIS-IFR: system monitoring engine</w:t>
        </w:r>
        <w:r w:rsidR="00A23C1B">
          <w:rPr>
            <w:noProof/>
            <w:webHidden/>
          </w:rPr>
          <w:tab/>
        </w:r>
        <w:r w:rsidR="003E07B6">
          <w:rPr>
            <w:noProof/>
            <w:webHidden/>
          </w:rPr>
          <w:fldChar w:fldCharType="begin"/>
        </w:r>
        <w:r w:rsidR="00A23C1B">
          <w:rPr>
            <w:noProof/>
            <w:webHidden/>
          </w:rPr>
          <w:instrText xml:space="preserve"> PAGEREF _Toc365552742 \h </w:instrText>
        </w:r>
        <w:r w:rsidR="003E07B6">
          <w:rPr>
            <w:noProof/>
            <w:webHidden/>
          </w:rPr>
        </w:r>
        <w:r w:rsidR="003E07B6">
          <w:rPr>
            <w:noProof/>
            <w:webHidden/>
          </w:rPr>
          <w:fldChar w:fldCharType="separate"/>
        </w:r>
        <w:r w:rsidR="00A23C1B">
          <w:rPr>
            <w:noProof/>
            <w:webHidden/>
          </w:rPr>
          <w:t>232</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743" w:history="1">
        <w:r w:rsidR="00A23C1B" w:rsidRPr="00530AE4">
          <w:rPr>
            <w:rStyle w:val="Lienhypertexte"/>
            <w:noProof/>
          </w:rPr>
          <w:t>5.2.5</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Physical architecture deployed at CLS</w:t>
        </w:r>
        <w:r w:rsidR="00A23C1B">
          <w:rPr>
            <w:noProof/>
            <w:webHidden/>
          </w:rPr>
          <w:tab/>
        </w:r>
        <w:r w:rsidR="003E07B6">
          <w:rPr>
            <w:noProof/>
            <w:webHidden/>
          </w:rPr>
          <w:fldChar w:fldCharType="begin"/>
        </w:r>
        <w:r w:rsidR="00A23C1B">
          <w:rPr>
            <w:noProof/>
            <w:webHidden/>
          </w:rPr>
          <w:instrText xml:space="preserve"> PAGEREF _Toc365552743 \h </w:instrText>
        </w:r>
        <w:r w:rsidR="003E07B6">
          <w:rPr>
            <w:noProof/>
            <w:webHidden/>
          </w:rPr>
        </w:r>
        <w:r w:rsidR="003E07B6">
          <w:rPr>
            <w:noProof/>
            <w:webHidden/>
          </w:rPr>
          <w:fldChar w:fldCharType="separate"/>
        </w:r>
        <w:r w:rsidR="00A23C1B">
          <w:rPr>
            <w:noProof/>
            <w:webHidden/>
          </w:rPr>
          <w:t>233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44" w:history="1">
        <w:r w:rsidR="00A23C1B" w:rsidRPr="00530AE4">
          <w:rPr>
            <w:rStyle w:val="Lienhypertexte"/>
            <w:rFonts w:cs="Arial"/>
            <w:noProof/>
            <w:snapToGrid w:val="0"/>
            <w:w w:val="0"/>
          </w:rPr>
          <w:t>5.2.5.1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Component List</w:t>
        </w:r>
        <w:r w:rsidR="00A23C1B">
          <w:rPr>
            <w:noProof/>
            <w:webHidden/>
          </w:rPr>
          <w:tab/>
        </w:r>
        <w:r w:rsidR="003E07B6">
          <w:rPr>
            <w:noProof/>
            <w:webHidden/>
          </w:rPr>
          <w:fldChar w:fldCharType="begin"/>
        </w:r>
        <w:r w:rsidR="00A23C1B">
          <w:rPr>
            <w:noProof/>
            <w:webHidden/>
          </w:rPr>
          <w:instrText xml:space="preserve"> PAGEREF _Toc365552744 \h </w:instrText>
        </w:r>
        <w:r w:rsidR="003E07B6">
          <w:rPr>
            <w:noProof/>
            <w:webHidden/>
          </w:rPr>
        </w:r>
        <w:r w:rsidR="003E07B6">
          <w:rPr>
            <w:noProof/>
            <w:webHidden/>
          </w:rPr>
          <w:fldChar w:fldCharType="separate"/>
        </w:r>
        <w:r w:rsidR="00A23C1B">
          <w:rPr>
            <w:noProof/>
            <w:webHidden/>
          </w:rPr>
          <w:t>233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45" w:history="1">
        <w:r w:rsidR="00A23C1B" w:rsidRPr="00530AE4">
          <w:rPr>
            <w:rStyle w:val="Lienhypertexte"/>
            <w:rFonts w:cs="Arial"/>
            <w:noProof/>
            <w:snapToGrid w:val="0"/>
            <w:w w:val="0"/>
          </w:rPr>
          <w:t>5.2.5.2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Details of implementation</w:t>
        </w:r>
        <w:r w:rsidR="00A23C1B">
          <w:rPr>
            <w:noProof/>
            <w:webHidden/>
          </w:rPr>
          <w:tab/>
        </w:r>
        <w:r w:rsidR="003E07B6">
          <w:rPr>
            <w:noProof/>
            <w:webHidden/>
          </w:rPr>
          <w:fldChar w:fldCharType="begin"/>
        </w:r>
        <w:r w:rsidR="00A23C1B">
          <w:rPr>
            <w:noProof/>
            <w:webHidden/>
          </w:rPr>
          <w:instrText xml:space="preserve"> PAGEREF _Toc365552745 \h </w:instrText>
        </w:r>
        <w:r w:rsidR="003E07B6">
          <w:rPr>
            <w:noProof/>
            <w:webHidden/>
          </w:rPr>
        </w:r>
        <w:r w:rsidR="003E07B6">
          <w:rPr>
            <w:noProof/>
            <w:webHidden/>
          </w:rPr>
          <w:fldChar w:fldCharType="separate"/>
        </w:r>
        <w:r w:rsidR="00A23C1B">
          <w:rPr>
            <w:noProof/>
            <w:webHidden/>
          </w:rPr>
          <w:t>233</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46" w:history="1">
        <w:r w:rsidR="00A23C1B" w:rsidRPr="00530AE4">
          <w:rPr>
            <w:rStyle w:val="Lienhypertexte"/>
            <w:rFonts w:cs="Arial"/>
            <w:noProof/>
            <w:snapToGrid w:val="0"/>
            <w:w w:val="0"/>
          </w:rPr>
          <w:t>5.2.5.3</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Backup and redundancy</w:t>
        </w:r>
        <w:r w:rsidR="00A23C1B">
          <w:rPr>
            <w:noProof/>
            <w:webHidden/>
          </w:rPr>
          <w:tab/>
        </w:r>
        <w:r w:rsidR="003E07B6">
          <w:rPr>
            <w:noProof/>
            <w:webHidden/>
          </w:rPr>
          <w:fldChar w:fldCharType="begin"/>
        </w:r>
        <w:r w:rsidR="00A23C1B">
          <w:rPr>
            <w:noProof/>
            <w:webHidden/>
          </w:rPr>
          <w:instrText xml:space="preserve"> PAGEREF _Toc365552746 \h </w:instrText>
        </w:r>
        <w:r w:rsidR="003E07B6">
          <w:rPr>
            <w:noProof/>
            <w:webHidden/>
          </w:rPr>
        </w:r>
        <w:r w:rsidR="003E07B6">
          <w:rPr>
            <w:noProof/>
            <w:webHidden/>
          </w:rPr>
          <w:fldChar w:fldCharType="separate"/>
        </w:r>
        <w:r w:rsidR="00A23C1B">
          <w:rPr>
            <w:noProof/>
            <w:webHidden/>
          </w:rPr>
          <w:t>236</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47" w:history="1">
        <w:r w:rsidR="00A23C1B" w:rsidRPr="00530AE4">
          <w:rPr>
            <w:rStyle w:val="Lienhypertexte"/>
            <w:rFonts w:cs="Arial"/>
            <w:noProof/>
            <w:snapToGrid w:val="0"/>
            <w:w w:val="0"/>
          </w:rPr>
          <w:t>5.2.5.4</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 xml:space="preserve">Production environment hardware and operating system </w:t>
        </w:r>
        <w:r w:rsidR="00A23C1B" w:rsidRPr="00530AE4">
          <w:rPr>
            <w:rStyle w:val="Lienhypertexte"/>
            <w:noProof/>
            <w:highlight w:val="yellow"/>
          </w:rPr>
          <w:t>TBU</w:t>
        </w:r>
        <w:r w:rsidR="00A23C1B">
          <w:rPr>
            <w:noProof/>
            <w:webHidden/>
          </w:rPr>
          <w:tab/>
        </w:r>
        <w:r w:rsidR="003E07B6">
          <w:rPr>
            <w:noProof/>
            <w:webHidden/>
          </w:rPr>
          <w:fldChar w:fldCharType="begin"/>
        </w:r>
        <w:r w:rsidR="00A23C1B">
          <w:rPr>
            <w:noProof/>
            <w:webHidden/>
          </w:rPr>
          <w:instrText xml:space="preserve"> PAGEREF _Toc365552747 \h </w:instrText>
        </w:r>
        <w:r w:rsidR="003E07B6">
          <w:rPr>
            <w:noProof/>
            <w:webHidden/>
          </w:rPr>
        </w:r>
        <w:r w:rsidR="003E07B6">
          <w:rPr>
            <w:noProof/>
            <w:webHidden/>
          </w:rPr>
          <w:fldChar w:fldCharType="separate"/>
        </w:r>
        <w:r w:rsidR="00A23C1B">
          <w:rPr>
            <w:noProof/>
            <w:webHidden/>
          </w:rPr>
          <w:t>239</w:t>
        </w:r>
        <w:r w:rsidR="003E07B6">
          <w:rPr>
            <w:noProof/>
            <w:webHidden/>
          </w:rPr>
          <w:fldChar w:fldCharType="end"/>
        </w:r>
      </w:hyperlink>
    </w:p>
    <w:p w:rsidR="00A23C1B" w:rsidRDefault="001244A2">
      <w:pPr>
        <w:pStyle w:val="TM1"/>
        <w:tabs>
          <w:tab w:val="left" w:pos="440"/>
          <w:tab w:val="right" w:leader="dot" w:pos="9061"/>
        </w:tabs>
        <w:rPr>
          <w:rFonts w:asciiTheme="minorHAnsi" w:eastAsiaTheme="minorEastAsia" w:hAnsiTheme="minorHAnsi" w:cstheme="minorBidi"/>
          <w:b w:val="0"/>
          <w:bCs w:val="0"/>
          <w:caps w:val="0"/>
          <w:noProof/>
          <w:sz w:val="22"/>
          <w:szCs w:val="22"/>
          <w:lang w:val="fr-FR" w:eastAsia="fr-FR"/>
        </w:rPr>
      </w:pPr>
      <w:hyperlink w:anchor="_Toc365552748" w:history="1">
        <w:r w:rsidR="00A23C1B" w:rsidRPr="00530AE4">
          <w:rPr>
            <w:rStyle w:val="Lienhypertexte"/>
            <w:noProof/>
          </w:rPr>
          <w:t>6.</w:t>
        </w:r>
        <w:r w:rsidR="00A23C1B">
          <w:rPr>
            <w:rFonts w:asciiTheme="minorHAnsi" w:eastAsiaTheme="minorEastAsia" w:hAnsiTheme="minorHAnsi" w:cstheme="minorBidi"/>
            <w:b w:val="0"/>
            <w:bCs w:val="0"/>
            <w:caps w:val="0"/>
            <w:noProof/>
            <w:sz w:val="22"/>
            <w:szCs w:val="22"/>
            <w:lang w:val="fr-FR" w:eastAsia="fr-FR"/>
          </w:rPr>
          <w:tab/>
        </w:r>
        <w:r w:rsidR="00A23C1B" w:rsidRPr="00530AE4">
          <w:rPr>
            <w:rStyle w:val="Lienhypertexte"/>
            <w:noProof/>
          </w:rPr>
          <w:t>Concept of operations, using the architecture components</w:t>
        </w:r>
        <w:r w:rsidR="00A23C1B">
          <w:rPr>
            <w:noProof/>
            <w:webHidden/>
          </w:rPr>
          <w:tab/>
        </w:r>
        <w:r w:rsidR="003E07B6">
          <w:rPr>
            <w:noProof/>
            <w:webHidden/>
          </w:rPr>
          <w:fldChar w:fldCharType="begin"/>
        </w:r>
        <w:r w:rsidR="00A23C1B">
          <w:rPr>
            <w:noProof/>
            <w:webHidden/>
          </w:rPr>
          <w:instrText xml:space="preserve"> PAGEREF _Toc365552748 \h </w:instrText>
        </w:r>
        <w:r w:rsidR="003E07B6">
          <w:rPr>
            <w:noProof/>
            <w:webHidden/>
          </w:rPr>
        </w:r>
        <w:r w:rsidR="003E07B6">
          <w:rPr>
            <w:noProof/>
            <w:webHidden/>
          </w:rPr>
          <w:fldChar w:fldCharType="separate"/>
        </w:r>
        <w:r w:rsidR="00A23C1B">
          <w:rPr>
            <w:noProof/>
            <w:webHidden/>
          </w:rPr>
          <w:t>240</w:t>
        </w:r>
        <w:r w:rsidR="003E07B6">
          <w:rPr>
            <w:noProof/>
            <w:webHidden/>
          </w:rPr>
          <w:fldChar w:fldCharType="end"/>
        </w:r>
      </w:hyperlink>
    </w:p>
    <w:p w:rsidR="00A23C1B" w:rsidRDefault="001244A2">
      <w:pPr>
        <w:pStyle w:val="TM1"/>
        <w:tabs>
          <w:tab w:val="left" w:pos="440"/>
          <w:tab w:val="right" w:leader="dot" w:pos="9061"/>
        </w:tabs>
        <w:rPr>
          <w:rFonts w:asciiTheme="minorHAnsi" w:eastAsiaTheme="minorEastAsia" w:hAnsiTheme="minorHAnsi" w:cstheme="minorBidi"/>
          <w:b w:val="0"/>
          <w:bCs w:val="0"/>
          <w:caps w:val="0"/>
          <w:noProof/>
          <w:sz w:val="22"/>
          <w:szCs w:val="22"/>
          <w:lang w:val="fr-FR" w:eastAsia="fr-FR"/>
        </w:rPr>
      </w:pPr>
      <w:hyperlink w:anchor="_Toc365552749" w:history="1">
        <w:r w:rsidR="00A23C1B" w:rsidRPr="00530AE4">
          <w:rPr>
            <w:rStyle w:val="Lienhypertexte"/>
            <w:noProof/>
          </w:rPr>
          <w:t>7.</w:t>
        </w:r>
        <w:r w:rsidR="00A23C1B">
          <w:rPr>
            <w:rFonts w:asciiTheme="minorHAnsi" w:eastAsiaTheme="minorEastAsia" w:hAnsiTheme="minorHAnsi" w:cstheme="minorBidi"/>
            <w:b w:val="0"/>
            <w:bCs w:val="0"/>
            <w:caps w:val="0"/>
            <w:noProof/>
            <w:sz w:val="22"/>
            <w:szCs w:val="22"/>
            <w:lang w:val="fr-FR" w:eastAsia="fr-FR"/>
          </w:rPr>
          <w:tab/>
        </w:r>
        <w:r w:rsidR="00A23C1B" w:rsidRPr="00530AE4">
          <w:rPr>
            <w:rStyle w:val="Lienhypertexte"/>
            <w:noProof/>
          </w:rPr>
          <w:t xml:space="preserve">System Design Objectives </w:t>
        </w:r>
        <w:r w:rsidR="00A23C1B">
          <w:rPr>
            <w:noProof/>
            <w:webHidden/>
          </w:rPr>
          <w:tab/>
        </w:r>
        <w:r w:rsidR="003E07B6">
          <w:rPr>
            <w:noProof/>
            <w:webHidden/>
          </w:rPr>
          <w:fldChar w:fldCharType="begin"/>
        </w:r>
        <w:r w:rsidR="00A23C1B">
          <w:rPr>
            <w:noProof/>
            <w:webHidden/>
          </w:rPr>
          <w:instrText xml:space="preserve"> PAGEREF _Toc365552749 \h </w:instrText>
        </w:r>
        <w:r w:rsidR="003E07B6">
          <w:rPr>
            <w:noProof/>
            <w:webHidden/>
          </w:rPr>
        </w:r>
        <w:r w:rsidR="003E07B6">
          <w:rPr>
            <w:noProof/>
            <w:webHidden/>
          </w:rPr>
          <w:fldChar w:fldCharType="separate"/>
        </w:r>
        <w:r w:rsidR="00A23C1B">
          <w:rPr>
            <w:noProof/>
            <w:webHidden/>
          </w:rPr>
          <w:t>241</w:t>
        </w:r>
        <w:r w:rsidR="003E07B6">
          <w:rPr>
            <w:noProof/>
            <w:webHidden/>
          </w:rPr>
          <w:fldChar w:fldCharType="end"/>
        </w:r>
      </w:hyperlink>
    </w:p>
    <w:p w:rsidR="00A23C1B" w:rsidRDefault="001244A2">
      <w:pPr>
        <w:pStyle w:val="TM1"/>
        <w:tabs>
          <w:tab w:val="left" w:pos="440"/>
          <w:tab w:val="right" w:leader="dot" w:pos="9061"/>
        </w:tabs>
        <w:rPr>
          <w:rFonts w:asciiTheme="minorHAnsi" w:eastAsiaTheme="minorEastAsia" w:hAnsiTheme="minorHAnsi" w:cstheme="minorBidi"/>
          <w:b w:val="0"/>
          <w:bCs w:val="0"/>
          <w:caps w:val="0"/>
          <w:noProof/>
          <w:sz w:val="22"/>
          <w:szCs w:val="22"/>
          <w:lang w:val="fr-FR" w:eastAsia="fr-FR"/>
        </w:rPr>
      </w:pPr>
      <w:hyperlink w:anchor="_Toc365552750" w:history="1">
        <w:r w:rsidR="00A23C1B" w:rsidRPr="00530AE4">
          <w:rPr>
            <w:rStyle w:val="Lienhypertexte"/>
            <w:noProof/>
          </w:rPr>
          <w:t>8.</w:t>
        </w:r>
        <w:r w:rsidR="00A23C1B">
          <w:rPr>
            <w:rFonts w:asciiTheme="minorHAnsi" w:eastAsiaTheme="minorEastAsia" w:hAnsiTheme="minorHAnsi" w:cstheme="minorBidi"/>
            <w:b w:val="0"/>
            <w:bCs w:val="0"/>
            <w:caps w:val="0"/>
            <w:noProof/>
            <w:sz w:val="22"/>
            <w:szCs w:val="22"/>
            <w:lang w:val="fr-FR" w:eastAsia="fr-FR"/>
          </w:rPr>
          <w:tab/>
        </w:r>
        <w:r w:rsidR="00A23C1B" w:rsidRPr="00530AE4">
          <w:rPr>
            <w:rStyle w:val="Lienhypertexte"/>
            <w:noProof/>
          </w:rPr>
          <w:t>Appendices</w:t>
        </w:r>
        <w:r w:rsidR="00A23C1B">
          <w:rPr>
            <w:noProof/>
            <w:webHidden/>
          </w:rPr>
          <w:tab/>
        </w:r>
        <w:r w:rsidR="003E07B6">
          <w:rPr>
            <w:noProof/>
            <w:webHidden/>
          </w:rPr>
          <w:fldChar w:fldCharType="begin"/>
        </w:r>
        <w:r w:rsidR="00A23C1B">
          <w:rPr>
            <w:noProof/>
            <w:webHidden/>
          </w:rPr>
          <w:instrText xml:space="preserve"> PAGEREF _Toc365552750 \h </w:instrText>
        </w:r>
        <w:r w:rsidR="003E07B6">
          <w:rPr>
            <w:noProof/>
            <w:webHidden/>
          </w:rPr>
        </w:r>
        <w:r w:rsidR="003E07B6">
          <w:rPr>
            <w:noProof/>
            <w:webHidden/>
          </w:rPr>
          <w:fldChar w:fldCharType="separate"/>
        </w:r>
        <w:r w:rsidR="00A23C1B">
          <w:rPr>
            <w:noProof/>
            <w:webHidden/>
          </w:rPr>
          <w:t>244</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751" w:history="1">
        <w:r w:rsidR="00A23C1B" w:rsidRPr="00530AE4">
          <w:rPr>
            <w:rStyle w:val="Lienhypertexte"/>
            <w:noProof/>
          </w:rPr>
          <w:t>8.1 Requirements traceability and allocations</w:t>
        </w:r>
        <w:r w:rsidR="00A23C1B">
          <w:rPr>
            <w:noProof/>
            <w:webHidden/>
          </w:rPr>
          <w:tab/>
        </w:r>
        <w:r w:rsidR="003E07B6">
          <w:rPr>
            <w:noProof/>
            <w:webHidden/>
          </w:rPr>
          <w:fldChar w:fldCharType="begin"/>
        </w:r>
        <w:r w:rsidR="00A23C1B">
          <w:rPr>
            <w:noProof/>
            <w:webHidden/>
          </w:rPr>
          <w:instrText xml:space="preserve"> PAGEREF _Toc365552751 \h </w:instrText>
        </w:r>
        <w:r w:rsidR="003E07B6">
          <w:rPr>
            <w:noProof/>
            <w:webHidden/>
          </w:rPr>
        </w:r>
        <w:r w:rsidR="003E07B6">
          <w:rPr>
            <w:noProof/>
            <w:webHidden/>
          </w:rPr>
          <w:fldChar w:fldCharType="separate"/>
        </w:r>
        <w:r w:rsidR="00A23C1B">
          <w:rPr>
            <w:noProof/>
            <w:webHidden/>
          </w:rPr>
          <w:t>244</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752" w:history="1">
        <w:r w:rsidR="00A23C1B" w:rsidRPr="00530AE4">
          <w:rPr>
            <w:rStyle w:val="Lienhypertexte"/>
            <w:noProof/>
          </w:rPr>
          <w:t>8.2 Issues (currently in discussion)</w:t>
        </w:r>
        <w:r w:rsidR="00A23C1B">
          <w:rPr>
            <w:noProof/>
            <w:webHidden/>
          </w:rPr>
          <w:tab/>
        </w:r>
        <w:r w:rsidR="003E07B6">
          <w:rPr>
            <w:noProof/>
            <w:webHidden/>
          </w:rPr>
          <w:fldChar w:fldCharType="begin"/>
        </w:r>
        <w:r w:rsidR="00A23C1B">
          <w:rPr>
            <w:noProof/>
            <w:webHidden/>
          </w:rPr>
          <w:instrText xml:space="preserve"> PAGEREF _Toc365552752 \h </w:instrText>
        </w:r>
        <w:r w:rsidR="003E07B6">
          <w:rPr>
            <w:noProof/>
            <w:webHidden/>
          </w:rPr>
        </w:r>
        <w:r w:rsidR="003E07B6">
          <w:rPr>
            <w:noProof/>
            <w:webHidden/>
          </w:rPr>
          <w:fldChar w:fldCharType="separate"/>
        </w:r>
        <w:r w:rsidR="00A23C1B">
          <w:rPr>
            <w:noProof/>
            <w:webHidden/>
          </w:rPr>
          <w:t>244</w:t>
        </w:r>
        <w:r w:rsidR="003E07B6">
          <w:rPr>
            <w:noProof/>
            <w:webHidden/>
          </w:rPr>
          <w:fldChar w:fldCharType="end"/>
        </w:r>
      </w:hyperlink>
    </w:p>
    <w:p w:rsidR="00A23C1B" w:rsidRDefault="001244A2">
      <w:pPr>
        <w:pStyle w:val="TM2"/>
        <w:tabs>
          <w:tab w:val="right" w:leader="dot" w:pos="9061"/>
        </w:tabs>
        <w:rPr>
          <w:rFonts w:asciiTheme="minorHAnsi" w:eastAsiaTheme="minorEastAsia" w:hAnsiTheme="minorHAnsi" w:cstheme="minorBidi"/>
          <w:smallCaps w:val="0"/>
          <w:noProof/>
          <w:sz w:val="22"/>
          <w:szCs w:val="22"/>
          <w:lang w:val="fr-FR" w:eastAsia="fr-FR"/>
        </w:rPr>
      </w:pPr>
      <w:hyperlink w:anchor="_Toc365552753" w:history="1">
        <w:r w:rsidR="00A23C1B" w:rsidRPr="00530AE4">
          <w:rPr>
            <w:rStyle w:val="Lienhypertexte"/>
            <w:noProof/>
          </w:rPr>
          <w:t>8.3 Materials, check list (answers &amp; coverage)</w:t>
        </w:r>
        <w:r w:rsidR="00A23C1B">
          <w:rPr>
            <w:noProof/>
            <w:webHidden/>
          </w:rPr>
          <w:tab/>
        </w:r>
        <w:r w:rsidR="003E07B6">
          <w:rPr>
            <w:noProof/>
            <w:webHidden/>
          </w:rPr>
          <w:fldChar w:fldCharType="begin"/>
        </w:r>
        <w:r w:rsidR="00A23C1B">
          <w:rPr>
            <w:noProof/>
            <w:webHidden/>
          </w:rPr>
          <w:instrText xml:space="preserve"> PAGEREF _Toc365552753 \h </w:instrText>
        </w:r>
        <w:r w:rsidR="003E07B6">
          <w:rPr>
            <w:noProof/>
            <w:webHidden/>
          </w:rPr>
        </w:r>
        <w:r w:rsidR="003E07B6">
          <w:rPr>
            <w:noProof/>
            <w:webHidden/>
          </w:rPr>
          <w:fldChar w:fldCharType="separate"/>
        </w:r>
        <w:r w:rsidR="00A23C1B">
          <w:rPr>
            <w:noProof/>
            <w:webHidden/>
          </w:rPr>
          <w:t>244</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754" w:history="1">
        <w:r w:rsidR="00A23C1B" w:rsidRPr="00530AE4">
          <w:rPr>
            <w:rStyle w:val="Lienhypertexte"/>
            <w:noProof/>
          </w:rPr>
          <w:t>8.3.1</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Guidance on the Scope and Content of the ADD (SRR report, Review Panel)</w:t>
        </w:r>
        <w:r w:rsidR="00A23C1B">
          <w:rPr>
            <w:noProof/>
            <w:webHidden/>
          </w:rPr>
          <w:tab/>
        </w:r>
        <w:r w:rsidR="003E07B6">
          <w:rPr>
            <w:noProof/>
            <w:webHidden/>
          </w:rPr>
          <w:fldChar w:fldCharType="begin"/>
        </w:r>
        <w:r w:rsidR="00A23C1B">
          <w:rPr>
            <w:noProof/>
            <w:webHidden/>
          </w:rPr>
          <w:instrText xml:space="preserve"> PAGEREF _Toc365552754 \h </w:instrText>
        </w:r>
        <w:r w:rsidR="003E07B6">
          <w:rPr>
            <w:noProof/>
            <w:webHidden/>
          </w:rPr>
        </w:r>
        <w:r w:rsidR="003E07B6">
          <w:rPr>
            <w:noProof/>
            <w:webHidden/>
          </w:rPr>
          <w:fldChar w:fldCharType="separate"/>
        </w:r>
        <w:r w:rsidR="00A23C1B">
          <w:rPr>
            <w:noProof/>
            <w:webHidden/>
          </w:rPr>
          <w:t>244</w:t>
        </w:r>
        <w:r w:rsidR="003E07B6">
          <w:rPr>
            <w:noProof/>
            <w:webHidden/>
          </w:rPr>
          <w:fldChar w:fldCharType="end"/>
        </w:r>
      </w:hyperlink>
    </w:p>
    <w:p w:rsidR="00A23C1B" w:rsidRDefault="001244A2">
      <w:pPr>
        <w:pStyle w:val="TM3"/>
        <w:tabs>
          <w:tab w:val="left" w:pos="1100"/>
          <w:tab w:val="right" w:leader="dot" w:pos="9061"/>
        </w:tabs>
        <w:rPr>
          <w:rFonts w:asciiTheme="minorHAnsi" w:eastAsiaTheme="minorEastAsia" w:hAnsiTheme="minorHAnsi" w:cstheme="minorBidi"/>
          <w:i w:val="0"/>
          <w:iCs w:val="0"/>
          <w:noProof/>
          <w:sz w:val="22"/>
          <w:szCs w:val="22"/>
          <w:lang w:val="fr-FR" w:eastAsia="fr-FR"/>
        </w:rPr>
      </w:pPr>
      <w:hyperlink w:anchor="_Toc365552755" w:history="1">
        <w:r w:rsidR="00A23C1B" w:rsidRPr="00530AE4">
          <w:rPr>
            <w:rStyle w:val="Lienhypertexte"/>
            <w:noProof/>
          </w:rPr>
          <w:t>8.3.2</w:t>
        </w:r>
        <w:r w:rsidR="00A23C1B">
          <w:rPr>
            <w:rFonts w:asciiTheme="minorHAnsi" w:eastAsiaTheme="minorEastAsia" w:hAnsiTheme="minorHAnsi" w:cstheme="minorBidi"/>
            <w:i w:val="0"/>
            <w:iCs w:val="0"/>
            <w:noProof/>
            <w:sz w:val="22"/>
            <w:szCs w:val="22"/>
            <w:lang w:val="fr-FR" w:eastAsia="fr-FR"/>
          </w:rPr>
          <w:tab/>
        </w:r>
        <w:r w:rsidR="00A23C1B" w:rsidRPr="00530AE4">
          <w:rPr>
            <w:rStyle w:val="Lienhypertexte"/>
            <w:noProof/>
          </w:rPr>
          <w:t>The "GMES Guideline"</w:t>
        </w:r>
        <w:r w:rsidR="00A23C1B">
          <w:rPr>
            <w:noProof/>
            <w:webHidden/>
          </w:rPr>
          <w:tab/>
        </w:r>
        <w:r w:rsidR="003E07B6">
          <w:rPr>
            <w:noProof/>
            <w:webHidden/>
          </w:rPr>
          <w:fldChar w:fldCharType="begin"/>
        </w:r>
        <w:r w:rsidR="00A23C1B">
          <w:rPr>
            <w:noProof/>
            <w:webHidden/>
          </w:rPr>
          <w:instrText xml:space="preserve"> PAGEREF _Toc365552755 \h </w:instrText>
        </w:r>
        <w:r w:rsidR="003E07B6">
          <w:rPr>
            <w:noProof/>
            <w:webHidden/>
          </w:rPr>
        </w:r>
        <w:r w:rsidR="003E07B6">
          <w:rPr>
            <w:noProof/>
            <w:webHidden/>
          </w:rPr>
          <w:fldChar w:fldCharType="separate"/>
        </w:r>
        <w:r w:rsidR="00A23C1B">
          <w:rPr>
            <w:noProof/>
            <w:webHidden/>
          </w:rPr>
          <w:t>245</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56" w:history="1">
        <w:r w:rsidR="00A23C1B" w:rsidRPr="00530AE4">
          <w:rPr>
            <w:rStyle w:val="Lienhypertexte"/>
            <w:rFonts w:cs="Arial"/>
            <w:noProof/>
            <w:snapToGrid w:val="0"/>
            <w:w w:val="0"/>
          </w:rPr>
          <w:t>8.3.2.1</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System Architectural Design Phase</w:t>
        </w:r>
        <w:r w:rsidR="00A23C1B">
          <w:rPr>
            <w:noProof/>
            <w:webHidden/>
          </w:rPr>
          <w:tab/>
        </w:r>
        <w:r w:rsidR="003E07B6">
          <w:rPr>
            <w:noProof/>
            <w:webHidden/>
          </w:rPr>
          <w:fldChar w:fldCharType="begin"/>
        </w:r>
        <w:r w:rsidR="00A23C1B">
          <w:rPr>
            <w:noProof/>
            <w:webHidden/>
          </w:rPr>
          <w:instrText xml:space="preserve"> PAGEREF _Toc365552756 \h </w:instrText>
        </w:r>
        <w:r w:rsidR="003E07B6">
          <w:rPr>
            <w:noProof/>
            <w:webHidden/>
          </w:rPr>
        </w:r>
        <w:r w:rsidR="003E07B6">
          <w:rPr>
            <w:noProof/>
            <w:webHidden/>
          </w:rPr>
          <w:fldChar w:fldCharType="separate"/>
        </w:r>
        <w:r w:rsidR="00A23C1B">
          <w:rPr>
            <w:noProof/>
            <w:webHidden/>
          </w:rPr>
          <w:t>245</w:t>
        </w:r>
        <w:r w:rsidR="003E07B6">
          <w:rPr>
            <w:noProof/>
            <w:webHidden/>
          </w:rPr>
          <w:fldChar w:fldCharType="end"/>
        </w:r>
      </w:hyperlink>
    </w:p>
    <w:p w:rsidR="00A23C1B" w:rsidRDefault="001244A2">
      <w:pPr>
        <w:pStyle w:val="TM4"/>
        <w:tabs>
          <w:tab w:val="left" w:pos="1540"/>
          <w:tab w:val="right" w:leader="dot" w:pos="9061"/>
        </w:tabs>
        <w:rPr>
          <w:rFonts w:asciiTheme="minorHAnsi" w:eastAsiaTheme="minorEastAsia" w:hAnsiTheme="minorHAnsi" w:cstheme="minorBidi"/>
          <w:noProof/>
          <w:sz w:val="22"/>
          <w:szCs w:val="22"/>
          <w:lang w:val="fr-FR" w:eastAsia="fr-FR"/>
        </w:rPr>
      </w:pPr>
      <w:hyperlink w:anchor="_Toc365552757" w:history="1">
        <w:r w:rsidR="00A23C1B" w:rsidRPr="00530AE4">
          <w:rPr>
            <w:rStyle w:val="Lienhypertexte"/>
            <w:rFonts w:cs="Arial"/>
            <w:noProof/>
            <w:snapToGrid w:val="0"/>
            <w:w w:val="0"/>
          </w:rPr>
          <w:t>8.3.2.2</w:t>
        </w:r>
        <w:r w:rsidR="00A23C1B">
          <w:rPr>
            <w:rFonts w:asciiTheme="minorHAnsi" w:eastAsiaTheme="minorEastAsia" w:hAnsiTheme="minorHAnsi" w:cstheme="minorBidi"/>
            <w:noProof/>
            <w:sz w:val="22"/>
            <w:szCs w:val="22"/>
            <w:lang w:val="fr-FR" w:eastAsia="fr-FR"/>
          </w:rPr>
          <w:tab/>
        </w:r>
        <w:r w:rsidR="00A23C1B" w:rsidRPr="00530AE4">
          <w:rPr>
            <w:rStyle w:val="Lienhypertexte"/>
            <w:noProof/>
          </w:rPr>
          <w:t>ADD</w:t>
        </w:r>
        <w:r w:rsidR="00A23C1B">
          <w:rPr>
            <w:noProof/>
            <w:webHidden/>
          </w:rPr>
          <w:tab/>
        </w:r>
        <w:r w:rsidR="003E07B6">
          <w:rPr>
            <w:noProof/>
            <w:webHidden/>
          </w:rPr>
          <w:fldChar w:fldCharType="begin"/>
        </w:r>
        <w:r w:rsidR="00A23C1B">
          <w:rPr>
            <w:noProof/>
            <w:webHidden/>
          </w:rPr>
          <w:instrText xml:space="preserve"> PAGEREF _Toc365552757 \h </w:instrText>
        </w:r>
        <w:r w:rsidR="003E07B6">
          <w:rPr>
            <w:noProof/>
            <w:webHidden/>
          </w:rPr>
        </w:r>
        <w:r w:rsidR="003E07B6">
          <w:rPr>
            <w:noProof/>
            <w:webHidden/>
          </w:rPr>
          <w:fldChar w:fldCharType="separate"/>
        </w:r>
        <w:r w:rsidR="00A23C1B">
          <w:rPr>
            <w:noProof/>
            <w:webHidden/>
          </w:rPr>
          <w:t>246</w:t>
        </w:r>
        <w:r w:rsidR="003E07B6">
          <w:rPr>
            <w:noProof/>
            <w:webHidden/>
          </w:rPr>
          <w:fldChar w:fldCharType="end"/>
        </w:r>
      </w:hyperlink>
    </w:p>
    <w:p w:rsidR="008B63C4" w:rsidRPr="00B32DB7" w:rsidRDefault="003E07B6" w:rsidP="006E45E8">
      <w:r>
        <w:fldChar w:fldCharType="end"/>
      </w:r>
    </w:p>
    <w:p w:rsidR="008B63C4" w:rsidRPr="00B32DB7" w:rsidRDefault="008B63C4" w:rsidP="006E45E8"/>
    <w:p w:rsidR="008B63C4" w:rsidRPr="00B32DB7" w:rsidRDefault="008B63C4" w:rsidP="006E45E8">
      <w:pPr>
        <w:sectPr w:rsidR="008B63C4" w:rsidRPr="00B32DB7" w:rsidSect="00A9716D">
          <w:headerReference w:type="default" r:id="rId10"/>
          <w:footerReference w:type="default" r:id="rId11"/>
          <w:pgSz w:w="11907" w:h="16839" w:code="9"/>
          <w:pgMar w:top="1418" w:right="1418" w:bottom="567" w:left="1418" w:header="284" w:footer="204" w:gutter="0"/>
          <w:cols w:space="720"/>
          <w:noEndnote/>
          <w:titlePg/>
          <w:docGrid w:linePitch="272"/>
        </w:sectPr>
      </w:pPr>
    </w:p>
    <w:p w:rsidR="008B63C4" w:rsidRPr="00B32DB7" w:rsidRDefault="008B63C4" w:rsidP="00430EA2">
      <w:pPr>
        <w:pStyle w:val="titresentetes"/>
        <w:outlineLvl w:val="0"/>
      </w:pPr>
      <w:bookmarkStart w:id="8" w:name="_Toc365552532"/>
      <w:r w:rsidRPr="00B32DB7">
        <w:lastRenderedPageBreak/>
        <w:t>List of Tables</w:t>
      </w:r>
      <w:bookmarkEnd w:id="8"/>
    </w:p>
    <w:p w:rsidR="00FE42B4" w:rsidRDefault="003E07B6">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r w:rsidRPr="00B32DB7">
        <w:fldChar w:fldCharType="begin"/>
      </w:r>
      <w:r w:rsidR="007124F8" w:rsidRPr="00B32DB7">
        <w:instrText xml:space="preserve"> TOC \h \z \c "Table" </w:instrText>
      </w:r>
      <w:r w:rsidRPr="00B32DB7">
        <w:fldChar w:fldCharType="separate"/>
      </w:r>
      <w:hyperlink w:anchor="_Toc365552463" w:history="1">
        <w:r w:rsidR="00FE42B4" w:rsidRPr="0050209C">
          <w:rPr>
            <w:rStyle w:val="Lienhypertexte"/>
            <w:noProof/>
          </w:rPr>
          <w:t>Table 1 - MIS external interfaces</w:t>
        </w:r>
        <w:r w:rsidR="00FE42B4">
          <w:rPr>
            <w:noProof/>
            <w:webHidden/>
          </w:rPr>
          <w:tab/>
        </w:r>
        <w:r>
          <w:rPr>
            <w:noProof/>
            <w:webHidden/>
          </w:rPr>
          <w:fldChar w:fldCharType="begin"/>
        </w:r>
        <w:r w:rsidR="00FE42B4">
          <w:rPr>
            <w:noProof/>
            <w:webHidden/>
          </w:rPr>
          <w:instrText xml:space="preserve"> PAGEREF _Toc365552463 \h </w:instrText>
        </w:r>
        <w:r>
          <w:rPr>
            <w:noProof/>
            <w:webHidden/>
          </w:rPr>
        </w:r>
        <w:r>
          <w:rPr>
            <w:noProof/>
            <w:webHidden/>
          </w:rPr>
          <w:fldChar w:fldCharType="separate"/>
        </w:r>
        <w:r w:rsidR="00FE42B4">
          <w:rPr>
            <w:noProof/>
            <w:webHidden/>
          </w:rPr>
          <w:t>21</w:t>
        </w:r>
        <w:r>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64" w:history="1">
        <w:r w:rsidR="00FE42B4" w:rsidRPr="0050209C">
          <w:rPr>
            <w:rStyle w:val="Lienhypertexte"/>
            <w:noProof/>
          </w:rPr>
          <w:t>Table 2 - User management administration interfaces</w:t>
        </w:r>
        <w:r w:rsidR="00FE42B4">
          <w:rPr>
            <w:noProof/>
            <w:webHidden/>
          </w:rPr>
          <w:tab/>
        </w:r>
        <w:r w:rsidR="003E07B6">
          <w:rPr>
            <w:noProof/>
            <w:webHidden/>
          </w:rPr>
          <w:fldChar w:fldCharType="begin"/>
        </w:r>
        <w:r w:rsidR="00FE42B4">
          <w:rPr>
            <w:noProof/>
            <w:webHidden/>
          </w:rPr>
          <w:instrText xml:space="preserve"> PAGEREF _Toc365552464 \h </w:instrText>
        </w:r>
        <w:r w:rsidR="003E07B6">
          <w:rPr>
            <w:noProof/>
            <w:webHidden/>
          </w:rPr>
        </w:r>
        <w:r w:rsidR="003E07B6">
          <w:rPr>
            <w:noProof/>
            <w:webHidden/>
          </w:rPr>
          <w:fldChar w:fldCharType="separate"/>
        </w:r>
        <w:r w:rsidR="00FE42B4">
          <w:rPr>
            <w:noProof/>
            <w:webHidden/>
          </w:rPr>
          <w:t>34</w:t>
        </w:r>
        <w:r w:rsidR="003E07B6">
          <w:rPr>
            <w:noProof/>
            <w:webHidden/>
          </w:rPr>
          <w:fldChar w:fldCharType="end"/>
        </w:r>
      </w:hyperlink>
    </w:p>
    <w:p w:rsidR="00430EA2" w:rsidRPr="00B32DB7" w:rsidRDefault="003E07B6" w:rsidP="006E45E8">
      <w:r w:rsidRPr="00B32DB7">
        <w:fldChar w:fldCharType="end"/>
      </w:r>
    </w:p>
    <w:p w:rsidR="008B63C4" w:rsidRPr="00B32DB7" w:rsidRDefault="008B63C4" w:rsidP="00686CFE">
      <w:pPr>
        <w:pStyle w:val="titresentetes"/>
        <w:outlineLvl w:val="0"/>
      </w:pPr>
      <w:bookmarkStart w:id="9" w:name="_Toc365552533"/>
      <w:r w:rsidRPr="00B32DB7">
        <w:t>List of Figures</w:t>
      </w:r>
      <w:bookmarkEnd w:id="9"/>
    </w:p>
    <w:p w:rsidR="008B63C4" w:rsidRPr="00B32DB7" w:rsidRDefault="008B63C4" w:rsidP="006E45E8"/>
    <w:p w:rsidR="00FE42B4" w:rsidRDefault="003E07B6">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r w:rsidRPr="00B32DB7">
        <w:rPr>
          <w:rFonts w:ascii="Times New Roman" w:hAnsi="Times New Roman"/>
          <w:color w:val="000000"/>
        </w:rPr>
        <w:fldChar w:fldCharType="begin"/>
      </w:r>
      <w:r w:rsidR="008B63C4" w:rsidRPr="00B32DB7">
        <w:rPr>
          <w:rFonts w:ascii="Times New Roman" w:hAnsi="Times New Roman"/>
          <w:color w:val="000000"/>
        </w:rPr>
        <w:instrText xml:space="preserve"> TOC \h \z \c "Figure" </w:instrText>
      </w:r>
      <w:r w:rsidRPr="00B32DB7">
        <w:rPr>
          <w:rFonts w:ascii="Times New Roman" w:hAnsi="Times New Roman"/>
          <w:color w:val="000000"/>
        </w:rPr>
        <w:fldChar w:fldCharType="separate"/>
      </w:r>
      <w:hyperlink w:anchor="_Toc365552465" w:history="1">
        <w:r w:rsidR="00FE42B4" w:rsidRPr="00E12CC4">
          <w:rPr>
            <w:rStyle w:val="Lienhypertexte"/>
            <w:noProof/>
          </w:rPr>
          <w:t>Figure 1: Candidate functional architecture, showing interfaces and anticipating sub systems main components</w:t>
        </w:r>
        <w:r w:rsidR="00FE42B4">
          <w:rPr>
            <w:noProof/>
            <w:webHidden/>
          </w:rPr>
          <w:tab/>
        </w:r>
        <w:r>
          <w:rPr>
            <w:noProof/>
            <w:webHidden/>
          </w:rPr>
          <w:fldChar w:fldCharType="begin"/>
        </w:r>
        <w:r w:rsidR="00FE42B4">
          <w:rPr>
            <w:noProof/>
            <w:webHidden/>
          </w:rPr>
          <w:instrText xml:space="preserve"> PAGEREF _Toc365552465 \h </w:instrText>
        </w:r>
        <w:r>
          <w:rPr>
            <w:noProof/>
            <w:webHidden/>
          </w:rPr>
        </w:r>
        <w:r>
          <w:rPr>
            <w:noProof/>
            <w:webHidden/>
          </w:rPr>
          <w:fldChar w:fldCharType="separate"/>
        </w:r>
        <w:r w:rsidR="00FE42B4">
          <w:rPr>
            <w:noProof/>
            <w:webHidden/>
          </w:rPr>
          <w:t>14</w:t>
        </w:r>
        <w:r>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66" w:history="1">
        <w:r w:rsidR="00FE42B4" w:rsidRPr="00E12CC4">
          <w:rPr>
            <w:rStyle w:val="Lienhypertexte"/>
            <w:noProof/>
          </w:rPr>
          <w:t>Figure 2 - Preview of V4 MIS functional sub packages and their interface types</w:t>
        </w:r>
        <w:r w:rsidR="00FE42B4">
          <w:rPr>
            <w:noProof/>
            <w:webHidden/>
          </w:rPr>
          <w:tab/>
        </w:r>
        <w:r w:rsidR="003E07B6">
          <w:rPr>
            <w:noProof/>
            <w:webHidden/>
          </w:rPr>
          <w:fldChar w:fldCharType="begin"/>
        </w:r>
        <w:r w:rsidR="00FE42B4">
          <w:rPr>
            <w:noProof/>
            <w:webHidden/>
          </w:rPr>
          <w:instrText xml:space="preserve"> PAGEREF _Toc365552466 \h </w:instrText>
        </w:r>
        <w:r w:rsidR="003E07B6">
          <w:rPr>
            <w:noProof/>
            <w:webHidden/>
          </w:rPr>
        </w:r>
        <w:r w:rsidR="003E07B6">
          <w:rPr>
            <w:noProof/>
            <w:webHidden/>
          </w:rPr>
          <w:fldChar w:fldCharType="separate"/>
        </w:r>
        <w:r w:rsidR="00FE42B4">
          <w:rPr>
            <w:noProof/>
            <w:webHidden/>
          </w:rPr>
          <w:t>15</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67" w:history="1">
        <w:r w:rsidR="00FE42B4" w:rsidRPr="00E12CC4">
          <w:rPr>
            <w:rStyle w:val="Lienhypertexte"/>
            <w:noProof/>
          </w:rPr>
          <w:t>Figure 3: Software architecture global view</w:t>
        </w:r>
        <w:r w:rsidR="00FE42B4">
          <w:rPr>
            <w:noProof/>
            <w:webHidden/>
          </w:rPr>
          <w:tab/>
        </w:r>
        <w:r w:rsidR="003E07B6">
          <w:rPr>
            <w:noProof/>
            <w:webHidden/>
          </w:rPr>
          <w:fldChar w:fldCharType="begin"/>
        </w:r>
        <w:r w:rsidR="00FE42B4">
          <w:rPr>
            <w:noProof/>
            <w:webHidden/>
          </w:rPr>
          <w:instrText xml:space="preserve"> PAGEREF _Toc365552467 \h </w:instrText>
        </w:r>
        <w:r w:rsidR="003E07B6">
          <w:rPr>
            <w:noProof/>
            <w:webHidden/>
          </w:rPr>
        </w:r>
        <w:r w:rsidR="003E07B6">
          <w:rPr>
            <w:noProof/>
            <w:webHidden/>
          </w:rPr>
          <w:fldChar w:fldCharType="separate"/>
        </w:r>
        <w:r w:rsidR="00FE42B4">
          <w:rPr>
            <w:noProof/>
            <w:webHidden/>
          </w:rPr>
          <w:t>16</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68" w:history="1">
        <w:r w:rsidR="00FE42B4" w:rsidRPr="00E12CC4">
          <w:rPr>
            <w:rStyle w:val="Lienhypertexte"/>
            <w:noProof/>
          </w:rPr>
          <w:t>Figure 4: User point of view dataflow</w:t>
        </w:r>
        <w:r w:rsidR="00FE42B4">
          <w:rPr>
            <w:noProof/>
            <w:webHidden/>
          </w:rPr>
          <w:tab/>
        </w:r>
        <w:r w:rsidR="003E07B6">
          <w:rPr>
            <w:noProof/>
            <w:webHidden/>
          </w:rPr>
          <w:fldChar w:fldCharType="begin"/>
        </w:r>
        <w:r w:rsidR="00FE42B4">
          <w:rPr>
            <w:noProof/>
            <w:webHidden/>
          </w:rPr>
          <w:instrText xml:space="preserve"> PAGEREF _Toc365552468 \h </w:instrText>
        </w:r>
        <w:r w:rsidR="003E07B6">
          <w:rPr>
            <w:noProof/>
            <w:webHidden/>
          </w:rPr>
        </w:r>
        <w:r w:rsidR="003E07B6">
          <w:rPr>
            <w:noProof/>
            <w:webHidden/>
          </w:rPr>
          <w:fldChar w:fldCharType="separate"/>
        </w:r>
        <w:r w:rsidR="00FE42B4">
          <w:rPr>
            <w:noProof/>
            <w:webHidden/>
          </w:rPr>
          <w:t>17</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69" w:history="1">
        <w:r w:rsidR="00FE42B4" w:rsidRPr="00E12CC4">
          <w:rPr>
            <w:rStyle w:val="Lienhypertexte"/>
            <w:noProof/>
          </w:rPr>
          <w:t>Figure 5: Administrator point of view dataflow</w:t>
        </w:r>
        <w:r w:rsidR="00FE42B4">
          <w:rPr>
            <w:noProof/>
            <w:webHidden/>
          </w:rPr>
          <w:tab/>
        </w:r>
        <w:r w:rsidR="003E07B6">
          <w:rPr>
            <w:noProof/>
            <w:webHidden/>
          </w:rPr>
          <w:fldChar w:fldCharType="begin"/>
        </w:r>
        <w:r w:rsidR="00FE42B4">
          <w:rPr>
            <w:noProof/>
            <w:webHidden/>
          </w:rPr>
          <w:instrText xml:space="preserve"> PAGEREF _Toc365552469 \h </w:instrText>
        </w:r>
        <w:r w:rsidR="003E07B6">
          <w:rPr>
            <w:noProof/>
            <w:webHidden/>
          </w:rPr>
        </w:r>
        <w:r w:rsidR="003E07B6">
          <w:rPr>
            <w:noProof/>
            <w:webHidden/>
          </w:rPr>
          <w:fldChar w:fldCharType="separate"/>
        </w:r>
        <w:r w:rsidR="00FE42B4">
          <w:rPr>
            <w:noProof/>
            <w:webHidden/>
          </w:rPr>
          <w:t>18</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0" w:history="1">
        <w:r w:rsidR="00FE42B4" w:rsidRPr="00E12CC4">
          <w:rPr>
            <w:rStyle w:val="Lienhypertexte"/>
            <w:noProof/>
            <w:lang w:val="fr-FR"/>
          </w:rPr>
          <w:t>Figure 6 - V4 CIS external interfaces</w:t>
        </w:r>
        <w:r w:rsidR="00FE42B4">
          <w:rPr>
            <w:noProof/>
            <w:webHidden/>
          </w:rPr>
          <w:tab/>
        </w:r>
        <w:r w:rsidR="003E07B6">
          <w:rPr>
            <w:noProof/>
            <w:webHidden/>
          </w:rPr>
          <w:fldChar w:fldCharType="begin"/>
        </w:r>
        <w:r w:rsidR="00FE42B4">
          <w:rPr>
            <w:noProof/>
            <w:webHidden/>
          </w:rPr>
          <w:instrText xml:space="preserve"> PAGEREF _Toc365552470 \h </w:instrText>
        </w:r>
        <w:r w:rsidR="003E07B6">
          <w:rPr>
            <w:noProof/>
            <w:webHidden/>
          </w:rPr>
        </w:r>
        <w:r w:rsidR="003E07B6">
          <w:rPr>
            <w:noProof/>
            <w:webHidden/>
          </w:rPr>
          <w:fldChar w:fldCharType="separate"/>
        </w:r>
        <w:r w:rsidR="00FE42B4">
          <w:rPr>
            <w:noProof/>
            <w:webHidden/>
          </w:rPr>
          <w:t>19</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1" w:history="1">
        <w:r w:rsidR="00FE42B4" w:rsidRPr="00E12CC4">
          <w:rPr>
            <w:rStyle w:val="Lienhypertexte"/>
            <w:noProof/>
            <w:lang w:val="fr-FR"/>
          </w:rPr>
          <w:t>Figure 7 - V4 MIS external interfaces</w:t>
        </w:r>
        <w:r w:rsidR="00FE42B4">
          <w:rPr>
            <w:noProof/>
            <w:webHidden/>
          </w:rPr>
          <w:tab/>
        </w:r>
        <w:r w:rsidR="003E07B6">
          <w:rPr>
            <w:noProof/>
            <w:webHidden/>
          </w:rPr>
          <w:fldChar w:fldCharType="begin"/>
        </w:r>
        <w:r w:rsidR="00FE42B4">
          <w:rPr>
            <w:noProof/>
            <w:webHidden/>
          </w:rPr>
          <w:instrText xml:space="preserve"> PAGEREF _Toc365552471 \h </w:instrText>
        </w:r>
        <w:r w:rsidR="003E07B6">
          <w:rPr>
            <w:noProof/>
            <w:webHidden/>
          </w:rPr>
        </w:r>
        <w:r w:rsidR="003E07B6">
          <w:rPr>
            <w:noProof/>
            <w:webHidden/>
          </w:rPr>
          <w:fldChar w:fldCharType="separate"/>
        </w:r>
        <w:r w:rsidR="00FE42B4">
          <w:rPr>
            <w:noProof/>
            <w:webHidden/>
          </w:rPr>
          <w:t>19</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2" w:history="1">
        <w:r w:rsidR="00FE42B4" w:rsidRPr="00E12CC4">
          <w:rPr>
            <w:rStyle w:val="Lienhypertexte"/>
            <w:noProof/>
          </w:rPr>
          <w:t>Figure 8 - CAS V2 architecture view</w:t>
        </w:r>
        <w:r w:rsidR="00FE42B4">
          <w:rPr>
            <w:noProof/>
            <w:webHidden/>
          </w:rPr>
          <w:tab/>
        </w:r>
        <w:r w:rsidR="003E07B6">
          <w:rPr>
            <w:noProof/>
            <w:webHidden/>
          </w:rPr>
          <w:fldChar w:fldCharType="begin"/>
        </w:r>
        <w:r w:rsidR="00FE42B4">
          <w:rPr>
            <w:noProof/>
            <w:webHidden/>
          </w:rPr>
          <w:instrText xml:space="preserve"> PAGEREF _Toc365552472 \h </w:instrText>
        </w:r>
        <w:r w:rsidR="003E07B6">
          <w:rPr>
            <w:noProof/>
            <w:webHidden/>
          </w:rPr>
        </w:r>
        <w:r w:rsidR="003E07B6">
          <w:rPr>
            <w:noProof/>
            <w:webHidden/>
          </w:rPr>
          <w:fldChar w:fldCharType="separate"/>
        </w:r>
        <w:r w:rsidR="00FE42B4">
          <w:rPr>
            <w:noProof/>
            <w:webHidden/>
          </w:rPr>
          <w:t>23</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3" w:history="1">
        <w:r w:rsidR="00FE42B4" w:rsidRPr="00E12CC4">
          <w:rPr>
            <w:rStyle w:val="Lienhypertexte"/>
            <w:noProof/>
          </w:rPr>
          <w:t>Figure 9 – HTTP Basic Authentication overview</w:t>
        </w:r>
        <w:r w:rsidR="00FE42B4">
          <w:rPr>
            <w:noProof/>
            <w:webHidden/>
          </w:rPr>
          <w:tab/>
        </w:r>
        <w:r w:rsidR="003E07B6">
          <w:rPr>
            <w:noProof/>
            <w:webHidden/>
          </w:rPr>
          <w:fldChar w:fldCharType="begin"/>
        </w:r>
        <w:r w:rsidR="00FE42B4">
          <w:rPr>
            <w:noProof/>
            <w:webHidden/>
          </w:rPr>
          <w:instrText xml:space="preserve"> PAGEREF _Toc365552473 \h </w:instrText>
        </w:r>
        <w:r w:rsidR="003E07B6">
          <w:rPr>
            <w:noProof/>
            <w:webHidden/>
          </w:rPr>
        </w:r>
        <w:r w:rsidR="003E07B6">
          <w:rPr>
            <w:noProof/>
            <w:webHidden/>
          </w:rPr>
          <w:fldChar w:fldCharType="separate"/>
        </w:r>
        <w:r w:rsidR="00FE42B4">
          <w:rPr>
            <w:noProof/>
            <w:webHidden/>
          </w:rPr>
          <w:t>26</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4" w:history="1">
        <w:r w:rsidR="00FE42B4" w:rsidRPr="00E12CC4">
          <w:rPr>
            <w:rStyle w:val="Lienhypertexte"/>
            <w:noProof/>
          </w:rPr>
          <w:t>Figure 10 - User Management Administration Overview</w:t>
        </w:r>
        <w:r w:rsidR="00FE42B4">
          <w:rPr>
            <w:noProof/>
            <w:webHidden/>
          </w:rPr>
          <w:tab/>
        </w:r>
        <w:r w:rsidR="003E07B6">
          <w:rPr>
            <w:noProof/>
            <w:webHidden/>
          </w:rPr>
          <w:fldChar w:fldCharType="begin"/>
        </w:r>
        <w:r w:rsidR="00FE42B4">
          <w:rPr>
            <w:noProof/>
            <w:webHidden/>
          </w:rPr>
          <w:instrText xml:space="preserve"> PAGEREF _Toc365552474 \h </w:instrText>
        </w:r>
        <w:r w:rsidR="003E07B6">
          <w:rPr>
            <w:noProof/>
            <w:webHidden/>
          </w:rPr>
        </w:r>
        <w:r w:rsidR="003E07B6">
          <w:rPr>
            <w:noProof/>
            <w:webHidden/>
          </w:rPr>
          <w:fldChar w:fldCharType="separate"/>
        </w:r>
        <w:r w:rsidR="00FE42B4">
          <w:rPr>
            <w:noProof/>
            <w:webHidden/>
          </w:rPr>
          <w:t>28</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5" w:history="1">
        <w:r w:rsidR="00FE42B4" w:rsidRPr="00E12CC4">
          <w:rPr>
            <w:rStyle w:val="Lienhypertexte"/>
            <w:noProof/>
          </w:rPr>
          <w:t>Figure 11 - Extended properties tab</w:t>
        </w:r>
        <w:r w:rsidR="00FE42B4">
          <w:rPr>
            <w:noProof/>
            <w:webHidden/>
          </w:rPr>
          <w:tab/>
        </w:r>
        <w:r w:rsidR="003E07B6">
          <w:rPr>
            <w:noProof/>
            <w:webHidden/>
          </w:rPr>
          <w:fldChar w:fldCharType="begin"/>
        </w:r>
        <w:r w:rsidR="00FE42B4">
          <w:rPr>
            <w:noProof/>
            <w:webHidden/>
          </w:rPr>
          <w:instrText xml:space="preserve"> PAGEREF _Toc365552475 \h </w:instrText>
        </w:r>
        <w:r w:rsidR="003E07B6">
          <w:rPr>
            <w:noProof/>
            <w:webHidden/>
          </w:rPr>
        </w:r>
        <w:r w:rsidR="003E07B6">
          <w:rPr>
            <w:noProof/>
            <w:webHidden/>
          </w:rPr>
          <w:fldChar w:fldCharType="separate"/>
        </w:r>
        <w:r w:rsidR="00FE42B4">
          <w:rPr>
            <w:noProof/>
            <w:webHidden/>
          </w:rPr>
          <w:t>30</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6" w:history="1">
        <w:r w:rsidR="00FE42B4" w:rsidRPr="00E12CC4">
          <w:rPr>
            <w:rStyle w:val="Lienhypertexte"/>
            <w:noProof/>
          </w:rPr>
          <w:t>Figure 12 - User interfaces diagram</w:t>
        </w:r>
        <w:r w:rsidR="00FE42B4">
          <w:rPr>
            <w:noProof/>
            <w:webHidden/>
          </w:rPr>
          <w:tab/>
        </w:r>
        <w:r w:rsidR="003E07B6">
          <w:rPr>
            <w:noProof/>
            <w:webHidden/>
          </w:rPr>
          <w:fldChar w:fldCharType="begin"/>
        </w:r>
        <w:r w:rsidR="00FE42B4">
          <w:rPr>
            <w:noProof/>
            <w:webHidden/>
          </w:rPr>
          <w:instrText xml:space="preserve"> PAGEREF _Toc365552476 \h </w:instrText>
        </w:r>
        <w:r w:rsidR="003E07B6">
          <w:rPr>
            <w:noProof/>
            <w:webHidden/>
          </w:rPr>
        </w:r>
        <w:r w:rsidR="003E07B6">
          <w:rPr>
            <w:noProof/>
            <w:webHidden/>
          </w:rPr>
          <w:fldChar w:fldCharType="separate"/>
        </w:r>
        <w:r w:rsidR="00FE42B4">
          <w:rPr>
            <w:noProof/>
            <w:webHidden/>
          </w:rPr>
          <w:t>35</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7" w:history="1">
        <w:r w:rsidR="00FE42B4" w:rsidRPr="00E12CC4">
          <w:rPr>
            <w:rStyle w:val="Lienhypertexte"/>
            <w:noProof/>
          </w:rPr>
          <w:t>Figure 13 - Profiles and context/manager interfaces diagram</w:t>
        </w:r>
        <w:r w:rsidR="00FE42B4">
          <w:rPr>
            <w:noProof/>
            <w:webHidden/>
          </w:rPr>
          <w:tab/>
        </w:r>
        <w:r w:rsidR="003E07B6">
          <w:rPr>
            <w:noProof/>
            <w:webHidden/>
          </w:rPr>
          <w:fldChar w:fldCharType="begin"/>
        </w:r>
        <w:r w:rsidR="00FE42B4">
          <w:rPr>
            <w:noProof/>
            <w:webHidden/>
          </w:rPr>
          <w:instrText xml:space="preserve"> PAGEREF _Toc365552477 \h </w:instrText>
        </w:r>
        <w:r w:rsidR="003E07B6">
          <w:rPr>
            <w:noProof/>
            <w:webHidden/>
          </w:rPr>
        </w:r>
        <w:r w:rsidR="003E07B6">
          <w:rPr>
            <w:noProof/>
            <w:webHidden/>
          </w:rPr>
          <w:fldChar w:fldCharType="separate"/>
        </w:r>
        <w:r w:rsidR="00FE42B4">
          <w:rPr>
            <w:noProof/>
            <w:webHidden/>
          </w:rPr>
          <w:t>35</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8" w:history="1">
        <w:r w:rsidR="00FE42B4" w:rsidRPr="00E12CC4">
          <w:rPr>
            <w:rStyle w:val="Lienhypertexte"/>
            <w:noProof/>
            <w:lang w:val="fr-FR"/>
          </w:rPr>
          <w:t>Figure 14 – CAS Login/Logout interfaces diagram</w:t>
        </w:r>
        <w:r w:rsidR="00FE42B4">
          <w:rPr>
            <w:noProof/>
            <w:webHidden/>
          </w:rPr>
          <w:tab/>
        </w:r>
        <w:r w:rsidR="003E07B6">
          <w:rPr>
            <w:noProof/>
            <w:webHidden/>
          </w:rPr>
          <w:fldChar w:fldCharType="begin"/>
        </w:r>
        <w:r w:rsidR="00FE42B4">
          <w:rPr>
            <w:noProof/>
            <w:webHidden/>
          </w:rPr>
          <w:instrText xml:space="preserve"> PAGEREF _Toc365552478 \h </w:instrText>
        </w:r>
        <w:r w:rsidR="003E07B6">
          <w:rPr>
            <w:noProof/>
            <w:webHidden/>
          </w:rPr>
        </w:r>
        <w:r w:rsidR="003E07B6">
          <w:rPr>
            <w:noProof/>
            <w:webHidden/>
          </w:rPr>
          <w:fldChar w:fldCharType="separate"/>
        </w:r>
        <w:r w:rsidR="00FE42B4">
          <w:rPr>
            <w:noProof/>
            <w:webHidden/>
          </w:rPr>
          <w:t>36</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79" w:history="1">
        <w:r w:rsidR="00FE42B4" w:rsidRPr="00E12CC4">
          <w:rPr>
            <w:rStyle w:val="Lienhypertexte"/>
            <w:noProof/>
          </w:rPr>
          <w:t>Figure 15 - Sequence diagram - User Management Administration - CAS authentication</w:t>
        </w:r>
        <w:r w:rsidR="00FE42B4">
          <w:rPr>
            <w:noProof/>
            <w:webHidden/>
          </w:rPr>
          <w:tab/>
        </w:r>
        <w:r w:rsidR="003E07B6">
          <w:rPr>
            <w:noProof/>
            <w:webHidden/>
          </w:rPr>
          <w:fldChar w:fldCharType="begin"/>
        </w:r>
        <w:r w:rsidR="00FE42B4">
          <w:rPr>
            <w:noProof/>
            <w:webHidden/>
          </w:rPr>
          <w:instrText xml:space="preserve"> PAGEREF _Toc365552479 \h </w:instrText>
        </w:r>
        <w:r w:rsidR="003E07B6">
          <w:rPr>
            <w:noProof/>
            <w:webHidden/>
          </w:rPr>
        </w:r>
        <w:r w:rsidR="003E07B6">
          <w:rPr>
            <w:noProof/>
            <w:webHidden/>
          </w:rPr>
          <w:fldChar w:fldCharType="separate"/>
        </w:r>
        <w:r w:rsidR="00FE42B4">
          <w:rPr>
            <w:noProof/>
            <w:webHidden/>
          </w:rPr>
          <w:t>39</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0" w:history="1">
        <w:r w:rsidR="00FE42B4" w:rsidRPr="00E12CC4">
          <w:rPr>
            <w:rStyle w:val="Lienhypertexte"/>
            <w:noProof/>
          </w:rPr>
          <w:t>Figure 16 - List of MyOcean users</w:t>
        </w:r>
        <w:r w:rsidR="00FE42B4">
          <w:rPr>
            <w:noProof/>
            <w:webHidden/>
          </w:rPr>
          <w:tab/>
        </w:r>
        <w:r w:rsidR="003E07B6">
          <w:rPr>
            <w:noProof/>
            <w:webHidden/>
          </w:rPr>
          <w:fldChar w:fldCharType="begin"/>
        </w:r>
        <w:r w:rsidR="00FE42B4">
          <w:rPr>
            <w:noProof/>
            <w:webHidden/>
          </w:rPr>
          <w:instrText xml:space="preserve"> PAGEREF _Toc365552480 \h </w:instrText>
        </w:r>
        <w:r w:rsidR="003E07B6">
          <w:rPr>
            <w:noProof/>
            <w:webHidden/>
          </w:rPr>
        </w:r>
        <w:r w:rsidR="003E07B6">
          <w:rPr>
            <w:noProof/>
            <w:webHidden/>
          </w:rPr>
          <w:fldChar w:fldCharType="separate"/>
        </w:r>
        <w:r w:rsidR="00FE42B4">
          <w:rPr>
            <w:noProof/>
            <w:webHidden/>
          </w:rPr>
          <w:t>41</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1" w:history="1">
        <w:r w:rsidR="00FE42B4" w:rsidRPr="00E12CC4">
          <w:rPr>
            <w:rStyle w:val="Lienhypertexte"/>
            <w:noProof/>
          </w:rPr>
          <w:t>Figure 17 – Browse, create, update user - account</w:t>
        </w:r>
        <w:r w:rsidR="00FE42B4">
          <w:rPr>
            <w:noProof/>
            <w:webHidden/>
          </w:rPr>
          <w:tab/>
        </w:r>
        <w:r w:rsidR="003E07B6">
          <w:rPr>
            <w:noProof/>
            <w:webHidden/>
          </w:rPr>
          <w:fldChar w:fldCharType="begin"/>
        </w:r>
        <w:r w:rsidR="00FE42B4">
          <w:rPr>
            <w:noProof/>
            <w:webHidden/>
          </w:rPr>
          <w:instrText xml:space="preserve"> PAGEREF _Toc365552481 \h </w:instrText>
        </w:r>
        <w:r w:rsidR="003E07B6">
          <w:rPr>
            <w:noProof/>
            <w:webHidden/>
          </w:rPr>
        </w:r>
        <w:r w:rsidR="003E07B6">
          <w:rPr>
            <w:noProof/>
            <w:webHidden/>
          </w:rPr>
          <w:fldChar w:fldCharType="separate"/>
        </w:r>
        <w:r w:rsidR="00FE42B4">
          <w:rPr>
            <w:noProof/>
            <w:webHidden/>
          </w:rPr>
          <w:t>42</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2" w:history="1">
        <w:r w:rsidR="00FE42B4" w:rsidRPr="00E12CC4">
          <w:rPr>
            <w:rStyle w:val="Lienhypertexte"/>
            <w:noProof/>
          </w:rPr>
          <w:t>Figure 18 – Browse, create, update user - personal data</w:t>
        </w:r>
        <w:r w:rsidR="00FE42B4">
          <w:rPr>
            <w:noProof/>
            <w:webHidden/>
          </w:rPr>
          <w:tab/>
        </w:r>
        <w:r w:rsidR="003E07B6">
          <w:rPr>
            <w:noProof/>
            <w:webHidden/>
          </w:rPr>
          <w:fldChar w:fldCharType="begin"/>
        </w:r>
        <w:r w:rsidR="00FE42B4">
          <w:rPr>
            <w:noProof/>
            <w:webHidden/>
          </w:rPr>
          <w:instrText xml:space="preserve"> PAGEREF _Toc365552482 \h </w:instrText>
        </w:r>
        <w:r w:rsidR="003E07B6">
          <w:rPr>
            <w:noProof/>
            <w:webHidden/>
          </w:rPr>
        </w:r>
        <w:r w:rsidR="003E07B6">
          <w:rPr>
            <w:noProof/>
            <w:webHidden/>
          </w:rPr>
          <w:fldChar w:fldCharType="separate"/>
        </w:r>
        <w:r w:rsidR="00FE42B4">
          <w:rPr>
            <w:noProof/>
            <w:webHidden/>
          </w:rPr>
          <w:t>42</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3" w:history="1">
        <w:r w:rsidR="00FE42B4" w:rsidRPr="00E12CC4">
          <w:rPr>
            <w:rStyle w:val="Lienhypertexte"/>
            <w:noProof/>
          </w:rPr>
          <w:t>Figure 19 – Browse, create, update user - extended properties</w:t>
        </w:r>
        <w:r w:rsidR="00FE42B4">
          <w:rPr>
            <w:noProof/>
            <w:webHidden/>
          </w:rPr>
          <w:tab/>
        </w:r>
        <w:r w:rsidR="003E07B6">
          <w:rPr>
            <w:noProof/>
            <w:webHidden/>
          </w:rPr>
          <w:fldChar w:fldCharType="begin"/>
        </w:r>
        <w:r w:rsidR="00FE42B4">
          <w:rPr>
            <w:noProof/>
            <w:webHidden/>
          </w:rPr>
          <w:instrText xml:space="preserve"> PAGEREF _Toc365552483 \h </w:instrText>
        </w:r>
        <w:r w:rsidR="003E07B6">
          <w:rPr>
            <w:noProof/>
            <w:webHidden/>
          </w:rPr>
        </w:r>
        <w:r w:rsidR="003E07B6">
          <w:rPr>
            <w:noProof/>
            <w:webHidden/>
          </w:rPr>
          <w:fldChar w:fldCharType="separate"/>
        </w:r>
        <w:r w:rsidR="00FE42B4">
          <w:rPr>
            <w:noProof/>
            <w:webHidden/>
          </w:rPr>
          <w:t>43</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4" w:history="1">
        <w:r w:rsidR="00FE42B4" w:rsidRPr="00E12CC4">
          <w:rPr>
            <w:rStyle w:val="Lienhypertexte"/>
            <w:noProof/>
          </w:rPr>
          <w:t>Figure 20 - List of MyOcean profiles example</w:t>
        </w:r>
        <w:r w:rsidR="00FE42B4">
          <w:rPr>
            <w:noProof/>
            <w:webHidden/>
          </w:rPr>
          <w:tab/>
        </w:r>
        <w:r w:rsidR="003E07B6">
          <w:rPr>
            <w:noProof/>
            <w:webHidden/>
          </w:rPr>
          <w:fldChar w:fldCharType="begin"/>
        </w:r>
        <w:r w:rsidR="00FE42B4">
          <w:rPr>
            <w:noProof/>
            <w:webHidden/>
          </w:rPr>
          <w:instrText xml:space="preserve"> PAGEREF _Toc365552484 \h </w:instrText>
        </w:r>
        <w:r w:rsidR="003E07B6">
          <w:rPr>
            <w:noProof/>
            <w:webHidden/>
          </w:rPr>
        </w:r>
        <w:r w:rsidR="003E07B6">
          <w:rPr>
            <w:noProof/>
            <w:webHidden/>
          </w:rPr>
          <w:fldChar w:fldCharType="separate"/>
        </w:r>
        <w:r w:rsidR="00FE42B4">
          <w:rPr>
            <w:noProof/>
            <w:webHidden/>
          </w:rPr>
          <w:t>58</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5" w:history="1">
        <w:r w:rsidR="00FE42B4" w:rsidRPr="00E12CC4">
          <w:rPr>
            <w:rStyle w:val="Lienhypertexte"/>
            <w:noProof/>
          </w:rPr>
          <w:t>Figure 21 – Browse, create, update a profile</w:t>
        </w:r>
        <w:r w:rsidR="00FE42B4">
          <w:rPr>
            <w:noProof/>
            <w:webHidden/>
          </w:rPr>
          <w:tab/>
        </w:r>
        <w:r w:rsidR="003E07B6">
          <w:rPr>
            <w:noProof/>
            <w:webHidden/>
          </w:rPr>
          <w:fldChar w:fldCharType="begin"/>
        </w:r>
        <w:r w:rsidR="00FE42B4">
          <w:rPr>
            <w:noProof/>
            <w:webHidden/>
          </w:rPr>
          <w:instrText xml:space="preserve"> PAGEREF _Toc365552485 \h </w:instrText>
        </w:r>
        <w:r w:rsidR="003E07B6">
          <w:rPr>
            <w:noProof/>
            <w:webHidden/>
          </w:rPr>
        </w:r>
        <w:r w:rsidR="003E07B6">
          <w:rPr>
            <w:noProof/>
            <w:webHidden/>
          </w:rPr>
          <w:fldChar w:fldCharType="separate"/>
        </w:r>
        <w:r w:rsidR="00FE42B4">
          <w:rPr>
            <w:noProof/>
            <w:webHidden/>
          </w:rPr>
          <w:t>60</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6" w:history="1">
        <w:r w:rsidR="00FE42B4" w:rsidRPr="00E12CC4">
          <w:rPr>
            <w:rStyle w:val="Lienhypertexte"/>
            <w:noProof/>
          </w:rPr>
          <w:t>Figure 22 – Included profiles</w:t>
        </w:r>
        <w:r w:rsidR="00FE42B4">
          <w:rPr>
            <w:noProof/>
            <w:webHidden/>
          </w:rPr>
          <w:tab/>
        </w:r>
        <w:r w:rsidR="003E07B6">
          <w:rPr>
            <w:noProof/>
            <w:webHidden/>
          </w:rPr>
          <w:fldChar w:fldCharType="begin"/>
        </w:r>
        <w:r w:rsidR="00FE42B4">
          <w:rPr>
            <w:noProof/>
            <w:webHidden/>
          </w:rPr>
          <w:instrText xml:space="preserve"> PAGEREF _Toc365552486 \h </w:instrText>
        </w:r>
        <w:r w:rsidR="003E07B6">
          <w:rPr>
            <w:noProof/>
            <w:webHidden/>
          </w:rPr>
        </w:r>
        <w:r w:rsidR="003E07B6">
          <w:rPr>
            <w:noProof/>
            <w:webHidden/>
          </w:rPr>
          <w:fldChar w:fldCharType="separate"/>
        </w:r>
        <w:r w:rsidR="00FE42B4">
          <w:rPr>
            <w:noProof/>
            <w:webHidden/>
          </w:rPr>
          <w:t>60</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7" w:history="1">
        <w:r w:rsidR="00FE42B4" w:rsidRPr="00E12CC4">
          <w:rPr>
            <w:rStyle w:val="Lienhypertexte"/>
            <w:noProof/>
          </w:rPr>
          <w:t>Figure 23 – Assign users to a profile</w:t>
        </w:r>
        <w:r w:rsidR="00FE42B4">
          <w:rPr>
            <w:noProof/>
            <w:webHidden/>
          </w:rPr>
          <w:tab/>
        </w:r>
        <w:r w:rsidR="003E07B6">
          <w:rPr>
            <w:noProof/>
            <w:webHidden/>
          </w:rPr>
          <w:fldChar w:fldCharType="begin"/>
        </w:r>
        <w:r w:rsidR="00FE42B4">
          <w:rPr>
            <w:noProof/>
            <w:webHidden/>
          </w:rPr>
          <w:instrText xml:space="preserve"> PAGEREF _Toc365552487 \h </w:instrText>
        </w:r>
        <w:r w:rsidR="003E07B6">
          <w:rPr>
            <w:noProof/>
            <w:webHidden/>
          </w:rPr>
        </w:r>
        <w:r w:rsidR="003E07B6">
          <w:rPr>
            <w:noProof/>
            <w:webHidden/>
          </w:rPr>
          <w:fldChar w:fldCharType="separate"/>
        </w:r>
        <w:r w:rsidR="00FE42B4">
          <w:rPr>
            <w:noProof/>
            <w:webHidden/>
          </w:rPr>
          <w:t>61</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8" w:history="1">
        <w:r w:rsidR="00FE42B4" w:rsidRPr="00E12CC4">
          <w:rPr>
            <w:rStyle w:val="Lienhypertexte"/>
            <w:noProof/>
          </w:rPr>
          <w:t>Figure 24 – Browse, update managers and administration settings</w:t>
        </w:r>
        <w:r w:rsidR="00FE42B4">
          <w:rPr>
            <w:noProof/>
            <w:webHidden/>
          </w:rPr>
          <w:tab/>
        </w:r>
        <w:r w:rsidR="003E07B6">
          <w:rPr>
            <w:noProof/>
            <w:webHidden/>
          </w:rPr>
          <w:fldChar w:fldCharType="begin"/>
        </w:r>
        <w:r w:rsidR="00FE42B4">
          <w:rPr>
            <w:noProof/>
            <w:webHidden/>
          </w:rPr>
          <w:instrText xml:space="preserve"> PAGEREF _Toc365552488 \h </w:instrText>
        </w:r>
        <w:r w:rsidR="003E07B6">
          <w:rPr>
            <w:noProof/>
            <w:webHidden/>
          </w:rPr>
        </w:r>
        <w:r w:rsidR="003E07B6">
          <w:rPr>
            <w:noProof/>
            <w:webHidden/>
          </w:rPr>
          <w:fldChar w:fldCharType="separate"/>
        </w:r>
        <w:r w:rsidR="00FE42B4">
          <w:rPr>
            <w:noProof/>
            <w:webHidden/>
          </w:rPr>
          <w:t>66</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89" w:history="1">
        <w:r w:rsidR="00FE42B4" w:rsidRPr="00E12CC4">
          <w:rPr>
            <w:rStyle w:val="Lienhypertexte"/>
            <w:noProof/>
          </w:rPr>
          <w:t>Figure 25 - (UC) Browse the users - Sequence diagram</w:t>
        </w:r>
        <w:r w:rsidR="00FE42B4">
          <w:rPr>
            <w:noProof/>
            <w:webHidden/>
          </w:rPr>
          <w:tab/>
        </w:r>
        <w:r w:rsidR="003E07B6">
          <w:rPr>
            <w:noProof/>
            <w:webHidden/>
          </w:rPr>
          <w:fldChar w:fldCharType="begin"/>
        </w:r>
        <w:r w:rsidR="00FE42B4">
          <w:rPr>
            <w:noProof/>
            <w:webHidden/>
          </w:rPr>
          <w:instrText xml:space="preserve"> PAGEREF _Toc365552489 \h </w:instrText>
        </w:r>
        <w:r w:rsidR="003E07B6">
          <w:rPr>
            <w:noProof/>
            <w:webHidden/>
          </w:rPr>
        </w:r>
        <w:r w:rsidR="003E07B6">
          <w:rPr>
            <w:noProof/>
            <w:webHidden/>
          </w:rPr>
          <w:fldChar w:fldCharType="separate"/>
        </w:r>
        <w:r w:rsidR="00FE42B4">
          <w:rPr>
            <w:noProof/>
            <w:webHidden/>
          </w:rPr>
          <w:t>70</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0" w:history="1">
        <w:r w:rsidR="00FE42B4" w:rsidRPr="00E12CC4">
          <w:rPr>
            <w:rStyle w:val="Lienhypertexte"/>
            <w:noProof/>
          </w:rPr>
          <w:t>Figure 26 - (UC) Consult a user as Manager - Sequence diagram</w:t>
        </w:r>
        <w:r w:rsidR="00FE42B4">
          <w:rPr>
            <w:noProof/>
            <w:webHidden/>
          </w:rPr>
          <w:tab/>
        </w:r>
        <w:r w:rsidR="003E07B6">
          <w:rPr>
            <w:noProof/>
            <w:webHidden/>
          </w:rPr>
          <w:fldChar w:fldCharType="begin"/>
        </w:r>
        <w:r w:rsidR="00FE42B4">
          <w:rPr>
            <w:noProof/>
            <w:webHidden/>
          </w:rPr>
          <w:instrText xml:space="preserve"> PAGEREF _Toc365552490 \h </w:instrText>
        </w:r>
        <w:r w:rsidR="003E07B6">
          <w:rPr>
            <w:noProof/>
            <w:webHidden/>
          </w:rPr>
        </w:r>
        <w:r w:rsidR="003E07B6">
          <w:rPr>
            <w:noProof/>
            <w:webHidden/>
          </w:rPr>
          <w:fldChar w:fldCharType="separate"/>
        </w:r>
        <w:r w:rsidR="00FE42B4">
          <w:rPr>
            <w:noProof/>
            <w:webHidden/>
          </w:rPr>
          <w:t>72</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1" w:history="1">
        <w:r w:rsidR="00FE42B4" w:rsidRPr="00E12CC4">
          <w:rPr>
            <w:rStyle w:val="Lienhypertexte"/>
            <w:noProof/>
          </w:rPr>
          <w:t>Figure 27 - (UC) User consults his own information - Sequence diagram</w:t>
        </w:r>
        <w:r w:rsidR="00FE42B4">
          <w:rPr>
            <w:noProof/>
            <w:webHidden/>
          </w:rPr>
          <w:tab/>
        </w:r>
        <w:r w:rsidR="003E07B6">
          <w:rPr>
            <w:noProof/>
            <w:webHidden/>
          </w:rPr>
          <w:fldChar w:fldCharType="begin"/>
        </w:r>
        <w:r w:rsidR="00FE42B4">
          <w:rPr>
            <w:noProof/>
            <w:webHidden/>
          </w:rPr>
          <w:instrText xml:space="preserve"> PAGEREF _Toc365552491 \h </w:instrText>
        </w:r>
        <w:r w:rsidR="003E07B6">
          <w:rPr>
            <w:noProof/>
            <w:webHidden/>
          </w:rPr>
        </w:r>
        <w:r w:rsidR="003E07B6">
          <w:rPr>
            <w:noProof/>
            <w:webHidden/>
          </w:rPr>
          <w:fldChar w:fldCharType="separate"/>
        </w:r>
        <w:r w:rsidR="00FE42B4">
          <w:rPr>
            <w:noProof/>
            <w:webHidden/>
          </w:rPr>
          <w:t>72</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2" w:history="1">
        <w:r w:rsidR="00FE42B4" w:rsidRPr="00E12CC4">
          <w:rPr>
            <w:rStyle w:val="Lienhypertexte"/>
            <w:noProof/>
          </w:rPr>
          <w:t>Figure 28 - (UC) Declare a new user - Sequence diagram</w:t>
        </w:r>
        <w:r w:rsidR="00FE42B4">
          <w:rPr>
            <w:noProof/>
            <w:webHidden/>
          </w:rPr>
          <w:tab/>
        </w:r>
        <w:r w:rsidR="003E07B6">
          <w:rPr>
            <w:noProof/>
            <w:webHidden/>
          </w:rPr>
          <w:fldChar w:fldCharType="begin"/>
        </w:r>
        <w:r w:rsidR="00FE42B4">
          <w:rPr>
            <w:noProof/>
            <w:webHidden/>
          </w:rPr>
          <w:instrText xml:space="preserve"> PAGEREF _Toc365552492 \h </w:instrText>
        </w:r>
        <w:r w:rsidR="003E07B6">
          <w:rPr>
            <w:noProof/>
            <w:webHidden/>
          </w:rPr>
        </w:r>
        <w:r w:rsidR="003E07B6">
          <w:rPr>
            <w:noProof/>
            <w:webHidden/>
          </w:rPr>
          <w:fldChar w:fldCharType="separate"/>
        </w:r>
        <w:r w:rsidR="00FE42B4">
          <w:rPr>
            <w:noProof/>
            <w:webHidden/>
          </w:rPr>
          <w:t>74</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3" w:history="1">
        <w:r w:rsidR="00FE42B4" w:rsidRPr="00E12CC4">
          <w:rPr>
            <w:rStyle w:val="Lienhypertexte"/>
            <w:noProof/>
          </w:rPr>
          <w:t>Figure 29 - (UC) Edit a user - Sequence diagram</w:t>
        </w:r>
        <w:r w:rsidR="00FE42B4">
          <w:rPr>
            <w:noProof/>
            <w:webHidden/>
          </w:rPr>
          <w:tab/>
        </w:r>
        <w:r w:rsidR="003E07B6">
          <w:rPr>
            <w:noProof/>
            <w:webHidden/>
          </w:rPr>
          <w:fldChar w:fldCharType="begin"/>
        </w:r>
        <w:r w:rsidR="00FE42B4">
          <w:rPr>
            <w:noProof/>
            <w:webHidden/>
          </w:rPr>
          <w:instrText xml:space="preserve"> PAGEREF _Toc365552493 \h </w:instrText>
        </w:r>
        <w:r w:rsidR="003E07B6">
          <w:rPr>
            <w:noProof/>
            <w:webHidden/>
          </w:rPr>
        </w:r>
        <w:r w:rsidR="003E07B6">
          <w:rPr>
            <w:noProof/>
            <w:webHidden/>
          </w:rPr>
          <w:fldChar w:fldCharType="separate"/>
        </w:r>
        <w:r w:rsidR="00FE42B4">
          <w:rPr>
            <w:noProof/>
            <w:webHidden/>
          </w:rPr>
          <w:t>76</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4" w:history="1">
        <w:r w:rsidR="00FE42B4" w:rsidRPr="00E12CC4">
          <w:rPr>
            <w:rStyle w:val="Lienhypertexte"/>
            <w:noProof/>
          </w:rPr>
          <w:t>Figure 30 - (UC) Delete a user - Sequence diagram</w:t>
        </w:r>
        <w:r w:rsidR="00FE42B4">
          <w:rPr>
            <w:noProof/>
            <w:webHidden/>
          </w:rPr>
          <w:tab/>
        </w:r>
        <w:r w:rsidR="003E07B6">
          <w:rPr>
            <w:noProof/>
            <w:webHidden/>
          </w:rPr>
          <w:fldChar w:fldCharType="begin"/>
        </w:r>
        <w:r w:rsidR="00FE42B4">
          <w:rPr>
            <w:noProof/>
            <w:webHidden/>
          </w:rPr>
          <w:instrText xml:space="preserve"> PAGEREF _Toc365552494 \h </w:instrText>
        </w:r>
        <w:r w:rsidR="003E07B6">
          <w:rPr>
            <w:noProof/>
            <w:webHidden/>
          </w:rPr>
        </w:r>
        <w:r w:rsidR="003E07B6">
          <w:rPr>
            <w:noProof/>
            <w:webHidden/>
          </w:rPr>
          <w:fldChar w:fldCharType="separate"/>
        </w:r>
        <w:r w:rsidR="00FE42B4">
          <w:rPr>
            <w:noProof/>
            <w:webHidden/>
          </w:rPr>
          <w:t>80</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5" w:history="1">
        <w:r w:rsidR="00FE42B4" w:rsidRPr="00E12CC4">
          <w:rPr>
            <w:rStyle w:val="Lienhypertexte"/>
            <w:noProof/>
          </w:rPr>
          <w:t>Figure 31 - (UC) Export users - Sequence diagram</w:t>
        </w:r>
        <w:r w:rsidR="00FE42B4">
          <w:rPr>
            <w:noProof/>
            <w:webHidden/>
          </w:rPr>
          <w:tab/>
        </w:r>
        <w:r w:rsidR="003E07B6">
          <w:rPr>
            <w:noProof/>
            <w:webHidden/>
          </w:rPr>
          <w:fldChar w:fldCharType="begin"/>
        </w:r>
        <w:r w:rsidR="00FE42B4">
          <w:rPr>
            <w:noProof/>
            <w:webHidden/>
          </w:rPr>
          <w:instrText xml:space="preserve"> PAGEREF _Toc365552495 \h </w:instrText>
        </w:r>
        <w:r w:rsidR="003E07B6">
          <w:rPr>
            <w:noProof/>
            <w:webHidden/>
          </w:rPr>
        </w:r>
        <w:r w:rsidR="003E07B6">
          <w:rPr>
            <w:noProof/>
            <w:webHidden/>
          </w:rPr>
          <w:fldChar w:fldCharType="separate"/>
        </w:r>
        <w:r w:rsidR="00FE42B4">
          <w:rPr>
            <w:noProof/>
            <w:webHidden/>
          </w:rPr>
          <w:t>82</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6" w:history="1">
        <w:r w:rsidR="00FE42B4" w:rsidRPr="00E12CC4">
          <w:rPr>
            <w:rStyle w:val="Lienhypertexte"/>
            <w:noProof/>
          </w:rPr>
          <w:t>Figure 32 - (UC) Import users - Sequence diagram</w:t>
        </w:r>
        <w:r w:rsidR="00FE42B4">
          <w:rPr>
            <w:noProof/>
            <w:webHidden/>
          </w:rPr>
          <w:tab/>
        </w:r>
        <w:r w:rsidR="003E07B6">
          <w:rPr>
            <w:noProof/>
            <w:webHidden/>
          </w:rPr>
          <w:fldChar w:fldCharType="begin"/>
        </w:r>
        <w:r w:rsidR="00FE42B4">
          <w:rPr>
            <w:noProof/>
            <w:webHidden/>
          </w:rPr>
          <w:instrText xml:space="preserve"> PAGEREF _Toc365552496 \h </w:instrText>
        </w:r>
        <w:r w:rsidR="003E07B6">
          <w:rPr>
            <w:noProof/>
            <w:webHidden/>
          </w:rPr>
        </w:r>
        <w:r w:rsidR="003E07B6">
          <w:rPr>
            <w:noProof/>
            <w:webHidden/>
          </w:rPr>
          <w:fldChar w:fldCharType="separate"/>
        </w:r>
        <w:r w:rsidR="00FE42B4">
          <w:rPr>
            <w:noProof/>
            <w:webHidden/>
          </w:rPr>
          <w:t>85</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7" w:history="1">
        <w:r w:rsidR="00FE42B4" w:rsidRPr="00E12CC4">
          <w:rPr>
            <w:rStyle w:val="Lienhypertexte"/>
            <w:noProof/>
          </w:rPr>
          <w:t>Figure 33 - (UC) Browse the profiles - Sequence diagram</w:t>
        </w:r>
        <w:r w:rsidR="00FE42B4">
          <w:rPr>
            <w:noProof/>
            <w:webHidden/>
          </w:rPr>
          <w:tab/>
        </w:r>
        <w:r w:rsidR="003E07B6">
          <w:rPr>
            <w:noProof/>
            <w:webHidden/>
          </w:rPr>
          <w:fldChar w:fldCharType="begin"/>
        </w:r>
        <w:r w:rsidR="00FE42B4">
          <w:rPr>
            <w:noProof/>
            <w:webHidden/>
          </w:rPr>
          <w:instrText xml:space="preserve"> PAGEREF _Toc365552497 \h </w:instrText>
        </w:r>
        <w:r w:rsidR="003E07B6">
          <w:rPr>
            <w:noProof/>
            <w:webHidden/>
          </w:rPr>
        </w:r>
        <w:r w:rsidR="003E07B6">
          <w:rPr>
            <w:noProof/>
            <w:webHidden/>
          </w:rPr>
          <w:fldChar w:fldCharType="separate"/>
        </w:r>
        <w:r w:rsidR="00FE42B4">
          <w:rPr>
            <w:noProof/>
            <w:webHidden/>
          </w:rPr>
          <w:t>87</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8" w:history="1">
        <w:r w:rsidR="00FE42B4" w:rsidRPr="00E12CC4">
          <w:rPr>
            <w:rStyle w:val="Lienhypertexte"/>
            <w:noProof/>
          </w:rPr>
          <w:t>Figure 34 - (UC) Consult/edit a profile - Sequence diagram</w:t>
        </w:r>
        <w:r w:rsidR="00FE42B4">
          <w:rPr>
            <w:noProof/>
            <w:webHidden/>
          </w:rPr>
          <w:tab/>
        </w:r>
        <w:r w:rsidR="003E07B6">
          <w:rPr>
            <w:noProof/>
            <w:webHidden/>
          </w:rPr>
          <w:fldChar w:fldCharType="begin"/>
        </w:r>
        <w:r w:rsidR="00FE42B4">
          <w:rPr>
            <w:noProof/>
            <w:webHidden/>
          </w:rPr>
          <w:instrText xml:space="preserve"> PAGEREF _Toc365552498 \h </w:instrText>
        </w:r>
        <w:r w:rsidR="003E07B6">
          <w:rPr>
            <w:noProof/>
            <w:webHidden/>
          </w:rPr>
        </w:r>
        <w:r w:rsidR="003E07B6">
          <w:rPr>
            <w:noProof/>
            <w:webHidden/>
          </w:rPr>
          <w:fldChar w:fldCharType="separate"/>
        </w:r>
        <w:r w:rsidR="00FE42B4">
          <w:rPr>
            <w:noProof/>
            <w:webHidden/>
          </w:rPr>
          <w:t>89</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499" w:history="1">
        <w:r w:rsidR="00FE42B4" w:rsidRPr="00E12CC4">
          <w:rPr>
            <w:rStyle w:val="Lienhypertexte"/>
            <w:noProof/>
          </w:rPr>
          <w:t>Figure 35 - (UC) Delete a profile - Sequence diagram</w:t>
        </w:r>
        <w:r w:rsidR="00FE42B4">
          <w:rPr>
            <w:noProof/>
            <w:webHidden/>
          </w:rPr>
          <w:tab/>
        </w:r>
        <w:r w:rsidR="003E07B6">
          <w:rPr>
            <w:noProof/>
            <w:webHidden/>
          </w:rPr>
          <w:fldChar w:fldCharType="begin"/>
        </w:r>
        <w:r w:rsidR="00FE42B4">
          <w:rPr>
            <w:noProof/>
            <w:webHidden/>
          </w:rPr>
          <w:instrText xml:space="preserve"> PAGEREF _Toc365552499 \h </w:instrText>
        </w:r>
        <w:r w:rsidR="003E07B6">
          <w:rPr>
            <w:noProof/>
            <w:webHidden/>
          </w:rPr>
        </w:r>
        <w:r w:rsidR="003E07B6">
          <w:rPr>
            <w:noProof/>
            <w:webHidden/>
          </w:rPr>
          <w:fldChar w:fldCharType="separate"/>
        </w:r>
        <w:r w:rsidR="00FE42B4">
          <w:rPr>
            <w:noProof/>
            <w:webHidden/>
          </w:rPr>
          <w:t>91</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0" w:history="1">
        <w:r w:rsidR="00FE42B4" w:rsidRPr="00E12CC4">
          <w:rPr>
            <w:rStyle w:val="Lienhypertexte"/>
            <w:noProof/>
          </w:rPr>
          <w:t>Figure 36 - (UC) Declare a new profile - Sequence diagram</w:t>
        </w:r>
        <w:r w:rsidR="00FE42B4">
          <w:rPr>
            <w:noProof/>
            <w:webHidden/>
          </w:rPr>
          <w:tab/>
        </w:r>
        <w:r w:rsidR="003E07B6">
          <w:rPr>
            <w:noProof/>
            <w:webHidden/>
          </w:rPr>
          <w:fldChar w:fldCharType="begin"/>
        </w:r>
        <w:r w:rsidR="00FE42B4">
          <w:rPr>
            <w:noProof/>
            <w:webHidden/>
          </w:rPr>
          <w:instrText xml:space="preserve"> PAGEREF _Toc365552500 \h </w:instrText>
        </w:r>
        <w:r w:rsidR="003E07B6">
          <w:rPr>
            <w:noProof/>
            <w:webHidden/>
          </w:rPr>
        </w:r>
        <w:r w:rsidR="003E07B6">
          <w:rPr>
            <w:noProof/>
            <w:webHidden/>
          </w:rPr>
          <w:fldChar w:fldCharType="separate"/>
        </w:r>
        <w:r w:rsidR="00FE42B4">
          <w:rPr>
            <w:noProof/>
            <w:webHidden/>
          </w:rPr>
          <w:t>93</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1" w:history="1">
        <w:r w:rsidR="00FE42B4" w:rsidRPr="00E12CC4">
          <w:rPr>
            <w:rStyle w:val="Lienhypertexte"/>
            <w:noProof/>
          </w:rPr>
          <w:t>Figure 37 - (UC) Register to MyOcean process - Sequence diagram</w:t>
        </w:r>
        <w:r w:rsidR="00FE42B4">
          <w:rPr>
            <w:noProof/>
            <w:webHidden/>
          </w:rPr>
          <w:tab/>
        </w:r>
        <w:r w:rsidR="003E07B6">
          <w:rPr>
            <w:noProof/>
            <w:webHidden/>
          </w:rPr>
          <w:fldChar w:fldCharType="begin"/>
        </w:r>
        <w:r w:rsidR="00FE42B4">
          <w:rPr>
            <w:noProof/>
            <w:webHidden/>
          </w:rPr>
          <w:instrText xml:space="preserve"> PAGEREF _Toc365552501 \h </w:instrText>
        </w:r>
        <w:r w:rsidR="003E07B6">
          <w:rPr>
            <w:noProof/>
            <w:webHidden/>
          </w:rPr>
        </w:r>
        <w:r w:rsidR="003E07B6">
          <w:rPr>
            <w:noProof/>
            <w:webHidden/>
          </w:rPr>
          <w:fldChar w:fldCharType="separate"/>
        </w:r>
        <w:r w:rsidR="00FE42B4">
          <w:rPr>
            <w:noProof/>
            <w:webHidden/>
          </w:rPr>
          <w:t>95</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2" w:history="1">
        <w:r w:rsidR="00FE42B4" w:rsidRPr="00E12CC4">
          <w:rPr>
            <w:rStyle w:val="Lienhypertexte"/>
            <w:noProof/>
          </w:rPr>
          <w:t>Figure 38 - (UC) Log in - Sequence diagram</w:t>
        </w:r>
        <w:r w:rsidR="00FE42B4">
          <w:rPr>
            <w:noProof/>
            <w:webHidden/>
          </w:rPr>
          <w:tab/>
        </w:r>
        <w:r w:rsidR="003E07B6">
          <w:rPr>
            <w:noProof/>
            <w:webHidden/>
          </w:rPr>
          <w:fldChar w:fldCharType="begin"/>
        </w:r>
        <w:r w:rsidR="00FE42B4">
          <w:rPr>
            <w:noProof/>
            <w:webHidden/>
          </w:rPr>
          <w:instrText xml:space="preserve"> PAGEREF _Toc365552502 \h </w:instrText>
        </w:r>
        <w:r w:rsidR="003E07B6">
          <w:rPr>
            <w:noProof/>
            <w:webHidden/>
          </w:rPr>
        </w:r>
        <w:r w:rsidR="003E07B6">
          <w:rPr>
            <w:noProof/>
            <w:webHidden/>
          </w:rPr>
          <w:fldChar w:fldCharType="separate"/>
        </w:r>
        <w:r w:rsidR="00FE42B4">
          <w:rPr>
            <w:noProof/>
            <w:webHidden/>
          </w:rPr>
          <w:t>98</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3" w:history="1">
        <w:r w:rsidR="00FE42B4" w:rsidRPr="00E12CC4">
          <w:rPr>
            <w:rStyle w:val="Lienhypertexte"/>
            <w:noProof/>
          </w:rPr>
          <w:t>Figure 39 - (UC) Log out - Sequence diagram</w:t>
        </w:r>
        <w:r w:rsidR="00FE42B4">
          <w:rPr>
            <w:noProof/>
            <w:webHidden/>
          </w:rPr>
          <w:tab/>
        </w:r>
        <w:r w:rsidR="003E07B6">
          <w:rPr>
            <w:noProof/>
            <w:webHidden/>
          </w:rPr>
          <w:fldChar w:fldCharType="begin"/>
        </w:r>
        <w:r w:rsidR="00FE42B4">
          <w:rPr>
            <w:noProof/>
            <w:webHidden/>
          </w:rPr>
          <w:instrText xml:space="preserve"> PAGEREF _Toc365552503 \h </w:instrText>
        </w:r>
        <w:r w:rsidR="003E07B6">
          <w:rPr>
            <w:noProof/>
            <w:webHidden/>
          </w:rPr>
        </w:r>
        <w:r w:rsidR="003E07B6">
          <w:rPr>
            <w:noProof/>
            <w:webHidden/>
          </w:rPr>
          <w:fldChar w:fldCharType="separate"/>
        </w:r>
        <w:r w:rsidR="00FE42B4">
          <w:rPr>
            <w:noProof/>
            <w:webHidden/>
          </w:rPr>
          <w:t>99</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4" w:history="1">
        <w:r w:rsidR="00FE42B4" w:rsidRPr="00E12CC4">
          <w:rPr>
            <w:rStyle w:val="Lienhypertexte"/>
            <w:noProof/>
          </w:rPr>
          <w:t>Figure 40 – Geonetwork interfaces</w:t>
        </w:r>
        <w:r w:rsidR="00FE42B4">
          <w:rPr>
            <w:noProof/>
            <w:webHidden/>
          </w:rPr>
          <w:tab/>
        </w:r>
        <w:r w:rsidR="003E07B6">
          <w:rPr>
            <w:noProof/>
            <w:webHidden/>
          </w:rPr>
          <w:fldChar w:fldCharType="begin"/>
        </w:r>
        <w:r w:rsidR="00FE42B4">
          <w:rPr>
            <w:noProof/>
            <w:webHidden/>
          </w:rPr>
          <w:instrText xml:space="preserve"> PAGEREF _Toc365552504 \h </w:instrText>
        </w:r>
        <w:r w:rsidR="003E07B6">
          <w:rPr>
            <w:noProof/>
            <w:webHidden/>
          </w:rPr>
        </w:r>
        <w:r w:rsidR="003E07B6">
          <w:rPr>
            <w:noProof/>
            <w:webHidden/>
          </w:rPr>
          <w:fldChar w:fldCharType="separate"/>
        </w:r>
        <w:r w:rsidR="00FE42B4">
          <w:rPr>
            <w:noProof/>
            <w:webHidden/>
          </w:rPr>
          <w:t>103</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5" w:history="1">
        <w:r w:rsidR="00FE42B4" w:rsidRPr="00E12CC4">
          <w:rPr>
            <w:rStyle w:val="Lienhypertexte"/>
            <w:noProof/>
          </w:rPr>
          <w:t>Figure 41 – Vocabulary Server</w:t>
        </w:r>
        <w:r w:rsidR="00FE42B4">
          <w:rPr>
            <w:noProof/>
            <w:webHidden/>
          </w:rPr>
          <w:tab/>
        </w:r>
        <w:r w:rsidR="003E07B6">
          <w:rPr>
            <w:noProof/>
            <w:webHidden/>
          </w:rPr>
          <w:fldChar w:fldCharType="begin"/>
        </w:r>
        <w:r w:rsidR="00FE42B4">
          <w:rPr>
            <w:noProof/>
            <w:webHidden/>
          </w:rPr>
          <w:instrText xml:space="preserve"> PAGEREF _Toc365552505 \h </w:instrText>
        </w:r>
        <w:r w:rsidR="003E07B6">
          <w:rPr>
            <w:noProof/>
            <w:webHidden/>
          </w:rPr>
        </w:r>
        <w:r w:rsidR="003E07B6">
          <w:rPr>
            <w:noProof/>
            <w:webHidden/>
          </w:rPr>
          <w:fldChar w:fldCharType="separate"/>
        </w:r>
        <w:r w:rsidR="00FE42B4">
          <w:rPr>
            <w:noProof/>
            <w:webHidden/>
          </w:rPr>
          <w:t>123</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6" w:history="1">
        <w:r w:rsidR="00FE42B4" w:rsidRPr="00E12CC4">
          <w:rPr>
            <w:rStyle w:val="Lienhypertexte"/>
            <w:noProof/>
          </w:rPr>
          <w:t>Figure 42 - MIS Gateway Transaction Accounting Layout Tool overview</w:t>
        </w:r>
        <w:r w:rsidR="00FE42B4">
          <w:rPr>
            <w:noProof/>
            <w:webHidden/>
          </w:rPr>
          <w:tab/>
        </w:r>
        <w:r w:rsidR="003E07B6">
          <w:rPr>
            <w:noProof/>
            <w:webHidden/>
          </w:rPr>
          <w:fldChar w:fldCharType="begin"/>
        </w:r>
        <w:r w:rsidR="00FE42B4">
          <w:rPr>
            <w:noProof/>
            <w:webHidden/>
          </w:rPr>
          <w:instrText xml:space="preserve"> PAGEREF _Toc365552506 \h </w:instrText>
        </w:r>
        <w:r w:rsidR="003E07B6">
          <w:rPr>
            <w:noProof/>
            <w:webHidden/>
          </w:rPr>
        </w:r>
        <w:r w:rsidR="003E07B6">
          <w:rPr>
            <w:noProof/>
            <w:webHidden/>
          </w:rPr>
          <w:fldChar w:fldCharType="separate"/>
        </w:r>
        <w:r w:rsidR="00FE42B4">
          <w:rPr>
            <w:noProof/>
            <w:webHidden/>
          </w:rPr>
          <w:t>127</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7" w:history="1">
        <w:r w:rsidR="00FE42B4" w:rsidRPr="00E12CC4">
          <w:rPr>
            <w:rStyle w:val="Lienhypertexte"/>
            <w:noProof/>
          </w:rPr>
          <w:t>Figure 43 – CIS Transaction accounting use cases</w:t>
        </w:r>
        <w:r w:rsidR="00FE42B4">
          <w:rPr>
            <w:noProof/>
            <w:webHidden/>
          </w:rPr>
          <w:tab/>
        </w:r>
        <w:r w:rsidR="003E07B6">
          <w:rPr>
            <w:noProof/>
            <w:webHidden/>
          </w:rPr>
          <w:fldChar w:fldCharType="begin"/>
        </w:r>
        <w:r w:rsidR="00FE42B4">
          <w:rPr>
            <w:noProof/>
            <w:webHidden/>
          </w:rPr>
          <w:instrText xml:space="preserve"> PAGEREF _Toc365552507 \h </w:instrText>
        </w:r>
        <w:r w:rsidR="003E07B6">
          <w:rPr>
            <w:noProof/>
            <w:webHidden/>
          </w:rPr>
        </w:r>
        <w:r w:rsidR="003E07B6">
          <w:rPr>
            <w:noProof/>
            <w:webHidden/>
          </w:rPr>
          <w:fldChar w:fldCharType="separate"/>
        </w:r>
        <w:r w:rsidR="00FE42B4">
          <w:rPr>
            <w:noProof/>
            <w:webHidden/>
          </w:rPr>
          <w:t>133</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8" w:history="1">
        <w:r w:rsidR="00FE42B4" w:rsidRPr="00E12CC4">
          <w:rPr>
            <w:rStyle w:val="Lienhypertexte"/>
            <w:noProof/>
          </w:rPr>
          <w:t>Figure 44 - CIS Transaction accounting logical architecture</w:t>
        </w:r>
        <w:r w:rsidR="00FE42B4">
          <w:rPr>
            <w:noProof/>
            <w:webHidden/>
          </w:rPr>
          <w:tab/>
        </w:r>
        <w:r w:rsidR="003E07B6">
          <w:rPr>
            <w:noProof/>
            <w:webHidden/>
          </w:rPr>
          <w:fldChar w:fldCharType="begin"/>
        </w:r>
        <w:r w:rsidR="00FE42B4">
          <w:rPr>
            <w:noProof/>
            <w:webHidden/>
          </w:rPr>
          <w:instrText xml:space="preserve"> PAGEREF _Toc365552508 \h </w:instrText>
        </w:r>
        <w:r w:rsidR="003E07B6">
          <w:rPr>
            <w:noProof/>
            <w:webHidden/>
          </w:rPr>
        </w:r>
        <w:r w:rsidR="003E07B6">
          <w:rPr>
            <w:noProof/>
            <w:webHidden/>
          </w:rPr>
          <w:fldChar w:fldCharType="separate"/>
        </w:r>
        <w:r w:rsidR="00FE42B4">
          <w:rPr>
            <w:noProof/>
            <w:webHidden/>
          </w:rPr>
          <w:t>139</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09" w:history="1">
        <w:r w:rsidR="00FE42B4" w:rsidRPr="00E12CC4">
          <w:rPr>
            <w:rStyle w:val="Lienhypertexte"/>
            <w:noProof/>
          </w:rPr>
          <w:t>Figure 45 - CIS Transaction accounting physical architecture</w:t>
        </w:r>
        <w:r w:rsidR="00FE42B4">
          <w:rPr>
            <w:noProof/>
            <w:webHidden/>
          </w:rPr>
          <w:tab/>
        </w:r>
        <w:r w:rsidR="003E07B6">
          <w:rPr>
            <w:noProof/>
            <w:webHidden/>
          </w:rPr>
          <w:fldChar w:fldCharType="begin"/>
        </w:r>
        <w:r w:rsidR="00FE42B4">
          <w:rPr>
            <w:noProof/>
            <w:webHidden/>
          </w:rPr>
          <w:instrText xml:space="preserve"> PAGEREF _Toc365552509 \h </w:instrText>
        </w:r>
        <w:r w:rsidR="003E07B6">
          <w:rPr>
            <w:noProof/>
            <w:webHidden/>
          </w:rPr>
        </w:r>
        <w:r w:rsidR="003E07B6">
          <w:rPr>
            <w:noProof/>
            <w:webHidden/>
          </w:rPr>
          <w:fldChar w:fldCharType="separate"/>
        </w:r>
        <w:r w:rsidR="00FE42B4">
          <w:rPr>
            <w:noProof/>
            <w:webHidden/>
          </w:rPr>
          <w:t>198</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0" w:history="1">
        <w:r w:rsidR="00FE42B4" w:rsidRPr="00E12CC4">
          <w:rPr>
            <w:rStyle w:val="Lienhypertexte"/>
            <w:noProof/>
          </w:rPr>
          <w:t>Figure 46 – CIS Transaction Accounting interfaces diagram</w:t>
        </w:r>
        <w:r w:rsidR="00FE42B4">
          <w:rPr>
            <w:noProof/>
            <w:webHidden/>
          </w:rPr>
          <w:tab/>
        </w:r>
        <w:r w:rsidR="003E07B6">
          <w:rPr>
            <w:noProof/>
            <w:webHidden/>
          </w:rPr>
          <w:fldChar w:fldCharType="begin"/>
        </w:r>
        <w:r w:rsidR="00FE42B4">
          <w:rPr>
            <w:noProof/>
            <w:webHidden/>
          </w:rPr>
          <w:instrText xml:space="preserve"> PAGEREF _Toc365552510 \h </w:instrText>
        </w:r>
        <w:r w:rsidR="003E07B6">
          <w:rPr>
            <w:noProof/>
            <w:webHidden/>
          </w:rPr>
        </w:r>
        <w:r w:rsidR="003E07B6">
          <w:rPr>
            <w:noProof/>
            <w:webHidden/>
          </w:rPr>
          <w:fldChar w:fldCharType="separate"/>
        </w:r>
        <w:r w:rsidR="00FE42B4">
          <w:rPr>
            <w:noProof/>
            <w:webHidden/>
          </w:rPr>
          <w:t>199</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1" w:history="1">
        <w:r w:rsidR="00FE42B4" w:rsidRPr="00E12CC4">
          <w:rPr>
            <w:rStyle w:val="Lienhypertexte"/>
            <w:noProof/>
          </w:rPr>
          <w:t>Figure 47 – Example</w:t>
        </w:r>
        <w:r w:rsidR="00FE42B4">
          <w:rPr>
            <w:noProof/>
            <w:webHidden/>
          </w:rPr>
          <w:tab/>
        </w:r>
        <w:r w:rsidR="003E07B6">
          <w:rPr>
            <w:noProof/>
            <w:webHidden/>
          </w:rPr>
          <w:fldChar w:fldCharType="begin"/>
        </w:r>
        <w:r w:rsidR="00FE42B4">
          <w:rPr>
            <w:noProof/>
            <w:webHidden/>
          </w:rPr>
          <w:instrText xml:space="preserve"> PAGEREF _Toc365552511 \h </w:instrText>
        </w:r>
        <w:r w:rsidR="003E07B6">
          <w:rPr>
            <w:noProof/>
            <w:webHidden/>
          </w:rPr>
        </w:r>
        <w:r w:rsidR="003E07B6">
          <w:rPr>
            <w:noProof/>
            <w:webHidden/>
          </w:rPr>
          <w:fldChar w:fldCharType="separate"/>
        </w:r>
        <w:r w:rsidR="00FE42B4">
          <w:rPr>
            <w:noProof/>
            <w:webHidden/>
          </w:rPr>
          <w:t>207</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2" w:history="1">
        <w:r w:rsidR="00FE42B4" w:rsidRPr="00E12CC4">
          <w:rPr>
            <w:rStyle w:val="Lienhypertexte"/>
            <w:noProof/>
          </w:rPr>
          <w:t>Figure 48: NAGIOS architecture context</w:t>
        </w:r>
        <w:r w:rsidR="00FE42B4">
          <w:rPr>
            <w:noProof/>
            <w:webHidden/>
          </w:rPr>
          <w:tab/>
        </w:r>
        <w:r w:rsidR="003E07B6">
          <w:rPr>
            <w:noProof/>
            <w:webHidden/>
          </w:rPr>
          <w:fldChar w:fldCharType="begin"/>
        </w:r>
        <w:r w:rsidR="00FE42B4">
          <w:rPr>
            <w:noProof/>
            <w:webHidden/>
          </w:rPr>
          <w:instrText xml:space="preserve"> PAGEREF _Toc365552512 \h </w:instrText>
        </w:r>
        <w:r w:rsidR="003E07B6">
          <w:rPr>
            <w:noProof/>
            <w:webHidden/>
          </w:rPr>
        </w:r>
        <w:r w:rsidR="003E07B6">
          <w:rPr>
            <w:noProof/>
            <w:webHidden/>
          </w:rPr>
          <w:fldChar w:fldCharType="separate"/>
        </w:r>
        <w:r w:rsidR="00FE42B4">
          <w:rPr>
            <w:noProof/>
            <w:webHidden/>
          </w:rPr>
          <w:t>210</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3" w:history="1">
        <w:r w:rsidR="00FE42B4" w:rsidRPr="00E12CC4">
          <w:rPr>
            <w:rStyle w:val="Lienhypertexte"/>
            <w:noProof/>
          </w:rPr>
          <w:t>Figure 49 – Example</w:t>
        </w:r>
        <w:r w:rsidR="00FE42B4">
          <w:rPr>
            <w:noProof/>
            <w:webHidden/>
          </w:rPr>
          <w:tab/>
        </w:r>
        <w:r w:rsidR="003E07B6">
          <w:rPr>
            <w:noProof/>
            <w:webHidden/>
          </w:rPr>
          <w:fldChar w:fldCharType="begin"/>
        </w:r>
        <w:r w:rsidR="00FE42B4">
          <w:rPr>
            <w:noProof/>
            <w:webHidden/>
          </w:rPr>
          <w:instrText xml:space="preserve"> PAGEREF _Toc365552513 \h </w:instrText>
        </w:r>
        <w:r w:rsidR="003E07B6">
          <w:rPr>
            <w:noProof/>
            <w:webHidden/>
          </w:rPr>
        </w:r>
        <w:r w:rsidR="003E07B6">
          <w:rPr>
            <w:noProof/>
            <w:webHidden/>
          </w:rPr>
          <w:fldChar w:fldCharType="separate"/>
        </w:r>
        <w:r w:rsidR="00FE42B4">
          <w:rPr>
            <w:noProof/>
            <w:webHidden/>
          </w:rPr>
          <w:t>212</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4" w:history="1">
        <w:r w:rsidR="00FE42B4" w:rsidRPr="00E12CC4">
          <w:rPr>
            <w:rStyle w:val="Lienhypertexte"/>
            <w:noProof/>
          </w:rPr>
          <w:t>Figure 50: EyesOfNetwork architecture</w:t>
        </w:r>
        <w:r w:rsidR="00FE42B4">
          <w:rPr>
            <w:noProof/>
            <w:webHidden/>
          </w:rPr>
          <w:tab/>
        </w:r>
        <w:r w:rsidR="003E07B6">
          <w:rPr>
            <w:noProof/>
            <w:webHidden/>
          </w:rPr>
          <w:fldChar w:fldCharType="begin"/>
        </w:r>
        <w:r w:rsidR="00FE42B4">
          <w:rPr>
            <w:noProof/>
            <w:webHidden/>
          </w:rPr>
          <w:instrText xml:space="preserve"> PAGEREF _Toc365552514 \h </w:instrText>
        </w:r>
        <w:r w:rsidR="003E07B6">
          <w:rPr>
            <w:noProof/>
            <w:webHidden/>
          </w:rPr>
        </w:r>
        <w:r w:rsidR="003E07B6">
          <w:rPr>
            <w:noProof/>
            <w:webHidden/>
          </w:rPr>
          <w:fldChar w:fldCharType="separate"/>
        </w:r>
        <w:r w:rsidR="00FE42B4">
          <w:rPr>
            <w:noProof/>
            <w:webHidden/>
          </w:rPr>
          <w:t>214</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5" w:history="1">
        <w:r w:rsidR="00FE42B4" w:rsidRPr="00E12CC4">
          <w:rPr>
            <w:rStyle w:val="Lienhypertexte"/>
            <w:noProof/>
          </w:rPr>
          <w:t>Figure 51: Environments description</w:t>
        </w:r>
        <w:r w:rsidR="00FE42B4">
          <w:rPr>
            <w:noProof/>
            <w:webHidden/>
          </w:rPr>
          <w:tab/>
        </w:r>
        <w:r w:rsidR="003E07B6">
          <w:rPr>
            <w:noProof/>
            <w:webHidden/>
          </w:rPr>
          <w:fldChar w:fldCharType="begin"/>
        </w:r>
        <w:r w:rsidR="00FE42B4">
          <w:rPr>
            <w:noProof/>
            <w:webHidden/>
          </w:rPr>
          <w:instrText xml:space="preserve"> PAGEREF _Toc365552515 \h </w:instrText>
        </w:r>
        <w:r w:rsidR="003E07B6">
          <w:rPr>
            <w:noProof/>
            <w:webHidden/>
          </w:rPr>
        </w:r>
        <w:r w:rsidR="003E07B6">
          <w:rPr>
            <w:noProof/>
            <w:webHidden/>
          </w:rPr>
          <w:fldChar w:fldCharType="separate"/>
        </w:r>
        <w:r w:rsidR="00FE42B4">
          <w:rPr>
            <w:noProof/>
            <w:webHidden/>
          </w:rPr>
          <w:t>223</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6" w:history="1">
        <w:r w:rsidR="00FE42B4" w:rsidRPr="00E12CC4">
          <w:rPr>
            <w:rStyle w:val="Lienhypertexte"/>
            <w:noProof/>
          </w:rPr>
          <w:t>Figure 52: MyOcean QT environment</w:t>
        </w:r>
        <w:r w:rsidR="00FE42B4">
          <w:rPr>
            <w:noProof/>
            <w:webHidden/>
          </w:rPr>
          <w:tab/>
        </w:r>
        <w:r w:rsidR="003E07B6">
          <w:rPr>
            <w:noProof/>
            <w:webHidden/>
          </w:rPr>
          <w:fldChar w:fldCharType="begin"/>
        </w:r>
        <w:r w:rsidR="00FE42B4">
          <w:rPr>
            <w:noProof/>
            <w:webHidden/>
          </w:rPr>
          <w:instrText xml:space="preserve"> PAGEREF _Toc365552516 \h </w:instrText>
        </w:r>
        <w:r w:rsidR="003E07B6">
          <w:rPr>
            <w:noProof/>
            <w:webHidden/>
          </w:rPr>
        </w:r>
        <w:r w:rsidR="003E07B6">
          <w:rPr>
            <w:noProof/>
            <w:webHidden/>
          </w:rPr>
          <w:fldChar w:fldCharType="separate"/>
        </w:r>
        <w:r w:rsidR="00FE42B4">
          <w:rPr>
            <w:noProof/>
            <w:webHidden/>
          </w:rPr>
          <w:t>224</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7" w:history="1">
        <w:r w:rsidR="00FE42B4" w:rsidRPr="00E12CC4">
          <w:rPr>
            <w:rStyle w:val="Lienhypertexte"/>
            <w:noProof/>
          </w:rPr>
          <w:t>Figure 53: MyOcean QT Network</w:t>
        </w:r>
        <w:r w:rsidR="00FE42B4">
          <w:rPr>
            <w:noProof/>
            <w:webHidden/>
          </w:rPr>
          <w:tab/>
        </w:r>
        <w:r w:rsidR="003E07B6">
          <w:rPr>
            <w:noProof/>
            <w:webHidden/>
          </w:rPr>
          <w:fldChar w:fldCharType="begin"/>
        </w:r>
        <w:r w:rsidR="00FE42B4">
          <w:rPr>
            <w:noProof/>
            <w:webHidden/>
          </w:rPr>
          <w:instrText xml:space="preserve"> PAGEREF _Toc365552517 \h </w:instrText>
        </w:r>
        <w:r w:rsidR="003E07B6">
          <w:rPr>
            <w:noProof/>
            <w:webHidden/>
          </w:rPr>
        </w:r>
        <w:r w:rsidR="003E07B6">
          <w:rPr>
            <w:noProof/>
            <w:webHidden/>
          </w:rPr>
          <w:fldChar w:fldCharType="separate"/>
        </w:r>
        <w:r w:rsidR="00FE42B4">
          <w:rPr>
            <w:noProof/>
            <w:webHidden/>
          </w:rPr>
          <w:t>225</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8" w:history="1">
        <w:r w:rsidR="00FE42B4" w:rsidRPr="00E12CC4">
          <w:rPr>
            <w:rStyle w:val="Lienhypertexte"/>
            <w:noProof/>
          </w:rPr>
          <w:t>Figure 54: MyOcean QO environment</w:t>
        </w:r>
        <w:r w:rsidR="00FE42B4">
          <w:rPr>
            <w:noProof/>
            <w:webHidden/>
          </w:rPr>
          <w:tab/>
        </w:r>
        <w:r w:rsidR="003E07B6">
          <w:rPr>
            <w:noProof/>
            <w:webHidden/>
          </w:rPr>
          <w:fldChar w:fldCharType="begin"/>
        </w:r>
        <w:r w:rsidR="00FE42B4">
          <w:rPr>
            <w:noProof/>
            <w:webHidden/>
          </w:rPr>
          <w:instrText xml:space="preserve"> PAGEREF _Toc365552518 \h </w:instrText>
        </w:r>
        <w:r w:rsidR="003E07B6">
          <w:rPr>
            <w:noProof/>
            <w:webHidden/>
          </w:rPr>
        </w:r>
        <w:r w:rsidR="003E07B6">
          <w:rPr>
            <w:noProof/>
            <w:webHidden/>
          </w:rPr>
          <w:fldChar w:fldCharType="separate"/>
        </w:r>
        <w:r w:rsidR="00FE42B4">
          <w:rPr>
            <w:noProof/>
            <w:webHidden/>
          </w:rPr>
          <w:t>226</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19" w:history="1">
        <w:r w:rsidR="00FE42B4" w:rsidRPr="00E12CC4">
          <w:rPr>
            <w:rStyle w:val="Lienhypertexte"/>
            <w:noProof/>
          </w:rPr>
          <w:t>Figure 55: MyOcean QO Network</w:t>
        </w:r>
        <w:r w:rsidR="00FE42B4">
          <w:rPr>
            <w:noProof/>
            <w:webHidden/>
          </w:rPr>
          <w:tab/>
        </w:r>
        <w:r w:rsidR="003E07B6">
          <w:rPr>
            <w:noProof/>
            <w:webHidden/>
          </w:rPr>
          <w:fldChar w:fldCharType="begin"/>
        </w:r>
        <w:r w:rsidR="00FE42B4">
          <w:rPr>
            <w:noProof/>
            <w:webHidden/>
          </w:rPr>
          <w:instrText xml:space="preserve"> PAGEREF _Toc365552519 \h </w:instrText>
        </w:r>
        <w:r w:rsidR="003E07B6">
          <w:rPr>
            <w:noProof/>
            <w:webHidden/>
          </w:rPr>
        </w:r>
        <w:r w:rsidR="003E07B6">
          <w:rPr>
            <w:noProof/>
            <w:webHidden/>
          </w:rPr>
          <w:fldChar w:fldCharType="separate"/>
        </w:r>
        <w:r w:rsidR="00FE42B4">
          <w:rPr>
            <w:noProof/>
            <w:webHidden/>
          </w:rPr>
          <w:t>227</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0" w:history="1">
        <w:r w:rsidR="00FE42B4" w:rsidRPr="00E12CC4">
          <w:rPr>
            <w:rStyle w:val="Lienhypertexte"/>
            <w:noProof/>
          </w:rPr>
          <w:t>Figure 56: MyOcean production Network</w:t>
        </w:r>
        <w:r w:rsidR="00FE42B4">
          <w:rPr>
            <w:noProof/>
            <w:webHidden/>
          </w:rPr>
          <w:tab/>
        </w:r>
        <w:r w:rsidR="003E07B6">
          <w:rPr>
            <w:noProof/>
            <w:webHidden/>
          </w:rPr>
          <w:fldChar w:fldCharType="begin"/>
        </w:r>
        <w:r w:rsidR="00FE42B4">
          <w:rPr>
            <w:noProof/>
            <w:webHidden/>
          </w:rPr>
          <w:instrText xml:space="preserve"> PAGEREF _Toc365552520 \h </w:instrText>
        </w:r>
        <w:r w:rsidR="003E07B6">
          <w:rPr>
            <w:noProof/>
            <w:webHidden/>
          </w:rPr>
        </w:r>
        <w:r w:rsidR="003E07B6">
          <w:rPr>
            <w:noProof/>
            <w:webHidden/>
          </w:rPr>
          <w:fldChar w:fldCharType="separate"/>
        </w:r>
        <w:r w:rsidR="00FE42B4">
          <w:rPr>
            <w:noProof/>
            <w:webHidden/>
          </w:rPr>
          <w:t>227</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1" w:history="1">
        <w:r w:rsidR="00FE42B4" w:rsidRPr="00E12CC4">
          <w:rPr>
            <w:rStyle w:val="Lienhypertexte"/>
            <w:noProof/>
          </w:rPr>
          <w:t>Figure 57: location of the Ifremer IT facilities</w:t>
        </w:r>
        <w:r w:rsidR="00FE42B4">
          <w:rPr>
            <w:noProof/>
            <w:webHidden/>
          </w:rPr>
          <w:tab/>
        </w:r>
        <w:r w:rsidR="003E07B6">
          <w:rPr>
            <w:noProof/>
            <w:webHidden/>
          </w:rPr>
          <w:fldChar w:fldCharType="begin"/>
        </w:r>
        <w:r w:rsidR="00FE42B4">
          <w:rPr>
            <w:noProof/>
            <w:webHidden/>
          </w:rPr>
          <w:instrText xml:space="preserve"> PAGEREF _Toc365552521 \h </w:instrText>
        </w:r>
        <w:r w:rsidR="003E07B6">
          <w:rPr>
            <w:noProof/>
            <w:webHidden/>
          </w:rPr>
        </w:r>
        <w:r w:rsidR="003E07B6">
          <w:rPr>
            <w:noProof/>
            <w:webHidden/>
          </w:rPr>
          <w:fldChar w:fldCharType="separate"/>
        </w:r>
        <w:r w:rsidR="00FE42B4">
          <w:rPr>
            <w:noProof/>
            <w:webHidden/>
          </w:rPr>
          <w:t>229</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2" w:history="1">
        <w:r w:rsidR="00FE42B4" w:rsidRPr="00E12CC4">
          <w:rPr>
            <w:rStyle w:val="Lienhypertexte"/>
            <w:noProof/>
          </w:rPr>
          <w:t>Figure 58 : Ifremer infrastructure (nodes) and interaction with external components</w:t>
        </w:r>
        <w:r w:rsidR="00FE42B4">
          <w:rPr>
            <w:noProof/>
            <w:webHidden/>
          </w:rPr>
          <w:tab/>
        </w:r>
        <w:r w:rsidR="003E07B6">
          <w:rPr>
            <w:noProof/>
            <w:webHidden/>
          </w:rPr>
          <w:fldChar w:fldCharType="begin"/>
        </w:r>
        <w:r w:rsidR="00FE42B4">
          <w:rPr>
            <w:noProof/>
            <w:webHidden/>
          </w:rPr>
          <w:instrText xml:space="preserve"> PAGEREF _Toc365552522 \h </w:instrText>
        </w:r>
        <w:r w:rsidR="003E07B6">
          <w:rPr>
            <w:noProof/>
            <w:webHidden/>
          </w:rPr>
        </w:r>
        <w:r w:rsidR="003E07B6">
          <w:rPr>
            <w:noProof/>
            <w:webHidden/>
          </w:rPr>
          <w:fldChar w:fldCharType="separate"/>
        </w:r>
        <w:r w:rsidR="00FE42B4">
          <w:rPr>
            <w:noProof/>
            <w:webHidden/>
          </w:rPr>
          <w:t>230</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3" w:history="1">
        <w:r w:rsidR="00FE42B4" w:rsidRPr="00E12CC4">
          <w:rPr>
            <w:rStyle w:val="Lienhypertexte"/>
            <w:noProof/>
          </w:rPr>
          <w:t>Figure 59: Physical Architecture of MIS CENTRAL deployed at CLS</w:t>
        </w:r>
        <w:r w:rsidR="00FE42B4">
          <w:rPr>
            <w:noProof/>
            <w:webHidden/>
          </w:rPr>
          <w:tab/>
        </w:r>
        <w:r w:rsidR="003E07B6">
          <w:rPr>
            <w:noProof/>
            <w:webHidden/>
          </w:rPr>
          <w:fldChar w:fldCharType="begin"/>
        </w:r>
        <w:r w:rsidR="00FE42B4">
          <w:rPr>
            <w:noProof/>
            <w:webHidden/>
          </w:rPr>
          <w:instrText xml:space="preserve"> PAGEREF _Toc365552523 \h </w:instrText>
        </w:r>
        <w:r w:rsidR="003E07B6">
          <w:rPr>
            <w:noProof/>
            <w:webHidden/>
          </w:rPr>
        </w:r>
        <w:r w:rsidR="003E07B6">
          <w:rPr>
            <w:noProof/>
            <w:webHidden/>
          </w:rPr>
          <w:fldChar w:fldCharType="separate"/>
        </w:r>
        <w:r w:rsidR="00FE42B4">
          <w:rPr>
            <w:noProof/>
            <w:webHidden/>
          </w:rPr>
          <w:t>234</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4" w:history="1">
        <w:r w:rsidR="00FE42B4" w:rsidRPr="00E12CC4">
          <w:rPr>
            <w:rStyle w:val="Lienhypertexte"/>
            <w:noProof/>
          </w:rPr>
          <w:t>Figure 60 : Physical location of CLS Computer Centers</w:t>
        </w:r>
        <w:r w:rsidR="00FE42B4">
          <w:rPr>
            <w:noProof/>
            <w:webHidden/>
          </w:rPr>
          <w:tab/>
        </w:r>
        <w:r w:rsidR="003E07B6">
          <w:rPr>
            <w:noProof/>
            <w:webHidden/>
          </w:rPr>
          <w:fldChar w:fldCharType="begin"/>
        </w:r>
        <w:r w:rsidR="00FE42B4">
          <w:rPr>
            <w:noProof/>
            <w:webHidden/>
          </w:rPr>
          <w:instrText xml:space="preserve"> PAGEREF _Toc365552524 \h </w:instrText>
        </w:r>
        <w:r w:rsidR="003E07B6">
          <w:rPr>
            <w:noProof/>
            <w:webHidden/>
          </w:rPr>
        </w:r>
        <w:r w:rsidR="003E07B6">
          <w:rPr>
            <w:noProof/>
            <w:webHidden/>
          </w:rPr>
          <w:fldChar w:fldCharType="separate"/>
        </w:r>
        <w:r w:rsidR="00FE42B4">
          <w:rPr>
            <w:noProof/>
            <w:webHidden/>
          </w:rPr>
          <w:t>235</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5" w:history="1">
        <w:r w:rsidR="00FE42B4" w:rsidRPr="00E12CC4">
          <w:rPr>
            <w:rStyle w:val="Lienhypertexte"/>
            <w:noProof/>
          </w:rPr>
          <w:t>Figure 61 : Virtualization Concepts</w:t>
        </w:r>
        <w:r w:rsidR="00FE42B4">
          <w:rPr>
            <w:noProof/>
            <w:webHidden/>
          </w:rPr>
          <w:tab/>
        </w:r>
        <w:r w:rsidR="003E07B6">
          <w:rPr>
            <w:noProof/>
            <w:webHidden/>
          </w:rPr>
          <w:fldChar w:fldCharType="begin"/>
        </w:r>
        <w:r w:rsidR="00FE42B4">
          <w:rPr>
            <w:noProof/>
            <w:webHidden/>
          </w:rPr>
          <w:instrText xml:space="preserve"> PAGEREF _Toc365552525 \h </w:instrText>
        </w:r>
        <w:r w:rsidR="003E07B6">
          <w:rPr>
            <w:noProof/>
            <w:webHidden/>
          </w:rPr>
        </w:r>
        <w:r w:rsidR="003E07B6">
          <w:rPr>
            <w:noProof/>
            <w:webHidden/>
          </w:rPr>
          <w:fldChar w:fldCharType="separate"/>
        </w:r>
        <w:r w:rsidR="00FE42B4">
          <w:rPr>
            <w:noProof/>
            <w:webHidden/>
          </w:rPr>
          <w:t>235</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6" w:history="1">
        <w:r w:rsidR="00FE42B4" w:rsidRPr="00E12CC4">
          <w:rPr>
            <w:rStyle w:val="Lienhypertexte"/>
            <w:noProof/>
          </w:rPr>
          <w:t>Figure 62 : How secure is the physical implementation of MIS CENTRAL components in CLS premises</w:t>
        </w:r>
        <w:r w:rsidR="00FE42B4">
          <w:rPr>
            <w:noProof/>
            <w:webHidden/>
          </w:rPr>
          <w:tab/>
        </w:r>
        <w:r w:rsidR="003E07B6">
          <w:rPr>
            <w:noProof/>
            <w:webHidden/>
          </w:rPr>
          <w:fldChar w:fldCharType="begin"/>
        </w:r>
        <w:r w:rsidR="00FE42B4">
          <w:rPr>
            <w:noProof/>
            <w:webHidden/>
          </w:rPr>
          <w:instrText xml:space="preserve"> PAGEREF _Toc365552526 \h </w:instrText>
        </w:r>
        <w:r w:rsidR="003E07B6">
          <w:rPr>
            <w:noProof/>
            <w:webHidden/>
          </w:rPr>
        </w:r>
        <w:r w:rsidR="003E07B6">
          <w:rPr>
            <w:noProof/>
            <w:webHidden/>
          </w:rPr>
          <w:fldChar w:fldCharType="separate"/>
        </w:r>
        <w:r w:rsidR="00FE42B4">
          <w:rPr>
            <w:noProof/>
            <w:webHidden/>
          </w:rPr>
          <w:t>236</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7" w:history="1">
        <w:r w:rsidR="00FE42B4" w:rsidRPr="00E12CC4">
          <w:rPr>
            <w:rStyle w:val="Lienhypertexte"/>
            <w:noProof/>
          </w:rPr>
          <w:t>Figure 63: Disaster Recovery architecture</w:t>
        </w:r>
        <w:r w:rsidR="00FE42B4">
          <w:rPr>
            <w:noProof/>
            <w:webHidden/>
          </w:rPr>
          <w:tab/>
        </w:r>
        <w:r w:rsidR="003E07B6">
          <w:rPr>
            <w:noProof/>
            <w:webHidden/>
          </w:rPr>
          <w:fldChar w:fldCharType="begin"/>
        </w:r>
        <w:r w:rsidR="00FE42B4">
          <w:rPr>
            <w:noProof/>
            <w:webHidden/>
          </w:rPr>
          <w:instrText xml:space="preserve"> PAGEREF _Toc365552527 \h </w:instrText>
        </w:r>
        <w:r w:rsidR="003E07B6">
          <w:rPr>
            <w:noProof/>
            <w:webHidden/>
          </w:rPr>
        </w:r>
        <w:r w:rsidR="003E07B6">
          <w:rPr>
            <w:noProof/>
            <w:webHidden/>
          </w:rPr>
          <w:fldChar w:fldCharType="separate"/>
        </w:r>
        <w:r w:rsidR="00FE42B4">
          <w:rPr>
            <w:noProof/>
            <w:webHidden/>
          </w:rPr>
          <w:t>237</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8" w:history="1">
        <w:r w:rsidR="00FE42B4" w:rsidRPr="00E12CC4">
          <w:rPr>
            <w:rStyle w:val="Lienhypertexte"/>
            <w:noProof/>
          </w:rPr>
          <w:t>Figure 64: CLS and Copernic redundancy</w:t>
        </w:r>
        <w:r w:rsidR="00FE42B4">
          <w:rPr>
            <w:noProof/>
            <w:webHidden/>
          </w:rPr>
          <w:tab/>
        </w:r>
        <w:r w:rsidR="003E07B6">
          <w:rPr>
            <w:noProof/>
            <w:webHidden/>
          </w:rPr>
          <w:fldChar w:fldCharType="begin"/>
        </w:r>
        <w:r w:rsidR="00FE42B4">
          <w:rPr>
            <w:noProof/>
            <w:webHidden/>
          </w:rPr>
          <w:instrText xml:space="preserve"> PAGEREF _Toc365552528 \h </w:instrText>
        </w:r>
        <w:r w:rsidR="003E07B6">
          <w:rPr>
            <w:noProof/>
            <w:webHidden/>
          </w:rPr>
        </w:r>
        <w:r w:rsidR="003E07B6">
          <w:rPr>
            <w:noProof/>
            <w:webHidden/>
          </w:rPr>
          <w:fldChar w:fldCharType="separate"/>
        </w:r>
        <w:r w:rsidR="00FE42B4">
          <w:rPr>
            <w:noProof/>
            <w:webHidden/>
          </w:rPr>
          <w:t>238</w:t>
        </w:r>
        <w:r w:rsidR="003E07B6">
          <w:rPr>
            <w:noProof/>
            <w:webHidden/>
          </w:rPr>
          <w:fldChar w:fldCharType="end"/>
        </w:r>
      </w:hyperlink>
    </w:p>
    <w:p w:rsidR="00FE42B4" w:rsidRDefault="001244A2">
      <w:pPr>
        <w:pStyle w:val="Tabledesillustrations"/>
        <w:tabs>
          <w:tab w:val="right" w:leader="dot" w:pos="9060"/>
        </w:tabs>
        <w:rPr>
          <w:rFonts w:asciiTheme="minorHAnsi" w:eastAsiaTheme="minorEastAsia" w:hAnsiTheme="minorHAnsi" w:cstheme="minorBidi"/>
          <w:smallCaps w:val="0"/>
          <w:noProof/>
          <w:sz w:val="22"/>
          <w:szCs w:val="22"/>
          <w:lang w:val="fr-FR" w:eastAsia="fr-FR"/>
        </w:rPr>
      </w:pPr>
      <w:hyperlink w:anchor="_Toc365552529" w:history="1">
        <w:r w:rsidR="00FE42B4" w:rsidRPr="00E12CC4">
          <w:rPr>
            <w:rStyle w:val="Lienhypertexte"/>
            <w:noProof/>
          </w:rPr>
          <w:t>Figure 65 : MIS central view</w:t>
        </w:r>
        <w:r w:rsidR="00FE42B4">
          <w:rPr>
            <w:noProof/>
            <w:webHidden/>
          </w:rPr>
          <w:tab/>
        </w:r>
        <w:r w:rsidR="003E07B6">
          <w:rPr>
            <w:noProof/>
            <w:webHidden/>
          </w:rPr>
          <w:fldChar w:fldCharType="begin"/>
        </w:r>
        <w:r w:rsidR="00FE42B4">
          <w:rPr>
            <w:noProof/>
            <w:webHidden/>
          </w:rPr>
          <w:instrText xml:space="preserve"> PAGEREF _Toc365552529 \h </w:instrText>
        </w:r>
        <w:r w:rsidR="003E07B6">
          <w:rPr>
            <w:noProof/>
            <w:webHidden/>
          </w:rPr>
        </w:r>
        <w:r w:rsidR="003E07B6">
          <w:rPr>
            <w:noProof/>
            <w:webHidden/>
          </w:rPr>
          <w:fldChar w:fldCharType="separate"/>
        </w:r>
        <w:r w:rsidR="00FE42B4">
          <w:rPr>
            <w:noProof/>
            <w:webHidden/>
          </w:rPr>
          <w:t>239</w:t>
        </w:r>
        <w:r w:rsidR="003E07B6">
          <w:rPr>
            <w:noProof/>
            <w:webHidden/>
          </w:rPr>
          <w:fldChar w:fldCharType="end"/>
        </w:r>
      </w:hyperlink>
    </w:p>
    <w:p w:rsidR="008B63C4" w:rsidRPr="00B32DB7" w:rsidRDefault="003E07B6" w:rsidP="006E45E8">
      <w:r w:rsidRPr="00B32DB7">
        <w:rPr>
          <w:rFonts w:ascii="Times New Roman" w:hAnsi="Times New Roman"/>
          <w:color w:val="000000"/>
        </w:rPr>
        <w:fldChar w:fldCharType="end"/>
      </w:r>
    </w:p>
    <w:p w:rsidR="008B63C4" w:rsidRPr="00B32DB7" w:rsidRDefault="008B63C4" w:rsidP="00686CFE">
      <w:pPr>
        <w:pStyle w:val="titresentetes"/>
        <w:outlineLvl w:val="0"/>
      </w:pPr>
      <w:bookmarkStart w:id="10" w:name="_Toc365552534"/>
      <w:r w:rsidRPr="00B32DB7">
        <w:t>Glossary and abbreviations</w:t>
      </w:r>
      <w:bookmarkEnd w:id="10"/>
    </w:p>
    <w:p w:rsidR="008B63C4" w:rsidRPr="00B32DB7" w:rsidRDefault="008B63C4" w:rsidP="006E45E8">
      <w:r w:rsidRPr="00B32DB7">
        <w:t>Please refer to the MyOcean Glossary [</w:t>
      </w:r>
      <w:r w:rsidR="003E07B6" w:rsidRPr="00B32DB7">
        <w:fldChar w:fldCharType="begin"/>
      </w:r>
      <w:r w:rsidRPr="00B32DB7">
        <w:instrText xml:space="preserve"> REF _Ref318806452 \h </w:instrText>
      </w:r>
      <w:r w:rsidR="003E07B6" w:rsidRPr="00B32DB7">
        <w:fldChar w:fldCharType="separate"/>
      </w:r>
      <w:r w:rsidR="00C82D1C" w:rsidRPr="00B32DB7">
        <w:rPr>
          <w:lang w:eastAsia="fr-FR"/>
        </w:rPr>
        <w:t xml:space="preserve">DR </w:t>
      </w:r>
      <w:r w:rsidR="00C82D1C">
        <w:rPr>
          <w:noProof/>
          <w:lang w:eastAsia="fr-FR"/>
        </w:rPr>
        <w:t>1</w:t>
      </w:r>
      <w:r w:rsidR="003E07B6" w:rsidRPr="00B32DB7">
        <w:fldChar w:fldCharType="end"/>
      </w:r>
      <w:r w:rsidRPr="00B32DB7">
        <w:t>].</w:t>
      </w:r>
    </w:p>
    <w:p w:rsidR="00A50107" w:rsidRPr="00B32DB7" w:rsidRDefault="00A50107" w:rsidP="00686CFE">
      <w:pPr>
        <w:pStyle w:val="Titre1"/>
      </w:pPr>
      <w:bookmarkStart w:id="11" w:name="_Toc338400095"/>
      <w:bookmarkStart w:id="12" w:name="_Ref347241069"/>
      <w:bookmarkStart w:id="13" w:name="_Ref358876729"/>
      <w:bookmarkStart w:id="14" w:name="_Toc365552535"/>
      <w:r w:rsidRPr="00B32DB7">
        <w:lastRenderedPageBreak/>
        <w:t>Applicable and Reference Documents</w:t>
      </w:r>
      <w:bookmarkEnd w:id="11"/>
      <w:bookmarkEnd w:id="12"/>
      <w:bookmarkEnd w:id="13"/>
      <w:bookmarkEnd w:id="14"/>
    </w:p>
    <w:p w:rsidR="00A50107" w:rsidRPr="00B32DB7" w:rsidRDefault="00A50107" w:rsidP="00441B82">
      <w:pPr>
        <w:pStyle w:val="Titre2"/>
      </w:pPr>
      <w:bookmarkStart w:id="15" w:name="_Toc338400096"/>
      <w:bookmarkStart w:id="16" w:name="_Toc365552536"/>
      <w:r w:rsidRPr="00B32DB7">
        <w:t>Applicable Documents</w:t>
      </w:r>
      <w:bookmarkEnd w:id="15"/>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9"/>
        <w:gridCol w:w="2602"/>
        <w:gridCol w:w="3674"/>
        <w:gridCol w:w="2051"/>
      </w:tblGrid>
      <w:tr w:rsidR="00A50107" w:rsidRPr="00B32DB7" w:rsidTr="00936166">
        <w:tc>
          <w:tcPr>
            <w:tcW w:w="959" w:type="dxa"/>
          </w:tcPr>
          <w:p w:rsidR="00A50107" w:rsidRPr="00B32DB7" w:rsidRDefault="00A50107" w:rsidP="00A50107">
            <w:pPr>
              <w:spacing w:before="60" w:after="60" w:line="240" w:lineRule="auto"/>
              <w:jc w:val="center"/>
              <w:rPr>
                <w:rFonts w:eastAsia="Times New Roman"/>
                <w:sz w:val="20"/>
                <w:szCs w:val="20"/>
              </w:rPr>
            </w:pPr>
          </w:p>
        </w:tc>
        <w:tc>
          <w:tcPr>
            <w:tcW w:w="2602" w:type="dxa"/>
          </w:tcPr>
          <w:p w:rsidR="00A50107" w:rsidRPr="00B32DB7" w:rsidRDefault="00A50107" w:rsidP="008C66CB">
            <w:pPr>
              <w:rPr>
                <w:rFonts w:cs="Arial"/>
              </w:rPr>
            </w:pPr>
            <w:r w:rsidRPr="00B32DB7">
              <w:t>Ref</w:t>
            </w:r>
          </w:p>
        </w:tc>
        <w:tc>
          <w:tcPr>
            <w:tcW w:w="3674" w:type="dxa"/>
          </w:tcPr>
          <w:p w:rsidR="00A50107" w:rsidRPr="00B32DB7" w:rsidRDefault="00A50107" w:rsidP="008C66CB">
            <w:r w:rsidRPr="00B32DB7">
              <w:t>Title</w:t>
            </w:r>
          </w:p>
        </w:tc>
        <w:tc>
          <w:tcPr>
            <w:tcW w:w="2051" w:type="dxa"/>
          </w:tcPr>
          <w:p w:rsidR="00A50107" w:rsidRPr="00B32DB7" w:rsidRDefault="00A50107" w:rsidP="009B5E20">
            <w:pPr>
              <w:jc w:val="center"/>
            </w:pPr>
            <w:r w:rsidRPr="00B32DB7">
              <w:t>Date / Version</w:t>
            </w:r>
          </w:p>
        </w:tc>
      </w:tr>
      <w:tr w:rsidR="00A50107" w:rsidRPr="00B32DB7" w:rsidTr="00936166">
        <w:tc>
          <w:tcPr>
            <w:tcW w:w="959" w:type="dxa"/>
          </w:tcPr>
          <w:p w:rsidR="00A50107" w:rsidRPr="00B32DB7" w:rsidRDefault="00A50107" w:rsidP="008C66CB">
            <w:pPr>
              <w:rPr>
                <w:lang w:eastAsia="fr-FR"/>
              </w:rPr>
            </w:pPr>
            <w:r w:rsidRPr="00B32DB7">
              <w:rPr>
                <w:lang w:eastAsia="fr-FR"/>
              </w:rPr>
              <w:t xml:space="preserve">DA </w:t>
            </w:r>
            <w:r w:rsidR="003E07B6" w:rsidRPr="00B32DB7">
              <w:rPr>
                <w:lang w:eastAsia="fr-FR"/>
              </w:rPr>
              <w:fldChar w:fldCharType="begin"/>
            </w:r>
            <w:r w:rsidRPr="00B32DB7">
              <w:rPr>
                <w:lang w:eastAsia="fr-FR"/>
              </w:rPr>
              <w:instrText xml:space="preserve"> SEQ DA \* ARABIC </w:instrText>
            </w:r>
            <w:r w:rsidR="003E07B6" w:rsidRPr="00B32DB7">
              <w:rPr>
                <w:lang w:eastAsia="fr-FR"/>
              </w:rPr>
              <w:fldChar w:fldCharType="separate"/>
            </w:r>
            <w:r w:rsidR="00FE42B4">
              <w:rPr>
                <w:noProof/>
                <w:lang w:eastAsia="fr-FR"/>
              </w:rPr>
              <w:t>1</w:t>
            </w:r>
            <w:r w:rsidR="003E07B6" w:rsidRPr="00B32DB7">
              <w:rPr>
                <w:lang w:eastAsia="fr-FR"/>
              </w:rPr>
              <w:fldChar w:fldCharType="end"/>
            </w:r>
          </w:p>
        </w:tc>
        <w:tc>
          <w:tcPr>
            <w:tcW w:w="2602" w:type="dxa"/>
          </w:tcPr>
          <w:p w:rsidR="00A50107" w:rsidRPr="00B32DB7" w:rsidRDefault="00A50107" w:rsidP="008C66CB">
            <w:r w:rsidRPr="00B32DB7">
              <w:t>DOW MyOcean2 2011-10-28</w:t>
            </w:r>
          </w:p>
          <w:p w:rsidR="00A50107" w:rsidRPr="00B32DB7" w:rsidRDefault="00A50107" w:rsidP="00A50107">
            <w:pPr>
              <w:spacing w:before="60" w:after="60" w:line="240" w:lineRule="auto"/>
              <w:rPr>
                <w:rFonts w:eastAsia="Times New Roman"/>
                <w:sz w:val="20"/>
                <w:szCs w:val="20"/>
              </w:rPr>
            </w:pPr>
          </w:p>
        </w:tc>
        <w:tc>
          <w:tcPr>
            <w:tcW w:w="3674" w:type="dxa"/>
          </w:tcPr>
          <w:p w:rsidR="00A50107" w:rsidRPr="00B32DB7" w:rsidRDefault="00A50107" w:rsidP="004475FD">
            <w:pPr>
              <w:spacing w:after="120"/>
            </w:pPr>
            <w:r w:rsidRPr="00B32DB7">
              <w:t>MyOcean2 Description of Work</w:t>
            </w:r>
          </w:p>
        </w:tc>
        <w:tc>
          <w:tcPr>
            <w:tcW w:w="2051" w:type="dxa"/>
          </w:tcPr>
          <w:p w:rsidR="00A50107" w:rsidRPr="00B32DB7" w:rsidRDefault="00A50107" w:rsidP="009B5E20">
            <w:pPr>
              <w:spacing w:after="120"/>
              <w:jc w:val="center"/>
            </w:pPr>
            <w:r w:rsidRPr="00B32DB7">
              <w:t>28 October 2011</w:t>
            </w:r>
          </w:p>
        </w:tc>
      </w:tr>
      <w:tr w:rsidR="00A50107" w:rsidRPr="00B32DB7" w:rsidTr="00936166">
        <w:tc>
          <w:tcPr>
            <w:tcW w:w="959" w:type="dxa"/>
          </w:tcPr>
          <w:p w:rsidR="00A50107" w:rsidRPr="00B32DB7" w:rsidRDefault="00A50107" w:rsidP="008C66CB">
            <w:r w:rsidRPr="00B32DB7">
              <w:t xml:space="preserve">DA </w:t>
            </w:r>
            <w:r w:rsidR="003E07B6" w:rsidRPr="00B32DB7">
              <w:fldChar w:fldCharType="begin"/>
            </w:r>
            <w:r w:rsidR="003972C1" w:rsidRPr="00B32DB7">
              <w:instrText xml:space="preserve"> SEQ DA \* ARABIC </w:instrText>
            </w:r>
            <w:r w:rsidR="003E07B6" w:rsidRPr="00B32DB7">
              <w:fldChar w:fldCharType="separate"/>
            </w:r>
            <w:r w:rsidR="00FE42B4">
              <w:rPr>
                <w:noProof/>
              </w:rPr>
              <w:t>2</w:t>
            </w:r>
            <w:r w:rsidR="003E07B6" w:rsidRPr="00B32DB7">
              <w:fldChar w:fldCharType="end"/>
            </w:r>
          </w:p>
        </w:tc>
        <w:tc>
          <w:tcPr>
            <w:tcW w:w="2602" w:type="dxa"/>
          </w:tcPr>
          <w:p w:rsidR="00A50107" w:rsidRPr="00B32DB7" w:rsidRDefault="00A50107" w:rsidP="008C66CB">
            <w:r w:rsidRPr="00B32DB7">
              <w:t>MyOcean2_CA_20111121</w:t>
            </w:r>
          </w:p>
        </w:tc>
        <w:tc>
          <w:tcPr>
            <w:tcW w:w="3674" w:type="dxa"/>
          </w:tcPr>
          <w:p w:rsidR="00A50107" w:rsidRPr="00B32DB7" w:rsidRDefault="00A50107" w:rsidP="004475FD">
            <w:pPr>
              <w:spacing w:after="120"/>
            </w:pPr>
            <w:r w:rsidRPr="00B32DB7">
              <w:t>Consortium Agreement</w:t>
            </w:r>
          </w:p>
        </w:tc>
        <w:tc>
          <w:tcPr>
            <w:tcW w:w="2051" w:type="dxa"/>
          </w:tcPr>
          <w:p w:rsidR="00A50107" w:rsidRPr="00B32DB7" w:rsidRDefault="00A50107" w:rsidP="009B5E20">
            <w:pPr>
              <w:spacing w:after="120"/>
              <w:jc w:val="center"/>
            </w:pPr>
            <w:r w:rsidRPr="00B32DB7">
              <w:t>November 2011</w:t>
            </w:r>
          </w:p>
        </w:tc>
      </w:tr>
      <w:tr w:rsidR="00A17F0F" w:rsidRPr="00B32DB7" w:rsidTr="00936166">
        <w:tc>
          <w:tcPr>
            <w:tcW w:w="959" w:type="dxa"/>
          </w:tcPr>
          <w:p w:rsidR="00A17F0F" w:rsidRPr="00B32DB7" w:rsidRDefault="00A17F0F" w:rsidP="008C66CB">
            <w:r w:rsidRPr="00B32DB7">
              <w:t xml:space="preserve">DA </w:t>
            </w:r>
            <w:r w:rsidR="003E07B6" w:rsidRPr="00B32DB7">
              <w:fldChar w:fldCharType="begin"/>
            </w:r>
            <w:r w:rsidR="003972C1" w:rsidRPr="00B32DB7">
              <w:instrText xml:space="preserve"> SEQ DA \* ARABIC </w:instrText>
            </w:r>
            <w:r w:rsidR="003E07B6" w:rsidRPr="00B32DB7">
              <w:fldChar w:fldCharType="separate"/>
            </w:r>
            <w:r w:rsidR="00FE42B4">
              <w:rPr>
                <w:noProof/>
              </w:rPr>
              <w:t>3</w:t>
            </w:r>
            <w:r w:rsidR="003E07B6" w:rsidRPr="00B32DB7">
              <w:fldChar w:fldCharType="end"/>
            </w:r>
          </w:p>
        </w:tc>
        <w:tc>
          <w:tcPr>
            <w:tcW w:w="2602" w:type="dxa"/>
          </w:tcPr>
          <w:p w:rsidR="00A17F0F" w:rsidRPr="00B32DB7" w:rsidRDefault="00A17F0F" w:rsidP="008C66CB">
            <w:r w:rsidRPr="00B32DB7">
              <w:t>MYO</w:t>
            </w:r>
            <w:r w:rsidR="00B528D7" w:rsidRPr="00B32DB7">
              <w:t>2</w:t>
            </w:r>
            <w:r w:rsidRPr="00B32DB7">
              <w:t>-</w:t>
            </w:r>
            <w:r w:rsidR="00B528D7" w:rsidRPr="00B32DB7">
              <w:t>SCE</w:t>
            </w:r>
            <w:r w:rsidRPr="00B32DB7">
              <w:t>-SRD</w:t>
            </w:r>
          </w:p>
        </w:tc>
        <w:tc>
          <w:tcPr>
            <w:tcW w:w="3674" w:type="dxa"/>
          </w:tcPr>
          <w:p w:rsidR="00A17F0F" w:rsidRPr="00B32DB7" w:rsidRDefault="00A17F0F" w:rsidP="004475FD">
            <w:pPr>
              <w:spacing w:after="120"/>
            </w:pPr>
            <w:r w:rsidRPr="00B32DB7">
              <w:t>MyOcean Specification Requirements Document (SRD)</w:t>
            </w:r>
          </w:p>
        </w:tc>
        <w:tc>
          <w:tcPr>
            <w:tcW w:w="2051" w:type="dxa"/>
          </w:tcPr>
          <w:p w:rsidR="00A17F0F" w:rsidRPr="00B32DB7" w:rsidRDefault="00A17F0F" w:rsidP="009B5E20">
            <w:pPr>
              <w:spacing w:after="120"/>
              <w:jc w:val="center"/>
            </w:pPr>
          </w:p>
        </w:tc>
      </w:tr>
      <w:tr w:rsidR="00A17F0F" w:rsidRPr="00B32DB7" w:rsidTr="00936166">
        <w:tc>
          <w:tcPr>
            <w:tcW w:w="959" w:type="dxa"/>
          </w:tcPr>
          <w:p w:rsidR="00A17F0F" w:rsidRPr="00B32DB7" w:rsidRDefault="00A17F0F" w:rsidP="008C66CB">
            <w:r w:rsidRPr="00B32DB7">
              <w:t xml:space="preserve">DA </w:t>
            </w:r>
            <w:r w:rsidR="003E07B6" w:rsidRPr="00B32DB7">
              <w:fldChar w:fldCharType="begin"/>
            </w:r>
            <w:r w:rsidR="003972C1" w:rsidRPr="00B32DB7">
              <w:instrText xml:space="preserve"> SEQ DA \* ARABIC </w:instrText>
            </w:r>
            <w:r w:rsidR="003E07B6" w:rsidRPr="00B32DB7">
              <w:fldChar w:fldCharType="separate"/>
            </w:r>
            <w:r w:rsidR="00FE42B4">
              <w:rPr>
                <w:noProof/>
              </w:rPr>
              <w:t>4</w:t>
            </w:r>
            <w:r w:rsidR="003E07B6" w:rsidRPr="00B32DB7">
              <w:fldChar w:fldCharType="end"/>
            </w:r>
          </w:p>
        </w:tc>
        <w:tc>
          <w:tcPr>
            <w:tcW w:w="2602" w:type="dxa"/>
          </w:tcPr>
          <w:p w:rsidR="00A17F0F" w:rsidRPr="00B32DB7" w:rsidRDefault="00A17F0F" w:rsidP="008C66CB">
            <w:r w:rsidRPr="00B32DB7">
              <w:t>MYO</w:t>
            </w:r>
            <w:r w:rsidR="00B528D7" w:rsidRPr="00B32DB7">
              <w:t>2</w:t>
            </w:r>
            <w:r w:rsidRPr="00B32DB7">
              <w:t>-</w:t>
            </w:r>
            <w:r w:rsidR="00B528D7" w:rsidRPr="00B32DB7">
              <w:t>SCE</w:t>
            </w:r>
            <w:r w:rsidRPr="00B32DB7">
              <w:t>-ADD</w:t>
            </w:r>
          </w:p>
        </w:tc>
        <w:tc>
          <w:tcPr>
            <w:tcW w:w="3674" w:type="dxa"/>
          </w:tcPr>
          <w:p w:rsidR="00A17F0F" w:rsidRPr="00B32DB7" w:rsidRDefault="00A17F0F" w:rsidP="004475FD">
            <w:pPr>
              <w:spacing w:after="120"/>
            </w:pPr>
            <w:r w:rsidRPr="00B32DB7">
              <w:t>MyOcean Architecture &amp; Design Document</w:t>
            </w:r>
            <w:r w:rsidR="00916C74" w:rsidRPr="00B32DB7">
              <w:t xml:space="preserve"> </w:t>
            </w:r>
            <w:r w:rsidRPr="00B32DB7">
              <w:t>(ADD)</w:t>
            </w:r>
          </w:p>
        </w:tc>
        <w:tc>
          <w:tcPr>
            <w:tcW w:w="2051" w:type="dxa"/>
          </w:tcPr>
          <w:p w:rsidR="00A17F0F" w:rsidRPr="00B32DB7" w:rsidRDefault="00A17F0F" w:rsidP="009B5E20">
            <w:pPr>
              <w:spacing w:after="120"/>
              <w:jc w:val="center"/>
            </w:pPr>
          </w:p>
        </w:tc>
      </w:tr>
      <w:tr w:rsidR="00A17F0F" w:rsidRPr="00B32DB7" w:rsidTr="00936166">
        <w:tc>
          <w:tcPr>
            <w:tcW w:w="959" w:type="dxa"/>
          </w:tcPr>
          <w:p w:rsidR="00A17F0F" w:rsidRPr="00B32DB7" w:rsidRDefault="00A17F0F" w:rsidP="008C66CB">
            <w:r w:rsidRPr="00B32DB7">
              <w:t xml:space="preserve">DA </w:t>
            </w:r>
            <w:r w:rsidR="003E07B6" w:rsidRPr="00B32DB7">
              <w:fldChar w:fldCharType="begin"/>
            </w:r>
            <w:r w:rsidR="003972C1" w:rsidRPr="00B32DB7">
              <w:instrText xml:space="preserve"> SEQ DA \* ARABIC </w:instrText>
            </w:r>
            <w:r w:rsidR="003E07B6" w:rsidRPr="00B32DB7">
              <w:fldChar w:fldCharType="separate"/>
            </w:r>
            <w:r w:rsidR="00FE42B4">
              <w:rPr>
                <w:noProof/>
              </w:rPr>
              <w:t>5</w:t>
            </w:r>
            <w:r w:rsidR="003E07B6" w:rsidRPr="00B32DB7">
              <w:fldChar w:fldCharType="end"/>
            </w:r>
          </w:p>
        </w:tc>
        <w:tc>
          <w:tcPr>
            <w:tcW w:w="2602" w:type="dxa"/>
          </w:tcPr>
          <w:p w:rsidR="00A17F0F" w:rsidRPr="00B32DB7" w:rsidRDefault="00A17F0F" w:rsidP="008C66CB">
            <w:r w:rsidRPr="00B32DB7">
              <w:t>MYO</w:t>
            </w:r>
            <w:r w:rsidR="00B528D7" w:rsidRPr="00B32DB7">
              <w:t>2</w:t>
            </w:r>
            <w:r w:rsidRPr="00B32DB7">
              <w:t>-</w:t>
            </w:r>
            <w:r w:rsidR="00B528D7" w:rsidRPr="00B32DB7">
              <w:t>C</w:t>
            </w:r>
            <w:r w:rsidRPr="00B32DB7">
              <w:t>IS -SRD</w:t>
            </w:r>
          </w:p>
        </w:tc>
        <w:tc>
          <w:tcPr>
            <w:tcW w:w="3674" w:type="dxa"/>
          </w:tcPr>
          <w:p w:rsidR="00A17F0F" w:rsidRPr="00B32DB7" w:rsidRDefault="008823BB" w:rsidP="004475FD">
            <w:pPr>
              <w:spacing w:after="120"/>
            </w:pPr>
            <w:r w:rsidRPr="00B32DB7">
              <w:t xml:space="preserve">MyOcean2 CIS </w:t>
            </w:r>
            <w:r w:rsidR="00A17F0F" w:rsidRPr="00B32DB7">
              <w:t>Specification Requirements Document</w:t>
            </w:r>
          </w:p>
        </w:tc>
        <w:tc>
          <w:tcPr>
            <w:tcW w:w="2051" w:type="dxa"/>
          </w:tcPr>
          <w:p w:rsidR="00A17F0F" w:rsidRPr="00B32DB7" w:rsidRDefault="009B5E20" w:rsidP="009B5E20">
            <w:pPr>
              <w:spacing w:after="120"/>
              <w:jc w:val="center"/>
            </w:pPr>
            <w:r w:rsidRPr="00B32DB7">
              <w:t>28 Feb. 2013</w:t>
            </w:r>
          </w:p>
          <w:p w:rsidR="009B5E20" w:rsidRPr="00B32DB7" w:rsidRDefault="009B5E20" w:rsidP="009B5E20">
            <w:pPr>
              <w:spacing w:after="120"/>
              <w:jc w:val="center"/>
            </w:pPr>
            <w:r w:rsidRPr="00B32DB7">
              <w:t>1.2</w:t>
            </w:r>
          </w:p>
        </w:tc>
      </w:tr>
      <w:tr w:rsidR="00A17F0F" w:rsidRPr="00B32DB7" w:rsidTr="00936166">
        <w:tc>
          <w:tcPr>
            <w:tcW w:w="959" w:type="dxa"/>
          </w:tcPr>
          <w:p w:rsidR="00A17F0F" w:rsidRPr="00B32DB7" w:rsidRDefault="00A17F0F" w:rsidP="008C66CB">
            <w:r w:rsidRPr="00B32DB7">
              <w:t xml:space="preserve">DA </w:t>
            </w:r>
            <w:r w:rsidR="003E07B6" w:rsidRPr="00B32DB7">
              <w:fldChar w:fldCharType="begin"/>
            </w:r>
            <w:r w:rsidR="003972C1" w:rsidRPr="00B32DB7">
              <w:instrText xml:space="preserve"> SEQ DA \* ARABIC </w:instrText>
            </w:r>
            <w:r w:rsidR="003E07B6" w:rsidRPr="00B32DB7">
              <w:fldChar w:fldCharType="separate"/>
            </w:r>
            <w:r w:rsidR="00FE42B4">
              <w:rPr>
                <w:noProof/>
              </w:rPr>
              <w:t>6</w:t>
            </w:r>
            <w:r w:rsidR="003E07B6" w:rsidRPr="00B32DB7">
              <w:fldChar w:fldCharType="end"/>
            </w:r>
          </w:p>
        </w:tc>
        <w:tc>
          <w:tcPr>
            <w:tcW w:w="2602" w:type="dxa"/>
          </w:tcPr>
          <w:p w:rsidR="00A17F0F" w:rsidRPr="00B32DB7" w:rsidRDefault="00A17F0F" w:rsidP="008C66CB">
            <w:r w:rsidRPr="00B32DB7">
              <w:t>MYO</w:t>
            </w:r>
            <w:r w:rsidR="00B122A0">
              <w:t>2</w:t>
            </w:r>
            <w:r w:rsidRPr="00B32DB7">
              <w:t>-</w:t>
            </w:r>
            <w:r w:rsidR="00B122A0">
              <w:t>CIS-</w:t>
            </w:r>
            <w:r w:rsidR="00BF3622" w:rsidRPr="00B32DB7">
              <w:t>WP</w:t>
            </w:r>
            <w:r w:rsidRPr="00B32DB7">
              <w:t>-ADD</w:t>
            </w:r>
          </w:p>
        </w:tc>
        <w:tc>
          <w:tcPr>
            <w:tcW w:w="3674" w:type="dxa"/>
          </w:tcPr>
          <w:p w:rsidR="00A17F0F" w:rsidRPr="00B32DB7" w:rsidRDefault="00BF3622" w:rsidP="00B46B8E">
            <w:pPr>
              <w:spacing w:after="120"/>
            </w:pPr>
            <w:r w:rsidRPr="00B32DB7">
              <w:t>Web Portal</w:t>
            </w:r>
            <w:r w:rsidR="00A17F0F" w:rsidRPr="00B32DB7">
              <w:t xml:space="preserve"> Architecture &amp; Design Document</w:t>
            </w:r>
            <w:r w:rsidR="00B46B8E">
              <w:t xml:space="preserve"> </w:t>
            </w:r>
            <w:r w:rsidR="00A17F0F" w:rsidRPr="00B32DB7">
              <w:t>(</w:t>
            </w:r>
            <w:r w:rsidRPr="00B32DB7">
              <w:t>WP</w:t>
            </w:r>
            <w:r w:rsidR="00A17F0F" w:rsidRPr="00B32DB7">
              <w:t xml:space="preserve"> ADD)</w:t>
            </w:r>
          </w:p>
        </w:tc>
        <w:tc>
          <w:tcPr>
            <w:tcW w:w="2051" w:type="dxa"/>
          </w:tcPr>
          <w:p w:rsidR="009B5E20" w:rsidRPr="00B32DB7" w:rsidRDefault="00E13544" w:rsidP="009B5E20">
            <w:pPr>
              <w:spacing w:after="120"/>
              <w:jc w:val="center"/>
            </w:pPr>
            <w:r>
              <w:t>25</w:t>
            </w:r>
            <w:r w:rsidR="009B5E20" w:rsidRPr="00B32DB7">
              <w:t xml:space="preserve"> </w:t>
            </w:r>
            <w:r>
              <w:t>July</w:t>
            </w:r>
            <w:r w:rsidR="009B5E20" w:rsidRPr="00B32DB7">
              <w:t xml:space="preserve"> 2013</w:t>
            </w:r>
          </w:p>
          <w:p w:rsidR="00A17F0F" w:rsidRPr="00B32DB7" w:rsidRDefault="009B5E20" w:rsidP="00B122A0">
            <w:pPr>
              <w:spacing w:after="120"/>
              <w:jc w:val="center"/>
            </w:pPr>
            <w:r w:rsidRPr="00B32DB7">
              <w:t>1.</w:t>
            </w:r>
            <w:r w:rsidR="00B122A0">
              <w:t>4</w:t>
            </w:r>
          </w:p>
        </w:tc>
      </w:tr>
      <w:tr w:rsidR="0095584C" w:rsidRPr="00B32DB7" w:rsidTr="00936166">
        <w:tc>
          <w:tcPr>
            <w:tcW w:w="959" w:type="dxa"/>
          </w:tcPr>
          <w:p w:rsidR="0095584C" w:rsidRPr="00B32DB7" w:rsidRDefault="0095584C" w:rsidP="004F534C">
            <w:bookmarkStart w:id="17" w:name="_Ref359248414"/>
            <w:r>
              <w:t xml:space="preserve">DA </w:t>
            </w:r>
            <w:r w:rsidR="00086262">
              <w:fldChar w:fldCharType="begin"/>
            </w:r>
            <w:r w:rsidR="00086262">
              <w:instrText xml:space="preserve"> SEQ DA \* ARABIC </w:instrText>
            </w:r>
            <w:r w:rsidR="00086262">
              <w:fldChar w:fldCharType="separate"/>
            </w:r>
            <w:r w:rsidR="00FE42B4">
              <w:rPr>
                <w:noProof/>
              </w:rPr>
              <w:t>7</w:t>
            </w:r>
            <w:r w:rsidR="00086262">
              <w:rPr>
                <w:noProof/>
              </w:rPr>
              <w:fldChar w:fldCharType="end"/>
            </w:r>
            <w:bookmarkEnd w:id="17"/>
          </w:p>
        </w:tc>
        <w:tc>
          <w:tcPr>
            <w:tcW w:w="2602" w:type="dxa"/>
          </w:tcPr>
          <w:p w:rsidR="0095584C" w:rsidRPr="00B32DB7" w:rsidRDefault="0095584C" w:rsidP="004F534C">
            <w:r>
              <w:t>MYO-CIS-DISS-GW</w:t>
            </w:r>
          </w:p>
        </w:tc>
        <w:tc>
          <w:tcPr>
            <w:tcW w:w="3674" w:type="dxa"/>
          </w:tcPr>
          <w:p w:rsidR="0095584C" w:rsidRPr="00B32DB7" w:rsidRDefault="0095584C" w:rsidP="004F534C">
            <w:pPr>
              <w:spacing w:after="120"/>
            </w:pPr>
            <w:r>
              <w:t>Dissemination Gateway Architecture &amp; Design Document</w:t>
            </w:r>
          </w:p>
        </w:tc>
        <w:tc>
          <w:tcPr>
            <w:tcW w:w="2051" w:type="dxa"/>
          </w:tcPr>
          <w:p w:rsidR="0095584C" w:rsidRDefault="00E13544" w:rsidP="004F534C">
            <w:pPr>
              <w:spacing w:after="120"/>
              <w:jc w:val="center"/>
            </w:pPr>
            <w:r>
              <w:t>25</w:t>
            </w:r>
            <w:r w:rsidR="000B2FA0">
              <w:t xml:space="preserve"> </w:t>
            </w:r>
            <w:r>
              <w:t>July</w:t>
            </w:r>
            <w:r w:rsidR="0095584C">
              <w:t xml:space="preserve"> 2013</w:t>
            </w:r>
          </w:p>
          <w:p w:rsidR="0095584C" w:rsidRDefault="000B2FA0" w:rsidP="004F534C">
            <w:pPr>
              <w:spacing w:after="120"/>
              <w:jc w:val="center"/>
            </w:pPr>
            <w:r>
              <w:t>1.</w:t>
            </w:r>
            <w:r w:rsidR="00B122A0">
              <w:t>3</w:t>
            </w:r>
          </w:p>
        </w:tc>
      </w:tr>
      <w:tr w:rsidR="00B46B8E" w:rsidRPr="00E13544" w:rsidTr="00936166">
        <w:tc>
          <w:tcPr>
            <w:tcW w:w="959" w:type="dxa"/>
          </w:tcPr>
          <w:p w:rsidR="00B46B8E" w:rsidRPr="00E13544" w:rsidRDefault="00B46B8E" w:rsidP="008C66CB">
            <w:pPr>
              <w:rPr>
                <w:highlight w:val="yellow"/>
              </w:rPr>
            </w:pPr>
            <w:bookmarkStart w:id="18" w:name="_Ref356459435"/>
            <w:r w:rsidRPr="00E13544">
              <w:rPr>
                <w:highlight w:val="yellow"/>
              </w:rPr>
              <w:t xml:space="preserve">DA </w:t>
            </w:r>
            <w:r w:rsidR="003E07B6" w:rsidRPr="00E13544">
              <w:rPr>
                <w:highlight w:val="yellow"/>
              </w:rPr>
              <w:fldChar w:fldCharType="begin"/>
            </w:r>
            <w:r w:rsidR="00047B65" w:rsidRPr="00E13544">
              <w:rPr>
                <w:highlight w:val="yellow"/>
              </w:rPr>
              <w:instrText xml:space="preserve"> SEQ DA \* ARABIC </w:instrText>
            </w:r>
            <w:r w:rsidR="003E07B6" w:rsidRPr="00E13544">
              <w:rPr>
                <w:highlight w:val="yellow"/>
              </w:rPr>
              <w:fldChar w:fldCharType="separate"/>
            </w:r>
            <w:r w:rsidR="00FE42B4">
              <w:rPr>
                <w:noProof/>
                <w:highlight w:val="yellow"/>
              </w:rPr>
              <w:t>8</w:t>
            </w:r>
            <w:r w:rsidR="003E07B6" w:rsidRPr="00E13544">
              <w:rPr>
                <w:highlight w:val="yellow"/>
              </w:rPr>
              <w:fldChar w:fldCharType="end"/>
            </w:r>
            <w:bookmarkEnd w:id="18"/>
          </w:p>
        </w:tc>
        <w:tc>
          <w:tcPr>
            <w:tcW w:w="2602" w:type="dxa"/>
          </w:tcPr>
          <w:p w:rsidR="00B46B8E" w:rsidRPr="00E13544" w:rsidRDefault="0095584C" w:rsidP="008C66CB">
            <w:pPr>
              <w:rPr>
                <w:highlight w:val="yellow"/>
              </w:rPr>
            </w:pPr>
            <w:r w:rsidRPr="00E13544">
              <w:rPr>
                <w:highlight w:val="yellow"/>
              </w:rPr>
              <w:t>MYO-MIS-IM-GW</w:t>
            </w:r>
          </w:p>
        </w:tc>
        <w:tc>
          <w:tcPr>
            <w:tcW w:w="3674" w:type="dxa"/>
          </w:tcPr>
          <w:p w:rsidR="00B46B8E" w:rsidRPr="00E13544" w:rsidRDefault="0095584C" w:rsidP="00B46B8E">
            <w:pPr>
              <w:spacing w:after="120"/>
              <w:rPr>
                <w:highlight w:val="yellow"/>
              </w:rPr>
            </w:pPr>
            <w:r w:rsidRPr="00E13544">
              <w:rPr>
                <w:highlight w:val="yellow"/>
              </w:rPr>
              <w:t>MIS Gateway and CIS Transaction Accounting User Guide</w:t>
            </w:r>
          </w:p>
        </w:tc>
        <w:tc>
          <w:tcPr>
            <w:tcW w:w="2051" w:type="dxa"/>
          </w:tcPr>
          <w:p w:rsidR="00B46B8E" w:rsidRPr="00E13544" w:rsidRDefault="0095584C" w:rsidP="009B5E20">
            <w:pPr>
              <w:spacing w:after="120"/>
              <w:jc w:val="center"/>
              <w:rPr>
                <w:highlight w:val="yellow"/>
              </w:rPr>
            </w:pPr>
            <w:r w:rsidRPr="00E13544">
              <w:rPr>
                <w:highlight w:val="yellow"/>
              </w:rPr>
              <w:t>13</w:t>
            </w:r>
            <w:r w:rsidR="00B46B8E" w:rsidRPr="00E13544">
              <w:rPr>
                <w:highlight w:val="yellow"/>
              </w:rPr>
              <w:t xml:space="preserve"> </w:t>
            </w:r>
            <w:r w:rsidRPr="00E13544">
              <w:rPr>
                <w:highlight w:val="yellow"/>
              </w:rPr>
              <w:t>Dec</w:t>
            </w:r>
            <w:r w:rsidR="00B46B8E" w:rsidRPr="00E13544">
              <w:rPr>
                <w:highlight w:val="yellow"/>
              </w:rPr>
              <w:t>. 201</w:t>
            </w:r>
            <w:r w:rsidRPr="00E13544">
              <w:rPr>
                <w:highlight w:val="yellow"/>
              </w:rPr>
              <w:t>2</w:t>
            </w:r>
          </w:p>
          <w:p w:rsidR="00B46B8E" w:rsidRPr="00E13544" w:rsidRDefault="0095584C" w:rsidP="009B5E20">
            <w:pPr>
              <w:spacing w:after="120"/>
              <w:jc w:val="center"/>
              <w:rPr>
                <w:highlight w:val="yellow"/>
              </w:rPr>
            </w:pPr>
            <w:r w:rsidRPr="00E13544">
              <w:rPr>
                <w:highlight w:val="yellow"/>
              </w:rPr>
              <w:t>2</w:t>
            </w:r>
            <w:r w:rsidR="00B46B8E" w:rsidRPr="00E13544">
              <w:rPr>
                <w:highlight w:val="yellow"/>
              </w:rPr>
              <w:t>.0</w:t>
            </w:r>
          </w:p>
        </w:tc>
      </w:tr>
      <w:tr w:rsidR="001D4EF2" w:rsidRPr="00E13544" w:rsidTr="00936166">
        <w:tc>
          <w:tcPr>
            <w:tcW w:w="959" w:type="dxa"/>
          </w:tcPr>
          <w:p w:rsidR="001D4EF2" w:rsidRPr="00E13544" w:rsidRDefault="001D4EF2" w:rsidP="001D4EF2">
            <w:pPr>
              <w:rPr>
                <w:highlight w:val="yellow"/>
              </w:rPr>
            </w:pPr>
            <w:bookmarkStart w:id="19" w:name="_Ref356905851"/>
            <w:r w:rsidRPr="00E13544">
              <w:rPr>
                <w:highlight w:val="yellow"/>
              </w:rPr>
              <w:t xml:space="preserve">DA </w:t>
            </w:r>
            <w:r w:rsidR="003E07B6" w:rsidRPr="00E13544">
              <w:rPr>
                <w:highlight w:val="yellow"/>
              </w:rPr>
              <w:fldChar w:fldCharType="begin"/>
            </w:r>
            <w:r w:rsidR="00047B65" w:rsidRPr="00E13544">
              <w:rPr>
                <w:highlight w:val="yellow"/>
              </w:rPr>
              <w:instrText xml:space="preserve"> SEQ DA \* ARABIC </w:instrText>
            </w:r>
            <w:r w:rsidR="003E07B6" w:rsidRPr="00E13544">
              <w:rPr>
                <w:highlight w:val="yellow"/>
              </w:rPr>
              <w:fldChar w:fldCharType="separate"/>
            </w:r>
            <w:r w:rsidR="00FE42B4">
              <w:rPr>
                <w:noProof/>
                <w:highlight w:val="yellow"/>
              </w:rPr>
              <w:t>9</w:t>
            </w:r>
            <w:r w:rsidR="003E07B6" w:rsidRPr="00E13544">
              <w:rPr>
                <w:highlight w:val="yellow"/>
              </w:rPr>
              <w:fldChar w:fldCharType="end"/>
            </w:r>
            <w:bookmarkEnd w:id="19"/>
          </w:p>
        </w:tc>
        <w:tc>
          <w:tcPr>
            <w:tcW w:w="2602" w:type="dxa"/>
          </w:tcPr>
          <w:p w:rsidR="001D4EF2" w:rsidRPr="00E13544" w:rsidRDefault="001D4EF2" w:rsidP="008C66CB">
            <w:pPr>
              <w:rPr>
                <w:highlight w:val="yellow"/>
              </w:rPr>
            </w:pPr>
            <w:r w:rsidRPr="00E13544">
              <w:rPr>
                <w:rFonts w:cs="Arial"/>
                <w:highlight w:val="yellow"/>
              </w:rPr>
              <w:t>MYO2-CIS-TN-INT-VSFTPD</w:t>
            </w:r>
          </w:p>
        </w:tc>
        <w:tc>
          <w:tcPr>
            <w:tcW w:w="3674" w:type="dxa"/>
          </w:tcPr>
          <w:p w:rsidR="001D4EF2" w:rsidRPr="00E13544" w:rsidRDefault="001D4EF2" w:rsidP="001D4EF2">
            <w:pPr>
              <w:spacing w:after="120"/>
              <w:jc w:val="left"/>
              <w:rPr>
                <w:highlight w:val="yellow"/>
              </w:rPr>
            </w:pPr>
            <w:r w:rsidRPr="00E13544">
              <w:rPr>
                <w:highlight w:val="yellow"/>
              </w:rPr>
              <w:t>VSFTPD server -Installation/Configuration manual</w:t>
            </w:r>
          </w:p>
        </w:tc>
        <w:tc>
          <w:tcPr>
            <w:tcW w:w="2051" w:type="dxa"/>
          </w:tcPr>
          <w:p w:rsidR="001D4EF2" w:rsidRPr="00E13544" w:rsidRDefault="001D4EF2" w:rsidP="009B5E20">
            <w:pPr>
              <w:spacing w:after="120"/>
              <w:jc w:val="center"/>
              <w:rPr>
                <w:highlight w:val="yellow"/>
              </w:rPr>
            </w:pPr>
            <w:r w:rsidRPr="00E13544">
              <w:rPr>
                <w:highlight w:val="yellow"/>
              </w:rPr>
              <w:t xml:space="preserve">12 Apr. 2013 </w:t>
            </w:r>
          </w:p>
          <w:p w:rsidR="001D4EF2" w:rsidRPr="00E13544" w:rsidRDefault="001D4EF2" w:rsidP="009B5E20">
            <w:pPr>
              <w:spacing w:after="120"/>
              <w:jc w:val="center"/>
              <w:rPr>
                <w:highlight w:val="yellow"/>
              </w:rPr>
            </w:pPr>
            <w:r w:rsidRPr="00E13544">
              <w:rPr>
                <w:highlight w:val="yellow"/>
              </w:rPr>
              <w:t>1.3</w:t>
            </w:r>
          </w:p>
        </w:tc>
      </w:tr>
      <w:tr w:rsidR="00936166" w:rsidRPr="00B32DB7" w:rsidTr="00936166">
        <w:tc>
          <w:tcPr>
            <w:tcW w:w="959" w:type="dxa"/>
          </w:tcPr>
          <w:p w:rsidR="00936166" w:rsidRPr="00E13544" w:rsidRDefault="00936166" w:rsidP="004F4287">
            <w:pPr>
              <w:rPr>
                <w:highlight w:val="yellow"/>
              </w:rPr>
            </w:pPr>
            <w:bookmarkStart w:id="20" w:name="_Ref356997145"/>
            <w:r w:rsidRPr="00E13544">
              <w:rPr>
                <w:highlight w:val="yellow"/>
              </w:rPr>
              <w:t xml:space="preserve">DA </w:t>
            </w:r>
            <w:r w:rsidR="003E07B6" w:rsidRPr="00E13544">
              <w:rPr>
                <w:highlight w:val="yellow"/>
              </w:rPr>
              <w:fldChar w:fldCharType="begin"/>
            </w:r>
            <w:r w:rsidR="00047B65" w:rsidRPr="00E13544">
              <w:rPr>
                <w:highlight w:val="yellow"/>
              </w:rPr>
              <w:instrText xml:space="preserve"> SEQ DA \* ARABIC </w:instrText>
            </w:r>
            <w:r w:rsidR="003E07B6" w:rsidRPr="00E13544">
              <w:rPr>
                <w:highlight w:val="yellow"/>
              </w:rPr>
              <w:fldChar w:fldCharType="separate"/>
            </w:r>
            <w:r w:rsidR="00FE42B4">
              <w:rPr>
                <w:noProof/>
                <w:highlight w:val="yellow"/>
              </w:rPr>
              <w:t>10</w:t>
            </w:r>
            <w:r w:rsidR="003E07B6" w:rsidRPr="00E13544">
              <w:rPr>
                <w:highlight w:val="yellow"/>
              </w:rPr>
              <w:fldChar w:fldCharType="end"/>
            </w:r>
            <w:bookmarkEnd w:id="20"/>
          </w:p>
        </w:tc>
        <w:tc>
          <w:tcPr>
            <w:tcW w:w="2602" w:type="dxa"/>
          </w:tcPr>
          <w:p w:rsidR="00936166" w:rsidRPr="00E13544" w:rsidRDefault="00936166" w:rsidP="004F4287">
            <w:pPr>
              <w:rPr>
                <w:highlight w:val="yellow"/>
              </w:rPr>
            </w:pPr>
            <w:r w:rsidRPr="00E13544">
              <w:rPr>
                <w:rFonts w:cs="Arial"/>
                <w:highlight w:val="yellow"/>
              </w:rPr>
              <w:t>MYO2-CIS-TN-INT-APACHE-LOG-CONF</w:t>
            </w:r>
          </w:p>
        </w:tc>
        <w:tc>
          <w:tcPr>
            <w:tcW w:w="3674" w:type="dxa"/>
          </w:tcPr>
          <w:p w:rsidR="00936166" w:rsidRPr="00E13544" w:rsidRDefault="00936166" w:rsidP="00936166">
            <w:pPr>
              <w:spacing w:after="120"/>
              <w:jc w:val="left"/>
              <w:rPr>
                <w:highlight w:val="yellow"/>
              </w:rPr>
            </w:pPr>
            <w:r w:rsidRPr="00E13544">
              <w:rPr>
                <w:highlight w:val="yellow"/>
              </w:rPr>
              <w:t>Apache server - Log Configuration manual</w:t>
            </w:r>
          </w:p>
        </w:tc>
        <w:tc>
          <w:tcPr>
            <w:tcW w:w="2051" w:type="dxa"/>
          </w:tcPr>
          <w:p w:rsidR="00936166" w:rsidRPr="00E13544" w:rsidRDefault="00936166" w:rsidP="004F4287">
            <w:pPr>
              <w:spacing w:after="120"/>
              <w:jc w:val="center"/>
              <w:rPr>
                <w:highlight w:val="yellow"/>
              </w:rPr>
            </w:pPr>
            <w:r w:rsidRPr="00E13544">
              <w:rPr>
                <w:highlight w:val="yellow"/>
              </w:rPr>
              <w:t xml:space="preserve">22 May 2013 </w:t>
            </w:r>
          </w:p>
          <w:p w:rsidR="00936166" w:rsidRDefault="00936166" w:rsidP="00936166">
            <w:pPr>
              <w:spacing w:after="120"/>
              <w:jc w:val="center"/>
            </w:pPr>
            <w:r w:rsidRPr="00E13544">
              <w:rPr>
                <w:highlight w:val="yellow"/>
              </w:rPr>
              <w:t>1.0</w:t>
            </w:r>
          </w:p>
        </w:tc>
      </w:tr>
      <w:tr w:rsidR="00B959B9" w:rsidRPr="00B32DB7" w:rsidTr="00936166">
        <w:tc>
          <w:tcPr>
            <w:tcW w:w="959" w:type="dxa"/>
          </w:tcPr>
          <w:p w:rsidR="00B959B9" w:rsidRDefault="00B959B9" w:rsidP="004F4287">
            <w:r>
              <w:t>DA 11</w:t>
            </w:r>
          </w:p>
        </w:tc>
        <w:tc>
          <w:tcPr>
            <w:tcW w:w="2602" w:type="dxa"/>
          </w:tcPr>
          <w:p w:rsidR="00B959B9" w:rsidRDefault="00B959B9" w:rsidP="004F4287">
            <w:pPr>
              <w:rPr>
                <w:rFonts w:cs="Arial"/>
              </w:rPr>
            </w:pPr>
            <w:r w:rsidRPr="00B959B9">
              <w:rPr>
                <w:rFonts w:cs="Arial"/>
              </w:rPr>
              <w:t>MYO2-CIS-MAN-PROD-DB-ADMIN</w:t>
            </w:r>
          </w:p>
        </w:tc>
        <w:tc>
          <w:tcPr>
            <w:tcW w:w="3674" w:type="dxa"/>
          </w:tcPr>
          <w:p w:rsidR="00B959B9" w:rsidRDefault="00B959B9" w:rsidP="00B959B9">
            <w:pPr>
              <w:spacing w:after="120"/>
              <w:jc w:val="left"/>
            </w:pPr>
            <w:r>
              <w:t>Product and Service Database Administration</w:t>
            </w:r>
          </w:p>
        </w:tc>
        <w:tc>
          <w:tcPr>
            <w:tcW w:w="2051" w:type="dxa"/>
          </w:tcPr>
          <w:p w:rsidR="00B959B9" w:rsidRDefault="00684939" w:rsidP="004F4287">
            <w:pPr>
              <w:spacing w:after="120"/>
              <w:jc w:val="center"/>
            </w:pPr>
            <w:r>
              <w:t>07/05/2014</w:t>
            </w:r>
          </w:p>
          <w:p w:rsidR="00B959B9" w:rsidRDefault="00684939" w:rsidP="004F4287">
            <w:pPr>
              <w:spacing w:after="120"/>
              <w:jc w:val="center"/>
            </w:pPr>
            <w:r>
              <w:t>1.6</w:t>
            </w:r>
          </w:p>
        </w:tc>
      </w:tr>
      <w:tr w:rsidR="00B959B9" w:rsidRPr="00B32DB7" w:rsidTr="00936166">
        <w:tc>
          <w:tcPr>
            <w:tcW w:w="959" w:type="dxa"/>
          </w:tcPr>
          <w:p w:rsidR="00B959B9" w:rsidRDefault="00B959B9" w:rsidP="004F4287">
            <w:r>
              <w:t>DA 12</w:t>
            </w:r>
          </w:p>
        </w:tc>
        <w:tc>
          <w:tcPr>
            <w:tcW w:w="2602" w:type="dxa"/>
          </w:tcPr>
          <w:p w:rsidR="00B959B9" w:rsidRPr="00B959B9" w:rsidRDefault="00B959B9" w:rsidP="004F4287">
            <w:pPr>
              <w:rPr>
                <w:rFonts w:cs="Arial"/>
              </w:rPr>
            </w:pPr>
            <w:r w:rsidRPr="00B959B9">
              <w:rPr>
                <w:rFonts w:cs="Arial"/>
              </w:rPr>
              <w:t>MYO2-CIS-MAN</w:t>
            </w:r>
            <w:r>
              <w:rPr>
                <w:rFonts w:cs="Arial"/>
              </w:rPr>
              <w:t>-CSW-CLIENT</w:t>
            </w:r>
          </w:p>
        </w:tc>
        <w:tc>
          <w:tcPr>
            <w:tcW w:w="3674" w:type="dxa"/>
          </w:tcPr>
          <w:p w:rsidR="00B959B9" w:rsidRDefault="00B959B9" w:rsidP="00B959B9">
            <w:pPr>
              <w:spacing w:after="120"/>
              <w:jc w:val="left"/>
            </w:pPr>
            <w:r w:rsidRPr="00B959B9">
              <w:t>OGC/CSW server</w:t>
            </w:r>
            <w:r>
              <w:t>-client manual</w:t>
            </w:r>
          </w:p>
        </w:tc>
        <w:tc>
          <w:tcPr>
            <w:tcW w:w="2051" w:type="dxa"/>
          </w:tcPr>
          <w:p w:rsidR="00B959B9" w:rsidRDefault="00684939" w:rsidP="004F4287">
            <w:pPr>
              <w:spacing w:after="120"/>
              <w:jc w:val="center"/>
            </w:pPr>
            <w:r>
              <w:t>04/03/2014</w:t>
            </w:r>
          </w:p>
          <w:p w:rsidR="00B959B9" w:rsidRDefault="00684939" w:rsidP="004F4287">
            <w:pPr>
              <w:spacing w:after="120"/>
              <w:jc w:val="center"/>
            </w:pPr>
            <w:r>
              <w:t>1.5</w:t>
            </w:r>
          </w:p>
        </w:tc>
      </w:tr>
      <w:tr w:rsidR="00B959B9" w:rsidRPr="00B32DB7" w:rsidTr="00936166">
        <w:tc>
          <w:tcPr>
            <w:tcW w:w="959" w:type="dxa"/>
          </w:tcPr>
          <w:p w:rsidR="00B959B9" w:rsidRDefault="008C4258" w:rsidP="004F4287">
            <w:r>
              <w:t>DA 13</w:t>
            </w:r>
          </w:p>
        </w:tc>
        <w:tc>
          <w:tcPr>
            <w:tcW w:w="2602" w:type="dxa"/>
          </w:tcPr>
          <w:p w:rsidR="00B959B9" w:rsidRPr="00B959B9" w:rsidRDefault="008C4258" w:rsidP="004F4287">
            <w:pPr>
              <w:rPr>
                <w:rFonts w:cs="Arial"/>
              </w:rPr>
            </w:pPr>
            <w:r>
              <w:rPr>
                <w:rFonts w:cs="Arial"/>
              </w:rPr>
              <w:t>MYO-CIS-MAN-PRODUCTMANAGER</w:t>
            </w:r>
          </w:p>
        </w:tc>
        <w:tc>
          <w:tcPr>
            <w:tcW w:w="3674" w:type="dxa"/>
          </w:tcPr>
          <w:p w:rsidR="00B959B9" w:rsidRPr="00B959B9" w:rsidRDefault="008C4258" w:rsidP="008C4258">
            <w:pPr>
              <w:spacing w:after="120"/>
              <w:jc w:val="left"/>
            </w:pPr>
            <w:r>
              <w:t>MyOcean2 CIS User manual for Product Manager</w:t>
            </w:r>
          </w:p>
        </w:tc>
        <w:tc>
          <w:tcPr>
            <w:tcW w:w="2051" w:type="dxa"/>
          </w:tcPr>
          <w:p w:rsidR="00B959B9" w:rsidRDefault="00684939" w:rsidP="004F4287">
            <w:pPr>
              <w:spacing w:after="120"/>
              <w:jc w:val="center"/>
            </w:pPr>
            <w:r>
              <w:t>27/02/201</w:t>
            </w:r>
            <w:r w:rsidR="002109B1">
              <w:t>4</w:t>
            </w:r>
          </w:p>
          <w:p w:rsidR="00AC174F" w:rsidRDefault="00684939" w:rsidP="004F4287">
            <w:pPr>
              <w:spacing w:after="120"/>
              <w:jc w:val="center"/>
            </w:pPr>
            <w:r>
              <w:t>0.9</w:t>
            </w:r>
          </w:p>
        </w:tc>
      </w:tr>
      <w:tr w:rsidR="002109B1" w:rsidRPr="00B32DB7" w:rsidTr="00936166">
        <w:tc>
          <w:tcPr>
            <w:tcW w:w="959" w:type="dxa"/>
          </w:tcPr>
          <w:p w:rsidR="002109B1" w:rsidRDefault="002109B1" w:rsidP="004F4287">
            <w:r>
              <w:t>DA 14</w:t>
            </w:r>
          </w:p>
        </w:tc>
        <w:tc>
          <w:tcPr>
            <w:tcW w:w="2602" w:type="dxa"/>
          </w:tcPr>
          <w:p w:rsidR="002109B1" w:rsidRDefault="002109B1" w:rsidP="004F4287">
            <w:pPr>
              <w:rPr>
                <w:rFonts w:cs="Arial"/>
              </w:rPr>
            </w:pPr>
            <w:r w:rsidRPr="002109B1">
              <w:rPr>
                <w:rFonts w:cs="Arial"/>
              </w:rPr>
              <w:t>MYO2-CIS-MAN-</w:t>
            </w:r>
            <w:r w:rsidRPr="002109B1">
              <w:rPr>
                <w:rFonts w:cs="Arial"/>
              </w:rPr>
              <w:lastRenderedPageBreak/>
              <w:t>CATALOGUES</w:t>
            </w:r>
          </w:p>
        </w:tc>
        <w:tc>
          <w:tcPr>
            <w:tcW w:w="3674" w:type="dxa"/>
          </w:tcPr>
          <w:p w:rsidR="002109B1" w:rsidRDefault="002109B1" w:rsidP="002109B1">
            <w:pPr>
              <w:spacing w:after="120"/>
              <w:jc w:val="left"/>
            </w:pPr>
            <w:r>
              <w:lastRenderedPageBreak/>
              <w:t xml:space="preserve">Myocean geonetwork catalogues </w:t>
            </w:r>
            <w:r>
              <w:lastRenderedPageBreak/>
              <w:t>manual</w:t>
            </w:r>
          </w:p>
        </w:tc>
        <w:tc>
          <w:tcPr>
            <w:tcW w:w="2051" w:type="dxa"/>
          </w:tcPr>
          <w:p w:rsidR="002109B1" w:rsidRDefault="002109B1" w:rsidP="002109B1">
            <w:pPr>
              <w:spacing w:after="120"/>
              <w:jc w:val="center"/>
            </w:pPr>
            <w:r>
              <w:lastRenderedPageBreak/>
              <w:t>11/03/2014</w:t>
            </w:r>
          </w:p>
          <w:p w:rsidR="002109B1" w:rsidRDefault="002109B1" w:rsidP="002109B1">
            <w:pPr>
              <w:spacing w:after="120"/>
              <w:jc w:val="center"/>
            </w:pPr>
            <w:r>
              <w:lastRenderedPageBreak/>
              <w:t>0.1</w:t>
            </w:r>
          </w:p>
        </w:tc>
      </w:tr>
      <w:tr w:rsidR="002109B1" w:rsidRPr="00B32DB7" w:rsidTr="00936166">
        <w:tc>
          <w:tcPr>
            <w:tcW w:w="959" w:type="dxa"/>
          </w:tcPr>
          <w:p w:rsidR="002109B1" w:rsidRDefault="002109B1" w:rsidP="004F4287">
            <w:r>
              <w:lastRenderedPageBreak/>
              <w:t>DA 15</w:t>
            </w:r>
          </w:p>
        </w:tc>
        <w:tc>
          <w:tcPr>
            <w:tcW w:w="2602" w:type="dxa"/>
          </w:tcPr>
          <w:p w:rsidR="002109B1" w:rsidRPr="002109B1" w:rsidRDefault="002109B1" w:rsidP="004F4287">
            <w:pPr>
              <w:rPr>
                <w:rFonts w:cs="Arial"/>
              </w:rPr>
            </w:pPr>
            <w:r>
              <w:rPr>
                <w:rFonts w:cs="Arial"/>
              </w:rPr>
              <w:t>MYO2-CIS-MAN-ENVIRONMENTS</w:t>
            </w:r>
          </w:p>
        </w:tc>
        <w:tc>
          <w:tcPr>
            <w:tcW w:w="3674" w:type="dxa"/>
          </w:tcPr>
          <w:p w:rsidR="002109B1" w:rsidRDefault="0011142F" w:rsidP="002109B1">
            <w:pPr>
              <w:spacing w:after="120"/>
              <w:jc w:val="left"/>
            </w:pPr>
            <w:r>
              <w:t>Description of all ifremer environment variables</w:t>
            </w:r>
          </w:p>
        </w:tc>
        <w:tc>
          <w:tcPr>
            <w:tcW w:w="2051" w:type="dxa"/>
          </w:tcPr>
          <w:p w:rsidR="002109B1" w:rsidRDefault="0011142F" w:rsidP="002109B1">
            <w:pPr>
              <w:spacing w:after="120"/>
              <w:jc w:val="center"/>
            </w:pPr>
            <w:r>
              <w:t>07/05/2014</w:t>
            </w:r>
          </w:p>
          <w:p w:rsidR="0011142F" w:rsidRDefault="0011142F" w:rsidP="002109B1">
            <w:pPr>
              <w:spacing w:after="120"/>
              <w:jc w:val="center"/>
            </w:pPr>
            <w:r>
              <w:t>0.1</w:t>
            </w:r>
          </w:p>
        </w:tc>
      </w:tr>
      <w:tr w:rsidR="00A03033" w:rsidRPr="00B32DB7" w:rsidTr="00936166">
        <w:tc>
          <w:tcPr>
            <w:tcW w:w="959" w:type="dxa"/>
          </w:tcPr>
          <w:p w:rsidR="00A03033" w:rsidRDefault="00A03033" w:rsidP="004F4287">
            <w:r>
              <w:t>DA 16</w:t>
            </w:r>
          </w:p>
        </w:tc>
        <w:tc>
          <w:tcPr>
            <w:tcW w:w="2602" w:type="dxa"/>
          </w:tcPr>
          <w:p w:rsidR="00A03033" w:rsidRDefault="00A03033" w:rsidP="004F4287">
            <w:pPr>
              <w:rPr>
                <w:rFonts w:cs="Arial"/>
              </w:rPr>
            </w:pPr>
            <w:r w:rsidRPr="00A03033">
              <w:rPr>
                <w:rFonts w:cs="Arial"/>
              </w:rPr>
              <w:t>MYO2-CIS-M</w:t>
            </w:r>
            <w:r>
              <w:rPr>
                <w:rFonts w:cs="Arial"/>
              </w:rPr>
              <w:t>AN-PRODUCTMANAGER-QUICKSTART</w:t>
            </w:r>
          </w:p>
        </w:tc>
        <w:tc>
          <w:tcPr>
            <w:tcW w:w="3674" w:type="dxa"/>
          </w:tcPr>
          <w:p w:rsidR="00A03033" w:rsidRDefault="00A03033" w:rsidP="002109B1">
            <w:pPr>
              <w:spacing w:after="120"/>
              <w:jc w:val="left"/>
            </w:pPr>
            <w:r>
              <w:t>Quickstart manual</w:t>
            </w:r>
          </w:p>
        </w:tc>
        <w:tc>
          <w:tcPr>
            <w:tcW w:w="2051" w:type="dxa"/>
          </w:tcPr>
          <w:p w:rsidR="00A03033" w:rsidRDefault="00A03033" w:rsidP="002109B1">
            <w:pPr>
              <w:spacing w:after="120"/>
              <w:jc w:val="center"/>
            </w:pPr>
            <w:r>
              <w:t>10/06/2014</w:t>
            </w:r>
          </w:p>
          <w:p w:rsidR="00A03033" w:rsidRDefault="00A03033" w:rsidP="002109B1">
            <w:pPr>
              <w:spacing w:after="120"/>
              <w:jc w:val="center"/>
            </w:pPr>
            <w:r>
              <w:t>0.4</w:t>
            </w:r>
          </w:p>
        </w:tc>
      </w:tr>
    </w:tbl>
    <w:p w:rsidR="00A50107" w:rsidRPr="00B32DB7" w:rsidRDefault="00A50107" w:rsidP="008C66CB"/>
    <w:p w:rsidR="00A50107" w:rsidRPr="00B32DB7" w:rsidRDefault="00A50107" w:rsidP="00441B82">
      <w:pPr>
        <w:pStyle w:val="Titre2"/>
      </w:pPr>
      <w:bookmarkStart w:id="21" w:name="_Toc338400097"/>
      <w:bookmarkStart w:id="22" w:name="_Toc365552537"/>
      <w:r w:rsidRPr="00B32DB7">
        <w:t>Reference Documents</w:t>
      </w:r>
      <w:bookmarkEnd w:id="21"/>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9"/>
        <w:gridCol w:w="2273"/>
        <w:gridCol w:w="4029"/>
        <w:gridCol w:w="2195"/>
      </w:tblGrid>
      <w:tr w:rsidR="00A50107" w:rsidRPr="00B32DB7" w:rsidTr="00776526">
        <w:tc>
          <w:tcPr>
            <w:tcW w:w="790" w:type="dxa"/>
          </w:tcPr>
          <w:p w:rsidR="00A50107" w:rsidRPr="00B32DB7" w:rsidRDefault="00A50107" w:rsidP="00A50107">
            <w:pPr>
              <w:spacing w:before="60" w:after="60" w:line="240" w:lineRule="auto"/>
              <w:jc w:val="center"/>
              <w:rPr>
                <w:rFonts w:eastAsia="Times New Roman"/>
                <w:sz w:val="20"/>
                <w:szCs w:val="20"/>
              </w:rPr>
            </w:pPr>
          </w:p>
        </w:tc>
        <w:tc>
          <w:tcPr>
            <w:tcW w:w="2273" w:type="dxa"/>
          </w:tcPr>
          <w:p w:rsidR="00A50107" w:rsidRPr="00B32DB7" w:rsidRDefault="00A50107" w:rsidP="008C66CB">
            <w:pPr>
              <w:rPr>
                <w:rFonts w:cs="Arial"/>
              </w:rPr>
            </w:pPr>
            <w:r w:rsidRPr="00B32DB7">
              <w:t>Ref</w:t>
            </w:r>
          </w:p>
        </w:tc>
        <w:tc>
          <w:tcPr>
            <w:tcW w:w="4029" w:type="dxa"/>
          </w:tcPr>
          <w:p w:rsidR="00A50107" w:rsidRPr="00B32DB7" w:rsidRDefault="00A50107" w:rsidP="008C66CB">
            <w:r w:rsidRPr="00B32DB7">
              <w:t>Title</w:t>
            </w:r>
          </w:p>
        </w:tc>
        <w:tc>
          <w:tcPr>
            <w:tcW w:w="2195" w:type="dxa"/>
          </w:tcPr>
          <w:p w:rsidR="00A50107" w:rsidRPr="00B32DB7" w:rsidRDefault="00A50107" w:rsidP="009B5E20">
            <w:pPr>
              <w:jc w:val="center"/>
            </w:pPr>
            <w:r w:rsidRPr="00B32DB7">
              <w:t>Date / Version</w:t>
            </w:r>
          </w:p>
        </w:tc>
      </w:tr>
      <w:tr w:rsidR="00A50107" w:rsidRPr="00B32DB7" w:rsidTr="00776526">
        <w:tc>
          <w:tcPr>
            <w:tcW w:w="790" w:type="dxa"/>
          </w:tcPr>
          <w:p w:rsidR="00A50107" w:rsidRPr="00B32DB7" w:rsidRDefault="00A50107" w:rsidP="008C66CB">
            <w:pPr>
              <w:rPr>
                <w:lang w:eastAsia="fr-FR"/>
              </w:rPr>
            </w:pPr>
            <w:bookmarkStart w:id="23" w:name="_Ref318806452"/>
            <w:r w:rsidRPr="00B32DB7">
              <w:rPr>
                <w:lang w:eastAsia="fr-FR"/>
              </w:rPr>
              <w:t xml:space="preserve">DR </w:t>
            </w:r>
            <w:r w:rsidR="003E07B6" w:rsidRPr="00B32DB7">
              <w:rPr>
                <w:lang w:eastAsia="fr-FR"/>
              </w:rPr>
              <w:fldChar w:fldCharType="begin"/>
            </w:r>
            <w:r w:rsidRPr="00B32DB7">
              <w:rPr>
                <w:lang w:eastAsia="fr-FR"/>
              </w:rPr>
              <w:instrText xml:space="preserve"> SEQ DR \* ARABIC </w:instrText>
            </w:r>
            <w:r w:rsidR="003E07B6" w:rsidRPr="00B32DB7">
              <w:rPr>
                <w:lang w:eastAsia="fr-FR"/>
              </w:rPr>
              <w:fldChar w:fldCharType="separate"/>
            </w:r>
            <w:r w:rsidR="00FE42B4">
              <w:rPr>
                <w:noProof/>
                <w:lang w:eastAsia="fr-FR"/>
              </w:rPr>
              <w:t>1</w:t>
            </w:r>
            <w:r w:rsidR="003E07B6" w:rsidRPr="00B32DB7">
              <w:rPr>
                <w:lang w:eastAsia="fr-FR"/>
              </w:rPr>
              <w:fldChar w:fldCharType="end"/>
            </w:r>
            <w:bookmarkEnd w:id="23"/>
          </w:p>
        </w:tc>
        <w:tc>
          <w:tcPr>
            <w:tcW w:w="2273" w:type="dxa"/>
          </w:tcPr>
          <w:p w:rsidR="00A50107" w:rsidRPr="00B32DB7" w:rsidRDefault="00A50107" w:rsidP="008C66CB">
            <w:r w:rsidRPr="00B32DB7">
              <w:t>MYO2-MGT-GLOS</w:t>
            </w:r>
          </w:p>
        </w:tc>
        <w:tc>
          <w:tcPr>
            <w:tcW w:w="4029" w:type="dxa"/>
          </w:tcPr>
          <w:p w:rsidR="00A50107" w:rsidRPr="00B32DB7" w:rsidRDefault="001244A2" w:rsidP="008C66CB">
            <w:pPr>
              <w:rPr>
                <w:rFonts w:cs="Arial"/>
              </w:rPr>
            </w:pPr>
            <w:hyperlink r:id="rId12" w:history="1">
              <w:r w:rsidR="00A50107" w:rsidRPr="00B32DB7">
                <w:rPr>
                  <w:rFonts w:cs="Arial"/>
                  <w:color w:val="0000FF"/>
                  <w:u w:val="single"/>
                </w:rPr>
                <w:t>MyOcean Glossary of Terms</w:t>
              </w:r>
            </w:hyperlink>
          </w:p>
        </w:tc>
        <w:tc>
          <w:tcPr>
            <w:tcW w:w="2195" w:type="dxa"/>
          </w:tcPr>
          <w:p w:rsidR="00A50107" w:rsidRPr="00B32DB7" w:rsidRDefault="00A50107" w:rsidP="009B5E20">
            <w:pPr>
              <w:spacing w:after="120"/>
              <w:jc w:val="center"/>
            </w:pPr>
            <w:r w:rsidRPr="00B32DB7">
              <w:t>17 Oct 2012</w:t>
            </w:r>
          </w:p>
          <w:p w:rsidR="00A50107" w:rsidRPr="00B32DB7" w:rsidRDefault="00A50107" w:rsidP="009B5E20">
            <w:pPr>
              <w:spacing w:after="120"/>
              <w:jc w:val="center"/>
            </w:pPr>
            <w:r w:rsidRPr="00B32DB7">
              <w:t>V2.0</w:t>
            </w:r>
          </w:p>
        </w:tc>
      </w:tr>
      <w:tr w:rsidR="00A50107" w:rsidRPr="00B32DB7" w:rsidTr="00776526">
        <w:tc>
          <w:tcPr>
            <w:tcW w:w="790" w:type="dxa"/>
          </w:tcPr>
          <w:p w:rsidR="00A50107" w:rsidRPr="00B32DB7" w:rsidRDefault="00A50107" w:rsidP="008C66CB">
            <w:pPr>
              <w:rPr>
                <w:lang w:eastAsia="fr-FR"/>
              </w:rPr>
            </w:pPr>
            <w:r w:rsidRPr="00B32DB7">
              <w:rPr>
                <w:lang w:eastAsia="fr-FR"/>
              </w:rPr>
              <w:t xml:space="preserve">DR </w:t>
            </w:r>
            <w:r w:rsidR="003E07B6" w:rsidRPr="00B32DB7">
              <w:rPr>
                <w:lang w:eastAsia="fr-FR"/>
              </w:rPr>
              <w:fldChar w:fldCharType="begin"/>
            </w:r>
            <w:r w:rsidRPr="00B32DB7">
              <w:rPr>
                <w:lang w:eastAsia="fr-FR"/>
              </w:rPr>
              <w:instrText xml:space="preserve"> SEQ DR \* ARABIC </w:instrText>
            </w:r>
            <w:r w:rsidR="003E07B6" w:rsidRPr="00B32DB7">
              <w:rPr>
                <w:lang w:eastAsia="fr-FR"/>
              </w:rPr>
              <w:fldChar w:fldCharType="separate"/>
            </w:r>
            <w:r w:rsidR="00FE42B4">
              <w:rPr>
                <w:noProof/>
                <w:lang w:eastAsia="fr-FR"/>
              </w:rPr>
              <w:t>2</w:t>
            </w:r>
            <w:r w:rsidR="003E07B6" w:rsidRPr="00B32DB7">
              <w:rPr>
                <w:lang w:eastAsia="fr-FR"/>
              </w:rPr>
              <w:fldChar w:fldCharType="end"/>
            </w:r>
          </w:p>
        </w:tc>
        <w:tc>
          <w:tcPr>
            <w:tcW w:w="2273" w:type="dxa"/>
          </w:tcPr>
          <w:p w:rsidR="00A50107" w:rsidRPr="00B32DB7" w:rsidRDefault="00A50107" w:rsidP="008C66CB">
            <w:r w:rsidRPr="00B32DB7">
              <w:t>MYO2-</w:t>
            </w:r>
            <w:r w:rsidR="00706246" w:rsidRPr="00B32DB7">
              <w:t>CIS</w:t>
            </w:r>
            <w:r w:rsidRPr="00B32DB7">
              <w:t>-MP</w:t>
            </w:r>
          </w:p>
        </w:tc>
        <w:tc>
          <w:tcPr>
            <w:tcW w:w="4029" w:type="dxa"/>
          </w:tcPr>
          <w:p w:rsidR="00A50107" w:rsidRPr="00CA52A7" w:rsidRDefault="00A50107" w:rsidP="00D90A32">
            <w:pPr>
              <w:spacing w:after="120"/>
              <w:rPr>
                <w:lang w:val="fr-FR"/>
              </w:rPr>
            </w:pPr>
            <w:r w:rsidRPr="00CA52A7">
              <w:rPr>
                <w:lang w:val="fr-FR"/>
              </w:rPr>
              <w:t xml:space="preserve">MyOcean2 </w:t>
            </w:r>
            <w:r w:rsidR="00706246" w:rsidRPr="00CA52A7">
              <w:rPr>
                <w:lang w:val="fr-FR"/>
              </w:rPr>
              <w:t>CIS</w:t>
            </w:r>
            <w:r w:rsidRPr="00CA52A7">
              <w:rPr>
                <w:lang w:val="fr-FR"/>
              </w:rPr>
              <w:t xml:space="preserve"> Management Plan </w:t>
            </w:r>
          </w:p>
          <w:p w:rsidR="00A50107" w:rsidRPr="00CA52A7" w:rsidRDefault="00A50107" w:rsidP="00D90A32">
            <w:pPr>
              <w:spacing w:after="120"/>
              <w:rPr>
                <w:lang w:val="fr-FR"/>
              </w:rPr>
            </w:pPr>
            <w:r w:rsidRPr="00CA52A7">
              <w:rPr>
                <w:lang w:val="fr-FR"/>
              </w:rPr>
              <w:t>(</w:t>
            </w:r>
            <w:r w:rsidR="00706246" w:rsidRPr="00CA52A7">
              <w:rPr>
                <w:lang w:val="fr-FR"/>
              </w:rPr>
              <w:t>CIS-</w:t>
            </w:r>
            <w:r w:rsidRPr="00CA52A7">
              <w:rPr>
                <w:lang w:val="fr-FR"/>
              </w:rPr>
              <w:t>MP)</w:t>
            </w:r>
          </w:p>
        </w:tc>
        <w:tc>
          <w:tcPr>
            <w:tcW w:w="2195" w:type="dxa"/>
          </w:tcPr>
          <w:p w:rsidR="00A50107" w:rsidRPr="00B32DB7" w:rsidRDefault="00D90A32" w:rsidP="009B5E20">
            <w:pPr>
              <w:spacing w:after="120"/>
              <w:jc w:val="center"/>
            </w:pPr>
            <w:r w:rsidRPr="00B32DB7">
              <w:t>20</w:t>
            </w:r>
            <w:r w:rsidR="00706246" w:rsidRPr="00B32DB7">
              <w:t>/</w:t>
            </w:r>
            <w:r w:rsidRPr="00B32DB7">
              <w:t>02/2013</w:t>
            </w:r>
          </w:p>
          <w:p w:rsidR="00A50107" w:rsidRPr="00B32DB7" w:rsidRDefault="00D90A32" w:rsidP="009B5E20">
            <w:pPr>
              <w:spacing w:after="120"/>
              <w:jc w:val="center"/>
            </w:pPr>
            <w:r w:rsidRPr="00B32DB7">
              <w:t>2</w:t>
            </w:r>
            <w:r w:rsidR="00A50107" w:rsidRPr="00B32DB7">
              <w:t>.</w:t>
            </w:r>
            <w:r w:rsidR="00706246" w:rsidRPr="00B32DB7">
              <w:t>1</w:t>
            </w:r>
          </w:p>
        </w:tc>
      </w:tr>
      <w:tr w:rsidR="0045322D" w:rsidRPr="00B32DB7" w:rsidTr="00776526">
        <w:tc>
          <w:tcPr>
            <w:tcW w:w="790" w:type="dxa"/>
          </w:tcPr>
          <w:p w:rsidR="0045322D" w:rsidRPr="00B32DB7" w:rsidRDefault="0045322D" w:rsidP="008C66CB">
            <w:pPr>
              <w:rPr>
                <w:lang w:eastAsia="fr-FR"/>
              </w:rPr>
            </w:pPr>
            <w:r w:rsidRPr="00B32DB7">
              <w:rPr>
                <w:lang w:eastAsia="fr-FR"/>
              </w:rPr>
              <w:t xml:space="preserve">DR </w:t>
            </w:r>
            <w:r w:rsidR="003E07B6" w:rsidRPr="00B32DB7">
              <w:rPr>
                <w:lang w:eastAsia="fr-FR"/>
              </w:rPr>
              <w:fldChar w:fldCharType="begin"/>
            </w:r>
            <w:r w:rsidRPr="00B32DB7">
              <w:rPr>
                <w:lang w:eastAsia="fr-FR"/>
              </w:rPr>
              <w:instrText xml:space="preserve"> SEQ DR \* ARABIC </w:instrText>
            </w:r>
            <w:r w:rsidR="003E07B6" w:rsidRPr="00B32DB7">
              <w:rPr>
                <w:lang w:eastAsia="fr-FR"/>
              </w:rPr>
              <w:fldChar w:fldCharType="separate"/>
            </w:r>
            <w:r w:rsidR="00FE42B4">
              <w:rPr>
                <w:noProof/>
                <w:lang w:eastAsia="fr-FR"/>
              </w:rPr>
              <w:t>3</w:t>
            </w:r>
            <w:r w:rsidR="003E07B6" w:rsidRPr="00B32DB7">
              <w:rPr>
                <w:lang w:eastAsia="fr-FR"/>
              </w:rPr>
              <w:fldChar w:fldCharType="end"/>
            </w:r>
          </w:p>
        </w:tc>
        <w:tc>
          <w:tcPr>
            <w:tcW w:w="2273" w:type="dxa"/>
          </w:tcPr>
          <w:p w:rsidR="0045322D" w:rsidRPr="00B32DB7" w:rsidRDefault="0045322D" w:rsidP="008C66CB">
            <w:r w:rsidRPr="00B32DB7">
              <w:t>/</w:t>
            </w:r>
          </w:p>
        </w:tc>
        <w:tc>
          <w:tcPr>
            <w:tcW w:w="4029" w:type="dxa"/>
          </w:tcPr>
          <w:p w:rsidR="0045322D" w:rsidRPr="00B32DB7" w:rsidRDefault="0045322D" w:rsidP="00D90A32">
            <w:pPr>
              <w:spacing w:after="120"/>
            </w:pPr>
            <w:r w:rsidRPr="00B32DB7">
              <w:t>EC development and validation guidelines</w:t>
            </w:r>
          </w:p>
        </w:tc>
        <w:tc>
          <w:tcPr>
            <w:tcW w:w="2195" w:type="dxa"/>
          </w:tcPr>
          <w:p w:rsidR="0045322D" w:rsidRPr="00B32DB7" w:rsidRDefault="0045322D" w:rsidP="009B5E20">
            <w:pPr>
              <w:spacing w:after="120"/>
              <w:jc w:val="center"/>
            </w:pPr>
            <w:r w:rsidRPr="00B32DB7">
              <w:t>April 2007</w:t>
            </w:r>
          </w:p>
        </w:tc>
      </w:tr>
      <w:tr w:rsidR="0045322D" w:rsidRPr="00B32DB7" w:rsidTr="00776526">
        <w:tc>
          <w:tcPr>
            <w:tcW w:w="790" w:type="dxa"/>
          </w:tcPr>
          <w:p w:rsidR="0045322D" w:rsidRPr="00B32DB7" w:rsidRDefault="0045322D" w:rsidP="008C66CB">
            <w:pPr>
              <w:rPr>
                <w:lang w:eastAsia="fr-FR"/>
              </w:rPr>
            </w:pPr>
            <w:r w:rsidRPr="00B32DB7">
              <w:rPr>
                <w:lang w:eastAsia="fr-FR"/>
              </w:rPr>
              <w:t xml:space="preserve">DR </w:t>
            </w:r>
            <w:r w:rsidR="003E07B6" w:rsidRPr="00B32DB7">
              <w:rPr>
                <w:lang w:eastAsia="fr-FR"/>
              </w:rPr>
              <w:fldChar w:fldCharType="begin"/>
            </w:r>
            <w:r w:rsidRPr="00B32DB7">
              <w:rPr>
                <w:lang w:eastAsia="fr-FR"/>
              </w:rPr>
              <w:instrText xml:space="preserve"> SEQ DR \* ARABIC </w:instrText>
            </w:r>
            <w:r w:rsidR="003E07B6" w:rsidRPr="00B32DB7">
              <w:rPr>
                <w:lang w:eastAsia="fr-FR"/>
              </w:rPr>
              <w:fldChar w:fldCharType="separate"/>
            </w:r>
            <w:r w:rsidR="00FE42B4">
              <w:rPr>
                <w:noProof/>
                <w:lang w:eastAsia="fr-FR"/>
              </w:rPr>
              <w:t>4</w:t>
            </w:r>
            <w:r w:rsidR="003E07B6" w:rsidRPr="00B32DB7">
              <w:rPr>
                <w:lang w:eastAsia="fr-FR"/>
              </w:rPr>
              <w:fldChar w:fldCharType="end"/>
            </w:r>
          </w:p>
        </w:tc>
        <w:tc>
          <w:tcPr>
            <w:tcW w:w="2273" w:type="dxa"/>
          </w:tcPr>
          <w:p w:rsidR="0045322D" w:rsidRPr="00B32DB7" w:rsidRDefault="0045322D" w:rsidP="008C66CB">
            <w:r w:rsidRPr="00B32DB7">
              <w:t>OGC-CSW</w:t>
            </w:r>
          </w:p>
        </w:tc>
        <w:tc>
          <w:tcPr>
            <w:tcW w:w="4029" w:type="dxa"/>
          </w:tcPr>
          <w:p w:rsidR="0045322D" w:rsidRPr="00B32DB7" w:rsidRDefault="0045322D" w:rsidP="00D90A32">
            <w:pPr>
              <w:spacing w:after="120"/>
            </w:pPr>
            <w:r w:rsidRPr="00B32DB7">
              <w:t xml:space="preserve">OpenGIS Catalogue Service Specification </w:t>
            </w:r>
          </w:p>
          <w:p w:rsidR="0045322D" w:rsidRPr="00B32DB7" w:rsidRDefault="0045322D" w:rsidP="00D90A32">
            <w:pPr>
              <w:spacing w:after="120"/>
            </w:pPr>
            <w:r w:rsidRPr="00B32DB7">
              <w:t xml:space="preserve">Reference OGC 07-006r1 </w:t>
            </w:r>
          </w:p>
        </w:tc>
        <w:tc>
          <w:tcPr>
            <w:tcW w:w="2195" w:type="dxa"/>
          </w:tcPr>
          <w:p w:rsidR="0045322D" w:rsidRPr="00B32DB7" w:rsidRDefault="0045322D" w:rsidP="009B5E20">
            <w:pPr>
              <w:spacing w:after="120"/>
              <w:jc w:val="center"/>
            </w:pPr>
            <w:r w:rsidRPr="00B32DB7">
              <w:t>Date : 2007-02-23 Version : 2.0.2 Corrigendum 2 release</w:t>
            </w:r>
          </w:p>
        </w:tc>
      </w:tr>
      <w:tr w:rsidR="0045322D" w:rsidRPr="00B32DB7" w:rsidTr="00776526">
        <w:tc>
          <w:tcPr>
            <w:tcW w:w="790" w:type="dxa"/>
          </w:tcPr>
          <w:p w:rsidR="0045322D" w:rsidRPr="00B32DB7" w:rsidRDefault="0045322D" w:rsidP="008C66CB">
            <w:pPr>
              <w:rPr>
                <w:lang w:eastAsia="fr-FR"/>
              </w:rPr>
            </w:pPr>
            <w:r w:rsidRPr="00B32DB7">
              <w:rPr>
                <w:lang w:eastAsia="fr-FR"/>
              </w:rPr>
              <w:t xml:space="preserve">DR </w:t>
            </w:r>
            <w:r w:rsidR="003E07B6" w:rsidRPr="00B32DB7">
              <w:rPr>
                <w:lang w:eastAsia="fr-FR"/>
              </w:rPr>
              <w:fldChar w:fldCharType="begin"/>
            </w:r>
            <w:r w:rsidRPr="00B32DB7">
              <w:rPr>
                <w:lang w:eastAsia="fr-FR"/>
              </w:rPr>
              <w:instrText xml:space="preserve"> SEQ DR \* ARABIC </w:instrText>
            </w:r>
            <w:r w:rsidR="003E07B6" w:rsidRPr="00B32DB7">
              <w:rPr>
                <w:lang w:eastAsia="fr-FR"/>
              </w:rPr>
              <w:fldChar w:fldCharType="separate"/>
            </w:r>
            <w:r w:rsidR="00FE42B4">
              <w:rPr>
                <w:noProof/>
                <w:lang w:eastAsia="fr-FR"/>
              </w:rPr>
              <w:t>5</w:t>
            </w:r>
            <w:r w:rsidR="003E07B6" w:rsidRPr="00B32DB7">
              <w:rPr>
                <w:lang w:eastAsia="fr-FR"/>
              </w:rPr>
              <w:fldChar w:fldCharType="end"/>
            </w:r>
          </w:p>
        </w:tc>
        <w:tc>
          <w:tcPr>
            <w:tcW w:w="2273" w:type="dxa"/>
          </w:tcPr>
          <w:p w:rsidR="0045322D" w:rsidRPr="00B32DB7" w:rsidRDefault="0045322D" w:rsidP="008C66CB">
            <w:r w:rsidRPr="00B32DB7">
              <w:t>OGC-WMS</w:t>
            </w:r>
          </w:p>
        </w:tc>
        <w:tc>
          <w:tcPr>
            <w:tcW w:w="4029" w:type="dxa"/>
          </w:tcPr>
          <w:p w:rsidR="0045322D" w:rsidRPr="00B32DB7" w:rsidRDefault="0045322D" w:rsidP="008C66CB">
            <w:r w:rsidRPr="00B32DB7">
              <w:t xml:space="preserve">OpenGIS Web Map Server Implementation Specification OGC 06-042 </w:t>
            </w:r>
          </w:p>
        </w:tc>
        <w:tc>
          <w:tcPr>
            <w:tcW w:w="2195" w:type="dxa"/>
          </w:tcPr>
          <w:p w:rsidR="0045322D" w:rsidRPr="00B32DB7" w:rsidRDefault="0045322D" w:rsidP="009B5E20">
            <w:pPr>
              <w:jc w:val="center"/>
            </w:pPr>
            <w:r w:rsidRPr="00B32DB7">
              <w:t>Date :2006/03/15</w:t>
            </w:r>
          </w:p>
          <w:p w:rsidR="0045322D" w:rsidRPr="00B32DB7" w:rsidRDefault="0045322D" w:rsidP="009B5E20">
            <w:pPr>
              <w:jc w:val="center"/>
            </w:pPr>
            <w:r w:rsidRPr="00B32DB7">
              <w:t>Version : 1.3.0</w:t>
            </w:r>
          </w:p>
        </w:tc>
      </w:tr>
      <w:tr w:rsidR="0045322D" w:rsidRPr="00B32DB7" w:rsidTr="00776526">
        <w:tc>
          <w:tcPr>
            <w:tcW w:w="790" w:type="dxa"/>
          </w:tcPr>
          <w:p w:rsidR="0045322D" w:rsidRPr="00B32DB7" w:rsidRDefault="0045322D" w:rsidP="008C66CB">
            <w:pPr>
              <w:rPr>
                <w:lang w:eastAsia="fr-FR"/>
              </w:rPr>
            </w:pPr>
            <w:r w:rsidRPr="00B32DB7">
              <w:rPr>
                <w:lang w:eastAsia="fr-FR"/>
              </w:rPr>
              <w:t xml:space="preserve">DR </w:t>
            </w:r>
            <w:r w:rsidR="003E07B6" w:rsidRPr="00B32DB7">
              <w:rPr>
                <w:lang w:eastAsia="fr-FR"/>
              </w:rPr>
              <w:fldChar w:fldCharType="begin"/>
            </w:r>
            <w:r w:rsidRPr="00B32DB7">
              <w:rPr>
                <w:lang w:eastAsia="fr-FR"/>
              </w:rPr>
              <w:instrText xml:space="preserve"> SEQ DR \* ARABIC </w:instrText>
            </w:r>
            <w:r w:rsidR="003E07B6" w:rsidRPr="00B32DB7">
              <w:rPr>
                <w:lang w:eastAsia="fr-FR"/>
              </w:rPr>
              <w:fldChar w:fldCharType="separate"/>
            </w:r>
            <w:r w:rsidR="00FE42B4">
              <w:rPr>
                <w:noProof/>
                <w:lang w:eastAsia="fr-FR"/>
              </w:rPr>
              <w:t>6</w:t>
            </w:r>
            <w:r w:rsidR="003E07B6" w:rsidRPr="00B32DB7">
              <w:rPr>
                <w:lang w:eastAsia="fr-FR"/>
              </w:rPr>
              <w:fldChar w:fldCharType="end"/>
            </w:r>
          </w:p>
        </w:tc>
        <w:tc>
          <w:tcPr>
            <w:tcW w:w="2273" w:type="dxa"/>
          </w:tcPr>
          <w:p w:rsidR="0045322D" w:rsidRPr="00B32DB7" w:rsidRDefault="0045322D" w:rsidP="008C66CB">
            <w:r w:rsidRPr="00B32DB7">
              <w:t>ISO 19119</w:t>
            </w:r>
          </w:p>
        </w:tc>
        <w:tc>
          <w:tcPr>
            <w:tcW w:w="4029" w:type="dxa"/>
          </w:tcPr>
          <w:p w:rsidR="0045322D" w:rsidRPr="00B32DB7" w:rsidRDefault="0045322D" w:rsidP="008C66CB">
            <w:pPr>
              <w:rPr>
                <w:rFonts w:cs="Arial"/>
              </w:rPr>
            </w:pPr>
            <w:r w:rsidRPr="00B32DB7">
              <w:t xml:space="preserve">ISO19119 2005:(E) </w:t>
            </w:r>
          </w:p>
        </w:tc>
        <w:tc>
          <w:tcPr>
            <w:tcW w:w="2195" w:type="dxa"/>
          </w:tcPr>
          <w:p w:rsidR="0045322D" w:rsidRPr="00B32DB7" w:rsidRDefault="0045322D" w:rsidP="009B5E20">
            <w:pPr>
              <w:jc w:val="center"/>
            </w:pPr>
          </w:p>
        </w:tc>
      </w:tr>
      <w:tr w:rsidR="0045322D" w:rsidRPr="00B32DB7" w:rsidTr="00776526">
        <w:tc>
          <w:tcPr>
            <w:tcW w:w="790" w:type="dxa"/>
          </w:tcPr>
          <w:p w:rsidR="0045322D" w:rsidRPr="00B32DB7" w:rsidRDefault="0045322D" w:rsidP="008C66CB">
            <w:pPr>
              <w:rPr>
                <w:lang w:eastAsia="fr-FR"/>
              </w:rPr>
            </w:pPr>
            <w:r w:rsidRPr="00B32DB7">
              <w:rPr>
                <w:lang w:eastAsia="fr-FR"/>
              </w:rPr>
              <w:t xml:space="preserve">DR </w:t>
            </w:r>
            <w:r w:rsidR="003E07B6" w:rsidRPr="00B32DB7">
              <w:rPr>
                <w:lang w:eastAsia="fr-FR"/>
              </w:rPr>
              <w:fldChar w:fldCharType="begin"/>
            </w:r>
            <w:r w:rsidRPr="00B32DB7">
              <w:rPr>
                <w:lang w:eastAsia="fr-FR"/>
              </w:rPr>
              <w:instrText xml:space="preserve"> SEQ DR \* ARABIC </w:instrText>
            </w:r>
            <w:r w:rsidR="003E07B6" w:rsidRPr="00B32DB7">
              <w:rPr>
                <w:lang w:eastAsia="fr-FR"/>
              </w:rPr>
              <w:fldChar w:fldCharType="separate"/>
            </w:r>
            <w:r w:rsidR="00FE42B4">
              <w:rPr>
                <w:noProof/>
                <w:lang w:eastAsia="fr-FR"/>
              </w:rPr>
              <w:t>7</w:t>
            </w:r>
            <w:r w:rsidR="003E07B6" w:rsidRPr="00B32DB7">
              <w:rPr>
                <w:lang w:eastAsia="fr-FR"/>
              </w:rPr>
              <w:fldChar w:fldCharType="end"/>
            </w:r>
          </w:p>
        </w:tc>
        <w:tc>
          <w:tcPr>
            <w:tcW w:w="2273" w:type="dxa"/>
          </w:tcPr>
          <w:p w:rsidR="0045322D" w:rsidRPr="00B32DB7" w:rsidRDefault="0045322D" w:rsidP="008C66CB">
            <w:r w:rsidRPr="00B32DB7">
              <w:t>ISO 19115</w:t>
            </w:r>
          </w:p>
        </w:tc>
        <w:tc>
          <w:tcPr>
            <w:tcW w:w="4029" w:type="dxa"/>
          </w:tcPr>
          <w:p w:rsidR="0045322D" w:rsidRPr="00B32DB7" w:rsidRDefault="0045322D" w:rsidP="008C66CB">
            <w:pPr>
              <w:rPr>
                <w:rFonts w:cs="Arial"/>
              </w:rPr>
            </w:pPr>
            <w:r w:rsidRPr="00B32DB7">
              <w:t xml:space="preserve">ISO19115 2003:(E) </w:t>
            </w:r>
          </w:p>
        </w:tc>
        <w:tc>
          <w:tcPr>
            <w:tcW w:w="2195" w:type="dxa"/>
          </w:tcPr>
          <w:p w:rsidR="0045322D" w:rsidRPr="00B32DB7" w:rsidRDefault="0045322D" w:rsidP="009B5E20">
            <w:pPr>
              <w:jc w:val="center"/>
            </w:pPr>
          </w:p>
        </w:tc>
      </w:tr>
      <w:tr w:rsidR="0045322D" w:rsidRPr="00B32DB7" w:rsidTr="00776526">
        <w:tc>
          <w:tcPr>
            <w:tcW w:w="790" w:type="dxa"/>
          </w:tcPr>
          <w:p w:rsidR="0045322D" w:rsidRPr="00B32DB7" w:rsidRDefault="0045322D" w:rsidP="008C66CB">
            <w:pPr>
              <w:rPr>
                <w:lang w:eastAsia="fr-FR"/>
              </w:rPr>
            </w:pPr>
            <w:r w:rsidRPr="00B32DB7">
              <w:rPr>
                <w:lang w:eastAsia="fr-FR"/>
              </w:rPr>
              <w:t xml:space="preserve">DR </w:t>
            </w:r>
            <w:r w:rsidR="003E07B6" w:rsidRPr="00B32DB7">
              <w:rPr>
                <w:lang w:eastAsia="fr-FR"/>
              </w:rPr>
              <w:fldChar w:fldCharType="begin"/>
            </w:r>
            <w:r w:rsidRPr="00B32DB7">
              <w:rPr>
                <w:lang w:eastAsia="fr-FR"/>
              </w:rPr>
              <w:instrText xml:space="preserve"> SEQ DR \* ARABIC </w:instrText>
            </w:r>
            <w:r w:rsidR="003E07B6" w:rsidRPr="00B32DB7">
              <w:rPr>
                <w:lang w:eastAsia="fr-FR"/>
              </w:rPr>
              <w:fldChar w:fldCharType="separate"/>
            </w:r>
            <w:r w:rsidR="00FE42B4">
              <w:rPr>
                <w:noProof/>
                <w:lang w:eastAsia="fr-FR"/>
              </w:rPr>
              <w:t>8</w:t>
            </w:r>
            <w:r w:rsidR="003E07B6" w:rsidRPr="00B32DB7">
              <w:rPr>
                <w:lang w:eastAsia="fr-FR"/>
              </w:rPr>
              <w:fldChar w:fldCharType="end"/>
            </w:r>
          </w:p>
        </w:tc>
        <w:tc>
          <w:tcPr>
            <w:tcW w:w="2273" w:type="dxa"/>
          </w:tcPr>
          <w:p w:rsidR="0045322D" w:rsidRPr="00B32DB7" w:rsidRDefault="0045322D" w:rsidP="008C66CB">
            <w:r w:rsidRPr="00B32DB7">
              <w:t>ISO 19139</w:t>
            </w:r>
          </w:p>
        </w:tc>
        <w:tc>
          <w:tcPr>
            <w:tcW w:w="4029" w:type="dxa"/>
          </w:tcPr>
          <w:p w:rsidR="0045322D" w:rsidRPr="00B32DB7" w:rsidRDefault="0045322D" w:rsidP="008C66CB">
            <w:pPr>
              <w:rPr>
                <w:rFonts w:cs="Arial"/>
              </w:rPr>
            </w:pPr>
            <w:r w:rsidRPr="00B32DB7">
              <w:t xml:space="preserve">XML schema </w:t>
            </w:r>
          </w:p>
        </w:tc>
        <w:tc>
          <w:tcPr>
            <w:tcW w:w="2195" w:type="dxa"/>
          </w:tcPr>
          <w:p w:rsidR="0045322D" w:rsidRPr="00B32DB7" w:rsidRDefault="0045322D" w:rsidP="009B5E20">
            <w:pPr>
              <w:jc w:val="center"/>
            </w:pPr>
          </w:p>
        </w:tc>
      </w:tr>
      <w:bookmarkEnd w:id="5"/>
      <w:bookmarkEnd w:id="6"/>
      <w:bookmarkEnd w:id="7"/>
    </w:tbl>
    <w:p w:rsidR="00AD6ED1" w:rsidRPr="00B32DB7" w:rsidRDefault="00AD6ED1" w:rsidP="008C66CB"/>
    <w:p w:rsidR="006A4ECE" w:rsidRPr="00B32DB7" w:rsidRDefault="006A4ECE" w:rsidP="00441B82">
      <w:pPr>
        <w:pStyle w:val="Titre2"/>
      </w:pPr>
      <w:bookmarkStart w:id="24" w:name="_Toc251947537"/>
      <w:bookmarkStart w:id="25" w:name="_Toc337802391"/>
      <w:bookmarkStart w:id="26" w:name="_Toc338340690"/>
      <w:bookmarkStart w:id="27" w:name="_Toc365552538"/>
      <w:r w:rsidRPr="00B32DB7">
        <w:t>Norms and standards</w:t>
      </w:r>
      <w:bookmarkEnd w:id="24"/>
      <w:bookmarkEnd w:id="25"/>
      <w:bookmarkEnd w:id="26"/>
      <w:bookmarkEnd w:id="27"/>
      <w:r w:rsidRPr="00B32DB7">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68"/>
        <w:gridCol w:w="6344"/>
      </w:tblGrid>
      <w:tr w:rsidR="003D3498" w:rsidRPr="00B32DB7" w:rsidTr="0068445B">
        <w:tc>
          <w:tcPr>
            <w:tcW w:w="2868" w:type="dxa"/>
          </w:tcPr>
          <w:p w:rsidR="003D3498" w:rsidRPr="00B32DB7" w:rsidRDefault="00C22F3C" w:rsidP="008C66CB">
            <w:pPr>
              <w:rPr>
                <w:lang w:eastAsia="fr-FR"/>
              </w:rPr>
            </w:pPr>
            <w:r w:rsidRPr="00B32DB7">
              <w:rPr>
                <w:lang w:eastAsia="fr-FR"/>
              </w:rPr>
              <w:t>ISO15288</w:t>
            </w:r>
          </w:p>
        </w:tc>
        <w:tc>
          <w:tcPr>
            <w:tcW w:w="6344" w:type="dxa"/>
          </w:tcPr>
          <w:p w:rsidR="003D3498" w:rsidRPr="00B32DB7" w:rsidRDefault="0067210D" w:rsidP="008C66CB">
            <w:r w:rsidRPr="00B32DB7">
              <w:t>Adoption of ISO/IEC 15288:2002</w:t>
            </w:r>
            <w:r w:rsidR="003820CA" w:rsidRPr="00B32DB7">
              <w:t xml:space="preserve"> </w:t>
            </w:r>
            <w:r w:rsidRPr="00B32DB7">
              <w:t>Systems engineering - System life cycle processes</w:t>
            </w:r>
          </w:p>
        </w:tc>
      </w:tr>
      <w:tr w:rsidR="005972C6" w:rsidRPr="00B32DB7" w:rsidTr="0068445B">
        <w:tc>
          <w:tcPr>
            <w:tcW w:w="2868" w:type="dxa"/>
          </w:tcPr>
          <w:p w:rsidR="005972C6" w:rsidRPr="00B32DB7" w:rsidRDefault="00C22F3C" w:rsidP="008C66CB">
            <w:pPr>
              <w:rPr>
                <w:lang w:eastAsia="fr-FR"/>
              </w:rPr>
            </w:pPr>
            <w:r w:rsidRPr="00B32DB7">
              <w:rPr>
                <w:lang w:eastAsia="fr-FR"/>
              </w:rPr>
              <w:t>ISO</w:t>
            </w:r>
            <w:r w:rsidRPr="00B32DB7">
              <w:t>15289</w:t>
            </w:r>
          </w:p>
        </w:tc>
        <w:tc>
          <w:tcPr>
            <w:tcW w:w="6344" w:type="dxa"/>
          </w:tcPr>
          <w:p w:rsidR="004D77BA" w:rsidRPr="00B32DB7" w:rsidRDefault="003820CA" w:rsidP="008C66CB">
            <w:r w:rsidRPr="00B32DB7">
              <w:t>ISO/IEC 15289–2006 – System and Software Engineering</w:t>
            </w:r>
          </w:p>
          <w:p w:rsidR="005972C6" w:rsidRPr="00B32DB7" w:rsidRDefault="003820CA" w:rsidP="008C66CB">
            <w:r w:rsidRPr="00B32DB7">
              <w:lastRenderedPageBreak/>
              <w:t>Content of systems and software life cycle process information products</w:t>
            </w:r>
          </w:p>
        </w:tc>
      </w:tr>
      <w:tr w:rsidR="004D77BA" w:rsidRPr="00B32DB7" w:rsidTr="0068445B">
        <w:tc>
          <w:tcPr>
            <w:tcW w:w="2868" w:type="dxa"/>
          </w:tcPr>
          <w:p w:rsidR="004D77BA" w:rsidRPr="00B32DB7" w:rsidRDefault="004D77BA" w:rsidP="008C66CB">
            <w:r w:rsidRPr="00B32DB7">
              <w:lastRenderedPageBreak/>
              <w:t>ECSS-M-30A</w:t>
            </w:r>
          </w:p>
        </w:tc>
        <w:tc>
          <w:tcPr>
            <w:tcW w:w="6344" w:type="dxa"/>
          </w:tcPr>
          <w:p w:rsidR="004D77BA" w:rsidRPr="00B32DB7" w:rsidRDefault="004D77BA" w:rsidP="008C66CB">
            <w:r w:rsidRPr="00B32DB7">
              <w:t>Space Project Management</w:t>
            </w:r>
          </w:p>
          <w:p w:rsidR="004D77BA" w:rsidRPr="00B32DB7" w:rsidRDefault="004D77BA" w:rsidP="008C66CB">
            <w:r w:rsidRPr="00B32DB7">
              <w:t>Project Phasing and Planning</w:t>
            </w:r>
          </w:p>
        </w:tc>
      </w:tr>
      <w:tr w:rsidR="004D77BA" w:rsidRPr="00B32DB7" w:rsidTr="0068445B">
        <w:tc>
          <w:tcPr>
            <w:tcW w:w="2868" w:type="dxa"/>
          </w:tcPr>
          <w:p w:rsidR="004D77BA" w:rsidRPr="00B32DB7" w:rsidRDefault="004D77BA" w:rsidP="008C66CB">
            <w:r w:rsidRPr="00B32DB7">
              <w:t>ECSS-E-40B</w:t>
            </w:r>
          </w:p>
        </w:tc>
        <w:tc>
          <w:tcPr>
            <w:tcW w:w="6344" w:type="dxa"/>
          </w:tcPr>
          <w:p w:rsidR="004D77BA" w:rsidRPr="00B32DB7" w:rsidRDefault="004D77BA" w:rsidP="008C66CB">
            <w:r w:rsidRPr="00B32DB7">
              <w:t>Space engineering</w:t>
            </w:r>
          </w:p>
          <w:p w:rsidR="004D77BA" w:rsidRPr="00B32DB7" w:rsidRDefault="004D77BA" w:rsidP="008C66CB">
            <w:r w:rsidRPr="00B32DB7">
              <w:t>Software — Part 2: Document requirements definitions (DRDs)</w:t>
            </w:r>
          </w:p>
        </w:tc>
      </w:tr>
      <w:tr w:rsidR="00A446BF" w:rsidRPr="00B32DB7" w:rsidTr="0068445B">
        <w:tc>
          <w:tcPr>
            <w:tcW w:w="2868" w:type="dxa"/>
          </w:tcPr>
          <w:p w:rsidR="00A446BF" w:rsidRPr="00B32DB7" w:rsidRDefault="00A446BF" w:rsidP="008C66CB">
            <w:r w:rsidRPr="00B32DB7">
              <w:t>ITIL</w:t>
            </w:r>
          </w:p>
        </w:tc>
        <w:tc>
          <w:tcPr>
            <w:tcW w:w="6344" w:type="dxa"/>
          </w:tcPr>
          <w:p w:rsidR="00A446BF" w:rsidRPr="00B32DB7" w:rsidRDefault="00A446BF" w:rsidP="008C66CB">
            <w:r w:rsidRPr="00B32DB7">
              <w:t>Information Technology Infrastructure Library – Information system development best practices.</w:t>
            </w:r>
          </w:p>
        </w:tc>
      </w:tr>
      <w:tr w:rsidR="00C22F3C" w:rsidRPr="00B32DB7" w:rsidTr="0068445B">
        <w:tc>
          <w:tcPr>
            <w:tcW w:w="2868" w:type="dxa"/>
          </w:tcPr>
          <w:p w:rsidR="00C22F3C" w:rsidRPr="00B32DB7" w:rsidRDefault="00C22F3C" w:rsidP="008C66CB">
            <w:pPr>
              <w:rPr>
                <w:lang w:eastAsia="fr-FR"/>
              </w:rPr>
            </w:pPr>
            <w:r w:rsidRPr="00B32DB7">
              <w:t>INSPIRE</w:t>
            </w:r>
          </w:p>
        </w:tc>
        <w:tc>
          <w:tcPr>
            <w:tcW w:w="6344" w:type="dxa"/>
          </w:tcPr>
          <w:p w:rsidR="00C22F3C" w:rsidRPr="00B32DB7" w:rsidRDefault="0067210D" w:rsidP="008C66CB">
            <w:pPr>
              <w:rPr>
                <w:lang w:eastAsia="fr-FR"/>
              </w:rPr>
            </w:pPr>
            <w:r w:rsidRPr="00B32DB7">
              <w:t>INSPIRE directive (2007/2/EC) and applicable implementing rules.</w:t>
            </w:r>
          </w:p>
        </w:tc>
      </w:tr>
    </w:tbl>
    <w:p w:rsidR="00B739F5" w:rsidRPr="00B32DB7" w:rsidRDefault="00B739F5" w:rsidP="008C66CB"/>
    <w:p w:rsidR="003D3498" w:rsidRPr="00B32DB7" w:rsidRDefault="003D3498" w:rsidP="008C66CB"/>
    <w:p w:rsidR="004C64CC" w:rsidRPr="00B32DB7" w:rsidRDefault="004C64CC" w:rsidP="00686CFE">
      <w:pPr>
        <w:pStyle w:val="Titre1"/>
      </w:pPr>
      <w:bookmarkStart w:id="28" w:name="_Toc365552539"/>
      <w:r w:rsidRPr="00B32DB7">
        <w:lastRenderedPageBreak/>
        <w:t>Introduction</w:t>
      </w:r>
      <w:bookmarkEnd w:id="28"/>
    </w:p>
    <w:p w:rsidR="004C64CC" w:rsidRPr="00B32DB7" w:rsidRDefault="004C64CC" w:rsidP="00441B82">
      <w:pPr>
        <w:pStyle w:val="Titre2"/>
      </w:pPr>
      <w:bookmarkStart w:id="29" w:name="_Toc251947531"/>
      <w:bookmarkStart w:id="30" w:name="_Toc337802384"/>
      <w:bookmarkStart w:id="31" w:name="_Toc338340683"/>
      <w:bookmarkStart w:id="32" w:name="_Toc365552540"/>
      <w:r w:rsidRPr="00B32DB7">
        <w:t>Scope</w:t>
      </w:r>
      <w:bookmarkEnd w:id="29"/>
      <w:bookmarkEnd w:id="30"/>
      <w:bookmarkEnd w:id="31"/>
      <w:bookmarkEnd w:id="32"/>
      <w:r w:rsidRPr="00B32DB7">
        <w:t xml:space="preserve"> </w:t>
      </w:r>
    </w:p>
    <w:p w:rsidR="00DE5A84" w:rsidRPr="00B32DB7" w:rsidRDefault="00DE5A84" w:rsidP="008C66CB">
      <w:bookmarkStart w:id="33" w:name="_Toc251947532"/>
      <w:r w:rsidRPr="00B32DB7">
        <w:t>This document describes the architecture and design of the MyOcean Information System (MIS).</w:t>
      </w:r>
    </w:p>
    <w:p w:rsidR="00DE5A84" w:rsidRPr="00B32DB7" w:rsidRDefault="00DE5A84" w:rsidP="008C66CB">
      <w:r w:rsidRPr="00B32DB7">
        <w:t xml:space="preserve">This describes the internal functions which need to be set up within the MIS to </w:t>
      </w:r>
      <w:r w:rsidR="001C7E2C" w:rsidRPr="00B32DB7">
        <w:t>fulfill</w:t>
      </w:r>
      <w:r w:rsidRPr="00B32DB7">
        <w:t xml:space="preserve"> the requirements allocated to the sub-system in the top level architecture and design documentation.</w:t>
      </w:r>
    </w:p>
    <w:p w:rsidR="004C64CC" w:rsidRPr="00B32DB7" w:rsidRDefault="004C64CC" w:rsidP="00441B82">
      <w:pPr>
        <w:pStyle w:val="Titre2"/>
      </w:pPr>
      <w:bookmarkStart w:id="34" w:name="_Toc337802385"/>
      <w:bookmarkStart w:id="35" w:name="_Toc338340684"/>
      <w:bookmarkStart w:id="36" w:name="_Toc365552541"/>
      <w:r w:rsidRPr="00B32DB7">
        <w:t>Audience</w:t>
      </w:r>
      <w:bookmarkEnd w:id="33"/>
      <w:bookmarkEnd w:id="34"/>
      <w:bookmarkEnd w:id="35"/>
      <w:bookmarkEnd w:id="36"/>
      <w:r w:rsidRPr="00B32DB7">
        <w:t xml:space="preserve"> </w:t>
      </w:r>
    </w:p>
    <w:p w:rsidR="004C64CC" w:rsidRPr="00B32DB7" w:rsidRDefault="00720195" w:rsidP="008C66CB">
      <w:r w:rsidRPr="00B32DB7">
        <w:t>System engineers, system development managers, technical leaders, and anyone who is interested in the My</w:t>
      </w:r>
      <w:r w:rsidR="00770E2A" w:rsidRPr="00B32DB7">
        <w:t>O</w:t>
      </w:r>
      <w:r w:rsidRPr="00B32DB7">
        <w:t>c</w:t>
      </w:r>
      <w:r w:rsidR="00770E2A" w:rsidRPr="00B32DB7">
        <w:t>ean architecture, especially MyO</w:t>
      </w:r>
      <w:r w:rsidRPr="00B32DB7">
        <w:t>cean information system architecture and design</w:t>
      </w:r>
      <w:r w:rsidR="004C64CC" w:rsidRPr="00B32DB7">
        <w:t>.</w:t>
      </w:r>
    </w:p>
    <w:p w:rsidR="004C64CC" w:rsidRPr="00B32DB7" w:rsidRDefault="004C64CC" w:rsidP="00441B82">
      <w:pPr>
        <w:pStyle w:val="Titre2"/>
      </w:pPr>
      <w:bookmarkStart w:id="37" w:name="_Toc337802386"/>
      <w:bookmarkStart w:id="38" w:name="_Toc338340685"/>
      <w:bookmarkStart w:id="39" w:name="_Toc365552542"/>
      <w:r w:rsidRPr="00B32DB7">
        <w:t>Purpose of the Sub System</w:t>
      </w:r>
      <w:bookmarkEnd w:id="37"/>
      <w:bookmarkEnd w:id="38"/>
      <w:bookmarkEnd w:id="39"/>
      <w:r w:rsidRPr="00B32DB7">
        <w:t xml:space="preserve"> </w:t>
      </w:r>
    </w:p>
    <w:p w:rsidR="001F1B92" w:rsidRPr="00B32DB7" w:rsidRDefault="001F1B92" w:rsidP="008C66CB">
      <w:r w:rsidRPr="00B32DB7">
        <w:t>The MyOcean Information System aims at easing the information management within MyOcean System (e.g. from Production Unit to Web portal back and forth).</w:t>
      </w:r>
    </w:p>
    <w:p w:rsidR="004C64CC" w:rsidRPr="00B32DB7" w:rsidRDefault="001F1B92" w:rsidP="008C66CB">
      <w:r w:rsidRPr="00B32DB7">
        <w:t>As such, the sub-system manages product specification description, datasets and access services description, security of access, monitoring of production, transactions and systems.</w:t>
      </w:r>
    </w:p>
    <w:p w:rsidR="004C64CC" w:rsidRPr="00B32DB7" w:rsidRDefault="004C64CC" w:rsidP="00441B82">
      <w:pPr>
        <w:pStyle w:val="Titre2"/>
      </w:pPr>
      <w:bookmarkStart w:id="40" w:name="_Toc251947533"/>
      <w:bookmarkStart w:id="41" w:name="_Toc337802387"/>
      <w:bookmarkStart w:id="42" w:name="_Toc338340686"/>
      <w:bookmarkStart w:id="43" w:name="_Toc365552543"/>
      <w:r w:rsidRPr="00B32DB7">
        <w:t>Summary</w:t>
      </w:r>
      <w:bookmarkEnd w:id="40"/>
      <w:bookmarkEnd w:id="41"/>
      <w:bookmarkEnd w:id="42"/>
      <w:bookmarkEnd w:id="43"/>
      <w:r w:rsidRPr="00B32DB7">
        <w:t xml:space="preserve"> </w:t>
      </w:r>
    </w:p>
    <w:p w:rsidR="001F1B92" w:rsidRPr="00B32DB7" w:rsidRDefault="001F1B92" w:rsidP="008C66CB">
      <w:r w:rsidRPr="00B32DB7">
        <w:t>The document gives details about:</w:t>
      </w:r>
    </w:p>
    <w:p w:rsidR="001F1B92" w:rsidRPr="00B32DB7" w:rsidRDefault="001F1B92" w:rsidP="001F1B92">
      <w:pPr>
        <w:pStyle w:val="listepuce1"/>
      </w:pPr>
      <w:r w:rsidRPr="00B32DB7">
        <w:t>High-level architecture of the MIS, distribution of components</w:t>
      </w:r>
    </w:p>
    <w:p w:rsidR="001F1B92" w:rsidRPr="00B32DB7" w:rsidRDefault="001F1B92" w:rsidP="001F1B92">
      <w:pPr>
        <w:pStyle w:val="listepuce1"/>
      </w:pPr>
      <w:r w:rsidRPr="00B32DB7">
        <w:t>Description of internal and external Interfaces provided by MIS</w:t>
      </w:r>
    </w:p>
    <w:p w:rsidR="001F1B92" w:rsidRPr="00B32DB7" w:rsidRDefault="001F1B92" w:rsidP="001F1B92">
      <w:pPr>
        <w:pStyle w:val="listepuce1"/>
      </w:pPr>
      <w:r w:rsidRPr="00B32DB7">
        <w:t>Application software description (components)</w:t>
      </w:r>
    </w:p>
    <w:p w:rsidR="001F1B92" w:rsidRPr="00B32DB7" w:rsidRDefault="001F1B92" w:rsidP="001F1B92">
      <w:pPr>
        <w:pStyle w:val="listepuce1"/>
      </w:pPr>
      <w:r w:rsidRPr="00B32DB7">
        <w:t xml:space="preserve">Deployment description: </w:t>
      </w:r>
    </w:p>
    <w:p w:rsidR="001F1B92" w:rsidRPr="00B32DB7" w:rsidRDefault="001F1B92" w:rsidP="005F58C6">
      <w:pPr>
        <w:pStyle w:val="listepuce1"/>
        <w:numPr>
          <w:ilvl w:val="1"/>
          <w:numId w:val="2"/>
        </w:numPr>
      </w:pPr>
      <w:r w:rsidRPr="00B32DB7">
        <w:t>Nodes description : Detailed Infrastructure (RDBMS, archiving systems, operating systems, …)</w:t>
      </w:r>
    </w:p>
    <w:p w:rsidR="004C64CC" w:rsidRPr="00B32DB7" w:rsidRDefault="001F1B92" w:rsidP="005F58C6">
      <w:pPr>
        <w:pStyle w:val="listepuce1"/>
        <w:numPr>
          <w:ilvl w:val="1"/>
          <w:numId w:val="2"/>
        </w:numPr>
      </w:pPr>
      <w:r w:rsidRPr="00B32DB7">
        <w:t>Detailed deployment of components on nodes.</w:t>
      </w:r>
    </w:p>
    <w:p w:rsidR="005972C6" w:rsidRPr="00B32DB7" w:rsidRDefault="006A4ECE" w:rsidP="00686CFE">
      <w:pPr>
        <w:pStyle w:val="Titre1"/>
      </w:pPr>
      <w:bookmarkStart w:id="44" w:name="_Toc251947538"/>
      <w:bookmarkStart w:id="45" w:name="_Toc337802392"/>
      <w:bookmarkStart w:id="46" w:name="_Toc338340691"/>
      <w:bookmarkStart w:id="47" w:name="_Toc365552544"/>
      <w:r w:rsidRPr="00B32DB7">
        <w:lastRenderedPageBreak/>
        <w:t>Definitions and design concepts</w:t>
      </w:r>
      <w:bookmarkEnd w:id="44"/>
      <w:bookmarkEnd w:id="45"/>
      <w:bookmarkEnd w:id="46"/>
      <w:bookmarkEnd w:id="47"/>
      <w:r w:rsidRPr="00B32DB7">
        <w:t xml:space="preserve"> </w:t>
      </w:r>
    </w:p>
    <w:p w:rsidR="00F05C46" w:rsidRPr="00B32DB7" w:rsidRDefault="00F05C46" w:rsidP="00201E50">
      <w:pPr>
        <w:pStyle w:val="Corpsdetexte"/>
      </w:pPr>
      <w:r w:rsidRPr="00B32DB7">
        <w:t xml:space="preserve">Main definitions used in MyOcean are defined in </w:t>
      </w:r>
      <w:r w:rsidRPr="00B32DB7">
        <w:rPr>
          <w:rFonts w:eastAsia="Times New Roman" w:cs="Arial"/>
          <w:color w:val="0000FF"/>
          <w:sz w:val="20"/>
          <w:szCs w:val="20"/>
          <w:u w:val="single"/>
        </w:rPr>
        <w:t>MyOcean Glossary of Terms</w:t>
      </w:r>
      <w:r w:rsidRPr="00B32DB7">
        <w:rPr>
          <w:rFonts w:eastAsia="Times New Roman"/>
          <w:sz w:val="20"/>
          <w:szCs w:val="20"/>
        </w:rPr>
        <w:t xml:space="preserve"> (see [DR1])</w:t>
      </w:r>
    </w:p>
    <w:p w:rsidR="00201E50" w:rsidRPr="00B32DB7" w:rsidRDefault="00201E50" w:rsidP="00201E50">
      <w:pPr>
        <w:pStyle w:val="Corpsdetexte"/>
      </w:pPr>
      <w:r w:rsidRPr="00B32DB7">
        <w:t xml:space="preserve">The following terms are used in the </w:t>
      </w:r>
      <w:r w:rsidR="00F05C46" w:rsidRPr="00B32DB7">
        <w:t xml:space="preserve">current </w:t>
      </w:r>
      <w:r w:rsidRPr="00B32DB7">
        <w:t>document:</w:t>
      </w:r>
    </w:p>
    <w:p w:rsidR="00201E50" w:rsidRPr="00B32DB7" w:rsidRDefault="00201E50" w:rsidP="00201E50">
      <w:pPr>
        <w:pStyle w:val="Corpsdetexte"/>
      </w:pPr>
      <w:r w:rsidRPr="00B32DB7">
        <w:rPr>
          <w:b/>
        </w:rPr>
        <w:t>System</w:t>
      </w:r>
      <w:r w:rsidRPr="00B32DB7">
        <w:t xml:space="preserve">: the MyOcean </w:t>
      </w:r>
      <w:r w:rsidR="00A23F36" w:rsidRPr="00B32DB7">
        <w:t xml:space="preserve">technical </w:t>
      </w:r>
      <w:r w:rsidRPr="00B32DB7">
        <w:t>system</w:t>
      </w:r>
      <w:r w:rsidR="00A23F36" w:rsidRPr="00B32DB7">
        <w:t xml:space="preserve"> (software, hardware and infrastructure)</w:t>
      </w:r>
      <w:r w:rsidRPr="00B32DB7">
        <w:t>.</w:t>
      </w:r>
    </w:p>
    <w:p w:rsidR="00201E50" w:rsidRPr="00B32DB7" w:rsidRDefault="00201E50" w:rsidP="00201E50">
      <w:pPr>
        <w:pStyle w:val="Corpsdetexte"/>
      </w:pPr>
      <w:r w:rsidRPr="00B32DB7">
        <w:rPr>
          <w:b/>
        </w:rPr>
        <w:t>Sub-system</w:t>
      </w:r>
      <w:r w:rsidRPr="00B32DB7">
        <w:t>: sub-</w:t>
      </w:r>
      <w:r w:rsidR="00A23F36" w:rsidRPr="00B32DB7">
        <w:t>part</w:t>
      </w:r>
      <w:r w:rsidRPr="00B32DB7">
        <w:t xml:space="preserve">s of the MyOcean system e.g. Web Portal, MIS, </w:t>
      </w:r>
      <w:proofErr w:type="gramStart"/>
      <w:r w:rsidRPr="00B32DB7">
        <w:t>Dissemination</w:t>
      </w:r>
      <w:proofErr w:type="gramEnd"/>
      <w:r w:rsidRPr="00B32DB7">
        <w:t xml:space="preserve"> Units etc.</w:t>
      </w:r>
    </w:p>
    <w:p w:rsidR="00201E50" w:rsidRPr="00B32DB7" w:rsidRDefault="00201E50" w:rsidP="00201E50">
      <w:pPr>
        <w:pStyle w:val="Corpsdetexte"/>
      </w:pPr>
      <w:r w:rsidRPr="00B32DB7">
        <w:rPr>
          <w:b/>
        </w:rPr>
        <w:t>Component</w:t>
      </w:r>
      <w:r w:rsidRPr="00B32DB7">
        <w:t xml:space="preserve">: a subsystem’s functionality is provided by a set of individual software </w:t>
      </w:r>
      <w:r w:rsidR="00FA7F26" w:rsidRPr="00B32DB7">
        <w:t>or hardware components</w:t>
      </w:r>
      <w:r w:rsidRPr="00B32DB7">
        <w:t>, which work together and each of which supports, alone or in collaboration with other components, some set of functionalities.</w:t>
      </w:r>
    </w:p>
    <w:p w:rsidR="00201E50" w:rsidRPr="00B32DB7" w:rsidRDefault="00201E50" w:rsidP="00686CFE">
      <w:pPr>
        <w:pStyle w:val="Sansinterligne"/>
      </w:pPr>
      <w:r w:rsidRPr="00B32DB7">
        <w:t>Interface (from top level):</w:t>
      </w:r>
    </w:p>
    <w:p w:rsidR="00201E50" w:rsidRPr="00B32DB7" w:rsidRDefault="00201E50" w:rsidP="006E45E8">
      <w:pPr>
        <w:rPr>
          <w:lang w:eastAsia="fr-FR"/>
        </w:rPr>
      </w:pPr>
      <w:r w:rsidRPr="00B32DB7">
        <w:rPr>
          <w:lang w:eastAsia="fr-FR"/>
        </w:rPr>
        <w:t>An interface is a set of capabilities, functions or services, invoked by a client and owned by its provider. It can be considered as the visible part of functionalities that may cross two or more system components or sub systems.</w:t>
      </w:r>
    </w:p>
    <w:p w:rsidR="00201E50" w:rsidRPr="00B32DB7" w:rsidRDefault="00201E50" w:rsidP="006E45E8">
      <w:pPr>
        <w:rPr>
          <w:lang w:eastAsia="fr-FR"/>
        </w:rPr>
      </w:pPr>
      <w:r w:rsidRPr="00B32DB7">
        <w:rPr>
          <w:lang w:eastAsia="fr-FR"/>
        </w:rPr>
        <w:t>Interfaces can be characterized by one or more of the following facets: protocols, APIs (Application Programming Interfaces), applicative frameworks, human processes and organizations. [WASSON 2006]</w:t>
      </w:r>
    </w:p>
    <w:p w:rsidR="00201E50" w:rsidRPr="00B32DB7" w:rsidRDefault="00201E50" w:rsidP="006E45E8">
      <w:pPr>
        <w:rPr>
          <w:lang w:eastAsia="fr-FR"/>
        </w:rPr>
      </w:pPr>
      <w:r w:rsidRPr="00B32DB7">
        <w:rPr>
          <w:lang w:eastAsia="fr-FR"/>
        </w:rPr>
        <w:t xml:space="preserve">The functional/logical relationships and physical characteristics required to exist at a System or entity boundary with its Operating Environment that </w:t>
      </w:r>
      <w:r w:rsidR="00D449CA" w:rsidRPr="00B32DB7">
        <w:rPr>
          <w:lang w:eastAsia="fr-FR"/>
        </w:rPr>
        <w:t>enables</w:t>
      </w:r>
      <w:r w:rsidRPr="00B32DB7">
        <w:rPr>
          <w:lang w:eastAsia="fr-FR"/>
        </w:rPr>
        <w:t xml:space="preserve"> the entity to provide a mission capability. [NASA Systems Engineering Handbook]</w:t>
      </w:r>
    </w:p>
    <w:p w:rsidR="00201E50" w:rsidRPr="00B32DB7" w:rsidRDefault="00201E50" w:rsidP="006E45E8">
      <w:pPr>
        <w:rPr>
          <w:lang w:eastAsia="fr-FR"/>
        </w:rPr>
      </w:pPr>
      <w:r w:rsidRPr="00B32DB7">
        <w:rPr>
          <w:lang w:eastAsia="fr-FR"/>
        </w:rPr>
        <w:t xml:space="preserve">An interface is any boundary between one area and another. It may be cognitive, external, internal, functional, or physical. Interfaces occur within the </w:t>
      </w:r>
      <w:r w:rsidR="00D449CA" w:rsidRPr="00B32DB7">
        <w:rPr>
          <w:lang w:eastAsia="fr-FR"/>
        </w:rPr>
        <w:t>system (</w:t>
      </w:r>
      <w:r w:rsidRPr="00B32DB7">
        <w:rPr>
          <w:lang w:eastAsia="fr-FR"/>
        </w:rPr>
        <w:t>internal) as well as between the system and another system (external) and may be functional or physical in nature.</w:t>
      </w:r>
    </w:p>
    <w:p w:rsidR="00201E50" w:rsidRPr="00B32DB7" w:rsidRDefault="00201E50" w:rsidP="006E45E8">
      <w:r w:rsidRPr="00B32DB7">
        <w:rPr>
          <w:b/>
        </w:rPr>
        <w:t>Port (from top level</w:t>
      </w:r>
      <w:r w:rsidR="00D449CA" w:rsidRPr="00B32DB7">
        <w:rPr>
          <w:b/>
        </w:rPr>
        <w:t>):</w:t>
      </w:r>
      <w:r w:rsidRPr="00B32DB7">
        <w:rPr>
          <w:b/>
        </w:rPr>
        <w:t xml:space="preserve"> </w:t>
      </w:r>
      <w:r w:rsidRPr="00B32DB7">
        <w:t xml:space="preserve">A port is a group of interface performing the same function (multiple </w:t>
      </w:r>
      <w:r w:rsidR="00D449CA" w:rsidRPr="00B32DB7">
        <w:t>interfaces</w:t>
      </w:r>
      <w:r w:rsidRPr="00B32DB7">
        <w:t xml:space="preserve"> can </w:t>
      </w:r>
      <w:r w:rsidR="00D449CA" w:rsidRPr="00B32DB7">
        <w:t>exist</w:t>
      </w:r>
      <w:r w:rsidRPr="00B32DB7">
        <w:t xml:space="preserve"> for the same function).</w:t>
      </w:r>
    </w:p>
    <w:p w:rsidR="00201E50" w:rsidRPr="00B32DB7" w:rsidRDefault="00201E50" w:rsidP="006E45E8">
      <w:pPr>
        <w:pStyle w:val="Corpsdetexte"/>
      </w:pPr>
      <w:r w:rsidRPr="00B32DB7">
        <w:rPr>
          <w:b/>
        </w:rPr>
        <w:t>Web portal</w:t>
      </w:r>
      <w:r w:rsidRPr="00B32DB7">
        <w:t>: a logical description of the whole MyOcean web presence, comprising parts developed, owned and in some cases hosted by different partners.</w:t>
      </w:r>
    </w:p>
    <w:p w:rsidR="00A21777" w:rsidRPr="00B32DB7" w:rsidRDefault="00201E50" w:rsidP="006E45E8">
      <w:pPr>
        <w:pStyle w:val="Corpsdetexte"/>
      </w:pPr>
      <w:r w:rsidRPr="00B32DB7">
        <w:rPr>
          <w:b/>
        </w:rPr>
        <w:t>Web data access portal</w:t>
      </w:r>
      <w:r w:rsidRPr="00B32DB7">
        <w:t xml:space="preserve">: the web portal section </w:t>
      </w:r>
      <w:r w:rsidR="00A21777" w:rsidRPr="00B32DB7">
        <w:t xml:space="preserve">in interface with the Catalogue of products. Its role is to </w:t>
      </w:r>
      <w:r w:rsidRPr="00B32DB7">
        <w:t>provid</w:t>
      </w:r>
      <w:r w:rsidR="00A21777" w:rsidRPr="00B32DB7">
        <w:t>e</w:t>
      </w:r>
      <w:r w:rsidRPr="00B32DB7">
        <w:t xml:space="preserve"> </w:t>
      </w:r>
      <w:r w:rsidR="00A21777" w:rsidRPr="00B32DB7">
        <w:t xml:space="preserve">users with an </w:t>
      </w:r>
      <w:r w:rsidRPr="00B32DB7">
        <w:t xml:space="preserve">access </w:t>
      </w:r>
      <w:r w:rsidR="00A21777" w:rsidRPr="00B32DB7">
        <w:t xml:space="preserve">to MyOcean products associated with discover, </w:t>
      </w:r>
      <w:r w:rsidRPr="00B32DB7">
        <w:t>view</w:t>
      </w:r>
      <w:r w:rsidR="00A21777" w:rsidRPr="00B32DB7">
        <w:t xml:space="preserve"> and </w:t>
      </w:r>
      <w:r w:rsidRPr="00B32DB7">
        <w:t>download</w:t>
      </w:r>
      <w:r w:rsidR="00A21777" w:rsidRPr="00B32DB7">
        <w:t xml:space="preserve"> functionalities.</w:t>
      </w:r>
    </w:p>
    <w:p w:rsidR="00587E85" w:rsidRPr="00B32DB7" w:rsidRDefault="00587E85" w:rsidP="006E45E8"/>
    <w:p w:rsidR="0006100F" w:rsidRPr="00B32DB7" w:rsidRDefault="0006100F" w:rsidP="006E45E8">
      <w:r w:rsidRPr="00B32DB7">
        <w:t xml:space="preserve">See the design concepts in the Top-Level ADD </w:t>
      </w:r>
      <w:r w:rsidR="0045322D" w:rsidRPr="00B32DB7">
        <w:t>[</w:t>
      </w:r>
      <w:r w:rsidR="002A6AB7" w:rsidRPr="00B32DB7">
        <w:t>DA 4</w:t>
      </w:r>
      <w:r w:rsidR="0045322D" w:rsidRPr="00B32DB7">
        <w:t>]</w:t>
      </w:r>
    </w:p>
    <w:p w:rsidR="006A4ECE" w:rsidRPr="00B32DB7" w:rsidRDefault="004463F8" w:rsidP="00686CFE">
      <w:pPr>
        <w:pStyle w:val="Titre1"/>
        <w:rPr>
          <w:lang w:eastAsia="fr-FR"/>
        </w:rPr>
      </w:pPr>
      <w:bookmarkStart w:id="48" w:name="_Toc338340692"/>
      <w:bookmarkStart w:id="49" w:name="_Toc337802393"/>
      <w:bookmarkStart w:id="50" w:name="_Toc365552545"/>
      <w:r w:rsidRPr="00B32DB7">
        <w:rPr>
          <w:lang w:eastAsia="fr-FR"/>
        </w:rPr>
        <w:lastRenderedPageBreak/>
        <w:t xml:space="preserve">MyOcean </w:t>
      </w:r>
      <w:r w:rsidR="00716FEE" w:rsidRPr="00B32DB7">
        <w:rPr>
          <w:lang w:eastAsia="fr-FR"/>
        </w:rPr>
        <w:t xml:space="preserve">Functionnal </w:t>
      </w:r>
      <w:r w:rsidR="005972C6" w:rsidRPr="00B32DB7">
        <w:rPr>
          <w:lang w:eastAsia="fr-FR"/>
        </w:rPr>
        <w:t xml:space="preserve">Design </w:t>
      </w:r>
      <w:r w:rsidR="00DC757D" w:rsidRPr="00B32DB7">
        <w:rPr>
          <w:lang w:eastAsia="fr-FR"/>
        </w:rPr>
        <w:t>Overview</w:t>
      </w:r>
      <w:r w:rsidR="005972C6" w:rsidRPr="00B32DB7">
        <w:rPr>
          <w:lang w:eastAsia="fr-FR"/>
        </w:rPr>
        <w:t xml:space="preserve"> </w:t>
      </w:r>
      <w:r w:rsidR="00DC757D" w:rsidRPr="00B32DB7">
        <w:rPr>
          <w:lang w:eastAsia="fr-FR"/>
        </w:rPr>
        <w:t>- from</w:t>
      </w:r>
      <w:r w:rsidR="005972C6" w:rsidRPr="00B32DB7">
        <w:rPr>
          <w:lang w:eastAsia="fr-FR"/>
        </w:rPr>
        <w:t xml:space="preserve"> top level ADD (quick reminder)</w:t>
      </w:r>
      <w:bookmarkEnd w:id="48"/>
      <w:bookmarkEnd w:id="49"/>
      <w:bookmarkEnd w:id="50"/>
    </w:p>
    <w:p w:rsidR="005972C6" w:rsidRPr="00B32DB7" w:rsidRDefault="005972C6" w:rsidP="008C66CB">
      <w:pPr>
        <w:rPr>
          <w:lang w:eastAsia="fr-FR"/>
        </w:rPr>
      </w:pPr>
    </w:p>
    <w:p w:rsidR="005972C6" w:rsidRPr="00B32DB7" w:rsidRDefault="008F2452" w:rsidP="008C66CB">
      <w:r w:rsidRPr="00B32DB7">
        <w:t xml:space="preserve"> </w:t>
      </w:r>
      <w:r w:rsidR="00795E13" w:rsidRPr="00B32DB7">
        <w:rPr>
          <w:noProof/>
          <w:lang w:val="fr-FR" w:eastAsia="fr-FR"/>
        </w:rPr>
        <w:drawing>
          <wp:inline distT="0" distB="0" distL="0" distR="0">
            <wp:extent cx="5753100" cy="4333875"/>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753100" cy="4333875"/>
                    </a:xfrm>
                    <a:prstGeom prst="rect">
                      <a:avLst/>
                    </a:prstGeom>
                    <a:noFill/>
                    <a:ln w="9525">
                      <a:noFill/>
                      <a:miter lim="800000"/>
                      <a:headEnd/>
                      <a:tailEnd/>
                    </a:ln>
                  </pic:spPr>
                </pic:pic>
              </a:graphicData>
            </a:graphic>
          </wp:inline>
        </w:drawing>
      </w:r>
    </w:p>
    <w:p w:rsidR="005972C6" w:rsidRPr="00B32DB7" w:rsidRDefault="005972C6" w:rsidP="00911A97">
      <w:pPr>
        <w:pStyle w:val="Lgende"/>
      </w:pPr>
      <w:bookmarkStart w:id="51" w:name="_Toc337819118"/>
      <w:bookmarkStart w:id="52" w:name="_Toc338340765"/>
      <w:bookmarkStart w:id="53" w:name="_Toc365552465"/>
      <w:r w:rsidRPr="00B32DB7">
        <w:t xml:space="preserve">Figure </w:t>
      </w:r>
      <w:r w:rsidR="003E07B6" w:rsidRPr="00B32DB7">
        <w:fldChar w:fldCharType="begin"/>
      </w:r>
      <w:r w:rsidR="003972C1" w:rsidRPr="00B32DB7">
        <w:instrText xml:space="preserve"> SEQ Figure \* ARABIC </w:instrText>
      </w:r>
      <w:r w:rsidR="003E07B6" w:rsidRPr="00B32DB7">
        <w:fldChar w:fldCharType="separate"/>
      </w:r>
      <w:r w:rsidR="00FE42B4">
        <w:rPr>
          <w:noProof/>
        </w:rPr>
        <w:t>1</w:t>
      </w:r>
      <w:r w:rsidR="003E07B6" w:rsidRPr="00B32DB7">
        <w:fldChar w:fldCharType="end"/>
      </w:r>
      <w:r w:rsidRPr="00B32DB7">
        <w:t xml:space="preserve">: Candidate </w:t>
      </w:r>
      <w:r w:rsidR="004A63EC" w:rsidRPr="00B32DB7">
        <w:t>functional</w:t>
      </w:r>
      <w:r w:rsidRPr="00B32DB7">
        <w:t xml:space="preserve"> architecture, showing interfaces and anticipating sub systems main components</w:t>
      </w:r>
      <w:bookmarkEnd w:id="51"/>
      <w:bookmarkEnd w:id="52"/>
      <w:bookmarkEnd w:id="53"/>
      <w:r w:rsidR="004E1BD5" w:rsidRPr="00B32DB7">
        <w:t xml:space="preserve"> </w:t>
      </w:r>
    </w:p>
    <w:p w:rsidR="005972C6" w:rsidRPr="00B32DB7" w:rsidRDefault="005972C6" w:rsidP="00686CFE">
      <w:pPr>
        <w:rPr>
          <w:lang w:eastAsia="fr-FR"/>
        </w:rPr>
      </w:pPr>
    </w:p>
    <w:p w:rsidR="006A4ECE" w:rsidRPr="00B32DB7" w:rsidRDefault="009A1B3B" w:rsidP="00686CFE">
      <w:pPr>
        <w:pStyle w:val="Titre1"/>
      </w:pPr>
      <w:bookmarkStart w:id="54" w:name="_Toc251947540"/>
      <w:bookmarkStart w:id="55" w:name="_Toc337802426"/>
      <w:bookmarkStart w:id="56" w:name="_Toc338340720"/>
      <w:bookmarkStart w:id="57" w:name="_Toc365552546"/>
      <w:r w:rsidRPr="00B32DB7">
        <w:lastRenderedPageBreak/>
        <w:t>Physical a</w:t>
      </w:r>
      <w:r w:rsidR="006A4ECE" w:rsidRPr="00B32DB7">
        <w:t>rchitecture</w:t>
      </w:r>
      <w:bookmarkEnd w:id="54"/>
      <w:bookmarkEnd w:id="55"/>
      <w:bookmarkEnd w:id="56"/>
      <w:bookmarkEnd w:id="57"/>
    </w:p>
    <w:p w:rsidR="009A1B3B" w:rsidRPr="00B32DB7" w:rsidRDefault="009A1B3B" w:rsidP="009A1B3B">
      <w:pPr>
        <w:spacing w:after="0"/>
      </w:pPr>
      <w:r w:rsidRPr="00B32DB7">
        <w:t>Physical architecture View:</w:t>
      </w:r>
    </w:p>
    <w:p w:rsidR="009A1B3B" w:rsidRPr="00B32DB7" w:rsidRDefault="009A1B3B" w:rsidP="009A1B3B">
      <w:pPr>
        <w:spacing w:after="0"/>
      </w:pPr>
      <w:r w:rsidRPr="00B32DB7">
        <w:t>Physical components (software and hardware components) that implement the logical architecture, and their relationships (physical interfaces)</w:t>
      </w:r>
    </w:p>
    <w:p w:rsidR="009A1B3B" w:rsidRPr="00B32DB7" w:rsidRDefault="009A1B3B" w:rsidP="009A1B3B">
      <w:pPr>
        <w:spacing w:after="0"/>
      </w:pPr>
      <w:r w:rsidRPr="00B32DB7">
        <w:t>A multi-level configuration used that identifies the physical components of the system, how they interconnect, and contribute to produce behaviour, products, by-products and services to fulfil the system's mission and accomplish its objectives. [WASSON 2006]</w:t>
      </w:r>
    </w:p>
    <w:p w:rsidR="00D47824" w:rsidRPr="00B32DB7" w:rsidRDefault="00C32E4D" w:rsidP="00D47824">
      <w:pPr>
        <w:pStyle w:val="Titre2"/>
      </w:pPr>
      <w:bookmarkStart w:id="58" w:name="_Toc365552547"/>
      <w:r w:rsidRPr="00B32DB7">
        <w:t>Logical</w:t>
      </w:r>
      <w:r w:rsidR="00893535" w:rsidRPr="00B32DB7">
        <w:t xml:space="preserve"> and software</w:t>
      </w:r>
      <w:r w:rsidR="00D47824" w:rsidRPr="00B32DB7">
        <w:t xml:space="preserve"> architecture</w:t>
      </w:r>
      <w:bookmarkEnd w:id="58"/>
    </w:p>
    <w:p w:rsidR="008D615D" w:rsidRPr="00B32DB7" w:rsidRDefault="008D615D" w:rsidP="008D615D">
      <w:pPr>
        <w:pStyle w:val="Titre3"/>
      </w:pPr>
      <w:bookmarkStart w:id="59" w:name="_Toc365552548"/>
      <w:r w:rsidRPr="00B32DB7">
        <w:t>General architecture</w:t>
      </w:r>
      <w:bookmarkEnd w:id="59"/>
    </w:p>
    <w:p w:rsidR="008D615D" w:rsidRPr="00B32DB7" w:rsidRDefault="008D615D" w:rsidP="008D615D">
      <w:r w:rsidRPr="00B32DB7">
        <w:t xml:space="preserve">The following diagram presents the </w:t>
      </w:r>
      <w:r w:rsidR="00C32E4D" w:rsidRPr="00B32DB7">
        <w:t xml:space="preserve">logical </w:t>
      </w:r>
      <w:r w:rsidRPr="00B32DB7">
        <w:t>architecture of the MIS system.</w:t>
      </w:r>
    </w:p>
    <w:p w:rsidR="00D47824" w:rsidRPr="00B32DB7" w:rsidRDefault="005810F2" w:rsidP="00D47824">
      <w:pPr>
        <w:keepNext/>
        <w:jc w:val="center"/>
      </w:pPr>
      <w:bookmarkStart w:id="60" w:name="_Toc337802430"/>
      <w:bookmarkStart w:id="61" w:name="_Toc338340724"/>
      <w:bookmarkStart w:id="62" w:name="_Toc251947553"/>
      <w:commentRangeStart w:id="63"/>
      <w:ins w:id="64" w:author="dearith" w:date="2013-04-18T16:15:00Z">
        <w:r>
          <w:rPr>
            <w:noProof/>
            <w:lang w:val="fr-FR" w:eastAsia="fr-FR"/>
          </w:rPr>
          <w:lastRenderedPageBreak/>
          <w:drawing>
            <wp:inline distT="0" distB="0" distL="0" distR="0">
              <wp:extent cx="5759450" cy="4340542"/>
              <wp:effectExtent l="1905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 cstate="print"/>
                      <a:srcRect/>
                      <a:stretch>
                        <a:fillRect/>
                      </a:stretch>
                    </pic:blipFill>
                    <pic:spPr bwMode="auto">
                      <a:xfrm>
                        <a:off x="0" y="0"/>
                        <a:ext cx="5759450" cy="4340542"/>
                      </a:xfrm>
                      <a:prstGeom prst="rect">
                        <a:avLst/>
                      </a:prstGeom>
                      <a:noFill/>
                      <a:ln w="9525">
                        <a:noFill/>
                        <a:miter lim="800000"/>
                        <a:headEnd/>
                        <a:tailEnd/>
                      </a:ln>
                    </pic:spPr>
                  </pic:pic>
                </a:graphicData>
              </a:graphic>
            </wp:inline>
          </w:drawing>
        </w:r>
      </w:ins>
      <w:del w:id="65" w:author="dearith" w:date="2013-04-18T16:11:00Z">
        <w:r>
          <w:rPr>
            <w:noProof/>
            <w:lang w:val="fr-FR" w:eastAsia="fr-FR"/>
          </w:rPr>
          <w:drawing>
            <wp:inline distT="0" distB="0" distL="0" distR="0">
              <wp:extent cx="2748572" cy="2071429"/>
              <wp:effectExtent l="1905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 cstate="print"/>
                      <a:srcRect/>
                      <a:stretch>
                        <a:fillRect/>
                      </a:stretch>
                    </pic:blipFill>
                    <pic:spPr bwMode="auto">
                      <a:xfrm>
                        <a:off x="0" y="0"/>
                        <a:ext cx="2748572" cy="2071429"/>
                      </a:xfrm>
                      <a:prstGeom prst="rect">
                        <a:avLst/>
                      </a:prstGeom>
                      <a:noFill/>
                      <a:ln w="9525">
                        <a:noFill/>
                        <a:miter lim="800000"/>
                        <a:headEnd/>
                        <a:tailEnd/>
                      </a:ln>
                    </pic:spPr>
                  </pic:pic>
                </a:graphicData>
              </a:graphic>
            </wp:inline>
          </w:drawing>
        </w:r>
      </w:del>
      <w:commentRangeEnd w:id="63"/>
      <w:r w:rsidR="00664E5F">
        <w:rPr>
          <w:rStyle w:val="Marquedecommentaire"/>
          <w:rFonts w:eastAsia="Times New Roman"/>
        </w:rPr>
        <w:commentReference w:id="63"/>
      </w:r>
    </w:p>
    <w:p w:rsidR="00D47824" w:rsidRPr="00B32DB7" w:rsidRDefault="00D47824" w:rsidP="00D47824">
      <w:pPr>
        <w:pStyle w:val="Lgende"/>
      </w:pPr>
      <w:bookmarkStart w:id="66" w:name="_Toc365552466"/>
      <w:r w:rsidRPr="00B32DB7">
        <w:t xml:space="preserve">Figure </w:t>
      </w:r>
      <w:r w:rsidR="00086262">
        <w:fldChar w:fldCharType="begin"/>
      </w:r>
      <w:r w:rsidR="00086262">
        <w:instrText xml:space="preserve"> SEQ Figure \* ARABIC </w:instrText>
      </w:r>
      <w:r w:rsidR="00086262">
        <w:fldChar w:fldCharType="separate"/>
      </w:r>
      <w:r w:rsidR="00FE42B4">
        <w:rPr>
          <w:noProof/>
        </w:rPr>
        <w:t>2</w:t>
      </w:r>
      <w:r w:rsidR="00086262">
        <w:rPr>
          <w:noProof/>
        </w:rPr>
        <w:fldChar w:fldCharType="end"/>
      </w:r>
      <w:r w:rsidRPr="00B32DB7">
        <w:t xml:space="preserve"> - Preview of V4 MIS functional sub packages and their interface types</w:t>
      </w:r>
      <w:bookmarkEnd w:id="66"/>
    </w:p>
    <w:p w:rsidR="00D47824" w:rsidRPr="00B32DB7" w:rsidRDefault="008D615D" w:rsidP="00D47824">
      <w:r w:rsidRPr="00B32DB7">
        <w:t>The following logical component will be further described in the next chapters:</w:t>
      </w:r>
    </w:p>
    <w:p w:rsidR="008D615D" w:rsidRPr="00B32DB7" w:rsidRDefault="008D615D" w:rsidP="0043036A">
      <w:pPr>
        <w:pStyle w:val="Paragraphedeliste"/>
        <w:numPr>
          <w:ilvl w:val="0"/>
          <w:numId w:val="8"/>
        </w:numPr>
      </w:pPr>
      <w:r w:rsidRPr="00B32DB7">
        <w:t xml:space="preserve">User </w:t>
      </w:r>
      <w:del w:id="67" w:author="dearith" w:date="2013-04-18T16:04:00Z">
        <w:r w:rsidRPr="00B32DB7" w:rsidDel="00A1559A">
          <w:delText>directory</w:delText>
        </w:r>
      </w:del>
      <w:ins w:id="68" w:author="dearith" w:date="2013-04-18T16:04:00Z">
        <w:r w:rsidR="00A1559A">
          <w:t>Management Administration</w:t>
        </w:r>
      </w:ins>
    </w:p>
    <w:p w:rsidR="008D615D" w:rsidRPr="00B32DB7" w:rsidRDefault="008D615D" w:rsidP="0043036A">
      <w:pPr>
        <w:pStyle w:val="Paragraphedeliste"/>
        <w:numPr>
          <w:ilvl w:val="0"/>
          <w:numId w:val="8"/>
        </w:numPr>
      </w:pPr>
      <w:r w:rsidRPr="00B32DB7">
        <w:t>Authentication</w:t>
      </w:r>
    </w:p>
    <w:p w:rsidR="008D615D" w:rsidRPr="00B32DB7" w:rsidRDefault="008D615D" w:rsidP="0043036A">
      <w:pPr>
        <w:pStyle w:val="Paragraphedeliste"/>
        <w:numPr>
          <w:ilvl w:val="0"/>
          <w:numId w:val="8"/>
        </w:numPr>
      </w:pPr>
      <w:r w:rsidRPr="00B32DB7">
        <w:t>Authorization</w:t>
      </w:r>
    </w:p>
    <w:p w:rsidR="008D615D" w:rsidRPr="00B32DB7" w:rsidRDefault="008D615D" w:rsidP="0043036A">
      <w:pPr>
        <w:pStyle w:val="Paragraphedeliste"/>
        <w:numPr>
          <w:ilvl w:val="0"/>
          <w:numId w:val="8"/>
        </w:numPr>
      </w:pPr>
      <w:r w:rsidRPr="00B32DB7">
        <w:t>Catalogue</w:t>
      </w:r>
    </w:p>
    <w:p w:rsidR="008D615D" w:rsidRPr="00B32DB7" w:rsidRDefault="008D615D" w:rsidP="0043036A">
      <w:pPr>
        <w:pStyle w:val="Paragraphedeliste"/>
        <w:numPr>
          <w:ilvl w:val="0"/>
          <w:numId w:val="8"/>
        </w:numPr>
      </w:pPr>
      <w:r w:rsidRPr="00B32DB7">
        <w:t>Vocabulary Server</w:t>
      </w:r>
    </w:p>
    <w:p w:rsidR="008D615D" w:rsidRPr="00B32DB7" w:rsidRDefault="008D615D" w:rsidP="0043036A">
      <w:pPr>
        <w:pStyle w:val="Paragraphedeliste"/>
        <w:numPr>
          <w:ilvl w:val="0"/>
          <w:numId w:val="8"/>
        </w:numPr>
      </w:pPr>
      <w:r w:rsidRPr="00B32DB7">
        <w:t>Transaction accounting</w:t>
      </w:r>
    </w:p>
    <w:p w:rsidR="008D615D" w:rsidRPr="00B32DB7" w:rsidRDefault="008D615D" w:rsidP="0043036A">
      <w:pPr>
        <w:pStyle w:val="Paragraphedeliste"/>
        <w:numPr>
          <w:ilvl w:val="0"/>
          <w:numId w:val="8"/>
        </w:numPr>
      </w:pPr>
      <w:r w:rsidRPr="00B32DB7">
        <w:t>System Monitoring</w:t>
      </w:r>
    </w:p>
    <w:p w:rsidR="008D615D" w:rsidRPr="00B32DB7" w:rsidRDefault="008D615D" w:rsidP="0043036A">
      <w:pPr>
        <w:pStyle w:val="Paragraphedeliste"/>
        <w:numPr>
          <w:ilvl w:val="0"/>
          <w:numId w:val="8"/>
        </w:numPr>
      </w:pPr>
      <w:r w:rsidRPr="00B32DB7">
        <w:lastRenderedPageBreak/>
        <w:t>Production Monitoring</w:t>
      </w:r>
    </w:p>
    <w:p w:rsidR="003D4868" w:rsidRPr="00B32DB7" w:rsidRDefault="003D4868" w:rsidP="003D4868">
      <w:r w:rsidRPr="00B32DB7">
        <w:t>On a software point of view, MyOcean is a modular web application based on distributed architecture. Each component provides its functionalities/interfaces and can be hosted on separate servers.</w:t>
      </w:r>
    </w:p>
    <w:p w:rsidR="003D4868" w:rsidRPr="00B32DB7" w:rsidRDefault="007C33E6" w:rsidP="003D4868">
      <w:r w:rsidRPr="007C33E6">
        <w:rPr>
          <w:noProof/>
          <w:lang w:val="fr-FR" w:eastAsia="fr-FR"/>
        </w:rPr>
        <w:drawing>
          <wp:inline distT="0" distB="0" distL="0" distR="0">
            <wp:extent cx="5759450" cy="4224001"/>
            <wp:effectExtent l="19050" t="0" r="0" b="0"/>
            <wp:docPr id="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 cstate="print"/>
                    <a:srcRect/>
                    <a:stretch>
                      <a:fillRect/>
                    </a:stretch>
                  </pic:blipFill>
                  <pic:spPr bwMode="auto">
                    <a:xfrm>
                      <a:off x="0" y="0"/>
                      <a:ext cx="5759450" cy="4224001"/>
                    </a:xfrm>
                    <a:prstGeom prst="rect">
                      <a:avLst/>
                    </a:prstGeom>
                    <a:noFill/>
                    <a:ln w="9525">
                      <a:noFill/>
                      <a:miter lim="800000"/>
                      <a:headEnd/>
                      <a:tailEnd/>
                    </a:ln>
                  </pic:spPr>
                </pic:pic>
              </a:graphicData>
            </a:graphic>
          </wp:inline>
        </w:drawing>
      </w:r>
      <w:r w:rsidR="003D4868" w:rsidRPr="00B32DB7">
        <w:rPr>
          <w:rStyle w:val="Marquedecommentaire"/>
          <w:rFonts w:eastAsia="Times New Roman"/>
        </w:rPr>
        <w:commentReference w:id="69"/>
      </w:r>
    </w:p>
    <w:p w:rsidR="003D4868" w:rsidRPr="00B32DB7" w:rsidRDefault="003D4868" w:rsidP="003D4868">
      <w:pPr>
        <w:pStyle w:val="Lgende"/>
        <w:rPr>
          <w:szCs w:val="18"/>
        </w:rPr>
      </w:pPr>
      <w:bookmarkStart w:id="70" w:name="_Toc338340790"/>
      <w:bookmarkStart w:id="71" w:name="_Toc365552467"/>
      <w:r w:rsidRPr="00B32DB7">
        <w:t xml:space="preserve">Figure </w:t>
      </w:r>
      <w:r w:rsidR="003E07B6" w:rsidRPr="00B32DB7">
        <w:fldChar w:fldCharType="begin"/>
      </w:r>
      <w:r w:rsidRPr="00B32DB7">
        <w:instrText xml:space="preserve"> SEQ Figure \* ARABIC </w:instrText>
      </w:r>
      <w:r w:rsidR="003E07B6" w:rsidRPr="00B32DB7">
        <w:fldChar w:fldCharType="separate"/>
      </w:r>
      <w:r w:rsidR="00FE42B4">
        <w:rPr>
          <w:noProof/>
        </w:rPr>
        <w:t>3</w:t>
      </w:r>
      <w:r w:rsidR="003E07B6" w:rsidRPr="00B32DB7">
        <w:fldChar w:fldCharType="end"/>
      </w:r>
      <w:r w:rsidRPr="00B32DB7">
        <w:t>: Software architecture global view</w:t>
      </w:r>
      <w:bookmarkEnd w:id="70"/>
      <w:bookmarkEnd w:id="71"/>
    </w:p>
    <w:p w:rsidR="003D4868" w:rsidRPr="00B32DB7" w:rsidRDefault="003D4868" w:rsidP="00FE6199">
      <w:pPr>
        <w:pStyle w:val="Citationintense"/>
      </w:pPr>
      <w:bookmarkStart w:id="72" w:name="_Toc337802433"/>
      <w:bookmarkStart w:id="73" w:name="_Toc338340727"/>
      <w:r w:rsidRPr="00B32DB7">
        <w:t>Relationships between sub system components</w:t>
      </w:r>
      <w:bookmarkEnd w:id="72"/>
      <w:bookmarkEnd w:id="73"/>
      <w:r w:rsidRPr="00B32DB7">
        <w:t xml:space="preserve"> </w:t>
      </w:r>
    </w:p>
    <w:p w:rsidR="003D4868" w:rsidRPr="00B32DB7" w:rsidRDefault="003D4868" w:rsidP="003D4868">
      <w:r w:rsidRPr="00B32DB7">
        <w:t>These schemas describe the dataflow from a use case to the component involved in the use case from the user and the administrator point of view.</w:t>
      </w:r>
    </w:p>
    <w:p w:rsidR="003D4868" w:rsidRPr="00B32DB7" w:rsidRDefault="003D4868" w:rsidP="003D4868"/>
    <w:p w:rsidR="003D4868" w:rsidRPr="00B32DB7" w:rsidRDefault="00F52C3A" w:rsidP="003D4868">
      <w:pPr>
        <w:jc w:val="center"/>
      </w:pPr>
      <w:r w:rsidRPr="00F52C3A">
        <w:rPr>
          <w:noProof/>
          <w:lang w:val="fr-FR" w:eastAsia="fr-FR"/>
        </w:rPr>
        <w:lastRenderedPageBreak/>
        <w:drawing>
          <wp:inline distT="0" distB="0" distL="0" distR="0">
            <wp:extent cx="5759450" cy="4184319"/>
            <wp:effectExtent l="1905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 cstate="print"/>
                    <a:srcRect/>
                    <a:stretch>
                      <a:fillRect/>
                    </a:stretch>
                  </pic:blipFill>
                  <pic:spPr bwMode="auto">
                    <a:xfrm>
                      <a:off x="0" y="0"/>
                      <a:ext cx="5759450" cy="4184319"/>
                    </a:xfrm>
                    <a:prstGeom prst="rect">
                      <a:avLst/>
                    </a:prstGeom>
                    <a:noFill/>
                    <a:ln w="9525">
                      <a:noFill/>
                      <a:miter lim="800000"/>
                      <a:headEnd/>
                      <a:tailEnd/>
                    </a:ln>
                  </pic:spPr>
                </pic:pic>
              </a:graphicData>
            </a:graphic>
          </wp:inline>
        </w:drawing>
      </w:r>
      <w:r w:rsidR="003D4868" w:rsidRPr="00B32DB7">
        <w:rPr>
          <w:rStyle w:val="Marquedecommentaire"/>
          <w:rFonts w:eastAsia="Times New Roman"/>
        </w:rPr>
        <w:commentReference w:id="74"/>
      </w:r>
    </w:p>
    <w:p w:rsidR="003D4868" w:rsidRPr="00B32DB7" w:rsidRDefault="003D4868" w:rsidP="003D4868">
      <w:pPr>
        <w:pStyle w:val="Lgende"/>
      </w:pPr>
      <w:bookmarkStart w:id="75" w:name="_Toc338340791"/>
      <w:bookmarkStart w:id="76" w:name="_Toc365552468"/>
      <w:r w:rsidRPr="00B32DB7">
        <w:t xml:space="preserve">Figure </w:t>
      </w:r>
      <w:r w:rsidR="003E07B6" w:rsidRPr="00B32DB7">
        <w:fldChar w:fldCharType="begin"/>
      </w:r>
      <w:r w:rsidRPr="00B32DB7">
        <w:instrText xml:space="preserve"> SEQ Figure \* ARABIC </w:instrText>
      </w:r>
      <w:r w:rsidR="003E07B6" w:rsidRPr="00B32DB7">
        <w:fldChar w:fldCharType="separate"/>
      </w:r>
      <w:r w:rsidR="00FE42B4">
        <w:rPr>
          <w:noProof/>
        </w:rPr>
        <w:t>4</w:t>
      </w:r>
      <w:r w:rsidR="003E07B6" w:rsidRPr="00B32DB7">
        <w:fldChar w:fldCharType="end"/>
      </w:r>
      <w:r w:rsidRPr="00B32DB7">
        <w:t>: User point of view dataflow</w:t>
      </w:r>
      <w:bookmarkEnd w:id="75"/>
      <w:bookmarkEnd w:id="76"/>
    </w:p>
    <w:p w:rsidR="003D4868" w:rsidRPr="00B32DB7" w:rsidRDefault="00F52C3A" w:rsidP="003D4868">
      <w:pPr>
        <w:jc w:val="center"/>
      </w:pPr>
      <w:r w:rsidRPr="00F52C3A">
        <w:rPr>
          <w:noProof/>
          <w:lang w:val="fr-FR" w:eastAsia="fr-FR"/>
        </w:rPr>
        <w:lastRenderedPageBreak/>
        <w:drawing>
          <wp:inline distT="0" distB="0" distL="0" distR="0">
            <wp:extent cx="5759450" cy="4298633"/>
            <wp:effectExtent l="1905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 cstate="print"/>
                    <a:srcRect/>
                    <a:stretch>
                      <a:fillRect/>
                    </a:stretch>
                  </pic:blipFill>
                  <pic:spPr bwMode="auto">
                    <a:xfrm>
                      <a:off x="0" y="0"/>
                      <a:ext cx="5759450" cy="4298633"/>
                    </a:xfrm>
                    <a:prstGeom prst="rect">
                      <a:avLst/>
                    </a:prstGeom>
                    <a:noFill/>
                    <a:ln w="9525">
                      <a:noFill/>
                      <a:miter lim="800000"/>
                      <a:headEnd/>
                      <a:tailEnd/>
                    </a:ln>
                  </pic:spPr>
                </pic:pic>
              </a:graphicData>
            </a:graphic>
          </wp:inline>
        </w:drawing>
      </w:r>
    </w:p>
    <w:p w:rsidR="003D4868" w:rsidRPr="00B32DB7" w:rsidRDefault="003D4868" w:rsidP="003D4868">
      <w:pPr>
        <w:pStyle w:val="Lgende"/>
      </w:pPr>
      <w:bookmarkStart w:id="77" w:name="_Toc365552469"/>
      <w:r w:rsidRPr="00B32DB7">
        <w:t xml:space="preserve">Figure </w:t>
      </w:r>
      <w:r w:rsidR="003E07B6" w:rsidRPr="00B32DB7">
        <w:fldChar w:fldCharType="begin"/>
      </w:r>
      <w:r w:rsidRPr="00B32DB7">
        <w:instrText xml:space="preserve"> SEQ Figure \* ARABIC </w:instrText>
      </w:r>
      <w:r w:rsidR="003E07B6" w:rsidRPr="00B32DB7">
        <w:fldChar w:fldCharType="separate"/>
      </w:r>
      <w:r w:rsidR="00FE42B4">
        <w:rPr>
          <w:noProof/>
        </w:rPr>
        <w:t>5</w:t>
      </w:r>
      <w:r w:rsidR="003E07B6" w:rsidRPr="00B32DB7">
        <w:fldChar w:fldCharType="end"/>
      </w:r>
      <w:r w:rsidRPr="00B32DB7">
        <w:t>: Administrator point of view dataflow</w:t>
      </w:r>
      <w:bookmarkEnd w:id="77"/>
    </w:p>
    <w:p w:rsidR="003D4868" w:rsidRPr="00B32DB7" w:rsidRDefault="003D4868" w:rsidP="003D4868"/>
    <w:p w:rsidR="003D4868" w:rsidRPr="00B32DB7" w:rsidRDefault="003D4868" w:rsidP="00FE6199">
      <w:pPr>
        <w:pStyle w:val="Citationintense"/>
      </w:pPr>
      <w:bookmarkStart w:id="78" w:name="_Ref260649834"/>
      <w:bookmarkStart w:id="79" w:name="_Toc337802434"/>
      <w:bookmarkStart w:id="80" w:name="_Toc338340728"/>
      <w:r w:rsidRPr="00B32DB7">
        <w:t>Detailed inventory of elements and reuse policy</w:t>
      </w:r>
      <w:bookmarkEnd w:id="78"/>
      <w:bookmarkEnd w:id="79"/>
      <w:bookmarkEnd w:id="80"/>
      <w:r w:rsidRPr="00B32DB7">
        <w:t xml:space="preserve"> </w:t>
      </w:r>
    </w:p>
    <w:p w:rsidR="003D4868" w:rsidRPr="00B32DB7" w:rsidRDefault="003D4868" w:rsidP="003D4868">
      <w:r w:rsidRPr="00B32DB7">
        <w:t>Multiple technologies are used in the MIS projects:</w:t>
      </w:r>
    </w:p>
    <w:p w:rsidR="003D4868" w:rsidRPr="00B32DB7" w:rsidRDefault="003D4868" w:rsidP="003D4868">
      <w:pPr>
        <w:pStyle w:val="listepuce1"/>
      </w:pPr>
      <w:r w:rsidRPr="00B32DB7">
        <w:t xml:space="preserve">Atoll: J2EE, </w:t>
      </w:r>
      <w:proofErr w:type="gramStart"/>
      <w:r w:rsidRPr="00B32DB7">
        <w:t>Spr</w:t>
      </w:r>
      <w:r w:rsidR="00454726">
        <w:t>ing</w:t>
      </w:r>
      <w:proofErr w:type="gramEnd"/>
      <w:r w:rsidR="00454726">
        <w:t>, ExtJS, Hibernate, Postgre</w:t>
      </w:r>
      <w:r w:rsidRPr="00B32DB7">
        <w:t>SQL</w:t>
      </w:r>
      <w:r w:rsidR="0010725F">
        <w:t>, LDAP, XML, XLST</w:t>
      </w:r>
    </w:p>
    <w:p w:rsidR="003D4868" w:rsidRPr="00B32DB7" w:rsidRDefault="003D4868" w:rsidP="003D4868">
      <w:pPr>
        <w:pStyle w:val="listepuce1"/>
      </w:pPr>
      <w:r w:rsidRPr="00B32DB7">
        <w:t>CAS: J2EE</w:t>
      </w:r>
      <w:r w:rsidR="0010725F">
        <w:t>, XML</w:t>
      </w:r>
      <w:r w:rsidRPr="00B32DB7">
        <w:t xml:space="preserve">. </w:t>
      </w:r>
    </w:p>
    <w:p w:rsidR="003D4868" w:rsidRPr="00B32DB7" w:rsidRDefault="003D4868" w:rsidP="003D4868">
      <w:pPr>
        <w:pStyle w:val="listepuce1"/>
      </w:pPr>
      <w:r w:rsidRPr="00B32DB7">
        <w:t>Nagios: PHP</w:t>
      </w:r>
    </w:p>
    <w:p w:rsidR="003D4868" w:rsidRPr="00B32DB7" w:rsidRDefault="0010725F" w:rsidP="003D4868">
      <w:pPr>
        <w:pStyle w:val="listepuce1"/>
      </w:pPr>
      <w:r>
        <w:t>Transaction accounting: Perl, shell scripts, XML, XSLT</w:t>
      </w:r>
    </w:p>
    <w:p w:rsidR="003D4868" w:rsidRPr="00B32DB7" w:rsidRDefault="003D4868" w:rsidP="003D4868">
      <w:pPr>
        <w:pStyle w:val="listepuce1"/>
      </w:pPr>
      <w:r w:rsidRPr="00B32DB7">
        <w:t>Geonetwork: J2EE, CS-W, XML</w:t>
      </w:r>
    </w:p>
    <w:p w:rsidR="003D4868" w:rsidRPr="00B32DB7" w:rsidRDefault="003D4868" w:rsidP="003D4868">
      <w:r w:rsidRPr="00B32DB7">
        <w:t xml:space="preserve">Each component is open source software, based on JAVA or PHP technologies that are portable and very widely used. It ensures that it will be maintained and updated easily and </w:t>
      </w:r>
      <w:commentRangeStart w:id="81"/>
      <w:r w:rsidRPr="00B32DB7">
        <w:t>the deployment is standard</w:t>
      </w:r>
      <w:commentRangeEnd w:id="81"/>
      <w:r w:rsidRPr="00B32DB7">
        <w:rPr>
          <w:rStyle w:val="Marquedecommentaire"/>
          <w:rFonts w:eastAsia="Times New Roman"/>
        </w:rPr>
        <w:commentReference w:id="81"/>
      </w:r>
      <w:r w:rsidRPr="00B32DB7">
        <w:t>.</w:t>
      </w:r>
    </w:p>
    <w:p w:rsidR="00EF2BDE" w:rsidRPr="00B32DB7" w:rsidRDefault="00EF2BDE" w:rsidP="00EF2BDE">
      <w:pPr>
        <w:pStyle w:val="Citationintense"/>
      </w:pPr>
      <w:r w:rsidRPr="00B32DB7">
        <w:t>Exte</w:t>
      </w:r>
      <w:r w:rsidR="00FE6199" w:rsidRPr="00B32DB7">
        <w:t>rnal interfaces</w:t>
      </w:r>
    </w:p>
    <w:p w:rsidR="00796032" w:rsidRPr="00B32DB7" w:rsidRDefault="00275E55" w:rsidP="00796032">
      <w:pPr>
        <w:keepNext/>
        <w:jc w:val="center"/>
      </w:pPr>
      <w:r w:rsidRPr="00B32DB7">
        <w:rPr>
          <w:noProof/>
          <w:lang w:val="fr-FR" w:eastAsia="fr-FR"/>
        </w:rPr>
        <w:lastRenderedPageBreak/>
        <w:drawing>
          <wp:inline distT="0" distB="0" distL="0" distR="0">
            <wp:extent cx="5752465" cy="2190750"/>
            <wp:effectExtent l="19050" t="0" r="0" b="0"/>
            <wp:docPr id="18" name="Image 12" descr="C:\Users\ggasciarino\Desktop\CIS_External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gasciarino\Desktop\CIS_External_Interfaces.png"/>
                    <pic:cNvPicPr>
                      <a:picLocks noChangeAspect="1" noChangeArrowheads="1"/>
                    </pic:cNvPicPr>
                  </pic:nvPicPr>
                  <pic:blipFill>
                    <a:blip r:embed="rId20" cstate="print"/>
                    <a:srcRect/>
                    <a:stretch>
                      <a:fillRect/>
                    </a:stretch>
                  </pic:blipFill>
                  <pic:spPr bwMode="auto">
                    <a:xfrm>
                      <a:off x="0" y="0"/>
                      <a:ext cx="5752465" cy="2190750"/>
                    </a:xfrm>
                    <a:prstGeom prst="rect">
                      <a:avLst/>
                    </a:prstGeom>
                    <a:noFill/>
                    <a:ln w="9525">
                      <a:noFill/>
                      <a:miter lim="800000"/>
                      <a:headEnd/>
                      <a:tailEnd/>
                    </a:ln>
                  </pic:spPr>
                </pic:pic>
              </a:graphicData>
            </a:graphic>
          </wp:inline>
        </w:drawing>
      </w:r>
    </w:p>
    <w:p w:rsidR="00796032" w:rsidRPr="0081755E" w:rsidRDefault="00796032" w:rsidP="00796032">
      <w:pPr>
        <w:pStyle w:val="Lgende"/>
        <w:rPr>
          <w:lang w:val="fr-FR"/>
        </w:rPr>
      </w:pPr>
      <w:bookmarkStart w:id="82" w:name="_Toc365552470"/>
      <w:r w:rsidRPr="0081755E">
        <w:rPr>
          <w:lang w:val="fr-FR"/>
        </w:rPr>
        <w:t xml:space="preserve">Figure </w:t>
      </w:r>
      <w:r w:rsidR="003E07B6" w:rsidRPr="00B32DB7">
        <w:fldChar w:fldCharType="begin"/>
      </w:r>
      <w:r w:rsidR="004323C1" w:rsidRPr="0081755E">
        <w:rPr>
          <w:lang w:val="fr-FR"/>
        </w:rPr>
        <w:instrText xml:space="preserve"> SEQ Figure \* ARABIC </w:instrText>
      </w:r>
      <w:r w:rsidR="003E07B6" w:rsidRPr="00B32DB7">
        <w:fldChar w:fldCharType="separate"/>
      </w:r>
      <w:r w:rsidR="00FE42B4">
        <w:rPr>
          <w:noProof/>
          <w:lang w:val="fr-FR"/>
        </w:rPr>
        <w:t>6</w:t>
      </w:r>
      <w:r w:rsidR="003E07B6" w:rsidRPr="00B32DB7">
        <w:fldChar w:fldCharType="end"/>
      </w:r>
      <w:r w:rsidRPr="0081755E">
        <w:rPr>
          <w:lang w:val="fr-FR"/>
        </w:rPr>
        <w:t xml:space="preserve"> - V4 CIS external interfaces</w:t>
      </w:r>
      <w:bookmarkEnd w:id="82"/>
    </w:p>
    <w:p w:rsidR="00EF2BDE" w:rsidRPr="00B32DB7" w:rsidRDefault="00BF564D" w:rsidP="00796032">
      <w:pPr>
        <w:keepNext/>
        <w:jc w:val="center"/>
      </w:pPr>
      <w:r w:rsidRPr="00B32DB7">
        <w:rPr>
          <w:noProof/>
          <w:lang w:val="fr-FR" w:eastAsia="fr-FR"/>
        </w:rPr>
        <w:drawing>
          <wp:inline distT="0" distB="0" distL="0" distR="0">
            <wp:extent cx="5752465" cy="2914015"/>
            <wp:effectExtent l="0" t="0" r="635" b="0"/>
            <wp:docPr id="17" name="Image 11" descr="C:\Users\ggasciarino\Desktop\MIS_External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gasciarino\Desktop\MIS_External_Interfaces.png"/>
                    <pic:cNvPicPr>
                      <a:picLocks noChangeAspect="1" noChangeArrowheads="1"/>
                    </pic:cNvPicPr>
                  </pic:nvPicPr>
                  <pic:blipFill>
                    <a:blip r:embed="rId21" cstate="print"/>
                    <a:srcRect/>
                    <a:stretch>
                      <a:fillRect/>
                    </a:stretch>
                  </pic:blipFill>
                  <pic:spPr bwMode="auto">
                    <a:xfrm>
                      <a:off x="0" y="0"/>
                      <a:ext cx="5752465" cy="2914015"/>
                    </a:xfrm>
                    <a:prstGeom prst="rect">
                      <a:avLst/>
                    </a:prstGeom>
                    <a:noFill/>
                    <a:ln w="9525">
                      <a:noFill/>
                      <a:miter lim="800000"/>
                      <a:headEnd/>
                      <a:tailEnd/>
                    </a:ln>
                  </pic:spPr>
                </pic:pic>
              </a:graphicData>
            </a:graphic>
          </wp:inline>
        </w:drawing>
      </w:r>
    </w:p>
    <w:p w:rsidR="00EF2BDE" w:rsidRPr="0081755E" w:rsidRDefault="00EF2BDE" w:rsidP="00EF2BDE">
      <w:pPr>
        <w:pStyle w:val="Lgende"/>
        <w:rPr>
          <w:lang w:val="fr-FR"/>
        </w:rPr>
      </w:pPr>
      <w:bookmarkStart w:id="83" w:name="_Toc365552471"/>
      <w:r w:rsidRPr="0081755E">
        <w:rPr>
          <w:lang w:val="fr-FR"/>
        </w:rPr>
        <w:t xml:space="preserve">Figure </w:t>
      </w:r>
      <w:r w:rsidR="003E07B6" w:rsidRPr="00B32DB7">
        <w:fldChar w:fldCharType="begin"/>
      </w:r>
      <w:r w:rsidR="00735E92" w:rsidRPr="0081755E">
        <w:rPr>
          <w:lang w:val="fr-FR"/>
        </w:rPr>
        <w:instrText xml:space="preserve"> SEQ Figure \* ARABIC </w:instrText>
      </w:r>
      <w:r w:rsidR="003E07B6" w:rsidRPr="00B32DB7">
        <w:fldChar w:fldCharType="separate"/>
      </w:r>
      <w:r w:rsidR="00FE42B4">
        <w:rPr>
          <w:noProof/>
          <w:lang w:val="fr-FR"/>
        </w:rPr>
        <w:t>7</w:t>
      </w:r>
      <w:r w:rsidR="003E07B6" w:rsidRPr="00B32DB7">
        <w:fldChar w:fldCharType="end"/>
      </w:r>
      <w:r w:rsidRPr="0081755E">
        <w:rPr>
          <w:lang w:val="fr-FR"/>
        </w:rPr>
        <w:t xml:space="preserve"> - V4 MIS external interfaces</w:t>
      </w:r>
      <w:bookmarkEnd w:id="83"/>
    </w:p>
    <w:p w:rsidR="006429B4" w:rsidRPr="0081755E" w:rsidRDefault="006429B4" w:rsidP="006429B4">
      <w:pPr>
        <w:rPr>
          <w:lang w:val="fr-FR"/>
        </w:rPr>
      </w:pPr>
    </w:p>
    <w:tbl>
      <w:tblPr>
        <w:tblStyle w:val="Grilledutableau"/>
        <w:tblW w:w="0" w:type="auto"/>
        <w:tblLayout w:type="fixed"/>
        <w:tblLook w:val="04A0" w:firstRow="1" w:lastRow="0" w:firstColumn="1" w:lastColumn="0" w:noHBand="0" w:noVBand="1"/>
      </w:tblPr>
      <w:tblGrid>
        <w:gridCol w:w="4219"/>
        <w:gridCol w:w="3827"/>
        <w:gridCol w:w="1240"/>
      </w:tblGrid>
      <w:tr w:rsidR="00F6109B" w:rsidRPr="00B32DB7" w:rsidTr="00FE6199">
        <w:tc>
          <w:tcPr>
            <w:tcW w:w="4219" w:type="dxa"/>
            <w:shd w:val="clear" w:color="auto" w:fill="C2D69B" w:themeFill="accent3" w:themeFillTint="99"/>
          </w:tcPr>
          <w:p w:rsidR="00F6109B" w:rsidRPr="00B32DB7" w:rsidRDefault="00F6109B" w:rsidP="00FD4A22">
            <w:r w:rsidRPr="00B32DB7">
              <w:t>Name</w:t>
            </w:r>
          </w:p>
        </w:tc>
        <w:tc>
          <w:tcPr>
            <w:tcW w:w="3827" w:type="dxa"/>
            <w:shd w:val="clear" w:color="auto" w:fill="C2D69B" w:themeFill="accent3" w:themeFillTint="99"/>
          </w:tcPr>
          <w:p w:rsidR="00F6109B" w:rsidRPr="00B32DB7" w:rsidRDefault="00F6109B" w:rsidP="006429B4">
            <w:r w:rsidRPr="00B32DB7">
              <w:t>Description</w:t>
            </w:r>
          </w:p>
        </w:tc>
        <w:tc>
          <w:tcPr>
            <w:tcW w:w="1240" w:type="dxa"/>
            <w:shd w:val="clear" w:color="auto" w:fill="C2D69B" w:themeFill="accent3" w:themeFillTint="99"/>
          </w:tcPr>
          <w:p w:rsidR="00F6109B" w:rsidRPr="00B32DB7" w:rsidRDefault="00251B17" w:rsidP="00251B17">
            <w:pPr>
              <w:jc w:val="left"/>
            </w:pPr>
            <w:r w:rsidRPr="00B32DB7">
              <w:t>Interface provided / use an external interface</w:t>
            </w:r>
          </w:p>
        </w:tc>
      </w:tr>
      <w:tr w:rsidR="00F6109B" w:rsidRPr="00B32DB7" w:rsidTr="00FE6199">
        <w:tc>
          <w:tcPr>
            <w:tcW w:w="4219" w:type="dxa"/>
          </w:tcPr>
          <w:p w:rsidR="00F6109B" w:rsidRPr="00B32DB7" w:rsidRDefault="00F6109B" w:rsidP="006429B4">
            <w:r w:rsidRPr="00B32DB7">
              <w:t>EI_MIS_VOCABULARY_DATA</w:t>
            </w:r>
          </w:p>
        </w:tc>
        <w:tc>
          <w:tcPr>
            <w:tcW w:w="3827" w:type="dxa"/>
          </w:tcPr>
          <w:p w:rsidR="00F6109B" w:rsidRPr="00B32DB7" w:rsidRDefault="00F6109B" w:rsidP="006429B4">
            <w:r w:rsidRPr="00B32DB7">
              <w:t>Interface used by Web Portal for vocabulary</w:t>
            </w:r>
          </w:p>
        </w:tc>
        <w:tc>
          <w:tcPr>
            <w:tcW w:w="1240" w:type="dxa"/>
          </w:tcPr>
          <w:p w:rsidR="00F6109B" w:rsidRPr="00B32DB7" w:rsidRDefault="00251B17" w:rsidP="00251B17">
            <w:pPr>
              <w:jc w:val="center"/>
            </w:pPr>
            <w:r w:rsidRPr="00B32DB7">
              <w:t>provided</w:t>
            </w:r>
          </w:p>
        </w:tc>
      </w:tr>
      <w:tr w:rsidR="00251B17" w:rsidRPr="00B32DB7" w:rsidTr="00FE6199">
        <w:tc>
          <w:tcPr>
            <w:tcW w:w="4219" w:type="dxa"/>
          </w:tcPr>
          <w:p w:rsidR="00251B17" w:rsidRPr="00B32DB7" w:rsidRDefault="00251B17" w:rsidP="006429B4">
            <w:r w:rsidRPr="00B32DB7">
              <w:t>EI_MIS_REGISTRATION</w:t>
            </w:r>
          </w:p>
        </w:tc>
        <w:tc>
          <w:tcPr>
            <w:tcW w:w="3827" w:type="dxa"/>
          </w:tcPr>
          <w:p w:rsidR="00251B17" w:rsidRPr="00B32DB7" w:rsidRDefault="00251B17" w:rsidP="006429B4">
            <w:r w:rsidRPr="00B32DB7">
              <w:t>Interface used by Web Portal for registration</w:t>
            </w:r>
          </w:p>
        </w:tc>
        <w:tc>
          <w:tcPr>
            <w:tcW w:w="1240" w:type="dxa"/>
          </w:tcPr>
          <w:p w:rsidR="00251B17" w:rsidRPr="00B32DB7" w:rsidRDefault="00251B17" w:rsidP="00251B17">
            <w:pPr>
              <w:jc w:val="center"/>
            </w:pPr>
            <w:r w:rsidRPr="00B32DB7">
              <w:t>provided</w:t>
            </w:r>
          </w:p>
        </w:tc>
      </w:tr>
      <w:tr w:rsidR="00251B17" w:rsidRPr="00B32DB7" w:rsidTr="00FE6199">
        <w:tc>
          <w:tcPr>
            <w:tcW w:w="4219" w:type="dxa"/>
          </w:tcPr>
          <w:p w:rsidR="00251B17" w:rsidRPr="00B32DB7" w:rsidRDefault="00251B17" w:rsidP="00893535">
            <w:r w:rsidRPr="00B32DB7">
              <w:lastRenderedPageBreak/>
              <w:t>EI_MIS_CATALOG_BROWSER</w:t>
            </w:r>
          </w:p>
        </w:tc>
        <w:tc>
          <w:tcPr>
            <w:tcW w:w="3827" w:type="dxa"/>
          </w:tcPr>
          <w:p w:rsidR="00251B17" w:rsidRPr="00B32DB7" w:rsidRDefault="00251B17" w:rsidP="00893535">
            <w:r w:rsidRPr="00B32DB7">
              <w:t>Interface used for browsing the catalogue</w:t>
            </w:r>
          </w:p>
        </w:tc>
        <w:tc>
          <w:tcPr>
            <w:tcW w:w="1240" w:type="dxa"/>
          </w:tcPr>
          <w:p w:rsidR="00251B17" w:rsidRPr="00B32DB7" w:rsidRDefault="00251B17" w:rsidP="00893535">
            <w:pPr>
              <w:jc w:val="center"/>
            </w:pPr>
            <w:r w:rsidRPr="00B32DB7">
              <w:t>provided</w:t>
            </w:r>
          </w:p>
        </w:tc>
      </w:tr>
      <w:tr w:rsidR="00251B17" w:rsidRPr="00B32DB7" w:rsidTr="00FE6199">
        <w:tc>
          <w:tcPr>
            <w:tcW w:w="4219" w:type="dxa"/>
          </w:tcPr>
          <w:p w:rsidR="00251B17" w:rsidRPr="00B32DB7" w:rsidRDefault="00251B17" w:rsidP="00893535">
            <w:r w:rsidRPr="00B32DB7">
              <w:t>EI_MIS_USER_DIRECTORY_CHANGE_NOTIFICATION</w:t>
            </w:r>
          </w:p>
        </w:tc>
        <w:tc>
          <w:tcPr>
            <w:tcW w:w="3827" w:type="dxa"/>
          </w:tcPr>
          <w:p w:rsidR="00251B17" w:rsidRPr="00B32DB7" w:rsidRDefault="00251B17" w:rsidP="00893535">
            <w:r w:rsidRPr="00B32DB7">
              <w:t>Send e-mail when a change on user directory occurs</w:t>
            </w:r>
          </w:p>
        </w:tc>
        <w:tc>
          <w:tcPr>
            <w:tcW w:w="1240" w:type="dxa"/>
          </w:tcPr>
          <w:p w:rsidR="00251B17" w:rsidRPr="00B32DB7" w:rsidRDefault="00251B17" w:rsidP="00893535">
            <w:pPr>
              <w:jc w:val="center"/>
            </w:pPr>
            <w:r w:rsidRPr="00B32DB7">
              <w:t>provided</w:t>
            </w:r>
          </w:p>
        </w:tc>
      </w:tr>
      <w:tr w:rsidR="00251B17" w:rsidRPr="00B32DB7" w:rsidTr="00FE6199">
        <w:tc>
          <w:tcPr>
            <w:tcW w:w="4219" w:type="dxa"/>
          </w:tcPr>
          <w:p w:rsidR="00251B17" w:rsidRPr="00B32DB7" w:rsidRDefault="00251B17" w:rsidP="00893535">
            <w:r w:rsidRPr="00B32DB7">
              <w:t>EI_MIS_BUSINESS_DIRECTORY_GUI</w:t>
            </w:r>
          </w:p>
        </w:tc>
        <w:tc>
          <w:tcPr>
            <w:tcW w:w="3827" w:type="dxa"/>
          </w:tcPr>
          <w:p w:rsidR="00251B17" w:rsidRPr="00B32DB7" w:rsidRDefault="00251B17" w:rsidP="00893535">
            <w:r w:rsidRPr="00B32DB7">
              <w:t>Interface used for management of the business directory</w:t>
            </w:r>
          </w:p>
        </w:tc>
        <w:tc>
          <w:tcPr>
            <w:tcW w:w="1240" w:type="dxa"/>
          </w:tcPr>
          <w:p w:rsidR="00251B17" w:rsidRPr="00B32DB7" w:rsidRDefault="00251B17" w:rsidP="00893535">
            <w:pPr>
              <w:jc w:val="center"/>
            </w:pPr>
            <w:r w:rsidRPr="00B32DB7">
              <w:t>external</w:t>
            </w:r>
          </w:p>
        </w:tc>
      </w:tr>
      <w:tr w:rsidR="00251B17" w:rsidRPr="00B32DB7" w:rsidTr="00FE6199">
        <w:tc>
          <w:tcPr>
            <w:tcW w:w="4219" w:type="dxa"/>
          </w:tcPr>
          <w:p w:rsidR="00251B17" w:rsidRPr="00B32DB7" w:rsidRDefault="00251B17" w:rsidP="00893535">
            <w:r w:rsidRPr="00B32DB7">
              <w:t>EI_MIS_USER_DIRECTORY_ADMIN_GUI</w:t>
            </w:r>
          </w:p>
        </w:tc>
        <w:tc>
          <w:tcPr>
            <w:tcW w:w="3827" w:type="dxa"/>
          </w:tcPr>
          <w:p w:rsidR="00251B17" w:rsidRPr="00B32DB7" w:rsidRDefault="00251B17" w:rsidP="00893535">
            <w:r w:rsidRPr="00B32DB7">
              <w:t>Authentication, authorization, user &amp; right management interface</w:t>
            </w:r>
          </w:p>
        </w:tc>
        <w:tc>
          <w:tcPr>
            <w:tcW w:w="1240" w:type="dxa"/>
          </w:tcPr>
          <w:p w:rsidR="00251B17" w:rsidRPr="00B32DB7" w:rsidRDefault="00251B17" w:rsidP="00893535">
            <w:pPr>
              <w:jc w:val="center"/>
            </w:pPr>
            <w:r w:rsidRPr="00B32DB7">
              <w:t>provided</w:t>
            </w:r>
          </w:p>
        </w:tc>
      </w:tr>
      <w:tr w:rsidR="00251B17" w:rsidRPr="00B32DB7" w:rsidTr="00FE6199">
        <w:tc>
          <w:tcPr>
            <w:tcW w:w="4219" w:type="dxa"/>
          </w:tcPr>
          <w:p w:rsidR="00251B17" w:rsidRPr="002B59E6" w:rsidRDefault="00251B17" w:rsidP="00893535">
            <w:pPr>
              <w:rPr>
                <w:lang w:val="fr-FR"/>
              </w:rPr>
            </w:pPr>
            <w:r w:rsidRPr="002B59E6">
              <w:rPr>
                <w:lang w:val="fr-FR"/>
              </w:rPr>
              <w:t>EI_MIS_PROD&amp;SERVICES_DB_ADMIN</w:t>
            </w:r>
          </w:p>
        </w:tc>
        <w:tc>
          <w:tcPr>
            <w:tcW w:w="3827" w:type="dxa"/>
          </w:tcPr>
          <w:p w:rsidR="00251B17" w:rsidRPr="00B32DB7" w:rsidRDefault="00251B17" w:rsidP="00893535">
            <w:r w:rsidRPr="00B32DB7">
              <w:t>Catalogue product and service administration interface</w:t>
            </w:r>
          </w:p>
        </w:tc>
        <w:tc>
          <w:tcPr>
            <w:tcW w:w="1240" w:type="dxa"/>
          </w:tcPr>
          <w:p w:rsidR="00251B17" w:rsidRPr="00B32DB7" w:rsidRDefault="00251B17" w:rsidP="00893535">
            <w:pPr>
              <w:jc w:val="center"/>
            </w:pPr>
            <w:r w:rsidRPr="00B32DB7">
              <w:t>provided</w:t>
            </w:r>
          </w:p>
        </w:tc>
      </w:tr>
      <w:tr w:rsidR="00251B17" w:rsidRPr="00B32DB7" w:rsidTr="00FE6199">
        <w:tc>
          <w:tcPr>
            <w:tcW w:w="4219" w:type="dxa"/>
          </w:tcPr>
          <w:p w:rsidR="00251B17" w:rsidRPr="00B32DB7" w:rsidRDefault="00251B17" w:rsidP="00893535">
            <w:r w:rsidRPr="00B32DB7">
              <w:t>EI_MIS_METADATA_EDITOR</w:t>
            </w:r>
          </w:p>
        </w:tc>
        <w:tc>
          <w:tcPr>
            <w:tcW w:w="3827" w:type="dxa"/>
          </w:tcPr>
          <w:p w:rsidR="00251B17" w:rsidRPr="00B32DB7" w:rsidRDefault="00251B17" w:rsidP="00893535">
            <w:r w:rsidRPr="00B32DB7">
              <w:t>Metadata editor interface</w:t>
            </w:r>
          </w:p>
        </w:tc>
        <w:tc>
          <w:tcPr>
            <w:tcW w:w="1240" w:type="dxa"/>
          </w:tcPr>
          <w:p w:rsidR="00251B17" w:rsidRPr="00B32DB7" w:rsidRDefault="00251B17" w:rsidP="00893535">
            <w:pPr>
              <w:jc w:val="center"/>
            </w:pPr>
            <w:r w:rsidRPr="00B32DB7">
              <w:t>provided</w:t>
            </w:r>
          </w:p>
        </w:tc>
      </w:tr>
      <w:tr w:rsidR="00251B17" w:rsidRPr="00B32DB7" w:rsidTr="00FE6199">
        <w:tc>
          <w:tcPr>
            <w:tcW w:w="4219" w:type="dxa"/>
          </w:tcPr>
          <w:p w:rsidR="00251B17" w:rsidRPr="00B32DB7" w:rsidRDefault="00251B17" w:rsidP="00893535">
            <w:r w:rsidRPr="00B32DB7">
              <w:t>EI_MIS_METADATA_HARVESTING</w:t>
            </w:r>
          </w:p>
        </w:tc>
        <w:tc>
          <w:tcPr>
            <w:tcW w:w="3827" w:type="dxa"/>
          </w:tcPr>
          <w:p w:rsidR="00251B17" w:rsidRPr="00B32DB7" w:rsidRDefault="00251B17" w:rsidP="00251B17">
            <w:r w:rsidRPr="00B32DB7">
              <w:t>Harvest access services of DUs for products metadata</w:t>
            </w:r>
          </w:p>
        </w:tc>
        <w:tc>
          <w:tcPr>
            <w:tcW w:w="1240" w:type="dxa"/>
          </w:tcPr>
          <w:p w:rsidR="00251B17" w:rsidRPr="00B32DB7" w:rsidRDefault="00251B17" w:rsidP="00893535">
            <w:pPr>
              <w:jc w:val="center"/>
            </w:pPr>
            <w:r w:rsidRPr="00B32DB7">
              <w:t>external</w:t>
            </w:r>
          </w:p>
        </w:tc>
      </w:tr>
      <w:tr w:rsidR="00251B17" w:rsidRPr="00B32DB7" w:rsidTr="00FE6199">
        <w:tc>
          <w:tcPr>
            <w:tcW w:w="4219" w:type="dxa"/>
          </w:tcPr>
          <w:p w:rsidR="00251B17" w:rsidRPr="00B32DB7" w:rsidRDefault="00251B17" w:rsidP="00893535">
            <w:r w:rsidRPr="00B32DB7">
              <w:t>EI_MIS_VOCABULARY_ADMIN</w:t>
            </w:r>
          </w:p>
        </w:tc>
        <w:tc>
          <w:tcPr>
            <w:tcW w:w="3827" w:type="dxa"/>
          </w:tcPr>
          <w:p w:rsidR="00251B17" w:rsidRPr="00B32DB7" w:rsidRDefault="00251B17" w:rsidP="00893535">
            <w:r w:rsidRPr="00B32DB7">
              <w:t>Interface used for vocabulary management</w:t>
            </w:r>
          </w:p>
        </w:tc>
        <w:tc>
          <w:tcPr>
            <w:tcW w:w="1240" w:type="dxa"/>
          </w:tcPr>
          <w:p w:rsidR="00251B17" w:rsidRPr="00B32DB7" w:rsidRDefault="00251B17" w:rsidP="00893535">
            <w:pPr>
              <w:jc w:val="center"/>
            </w:pPr>
            <w:r w:rsidRPr="00B32DB7">
              <w:t>provided</w:t>
            </w:r>
          </w:p>
        </w:tc>
      </w:tr>
      <w:tr w:rsidR="00251B17" w:rsidRPr="00B32DB7" w:rsidTr="00FE6199">
        <w:tc>
          <w:tcPr>
            <w:tcW w:w="4219" w:type="dxa"/>
          </w:tcPr>
          <w:p w:rsidR="00251B17" w:rsidRPr="00B32DB7" w:rsidRDefault="00251B17" w:rsidP="00893535">
            <w:r w:rsidRPr="00B32DB7">
              <w:t>EI_MIS_TA_MONITORING</w:t>
            </w:r>
          </w:p>
        </w:tc>
        <w:tc>
          <w:tcPr>
            <w:tcW w:w="3827" w:type="dxa"/>
          </w:tcPr>
          <w:p w:rsidR="00251B17" w:rsidRPr="00B32DB7" w:rsidRDefault="00251B17" w:rsidP="00893535">
            <w:r w:rsidRPr="00B32DB7">
              <w:t>Transaction accounting monitoring input interface</w:t>
            </w:r>
          </w:p>
        </w:tc>
        <w:tc>
          <w:tcPr>
            <w:tcW w:w="1240" w:type="dxa"/>
          </w:tcPr>
          <w:p w:rsidR="00251B17" w:rsidRPr="00B32DB7" w:rsidRDefault="00251B17" w:rsidP="00893535">
            <w:pPr>
              <w:jc w:val="center"/>
            </w:pPr>
            <w:r w:rsidRPr="00B32DB7">
              <w:t>external</w:t>
            </w:r>
          </w:p>
        </w:tc>
      </w:tr>
      <w:tr w:rsidR="00251B17" w:rsidRPr="00B32DB7" w:rsidTr="00FE6199">
        <w:tc>
          <w:tcPr>
            <w:tcW w:w="4219" w:type="dxa"/>
          </w:tcPr>
          <w:p w:rsidR="00251B17" w:rsidRPr="002B59E6" w:rsidRDefault="00251B17" w:rsidP="00893535">
            <w:pPr>
              <w:rPr>
                <w:lang w:val="fr-FR"/>
              </w:rPr>
            </w:pPr>
            <w:r w:rsidRPr="002B59E6">
              <w:rPr>
                <w:lang w:val="fr-FR"/>
              </w:rPr>
              <w:t>EI_MIS_TA_REPORTS_PUSH</w:t>
            </w:r>
          </w:p>
        </w:tc>
        <w:tc>
          <w:tcPr>
            <w:tcW w:w="3827" w:type="dxa"/>
          </w:tcPr>
          <w:p w:rsidR="00251B17" w:rsidRPr="00B32DB7" w:rsidRDefault="00251B17" w:rsidP="00251B17">
            <w:r w:rsidRPr="00B32DB7">
              <w:t>Transaction accounting monitoring interface that sends reports to users</w:t>
            </w:r>
          </w:p>
        </w:tc>
        <w:tc>
          <w:tcPr>
            <w:tcW w:w="1240" w:type="dxa"/>
          </w:tcPr>
          <w:p w:rsidR="00251B17" w:rsidRPr="00B32DB7" w:rsidRDefault="00251B17" w:rsidP="00893535">
            <w:pPr>
              <w:jc w:val="center"/>
            </w:pPr>
            <w:r w:rsidRPr="00B32DB7">
              <w:t>provided</w:t>
            </w:r>
          </w:p>
        </w:tc>
      </w:tr>
      <w:tr w:rsidR="00251B17" w:rsidRPr="00B32DB7" w:rsidTr="00FE6199">
        <w:tc>
          <w:tcPr>
            <w:tcW w:w="4219" w:type="dxa"/>
          </w:tcPr>
          <w:p w:rsidR="00251B17" w:rsidRPr="002B59E6" w:rsidRDefault="00251B17" w:rsidP="006429B4">
            <w:pPr>
              <w:rPr>
                <w:lang w:val="fr-FR"/>
              </w:rPr>
            </w:pPr>
            <w:r w:rsidRPr="002B59E6">
              <w:rPr>
                <w:lang w:val="fr-FR"/>
              </w:rPr>
              <w:t>EI_MIS_TA_REPORTS_GET</w:t>
            </w:r>
          </w:p>
        </w:tc>
        <w:tc>
          <w:tcPr>
            <w:tcW w:w="3827" w:type="dxa"/>
          </w:tcPr>
          <w:p w:rsidR="00251B17" w:rsidRPr="00B32DB7" w:rsidRDefault="00251B17" w:rsidP="006429B4">
            <w:r w:rsidRPr="00B32DB7">
              <w:t>Transaction accounting monitoring interface to get reports</w:t>
            </w:r>
          </w:p>
        </w:tc>
        <w:tc>
          <w:tcPr>
            <w:tcW w:w="1240" w:type="dxa"/>
          </w:tcPr>
          <w:p w:rsidR="00251B17" w:rsidRPr="00B32DB7" w:rsidRDefault="00251B17" w:rsidP="00251B17">
            <w:pPr>
              <w:jc w:val="center"/>
            </w:pPr>
            <w:r w:rsidRPr="00B32DB7">
              <w:t>provided</w:t>
            </w:r>
          </w:p>
        </w:tc>
      </w:tr>
      <w:tr w:rsidR="00771DF2" w:rsidRPr="00B32DB7" w:rsidTr="00FE6199">
        <w:tc>
          <w:tcPr>
            <w:tcW w:w="4219" w:type="dxa"/>
          </w:tcPr>
          <w:p w:rsidR="00771DF2" w:rsidRPr="00B32DB7" w:rsidRDefault="00771DF2" w:rsidP="00893535">
            <w:r w:rsidRPr="00B32DB7">
              <w:t>EI_MIS_SYSTEM_MONITORING</w:t>
            </w:r>
          </w:p>
        </w:tc>
        <w:tc>
          <w:tcPr>
            <w:tcW w:w="3827" w:type="dxa"/>
          </w:tcPr>
          <w:p w:rsidR="00771DF2" w:rsidRPr="00B32DB7" w:rsidRDefault="00771DF2" w:rsidP="00893535">
            <w:r w:rsidRPr="00B32DB7">
              <w:t>System monitoring input interface</w:t>
            </w:r>
          </w:p>
        </w:tc>
        <w:tc>
          <w:tcPr>
            <w:tcW w:w="1240" w:type="dxa"/>
          </w:tcPr>
          <w:p w:rsidR="00771DF2" w:rsidRPr="00B32DB7" w:rsidRDefault="00771DF2" w:rsidP="00893535">
            <w:pPr>
              <w:jc w:val="center"/>
            </w:pPr>
            <w:r w:rsidRPr="00B32DB7">
              <w:t>external</w:t>
            </w:r>
          </w:p>
        </w:tc>
      </w:tr>
      <w:tr w:rsidR="00771DF2" w:rsidRPr="00B32DB7" w:rsidTr="00DA6C38">
        <w:tc>
          <w:tcPr>
            <w:tcW w:w="4219" w:type="dxa"/>
            <w:tcBorders>
              <w:bottom w:val="single" w:sz="4" w:space="0" w:color="000000"/>
            </w:tcBorders>
          </w:tcPr>
          <w:p w:rsidR="00771DF2" w:rsidRPr="00B32DB7" w:rsidRDefault="00771DF2" w:rsidP="00893535">
            <w:r w:rsidRPr="00B32DB7">
              <w:t>EI_MIS_SYSTEM_MONITORING_NOTIFICATION</w:t>
            </w:r>
          </w:p>
        </w:tc>
        <w:tc>
          <w:tcPr>
            <w:tcW w:w="3827" w:type="dxa"/>
            <w:tcBorders>
              <w:bottom w:val="single" w:sz="4" w:space="0" w:color="000000"/>
            </w:tcBorders>
          </w:tcPr>
          <w:p w:rsidR="00771DF2" w:rsidRPr="00B32DB7" w:rsidRDefault="00771DF2" w:rsidP="00771DF2">
            <w:r w:rsidRPr="00B32DB7">
              <w:t>System monitoring interface that send notifications when a system status changes</w:t>
            </w:r>
          </w:p>
        </w:tc>
        <w:tc>
          <w:tcPr>
            <w:tcW w:w="1240" w:type="dxa"/>
            <w:tcBorders>
              <w:bottom w:val="single" w:sz="4" w:space="0" w:color="000000"/>
            </w:tcBorders>
          </w:tcPr>
          <w:p w:rsidR="00771DF2" w:rsidRPr="00B32DB7" w:rsidRDefault="00771DF2" w:rsidP="00893535">
            <w:pPr>
              <w:jc w:val="center"/>
            </w:pPr>
            <w:r w:rsidRPr="00B32DB7">
              <w:t>provided</w:t>
            </w:r>
          </w:p>
        </w:tc>
      </w:tr>
      <w:tr w:rsidR="00FE6199" w:rsidRPr="00B32DB7" w:rsidTr="00DA6C38">
        <w:tc>
          <w:tcPr>
            <w:tcW w:w="4219" w:type="dxa"/>
            <w:shd w:val="clear" w:color="auto" w:fill="C2D69B" w:themeFill="accent3" w:themeFillTint="99"/>
          </w:tcPr>
          <w:p w:rsidR="00FE6199" w:rsidRPr="00B32DB7" w:rsidRDefault="00FE6199" w:rsidP="00FE6199">
            <w:r w:rsidRPr="00B32DB7">
              <w:t>Name</w:t>
            </w:r>
          </w:p>
        </w:tc>
        <w:tc>
          <w:tcPr>
            <w:tcW w:w="3827" w:type="dxa"/>
            <w:shd w:val="clear" w:color="auto" w:fill="C2D69B" w:themeFill="accent3" w:themeFillTint="99"/>
          </w:tcPr>
          <w:p w:rsidR="00FE6199" w:rsidRPr="00B32DB7" w:rsidRDefault="00FE6199" w:rsidP="00FE6199">
            <w:r w:rsidRPr="00B32DB7">
              <w:t>Description</w:t>
            </w:r>
          </w:p>
        </w:tc>
        <w:tc>
          <w:tcPr>
            <w:tcW w:w="1240" w:type="dxa"/>
            <w:shd w:val="clear" w:color="auto" w:fill="C2D69B" w:themeFill="accent3" w:themeFillTint="99"/>
          </w:tcPr>
          <w:p w:rsidR="00FE6199" w:rsidRPr="00B32DB7" w:rsidRDefault="00FE6199" w:rsidP="00FE6199">
            <w:pPr>
              <w:jc w:val="left"/>
            </w:pPr>
            <w:r w:rsidRPr="00B32DB7">
              <w:t>Interface provided / use an external interface</w:t>
            </w:r>
          </w:p>
        </w:tc>
      </w:tr>
      <w:tr w:rsidR="00FE6199" w:rsidRPr="00B32DB7" w:rsidTr="00FE6199">
        <w:tc>
          <w:tcPr>
            <w:tcW w:w="4219" w:type="dxa"/>
          </w:tcPr>
          <w:p w:rsidR="00FE6199" w:rsidRPr="00B32DB7" w:rsidRDefault="00FE6199" w:rsidP="00771DF2">
            <w:r w:rsidRPr="00B32DB7">
              <w:t>EI_MIS_SYSTEM_MONITORING_PUBLICATION</w:t>
            </w:r>
          </w:p>
        </w:tc>
        <w:tc>
          <w:tcPr>
            <w:tcW w:w="3827" w:type="dxa"/>
          </w:tcPr>
          <w:p w:rsidR="00FE6199" w:rsidRPr="00B32DB7" w:rsidRDefault="00FE6199" w:rsidP="00771DF2">
            <w:r w:rsidRPr="00B32DB7">
              <w:t>System monitoring interface used by the web portal for publication to users</w:t>
            </w:r>
          </w:p>
        </w:tc>
        <w:tc>
          <w:tcPr>
            <w:tcW w:w="1240" w:type="dxa"/>
          </w:tcPr>
          <w:p w:rsidR="00FE6199" w:rsidRPr="00B32DB7" w:rsidRDefault="00FE6199" w:rsidP="00893535">
            <w:pPr>
              <w:jc w:val="center"/>
            </w:pPr>
            <w:r w:rsidRPr="00B32DB7">
              <w:t>provided</w:t>
            </w:r>
          </w:p>
        </w:tc>
      </w:tr>
      <w:tr w:rsidR="00FE6199" w:rsidRPr="00B32DB7" w:rsidTr="00FE6199">
        <w:tc>
          <w:tcPr>
            <w:tcW w:w="4219" w:type="dxa"/>
          </w:tcPr>
          <w:p w:rsidR="00FE6199" w:rsidRPr="00B32DB7" w:rsidRDefault="00FE6199" w:rsidP="00893535">
            <w:r w:rsidRPr="00B32DB7">
              <w:t>EI_MIS_PROD_MONITORING</w:t>
            </w:r>
          </w:p>
        </w:tc>
        <w:tc>
          <w:tcPr>
            <w:tcW w:w="3827" w:type="dxa"/>
          </w:tcPr>
          <w:p w:rsidR="00FE6199" w:rsidRPr="00B32DB7" w:rsidRDefault="00FE6199" w:rsidP="00893535">
            <w:r w:rsidRPr="00B32DB7">
              <w:t>Production monitoring input interface</w:t>
            </w:r>
          </w:p>
        </w:tc>
        <w:tc>
          <w:tcPr>
            <w:tcW w:w="1240" w:type="dxa"/>
          </w:tcPr>
          <w:p w:rsidR="00FE6199" w:rsidRPr="00B32DB7" w:rsidRDefault="00FE6199" w:rsidP="00893535">
            <w:pPr>
              <w:jc w:val="center"/>
            </w:pPr>
            <w:r w:rsidRPr="00B32DB7">
              <w:t>external</w:t>
            </w:r>
          </w:p>
        </w:tc>
      </w:tr>
      <w:tr w:rsidR="00FE6199" w:rsidRPr="00B32DB7" w:rsidTr="00FE6199">
        <w:tc>
          <w:tcPr>
            <w:tcW w:w="4219" w:type="dxa"/>
          </w:tcPr>
          <w:p w:rsidR="00FE6199" w:rsidRPr="00B32DB7" w:rsidRDefault="00FE6199" w:rsidP="00893535">
            <w:r w:rsidRPr="00B32DB7">
              <w:lastRenderedPageBreak/>
              <w:t>EI_MIS_PROD_MONITORING_NOTIFICATION</w:t>
            </w:r>
          </w:p>
        </w:tc>
        <w:tc>
          <w:tcPr>
            <w:tcW w:w="3827" w:type="dxa"/>
          </w:tcPr>
          <w:p w:rsidR="00FE6199" w:rsidRPr="00B32DB7" w:rsidRDefault="00FE6199" w:rsidP="00771DF2">
            <w:r w:rsidRPr="00B32DB7">
              <w:t>Production monitoring interface that send notifications when a production status changes</w:t>
            </w:r>
          </w:p>
        </w:tc>
        <w:tc>
          <w:tcPr>
            <w:tcW w:w="1240" w:type="dxa"/>
          </w:tcPr>
          <w:p w:rsidR="00FE6199" w:rsidRPr="00B32DB7" w:rsidRDefault="00FE6199" w:rsidP="00893535">
            <w:pPr>
              <w:jc w:val="center"/>
            </w:pPr>
            <w:r w:rsidRPr="00B32DB7">
              <w:t>provided</w:t>
            </w:r>
          </w:p>
        </w:tc>
      </w:tr>
      <w:tr w:rsidR="00FE6199" w:rsidRPr="00B32DB7" w:rsidTr="00FE6199">
        <w:tc>
          <w:tcPr>
            <w:tcW w:w="4219" w:type="dxa"/>
          </w:tcPr>
          <w:p w:rsidR="00FE6199" w:rsidRPr="00B32DB7" w:rsidRDefault="00FE6199" w:rsidP="00771DF2">
            <w:r w:rsidRPr="00B32DB7">
              <w:t>EI_MIS_PROD_MONITORING_PUBLICATION</w:t>
            </w:r>
          </w:p>
        </w:tc>
        <w:tc>
          <w:tcPr>
            <w:tcW w:w="3827" w:type="dxa"/>
          </w:tcPr>
          <w:p w:rsidR="00FE6199" w:rsidRPr="00B32DB7" w:rsidRDefault="00FE6199" w:rsidP="00893535">
            <w:r w:rsidRPr="00B32DB7">
              <w:t>Production monitoring interface used by the web portal for publication to users</w:t>
            </w:r>
          </w:p>
        </w:tc>
        <w:tc>
          <w:tcPr>
            <w:tcW w:w="1240" w:type="dxa"/>
          </w:tcPr>
          <w:p w:rsidR="00FE6199" w:rsidRPr="00B32DB7" w:rsidRDefault="00FE6199" w:rsidP="00251B17">
            <w:pPr>
              <w:jc w:val="center"/>
            </w:pPr>
            <w:r w:rsidRPr="00B32DB7">
              <w:t>provided</w:t>
            </w:r>
          </w:p>
        </w:tc>
      </w:tr>
      <w:tr w:rsidR="00FE6199" w:rsidRPr="00B32DB7" w:rsidTr="00FE6199">
        <w:tc>
          <w:tcPr>
            <w:tcW w:w="4219" w:type="dxa"/>
          </w:tcPr>
          <w:p w:rsidR="00FE6199" w:rsidRPr="00B32DB7" w:rsidRDefault="00FE6199" w:rsidP="00893535">
            <w:r w:rsidRPr="00B32DB7">
              <w:t>EI_MIS_AUTHENTICATION&lt;ACCESS_TYPE&gt;</w:t>
            </w:r>
          </w:p>
        </w:tc>
        <w:tc>
          <w:tcPr>
            <w:tcW w:w="3827" w:type="dxa"/>
          </w:tcPr>
          <w:p w:rsidR="00FE6199" w:rsidRPr="00B32DB7" w:rsidRDefault="00FE6199" w:rsidP="00771DF2">
            <w:pPr>
              <w:spacing w:after="0"/>
            </w:pPr>
            <w:r w:rsidRPr="00B32DB7">
              <w:t>Interface used for authentication. Today access types are:</w:t>
            </w:r>
          </w:p>
          <w:p w:rsidR="00FE6199" w:rsidRPr="00B32DB7" w:rsidRDefault="00FE6199" w:rsidP="0043036A">
            <w:pPr>
              <w:pStyle w:val="Paragraphedeliste"/>
              <w:numPr>
                <w:ilvl w:val="0"/>
                <w:numId w:val="9"/>
              </w:numPr>
            </w:pPr>
            <w:r w:rsidRPr="00B32DB7">
              <w:t>Oceanotron</w:t>
            </w:r>
          </w:p>
          <w:p w:rsidR="00FE6199" w:rsidRPr="00B32DB7" w:rsidRDefault="00FE6199" w:rsidP="0043036A">
            <w:pPr>
              <w:pStyle w:val="Paragraphedeliste"/>
              <w:numPr>
                <w:ilvl w:val="0"/>
                <w:numId w:val="9"/>
              </w:numPr>
            </w:pPr>
            <w:r w:rsidRPr="00B32DB7">
              <w:t>Motu</w:t>
            </w:r>
          </w:p>
          <w:p w:rsidR="00FE6199" w:rsidRPr="00B32DB7" w:rsidRDefault="00FE6199" w:rsidP="0043036A">
            <w:pPr>
              <w:pStyle w:val="Paragraphedeliste"/>
              <w:numPr>
                <w:ilvl w:val="0"/>
                <w:numId w:val="9"/>
              </w:numPr>
            </w:pPr>
            <w:r w:rsidRPr="00B32DB7">
              <w:t>Metno Subsetter</w:t>
            </w:r>
          </w:p>
          <w:p w:rsidR="00FE6199" w:rsidRPr="00B32DB7" w:rsidRDefault="00FE6199" w:rsidP="0043036A">
            <w:pPr>
              <w:pStyle w:val="Paragraphedeliste"/>
              <w:numPr>
                <w:ilvl w:val="0"/>
                <w:numId w:val="9"/>
              </w:numPr>
            </w:pPr>
            <w:r w:rsidRPr="00B32DB7">
              <w:t>MyOcean FTP</w:t>
            </w:r>
          </w:p>
          <w:p w:rsidR="00FE6199" w:rsidRPr="00B32DB7" w:rsidRDefault="00FE6199" w:rsidP="0043036A">
            <w:pPr>
              <w:pStyle w:val="Paragraphedeliste"/>
              <w:numPr>
                <w:ilvl w:val="0"/>
                <w:numId w:val="9"/>
              </w:numPr>
            </w:pPr>
            <w:r w:rsidRPr="00B32DB7">
              <w:t>(MetOfficeUK Subsetter)</w:t>
            </w:r>
          </w:p>
        </w:tc>
        <w:tc>
          <w:tcPr>
            <w:tcW w:w="1240" w:type="dxa"/>
          </w:tcPr>
          <w:p w:rsidR="00FE6199" w:rsidRPr="00B32DB7" w:rsidRDefault="00FE6199" w:rsidP="00893535">
            <w:pPr>
              <w:jc w:val="center"/>
            </w:pPr>
            <w:r w:rsidRPr="00B32DB7">
              <w:t>provided</w:t>
            </w:r>
          </w:p>
        </w:tc>
      </w:tr>
      <w:tr w:rsidR="00FE6199" w:rsidRPr="00B32DB7" w:rsidTr="00FE6199">
        <w:tc>
          <w:tcPr>
            <w:tcW w:w="4219" w:type="dxa"/>
          </w:tcPr>
          <w:p w:rsidR="00FE6199" w:rsidRPr="00B32DB7" w:rsidRDefault="00FE6199" w:rsidP="00893535">
            <w:r w:rsidRPr="00B32DB7">
              <w:t>EI_MIS_AUTHORIZATION&lt;ACCESS_TYPE&gt;</w:t>
            </w:r>
          </w:p>
        </w:tc>
        <w:tc>
          <w:tcPr>
            <w:tcW w:w="3827" w:type="dxa"/>
          </w:tcPr>
          <w:p w:rsidR="00FE6199" w:rsidRPr="00B32DB7" w:rsidRDefault="00FE6199" w:rsidP="00771DF2">
            <w:pPr>
              <w:spacing w:after="0"/>
            </w:pPr>
            <w:r w:rsidRPr="00B32DB7">
              <w:t>Interface used for authorization. Today access types are:</w:t>
            </w:r>
          </w:p>
          <w:p w:rsidR="00FE6199" w:rsidRPr="00B32DB7" w:rsidRDefault="00FE6199" w:rsidP="0043036A">
            <w:pPr>
              <w:pStyle w:val="Paragraphedeliste"/>
              <w:numPr>
                <w:ilvl w:val="0"/>
                <w:numId w:val="9"/>
              </w:numPr>
            </w:pPr>
            <w:r w:rsidRPr="00B32DB7">
              <w:t>Oceanotron</w:t>
            </w:r>
          </w:p>
          <w:p w:rsidR="00FE6199" w:rsidRPr="00B32DB7" w:rsidRDefault="00FE6199" w:rsidP="0043036A">
            <w:pPr>
              <w:pStyle w:val="Paragraphedeliste"/>
              <w:numPr>
                <w:ilvl w:val="0"/>
                <w:numId w:val="9"/>
              </w:numPr>
            </w:pPr>
            <w:r w:rsidRPr="00B32DB7">
              <w:t>Motu</w:t>
            </w:r>
          </w:p>
          <w:p w:rsidR="00FE6199" w:rsidRPr="00B32DB7" w:rsidRDefault="00FE6199" w:rsidP="0043036A">
            <w:pPr>
              <w:pStyle w:val="Paragraphedeliste"/>
              <w:numPr>
                <w:ilvl w:val="0"/>
                <w:numId w:val="9"/>
              </w:numPr>
            </w:pPr>
            <w:r w:rsidRPr="00B32DB7">
              <w:t>Metno Subsetter</w:t>
            </w:r>
          </w:p>
          <w:p w:rsidR="00FE6199" w:rsidRPr="00B32DB7" w:rsidRDefault="00FE6199" w:rsidP="0043036A">
            <w:pPr>
              <w:pStyle w:val="Paragraphedeliste"/>
              <w:numPr>
                <w:ilvl w:val="0"/>
                <w:numId w:val="9"/>
              </w:numPr>
            </w:pPr>
            <w:r w:rsidRPr="00B32DB7">
              <w:t>MyOcean FTP</w:t>
            </w:r>
          </w:p>
          <w:p w:rsidR="00FE6199" w:rsidRPr="00B32DB7" w:rsidRDefault="00FE6199" w:rsidP="0043036A">
            <w:pPr>
              <w:pStyle w:val="Paragraphedeliste"/>
              <w:numPr>
                <w:ilvl w:val="0"/>
                <w:numId w:val="9"/>
              </w:numPr>
            </w:pPr>
            <w:r w:rsidRPr="00B32DB7">
              <w:t>(MetOfficeUK Subsetter</w:t>
            </w:r>
          </w:p>
        </w:tc>
        <w:tc>
          <w:tcPr>
            <w:tcW w:w="1240" w:type="dxa"/>
          </w:tcPr>
          <w:p w:rsidR="00FE6199" w:rsidRPr="00B32DB7" w:rsidRDefault="00FE6199" w:rsidP="00893535">
            <w:pPr>
              <w:keepNext/>
              <w:jc w:val="center"/>
            </w:pPr>
            <w:r w:rsidRPr="00B32DB7">
              <w:t>provided</w:t>
            </w:r>
          </w:p>
        </w:tc>
      </w:tr>
    </w:tbl>
    <w:p w:rsidR="00893535" w:rsidRPr="00B32DB7" w:rsidRDefault="00893535">
      <w:pPr>
        <w:pStyle w:val="Lgende"/>
      </w:pPr>
      <w:bookmarkStart w:id="84" w:name="_Toc365552463"/>
      <w:r w:rsidRPr="00B32DB7">
        <w:t xml:space="preserve">Table </w:t>
      </w:r>
      <w:r w:rsidR="00086262">
        <w:fldChar w:fldCharType="begin"/>
      </w:r>
      <w:r w:rsidR="00086262">
        <w:instrText xml:space="preserve"> SEQ Table \* ARABIC </w:instrText>
      </w:r>
      <w:r w:rsidR="00086262">
        <w:fldChar w:fldCharType="separate"/>
      </w:r>
      <w:r w:rsidR="00FE42B4">
        <w:rPr>
          <w:noProof/>
        </w:rPr>
        <w:t>1</w:t>
      </w:r>
      <w:r w:rsidR="00086262">
        <w:rPr>
          <w:noProof/>
        </w:rPr>
        <w:fldChar w:fldCharType="end"/>
      </w:r>
      <w:r w:rsidRPr="00B32DB7">
        <w:t xml:space="preserve"> - MIS external interfaces</w:t>
      </w:r>
      <w:bookmarkEnd w:id="84"/>
    </w:p>
    <w:p w:rsidR="00F13CD4" w:rsidRDefault="00F13CD4">
      <w:pPr>
        <w:spacing w:after="0" w:line="240" w:lineRule="auto"/>
        <w:jc w:val="left"/>
        <w:rPr>
          <w:rFonts w:eastAsia="Times New Roman"/>
          <w:b/>
          <w:color w:val="0F243E" w:themeColor="text2" w:themeShade="80"/>
          <w:kern w:val="28"/>
          <w:sz w:val="24"/>
          <w:szCs w:val="20"/>
        </w:rPr>
      </w:pPr>
      <w:r>
        <w:br w:type="page"/>
      </w:r>
    </w:p>
    <w:p w:rsidR="00D54113" w:rsidRDefault="00D54113" w:rsidP="00D54113">
      <w:pPr>
        <w:pStyle w:val="Titre3"/>
      </w:pPr>
      <w:bookmarkStart w:id="85" w:name="_Toc365552549"/>
      <w:ins w:id="86" w:author="dearith" w:date="2013-04-18T16:20:00Z">
        <w:r>
          <w:lastRenderedPageBreak/>
          <w:t>Authentication</w:t>
        </w:r>
      </w:ins>
      <w:bookmarkEnd w:id="85"/>
    </w:p>
    <w:p w:rsidR="00D54113" w:rsidRPr="00B32DB7" w:rsidRDefault="00D54113" w:rsidP="004B2F24">
      <w:pPr>
        <w:pStyle w:val="Titre4"/>
      </w:pPr>
      <w:bookmarkStart w:id="87" w:name="_Ref355098587"/>
      <w:bookmarkStart w:id="88" w:name="_Ref355098590"/>
      <w:bookmarkStart w:id="89" w:name="_Ref355098593"/>
      <w:bookmarkStart w:id="90" w:name="_Toc365552550"/>
      <w:commentRangeStart w:id="91"/>
      <w:r w:rsidRPr="00B32DB7">
        <w:t>CAS (Central Authentication Service)</w:t>
      </w:r>
      <w:commentRangeEnd w:id="91"/>
      <w:r>
        <w:rPr>
          <w:rStyle w:val="Marquedecommentaire"/>
          <w:b w:val="0"/>
          <w:color w:val="auto"/>
          <w:kern w:val="0"/>
          <w:lang w:val="en-GB"/>
        </w:rPr>
        <w:commentReference w:id="91"/>
      </w:r>
      <w:bookmarkEnd w:id="87"/>
      <w:bookmarkEnd w:id="88"/>
      <w:bookmarkEnd w:id="89"/>
      <w:bookmarkEnd w:id="90"/>
    </w:p>
    <w:p w:rsidR="00D54113" w:rsidRPr="00B32DB7" w:rsidRDefault="00D54113" w:rsidP="00D54113">
      <w:r w:rsidRPr="00B32DB7">
        <w:t>CAS is a Jasig product</w:t>
      </w:r>
    </w:p>
    <w:p w:rsidR="00D54113" w:rsidRPr="00B32DB7" w:rsidRDefault="00D54113" w:rsidP="00D54113">
      <w:r w:rsidRPr="00B32DB7">
        <w:t xml:space="preserve">Detailed information at </w:t>
      </w:r>
      <w:hyperlink r:id="rId22" w:history="1">
        <w:r w:rsidRPr="00B32DB7">
          <w:rPr>
            <w:rStyle w:val="Lienhypertexte"/>
          </w:rPr>
          <w:t>https://wiki.jasig.org/display/CASUM/Home</w:t>
        </w:r>
      </w:hyperlink>
    </w:p>
    <w:p w:rsidR="00D54113" w:rsidRPr="00B32DB7" w:rsidRDefault="00D54113" w:rsidP="004B2F24">
      <w:pPr>
        <w:pStyle w:val="Titre5"/>
      </w:pPr>
      <w:bookmarkStart w:id="92" w:name="_Toc365552551"/>
      <w:r w:rsidRPr="00B32DB7">
        <w:t>Software used</w:t>
      </w:r>
      <w:bookmarkEnd w:id="92"/>
    </w:p>
    <w:p w:rsidR="00D54113" w:rsidRPr="00B32DB7" w:rsidRDefault="00D54113" w:rsidP="00D54113">
      <w:pPr>
        <w:pStyle w:val="Citationintense"/>
      </w:pPr>
      <w:r w:rsidRPr="00B32DB7">
        <w:t>Table</w:t>
      </w:r>
    </w:p>
    <w:tbl>
      <w:tblPr>
        <w:tblStyle w:val="Trameclaire-Accent11"/>
        <w:tblW w:w="0" w:type="auto"/>
        <w:tblLayout w:type="fixed"/>
        <w:tblLook w:val="0000" w:firstRow="0" w:lastRow="0" w:firstColumn="0" w:lastColumn="0" w:noHBand="0" w:noVBand="0"/>
      </w:tblPr>
      <w:tblGrid>
        <w:gridCol w:w="1951"/>
        <w:gridCol w:w="3291"/>
        <w:gridCol w:w="1245"/>
        <w:gridCol w:w="1276"/>
        <w:gridCol w:w="1523"/>
      </w:tblGrid>
      <w:tr w:rsidR="00D54113" w:rsidRPr="00B32DB7" w:rsidTr="00EF1671">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D54113" w:rsidRPr="00B32DB7" w:rsidRDefault="00D54113" w:rsidP="00EF1671">
            <w:pPr>
              <w:rPr>
                <w:rFonts w:eastAsia="Arial Unicode MS"/>
                <w:b/>
              </w:rPr>
            </w:pPr>
            <w:r w:rsidRPr="00B32DB7">
              <w:rPr>
                <w:b/>
              </w:rPr>
              <w:t>Components</w:t>
            </w:r>
          </w:p>
        </w:tc>
        <w:tc>
          <w:tcPr>
            <w:tcW w:w="3291" w:type="dxa"/>
            <w:noWrap/>
          </w:tcPr>
          <w:p w:rsidR="00D54113" w:rsidRPr="00B32DB7" w:rsidRDefault="00D54113" w:rsidP="00EF1671">
            <w:pPr>
              <w:rPr>
                <w:rFonts w:eastAsia="Arial Unicode MS"/>
                <w:b/>
              </w:rPr>
            </w:pPr>
            <w:r w:rsidRPr="00B32DB7">
              <w:rPr>
                <w:b/>
              </w:rPr>
              <w:t>label</w:t>
            </w:r>
          </w:p>
        </w:tc>
        <w:tc>
          <w:tcPr>
            <w:tcW w:w="1245" w:type="dxa"/>
            <w:noWrap/>
          </w:tcPr>
          <w:p w:rsidR="00D54113" w:rsidRPr="00B32DB7" w:rsidRDefault="00D54113" w:rsidP="00EF1671">
            <w:pPr>
              <w:rPr>
                <w:rFonts w:eastAsia="Arial Unicode MS"/>
                <w:b/>
              </w:rPr>
            </w:pPr>
            <w:r w:rsidRPr="00B32DB7">
              <w:rPr>
                <w:b/>
              </w:rPr>
              <w:t>operator</w:t>
            </w:r>
          </w:p>
        </w:tc>
        <w:tc>
          <w:tcPr>
            <w:tcW w:w="1276" w:type="dxa"/>
            <w:noWrap/>
          </w:tcPr>
          <w:p w:rsidR="00D54113" w:rsidRPr="00B32DB7" w:rsidRDefault="00D54113" w:rsidP="00EF1671">
            <w:pPr>
              <w:rPr>
                <w:rFonts w:eastAsia="Arial Unicode MS"/>
                <w:b/>
              </w:rPr>
            </w:pPr>
            <w:r w:rsidRPr="00B32DB7">
              <w:rPr>
                <w:b/>
              </w:rPr>
              <w:t>support</w:t>
            </w:r>
          </w:p>
        </w:tc>
        <w:tc>
          <w:tcPr>
            <w:tcW w:w="1523" w:type="dxa"/>
            <w:noWrap/>
          </w:tcPr>
          <w:p w:rsidR="00D54113" w:rsidRPr="00B32DB7" w:rsidRDefault="00D54113" w:rsidP="00EF1671">
            <w:pPr>
              <w:rPr>
                <w:rFonts w:eastAsia="Arial Unicode MS"/>
                <w:b/>
              </w:rPr>
            </w:pPr>
            <w:r w:rsidRPr="00B32DB7">
              <w:rPr>
                <w:b/>
              </w:rPr>
              <w:t>Developer / maintainer</w:t>
            </w:r>
          </w:p>
        </w:tc>
      </w:tr>
      <w:tr w:rsidR="00D54113" w:rsidRPr="00B32DB7" w:rsidTr="00EF1671">
        <w:trPr>
          <w:trHeight w:val="255"/>
        </w:trPr>
        <w:tc>
          <w:tcPr>
            <w:tcW w:w="1951" w:type="dxa"/>
            <w:noWrap/>
          </w:tcPr>
          <w:p w:rsidR="00D54113" w:rsidRPr="00B32DB7" w:rsidRDefault="00D54113" w:rsidP="00EF1671">
            <w:r w:rsidRPr="00B32DB7">
              <w:t>LDAP</w:t>
            </w:r>
          </w:p>
        </w:tc>
        <w:tc>
          <w:tcPr>
            <w:tcW w:w="3291" w:type="dxa"/>
            <w:noWrap/>
          </w:tcPr>
          <w:p w:rsidR="00D54113" w:rsidRPr="00B32DB7" w:rsidRDefault="00D54113" w:rsidP="00EF1671">
            <w:r w:rsidRPr="00B32DB7">
              <w:t>LDAP</w:t>
            </w:r>
          </w:p>
        </w:tc>
        <w:tc>
          <w:tcPr>
            <w:tcW w:w="1245" w:type="dxa"/>
            <w:noWrap/>
          </w:tcPr>
          <w:p w:rsidR="00D54113" w:rsidRPr="00B32DB7" w:rsidRDefault="00D54113" w:rsidP="00EF1671">
            <w:r w:rsidRPr="00B32DB7">
              <w:t>CLS</w:t>
            </w:r>
          </w:p>
        </w:tc>
        <w:tc>
          <w:tcPr>
            <w:tcW w:w="1276" w:type="dxa"/>
            <w:noWrap/>
          </w:tcPr>
          <w:p w:rsidR="00D54113" w:rsidRPr="00B32DB7" w:rsidRDefault="00D54113" w:rsidP="00EF1671">
            <w:r w:rsidRPr="00B32DB7">
              <w:t>CLS</w:t>
            </w:r>
          </w:p>
        </w:tc>
        <w:tc>
          <w:tcPr>
            <w:tcW w:w="1523" w:type="dxa"/>
            <w:noWrap/>
          </w:tcPr>
          <w:p w:rsidR="00D54113" w:rsidRPr="00B32DB7" w:rsidRDefault="00D54113" w:rsidP="00EF1671">
            <w:commentRangeStart w:id="93"/>
            <w:r w:rsidRPr="00B32DB7">
              <w:t>?</w:t>
            </w:r>
            <w:commentRangeEnd w:id="93"/>
            <w:r w:rsidRPr="00B32DB7">
              <w:rPr>
                <w:rStyle w:val="Marquedecommentaire"/>
                <w:rFonts w:eastAsia="Times New Roman"/>
                <w:color w:val="auto"/>
              </w:rPr>
              <w:commentReference w:id="93"/>
            </w:r>
          </w:p>
        </w:tc>
      </w:tr>
      <w:tr w:rsidR="00D54113" w:rsidRPr="00B32DB7" w:rsidTr="00EF1671">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D54113" w:rsidRPr="00B32DB7" w:rsidRDefault="00D54113" w:rsidP="00EF1671">
            <w:pPr>
              <w:rPr>
                <w:rFonts w:eastAsia="Arial Unicode MS"/>
              </w:rPr>
            </w:pPr>
            <w:r w:rsidRPr="00B32DB7">
              <w:t>CAS</w:t>
            </w:r>
            <w:r>
              <w:t xml:space="preserve"> Server</w:t>
            </w:r>
          </w:p>
        </w:tc>
        <w:tc>
          <w:tcPr>
            <w:tcW w:w="3291" w:type="dxa"/>
            <w:noWrap/>
          </w:tcPr>
          <w:p w:rsidR="00D54113" w:rsidRPr="00B32DB7" w:rsidRDefault="00D54113" w:rsidP="00EF1671">
            <w:pPr>
              <w:rPr>
                <w:rFonts w:eastAsia="Arial Unicode MS"/>
              </w:rPr>
            </w:pPr>
            <w:r>
              <w:t>A</w:t>
            </w:r>
            <w:r w:rsidRPr="00B32DB7">
              <w:t>uthentication server</w:t>
            </w:r>
          </w:p>
        </w:tc>
        <w:tc>
          <w:tcPr>
            <w:tcW w:w="1245" w:type="dxa"/>
            <w:noWrap/>
          </w:tcPr>
          <w:p w:rsidR="00D54113" w:rsidRPr="00B32DB7" w:rsidRDefault="00D54113" w:rsidP="00EF1671">
            <w:pPr>
              <w:rPr>
                <w:rFonts w:eastAsia="Arial Unicode MS"/>
              </w:rPr>
            </w:pPr>
            <w:r w:rsidRPr="00B32DB7">
              <w:t>CLS</w:t>
            </w:r>
          </w:p>
        </w:tc>
        <w:tc>
          <w:tcPr>
            <w:tcW w:w="1276" w:type="dxa"/>
            <w:noWrap/>
          </w:tcPr>
          <w:p w:rsidR="00D54113" w:rsidRPr="00B32DB7" w:rsidRDefault="00D54113" w:rsidP="00EF1671">
            <w:pPr>
              <w:rPr>
                <w:rFonts w:eastAsia="Arial Unicode MS"/>
              </w:rPr>
            </w:pPr>
            <w:r w:rsidRPr="00B32DB7">
              <w:t>CLS</w:t>
            </w:r>
          </w:p>
        </w:tc>
        <w:tc>
          <w:tcPr>
            <w:tcW w:w="1523" w:type="dxa"/>
            <w:noWrap/>
          </w:tcPr>
          <w:p w:rsidR="00D54113" w:rsidRPr="00B32DB7" w:rsidRDefault="00D54113" w:rsidP="00D54113">
            <w:pPr>
              <w:keepNext/>
              <w:rPr>
                <w:rFonts w:eastAsia="Arial Unicode MS"/>
              </w:rPr>
            </w:pPr>
            <w:r w:rsidRPr="00B32DB7">
              <w:t>EXT (</w:t>
            </w:r>
            <w:r>
              <w:t>Jasig</w:t>
            </w:r>
            <w:r w:rsidRPr="00B32DB7">
              <w:t>)</w:t>
            </w:r>
          </w:p>
        </w:tc>
      </w:tr>
      <w:tr w:rsidR="00D54113" w:rsidRPr="00B32DB7" w:rsidTr="00EF1671">
        <w:trPr>
          <w:trHeight w:val="255"/>
        </w:trPr>
        <w:tc>
          <w:tcPr>
            <w:tcW w:w="1951" w:type="dxa"/>
            <w:noWrap/>
          </w:tcPr>
          <w:p w:rsidR="00D54113" w:rsidRPr="00B32DB7" w:rsidRDefault="00D54113" w:rsidP="00EF1671">
            <w:r w:rsidRPr="00B32DB7">
              <w:t>CAS</w:t>
            </w:r>
            <w:r>
              <w:t xml:space="preserve"> Client</w:t>
            </w:r>
          </w:p>
        </w:tc>
        <w:tc>
          <w:tcPr>
            <w:tcW w:w="3291" w:type="dxa"/>
            <w:noWrap/>
          </w:tcPr>
          <w:p w:rsidR="00D54113" w:rsidRPr="00B32DB7" w:rsidRDefault="00D54113" w:rsidP="00D54113">
            <w:r>
              <w:t>A</w:t>
            </w:r>
            <w:r w:rsidRPr="00B32DB7">
              <w:t xml:space="preserve">uthentication </w:t>
            </w:r>
            <w:r>
              <w:t>client</w:t>
            </w:r>
          </w:p>
        </w:tc>
        <w:tc>
          <w:tcPr>
            <w:tcW w:w="1245" w:type="dxa"/>
            <w:noWrap/>
          </w:tcPr>
          <w:p w:rsidR="00D54113" w:rsidRPr="00B32DB7" w:rsidRDefault="00D54113" w:rsidP="00EF1671">
            <w:r w:rsidRPr="00B32DB7">
              <w:t>CLS</w:t>
            </w:r>
          </w:p>
        </w:tc>
        <w:tc>
          <w:tcPr>
            <w:tcW w:w="1276" w:type="dxa"/>
            <w:noWrap/>
          </w:tcPr>
          <w:p w:rsidR="00D54113" w:rsidRPr="00B32DB7" w:rsidRDefault="00D54113" w:rsidP="00EF1671">
            <w:r w:rsidRPr="00B32DB7">
              <w:t>CLS</w:t>
            </w:r>
          </w:p>
        </w:tc>
        <w:tc>
          <w:tcPr>
            <w:tcW w:w="1523" w:type="dxa"/>
            <w:noWrap/>
          </w:tcPr>
          <w:p w:rsidR="00D54113" w:rsidRPr="00B32DB7" w:rsidRDefault="00D54113" w:rsidP="00EF1671">
            <w:r w:rsidRPr="00B32DB7">
              <w:t>EXT (</w:t>
            </w:r>
            <w:r>
              <w:t>Jasig</w:t>
            </w:r>
            <w:r w:rsidRPr="00B32DB7">
              <w:t>)</w:t>
            </w:r>
          </w:p>
        </w:tc>
      </w:tr>
      <w:tr w:rsidR="00A51692" w:rsidRPr="00B32DB7" w:rsidTr="00EF1671">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A51692" w:rsidRPr="00B32DB7" w:rsidRDefault="00A51692" w:rsidP="00EF1671"/>
        </w:tc>
        <w:tc>
          <w:tcPr>
            <w:tcW w:w="3291" w:type="dxa"/>
            <w:noWrap/>
          </w:tcPr>
          <w:p w:rsidR="00A51692" w:rsidRDefault="00A51692" w:rsidP="00D54113"/>
        </w:tc>
        <w:tc>
          <w:tcPr>
            <w:tcW w:w="1245" w:type="dxa"/>
            <w:noWrap/>
          </w:tcPr>
          <w:p w:rsidR="00A51692" w:rsidRPr="00B32DB7" w:rsidRDefault="00A51692" w:rsidP="00EF1671"/>
        </w:tc>
        <w:tc>
          <w:tcPr>
            <w:tcW w:w="1276" w:type="dxa"/>
            <w:noWrap/>
          </w:tcPr>
          <w:p w:rsidR="00A51692" w:rsidRPr="00B32DB7" w:rsidRDefault="00A51692" w:rsidP="00EF1671"/>
        </w:tc>
        <w:tc>
          <w:tcPr>
            <w:tcW w:w="1523" w:type="dxa"/>
            <w:noWrap/>
          </w:tcPr>
          <w:p w:rsidR="00A51692" w:rsidRPr="00B32DB7" w:rsidRDefault="00A51692" w:rsidP="00EF1671"/>
        </w:tc>
      </w:tr>
    </w:tbl>
    <w:p w:rsidR="00D54113" w:rsidRPr="00B32DB7" w:rsidRDefault="00A51692" w:rsidP="00D54113">
      <w:r>
        <w:tab/>
      </w:r>
    </w:p>
    <w:p w:rsidR="00D54113" w:rsidRPr="00B32DB7" w:rsidRDefault="00D54113" w:rsidP="00D54113">
      <w:pPr>
        <w:pStyle w:val="Citationintense"/>
      </w:pPr>
      <w:r w:rsidRPr="00B32DB7">
        <w:t>Description</w:t>
      </w:r>
    </w:p>
    <w:p w:rsidR="00D54113" w:rsidRPr="00B32DB7" w:rsidRDefault="00D54113" w:rsidP="00D54113">
      <w:pPr>
        <w:pStyle w:val="Titre6"/>
        <w:rPr>
          <w:lang w:val="en-GB"/>
        </w:rPr>
      </w:pPr>
      <w:r w:rsidRPr="00B32DB7">
        <w:rPr>
          <w:lang w:val="en-GB"/>
        </w:rPr>
        <w:t>Functions provided, requirements</w:t>
      </w:r>
    </w:p>
    <w:p w:rsidR="00D54113" w:rsidRDefault="00D54113" w:rsidP="00D54113">
      <w:r w:rsidRPr="00B32DB7">
        <w:t>The Central Authentication Service (CAS) is a single sign-on protocol for the web. Its purpose is to permit a user to access multiple applications while providing their credentials (such as login and password) only once. It also allows web applications to authenticate users without gaining access to a user's security credentials, such as a password. The name CAS also refers to a software package that implements this protocol.</w:t>
      </w:r>
    </w:p>
    <w:p w:rsidR="00D54113" w:rsidRDefault="00D54113" w:rsidP="004B2F24">
      <w:pPr>
        <w:pStyle w:val="Titre6"/>
      </w:pPr>
      <w:r w:rsidRPr="00B32DB7">
        <w:lastRenderedPageBreak/>
        <w:t>Architecture context</w:t>
      </w:r>
    </w:p>
    <w:p w:rsidR="00D54113" w:rsidRDefault="00C55DAE" w:rsidP="00D54113">
      <w:pPr>
        <w:keepNext/>
        <w:jc w:val="center"/>
      </w:pPr>
      <w:r w:rsidRPr="00C55DAE">
        <w:rPr>
          <w:noProof/>
          <w:lang w:val="fr-FR" w:eastAsia="fr-FR"/>
        </w:rPr>
        <w:drawing>
          <wp:inline distT="0" distB="0" distL="0" distR="0">
            <wp:extent cx="5759450" cy="4843618"/>
            <wp:effectExtent l="19050" t="0" r="0" b="0"/>
            <wp:docPr id="1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5759450" cy="4843618"/>
                    </a:xfrm>
                    <a:prstGeom prst="rect">
                      <a:avLst/>
                    </a:prstGeom>
                    <a:noFill/>
                    <a:ln w="9525">
                      <a:noFill/>
                      <a:miter lim="800000"/>
                      <a:headEnd/>
                      <a:tailEnd/>
                    </a:ln>
                  </pic:spPr>
                </pic:pic>
              </a:graphicData>
            </a:graphic>
          </wp:inline>
        </w:drawing>
      </w:r>
      <w:r w:rsidR="00724586" w:rsidRPr="00724586">
        <w:t xml:space="preserve"> </w:t>
      </w:r>
    </w:p>
    <w:p w:rsidR="00D54113" w:rsidRPr="00101443" w:rsidRDefault="00D54113" w:rsidP="00D54113">
      <w:pPr>
        <w:pStyle w:val="Lgende"/>
      </w:pPr>
      <w:bookmarkStart w:id="94" w:name="_Toc365552472"/>
      <w:r>
        <w:t xml:space="preserve">Figure </w:t>
      </w:r>
      <w:r w:rsidR="00086262">
        <w:fldChar w:fldCharType="begin"/>
      </w:r>
      <w:r w:rsidR="00086262">
        <w:instrText xml:space="preserve"> SEQ Figure \* ARABIC </w:instrText>
      </w:r>
      <w:r w:rsidR="00086262">
        <w:fldChar w:fldCharType="separate"/>
      </w:r>
      <w:r w:rsidR="00FE42B4">
        <w:rPr>
          <w:noProof/>
        </w:rPr>
        <w:t>8</w:t>
      </w:r>
      <w:r w:rsidR="00086262">
        <w:rPr>
          <w:noProof/>
        </w:rPr>
        <w:fldChar w:fldCharType="end"/>
      </w:r>
      <w:r>
        <w:t xml:space="preserve"> - CAS V2 architecture view</w:t>
      </w:r>
      <w:bookmarkEnd w:id="94"/>
    </w:p>
    <w:p w:rsidR="00D54113" w:rsidRPr="00B32DB7" w:rsidRDefault="00D54113" w:rsidP="00D54113">
      <w:r>
        <w:t xml:space="preserve">MyOcean authentication relies on the </w:t>
      </w:r>
      <w:r w:rsidRPr="005B6809">
        <w:t xml:space="preserve">CAS 2 </w:t>
      </w:r>
      <w:r>
        <w:t>a</w:t>
      </w:r>
      <w:r w:rsidRPr="005B6809">
        <w:t>rchitecture</w:t>
      </w:r>
      <w:r>
        <w:t xml:space="preserve"> (see </w:t>
      </w:r>
      <w:hyperlink r:id="rId24" w:history="1">
        <w:r w:rsidRPr="00486327">
          <w:rPr>
            <w:rStyle w:val="Lienhypertexte"/>
          </w:rPr>
          <w:t>http://www.jasig.org/cas/cas2-architecture</w:t>
        </w:r>
      </w:hyperlink>
      <w:r>
        <w:t>).</w:t>
      </w:r>
    </w:p>
    <w:p w:rsidR="00D54113" w:rsidRDefault="00D54113" w:rsidP="00D54113">
      <w:r w:rsidRPr="00C671E1">
        <w:t>CAS system architect</w:t>
      </w:r>
      <w:r>
        <w:t>ure has two physical components: CAS Server and CAS client. They</w:t>
      </w:r>
      <w:r w:rsidRPr="00C671E1">
        <w:t xml:space="preserve"> communicate</w:t>
      </w:r>
      <w:r>
        <w:t xml:space="preserve"> through an https protocol.</w:t>
      </w:r>
    </w:p>
    <w:p w:rsidR="00724586" w:rsidRDefault="00724586" w:rsidP="00D54113">
      <w:r>
        <w:t>CAS Authentication is involved in:</w:t>
      </w:r>
    </w:p>
    <w:p w:rsidR="00724586" w:rsidRDefault="00724586" w:rsidP="005F58C6">
      <w:pPr>
        <w:pStyle w:val="Paragraphedeliste"/>
        <w:numPr>
          <w:ilvl w:val="0"/>
          <w:numId w:val="2"/>
        </w:numPr>
      </w:pPr>
      <w:r>
        <w:t>User administration by Service Desk</w:t>
      </w:r>
    </w:p>
    <w:p w:rsidR="00724586" w:rsidRDefault="00724586" w:rsidP="005F58C6">
      <w:pPr>
        <w:pStyle w:val="Paragraphedeliste"/>
        <w:numPr>
          <w:ilvl w:val="0"/>
          <w:numId w:val="2"/>
        </w:numPr>
      </w:pPr>
      <w:r>
        <w:t>Dissemination units by MyOcean users</w:t>
      </w:r>
    </w:p>
    <w:p w:rsidR="00724586" w:rsidRDefault="00724586" w:rsidP="005F58C6">
      <w:pPr>
        <w:pStyle w:val="Paragraphedeliste"/>
        <w:numPr>
          <w:ilvl w:val="0"/>
          <w:numId w:val="2"/>
        </w:numPr>
      </w:pPr>
      <w:r>
        <w:t>Dissemination units by MyOcean Web Portal, in the downloading flow</w:t>
      </w:r>
    </w:p>
    <w:p w:rsidR="00724586" w:rsidRDefault="00C623B2" w:rsidP="00C623B2">
      <w:pPr>
        <w:shd w:val="clear" w:color="auto" w:fill="F2F2F2" w:themeFill="background1" w:themeFillShade="F2"/>
      </w:pPr>
      <w:r>
        <w:rPr>
          <w:b/>
          <w:u w:val="single"/>
        </w:rPr>
        <w:t>Note</w:t>
      </w:r>
      <w:r w:rsidR="00C55DAE">
        <w:t xml:space="preserve">: </w:t>
      </w:r>
      <w:r w:rsidR="00454726">
        <w:t>From</w:t>
      </w:r>
      <w:r w:rsidR="00C55DAE">
        <w:t xml:space="preserve"> MyOcean Web Portal, in the user registration flow doesn’t use CAS Authentication, but HTTP Basic Authentication (the login/password pair is a generic administrator one).</w:t>
      </w:r>
    </w:p>
    <w:p w:rsidR="00D54113" w:rsidRPr="00FE7E24" w:rsidRDefault="00D54113" w:rsidP="00FE7E24">
      <w:pPr>
        <w:pStyle w:val="Titre7"/>
      </w:pPr>
      <w:bookmarkStart w:id="95" w:name="_Ref355099786"/>
      <w:r w:rsidRPr="00FE7E24">
        <w:lastRenderedPageBreak/>
        <w:t>CAS Server</w:t>
      </w:r>
      <w:bookmarkEnd w:id="95"/>
    </w:p>
    <w:p w:rsidR="00D54113" w:rsidRDefault="00D54113" w:rsidP="00D54113">
      <w:r w:rsidRPr="009F10AA">
        <w:t>The CAS server application is Java servlet whose primary responsibility is to authenticate users and grant access to CAS-enabled services</w:t>
      </w:r>
      <w:r>
        <w:t xml:space="preserve"> (i.e. </w:t>
      </w:r>
      <w:r w:rsidRPr="009F10AA">
        <w:t xml:space="preserve">CAS </w:t>
      </w:r>
      <w:r>
        <w:t>C</w:t>
      </w:r>
      <w:r w:rsidRPr="009F10AA">
        <w:t>lients</w:t>
      </w:r>
      <w:r>
        <w:t>)</w:t>
      </w:r>
      <w:r w:rsidRPr="009F10AA">
        <w:t xml:space="preserve">, by issuing and validating tickets. </w:t>
      </w:r>
    </w:p>
    <w:p w:rsidR="00D54113" w:rsidRDefault="00D54113" w:rsidP="00D54113">
      <w:r w:rsidRPr="009F10AA">
        <w:t xml:space="preserve">An SSO session is created when the server issues a ticket-granting ticket (TGT) to the user upon successful login. </w:t>
      </w:r>
    </w:p>
    <w:p w:rsidR="00D54113" w:rsidRDefault="00D54113" w:rsidP="00D54113">
      <w:r w:rsidRPr="009F10AA">
        <w:t xml:space="preserve">A service ticket (ST) is issued to a service at the user's request via browser redirects using the TGT as a token. </w:t>
      </w:r>
    </w:p>
    <w:p w:rsidR="00D54113" w:rsidRDefault="00D54113" w:rsidP="00D54113">
      <w:r w:rsidRPr="009F10AA">
        <w:t>The ST is subsequently validated at the CAS server via back-channel communication.</w:t>
      </w:r>
    </w:p>
    <w:p w:rsidR="004B2F24" w:rsidRDefault="004B2F24" w:rsidP="004B2F24">
      <w:r>
        <w:t>In MyOcean, CAS Server uses the LDAP Authentication Handler to authenticate the credentials.</w:t>
      </w:r>
      <w:r w:rsidR="00454726" w:rsidRPr="00454726">
        <w:t xml:space="preserve"> </w:t>
      </w:r>
      <w:r w:rsidR="00454726">
        <w:t xml:space="preserve">The MyOcean </w:t>
      </w:r>
      <w:r w:rsidR="00454726" w:rsidRPr="00B32DB7">
        <w:t>user</w:t>
      </w:r>
      <w:r w:rsidR="00454726">
        <w:t>s</w:t>
      </w:r>
      <w:r w:rsidR="00454726" w:rsidRPr="00B32DB7">
        <w:t xml:space="preserve"> </w:t>
      </w:r>
      <w:r w:rsidR="00454726">
        <w:t>are</w:t>
      </w:r>
      <w:r w:rsidR="00454726" w:rsidRPr="00B32DB7">
        <w:t xml:space="preserve"> stored in LDAP</w:t>
      </w:r>
      <w:r w:rsidR="00454726">
        <w:t xml:space="preserve"> database.</w:t>
      </w:r>
    </w:p>
    <w:p w:rsidR="00DF06E6" w:rsidRDefault="00DF06E6" w:rsidP="004B2F24">
      <w:r>
        <w:t xml:space="preserve">In MyOcean, it is necessary to pull additional LDAP attributes (i.e. profile, status) into the CAS principal (i.e. user object). </w:t>
      </w:r>
      <w:r w:rsidRPr="00DF06E6">
        <w:t xml:space="preserve">In order to populate </w:t>
      </w:r>
      <w:r>
        <w:t>LDAP</w:t>
      </w:r>
      <w:r w:rsidRPr="00DF06E6">
        <w:t xml:space="preserve"> attributes through the authentication</w:t>
      </w:r>
      <w:r>
        <w:t xml:space="preserve">, the CAS server files must be fit (see </w:t>
      </w:r>
      <w:hyperlink r:id="rId25" w:anchor="End-to-endWindowsExample-ConfiguringtheSSOServer" w:history="1">
        <w:r w:rsidRPr="00486327">
          <w:rPr>
            <w:rStyle w:val="Lienhypertexte"/>
          </w:rPr>
          <w:t>https://wiki.jasig.org/display/CASUM/End-to-end+Windows+Example#End-to-endWindowsExample-ConfiguringtheSSOServer</w:t>
        </w:r>
      </w:hyperlink>
      <w:r>
        <w:t>).</w:t>
      </w:r>
    </w:p>
    <w:p w:rsidR="004B2F24" w:rsidRPr="00B32DB7" w:rsidRDefault="004B2F24" w:rsidP="004B2F24">
      <w:r w:rsidRPr="00B32DB7">
        <w:t xml:space="preserve">LDAP component is implemented by an </w:t>
      </w:r>
      <w:r w:rsidRPr="00B32DB7">
        <w:rPr>
          <w:b/>
        </w:rPr>
        <w:t>OpenLDAP</w:t>
      </w:r>
      <w:r w:rsidRPr="00B32DB7">
        <w:t>, version 2.4.22, running on CentOS 5.3</w:t>
      </w:r>
    </w:p>
    <w:p w:rsidR="00D54113" w:rsidRDefault="00D54113" w:rsidP="00D54113">
      <w:r>
        <w:t xml:space="preserve">CAS Server release is </w:t>
      </w:r>
      <w:r w:rsidRPr="003D7138">
        <w:rPr>
          <w:b/>
        </w:rPr>
        <w:t>3.3.5</w:t>
      </w:r>
      <w:r>
        <w:rPr>
          <w:b/>
        </w:rPr>
        <w:t>.</w:t>
      </w:r>
      <w:r w:rsidRPr="003D7138">
        <w:t xml:space="preserve">  CAS </w:t>
      </w:r>
      <w:r>
        <w:t>Server must be configured to with optional package “</w:t>
      </w:r>
      <w:r w:rsidRPr="003D7138">
        <w:t>cas-server-integration-restlet</w:t>
      </w:r>
      <w:r>
        <w:t xml:space="preserve">” to provide CAS RESTful interface for client applications which need to programmatically access CAS (see </w:t>
      </w:r>
      <w:hyperlink r:id="rId26" w:history="1">
        <w:r w:rsidRPr="00486327">
          <w:rPr>
            <w:rStyle w:val="Lienhypertexte"/>
          </w:rPr>
          <w:t>https://wiki.jasig.org/display/CASUM/RESTful+API</w:t>
        </w:r>
      </w:hyperlink>
      <w:r>
        <w:t>).</w:t>
      </w:r>
    </w:p>
    <w:p w:rsidR="00CB7013" w:rsidRDefault="00CB7013" w:rsidP="00D54113">
      <w:r>
        <w:t xml:space="preserve">Important information on TGT/PGT expiration could be found at </w:t>
      </w:r>
      <w:hyperlink r:id="rId27" w:history="1">
        <w:r w:rsidRPr="007D353E">
          <w:rPr>
            <w:rStyle w:val="Lienhypertexte"/>
          </w:rPr>
          <w:t>https://wiki.jasig.org/display/CASUM/Ticket+Expiration+Policy</w:t>
        </w:r>
      </w:hyperlink>
      <w:r>
        <w:t xml:space="preserve">. </w:t>
      </w:r>
    </w:p>
    <w:p w:rsidR="00D54113" w:rsidRPr="009F10AA" w:rsidRDefault="00D54113" w:rsidP="00320099">
      <w:pPr>
        <w:pStyle w:val="Titre7"/>
      </w:pPr>
      <w:r w:rsidRPr="009F10AA">
        <w:t xml:space="preserve">CAS </w:t>
      </w:r>
      <w:r>
        <w:t>Client</w:t>
      </w:r>
    </w:p>
    <w:p w:rsidR="00D54113" w:rsidRDefault="00D54113" w:rsidP="00D54113">
      <w:r>
        <w:t xml:space="preserve">A CAS client is any CAS-enabled application (e.g. Dissemination Subsetter, User Management Administration) that can communicate with the CAS server. A CAS client is also a software package that can be integrated with applications in order to communicate with the CAS server. </w:t>
      </w:r>
    </w:p>
    <w:p w:rsidR="00D54113" w:rsidRDefault="00D54113" w:rsidP="00D54113">
      <w:r>
        <w:t xml:space="preserve">CAS Client release is </w:t>
      </w:r>
      <w:r w:rsidRPr="004732D6">
        <w:rPr>
          <w:b/>
        </w:rPr>
        <w:t>3.1.11-PATCH-CLS.</w:t>
      </w:r>
      <w:r w:rsidRPr="003D7138">
        <w:t xml:space="preserve"> </w:t>
      </w:r>
    </w:p>
    <w:p w:rsidR="00D54113" w:rsidRPr="009F10AA" w:rsidRDefault="00D54113" w:rsidP="00320099">
      <w:pPr>
        <w:pStyle w:val="Titre7"/>
      </w:pPr>
      <w:r w:rsidRPr="009F10AA">
        <w:t xml:space="preserve">CAS </w:t>
      </w:r>
      <w:r>
        <w:t>Protocol</w:t>
      </w:r>
    </w:p>
    <w:p w:rsidR="00D54113" w:rsidRDefault="00D54113" w:rsidP="00D54113">
      <w:r>
        <w:t xml:space="preserve">The CAS protocol is a simple and powerful ticket-based protocol exclusively for CAS. The CAS protocol </w:t>
      </w:r>
      <w:r w:rsidRPr="00664E5F">
        <w:rPr>
          <w:b/>
        </w:rPr>
        <w:t>version 2</w:t>
      </w:r>
      <w:r>
        <w:t xml:space="preserve"> is used in MyOcean; it is an XML-based protocol. A complete protocol specification may be found at </w:t>
      </w:r>
      <w:hyperlink r:id="rId28" w:history="1">
        <w:r>
          <w:rPr>
            <w:rStyle w:val="Lienhypertexte"/>
          </w:rPr>
          <w:t>http://www.jasig.org/cas/protocol</w:t>
        </w:r>
      </w:hyperlink>
      <w:r>
        <w:t>.</w:t>
      </w:r>
    </w:p>
    <w:p w:rsidR="008529F5" w:rsidRPr="009F10AA" w:rsidRDefault="008529F5" w:rsidP="00320099">
      <w:pPr>
        <w:pStyle w:val="Titre7"/>
      </w:pPr>
      <w:r w:rsidRPr="009F10AA">
        <w:lastRenderedPageBreak/>
        <w:t xml:space="preserve">CAS </w:t>
      </w:r>
      <w:r>
        <w:t>Attributes</w:t>
      </w:r>
    </w:p>
    <w:p w:rsidR="008529F5" w:rsidRDefault="008529F5" w:rsidP="008529F5">
      <w:pPr>
        <w:rPr>
          <w:lang w:val="en-US"/>
        </w:rPr>
      </w:pPr>
      <w:r>
        <w:rPr>
          <w:lang w:val="en-US"/>
        </w:rPr>
        <w:t xml:space="preserve">CAS is able </w:t>
      </w:r>
      <w:r>
        <w:rPr>
          <w:rStyle w:val="hps"/>
        </w:rPr>
        <w:t>to provide</w:t>
      </w:r>
      <w:r>
        <w:t xml:space="preserve"> </w:t>
      </w:r>
      <w:r>
        <w:rPr>
          <w:rStyle w:val="hps"/>
        </w:rPr>
        <w:t>attributes</w:t>
      </w:r>
      <w:r>
        <w:t xml:space="preserve"> </w:t>
      </w:r>
      <w:r>
        <w:rPr>
          <w:rStyle w:val="hps"/>
        </w:rPr>
        <w:t>from the</w:t>
      </w:r>
      <w:r>
        <w:t xml:space="preserve"> </w:t>
      </w:r>
      <w:r>
        <w:rPr>
          <w:rStyle w:val="hps"/>
        </w:rPr>
        <w:t>LDAP</w:t>
      </w:r>
      <w:r>
        <w:rPr>
          <w:lang w:val="en-US"/>
        </w:rPr>
        <w:t xml:space="preserve"> database. For instance, the CAS server is configured so as to retrieve user LDAP relevant attributes of the user access rights (authorization): “profiles” and “status” attributes.</w:t>
      </w:r>
    </w:p>
    <w:p w:rsidR="008529F5" w:rsidRDefault="008529F5" w:rsidP="008529F5">
      <w:pPr>
        <w:rPr>
          <w:lang w:val="en-US"/>
        </w:rPr>
      </w:pPr>
      <w:r>
        <w:rPr>
          <w:lang w:val="en-US"/>
        </w:rPr>
        <w:t xml:space="preserve">See also “CAS and attributes”: </w:t>
      </w:r>
      <w:hyperlink r:id="rId29" w:history="1">
        <w:r w:rsidRPr="00486327">
          <w:rPr>
            <w:rStyle w:val="Lienhypertexte"/>
            <w:lang w:val="en-US"/>
          </w:rPr>
          <w:t>https://wiki.jasig.org/display/CASUM/Attributes</w:t>
        </w:r>
      </w:hyperlink>
      <w:r>
        <w:rPr>
          <w:lang w:val="en-US"/>
        </w:rPr>
        <w:t xml:space="preserve"> </w:t>
      </w:r>
    </w:p>
    <w:p w:rsidR="00DA32A0" w:rsidRDefault="00DA32A0" w:rsidP="008529F5">
      <w:pPr>
        <w:rPr>
          <w:lang w:val="en-US"/>
        </w:rPr>
      </w:pPr>
    </w:p>
    <w:p w:rsidR="00DA32A0" w:rsidRDefault="00DA32A0" w:rsidP="00DA32A0">
      <w:pPr>
        <w:shd w:val="clear" w:color="auto" w:fill="F2F2F2" w:themeFill="background1" w:themeFillShade="F2"/>
        <w:rPr>
          <w:lang w:val="en-US"/>
        </w:rPr>
      </w:pPr>
      <w:r w:rsidRPr="00DA32A0">
        <w:rPr>
          <w:lang w:val="en-US"/>
        </w:rPr>
        <w:t>A sequence diagram, showing how CAS Authentication works, is explained in section “</w:t>
      </w:r>
      <w:r w:rsidR="00086262">
        <w:fldChar w:fldCharType="begin"/>
      </w:r>
      <w:r w:rsidR="00086262">
        <w:instrText xml:space="preserve"> REF _Ref354649277 \r \h  \* MERGEFORMAT </w:instrText>
      </w:r>
      <w:r w:rsidR="00086262">
        <w:fldChar w:fldCharType="separate"/>
      </w:r>
      <w:ins w:id="96" w:author="dearith" w:date="2013-08-29T15:08:00Z">
        <w:r w:rsidR="003E07B6" w:rsidRPr="003E07B6">
          <w:rPr>
            <w:lang w:val="en-US"/>
            <w:rPrChange w:id="97" w:author="dearith" w:date="2013-08-29T15:08:00Z">
              <w:rPr/>
            </w:rPrChange>
          </w:rPr>
          <w:t>5.1.3.2.1</w:t>
        </w:r>
      </w:ins>
      <w:del w:id="98" w:author="dearith" w:date="2013-08-29T15:08:00Z">
        <w:r w:rsidR="00C82D1C" w:rsidRPr="00C82D1C" w:rsidDel="00FE42B4">
          <w:rPr>
            <w:lang w:val="en-US"/>
          </w:rPr>
          <w:delText>5.1.3.2.1</w:delText>
        </w:r>
      </w:del>
      <w:r w:rsidR="00086262">
        <w:fldChar w:fldCharType="end"/>
      </w:r>
      <w:r w:rsidRPr="00DA32A0">
        <w:rPr>
          <w:lang w:val="en-US"/>
        </w:rPr>
        <w:t xml:space="preserve"> </w:t>
      </w:r>
      <w:r w:rsidR="00086262">
        <w:fldChar w:fldCharType="begin"/>
      </w:r>
      <w:r w:rsidR="00086262">
        <w:instrText xml:space="preserve"> REF _Ref354649282 \h  \* MERGEFORMAT </w:instrText>
      </w:r>
      <w:r w:rsidR="00086262">
        <w:fldChar w:fldCharType="separate"/>
      </w:r>
      <w:ins w:id="99" w:author="dearith" w:date="2013-08-29T15:08:00Z">
        <w:r w:rsidR="003E07B6" w:rsidRPr="003E07B6">
          <w:rPr>
            <w:lang w:val="en-US"/>
            <w:rPrChange w:id="100" w:author="dearith" w:date="2013-08-29T15:08:00Z">
              <w:rPr>
                <w:lang w:val="fr-FR"/>
              </w:rPr>
            </w:rPrChange>
          </w:rPr>
          <w:t>EI_MIS_AUTHENTICATION_AUTHORIZATION&lt;CAS_CLIENT&gt;</w:t>
        </w:r>
      </w:ins>
      <w:del w:id="101" w:author="dearith" w:date="2013-08-29T15:08:00Z">
        <w:r w:rsidR="00C82D1C" w:rsidRPr="00C82D1C" w:rsidDel="00FE42B4">
          <w:rPr>
            <w:lang w:val="en-US"/>
          </w:rPr>
          <w:delText>EI_MIS_AUTHENTICATION_AUTHORIZATION&lt;CAS_CLIENT&gt;</w:delText>
        </w:r>
      </w:del>
      <w:r w:rsidR="00086262">
        <w:fldChar w:fldCharType="end"/>
      </w:r>
      <w:r w:rsidRPr="00DA32A0">
        <w:rPr>
          <w:lang w:val="en-US"/>
        </w:rPr>
        <w:t xml:space="preserve">”, page </w:t>
      </w:r>
      <w:r w:rsidR="003E07B6" w:rsidRPr="00DA32A0">
        <w:rPr>
          <w:lang w:val="en-US"/>
        </w:rPr>
        <w:fldChar w:fldCharType="begin"/>
      </w:r>
      <w:r w:rsidRPr="00DA32A0">
        <w:rPr>
          <w:lang w:val="en-US"/>
        </w:rPr>
        <w:instrText xml:space="preserve"> PAGEREF _Ref354649290 \h </w:instrText>
      </w:r>
      <w:r w:rsidR="003E07B6" w:rsidRPr="00DA32A0">
        <w:rPr>
          <w:lang w:val="en-US"/>
        </w:rPr>
      </w:r>
      <w:r w:rsidR="003E07B6" w:rsidRPr="00DA32A0">
        <w:rPr>
          <w:lang w:val="en-US"/>
        </w:rPr>
        <w:fldChar w:fldCharType="separate"/>
      </w:r>
      <w:ins w:id="102" w:author="dearith" w:date="2013-08-29T15:08:00Z">
        <w:r w:rsidR="00FE42B4">
          <w:rPr>
            <w:noProof/>
            <w:lang w:val="en-US"/>
          </w:rPr>
          <w:t>36</w:t>
        </w:r>
      </w:ins>
      <w:del w:id="103" w:author="dearith" w:date="2013-08-29T15:08:00Z">
        <w:r w:rsidR="00C82D1C" w:rsidDel="00FE42B4">
          <w:rPr>
            <w:noProof/>
            <w:lang w:val="en-US"/>
          </w:rPr>
          <w:delText>35</w:delText>
        </w:r>
      </w:del>
      <w:r w:rsidR="003E07B6" w:rsidRPr="00DA32A0">
        <w:rPr>
          <w:lang w:val="en-US"/>
        </w:rPr>
        <w:fldChar w:fldCharType="end"/>
      </w:r>
      <w:r w:rsidRPr="00DA32A0">
        <w:rPr>
          <w:lang w:val="en-US"/>
        </w:rPr>
        <w:t>.</w:t>
      </w:r>
    </w:p>
    <w:p w:rsidR="00D54113" w:rsidRPr="00B32DB7" w:rsidDel="00FD5B3D" w:rsidRDefault="00D54113" w:rsidP="00D54113">
      <w:pPr>
        <w:rPr>
          <w:del w:id="104" w:author="dearith" w:date="2013-04-23T14:09:00Z"/>
        </w:rPr>
      </w:pPr>
      <w:del w:id="105" w:author="dearith" w:date="2013-04-23T14:09:00Z">
        <w:r w:rsidRPr="00B32DB7" w:rsidDel="00FD5B3D">
          <w:delText>CAS relies on a ticket granting system. The user is identified in a CAS web page, and gets a ticket granting the user a session in every web application connected to the CAS system.</w:delText>
        </w:r>
      </w:del>
    </w:p>
    <w:p w:rsidR="00D54113" w:rsidRPr="00B32DB7" w:rsidDel="00FD5B3D" w:rsidRDefault="00D54113" w:rsidP="00D54113">
      <w:pPr>
        <w:rPr>
          <w:del w:id="106" w:author="dearith" w:date="2013-04-23T14:09:00Z"/>
        </w:rPr>
      </w:pPr>
      <w:del w:id="107" w:author="dearith" w:date="2013-04-23T14:09:00Z">
        <w:r w:rsidRPr="00B32DB7" w:rsidDel="00FD5B3D">
          <w:delText>The standard use case is:</w:delText>
        </w:r>
      </w:del>
    </w:p>
    <w:p w:rsidR="00D54113" w:rsidRPr="00B32DB7" w:rsidDel="00FD5B3D" w:rsidRDefault="00D54113" w:rsidP="00D54113">
      <w:pPr>
        <w:rPr>
          <w:del w:id="108" w:author="dearith" w:date="2013-04-23T14:09:00Z"/>
        </w:rPr>
      </w:pPr>
      <w:del w:id="109" w:author="dearith" w:date="2013-04-23T14:09:00Z">
        <w:r w:rsidRPr="00B32DB7" w:rsidDel="00FD5B3D">
          <w:delText>Let’s say we have a CAS server configured and an application with a CAS client.</w:delText>
        </w:r>
      </w:del>
    </w:p>
    <w:p w:rsidR="00D54113" w:rsidRPr="00B32DB7" w:rsidDel="00FD5B3D" w:rsidRDefault="005810F2" w:rsidP="00D54113">
      <w:pPr>
        <w:keepNext/>
        <w:rPr>
          <w:del w:id="110" w:author="dearith" w:date="2013-04-23T14:09:00Z"/>
        </w:rPr>
      </w:pPr>
      <w:del w:id="111" w:author="dearith" w:date="2013-04-23T14:09:00Z">
        <w:r>
          <w:rPr>
            <w:noProof/>
            <w:lang w:val="fr-FR" w:eastAsia="fr-FR"/>
          </w:rPr>
          <w:drawing>
            <wp:inline distT="0" distB="0" distL="0" distR="0">
              <wp:extent cx="5759450" cy="3374772"/>
              <wp:effectExtent l="19050" t="0" r="0" b="0"/>
              <wp:docPr id="15"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cstate="print"/>
                      <a:srcRect/>
                      <a:stretch>
                        <a:fillRect/>
                      </a:stretch>
                    </pic:blipFill>
                    <pic:spPr bwMode="auto">
                      <a:xfrm>
                        <a:off x="0" y="0"/>
                        <a:ext cx="5759450" cy="3374772"/>
                      </a:xfrm>
                      <a:prstGeom prst="rect">
                        <a:avLst/>
                      </a:prstGeom>
                      <a:noFill/>
                      <a:ln w="9525">
                        <a:noFill/>
                        <a:miter lim="800000"/>
                        <a:headEnd/>
                        <a:tailEnd/>
                      </a:ln>
                    </pic:spPr>
                  </pic:pic>
                </a:graphicData>
              </a:graphic>
            </wp:inline>
          </w:drawing>
        </w:r>
      </w:del>
    </w:p>
    <w:p w:rsidR="00D54113" w:rsidRPr="00B32DB7" w:rsidDel="00FD5B3D" w:rsidRDefault="00D54113" w:rsidP="00D54113">
      <w:pPr>
        <w:pStyle w:val="Lgende"/>
        <w:rPr>
          <w:del w:id="112" w:author="dearith" w:date="2013-04-23T14:09:00Z"/>
        </w:rPr>
      </w:pPr>
      <w:del w:id="113" w:author="dearith" w:date="2013-04-23T14:09:00Z">
        <w:r w:rsidRPr="00B32DB7" w:rsidDel="00FD5B3D">
          <w:delText xml:space="preserve">Figure </w:delText>
        </w:r>
        <w:r w:rsidR="003E07B6" w:rsidDel="00FD5B3D">
          <w:fldChar w:fldCharType="begin"/>
        </w:r>
        <w:r w:rsidR="00711C9C" w:rsidDel="00FD5B3D">
          <w:delInstrText xml:space="preserve"> SEQ Figure \* ARABIC </w:delInstrText>
        </w:r>
        <w:r w:rsidR="003E07B6" w:rsidDel="00FD5B3D">
          <w:fldChar w:fldCharType="separate"/>
        </w:r>
      </w:del>
      <w:del w:id="114" w:author="dearith" w:date="2013-04-22T14:38:00Z">
        <w:r w:rsidDel="00F872FD">
          <w:rPr>
            <w:noProof/>
          </w:rPr>
          <w:delText>11</w:delText>
        </w:r>
      </w:del>
      <w:del w:id="115" w:author="dearith" w:date="2013-04-23T14:09:00Z">
        <w:r w:rsidR="003E07B6" w:rsidDel="00FD5B3D">
          <w:fldChar w:fldCharType="end"/>
        </w:r>
        <w:r w:rsidRPr="00B32DB7" w:rsidDel="00FD5B3D">
          <w:delText>: CAS authentication use case diagram</w:delText>
        </w:r>
      </w:del>
    </w:p>
    <w:p w:rsidR="00D54113" w:rsidRPr="00B32DB7" w:rsidDel="00FD5B3D" w:rsidRDefault="00D54113" w:rsidP="00D54113">
      <w:pPr>
        <w:rPr>
          <w:del w:id="116" w:author="dearith" w:date="2013-04-23T14:12:00Z"/>
        </w:rPr>
      </w:pPr>
      <w:del w:id="117" w:author="dearith" w:date="2013-04-23T14:12:00Z">
        <w:r w:rsidRPr="00B32DB7" w:rsidDel="00FD5B3D">
          <w:delText>In MyOcean the CAS authentication is valid for the dissemination gateway, Atoll-is and Atoll-web-admin components.</w:delText>
        </w:r>
      </w:del>
    </w:p>
    <w:p w:rsidR="00D54113" w:rsidRPr="00B32DB7" w:rsidRDefault="00D54113" w:rsidP="00D54113"/>
    <w:p w:rsidR="00D54113" w:rsidRPr="00B32DB7" w:rsidRDefault="00D54113" w:rsidP="00D8626D">
      <w:pPr>
        <w:pStyle w:val="Titre5"/>
      </w:pPr>
      <w:bookmarkStart w:id="118" w:name="_Toc365552552"/>
      <w:r w:rsidRPr="00B32DB7">
        <w:lastRenderedPageBreak/>
        <w:t>Interfaces</w:t>
      </w:r>
      <w:bookmarkEnd w:id="118"/>
    </w:p>
    <w:p w:rsidR="00706F78" w:rsidRDefault="00706F78" w:rsidP="00706F78">
      <w:r w:rsidRPr="00706F78">
        <w:rPr>
          <w:highlight w:val="yellow"/>
        </w:rPr>
        <w:t>Describe only interfaces of CAS Server. Interfaces of CAS Client are described in the appropriate section of this document or in other appropriate ADD documents (e.g. dissemination gateway ADD)</w:t>
      </w:r>
      <w:r w:rsidR="00D8626D">
        <w:t>.</w:t>
      </w:r>
    </w:p>
    <w:p w:rsidR="00D8626D" w:rsidRDefault="00D8626D" w:rsidP="00706F78">
      <w:r>
        <w:t xml:space="preserve">The CAS Server interfaces are described in Jasig documention </w:t>
      </w:r>
      <w:proofErr w:type="gramStart"/>
      <w:r>
        <w:t xml:space="preserve">at  </w:t>
      </w:r>
      <w:proofErr w:type="gramEnd"/>
      <w:r w:rsidR="00086262">
        <w:fldChar w:fldCharType="begin"/>
      </w:r>
      <w:r w:rsidR="00086262">
        <w:instrText xml:space="preserve"> HYPERLINK "https://wiki.jasig.org/display/CASUM/Home" </w:instrText>
      </w:r>
      <w:r w:rsidR="00086262">
        <w:fldChar w:fldCharType="separate"/>
      </w:r>
      <w:r w:rsidRPr="00486327">
        <w:rPr>
          <w:rStyle w:val="Lienhypertexte"/>
        </w:rPr>
        <w:t>https://wiki.jasig.org/display/CASUM/Home</w:t>
      </w:r>
      <w:r w:rsidR="00086262">
        <w:rPr>
          <w:rStyle w:val="Lienhypertexte"/>
        </w:rPr>
        <w:fldChar w:fldCharType="end"/>
      </w:r>
      <w:r>
        <w:t>.</w:t>
      </w:r>
    </w:p>
    <w:p w:rsidR="002760DE" w:rsidRDefault="002760DE" w:rsidP="002760DE">
      <w:pPr>
        <w:pStyle w:val="Titre4"/>
      </w:pPr>
      <w:bookmarkStart w:id="119" w:name="_Toc365552553"/>
      <w:r>
        <w:t>HTTP Basic Authentication</w:t>
      </w:r>
      <w:bookmarkEnd w:id="119"/>
    </w:p>
    <w:p w:rsidR="002760DE" w:rsidRDefault="0039653F" w:rsidP="0039653F">
      <w:pPr>
        <w:rPr>
          <w:lang w:val="en-US"/>
        </w:rPr>
      </w:pPr>
      <w:r>
        <w:rPr>
          <w:lang w:val="en-US"/>
        </w:rPr>
        <w:t xml:space="preserve">When a user wants to register to MyOcean, he </w:t>
      </w:r>
      <w:proofErr w:type="gramStart"/>
      <w:r>
        <w:rPr>
          <w:lang w:val="en-US"/>
        </w:rPr>
        <w:t>connect</w:t>
      </w:r>
      <w:proofErr w:type="gramEnd"/>
      <w:r>
        <w:rPr>
          <w:lang w:val="en-US"/>
        </w:rPr>
        <w:t xml:space="preserve"> to MyOcean Web Portal, fill and validate the registration form. Then MyOcean Web Portal requests the User Management Back-end (atoll-is) to register the user. The connection uses an</w:t>
      </w:r>
      <w:r w:rsidR="002760DE">
        <w:rPr>
          <w:lang w:val="en-US"/>
        </w:rPr>
        <w:t xml:space="preserve"> HTTP basic authentication, using </w:t>
      </w:r>
      <w:r w:rsidR="002760DE" w:rsidRPr="00DD4F9C">
        <w:rPr>
          <w:lang w:val="en-US"/>
        </w:rPr>
        <w:t>an HTTP user agent to provide a us</w:t>
      </w:r>
      <w:r w:rsidR="002760DE">
        <w:rPr>
          <w:lang w:val="en-US"/>
        </w:rPr>
        <w:t>er name and password when sending</w:t>
      </w:r>
      <w:r w:rsidR="002760DE" w:rsidRPr="00DD4F9C">
        <w:rPr>
          <w:lang w:val="en-US"/>
        </w:rPr>
        <w:t xml:space="preserve"> a request.</w:t>
      </w:r>
    </w:p>
    <w:p w:rsidR="002760DE" w:rsidRDefault="00C623B2" w:rsidP="00C623B2">
      <w:pPr>
        <w:shd w:val="clear" w:color="auto" w:fill="F2F2F2" w:themeFill="background1" w:themeFillShade="F2"/>
      </w:pPr>
      <w:r w:rsidRPr="00C623B2">
        <w:rPr>
          <w:b/>
          <w:u w:val="single"/>
        </w:rPr>
        <w:t>Note</w:t>
      </w:r>
      <w:r w:rsidR="0039653F">
        <w:t xml:space="preserve">: </w:t>
      </w:r>
      <w:r w:rsidR="002760DE">
        <w:t>The user registration confirmation doesn’t need any authentication.</w:t>
      </w:r>
    </w:p>
    <w:p w:rsidR="002760DE" w:rsidRDefault="00E33BB5" w:rsidP="00E33BB5">
      <w:pPr>
        <w:jc w:val="center"/>
      </w:pPr>
      <w:r w:rsidRPr="00E33BB5">
        <w:rPr>
          <w:noProof/>
          <w:lang w:val="fr-FR" w:eastAsia="fr-FR"/>
        </w:rPr>
        <w:drawing>
          <wp:inline distT="0" distB="0" distL="0" distR="0">
            <wp:extent cx="2971429" cy="4007144"/>
            <wp:effectExtent l="19050" t="0" r="371"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2971429" cy="4007144"/>
                    </a:xfrm>
                    <a:prstGeom prst="rect">
                      <a:avLst/>
                    </a:prstGeom>
                    <a:noFill/>
                    <a:ln w="9525">
                      <a:noFill/>
                      <a:miter lim="800000"/>
                      <a:headEnd/>
                      <a:tailEnd/>
                    </a:ln>
                  </pic:spPr>
                </pic:pic>
              </a:graphicData>
            </a:graphic>
          </wp:inline>
        </w:drawing>
      </w:r>
    </w:p>
    <w:p w:rsidR="00E33BB5" w:rsidRPr="00101443" w:rsidRDefault="00E33BB5" w:rsidP="00E33BB5">
      <w:pPr>
        <w:pStyle w:val="Lgende"/>
      </w:pPr>
      <w:bookmarkStart w:id="120" w:name="_Toc365552473"/>
      <w:r>
        <w:t xml:space="preserve">Figure </w:t>
      </w:r>
      <w:r w:rsidR="00086262">
        <w:fldChar w:fldCharType="begin"/>
      </w:r>
      <w:r w:rsidR="00086262">
        <w:instrText xml:space="preserve"> SEQ Figure \* ARABIC </w:instrText>
      </w:r>
      <w:r w:rsidR="00086262">
        <w:fldChar w:fldCharType="separate"/>
      </w:r>
      <w:r w:rsidR="00FE42B4">
        <w:rPr>
          <w:noProof/>
        </w:rPr>
        <w:t>9</w:t>
      </w:r>
      <w:r w:rsidR="00086262">
        <w:rPr>
          <w:noProof/>
        </w:rPr>
        <w:fldChar w:fldCharType="end"/>
      </w:r>
      <w:r>
        <w:t xml:space="preserve"> – HTTP Basic Authentication overview</w:t>
      </w:r>
      <w:bookmarkEnd w:id="120"/>
    </w:p>
    <w:p w:rsidR="002760DE" w:rsidRPr="00B32DB7" w:rsidRDefault="002760DE" w:rsidP="002760DE">
      <w:pPr>
        <w:pStyle w:val="Titre4"/>
        <w:rPr>
          <w:ins w:id="121" w:author="dearith" w:date="2013-04-18T16:31:00Z"/>
        </w:rPr>
      </w:pPr>
      <w:bookmarkStart w:id="122" w:name="_Toc365552554"/>
      <w:ins w:id="123" w:author="dearith" w:date="2013-04-18T16:32:00Z">
        <w:r>
          <w:t>VSFTP</w:t>
        </w:r>
      </w:ins>
      <w:ins w:id="124" w:author="dearith" w:date="2013-04-18T16:31:00Z">
        <w:r w:rsidRPr="00B32DB7">
          <w:t xml:space="preserve"> Authentication</w:t>
        </w:r>
        <w:bookmarkEnd w:id="122"/>
      </w:ins>
    </w:p>
    <w:p w:rsidR="002760DE" w:rsidRPr="00D54113" w:rsidRDefault="002760DE" w:rsidP="002760DE">
      <w:r w:rsidRPr="00706F78">
        <w:rPr>
          <w:highlight w:val="yellow"/>
        </w:rPr>
        <w:t>Authentication for VSFTP Server is describe in the Dissemination Gateway ADD document</w:t>
      </w:r>
    </w:p>
    <w:p w:rsidR="006B0143" w:rsidRPr="00B32DB7" w:rsidRDefault="006B0143" w:rsidP="006B0143">
      <w:pPr>
        <w:pStyle w:val="Titre3"/>
      </w:pPr>
      <w:bookmarkStart w:id="125" w:name="_Toc365552555"/>
      <w:r w:rsidRPr="00B32DB7">
        <w:lastRenderedPageBreak/>
        <w:t xml:space="preserve">User </w:t>
      </w:r>
      <w:r w:rsidR="00B52CEF" w:rsidRPr="00B32DB7">
        <w:t>management</w:t>
      </w:r>
      <w:ins w:id="126" w:author="dearith" w:date="2013-04-18T16:20:00Z">
        <w:r w:rsidR="00D54113">
          <w:t xml:space="preserve"> administration</w:t>
        </w:r>
      </w:ins>
      <w:bookmarkEnd w:id="125"/>
    </w:p>
    <w:p w:rsidR="003D4868" w:rsidRPr="00B32DB7" w:rsidRDefault="003D4868" w:rsidP="003D4868">
      <w:r w:rsidRPr="00B32DB7">
        <w:t>The Business directory contains all data associated to the users. Incidents, Problems, Events, Transaction accounting data are available from this business directory.</w:t>
      </w:r>
    </w:p>
    <w:p w:rsidR="003D4868" w:rsidRPr="00B32DB7" w:rsidRDefault="003D4868" w:rsidP="003D4868">
      <w:r w:rsidRPr="00B32DB7">
        <w:t>From a CIS point of view, the Business directory is not exactly in the perimeter of the MIS. It is an external Customer Relationship Management (CRM) tool managed directly by the Service Desk. However, CIS must manage a dedicated interface to exchange info with it. The format and the content of the file exported by the User Directory should be compatible with the Service Desk CRM tool.</w:t>
      </w:r>
    </w:p>
    <w:p w:rsidR="003D4868" w:rsidRPr="00B32DB7" w:rsidRDefault="003D4868" w:rsidP="003D4868">
      <w:r w:rsidRPr="00B32DB7">
        <w:t>Only interfaces with this CRM tool need to be described.</w:t>
      </w:r>
    </w:p>
    <w:p w:rsidR="003D4868" w:rsidRPr="00B32DB7" w:rsidRDefault="003D4868" w:rsidP="003D4868">
      <w:r w:rsidRPr="00B32DB7">
        <w:t>The authorization logical component is in charge of the rights attributed to a user. Rights are defined by the profile of the user. Here is a list of access according to the profiles:</w:t>
      </w:r>
    </w:p>
    <w:p w:rsidR="003D4868" w:rsidRPr="00B32DB7" w:rsidRDefault="003D4868" w:rsidP="0043036A">
      <w:pPr>
        <w:pStyle w:val="Paragraphedeliste"/>
        <w:numPr>
          <w:ilvl w:val="0"/>
          <w:numId w:val="8"/>
        </w:numPr>
      </w:pPr>
      <w:r w:rsidRPr="00B32DB7">
        <w:t>Guest : discovering features</w:t>
      </w:r>
    </w:p>
    <w:p w:rsidR="003D4868" w:rsidRPr="00B32DB7" w:rsidRDefault="003D4868" w:rsidP="0043036A">
      <w:pPr>
        <w:pStyle w:val="Paragraphedeliste"/>
        <w:numPr>
          <w:ilvl w:val="0"/>
          <w:numId w:val="8"/>
        </w:numPr>
      </w:pPr>
      <w:r w:rsidRPr="00B32DB7">
        <w:t>External : discovering features and download “Core Product”</w:t>
      </w:r>
    </w:p>
    <w:p w:rsidR="003D4868" w:rsidRPr="00B32DB7" w:rsidRDefault="003D4868" w:rsidP="0043036A">
      <w:pPr>
        <w:pStyle w:val="Paragraphedeliste"/>
        <w:numPr>
          <w:ilvl w:val="0"/>
          <w:numId w:val="8"/>
        </w:numPr>
      </w:pPr>
      <w:r w:rsidRPr="00B32DB7">
        <w:t>Major Account : discovering features and download “Core Product” and “Specific Core Product”</w:t>
      </w:r>
    </w:p>
    <w:p w:rsidR="003D4868" w:rsidRPr="00B32DB7" w:rsidRDefault="003D4868" w:rsidP="003D4868">
      <w:r w:rsidRPr="00B32DB7">
        <w:t>Internal: discovering features,</w:t>
      </w:r>
      <w:r w:rsidR="00A603ED">
        <w:t xml:space="preserve"> </w:t>
      </w:r>
      <w:r w:rsidRPr="00B32DB7">
        <w:t>download “Intermediate Product” and access to internal interfaces (contributor role).</w:t>
      </w:r>
    </w:p>
    <w:p w:rsidR="003D4868" w:rsidRPr="00B32DB7" w:rsidRDefault="003D4868" w:rsidP="003D4868">
      <w:pPr>
        <w:pStyle w:val="Titre4"/>
        <w:rPr>
          <w:lang w:val="en-GB"/>
        </w:rPr>
      </w:pPr>
      <w:bookmarkStart w:id="127" w:name="_Toc365552556"/>
      <w:r w:rsidRPr="00B32DB7">
        <w:rPr>
          <w:lang w:val="en-GB"/>
        </w:rPr>
        <w:t>Software used</w:t>
      </w:r>
      <w:bookmarkEnd w:id="127"/>
    </w:p>
    <w:p w:rsidR="00DA6C38" w:rsidRPr="00B32DB7" w:rsidRDefault="00DA6C38" w:rsidP="00DA6C38">
      <w:pPr>
        <w:pStyle w:val="Citationintense"/>
      </w:pPr>
      <w:r w:rsidRPr="00B32DB7">
        <w:t>Table</w:t>
      </w:r>
    </w:p>
    <w:tbl>
      <w:tblPr>
        <w:tblStyle w:val="Trameclaire-Accent11"/>
        <w:tblW w:w="0" w:type="auto"/>
        <w:tblLayout w:type="fixed"/>
        <w:tblLook w:val="0000" w:firstRow="0" w:lastRow="0" w:firstColumn="0" w:lastColumn="0" w:noHBand="0" w:noVBand="0"/>
      </w:tblPr>
      <w:tblGrid>
        <w:gridCol w:w="1951"/>
        <w:gridCol w:w="3291"/>
        <w:gridCol w:w="1245"/>
        <w:gridCol w:w="1276"/>
        <w:gridCol w:w="1523"/>
      </w:tblGrid>
      <w:tr w:rsidR="007B7BB9" w:rsidRPr="00B32DB7" w:rsidTr="007B7BB9">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7B7BB9" w:rsidRPr="00B32DB7" w:rsidRDefault="007B7BB9" w:rsidP="007B7BB9">
            <w:pPr>
              <w:rPr>
                <w:rFonts w:eastAsia="Arial Unicode MS"/>
                <w:b/>
              </w:rPr>
            </w:pPr>
            <w:r w:rsidRPr="00B32DB7">
              <w:rPr>
                <w:b/>
              </w:rPr>
              <w:t>Components</w:t>
            </w:r>
          </w:p>
        </w:tc>
        <w:tc>
          <w:tcPr>
            <w:tcW w:w="3291" w:type="dxa"/>
            <w:noWrap/>
          </w:tcPr>
          <w:p w:rsidR="007B7BB9" w:rsidRPr="00B32DB7" w:rsidRDefault="007B7BB9" w:rsidP="007B7BB9">
            <w:pPr>
              <w:rPr>
                <w:rFonts w:eastAsia="Arial Unicode MS"/>
                <w:b/>
              </w:rPr>
            </w:pPr>
            <w:r w:rsidRPr="00B32DB7">
              <w:rPr>
                <w:b/>
              </w:rPr>
              <w:t>label</w:t>
            </w:r>
          </w:p>
        </w:tc>
        <w:tc>
          <w:tcPr>
            <w:tcW w:w="1245" w:type="dxa"/>
            <w:noWrap/>
          </w:tcPr>
          <w:p w:rsidR="007B7BB9" w:rsidRPr="00B32DB7" w:rsidRDefault="007B7BB9" w:rsidP="007B7BB9">
            <w:pPr>
              <w:rPr>
                <w:rFonts w:eastAsia="Arial Unicode MS"/>
                <w:b/>
              </w:rPr>
            </w:pPr>
            <w:r w:rsidRPr="00B32DB7">
              <w:rPr>
                <w:b/>
              </w:rPr>
              <w:t>operator</w:t>
            </w:r>
          </w:p>
        </w:tc>
        <w:tc>
          <w:tcPr>
            <w:tcW w:w="1276" w:type="dxa"/>
            <w:noWrap/>
          </w:tcPr>
          <w:p w:rsidR="007B7BB9" w:rsidRPr="00B32DB7" w:rsidRDefault="007B7BB9" w:rsidP="007B7BB9">
            <w:pPr>
              <w:rPr>
                <w:rFonts w:eastAsia="Arial Unicode MS"/>
                <w:b/>
              </w:rPr>
            </w:pPr>
            <w:r w:rsidRPr="00B32DB7">
              <w:rPr>
                <w:b/>
              </w:rPr>
              <w:t>support</w:t>
            </w:r>
          </w:p>
        </w:tc>
        <w:tc>
          <w:tcPr>
            <w:tcW w:w="1523" w:type="dxa"/>
            <w:noWrap/>
          </w:tcPr>
          <w:p w:rsidR="007B7BB9" w:rsidRPr="00B32DB7" w:rsidRDefault="007B7BB9" w:rsidP="007B7BB9">
            <w:pPr>
              <w:rPr>
                <w:rFonts w:eastAsia="Arial Unicode MS"/>
                <w:b/>
              </w:rPr>
            </w:pPr>
            <w:r w:rsidRPr="00B32DB7">
              <w:rPr>
                <w:b/>
              </w:rPr>
              <w:t>Developer / maintainer</w:t>
            </w:r>
          </w:p>
        </w:tc>
      </w:tr>
      <w:tr w:rsidR="007B7BB9" w:rsidRPr="00B32DB7" w:rsidTr="007B7BB9">
        <w:trPr>
          <w:trHeight w:val="255"/>
        </w:trPr>
        <w:tc>
          <w:tcPr>
            <w:tcW w:w="1951" w:type="dxa"/>
            <w:noWrap/>
          </w:tcPr>
          <w:p w:rsidR="007B7BB9" w:rsidRPr="00B32DB7" w:rsidRDefault="00F872FD" w:rsidP="007B7BB9">
            <w:pPr>
              <w:rPr>
                <w:rFonts w:eastAsia="Arial Unicode MS"/>
              </w:rPr>
            </w:pPr>
            <w:r>
              <w:t>Atoll-is</w:t>
            </w:r>
          </w:p>
        </w:tc>
        <w:tc>
          <w:tcPr>
            <w:tcW w:w="3291" w:type="dxa"/>
            <w:noWrap/>
          </w:tcPr>
          <w:p w:rsidR="007B7BB9" w:rsidRPr="00B32DB7" w:rsidRDefault="007B7BB9" w:rsidP="007B7BB9">
            <w:pPr>
              <w:rPr>
                <w:rFonts w:eastAsia="Arial Unicode MS"/>
              </w:rPr>
            </w:pPr>
            <w:r w:rsidRPr="00B32DB7">
              <w:t>User management</w:t>
            </w:r>
            <w:r w:rsidR="00A603ED">
              <w:t xml:space="preserve"> back-end</w:t>
            </w:r>
            <w:r w:rsidRPr="00B32DB7">
              <w:t xml:space="preserve"> web</w:t>
            </w:r>
            <w:r w:rsidR="00A603ED">
              <w:t xml:space="preserve"> </w:t>
            </w:r>
            <w:r w:rsidRPr="00B32DB7">
              <w:t>services</w:t>
            </w:r>
          </w:p>
        </w:tc>
        <w:tc>
          <w:tcPr>
            <w:tcW w:w="1245" w:type="dxa"/>
            <w:noWrap/>
          </w:tcPr>
          <w:p w:rsidR="007B7BB9" w:rsidRPr="00B32DB7" w:rsidRDefault="007B7BB9" w:rsidP="007B7BB9">
            <w:pPr>
              <w:rPr>
                <w:rFonts w:eastAsia="Arial Unicode MS"/>
              </w:rPr>
            </w:pPr>
            <w:r w:rsidRPr="00B32DB7">
              <w:t>CLS</w:t>
            </w:r>
          </w:p>
        </w:tc>
        <w:tc>
          <w:tcPr>
            <w:tcW w:w="1276" w:type="dxa"/>
            <w:noWrap/>
          </w:tcPr>
          <w:p w:rsidR="007B7BB9" w:rsidRPr="00B32DB7" w:rsidRDefault="007B7BB9" w:rsidP="007B7BB9">
            <w:pPr>
              <w:rPr>
                <w:rFonts w:eastAsia="Arial Unicode MS"/>
              </w:rPr>
            </w:pPr>
            <w:r w:rsidRPr="00B32DB7">
              <w:t>CLS</w:t>
            </w:r>
          </w:p>
        </w:tc>
        <w:tc>
          <w:tcPr>
            <w:tcW w:w="1523" w:type="dxa"/>
            <w:noWrap/>
          </w:tcPr>
          <w:p w:rsidR="007B7BB9" w:rsidRPr="00B32DB7" w:rsidRDefault="007B7BB9" w:rsidP="007B7BB9">
            <w:pPr>
              <w:rPr>
                <w:rFonts w:eastAsia="Arial Unicode MS"/>
              </w:rPr>
            </w:pPr>
            <w:r w:rsidRPr="00B32DB7">
              <w:t>CLS</w:t>
            </w:r>
          </w:p>
        </w:tc>
      </w:tr>
      <w:tr w:rsidR="007B7BB9" w:rsidRPr="00B32DB7" w:rsidTr="007B7BB9">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7B7BB9" w:rsidRPr="00F872FD" w:rsidRDefault="00F872FD" w:rsidP="007B7BB9">
            <w:r>
              <w:t>Atoll-web-admin</w:t>
            </w:r>
          </w:p>
        </w:tc>
        <w:tc>
          <w:tcPr>
            <w:tcW w:w="3291" w:type="dxa"/>
            <w:noWrap/>
          </w:tcPr>
          <w:p w:rsidR="007B7BB9" w:rsidRPr="00B32DB7" w:rsidRDefault="007B7BB9" w:rsidP="007B7BB9">
            <w:r w:rsidRPr="00B32DB7">
              <w:t xml:space="preserve">User management </w:t>
            </w:r>
            <w:r w:rsidR="00A603ED">
              <w:t xml:space="preserve">font-end </w:t>
            </w:r>
            <w:r w:rsidRPr="00B32DB7">
              <w:t>interface</w:t>
            </w:r>
            <w:r w:rsidR="00A603ED">
              <w:t xml:space="preserve"> </w:t>
            </w:r>
          </w:p>
        </w:tc>
        <w:tc>
          <w:tcPr>
            <w:tcW w:w="1245" w:type="dxa"/>
            <w:noWrap/>
          </w:tcPr>
          <w:p w:rsidR="007B7BB9" w:rsidRPr="00B32DB7" w:rsidRDefault="007B7BB9" w:rsidP="007B7BB9">
            <w:r w:rsidRPr="00B32DB7">
              <w:t>CLS</w:t>
            </w:r>
          </w:p>
        </w:tc>
        <w:tc>
          <w:tcPr>
            <w:tcW w:w="1276" w:type="dxa"/>
            <w:noWrap/>
          </w:tcPr>
          <w:p w:rsidR="007B7BB9" w:rsidRPr="00B32DB7" w:rsidRDefault="007B7BB9" w:rsidP="007B7BB9">
            <w:r w:rsidRPr="00B32DB7">
              <w:t>CLS</w:t>
            </w:r>
          </w:p>
        </w:tc>
        <w:tc>
          <w:tcPr>
            <w:tcW w:w="1523" w:type="dxa"/>
            <w:noWrap/>
          </w:tcPr>
          <w:p w:rsidR="007B7BB9" w:rsidRPr="00B32DB7" w:rsidRDefault="007B7BB9" w:rsidP="007B7BB9">
            <w:r w:rsidRPr="00B32DB7">
              <w:t>CLS</w:t>
            </w:r>
          </w:p>
        </w:tc>
      </w:tr>
      <w:tr w:rsidR="007B7BB9" w:rsidRPr="00B32DB7" w:rsidTr="007B7BB9">
        <w:trPr>
          <w:trHeight w:val="255"/>
        </w:trPr>
        <w:tc>
          <w:tcPr>
            <w:tcW w:w="1951" w:type="dxa"/>
            <w:noWrap/>
          </w:tcPr>
          <w:p w:rsidR="007B7BB9" w:rsidRPr="00B32DB7" w:rsidRDefault="007B7BB9" w:rsidP="007B7BB9">
            <w:r w:rsidRPr="00B32DB7">
              <w:t>LDAP</w:t>
            </w:r>
          </w:p>
        </w:tc>
        <w:tc>
          <w:tcPr>
            <w:tcW w:w="3291" w:type="dxa"/>
            <w:noWrap/>
          </w:tcPr>
          <w:p w:rsidR="007B7BB9" w:rsidRPr="00B32DB7" w:rsidRDefault="007B7BB9" w:rsidP="007B7BB9">
            <w:r w:rsidRPr="00B32DB7">
              <w:t>LDAP</w:t>
            </w:r>
          </w:p>
        </w:tc>
        <w:tc>
          <w:tcPr>
            <w:tcW w:w="1245" w:type="dxa"/>
            <w:noWrap/>
          </w:tcPr>
          <w:p w:rsidR="007B7BB9" w:rsidRPr="00B32DB7" w:rsidRDefault="007B7BB9" w:rsidP="007B7BB9">
            <w:r w:rsidRPr="00B32DB7">
              <w:t>CLS</w:t>
            </w:r>
          </w:p>
        </w:tc>
        <w:tc>
          <w:tcPr>
            <w:tcW w:w="1276" w:type="dxa"/>
            <w:noWrap/>
          </w:tcPr>
          <w:p w:rsidR="007B7BB9" w:rsidRPr="00B32DB7" w:rsidRDefault="007B7BB9" w:rsidP="007B7BB9">
            <w:r w:rsidRPr="00B32DB7">
              <w:t>CLS</w:t>
            </w:r>
          </w:p>
        </w:tc>
        <w:tc>
          <w:tcPr>
            <w:tcW w:w="1523" w:type="dxa"/>
            <w:noWrap/>
          </w:tcPr>
          <w:p w:rsidR="007B7BB9" w:rsidRPr="00B32DB7" w:rsidRDefault="007B7BB9" w:rsidP="007B7BB9">
            <w:commentRangeStart w:id="128"/>
            <w:r w:rsidRPr="00B32DB7">
              <w:t>?</w:t>
            </w:r>
            <w:commentRangeEnd w:id="128"/>
            <w:r w:rsidRPr="00B32DB7">
              <w:rPr>
                <w:rStyle w:val="Marquedecommentaire"/>
                <w:rFonts w:eastAsia="Times New Roman"/>
                <w:color w:val="auto"/>
              </w:rPr>
              <w:commentReference w:id="128"/>
            </w:r>
          </w:p>
        </w:tc>
      </w:tr>
      <w:tr w:rsidR="006250CB" w:rsidRPr="00B32DB7" w:rsidTr="006250CB">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6250CB" w:rsidRPr="00B32DB7" w:rsidRDefault="006250CB" w:rsidP="006250CB">
            <w:pPr>
              <w:rPr>
                <w:rFonts w:eastAsia="Arial Unicode MS"/>
              </w:rPr>
            </w:pPr>
            <w:commentRangeStart w:id="129"/>
            <w:r w:rsidRPr="00B32DB7">
              <w:t>CRM Tool</w:t>
            </w:r>
          </w:p>
        </w:tc>
        <w:tc>
          <w:tcPr>
            <w:tcW w:w="3291" w:type="dxa"/>
            <w:noWrap/>
          </w:tcPr>
          <w:p w:rsidR="006250CB" w:rsidRPr="00B32DB7" w:rsidRDefault="006250CB" w:rsidP="006250CB">
            <w:pPr>
              <w:rPr>
                <w:rFonts w:eastAsia="Arial Unicode MS"/>
              </w:rPr>
            </w:pPr>
            <w:r w:rsidRPr="00B32DB7">
              <w:t>Customer Relationship Management tool</w:t>
            </w:r>
          </w:p>
        </w:tc>
        <w:tc>
          <w:tcPr>
            <w:tcW w:w="1245" w:type="dxa"/>
            <w:noWrap/>
          </w:tcPr>
          <w:p w:rsidR="006250CB" w:rsidRPr="00B32DB7" w:rsidRDefault="006250CB" w:rsidP="006250CB">
            <w:pPr>
              <w:rPr>
                <w:rFonts w:eastAsia="Arial Unicode MS"/>
              </w:rPr>
            </w:pPr>
            <w:r w:rsidRPr="00B32DB7">
              <w:t>Mercator Ocean</w:t>
            </w:r>
          </w:p>
        </w:tc>
        <w:tc>
          <w:tcPr>
            <w:tcW w:w="1276" w:type="dxa"/>
            <w:noWrap/>
          </w:tcPr>
          <w:p w:rsidR="006250CB" w:rsidRPr="00B32DB7" w:rsidRDefault="006250CB" w:rsidP="006250CB">
            <w:pPr>
              <w:rPr>
                <w:rFonts w:eastAsia="Arial Unicode MS"/>
              </w:rPr>
            </w:pPr>
            <w:r w:rsidRPr="00B32DB7">
              <w:t>?</w:t>
            </w:r>
          </w:p>
        </w:tc>
        <w:tc>
          <w:tcPr>
            <w:tcW w:w="1523" w:type="dxa"/>
            <w:noWrap/>
          </w:tcPr>
          <w:p w:rsidR="006250CB" w:rsidRPr="00B32DB7" w:rsidRDefault="006250CB" w:rsidP="006250CB">
            <w:pPr>
              <w:rPr>
                <w:rFonts w:eastAsia="Arial Unicode MS"/>
              </w:rPr>
            </w:pPr>
            <w:r w:rsidRPr="00B32DB7">
              <w:t>?</w:t>
            </w:r>
            <w:commentRangeEnd w:id="129"/>
            <w:r w:rsidR="00F872FD">
              <w:rPr>
                <w:rStyle w:val="Marquedecommentaire"/>
                <w:rFonts w:eastAsia="Times New Roman"/>
                <w:color w:val="auto"/>
              </w:rPr>
              <w:commentReference w:id="129"/>
            </w:r>
          </w:p>
        </w:tc>
      </w:tr>
      <w:tr w:rsidR="006250CB" w:rsidRPr="00B32DB7" w:rsidTr="006250CB">
        <w:trPr>
          <w:trHeight w:val="255"/>
        </w:trPr>
        <w:tc>
          <w:tcPr>
            <w:tcW w:w="1951" w:type="dxa"/>
            <w:noWrap/>
          </w:tcPr>
          <w:p w:rsidR="006250CB" w:rsidRPr="00B32DB7" w:rsidRDefault="006250CB" w:rsidP="006250CB">
            <w:pPr>
              <w:rPr>
                <w:rFonts w:eastAsia="Arial Unicode MS"/>
              </w:rPr>
            </w:pPr>
            <w:r w:rsidRPr="00B32DB7">
              <w:t>CAS</w:t>
            </w:r>
            <w:r w:rsidR="00D54113">
              <w:t xml:space="preserve"> Client</w:t>
            </w:r>
          </w:p>
        </w:tc>
        <w:tc>
          <w:tcPr>
            <w:tcW w:w="3291" w:type="dxa"/>
            <w:noWrap/>
          </w:tcPr>
          <w:p w:rsidR="006250CB" w:rsidRPr="00B32DB7" w:rsidRDefault="00D54113" w:rsidP="00D54113">
            <w:pPr>
              <w:rPr>
                <w:rFonts w:eastAsia="Arial Unicode MS"/>
              </w:rPr>
            </w:pPr>
            <w:r>
              <w:t>Authentication Client</w:t>
            </w:r>
          </w:p>
        </w:tc>
        <w:tc>
          <w:tcPr>
            <w:tcW w:w="1245" w:type="dxa"/>
            <w:noWrap/>
          </w:tcPr>
          <w:p w:rsidR="006250CB" w:rsidRPr="00B32DB7" w:rsidRDefault="006250CB" w:rsidP="006250CB">
            <w:pPr>
              <w:rPr>
                <w:rFonts w:eastAsia="Arial Unicode MS"/>
              </w:rPr>
            </w:pPr>
            <w:r w:rsidRPr="00B32DB7">
              <w:t>CLS</w:t>
            </w:r>
          </w:p>
        </w:tc>
        <w:tc>
          <w:tcPr>
            <w:tcW w:w="1276" w:type="dxa"/>
            <w:noWrap/>
          </w:tcPr>
          <w:p w:rsidR="006250CB" w:rsidRPr="00B32DB7" w:rsidRDefault="006250CB" w:rsidP="006250CB">
            <w:pPr>
              <w:rPr>
                <w:rFonts w:eastAsia="Arial Unicode MS"/>
              </w:rPr>
            </w:pPr>
            <w:r w:rsidRPr="00B32DB7">
              <w:t>CLS</w:t>
            </w:r>
          </w:p>
        </w:tc>
        <w:tc>
          <w:tcPr>
            <w:tcW w:w="1523" w:type="dxa"/>
            <w:noWrap/>
          </w:tcPr>
          <w:p w:rsidR="006250CB" w:rsidRPr="00B32DB7" w:rsidRDefault="006250CB" w:rsidP="00D54113">
            <w:pPr>
              <w:keepNext/>
              <w:rPr>
                <w:rFonts w:eastAsia="Arial Unicode MS"/>
              </w:rPr>
            </w:pPr>
            <w:r w:rsidRPr="00B32DB7">
              <w:t>EXT (</w:t>
            </w:r>
            <w:r w:rsidR="00D54113">
              <w:t>Jasig</w:t>
            </w:r>
            <w:r w:rsidRPr="00B32DB7">
              <w:t>)</w:t>
            </w:r>
          </w:p>
        </w:tc>
      </w:tr>
      <w:tr w:rsidR="00DB72DD" w:rsidRPr="00B32DB7" w:rsidTr="00EF1671">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DB72DD" w:rsidRPr="00B32DB7" w:rsidRDefault="00DB72DD" w:rsidP="00EF1671">
            <w:r>
              <w:t>PostgreSQL</w:t>
            </w:r>
          </w:p>
        </w:tc>
        <w:tc>
          <w:tcPr>
            <w:tcW w:w="3291" w:type="dxa"/>
            <w:noWrap/>
          </w:tcPr>
          <w:p w:rsidR="00DB72DD" w:rsidRDefault="00DB72DD" w:rsidP="00EF1671">
            <w:pPr>
              <w:jc w:val="left"/>
            </w:pPr>
            <w:r>
              <w:rPr>
                <w:rStyle w:val="st"/>
              </w:rPr>
              <w:t>Relational DBMS</w:t>
            </w:r>
          </w:p>
        </w:tc>
        <w:tc>
          <w:tcPr>
            <w:tcW w:w="1245" w:type="dxa"/>
            <w:noWrap/>
          </w:tcPr>
          <w:p w:rsidR="00DB72DD" w:rsidRPr="00B32DB7" w:rsidRDefault="00DB72DD" w:rsidP="00EF1671">
            <w:r>
              <w:t>CLS</w:t>
            </w:r>
          </w:p>
        </w:tc>
        <w:tc>
          <w:tcPr>
            <w:tcW w:w="1276" w:type="dxa"/>
            <w:noWrap/>
          </w:tcPr>
          <w:p w:rsidR="00DB72DD" w:rsidRPr="00B32DB7" w:rsidRDefault="00DB72DD" w:rsidP="00EF1671">
            <w:r>
              <w:t>CLS</w:t>
            </w:r>
          </w:p>
        </w:tc>
        <w:tc>
          <w:tcPr>
            <w:tcW w:w="1523" w:type="dxa"/>
            <w:noWrap/>
          </w:tcPr>
          <w:p w:rsidR="00DB72DD" w:rsidRPr="00B32DB7" w:rsidRDefault="00DB72DD" w:rsidP="00EF1671">
            <w:pPr>
              <w:keepNext/>
            </w:pPr>
            <w:r>
              <w:t>?</w:t>
            </w:r>
          </w:p>
        </w:tc>
      </w:tr>
      <w:tr w:rsidR="00A51692" w:rsidRPr="00B32DB7" w:rsidTr="006250CB">
        <w:trPr>
          <w:trHeight w:val="255"/>
        </w:trPr>
        <w:tc>
          <w:tcPr>
            <w:tcW w:w="1951" w:type="dxa"/>
            <w:noWrap/>
          </w:tcPr>
          <w:p w:rsidR="00A51692" w:rsidRPr="00B32DB7" w:rsidRDefault="00A51692" w:rsidP="00A51692">
            <w:r>
              <w:t>Send</w:t>
            </w:r>
            <w:r w:rsidRPr="009000B1">
              <w:t>mail</w:t>
            </w:r>
          </w:p>
        </w:tc>
        <w:tc>
          <w:tcPr>
            <w:tcW w:w="3291" w:type="dxa"/>
            <w:noWrap/>
          </w:tcPr>
          <w:p w:rsidR="00A51692" w:rsidRDefault="00A51692" w:rsidP="00A51692">
            <w:pPr>
              <w:jc w:val="left"/>
            </w:pPr>
            <w:r>
              <w:t>Mail</w:t>
            </w:r>
            <w:r w:rsidRPr="009000B1">
              <w:t xml:space="preserve"> delivery agent/Mail system.</w:t>
            </w:r>
            <w:r>
              <w:t xml:space="preserve"> It implements a Simple </w:t>
            </w:r>
            <w:r>
              <w:lastRenderedPageBreak/>
              <w:t>Mail Transfer Protocol (SMTP) for transmitting e-mail.</w:t>
            </w:r>
          </w:p>
        </w:tc>
        <w:tc>
          <w:tcPr>
            <w:tcW w:w="1245" w:type="dxa"/>
            <w:noWrap/>
          </w:tcPr>
          <w:p w:rsidR="00A51692" w:rsidRPr="00B32DB7" w:rsidRDefault="00A51692" w:rsidP="006250CB">
            <w:r>
              <w:lastRenderedPageBreak/>
              <w:t>CLS</w:t>
            </w:r>
          </w:p>
        </w:tc>
        <w:tc>
          <w:tcPr>
            <w:tcW w:w="1276" w:type="dxa"/>
            <w:noWrap/>
          </w:tcPr>
          <w:p w:rsidR="00A51692" w:rsidRPr="00B32DB7" w:rsidRDefault="00A51692" w:rsidP="006250CB">
            <w:r>
              <w:t>CLS</w:t>
            </w:r>
          </w:p>
        </w:tc>
        <w:tc>
          <w:tcPr>
            <w:tcW w:w="1523" w:type="dxa"/>
            <w:noWrap/>
          </w:tcPr>
          <w:p w:rsidR="00A51692" w:rsidRPr="00B32DB7" w:rsidRDefault="00A51692" w:rsidP="00D54113">
            <w:pPr>
              <w:keepNext/>
            </w:pPr>
            <w:r>
              <w:t>?</w:t>
            </w:r>
          </w:p>
        </w:tc>
      </w:tr>
    </w:tbl>
    <w:p w:rsidR="007B7BB9" w:rsidRPr="00B32DB7" w:rsidRDefault="007B7BB9" w:rsidP="007B7BB9"/>
    <w:p w:rsidR="00DA6C38" w:rsidRPr="00B32DB7" w:rsidRDefault="00DA6C38" w:rsidP="00DA6C38">
      <w:pPr>
        <w:pStyle w:val="Citationintense"/>
      </w:pPr>
      <w:r w:rsidRPr="00B32DB7">
        <w:t>Description</w:t>
      </w:r>
    </w:p>
    <w:p w:rsidR="00097156" w:rsidRPr="00B32DB7" w:rsidRDefault="00F872FD" w:rsidP="00097156">
      <w:r>
        <w:t xml:space="preserve">User Management Administration is </w:t>
      </w:r>
      <w:r w:rsidR="00097156" w:rsidRPr="00B32DB7">
        <w:t>a modular application designed to manage Oceanic data catalogue, user account, profile authorization.</w:t>
      </w:r>
    </w:p>
    <w:commentRangeStart w:id="130"/>
    <w:p w:rsidR="00097156" w:rsidRPr="00B32DB7" w:rsidDel="00F872FD" w:rsidRDefault="00097156" w:rsidP="00097156">
      <w:pPr>
        <w:keepNext/>
        <w:rPr>
          <w:del w:id="131" w:author="dearith" w:date="2013-04-22T14:35:00Z"/>
        </w:rPr>
      </w:pPr>
      <w:del w:id="132" w:author="dearith" w:date="2013-04-22T14:35:00Z">
        <w:r w:rsidRPr="00B32DB7" w:rsidDel="00F872FD">
          <w:object w:dxaOrig="7119" w:dyaOrig="5338">
            <v:shape id="_x0000_i1026" type="#_x0000_t75" style="width:441.75pt;height:263.25pt;mso-position-vertical:absolute" o:ole="">
              <v:imagedata r:id="rId32" o:title="" croptop="6960f" cropbottom="6960f"/>
            </v:shape>
            <o:OLEObject Type="Embed" ProgID="PowerPoint.Slide.8" ShapeID="_x0000_i1026" DrawAspect="Content" ObjectID="_1467012060" r:id="rId33"/>
          </w:object>
        </w:r>
        <w:commentRangeEnd w:id="130"/>
        <w:r w:rsidR="00F872FD" w:rsidDel="00F872FD">
          <w:rPr>
            <w:rStyle w:val="Marquedecommentaire"/>
            <w:rFonts w:eastAsia="Times New Roman"/>
          </w:rPr>
          <w:commentReference w:id="130"/>
        </w:r>
      </w:del>
    </w:p>
    <w:p w:rsidR="00097156" w:rsidRPr="00B32DB7" w:rsidDel="00F872FD" w:rsidRDefault="00097156" w:rsidP="00097156">
      <w:pPr>
        <w:pStyle w:val="Lgende"/>
        <w:rPr>
          <w:del w:id="133" w:author="dearith" w:date="2013-04-22T14:35:00Z"/>
        </w:rPr>
      </w:pPr>
      <w:del w:id="134" w:author="dearith" w:date="2013-04-22T14:35:00Z">
        <w:r w:rsidRPr="00B32DB7" w:rsidDel="00F872FD">
          <w:delText xml:space="preserve">Figure </w:delText>
        </w:r>
        <w:r w:rsidR="003E07B6" w:rsidRPr="00B32DB7" w:rsidDel="00F872FD">
          <w:rPr>
            <w:b w:val="0"/>
            <w:bCs w:val="0"/>
          </w:rPr>
          <w:fldChar w:fldCharType="begin"/>
        </w:r>
        <w:r w:rsidRPr="00B32DB7" w:rsidDel="00F872FD">
          <w:delInstrText xml:space="preserve"> SEQ Figure \* ARABIC </w:delInstrText>
        </w:r>
        <w:r w:rsidR="003E07B6" w:rsidRPr="00B32DB7" w:rsidDel="00F872FD">
          <w:rPr>
            <w:b w:val="0"/>
            <w:bCs w:val="0"/>
          </w:rPr>
          <w:fldChar w:fldCharType="separate"/>
        </w:r>
        <w:r w:rsidR="00101443" w:rsidDel="00F872FD">
          <w:rPr>
            <w:noProof/>
          </w:rPr>
          <w:delText>8</w:delText>
        </w:r>
        <w:r w:rsidR="003E07B6" w:rsidRPr="00B32DB7" w:rsidDel="00F872FD">
          <w:rPr>
            <w:b w:val="0"/>
            <w:bCs w:val="0"/>
          </w:rPr>
          <w:fldChar w:fldCharType="end"/>
        </w:r>
        <w:r w:rsidRPr="00B32DB7" w:rsidDel="00F872FD">
          <w:delText>: Atoll system overview</w:delText>
        </w:r>
      </w:del>
    </w:p>
    <w:p w:rsidR="00097156" w:rsidRPr="00B32DB7" w:rsidRDefault="00097156" w:rsidP="007B7BB9"/>
    <w:p w:rsidR="00F872FD" w:rsidRDefault="00F872FD" w:rsidP="007B7BB9">
      <w:pPr>
        <w:rPr>
          <w:ins w:id="135" w:author="dearith" w:date="2013-04-22T14:35:00Z"/>
        </w:rPr>
      </w:pPr>
    </w:p>
    <w:p w:rsidR="002868A9" w:rsidRDefault="002C088E">
      <w:pPr>
        <w:keepNext/>
        <w:jc w:val="center"/>
        <w:rPr>
          <w:ins w:id="136" w:author="dearith" w:date="2013-04-22T14:38:00Z"/>
        </w:rPr>
        <w:pPrChange w:id="137" w:author="dearith" w:date="2013-04-22T14:38:00Z">
          <w:pPr/>
        </w:pPrChange>
      </w:pPr>
      <w:r w:rsidRPr="002C088E">
        <w:rPr>
          <w:noProof/>
          <w:lang w:val="fr-FR" w:eastAsia="fr-FR"/>
        </w:rPr>
        <w:lastRenderedPageBreak/>
        <w:drawing>
          <wp:inline distT="0" distB="0" distL="0" distR="0">
            <wp:extent cx="5759450" cy="4443004"/>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srcRect/>
                    <a:stretch>
                      <a:fillRect/>
                    </a:stretch>
                  </pic:blipFill>
                  <pic:spPr bwMode="auto">
                    <a:xfrm>
                      <a:off x="0" y="0"/>
                      <a:ext cx="5759450" cy="4443004"/>
                    </a:xfrm>
                    <a:prstGeom prst="rect">
                      <a:avLst/>
                    </a:prstGeom>
                    <a:noFill/>
                    <a:ln w="9525">
                      <a:noFill/>
                      <a:miter lim="800000"/>
                      <a:headEnd/>
                      <a:tailEnd/>
                    </a:ln>
                  </pic:spPr>
                </pic:pic>
              </a:graphicData>
            </a:graphic>
          </wp:inline>
        </w:drawing>
      </w:r>
    </w:p>
    <w:p w:rsidR="00E34118" w:rsidRDefault="00F872FD">
      <w:pPr>
        <w:pStyle w:val="Lgende"/>
        <w:rPr>
          <w:ins w:id="138" w:author="dearith" w:date="2013-04-22T14:35:00Z"/>
        </w:rPr>
      </w:pPr>
      <w:bookmarkStart w:id="139" w:name="_Toc365552474"/>
      <w:ins w:id="140" w:author="dearith" w:date="2013-04-22T14:38:00Z">
        <w:r>
          <w:t xml:space="preserve">Figure </w:t>
        </w:r>
        <w:r w:rsidR="003E07B6">
          <w:fldChar w:fldCharType="begin"/>
        </w:r>
        <w:r>
          <w:instrText xml:space="preserve"> SEQ Figure \* ARABIC </w:instrText>
        </w:r>
      </w:ins>
      <w:r w:rsidR="003E07B6">
        <w:fldChar w:fldCharType="separate"/>
      </w:r>
      <w:r w:rsidR="00FE42B4">
        <w:rPr>
          <w:noProof/>
        </w:rPr>
        <w:t>10</w:t>
      </w:r>
      <w:ins w:id="141" w:author="dearith" w:date="2013-04-22T14:38:00Z">
        <w:r w:rsidR="003E07B6">
          <w:fldChar w:fldCharType="end"/>
        </w:r>
        <w:r>
          <w:t xml:space="preserve"> - User Management Administration Overview</w:t>
        </w:r>
      </w:ins>
      <w:bookmarkEnd w:id="139"/>
    </w:p>
    <w:p w:rsidR="007B7BB9" w:rsidRPr="00B32DB7" w:rsidRDefault="007B7BB9" w:rsidP="007B7BB9">
      <w:r w:rsidRPr="00B32DB7">
        <w:t xml:space="preserve">The </w:t>
      </w:r>
      <w:r w:rsidRPr="00B32DB7">
        <w:rPr>
          <w:b/>
        </w:rPr>
        <w:t>MyOcean Information system currently uses only the user account management from Atoll</w:t>
      </w:r>
      <w:r w:rsidRPr="00B32DB7">
        <w:t>. It requires 2 components:</w:t>
      </w:r>
    </w:p>
    <w:p w:rsidR="007B7BB9" w:rsidRPr="00B32DB7" w:rsidRDefault="00F872FD" w:rsidP="007B7BB9">
      <w:pPr>
        <w:pStyle w:val="listepuce1"/>
      </w:pPr>
      <w:r>
        <w:t>Atoll-i</w:t>
      </w:r>
      <w:r w:rsidR="007B7BB9" w:rsidRPr="00B32DB7">
        <w:t xml:space="preserve">s: Centralized business component </w:t>
      </w:r>
      <w:r w:rsidR="002C48AB">
        <w:t>(ba</w:t>
      </w:r>
      <w:r>
        <w:t>ck-end)</w:t>
      </w:r>
    </w:p>
    <w:p w:rsidR="007B7BB9" w:rsidRPr="00B32DB7" w:rsidRDefault="00F872FD" w:rsidP="007B7BB9">
      <w:pPr>
        <w:pStyle w:val="listepuce1"/>
      </w:pPr>
      <w:r>
        <w:t>Atoll-w</w:t>
      </w:r>
      <w:r w:rsidR="007B7BB9" w:rsidRPr="00B32DB7">
        <w:t>eb-admin: Administration web interface</w:t>
      </w:r>
      <w:r>
        <w:t xml:space="preserve"> (front-end)</w:t>
      </w:r>
    </w:p>
    <w:p w:rsidR="007B7BB9" w:rsidRPr="00B32DB7" w:rsidRDefault="007B7BB9" w:rsidP="007B7BB9">
      <w:pPr>
        <w:pStyle w:val="listepuce1"/>
        <w:ind w:left="717" w:hanging="360"/>
      </w:pPr>
    </w:p>
    <w:p w:rsidR="007B7BB9" w:rsidRDefault="007B7BB9" w:rsidP="007B7BB9">
      <w:pPr>
        <w:rPr>
          <w:b/>
        </w:rPr>
      </w:pPr>
      <w:r w:rsidRPr="00F872FD">
        <w:rPr>
          <w:b/>
        </w:rPr>
        <w:t>The user interface is ensured by the MyOcean web portal component.</w:t>
      </w:r>
    </w:p>
    <w:p w:rsidR="00F872FD" w:rsidRDefault="00F872FD" w:rsidP="007B7BB9">
      <w:r>
        <w:rPr>
          <w:rStyle w:val="hps"/>
        </w:rPr>
        <w:t xml:space="preserve">The user related Information </w:t>
      </w:r>
      <w:proofErr w:type="gramStart"/>
      <w:r>
        <w:rPr>
          <w:rStyle w:val="hps"/>
        </w:rPr>
        <w:t>are</w:t>
      </w:r>
      <w:proofErr w:type="gramEnd"/>
      <w:r>
        <w:rPr>
          <w:rStyle w:val="hps"/>
        </w:rPr>
        <w:t xml:space="preserve"> spread over</w:t>
      </w:r>
      <w:r>
        <w:t xml:space="preserve"> </w:t>
      </w:r>
      <w:r>
        <w:rPr>
          <w:rStyle w:val="hps"/>
        </w:rPr>
        <w:t>the</w:t>
      </w:r>
      <w:r>
        <w:t xml:space="preserve"> </w:t>
      </w:r>
      <w:r>
        <w:rPr>
          <w:rStyle w:val="hps"/>
        </w:rPr>
        <w:t>LDAP database and a</w:t>
      </w:r>
      <w:r>
        <w:t xml:space="preserve"> Postg</w:t>
      </w:r>
      <w:r w:rsidR="00CA5403">
        <w:t>r</w:t>
      </w:r>
      <w:r>
        <w:t>eSQL database (tables: account, account_profile_topic, profile).</w:t>
      </w:r>
    </w:p>
    <w:p w:rsidR="00F872FD" w:rsidRDefault="00F872FD" w:rsidP="00971672">
      <w:pPr>
        <w:keepNext/>
        <w:keepLines/>
        <w:rPr>
          <w:u w:val="single"/>
        </w:rPr>
      </w:pPr>
      <w:bookmarkStart w:id="142" w:name="persistentUserData"/>
      <w:r w:rsidRPr="00437AC6">
        <w:rPr>
          <w:u w:val="single"/>
        </w:rPr>
        <w:t xml:space="preserve">The LDAP </w:t>
      </w:r>
      <w:r w:rsidR="00971672">
        <w:rPr>
          <w:u w:val="single"/>
        </w:rPr>
        <w:t xml:space="preserve">and PostgreSQL </w:t>
      </w:r>
      <w:r w:rsidRPr="00437AC6">
        <w:rPr>
          <w:u w:val="single"/>
        </w:rPr>
        <w:t>database</w:t>
      </w:r>
      <w:r w:rsidR="00971672">
        <w:rPr>
          <w:u w:val="single"/>
        </w:rPr>
        <w:t>s</w:t>
      </w:r>
      <w:r w:rsidRPr="00437AC6">
        <w:rPr>
          <w:u w:val="single"/>
        </w:rPr>
        <w:t xml:space="preserve"> store the following user </w:t>
      </w:r>
      <w:r w:rsidR="002C48AB">
        <w:rPr>
          <w:u w:val="single"/>
        </w:rPr>
        <w:t>information</w:t>
      </w:r>
      <w:bookmarkEnd w:id="142"/>
      <w:r w:rsidRPr="00437AC6">
        <w:rPr>
          <w:u w:val="single"/>
        </w:rPr>
        <w:t>:</w:t>
      </w:r>
    </w:p>
    <w:tbl>
      <w:tblPr>
        <w:tblStyle w:val="Listeclaire-Accent11"/>
        <w:tblW w:w="9201" w:type="dxa"/>
        <w:jc w:val="center"/>
        <w:tblInd w:w="-2274" w:type="dxa"/>
        <w:tblLook w:val="04A0" w:firstRow="1" w:lastRow="0" w:firstColumn="1" w:lastColumn="0" w:noHBand="0" w:noVBand="1"/>
      </w:tblPr>
      <w:tblGrid>
        <w:gridCol w:w="4665"/>
        <w:gridCol w:w="1559"/>
        <w:gridCol w:w="1488"/>
        <w:gridCol w:w="1489"/>
      </w:tblGrid>
      <w:tr w:rsidR="00FD52B4" w:rsidRPr="00DA077C" w:rsidTr="00FD52B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top w:val="single" w:sz="8" w:space="0" w:color="4F81BD"/>
              <w:left w:val="nil"/>
              <w:bottom w:val="single" w:sz="8" w:space="0" w:color="4F81BD"/>
            </w:tcBorders>
            <w:shd w:val="clear" w:color="auto" w:fill="C6D9F1" w:themeFill="text2" w:themeFillTint="33"/>
            <w:noWrap/>
            <w:hideMark/>
          </w:tcPr>
          <w:p w:rsidR="00FD52B4" w:rsidRPr="00DA077C" w:rsidRDefault="00FD52B4" w:rsidP="00971672">
            <w:pPr>
              <w:keepNext/>
              <w:keepLines/>
              <w:spacing w:after="0" w:line="240" w:lineRule="auto"/>
              <w:jc w:val="left"/>
              <w:rPr>
                <w:rFonts w:eastAsia="Times New Roman" w:cs="Arial"/>
                <w:color w:val="000000"/>
                <w:lang w:eastAsia="fr-FR"/>
              </w:rPr>
            </w:pPr>
          </w:p>
        </w:tc>
        <w:tc>
          <w:tcPr>
            <w:tcW w:w="1559" w:type="dxa"/>
            <w:tcBorders>
              <w:top w:val="single" w:sz="8" w:space="0" w:color="4F81BD"/>
              <w:bottom w:val="single" w:sz="8" w:space="0" w:color="4F81BD"/>
            </w:tcBorders>
            <w:shd w:val="clear" w:color="auto" w:fill="C6D9F1" w:themeFill="text2" w:themeFillTint="33"/>
            <w:noWrap/>
            <w:hideMark/>
          </w:tcPr>
          <w:p w:rsidR="00FD52B4" w:rsidRPr="00DA077C" w:rsidRDefault="00FD52B4" w:rsidP="00971672">
            <w:pPr>
              <w:keepNext/>
              <w:keepLines/>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lang w:eastAsia="fr-FR"/>
              </w:rPr>
            </w:pPr>
            <w:r w:rsidRPr="00DA077C">
              <w:rPr>
                <w:rFonts w:eastAsia="Times New Roman" w:cs="Arial"/>
                <w:color w:val="000000"/>
                <w:lang w:eastAsia="fr-FR"/>
              </w:rPr>
              <w:t>LDAP</w:t>
            </w:r>
          </w:p>
        </w:tc>
        <w:tc>
          <w:tcPr>
            <w:tcW w:w="1488" w:type="dxa"/>
            <w:tcBorders>
              <w:top w:val="single" w:sz="8" w:space="0" w:color="4F81BD"/>
              <w:bottom w:val="single" w:sz="8" w:space="0" w:color="4F81BD"/>
            </w:tcBorders>
            <w:shd w:val="clear" w:color="auto" w:fill="C6D9F1" w:themeFill="text2" w:themeFillTint="33"/>
            <w:noWrap/>
            <w:hideMark/>
          </w:tcPr>
          <w:p w:rsidR="00FD52B4" w:rsidRPr="00DA077C" w:rsidRDefault="00FD52B4" w:rsidP="00971672">
            <w:pPr>
              <w:keepNext/>
              <w:keepLines/>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lang w:eastAsia="fr-FR"/>
              </w:rPr>
            </w:pPr>
            <w:r w:rsidRPr="00DA077C">
              <w:rPr>
                <w:rFonts w:eastAsia="Times New Roman" w:cs="Arial"/>
                <w:color w:val="000000"/>
                <w:lang w:eastAsia="fr-FR"/>
              </w:rPr>
              <w:t>PostgreSQL</w:t>
            </w:r>
          </w:p>
        </w:tc>
        <w:tc>
          <w:tcPr>
            <w:tcW w:w="1489" w:type="dxa"/>
            <w:tcBorders>
              <w:top w:val="single" w:sz="8" w:space="0" w:color="4F81BD"/>
              <w:bottom w:val="single" w:sz="8" w:space="0" w:color="4F81BD"/>
              <w:right w:val="nil"/>
            </w:tcBorders>
            <w:shd w:val="clear" w:color="auto" w:fill="C6D9F1" w:themeFill="text2" w:themeFillTint="33"/>
          </w:tcPr>
          <w:p w:rsidR="00FD52B4" w:rsidRPr="00FD52B4" w:rsidRDefault="00FD52B4" w:rsidP="00FD52B4">
            <w:pPr>
              <w:keepNext/>
              <w:keepLines/>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lang w:eastAsia="fr-FR"/>
              </w:rPr>
            </w:pPr>
            <w:r w:rsidRPr="00FD52B4">
              <w:rPr>
                <w:rFonts w:eastAsia="Times New Roman" w:cs="Arial"/>
                <w:color w:val="000000"/>
                <w:lang w:eastAsia="fr-FR"/>
              </w:rPr>
              <w:t>Mandatory</w:t>
            </w: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971672">
            <w:pPr>
              <w:keepNext/>
              <w:keepLines/>
              <w:spacing w:after="0" w:line="240" w:lineRule="auto"/>
              <w:jc w:val="left"/>
              <w:rPr>
                <w:rFonts w:eastAsia="Times New Roman" w:cs="Arial"/>
                <w:b w:val="0"/>
                <w:color w:val="000000"/>
                <w:lang w:eastAsia="fr-FR"/>
              </w:rPr>
            </w:pPr>
            <w:r w:rsidRPr="00DA077C">
              <w:rPr>
                <w:rFonts w:eastAsia="Times New Roman" w:cs="Arial"/>
                <w:b w:val="0"/>
                <w:color w:val="000000"/>
                <w:lang w:eastAsia="fr-FR"/>
              </w:rPr>
              <w:t>First Name</w:t>
            </w:r>
          </w:p>
        </w:tc>
        <w:tc>
          <w:tcPr>
            <w:tcW w:w="1559" w:type="dxa"/>
            <w:shd w:val="clear" w:color="auto" w:fill="FBD4B4" w:themeFill="accent6" w:themeFillTint="66"/>
            <w:noWrap/>
            <w:hideMark/>
          </w:tcPr>
          <w:p w:rsidR="00FD52B4" w:rsidRPr="00DA077C" w:rsidRDefault="00FD52B4" w:rsidP="00971672">
            <w:pPr>
              <w:keepNext/>
              <w:keepLines/>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971672">
            <w:pPr>
              <w:keepNext/>
              <w:keepLines/>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971672">
            <w:pPr>
              <w:keepNext/>
              <w:keepLines/>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X</w:t>
            </w: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Family Name</w:t>
            </w:r>
          </w:p>
        </w:tc>
        <w:tc>
          <w:tcPr>
            <w:tcW w:w="1559" w:type="dxa"/>
            <w:tcBorders>
              <w:top w:val="single" w:sz="8" w:space="0" w:color="4F81BD"/>
              <w:bottom w:val="single" w:sz="8" w:space="0" w:color="4F81BD"/>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X</w:t>
            </w: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Organisation</w:t>
            </w:r>
          </w:p>
        </w:tc>
        <w:tc>
          <w:tcPr>
            <w:tcW w:w="1559"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Address line 1</w:t>
            </w:r>
          </w:p>
        </w:tc>
        <w:tc>
          <w:tcPr>
            <w:tcW w:w="1559" w:type="dxa"/>
            <w:tcBorders>
              <w:top w:val="single" w:sz="8" w:space="0" w:color="4F81BD"/>
              <w:bottom w:val="single" w:sz="8" w:space="0" w:color="4F81BD"/>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Address line 2</w:t>
            </w:r>
          </w:p>
        </w:tc>
        <w:tc>
          <w:tcPr>
            <w:tcW w:w="1559"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lastRenderedPageBreak/>
              <w:t>City</w:t>
            </w:r>
          </w:p>
        </w:tc>
        <w:tc>
          <w:tcPr>
            <w:tcW w:w="1559" w:type="dxa"/>
            <w:tcBorders>
              <w:top w:val="single" w:sz="8" w:space="0" w:color="4F81BD"/>
              <w:bottom w:val="single" w:sz="8" w:space="0" w:color="4F81BD"/>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Postal/Zip code</w:t>
            </w:r>
          </w:p>
        </w:tc>
        <w:tc>
          <w:tcPr>
            <w:tcW w:w="1559"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State/province</w:t>
            </w:r>
          </w:p>
        </w:tc>
        <w:tc>
          <w:tcPr>
            <w:tcW w:w="1559" w:type="dxa"/>
            <w:tcBorders>
              <w:top w:val="single" w:sz="8" w:space="0" w:color="4F81BD"/>
              <w:bottom w:val="single" w:sz="8" w:space="0" w:color="4F81BD"/>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Country</w:t>
            </w:r>
          </w:p>
        </w:tc>
        <w:tc>
          <w:tcPr>
            <w:tcW w:w="1559"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X</w:t>
            </w: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E-mail address</w:t>
            </w:r>
          </w:p>
        </w:tc>
        <w:tc>
          <w:tcPr>
            <w:tcW w:w="1559" w:type="dxa"/>
            <w:tcBorders>
              <w:top w:val="single" w:sz="8" w:space="0" w:color="4F81BD"/>
              <w:bottom w:val="single" w:sz="8" w:space="0" w:color="4F81BD"/>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X</w:t>
            </w: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Phone</w:t>
            </w:r>
          </w:p>
        </w:tc>
        <w:tc>
          <w:tcPr>
            <w:tcW w:w="1559"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Organisation type</w:t>
            </w:r>
          </w:p>
        </w:tc>
        <w:tc>
          <w:tcPr>
            <w:tcW w:w="1559" w:type="dxa"/>
            <w:tcBorders>
              <w:top w:val="single" w:sz="8" w:space="0" w:color="4F81BD"/>
              <w:bottom w:val="single" w:sz="8" w:space="0" w:color="4F81BD"/>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Data usage intended</w:t>
            </w:r>
          </w:p>
        </w:tc>
        <w:tc>
          <w:tcPr>
            <w:tcW w:w="1559"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End user and/or service provider</w:t>
            </w:r>
          </w:p>
        </w:tc>
        <w:tc>
          <w:tcPr>
            <w:tcW w:w="1559" w:type="dxa"/>
            <w:tcBorders>
              <w:top w:val="single" w:sz="8" w:space="0" w:color="4F81BD"/>
              <w:bottom w:val="single" w:sz="8" w:space="0" w:color="4F81BD"/>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Pr>
                <w:rFonts w:eastAsia="Times New Roman" w:cs="Arial"/>
                <w:b w:val="0"/>
                <w:color w:val="000000"/>
                <w:lang w:eastAsia="fr-FR"/>
              </w:rPr>
              <w:t>A</w:t>
            </w:r>
            <w:r w:rsidRPr="00DA077C">
              <w:rPr>
                <w:rFonts w:eastAsia="Times New Roman" w:cs="Arial"/>
                <w:b w:val="0"/>
                <w:color w:val="000000"/>
                <w:lang w:eastAsia="fr-FR"/>
              </w:rPr>
              <w:t>reas of relevance</w:t>
            </w:r>
          </w:p>
        </w:tc>
        <w:tc>
          <w:tcPr>
            <w:tcW w:w="1559"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Pr>
                <w:rFonts w:eastAsia="Times New Roman" w:cs="Arial"/>
                <w:b w:val="0"/>
                <w:color w:val="000000"/>
                <w:lang w:eastAsia="fr-FR"/>
              </w:rPr>
              <w:t>A</w:t>
            </w:r>
            <w:r w:rsidRPr="00DA077C">
              <w:rPr>
                <w:rFonts w:eastAsia="Times New Roman" w:cs="Arial"/>
                <w:b w:val="0"/>
                <w:color w:val="000000"/>
                <w:lang w:eastAsia="fr-FR"/>
              </w:rPr>
              <w:t>cceptance date</w:t>
            </w:r>
          </w:p>
        </w:tc>
        <w:tc>
          <w:tcPr>
            <w:tcW w:w="1559" w:type="dxa"/>
            <w:tcBorders>
              <w:top w:val="single" w:sz="8" w:space="0" w:color="4F81BD"/>
              <w:bottom w:val="single" w:sz="8" w:space="0" w:color="4F81BD"/>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tcBorders>
              <w:top w:val="single" w:sz="8" w:space="0" w:color="4F81BD"/>
              <w:bottom w:val="single" w:sz="8" w:space="0" w:color="4F81BD"/>
              <w:right w:val="nil"/>
            </w:tcBorders>
            <w:shd w:val="clear" w:color="auto" w:fill="FFFFFF" w:themeFill="background1"/>
            <w:noWrap/>
            <w:hideMark/>
          </w:tcPr>
          <w:p w:rsidR="00FD52B4" w:rsidRPr="00DA077C" w:rsidRDefault="00FD52B4" w:rsidP="00F570B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top w:val="single" w:sz="8" w:space="0" w:color="4F81BD"/>
              <w:left w:val="nil"/>
              <w:bottom w:val="single" w:sz="8" w:space="0" w:color="4F81BD"/>
              <w:right w:val="nil"/>
            </w:tcBorders>
            <w:shd w:val="clear" w:color="auto" w:fill="FFFFFF" w:themeFill="background1"/>
          </w:tcPr>
          <w:p w:rsidR="00FD52B4" w:rsidRPr="00FD52B4" w:rsidRDefault="00FD52B4" w:rsidP="00F570B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Pr>
                <w:rFonts w:eastAsia="Times New Roman" w:cs="Arial"/>
                <w:b w:val="0"/>
                <w:color w:val="000000"/>
                <w:lang w:eastAsia="fr-FR"/>
              </w:rPr>
              <w:t>SLA agreement (pdf file)</w:t>
            </w:r>
          </w:p>
        </w:tc>
        <w:tc>
          <w:tcPr>
            <w:tcW w:w="1559"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shd w:val="clear" w:color="auto" w:fill="FFFFFF" w:themeFill="background1"/>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shd w:val="clear" w:color="auto" w:fill="FFFFFF" w:themeFill="background1"/>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commentRangeStart w:id="143"/>
            <w:r w:rsidRPr="00DA077C">
              <w:rPr>
                <w:rFonts w:eastAsia="Times New Roman" w:cs="Arial"/>
                <w:b w:val="0"/>
                <w:color w:val="000000"/>
                <w:lang w:eastAsia="fr-FR"/>
              </w:rPr>
              <w:t>Last update date</w:t>
            </w:r>
          </w:p>
        </w:tc>
        <w:tc>
          <w:tcPr>
            <w:tcW w:w="1559" w:type="dxa"/>
            <w:shd w:val="clear" w:color="auto" w:fill="FBD4B4" w:themeFill="accent6" w:themeFillTint="66"/>
            <w:noWrap/>
            <w:hideMark/>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commentRangeEnd w:id="143"/>
        <w:tc>
          <w:tcPr>
            <w:tcW w:w="1488" w:type="dxa"/>
            <w:tcBorders>
              <w:top w:val="single" w:sz="8" w:space="0" w:color="4F81BD"/>
              <w:bottom w:val="single" w:sz="8" w:space="0" w:color="4F81BD"/>
            </w:tcBorders>
            <w:noWrap/>
            <w:hideMark/>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r w:rsidRPr="00FD52B4">
              <w:rPr>
                <w:rStyle w:val="Marquedecommentaire"/>
                <w:rFonts w:eastAsia="Times New Roman"/>
                <w:sz w:val="22"/>
                <w:szCs w:val="22"/>
              </w:rPr>
              <w:commentReference w:id="143"/>
            </w:r>
          </w:p>
        </w:tc>
        <w:tc>
          <w:tcPr>
            <w:tcW w:w="1489" w:type="dxa"/>
            <w:tcBorders>
              <w:top w:val="single" w:sz="8" w:space="0" w:color="4F81BD"/>
              <w:bottom w:val="single" w:sz="8" w:space="0" w:color="4F81BD"/>
              <w:right w:val="nil"/>
            </w:tcBorders>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Style w:val="Marquedecommentaire"/>
                <w:rFonts w:eastAsia="Times New Roman"/>
                <w:b/>
                <w:sz w:val="22"/>
                <w:szCs w:val="22"/>
              </w:rPr>
            </w:pP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C03926">
              <w:rPr>
                <w:rFonts w:eastAsia="Times New Roman" w:cs="Arial"/>
                <w:b w:val="0"/>
                <w:color w:val="000000"/>
                <w:highlight w:val="yellow"/>
                <w:lang w:eastAsia="fr-FR"/>
              </w:rPr>
              <w:t>Creation date THIS DATE IS CURRENTLY NOT DISPLAYED – IT MUST BE ADDED IN THE GUI</w:t>
            </w:r>
            <w:r>
              <w:rPr>
                <w:rFonts w:eastAsia="Times New Roman" w:cs="Arial"/>
                <w:b w:val="0"/>
                <w:color w:val="000000"/>
                <w:lang w:eastAsia="fr-FR"/>
              </w:rPr>
              <w:t xml:space="preserve"> </w:t>
            </w:r>
          </w:p>
        </w:tc>
        <w:tc>
          <w:tcPr>
            <w:tcW w:w="1559"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shd w:val="clear" w:color="auto" w:fill="auto"/>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Pr>
                <w:rFonts w:eastAsia="Times New Roman" w:cs="Arial"/>
                <w:b w:val="0"/>
                <w:color w:val="000000"/>
                <w:lang w:eastAsia="fr-FR"/>
              </w:rPr>
              <w:t>S</w:t>
            </w:r>
            <w:r w:rsidRPr="00DA077C">
              <w:rPr>
                <w:rFonts w:eastAsia="Times New Roman" w:cs="Arial"/>
                <w:b w:val="0"/>
                <w:color w:val="000000"/>
                <w:lang w:eastAsia="fr-FR"/>
              </w:rPr>
              <w:t>tart validity date</w:t>
            </w:r>
          </w:p>
        </w:tc>
        <w:tc>
          <w:tcPr>
            <w:tcW w:w="1559" w:type="dxa"/>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tcBorders>
              <w:top w:val="single" w:sz="8" w:space="0" w:color="4F81BD"/>
              <w:bottom w:val="single" w:sz="8" w:space="0" w:color="4F81BD"/>
              <w:right w:val="nil"/>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top w:val="single" w:sz="8" w:space="0" w:color="4F81BD"/>
              <w:left w:val="nil"/>
              <w:bottom w:val="single" w:sz="8" w:space="0" w:color="4F81BD"/>
              <w:right w:val="nil"/>
            </w:tcBorders>
            <w:shd w:val="clear" w:color="auto" w:fill="auto"/>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Pr>
                <w:rFonts w:eastAsia="Times New Roman" w:cs="Arial"/>
                <w:b w:val="0"/>
                <w:color w:val="000000"/>
                <w:lang w:eastAsia="fr-FR"/>
              </w:rPr>
              <w:t>E</w:t>
            </w:r>
            <w:r w:rsidRPr="00DA077C">
              <w:rPr>
                <w:rFonts w:eastAsia="Times New Roman" w:cs="Arial"/>
                <w:b w:val="0"/>
                <w:color w:val="000000"/>
                <w:lang w:eastAsia="fr-FR"/>
              </w:rPr>
              <w:t>nd validity date</w:t>
            </w:r>
          </w:p>
        </w:tc>
        <w:tc>
          <w:tcPr>
            <w:tcW w:w="1559"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shd w:val="clear" w:color="auto" w:fill="auto"/>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Pr>
                <w:rFonts w:eastAsia="Times New Roman" w:cs="Arial"/>
                <w:b w:val="0"/>
                <w:color w:val="000000"/>
                <w:lang w:eastAsia="fr-FR"/>
              </w:rPr>
              <w:t>L</w:t>
            </w:r>
            <w:r w:rsidRPr="00DA077C">
              <w:rPr>
                <w:rFonts w:eastAsia="Times New Roman" w:cs="Arial"/>
                <w:b w:val="0"/>
                <w:color w:val="000000"/>
                <w:lang w:eastAsia="fr-FR"/>
              </w:rPr>
              <w:t>ast connexion date</w:t>
            </w:r>
          </w:p>
        </w:tc>
        <w:tc>
          <w:tcPr>
            <w:tcW w:w="1559" w:type="dxa"/>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tcBorders>
              <w:top w:val="single" w:sz="8" w:space="0" w:color="4F81BD"/>
              <w:bottom w:val="single" w:sz="8" w:space="0" w:color="4F81BD"/>
              <w:right w:val="nil"/>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top w:val="single" w:sz="8" w:space="0" w:color="4F81BD"/>
              <w:left w:val="nil"/>
              <w:bottom w:val="single" w:sz="8" w:space="0" w:color="4F81BD"/>
              <w:right w:val="nil"/>
            </w:tcBorders>
            <w:shd w:val="clear" w:color="auto" w:fill="auto"/>
          </w:tcPr>
          <w:p w:rsidR="00FD52B4" w:rsidRPr="00FD52B4" w:rsidRDefault="003B75EA"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Computed (Read only)</w:t>
            </w: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Pr>
                <w:rFonts w:eastAsia="Times New Roman" w:cs="Arial"/>
                <w:b w:val="0"/>
                <w:color w:val="000000"/>
                <w:lang w:eastAsia="fr-FR"/>
              </w:rPr>
              <w:t>L</w:t>
            </w:r>
            <w:r w:rsidRPr="00DA077C">
              <w:rPr>
                <w:rFonts w:eastAsia="Times New Roman" w:cs="Arial"/>
                <w:b w:val="0"/>
                <w:color w:val="000000"/>
                <w:lang w:eastAsia="fr-FR"/>
              </w:rPr>
              <w:t>ast IP address</w:t>
            </w:r>
          </w:p>
        </w:tc>
        <w:tc>
          <w:tcPr>
            <w:tcW w:w="1559" w:type="dxa"/>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shd w:val="clear" w:color="auto" w:fill="auto"/>
          </w:tcPr>
          <w:p w:rsidR="00FD52B4" w:rsidRPr="00FD52B4" w:rsidRDefault="003B75EA"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Computed (Read only)</w:t>
            </w: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Pr>
                <w:rFonts w:eastAsia="Times New Roman" w:cs="Arial"/>
                <w:b w:val="0"/>
                <w:color w:val="000000"/>
                <w:lang w:eastAsia="fr-FR"/>
              </w:rPr>
              <w:t>L</w:t>
            </w:r>
            <w:r w:rsidRPr="00DA077C">
              <w:rPr>
                <w:rFonts w:eastAsia="Times New Roman" w:cs="Arial"/>
                <w:b w:val="0"/>
                <w:color w:val="000000"/>
                <w:lang w:eastAsia="fr-FR"/>
              </w:rPr>
              <w:t>ogin</w:t>
            </w:r>
          </w:p>
        </w:tc>
        <w:tc>
          <w:tcPr>
            <w:tcW w:w="1559" w:type="dxa"/>
            <w:tcBorders>
              <w:top w:val="single" w:sz="8" w:space="0" w:color="4F81BD"/>
              <w:bottom w:val="single" w:sz="8" w:space="0" w:color="4F81BD"/>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tcBorders>
              <w:top w:val="single" w:sz="8" w:space="0" w:color="4F81BD"/>
              <w:bottom w:val="single" w:sz="8" w:space="0" w:color="4F81BD"/>
              <w:right w:val="nil"/>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top w:val="single" w:sz="8" w:space="0" w:color="4F81BD"/>
              <w:left w:val="nil"/>
              <w:bottom w:val="single" w:sz="8" w:space="0" w:color="4F81BD"/>
              <w:right w:val="nil"/>
            </w:tcBorders>
            <w:shd w:val="clear" w:color="auto" w:fill="auto"/>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X</w:t>
            </w:r>
          </w:p>
        </w:tc>
      </w:tr>
      <w:tr w:rsidR="00FD52B4" w:rsidRPr="009635B0"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9635B0" w:rsidRDefault="00FD52B4" w:rsidP="009635B0">
            <w:pPr>
              <w:spacing w:after="0" w:line="240" w:lineRule="auto"/>
              <w:jc w:val="left"/>
              <w:rPr>
                <w:rFonts w:eastAsia="Times New Roman" w:cs="Arial"/>
                <w:b w:val="0"/>
                <w:color w:val="000000"/>
                <w:lang w:eastAsia="fr-FR"/>
              </w:rPr>
            </w:pPr>
            <w:r w:rsidRPr="009635B0">
              <w:rPr>
                <w:rFonts w:eastAsia="Times New Roman" w:cs="Arial"/>
                <w:b w:val="0"/>
                <w:color w:val="000000"/>
                <w:lang w:eastAsia="fr-FR"/>
              </w:rPr>
              <w:t xml:space="preserve">Profiles </w:t>
            </w:r>
            <w:r w:rsidRPr="009635B0">
              <w:rPr>
                <w:b w:val="0"/>
              </w:rPr>
              <w:t>(e.g. internal, external, intermediate...)</w:t>
            </w:r>
          </w:p>
        </w:tc>
        <w:tc>
          <w:tcPr>
            <w:tcW w:w="1559" w:type="dxa"/>
            <w:shd w:val="clear" w:color="auto" w:fill="FBD4B4" w:themeFill="accent6" w:themeFillTint="66"/>
            <w:noWrap/>
            <w:hideMark/>
          </w:tcPr>
          <w:p w:rsidR="00FD52B4" w:rsidRPr="009635B0"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shd w:val="clear" w:color="auto" w:fill="FBD4B4" w:themeFill="accent6" w:themeFillTint="66"/>
            <w:noWrap/>
            <w:hideMark/>
          </w:tcPr>
          <w:p w:rsidR="00FD52B4" w:rsidRPr="009635B0"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shd w:val="clear" w:color="auto" w:fill="auto"/>
          </w:tcPr>
          <w:p w:rsidR="00FD52B4" w:rsidRPr="00FD52B4"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X</w:t>
            </w: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highlight w:val="yellow"/>
                <w:lang w:eastAsia="fr-FR"/>
              </w:rPr>
            </w:pPr>
            <w:commentRangeStart w:id="144"/>
            <w:r w:rsidRPr="00DA077C">
              <w:rPr>
                <w:rFonts w:eastAsia="Times New Roman" w:cs="Arial"/>
                <w:b w:val="0"/>
                <w:color w:val="000000"/>
                <w:highlight w:val="yellow"/>
                <w:lang w:eastAsia="fr-FR"/>
              </w:rPr>
              <w:t>Status (</w:t>
            </w:r>
            <w:r w:rsidRPr="00DA077C">
              <w:rPr>
                <w:b w:val="0"/>
                <w:highlight w:val="yellow"/>
              </w:rPr>
              <w:t>pending, registering, active, suspended, closed</w:t>
            </w:r>
            <w:r w:rsidRPr="00DA077C">
              <w:rPr>
                <w:rFonts w:eastAsia="Times New Roman" w:cs="Arial"/>
                <w:b w:val="0"/>
                <w:color w:val="000000"/>
                <w:highlight w:val="yellow"/>
                <w:lang w:eastAsia="fr-FR"/>
              </w:rPr>
              <w:t xml:space="preserve"> ) TBC</w:t>
            </w:r>
          </w:p>
        </w:tc>
        <w:tc>
          <w:tcPr>
            <w:tcW w:w="1559" w:type="dxa"/>
            <w:tcBorders>
              <w:top w:val="single" w:sz="8" w:space="0" w:color="4F81BD"/>
              <w:bottom w:val="single" w:sz="8" w:space="0" w:color="4F81BD"/>
            </w:tcBorders>
            <w:shd w:val="clear" w:color="auto" w:fill="FBD4B4" w:themeFill="accent6" w:themeFillTint="66"/>
            <w:noWrap/>
            <w:hideMark/>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commentRangeEnd w:id="144"/>
        <w:tc>
          <w:tcPr>
            <w:tcW w:w="1488" w:type="dxa"/>
            <w:tcBorders>
              <w:top w:val="single" w:sz="8" w:space="0" w:color="4F81BD"/>
              <w:bottom w:val="single" w:sz="8" w:space="0" w:color="4F81BD"/>
              <w:right w:val="nil"/>
            </w:tcBorders>
            <w:shd w:val="clear" w:color="auto" w:fill="FBD4B4" w:themeFill="accent6" w:themeFillTint="66"/>
            <w:noWrap/>
            <w:hideMark/>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r w:rsidRPr="00FD52B4">
              <w:rPr>
                <w:rStyle w:val="Marquedecommentaire"/>
                <w:rFonts w:eastAsia="Times New Roman"/>
                <w:sz w:val="22"/>
                <w:szCs w:val="22"/>
              </w:rPr>
              <w:commentReference w:id="144"/>
            </w:r>
          </w:p>
        </w:tc>
        <w:tc>
          <w:tcPr>
            <w:tcW w:w="1489" w:type="dxa"/>
            <w:tcBorders>
              <w:top w:val="single" w:sz="8" w:space="0" w:color="4F81BD"/>
              <w:left w:val="nil"/>
              <w:bottom w:val="single" w:sz="8" w:space="0" w:color="4F81BD"/>
              <w:right w:val="nil"/>
            </w:tcBorders>
            <w:shd w:val="clear" w:color="auto" w:fill="auto"/>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Style w:val="Marquedecommentaire"/>
                <w:rFonts w:eastAsia="Times New Roman"/>
                <w:b/>
                <w:sz w:val="22"/>
                <w:szCs w:val="22"/>
              </w:rPr>
            </w:pPr>
            <w:r w:rsidRPr="00FD52B4">
              <w:rPr>
                <w:rStyle w:val="Marquedecommentaire"/>
                <w:rFonts w:eastAsia="Times New Roman"/>
                <w:b/>
                <w:sz w:val="22"/>
                <w:szCs w:val="22"/>
              </w:rPr>
              <w:t>X</w:t>
            </w:r>
          </w:p>
        </w:tc>
      </w:tr>
      <w:tr w:rsidR="00FD52B4" w:rsidRPr="00DA077C" w:rsidTr="00FD52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Password</w:t>
            </w:r>
          </w:p>
        </w:tc>
        <w:tc>
          <w:tcPr>
            <w:tcW w:w="1559" w:type="dxa"/>
            <w:shd w:val="clear" w:color="auto" w:fill="FBD4B4" w:themeFill="accent6" w:themeFillTint="66"/>
            <w:noWrap/>
            <w:hideMark/>
          </w:tcPr>
          <w:p w:rsidR="00FD52B4" w:rsidRPr="00DA077C" w:rsidRDefault="00FD52B4" w:rsidP="00EF167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8" w:type="dxa"/>
            <w:noWrap/>
            <w:hideMark/>
          </w:tcPr>
          <w:p w:rsidR="00FD52B4" w:rsidRPr="00DA077C" w:rsidRDefault="00FD52B4" w:rsidP="00EF1671">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fr-FR"/>
              </w:rPr>
            </w:pPr>
          </w:p>
        </w:tc>
        <w:tc>
          <w:tcPr>
            <w:tcW w:w="1489" w:type="dxa"/>
            <w:tcBorders>
              <w:right w:val="nil"/>
            </w:tcBorders>
          </w:tcPr>
          <w:p w:rsidR="00FD52B4" w:rsidRPr="00FD52B4" w:rsidRDefault="00FD52B4" w:rsidP="00EF1671">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X</w:t>
            </w:r>
          </w:p>
        </w:tc>
      </w:tr>
      <w:tr w:rsidR="00FD52B4" w:rsidRPr="00DA077C" w:rsidTr="00FD52B4">
        <w:trPr>
          <w:trHeight w:val="300"/>
          <w:jc w:val="center"/>
        </w:trPr>
        <w:tc>
          <w:tcPr>
            <w:cnfStyle w:val="001000000000" w:firstRow="0" w:lastRow="0" w:firstColumn="1" w:lastColumn="0" w:oddVBand="0" w:evenVBand="0" w:oddHBand="0" w:evenHBand="0" w:firstRowFirstColumn="0" w:firstRowLastColumn="0" w:lastRowFirstColumn="0" w:lastRowLastColumn="0"/>
            <w:tcW w:w="4665" w:type="dxa"/>
            <w:tcBorders>
              <w:left w:val="nil"/>
              <w:bottom w:val="single" w:sz="8" w:space="0" w:color="4F81BD"/>
            </w:tcBorders>
            <w:noWrap/>
            <w:hideMark/>
          </w:tcPr>
          <w:p w:rsidR="00FD52B4" w:rsidRPr="00DA077C" w:rsidRDefault="00FD52B4" w:rsidP="00EF1671">
            <w:pPr>
              <w:spacing w:after="0" w:line="240" w:lineRule="auto"/>
              <w:jc w:val="left"/>
              <w:rPr>
                <w:rFonts w:eastAsia="Times New Roman" w:cs="Arial"/>
                <w:b w:val="0"/>
                <w:color w:val="000000"/>
                <w:lang w:eastAsia="fr-FR"/>
              </w:rPr>
            </w:pPr>
            <w:r w:rsidRPr="00DA077C">
              <w:rPr>
                <w:rFonts w:eastAsia="Times New Roman" w:cs="Arial"/>
                <w:b w:val="0"/>
                <w:color w:val="000000"/>
                <w:lang w:eastAsia="fr-FR"/>
              </w:rPr>
              <w:t>Inter</w:t>
            </w:r>
            <w:r>
              <w:rPr>
                <w:rFonts w:eastAsia="Times New Roman" w:cs="Arial"/>
                <w:b w:val="0"/>
                <w:color w:val="000000"/>
                <w:lang w:eastAsia="fr-FR"/>
              </w:rPr>
              <w:t>nal user id</w:t>
            </w:r>
          </w:p>
        </w:tc>
        <w:tc>
          <w:tcPr>
            <w:tcW w:w="1559" w:type="dxa"/>
            <w:tcBorders>
              <w:bottom w:val="single" w:sz="8" w:space="0" w:color="4F81BD"/>
            </w:tcBorders>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8" w:type="dxa"/>
            <w:tcBorders>
              <w:top w:val="single" w:sz="8" w:space="0" w:color="4F81BD"/>
              <w:bottom w:val="single" w:sz="8" w:space="0" w:color="4F81BD"/>
              <w:right w:val="nil"/>
            </w:tcBorders>
            <w:shd w:val="clear" w:color="auto" w:fill="FBD4B4" w:themeFill="accent6" w:themeFillTint="66"/>
            <w:noWrap/>
            <w:hideMark/>
          </w:tcPr>
          <w:p w:rsidR="00FD52B4" w:rsidRPr="00DA077C"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fr-FR"/>
              </w:rPr>
            </w:pPr>
          </w:p>
        </w:tc>
        <w:tc>
          <w:tcPr>
            <w:tcW w:w="1489" w:type="dxa"/>
            <w:tcBorders>
              <w:top w:val="single" w:sz="8" w:space="0" w:color="4F81BD"/>
              <w:left w:val="nil"/>
              <w:bottom w:val="single" w:sz="8" w:space="0" w:color="4F81BD"/>
              <w:right w:val="nil"/>
            </w:tcBorders>
            <w:shd w:val="clear" w:color="auto" w:fill="auto"/>
          </w:tcPr>
          <w:p w:rsidR="00FD52B4" w:rsidRPr="00FD52B4" w:rsidRDefault="00FD52B4" w:rsidP="00EF167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color w:val="000000"/>
                <w:lang w:eastAsia="fr-FR"/>
              </w:rPr>
            </w:pPr>
            <w:r w:rsidRPr="00FD52B4">
              <w:rPr>
                <w:rFonts w:eastAsia="Times New Roman" w:cs="Arial"/>
                <w:b/>
                <w:color w:val="000000"/>
                <w:lang w:eastAsia="fr-FR"/>
              </w:rPr>
              <w:t>Computed (Read only)</w:t>
            </w:r>
          </w:p>
        </w:tc>
      </w:tr>
    </w:tbl>
    <w:p w:rsidR="00971672" w:rsidRPr="00437AC6" w:rsidRDefault="00971672" w:rsidP="007B7BB9">
      <w:pPr>
        <w:rPr>
          <w:u w:val="single"/>
        </w:rPr>
      </w:pPr>
    </w:p>
    <w:p w:rsidR="007B7BB9" w:rsidRPr="00B32DB7" w:rsidRDefault="007B7BB9" w:rsidP="007B7BB9">
      <w:pPr>
        <w:pStyle w:val="Titre5"/>
        <w:rPr>
          <w:lang w:val="en-GB"/>
        </w:rPr>
      </w:pPr>
      <w:bookmarkStart w:id="145" w:name="_Toc365552557"/>
      <w:commentRangeStart w:id="146"/>
      <w:r w:rsidRPr="00B32DB7">
        <w:rPr>
          <w:lang w:val="en-GB"/>
        </w:rPr>
        <w:t>Atoll-Is</w:t>
      </w:r>
      <w:commentRangeEnd w:id="146"/>
      <w:r w:rsidR="002675ED" w:rsidRPr="00B32DB7">
        <w:rPr>
          <w:rStyle w:val="Marquedecommentaire"/>
          <w:b w:val="0"/>
          <w:color w:val="auto"/>
          <w:kern w:val="0"/>
          <w:lang w:val="en-GB"/>
        </w:rPr>
        <w:commentReference w:id="146"/>
      </w:r>
      <w:bookmarkEnd w:id="145"/>
    </w:p>
    <w:p w:rsidR="007B7BB9" w:rsidRPr="00B32DB7" w:rsidRDefault="007B7BB9" w:rsidP="007B7BB9">
      <w:pPr>
        <w:pStyle w:val="Titre6"/>
        <w:rPr>
          <w:rFonts w:eastAsia="Calibri"/>
          <w:lang w:val="en-GB"/>
        </w:rPr>
      </w:pPr>
      <w:r w:rsidRPr="00B32DB7">
        <w:rPr>
          <w:rFonts w:eastAsia="Calibri"/>
          <w:lang w:val="en-GB"/>
        </w:rPr>
        <w:t>Functions provided, requirements</w:t>
      </w:r>
    </w:p>
    <w:p w:rsidR="007B7BB9" w:rsidRPr="00B32DB7" w:rsidRDefault="00A51692" w:rsidP="007B7BB9">
      <w:r>
        <w:t>Atoll-is</w:t>
      </w:r>
      <w:r w:rsidR="007B7BB9" w:rsidRPr="00B32DB7">
        <w:t xml:space="preserve"> is the business and persistence module of the </w:t>
      </w:r>
      <w:r w:rsidR="002C48AB">
        <w:t>User Management Administration</w:t>
      </w:r>
      <w:r w:rsidR="007B7BB9" w:rsidRPr="00B32DB7">
        <w:t xml:space="preserve"> system. It is the only component having </w:t>
      </w:r>
      <w:r w:rsidR="002C48AB">
        <w:t xml:space="preserve">read/write </w:t>
      </w:r>
      <w:r w:rsidR="007B7BB9" w:rsidRPr="00B32DB7">
        <w:t>interactions with</w:t>
      </w:r>
      <w:r w:rsidR="002C48AB">
        <w:t xml:space="preserve"> LDAP and PostgreSQL</w:t>
      </w:r>
      <w:r w:rsidR="007B7BB9" w:rsidRPr="00B32DB7">
        <w:t xml:space="preserve"> </w:t>
      </w:r>
      <w:commentRangeStart w:id="147"/>
      <w:commentRangeStart w:id="148"/>
      <w:r w:rsidR="007B7BB9" w:rsidRPr="00B32DB7">
        <w:t>the database</w:t>
      </w:r>
      <w:r w:rsidR="002C48AB">
        <w:t>s</w:t>
      </w:r>
      <w:r w:rsidR="007B7BB9" w:rsidRPr="00B32DB7">
        <w:t xml:space="preserve">. </w:t>
      </w:r>
      <w:commentRangeEnd w:id="147"/>
      <w:r w:rsidR="007B7BB9" w:rsidRPr="00B32DB7">
        <w:rPr>
          <w:rStyle w:val="Marquedecommentaire"/>
          <w:rFonts w:eastAsia="Times New Roman"/>
        </w:rPr>
        <w:commentReference w:id="147"/>
      </w:r>
      <w:commentRangeEnd w:id="148"/>
      <w:r w:rsidR="002C48AB">
        <w:rPr>
          <w:rStyle w:val="Marquedecommentaire"/>
          <w:rFonts w:eastAsia="Times New Roman"/>
        </w:rPr>
        <w:commentReference w:id="148"/>
      </w:r>
    </w:p>
    <w:p w:rsidR="007B7BB9" w:rsidRDefault="007B7BB9" w:rsidP="007B7BB9">
      <w:r w:rsidRPr="00B32DB7">
        <w:t xml:space="preserve">It provides </w:t>
      </w:r>
      <w:commentRangeStart w:id="149"/>
      <w:r w:rsidRPr="00B32DB7">
        <w:t>REST web services</w:t>
      </w:r>
      <w:commentRangeEnd w:id="149"/>
      <w:r w:rsidR="00097156" w:rsidRPr="00B32DB7">
        <w:rPr>
          <w:rStyle w:val="Marquedecommentaire"/>
          <w:rFonts w:eastAsia="Times New Roman"/>
        </w:rPr>
        <w:commentReference w:id="149"/>
      </w:r>
      <w:r w:rsidR="0010725F">
        <w:t>.</w:t>
      </w:r>
      <w:r w:rsidR="002C48AB">
        <w:t xml:space="preserve"> All </w:t>
      </w:r>
      <w:r w:rsidR="00AD0F90">
        <w:t xml:space="preserve">web </w:t>
      </w:r>
      <w:r w:rsidR="002C48AB">
        <w:t>services provided are not used in MyOcean; the only ones used are to manage Users:</w:t>
      </w:r>
    </w:p>
    <w:p w:rsidR="002C48AB" w:rsidRDefault="002C48AB" w:rsidP="0043036A">
      <w:pPr>
        <w:pStyle w:val="Paragraphedeliste"/>
        <w:numPr>
          <w:ilvl w:val="0"/>
          <w:numId w:val="11"/>
        </w:numPr>
      </w:pPr>
      <w:r>
        <w:t>r</w:t>
      </w:r>
      <w:r w:rsidRPr="002C48AB">
        <w:t>egister</w:t>
      </w:r>
      <w:r>
        <w:t xml:space="preserve"> u</w:t>
      </w:r>
      <w:r w:rsidRPr="002C48AB">
        <w:t>ser</w:t>
      </w:r>
    </w:p>
    <w:p w:rsidR="002C48AB" w:rsidRDefault="002C48AB" w:rsidP="0043036A">
      <w:pPr>
        <w:pStyle w:val="Paragraphedeliste"/>
        <w:numPr>
          <w:ilvl w:val="0"/>
          <w:numId w:val="11"/>
        </w:numPr>
      </w:pPr>
      <w:r>
        <w:t>confirm user registration</w:t>
      </w:r>
    </w:p>
    <w:p w:rsidR="002C48AB" w:rsidRDefault="002C48AB" w:rsidP="0043036A">
      <w:pPr>
        <w:pStyle w:val="Paragraphedeliste"/>
        <w:numPr>
          <w:ilvl w:val="0"/>
          <w:numId w:val="11"/>
        </w:numPr>
      </w:pPr>
      <w:r>
        <w:lastRenderedPageBreak/>
        <w:t>create, update, delete user</w:t>
      </w:r>
    </w:p>
    <w:p w:rsidR="002C48AB" w:rsidRDefault="002C48AB" w:rsidP="0043036A">
      <w:pPr>
        <w:pStyle w:val="Paragraphedeliste"/>
        <w:numPr>
          <w:ilvl w:val="0"/>
          <w:numId w:val="11"/>
        </w:numPr>
      </w:pPr>
      <w:r>
        <w:t>get user information</w:t>
      </w:r>
    </w:p>
    <w:p w:rsidR="002C48AB" w:rsidRDefault="00AD0F90" w:rsidP="0043036A">
      <w:pPr>
        <w:pStyle w:val="Paragraphedeliste"/>
        <w:numPr>
          <w:ilvl w:val="0"/>
          <w:numId w:val="11"/>
        </w:numPr>
      </w:pPr>
      <w:r>
        <w:t>list users</w:t>
      </w:r>
    </w:p>
    <w:p w:rsidR="00AD0F90" w:rsidRPr="00B32DB7" w:rsidRDefault="00AD0F90" w:rsidP="0043036A">
      <w:pPr>
        <w:pStyle w:val="Paragraphedeliste"/>
        <w:numPr>
          <w:ilvl w:val="0"/>
          <w:numId w:val="11"/>
        </w:numPr>
      </w:pPr>
      <w:r>
        <w:t>export users</w:t>
      </w:r>
    </w:p>
    <w:p w:rsidR="007B7BB9" w:rsidRPr="00B32DB7" w:rsidRDefault="002C48AB" w:rsidP="007B7BB9">
      <w:r>
        <w:t>It provides</w:t>
      </w:r>
      <w:r w:rsidR="007B7BB9" w:rsidRPr="00B32DB7">
        <w:t xml:space="preserve"> a J2EE application with a </w:t>
      </w:r>
      <w:r w:rsidR="00AD0F90">
        <w:t>basic</w:t>
      </w:r>
      <w:r w:rsidR="007B7BB9" w:rsidRPr="00B32DB7">
        <w:t xml:space="preserve"> Web interface to see the list of available services.</w:t>
      </w:r>
    </w:p>
    <w:p w:rsidR="007B7BB9" w:rsidRPr="00B32DB7" w:rsidRDefault="007B7BB9" w:rsidP="007B7BB9">
      <w:pPr>
        <w:pStyle w:val="Titre6"/>
        <w:rPr>
          <w:rFonts w:eastAsia="Calibri"/>
          <w:lang w:val="en-GB"/>
        </w:rPr>
      </w:pPr>
      <w:commentRangeStart w:id="150"/>
      <w:commentRangeStart w:id="151"/>
      <w:r w:rsidRPr="00B32DB7">
        <w:rPr>
          <w:rFonts w:eastAsia="Calibri"/>
          <w:lang w:val="en-GB"/>
        </w:rPr>
        <w:t>Technical design</w:t>
      </w:r>
      <w:commentRangeEnd w:id="150"/>
      <w:r w:rsidR="00B07B8A" w:rsidRPr="00B32DB7">
        <w:rPr>
          <w:rStyle w:val="Marquedecommentaire"/>
          <w:b w:val="0"/>
          <w:color w:val="auto"/>
          <w:kern w:val="0"/>
          <w:u w:val="none"/>
          <w:lang w:val="en-GB"/>
        </w:rPr>
        <w:commentReference w:id="150"/>
      </w:r>
      <w:commentRangeEnd w:id="151"/>
      <w:r w:rsidR="00A51692">
        <w:rPr>
          <w:rStyle w:val="Marquedecommentaire"/>
          <w:b w:val="0"/>
          <w:color w:val="auto"/>
          <w:kern w:val="0"/>
          <w:u w:val="none"/>
          <w:lang w:val="en-GB"/>
        </w:rPr>
        <w:commentReference w:id="151"/>
      </w:r>
    </w:p>
    <w:p w:rsidR="007B7BB9" w:rsidRDefault="007B7BB9" w:rsidP="007B7BB9">
      <w:r w:rsidRPr="00B32DB7">
        <w:t>This component is</w:t>
      </w:r>
      <w:r w:rsidR="0030754E">
        <w:t xml:space="preserve"> a JEE application based on </w:t>
      </w:r>
      <w:r w:rsidRPr="00B32DB7">
        <w:t>open-source software</w:t>
      </w:r>
      <w:r w:rsidR="0030754E">
        <w:t xml:space="preserve"> components.</w:t>
      </w:r>
    </w:p>
    <w:p w:rsidR="007B7BB9" w:rsidRPr="00B32DB7" w:rsidRDefault="002A3438" w:rsidP="002A3438">
      <w:r w:rsidRPr="002A3438">
        <w:t>In MyOcean, Atoll-Is ensures</w:t>
      </w:r>
      <w:r w:rsidR="003B4A15">
        <w:t xml:space="preserve"> the user registration workflow and the update of users.</w:t>
      </w:r>
    </w:p>
    <w:p w:rsidR="007B7BB9" w:rsidRPr="00B32DB7" w:rsidRDefault="007B7BB9" w:rsidP="007B7BB9">
      <w:pPr>
        <w:pStyle w:val="Titre5"/>
        <w:rPr>
          <w:lang w:val="en-GB"/>
        </w:rPr>
      </w:pPr>
      <w:bookmarkStart w:id="152" w:name="_Toc365552558"/>
      <w:commentRangeStart w:id="153"/>
      <w:r w:rsidRPr="00B32DB7">
        <w:rPr>
          <w:lang w:val="en-GB"/>
        </w:rPr>
        <w:t>Atoll-web-admin</w:t>
      </w:r>
      <w:commentRangeEnd w:id="153"/>
      <w:r w:rsidR="002675ED" w:rsidRPr="00B32DB7">
        <w:rPr>
          <w:rStyle w:val="Marquedecommentaire"/>
          <w:b w:val="0"/>
          <w:color w:val="auto"/>
          <w:kern w:val="0"/>
          <w:lang w:val="en-GB"/>
        </w:rPr>
        <w:commentReference w:id="153"/>
      </w:r>
      <w:bookmarkEnd w:id="152"/>
    </w:p>
    <w:p w:rsidR="007B7BB9" w:rsidRPr="00B32DB7" w:rsidRDefault="007B7BB9" w:rsidP="007B7BB9">
      <w:pPr>
        <w:pStyle w:val="Titre6"/>
        <w:rPr>
          <w:rFonts w:eastAsia="Calibri"/>
          <w:lang w:val="en-GB"/>
        </w:rPr>
      </w:pPr>
      <w:r w:rsidRPr="00B32DB7">
        <w:rPr>
          <w:rFonts w:eastAsia="Calibri"/>
          <w:lang w:val="en-GB"/>
        </w:rPr>
        <w:t>Functions provided, requirements</w:t>
      </w:r>
    </w:p>
    <w:p w:rsidR="007B7BB9" w:rsidRPr="00B32DB7" w:rsidRDefault="00A51692" w:rsidP="007B7BB9">
      <w:r>
        <w:t>Atoll-web-a</w:t>
      </w:r>
      <w:r w:rsidR="007B7BB9" w:rsidRPr="00B32DB7">
        <w:t>dmin is a Rich Internet Application providing a web interface to m</w:t>
      </w:r>
      <w:r>
        <w:t>anage the data stored in Atoll-i</w:t>
      </w:r>
      <w:r w:rsidR="007B7BB9" w:rsidRPr="00B32DB7">
        <w:t>s.</w:t>
      </w:r>
    </w:p>
    <w:p w:rsidR="007B7BB9" w:rsidRPr="00B32DB7" w:rsidRDefault="007B7BB9" w:rsidP="007B7BB9">
      <w:r w:rsidRPr="00B32DB7">
        <w:t xml:space="preserve">In the MyOcean project, the only part currently used is the user management to allow the service desk to manage user </w:t>
      </w:r>
      <w:r w:rsidR="003B4A15">
        <w:t>information, status</w:t>
      </w:r>
      <w:r w:rsidRPr="00B32DB7">
        <w:t xml:space="preserve"> and profiles</w:t>
      </w:r>
      <w:r w:rsidR="003B4A15">
        <w:t xml:space="preserve"> (create, update, delete)</w:t>
      </w:r>
      <w:r w:rsidRPr="00B32DB7">
        <w:t>.</w:t>
      </w:r>
    </w:p>
    <w:p w:rsidR="00742645" w:rsidRPr="00F52522" w:rsidRDefault="00742645" w:rsidP="00742645">
      <w:pPr>
        <w:rPr>
          <w:lang w:eastAsia="fr-FR"/>
        </w:rPr>
      </w:pPr>
      <w:r w:rsidRPr="00F52522">
        <w:t>User i</w:t>
      </w:r>
      <w:r w:rsidR="0010725F">
        <w:t>nformation on SLA is stored in the</w:t>
      </w:r>
      <w:r w:rsidRPr="00F52522">
        <w:t xml:space="preserve"> LDAP </w:t>
      </w:r>
      <w:r w:rsidR="0010725F">
        <w:t>database</w:t>
      </w:r>
      <w:r w:rsidRPr="00F52522">
        <w:t xml:space="preserve">. They are acceded from </w:t>
      </w:r>
      <w:r w:rsidR="00A51692">
        <w:t>Atoll</w:t>
      </w:r>
      <w:r w:rsidR="0010725F">
        <w:t xml:space="preserve"> w</w:t>
      </w:r>
      <w:r w:rsidRPr="00F52522">
        <w:t>eb admin. They appear as an “Extended Properties” tab in the user detail panel.</w:t>
      </w:r>
      <w:r w:rsidRPr="00F52522">
        <w:rPr>
          <w:lang w:eastAsia="fr-FR"/>
        </w:rPr>
        <w:t xml:space="preserve"> </w:t>
      </w:r>
    </w:p>
    <w:p w:rsidR="00CA52A7" w:rsidRDefault="00742645" w:rsidP="00CA52A7">
      <w:pPr>
        <w:keepNext/>
        <w:jc w:val="center"/>
      </w:pPr>
      <w:r>
        <w:rPr>
          <w:noProof/>
          <w:lang w:val="fr-FR" w:eastAsia="fr-FR"/>
        </w:rPr>
        <w:drawing>
          <wp:inline distT="0" distB="0" distL="0" distR="0">
            <wp:extent cx="3148330" cy="2286000"/>
            <wp:effectExtent l="19050" t="0" r="0" b="0"/>
            <wp:docPr id="1" name="Image 2" descr="C:\Documents and Settings\amichon\Bureau\web_portal_ws\Docs\DCP\resources\web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Documents and Settings\amichon\Bureau\web_portal_ws\Docs\DCP\resources\webadmin.png"/>
                    <pic:cNvPicPr>
                      <a:picLocks noChangeAspect="1" noChangeArrowheads="1"/>
                    </pic:cNvPicPr>
                  </pic:nvPicPr>
                  <pic:blipFill>
                    <a:blip r:embed="rId35" cstate="print"/>
                    <a:srcRect/>
                    <a:stretch>
                      <a:fillRect/>
                    </a:stretch>
                  </pic:blipFill>
                  <pic:spPr bwMode="auto">
                    <a:xfrm>
                      <a:off x="0" y="0"/>
                      <a:ext cx="3148330" cy="2286000"/>
                    </a:xfrm>
                    <a:prstGeom prst="rect">
                      <a:avLst/>
                    </a:prstGeom>
                    <a:noFill/>
                    <a:ln w="9525">
                      <a:noFill/>
                      <a:miter lim="800000"/>
                      <a:headEnd/>
                      <a:tailEnd/>
                    </a:ln>
                  </pic:spPr>
                </pic:pic>
              </a:graphicData>
            </a:graphic>
          </wp:inline>
        </w:drawing>
      </w:r>
    </w:p>
    <w:p w:rsidR="00742645" w:rsidRPr="00F52522" w:rsidRDefault="00CA52A7" w:rsidP="00CA52A7">
      <w:pPr>
        <w:pStyle w:val="Lgende"/>
        <w:rPr>
          <w:lang w:eastAsia="fr-FR"/>
        </w:rPr>
      </w:pPr>
      <w:bookmarkStart w:id="154" w:name="_Toc365552475"/>
      <w:r>
        <w:t xml:space="preserve">Figure </w:t>
      </w:r>
      <w:r w:rsidR="00086262">
        <w:fldChar w:fldCharType="begin"/>
      </w:r>
      <w:r w:rsidR="00086262">
        <w:instrText xml:space="preserve"> SEQ Figure \* ARABIC </w:instrText>
      </w:r>
      <w:r w:rsidR="00086262">
        <w:fldChar w:fldCharType="separate"/>
      </w:r>
      <w:r w:rsidR="00FE42B4">
        <w:rPr>
          <w:noProof/>
        </w:rPr>
        <w:t>11</w:t>
      </w:r>
      <w:r w:rsidR="00086262">
        <w:rPr>
          <w:noProof/>
        </w:rPr>
        <w:fldChar w:fldCharType="end"/>
      </w:r>
      <w:r>
        <w:t xml:space="preserve"> - </w:t>
      </w:r>
      <w:r w:rsidRPr="00C22101">
        <w:t>Extended properties tab</w:t>
      </w:r>
      <w:bookmarkEnd w:id="154"/>
    </w:p>
    <w:p w:rsidR="007B7BB9" w:rsidRPr="00B32DB7" w:rsidRDefault="007B7BB9" w:rsidP="007B7BB9">
      <w:pPr>
        <w:pStyle w:val="Titre6"/>
        <w:rPr>
          <w:rFonts w:eastAsia="Calibri"/>
          <w:lang w:val="en-GB"/>
        </w:rPr>
      </w:pPr>
      <w:commentRangeStart w:id="155"/>
      <w:r w:rsidRPr="00B32DB7">
        <w:rPr>
          <w:rFonts w:eastAsia="Calibri"/>
          <w:lang w:val="en-GB"/>
        </w:rPr>
        <w:t>Technical design</w:t>
      </w:r>
      <w:commentRangeEnd w:id="155"/>
      <w:r w:rsidR="00B07B8A" w:rsidRPr="00B32DB7">
        <w:rPr>
          <w:rStyle w:val="Marquedecommentaire"/>
          <w:b w:val="0"/>
          <w:color w:val="auto"/>
          <w:kern w:val="0"/>
          <w:u w:val="none"/>
          <w:lang w:val="en-GB"/>
        </w:rPr>
        <w:commentReference w:id="155"/>
      </w:r>
    </w:p>
    <w:p w:rsidR="007B7BB9" w:rsidRDefault="00A51692" w:rsidP="007B7BB9">
      <w:r>
        <w:t>Atoll-web-a</w:t>
      </w:r>
      <w:r w:rsidR="007B7BB9" w:rsidRPr="00B32DB7">
        <w:t xml:space="preserve">dmin is a J2EE application using Ext-JS to create the rich interface and make synchronous </w:t>
      </w:r>
      <w:r w:rsidR="0010725F">
        <w:t>services call to Atoll-i</w:t>
      </w:r>
      <w:r w:rsidR="007B7BB9" w:rsidRPr="00B32DB7">
        <w:t>s web services.</w:t>
      </w:r>
    </w:p>
    <w:p w:rsidR="002A3438" w:rsidRPr="00B32DB7" w:rsidRDefault="002A3438" w:rsidP="007B7BB9">
      <w:r>
        <w:rPr>
          <w:rStyle w:val="hps"/>
        </w:rPr>
        <w:lastRenderedPageBreak/>
        <w:t>It provides</w:t>
      </w:r>
      <w:r>
        <w:t xml:space="preserve"> </w:t>
      </w:r>
      <w:r>
        <w:rPr>
          <w:rStyle w:val="hps"/>
        </w:rPr>
        <w:t>a user-friendly</w:t>
      </w:r>
      <w:r>
        <w:t xml:space="preserve"> </w:t>
      </w:r>
      <w:r>
        <w:rPr>
          <w:rStyle w:val="hps"/>
        </w:rPr>
        <w:t>GUI</w:t>
      </w:r>
      <w:r>
        <w:t xml:space="preserve"> </w:t>
      </w:r>
      <w:r>
        <w:rPr>
          <w:rStyle w:val="hps"/>
        </w:rPr>
        <w:t>to Service Desk for</w:t>
      </w:r>
      <w:r>
        <w:t xml:space="preserve"> </w:t>
      </w:r>
      <w:r>
        <w:rPr>
          <w:rStyle w:val="hps"/>
        </w:rPr>
        <w:t>the daily management</w:t>
      </w:r>
      <w:r>
        <w:t xml:space="preserve"> </w:t>
      </w:r>
      <w:r>
        <w:rPr>
          <w:rStyle w:val="hps"/>
        </w:rPr>
        <w:t>and</w:t>
      </w:r>
      <w:r>
        <w:t xml:space="preserve"> </w:t>
      </w:r>
      <w:r>
        <w:rPr>
          <w:rStyle w:val="hps"/>
        </w:rPr>
        <w:t>monitoring of</w:t>
      </w:r>
      <w:r>
        <w:t xml:space="preserve"> MyOcean </w:t>
      </w:r>
      <w:r>
        <w:rPr>
          <w:rStyle w:val="hps"/>
        </w:rPr>
        <w:t>users.</w:t>
      </w:r>
    </w:p>
    <w:p w:rsidR="0027309E" w:rsidRPr="00B32DB7" w:rsidRDefault="0027309E" w:rsidP="0027309E">
      <w:pPr>
        <w:pStyle w:val="Titre5"/>
        <w:rPr>
          <w:lang w:val="en-GB"/>
        </w:rPr>
      </w:pPr>
      <w:bookmarkStart w:id="156" w:name="_Toc365552559"/>
      <w:commentRangeStart w:id="157"/>
      <w:r w:rsidRPr="00B32DB7">
        <w:rPr>
          <w:lang w:val="en-GB"/>
        </w:rPr>
        <w:t>LDAP</w:t>
      </w:r>
      <w:commentRangeEnd w:id="157"/>
      <w:r w:rsidR="002675ED" w:rsidRPr="00B32DB7">
        <w:rPr>
          <w:rStyle w:val="Marquedecommentaire"/>
          <w:b w:val="0"/>
          <w:color w:val="auto"/>
          <w:kern w:val="0"/>
          <w:lang w:val="en-GB"/>
        </w:rPr>
        <w:commentReference w:id="157"/>
      </w:r>
      <w:bookmarkEnd w:id="156"/>
    </w:p>
    <w:p w:rsidR="0027309E" w:rsidRPr="00B32DB7" w:rsidRDefault="0027309E" w:rsidP="0027309E">
      <w:pPr>
        <w:pStyle w:val="Titre6"/>
        <w:rPr>
          <w:lang w:val="en-GB"/>
        </w:rPr>
      </w:pPr>
      <w:r w:rsidRPr="00B32DB7">
        <w:rPr>
          <w:lang w:val="en-GB"/>
        </w:rPr>
        <w:t>Scope</w:t>
      </w:r>
    </w:p>
    <w:p w:rsidR="0027309E" w:rsidRPr="00B32DB7" w:rsidRDefault="0027309E" w:rsidP="0027309E">
      <w:r w:rsidRPr="00B32DB7">
        <w:t>LDAP component is in charge of authenticating users (both internal and external).  In order to reduce dependency between sub-systems (WebPortal and MIS) or sub sub systems (MIS-GW and MIS CENTRAL)</w:t>
      </w:r>
    </w:p>
    <w:p w:rsidR="0027309E" w:rsidRPr="00B32DB7" w:rsidRDefault="0027309E" w:rsidP="0027309E">
      <w:r w:rsidRPr="00B32DB7">
        <w:t xml:space="preserve">LDAP component is implemented by an </w:t>
      </w:r>
      <w:r w:rsidRPr="00B32DB7">
        <w:rPr>
          <w:b/>
        </w:rPr>
        <w:t>OpenLDAP</w:t>
      </w:r>
      <w:r w:rsidRPr="00B32DB7">
        <w:t>, version 2.4.22, running on CentOS 5.3</w:t>
      </w:r>
    </w:p>
    <w:p w:rsidR="0027309E" w:rsidRPr="00B32DB7" w:rsidRDefault="0027309E" w:rsidP="0027309E">
      <w:pPr>
        <w:pStyle w:val="Titre6"/>
        <w:rPr>
          <w:lang w:val="en-GB"/>
        </w:rPr>
      </w:pPr>
      <w:r w:rsidRPr="00B32DB7">
        <w:rPr>
          <w:lang w:val="en-GB"/>
        </w:rPr>
        <w:t>Maturity</w:t>
      </w:r>
    </w:p>
    <w:p w:rsidR="0027309E" w:rsidRPr="00B32DB7" w:rsidRDefault="0027309E" w:rsidP="0027309E">
      <w:r w:rsidRPr="00B32DB7">
        <w:t>LDAP is very widely used and mature.</w:t>
      </w:r>
    </w:p>
    <w:p w:rsidR="0027309E" w:rsidRPr="00B32DB7" w:rsidRDefault="0027309E" w:rsidP="0027309E">
      <w:pPr>
        <w:pStyle w:val="Titre6"/>
        <w:rPr>
          <w:lang w:val="en-GB"/>
        </w:rPr>
      </w:pPr>
      <w:r w:rsidRPr="00B32DB7">
        <w:rPr>
          <w:lang w:val="en-GB"/>
        </w:rPr>
        <w:t>Protocol</w:t>
      </w:r>
    </w:p>
    <w:p w:rsidR="0027309E" w:rsidRPr="00B32DB7" w:rsidRDefault="0027309E" w:rsidP="0027309E">
      <w:r w:rsidRPr="00B32DB7">
        <w:t>LDAP is a protocol for accessing and maintaining distributed directory information services over an Internet Protocol (IP) network.</w:t>
      </w:r>
    </w:p>
    <w:p w:rsidR="0027309E" w:rsidRPr="00B32DB7" w:rsidRDefault="0027309E" w:rsidP="0027309E">
      <w:r w:rsidRPr="00B32DB7">
        <w:t xml:space="preserve">All information is available on the internet. See the OpenLDAP documentation here </w:t>
      </w:r>
      <w:hyperlink r:id="rId36" w:history="1">
        <w:r w:rsidRPr="00B32DB7">
          <w:rPr>
            <w:rStyle w:val="Lienhypertexte"/>
          </w:rPr>
          <w:t>http://www.openldap.org/</w:t>
        </w:r>
      </w:hyperlink>
    </w:p>
    <w:p w:rsidR="002675ED" w:rsidRDefault="005810F2">
      <w:pPr>
        <w:pStyle w:val="Titre6"/>
        <w:rPr>
          <w:ins w:id="158" w:author="ggasciarino" w:date="2013-09-04T16:56:00Z"/>
        </w:rPr>
        <w:pPrChange w:id="159" w:author="ggasciarino" w:date="2013-09-04T16:56:00Z">
          <w:pPr/>
        </w:pPrChange>
      </w:pPr>
      <w:ins w:id="160" w:author="ggasciarino" w:date="2013-09-04T16:56:00Z">
        <w:r w:rsidRPr="005810F2">
          <w:rPr>
            <w:lang w:val="en-GB"/>
            <w:rPrChange w:id="161" w:author="ggasciarino" w:date="2013-09-04T16:56:00Z">
              <w:rPr/>
            </w:rPrChange>
          </w:rPr>
          <w:t>Configuration</w:t>
        </w:r>
      </w:ins>
    </w:p>
    <w:p w:rsidR="005810F2" w:rsidRPr="006F28BB" w:rsidRDefault="005810F2" w:rsidP="005810F2">
      <w:pPr>
        <w:rPr>
          <w:ins w:id="162" w:author="ggasciarino" w:date="2013-09-04T16:56:00Z"/>
          <w:highlight w:val="yellow"/>
          <w:lang w:val="en-US"/>
        </w:rPr>
      </w:pPr>
      <w:commentRangeStart w:id="163"/>
      <w:ins w:id="164" w:author="ggasciarino" w:date="2013-09-04T16:56:00Z">
        <w:r w:rsidRPr="006F28BB">
          <w:rPr>
            <w:highlight w:val="yellow"/>
            <w:lang w:val="en-US"/>
          </w:rPr>
          <w:t>For the VSFTPD authorization, the following attributes must be filled for the user in the LDAP database:</w:t>
        </w:r>
      </w:ins>
    </w:p>
    <w:p w:rsidR="005810F2" w:rsidRPr="006F28BB" w:rsidRDefault="005810F2" w:rsidP="005810F2">
      <w:pPr>
        <w:pStyle w:val="Paragraphedeliste"/>
        <w:numPr>
          <w:ilvl w:val="0"/>
          <w:numId w:val="65"/>
        </w:numPr>
        <w:jc w:val="left"/>
        <w:rPr>
          <w:ins w:id="165" w:author="ggasciarino" w:date="2013-09-04T16:56:00Z"/>
          <w:rFonts w:eastAsia="Times New Roman"/>
          <w:b/>
          <w:bCs/>
          <w:highlight w:val="yellow"/>
        </w:rPr>
      </w:pPr>
      <w:ins w:id="166" w:author="ggasciarino" w:date="2013-09-04T16:56:00Z">
        <w:r w:rsidRPr="006F28BB">
          <w:rPr>
            <w:rFonts w:eastAsia="Times New Roman"/>
            <w:b/>
            <w:bCs/>
            <w:highlight w:val="yellow"/>
          </w:rPr>
          <w:t>objectClass: posixAccount</w:t>
        </w:r>
      </w:ins>
    </w:p>
    <w:p w:rsidR="005810F2" w:rsidRPr="006F28BB" w:rsidRDefault="005810F2" w:rsidP="005810F2">
      <w:pPr>
        <w:pStyle w:val="Paragraphedeliste"/>
        <w:numPr>
          <w:ilvl w:val="0"/>
          <w:numId w:val="65"/>
        </w:numPr>
        <w:jc w:val="left"/>
        <w:rPr>
          <w:ins w:id="167" w:author="ggasciarino" w:date="2013-09-04T16:56:00Z"/>
          <w:rFonts w:eastAsia="Times New Roman"/>
          <w:bCs/>
          <w:highlight w:val="yellow"/>
          <w:lang w:val="en-US"/>
        </w:rPr>
      </w:pPr>
      <w:ins w:id="168" w:author="ggasciarino" w:date="2013-09-04T16:56:00Z">
        <w:r w:rsidRPr="006F28BB">
          <w:rPr>
            <w:rFonts w:eastAsia="Times New Roman"/>
            <w:b/>
            <w:bCs/>
            <w:highlight w:val="yellow"/>
            <w:lang w:val="en-US"/>
          </w:rPr>
          <w:t>gidNumber: 1000</w:t>
        </w:r>
        <w:r w:rsidRPr="006F28BB">
          <w:rPr>
            <w:rFonts w:eastAsia="Times New Roman"/>
            <w:bCs/>
            <w:highlight w:val="yellow"/>
            <w:lang w:val="en-US"/>
          </w:rPr>
          <w:t>, should be an existing one</w:t>
        </w:r>
      </w:ins>
    </w:p>
    <w:p w:rsidR="005810F2" w:rsidRPr="006F28BB" w:rsidRDefault="005810F2" w:rsidP="005810F2">
      <w:pPr>
        <w:pStyle w:val="Paragraphedeliste"/>
        <w:numPr>
          <w:ilvl w:val="0"/>
          <w:numId w:val="65"/>
        </w:numPr>
        <w:jc w:val="left"/>
        <w:rPr>
          <w:ins w:id="169" w:author="ggasciarino" w:date="2013-09-04T16:56:00Z"/>
          <w:rFonts w:eastAsia="Times New Roman"/>
          <w:b/>
          <w:bCs/>
          <w:highlight w:val="yellow"/>
          <w:lang w:val="en-US"/>
        </w:rPr>
      </w:pPr>
      <w:ins w:id="170" w:author="ggasciarino" w:date="2013-09-04T16:56:00Z">
        <w:r w:rsidRPr="006F28BB">
          <w:rPr>
            <w:rFonts w:eastAsia="Times New Roman"/>
            <w:b/>
            <w:bCs/>
            <w:highlight w:val="yellow"/>
            <w:lang w:val="en-US"/>
          </w:rPr>
          <w:t xml:space="preserve">homeDirectory: </w:t>
        </w:r>
        <w:r w:rsidRPr="006F28BB">
          <w:rPr>
            <w:rFonts w:eastAsia="Times New Roman"/>
            <w:b/>
            <w:bCs/>
            <w:i/>
            <w:highlight w:val="yellow"/>
            <w:lang w:val="en-US"/>
          </w:rPr>
          <w:t>user_home_directory</w:t>
        </w:r>
        <w:r w:rsidRPr="006F28BB">
          <w:rPr>
            <w:rFonts w:eastAsia="Times New Roman"/>
            <w:b/>
            <w:bCs/>
            <w:highlight w:val="yellow"/>
            <w:lang w:val="en-US"/>
          </w:rPr>
          <w:t xml:space="preserve">, </w:t>
        </w:r>
        <w:r w:rsidRPr="006F28BB">
          <w:rPr>
            <w:rFonts w:eastAsia="Times New Roman"/>
            <w:bCs/>
            <w:highlight w:val="yellow"/>
            <w:lang w:val="en-US"/>
          </w:rPr>
          <w:t xml:space="preserve">the chroot  will be a folder dedicated to the profile (e.g. </w:t>
        </w:r>
        <w:r w:rsidRPr="006F28BB">
          <w:rPr>
            <w:rFonts w:eastAsia="Times New Roman"/>
            <w:b/>
            <w:bCs/>
            <w:highlight w:val="yellow"/>
            <w:lang w:val="en-US"/>
          </w:rPr>
          <w:t>/home/misgw/internal/)</w:t>
        </w:r>
      </w:ins>
    </w:p>
    <w:p w:rsidR="005810F2" w:rsidRPr="006F28BB" w:rsidRDefault="005810F2" w:rsidP="005810F2">
      <w:pPr>
        <w:pStyle w:val="Paragraphedeliste"/>
        <w:numPr>
          <w:ilvl w:val="0"/>
          <w:numId w:val="65"/>
        </w:numPr>
        <w:jc w:val="left"/>
        <w:rPr>
          <w:ins w:id="171" w:author="ggasciarino" w:date="2013-09-04T16:56:00Z"/>
          <w:rFonts w:eastAsia="Times New Roman"/>
          <w:b/>
          <w:bCs/>
          <w:highlight w:val="yellow"/>
          <w:lang w:val="en-US"/>
        </w:rPr>
      </w:pPr>
      <w:ins w:id="172" w:author="ggasciarino" w:date="2013-09-04T16:56:00Z">
        <w:r w:rsidRPr="006F28BB">
          <w:rPr>
            <w:rFonts w:eastAsia="Times New Roman"/>
            <w:b/>
            <w:bCs/>
            <w:highlight w:val="yellow"/>
            <w:lang w:val="en-US"/>
          </w:rPr>
          <w:t xml:space="preserve">uidNumber: 1000, </w:t>
        </w:r>
        <w:r w:rsidRPr="006F28BB">
          <w:rPr>
            <w:rFonts w:eastAsia="Times New Roman"/>
            <w:bCs/>
            <w:highlight w:val="yellow"/>
            <w:lang w:val="en-US"/>
          </w:rPr>
          <w:t>should be an existing one</w:t>
        </w:r>
      </w:ins>
    </w:p>
    <w:p w:rsidR="005810F2" w:rsidRPr="006F28BB" w:rsidRDefault="005810F2" w:rsidP="005810F2">
      <w:pPr>
        <w:pStyle w:val="Paragraphedeliste"/>
        <w:numPr>
          <w:ilvl w:val="0"/>
          <w:numId w:val="65"/>
        </w:numPr>
        <w:jc w:val="left"/>
        <w:rPr>
          <w:ins w:id="173" w:author="ggasciarino" w:date="2013-09-04T16:56:00Z"/>
          <w:rFonts w:eastAsia="Times New Roman"/>
          <w:b/>
          <w:bCs/>
          <w:highlight w:val="yellow"/>
          <w:lang w:val="en-US"/>
        </w:rPr>
      </w:pPr>
      <w:ins w:id="174" w:author="ggasciarino" w:date="2013-09-04T16:56:00Z">
        <w:r w:rsidRPr="006F28BB">
          <w:rPr>
            <w:rFonts w:eastAsia="Times New Roman"/>
            <w:b/>
            <w:bCs/>
            <w:highlight w:val="yellow"/>
            <w:lang w:val="en-US"/>
          </w:rPr>
          <w:t xml:space="preserve">uid: </w:t>
        </w:r>
        <w:r w:rsidRPr="006F28BB">
          <w:rPr>
            <w:rFonts w:eastAsia="Times New Roman"/>
            <w:bCs/>
            <w:highlight w:val="yellow"/>
            <w:lang w:val="en-US"/>
          </w:rPr>
          <w:t>the user’s login (this Ldap uid attributes is mandatory with objectClass:posixAccount)</w:t>
        </w:r>
      </w:ins>
    </w:p>
    <w:p w:rsidR="005810F2" w:rsidRPr="006F28BB" w:rsidRDefault="005810F2" w:rsidP="005810F2">
      <w:pPr>
        <w:pStyle w:val="Paragraphedeliste"/>
        <w:ind w:left="755"/>
        <w:jc w:val="left"/>
        <w:rPr>
          <w:ins w:id="175" w:author="ggasciarino" w:date="2013-09-04T16:56:00Z"/>
          <w:rFonts w:eastAsia="Times New Roman"/>
          <w:b/>
          <w:bCs/>
          <w:highlight w:val="yellow"/>
          <w:lang w:val="en-US"/>
        </w:rPr>
      </w:pPr>
    </w:p>
    <w:p w:rsidR="005810F2" w:rsidRPr="006F28BB" w:rsidRDefault="005810F2" w:rsidP="005810F2">
      <w:pPr>
        <w:rPr>
          <w:ins w:id="176" w:author="ggasciarino" w:date="2013-09-04T16:56:00Z"/>
          <w:highlight w:val="yellow"/>
          <w:lang w:val="en-US"/>
        </w:rPr>
      </w:pPr>
      <w:ins w:id="177" w:author="ggasciarino" w:date="2013-09-04T16:56:00Z">
        <w:r w:rsidRPr="006F28BB">
          <w:rPr>
            <w:highlight w:val="yellow"/>
            <w:lang w:val="en-US"/>
          </w:rPr>
          <w:t>Giving the same gidNumber/uidNumber, all users have the same access rights under the homeDirectory.</w:t>
        </w:r>
      </w:ins>
    </w:p>
    <w:p w:rsidR="005810F2" w:rsidRPr="006F28BB" w:rsidRDefault="005810F2" w:rsidP="005810F2">
      <w:pPr>
        <w:rPr>
          <w:ins w:id="178" w:author="ggasciarino" w:date="2013-09-04T16:56:00Z"/>
          <w:highlight w:val="yellow"/>
          <w:lang w:val="en-US"/>
        </w:rPr>
      </w:pPr>
      <w:ins w:id="179" w:author="ggasciarino" w:date="2013-09-04T16:56:00Z">
        <w:r w:rsidRPr="006F28BB">
          <w:rPr>
            <w:highlight w:val="yellow"/>
            <w:lang w:val="en-US"/>
          </w:rPr>
          <w:t xml:space="preserve">The profile inclusion is implemented by a duplication of folders to mount automatically through the Auto FS mechanism. Ex: let’s say product A can be accessed by ‘standard’ and ‘internal’ users, product B can be accessed by ‘internal’ users only. Under the ‘standard’ </w:t>
        </w:r>
        <w:r w:rsidRPr="006F28BB">
          <w:rPr>
            <w:highlight w:val="yellow"/>
            <w:lang w:val="en-US"/>
          </w:rPr>
          <w:lastRenderedPageBreak/>
          <w:t xml:space="preserve">chroot only </w:t>
        </w:r>
        <w:proofErr w:type="gramStart"/>
        <w:r w:rsidRPr="006F28BB">
          <w:rPr>
            <w:highlight w:val="yellow"/>
            <w:lang w:val="en-US"/>
          </w:rPr>
          <w:t>A</w:t>
        </w:r>
        <w:proofErr w:type="gramEnd"/>
        <w:r w:rsidRPr="006F28BB">
          <w:rPr>
            <w:highlight w:val="yellow"/>
            <w:lang w:val="en-US"/>
          </w:rPr>
          <w:t xml:space="preserve"> folder is accessible. Under ‘internal’ chroot, auto-FS is configured to mount products A and B.</w:t>
        </w:r>
      </w:ins>
    </w:p>
    <w:p w:rsidR="005810F2" w:rsidRPr="00F501CE" w:rsidRDefault="005810F2" w:rsidP="005810F2">
      <w:pPr>
        <w:rPr>
          <w:ins w:id="180" w:author="ggasciarino" w:date="2013-09-04T16:56:00Z"/>
          <w:lang w:val="en-US"/>
        </w:rPr>
      </w:pPr>
      <w:ins w:id="181" w:author="ggasciarino" w:date="2013-09-04T16:56:00Z">
        <w:r w:rsidRPr="006F28BB">
          <w:rPr>
            <w:highlight w:val="yellow"/>
            <w:lang w:val="en-US"/>
          </w:rPr>
          <w:t xml:space="preserve">To be authorized, the user’s </w:t>
        </w:r>
        <w:r w:rsidRPr="006F28BB">
          <w:rPr>
            <w:b/>
            <w:color w:val="548DD4" w:themeColor="text2" w:themeTint="99"/>
            <w:highlight w:val="yellow"/>
            <w:lang w:val="en-US"/>
          </w:rPr>
          <w:t>status</w:t>
        </w:r>
        <w:r w:rsidRPr="006F28BB">
          <w:rPr>
            <w:highlight w:val="yellow"/>
            <w:lang w:val="en-US"/>
          </w:rPr>
          <w:t xml:space="preserve"> must also be ‘active’. This is check by the PAM_LDAP by configuring the pam_filter setting (e.g. pam_filter status=active) in the ldap.conf file. (</w:t>
        </w:r>
        <w:proofErr w:type="gramStart"/>
        <w:r w:rsidRPr="006F28BB">
          <w:rPr>
            <w:highlight w:val="yellow"/>
            <w:lang w:val="en-US"/>
          </w:rPr>
          <w:t>see</w:t>
        </w:r>
        <w:proofErr w:type="gramEnd"/>
        <w:r w:rsidRPr="006F28BB">
          <w:rPr>
            <w:highlight w:val="yellow"/>
            <w:lang w:val="en-US"/>
          </w:rPr>
          <w:t xml:space="preserve"> </w:t>
        </w:r>
        <w:r>
          <w:fldChar w:fldCharType="begin"/>
        </w:r>
        <w:r>
          <w:instrText>HYPERLINK "http://ldapwiki.willeke.com/wiki/PAM%20LDAP%20-%20Host%20Based%20Authorization"</w:instrText>
        </w:r>
        <w:r>
          <w:fldChar w:fldCharType="separate"/>
        </w:r>
        <w:r w:rsidRPr="006F28BB">
          <w:rPr>
            <w:rStyle w:val="Lienhypertexte"/>
            <w:highlight w:val="yellow"/>
          </w:rPr>
          <w:t>http://ldapwiki.willeke.com/wiki/PAM%20LDAP%20-%20Host%20Based%20Authorization</w:t>
        </w:r>
        <w:r>
          <w:fldChar w:fldCharType="end"/>
        </w:r>
        <w:r w:rsidRPr="006F28BB">
          <w:rPr>
            <w:color w:val="1F497D"/>
            <w:highlight w:val="yellow"/>
            <w:lang w:val="en-US"/>
          </w:rPr>
          <w:t>).</w:t>
        </w:r>
      </w:ins>
      <w:commentRangeEnd w:id="163"/>
      <w:ins w:id="182" w:author="ggasciarino" w:date="2013-09-04T17:00:00Z">
        <w:r>
          <w:rPr>
            <w:rStyle w:val="Marquedecommentaire"/>
            <w:rFonts w:eastAsia="Times New Roman"/>
          </w:rPr>
          <w:commentReference w:id="163"/>
        </w:r>
      </w:ins>
    </w:p>
    <w:p w:rsidR="005810F2" w:rsidRDefault="005810F2" w:rsidP="0027309E"/>
    <w:p w:rsidR="00DB72DD" w:rsidRPr="00B32DB7" w:rsidRDefault="00DB72DD" w:rsidP="00DB72DD">
      <w:pPr>
        <w:pStyle w:val="Titre5"/>
        <w:rPr>
          <w:lang w:val="en-GB"/>
        </w:rPr>
      </w:pPr>
      <w:bookmarkStart w:id="183" w:name="_Toc365552560"/>
      <w:r>
        <w:rPr>
          <w:lang w:val="en-GB"/>
        </w:rPr>
        <w:t>PostgreSQL</w:t>
      </w:r>
      <w:bookmarkEnd w:id="183"/>
    </w:p>
    <w:p w:rsidR="00DB72DD" w:rsidRPr="00B32DB7" w:rsidRDefault="00DB72DD" w:rsidP="00DB72DD">
      <w:pPr>
        <w:pStyle w:val="Titre6"/>
        <w:rPr>
          <w:lang w:val="en-GB"/>
        </w:rPr>
      </w:pPr>
      <w:r w:rsidRPr="00B32DB7">
        <w:rPr>
          <w:lang w:val="en-GB"/>
        </w:rPr>
        <w:t>Scope</w:t>
      </w:r>
    </w:p>
    <w:p w:rsidR="00DB72DD" w:rsidRDefault="00DB72DD" w:rsidP="0027309E">
      <w:r>
        <w:t>PostgreSQL is the</w:t>
      </w:r>
      <w:r w:rsidRPr="00DB72DD">
        <w:t xml:space="preserve"> relational database management system</w:t>
      </w:r>
      <w:r>
        <w:t xml:space="preserve"> used by Atoll-is to manage users accounts and profiles</w:t>
      </w:r>
    </w:p>
    <w:p w:rsidR="00DB72DD" w:rsidRPr="00B32DB7" w:rsidRDefault="00DB72DD" w:rsidP="00DB72DD">
      <w:pPr>
        <w:pStyle w:val="Titre6"/>
        <w:rPr>
          <w:lang w:val="en-GB"/>
        </w:rPr>
      </w:pPr>
      <w:r w:rsidRPr="00B32DB7">
        <w:rPr>
          <w:lang w:val="en-GB"/>
        </w:rPr>
        <w:t>Maturity</w:t>
      </w:r>
    </w:p>
    <w:p w:rsidR="00DB72DD" w:rsidRPr="00B32DB7" w:rsidRDefault="00DB72DD" w:rsidP="00DB72DD">
      <w:r>
        <w:t xml:space="preserve">PostgreSQL is “Open Source”, </w:t>
      </w:r>
      <w:r w:rsidRPr="00B32DB7">
        <w:t xml:space="preserve">widely used </w:t>
      </w:r>
      <w:r>
        <w:t>and secure.</w:t>
      </w:r>
    </w:p>
    <w:p w:rsidR="00DB72DD" w:rsidRPr="00B32DB7" w:rsidRDefault="00DB72DD" w:rsidP="00DB72DD">
      <w:pPr>
        <w:pStyle w:val="Titre6"/>
        <w:rPr>
          <w:lang w:val="en-GB"/>
        </w:rPr>
      </w:pPr>
      <w:r w:rsidRPr="00B32DB7">
        <w:rPr>
          <w:lang w:val="en-GB"/>
        </w:rPr>
        <w:t>Protocol</w:t>
      </w:r>
    </w:p>
    <w:p w:rsidR="00DB72DD" w:rsidRPr="00B32DB7" w:rsidRDefault="00DB72DD" w:rsidP="00DB72DD">
      <w:proofErr w:type="gramStart"/>
      <w:r>
        <w:t>jdbc;</w:t>
      </w:r>
      <w:proofErr w:type="gramEnd"/>
      <w:r>
        <w:t xml:space="preserve">postgresql is the protocol used for accessing </w:t>
      </w:r>
      <w:r w:rsidRPr="00B32DB7">
        <w:t>is a protocol for accessing</w:t>
      </w:r>
      <w:r>
        <w:t xml:space="preserve"> (read/write)</w:t>
      </w:r>
      <w:r w:rsidRPr="00B32DB7">
        <w:t xml:space="preserve"> </w:t>
      </w:r>
      <w:r>
        <w:t>the database objects</w:t>
      </w:r>
      <w:r w:rsidRPr="00B32DB7">
        <w:t>.</w:t>
      </w:r>
    </w:p>
    <w:p w:rsidR="00DB72DD" w:rsidRDefault="00DB72DD" w:rsidP="00DB72DD">
      <w:r w:rsidRPr="00B32DB7">
        <w:t xml:space="preserve">All information is available on the internet. See the </w:t>
      </w:r>
      <w:r>
        <w:t>PostgreSQL</w:t>
      </w:r>
      <w:r w:rsidRPr="00B32DB7">
        <w:t xml:space="preserve"> documentation </w:t>
      </w:r>
      <w:r>
        <w:t xml:space="preserve">at </w:t>
      </w:r>
      <w:hyperlink r:id="rId37" w:history="1">
        <w:r w:rsidRPr="00486327">
          <w:rPr>
            <w:rStyle w:val="Lienhypertexte"/>
          </w:rPr>
          <w:t>http://www.postgresql.org/</w:t>
        </w:r>
      </w:hyperlink>
      <w:r>
        <w:t>.</w:t>
      </w:r>
    </w:p>
    <w:p w:rsidR="00552C64" w:rsidRDefault="00552C64" w:rsidP="00EC3E9D">
      <w:pPr>
        <w:pStyle w:val="Titre5"/>
      </w:pPr>
      <w:bookmarkStart w:id="184" w:name="_Toc365552561"/>
      <w:r>
        <w:t>Sendmail</w:t>
      </w:r>
      <w:bookmarkEnd w:id="184"/>
    </w:p>
    <w:p w:rsidR="00552C64" w:rsidRPr="00B32DB7" w:rsidRDefault="00552C64" w:rsidP="00552C64">
      <w:r>
        <w:t>Send</w:t>
      </w:r>
      <w:r w:rsidRPr="009000B1">
        <w:t xml:space="preserve">mail is </w:t>
      </w:r>
      <w:r w:rsidR="00EC3E9D">
        <w:t xml:space="preserve">an “Open Source” </w:t>
      </w:r>
      <w:r w:rsidRPr="009000B1">
        <w:t>mail delivery agent/Mail system.</w:t>
      </w:r>
      <w:r>
        <w:t xml:space="preserve"> It implements a Simple Mail Transfer Protocol (SMTP) for transmitting e-mail.</w:t>
      </w:r>
    </w:p>
    <w:p w:rsidR="00552C64" w:rsidRDefault="00552C64" w:rsidP="00552C64">
      <w:r>
        <w:t xml:space="preserve">More information and documentation are available at </w:t>
      </w:r>
      <w:hyperlink r:id="rId38" w:anchor="ss5.1" w:history="1">
        <w:r w:rsidRPr="0084025E">
          <w:rPr>
            <w:rStyle w:val="Lienhypertexte"/>
          </w:rPr>
          <w:t>http://www.linux.com/learn/docs/ldp/619-mail-administrator-howto#ss5.1</w:t>
        </w:r>
      </w:hyperlink>
      <w:r>
        <w:t xml:space="preserve"> and </w:t>
      </w:r>
      <w:hyperlink r:id="rId39" w:history="1">
        <w:r w:rsidRPr="0084025E">
          <w:rPr>
            <w:rStyle w:val="Lienhypertexte"/>
          </w:rPr>
          <w:t>http://www.sendmail.com/sm/open_source/</w:t>
        </w:r>
      </w:hyperlink>
      <w:r>
        <w:t>.</w:t>
      </w:r>
    </w:p>
    <w:p w:rsidR="003D4868" w:rsidRPr="00B32DB7" w:rsidRDefault="003D4868" w:rsidP="003D4868">
      <w:pPr>
        <w:pStyle w:val="Titre4"/>
        <w:rPr>
          <w:lang w:val="en-GB"/>
        </w:rPr>
      </w:pPr>
      <w:bookmarkStart w:id="185" w:name="_Toc365552562"/>
      <w:r w:rsidRPr="00B32DB7">
        <w:rPr>
          <w:lang w:val="en-GB"/>
        </w:rPr>
        <w:t>Interfaces</w:t>
      </w:r>
      <w:bookmarkEnd w:id="185"/>
    </w:p>
    <w:p w:rsidR="00DA6C38" w:rsidRPr="00B32DB7" w:rsidRDefault="00DA6C38" w:rsidP="00DA6C38">
      <w:pPr>
        <w:pStyle w:val="Citationintense"/>
      </w:pPr>
      <w:r w:rsidRPr="00B32DB7">
        <w:t>Table</w:t>
      </w:r>
    </w:p>
    <w:tbl>
      <w:tblPr>
        <w:tblStyle w:val="Grilledutableau"/>
        <w:tblW w:w="9322" w:type="dxa"/>
        <w:tblLayout w:type="fixed"/>
        <w:tblLook w:val="04A0" w:firstRow="1" w:lastRow="0" w:firstColumn="1" w:lastColumn="0" w:noHBand="0" w:noVBand="1"/>
      </w:tblPr>
      <w:tblGrid>
        <w:gridCol w:w="3085"/>
        <w:gridCol w:w="2835"/>
        <w:gridCol w:w="1418"/>
        <w:gridCol w:w="992"/>
        <w:gridCol w:w="992"/>
      </w:tblGrid>
      <w:tr w:rsidR="00E2157D" w:rsidRPr="00B32DB7" w:rsidTr="00DE05CC">
        <w:tc>
          <w:tcPr>
            <w:tcW w:w="3085" w:type="dxa"/>
            <w:shd w:val="clear" w:color="auto" w:fill="C2D69B" w:themeFill="accent3" w:themeFillTint="99"/>
          </w:tcPr>
          <w:p w:rsidR="00E2157D" w:rsidRPr="00B32DB7" w:rsidRDefault="00E2157D" w:rsidP="003D4868">
            <w:r w:rsidRPr="00B32DB7">
              <w:t>Name</w:t>
            </w:r>
          </w:p>
        </w:tc>
        <w:tc>
          <w:tcPr>
            <w:tcW w:w="2835" w:type="dxa"/>
            <w:shd w:val="clear" w:color="auto" w:fill="C2D69B" w:themeFill="accent3" w:themeFillTint="99"/>
          </w:tcPr>
          <w:p w:rsidR="00E2157D" w:rsidRPr="00B32DB7" w:rsidRDefault="00E2157D" w:rsidP="003D4868">
            <w:r w:rsidRPr="00B32DB7">
              <w:t>Description</w:t>
            </w:r>
          </w:p>
        </w:tc>
        <w:tc>
          <w:tcPr>
            <w:tcW w:w="1418" w:type="dxa"/>
            <w:shd w:val="clear" w:color="auto" w:fill="C2D69B" w:themeFill="accent3" w:themeFillTint="99"/>
          </w:tcPr>
          <w:p w:rsidR="00E2157D" w:rsidRPr="00B32DB7" w:rsidRDefault="00E2157D" w:rsidP="003D4868">
            <w:r w:rsidRPr="00B32DB7">
              <w:t xml:space="preserve">Interface provided / use an </w:t>
            </w:r>
            <w:r w:rsidRPr="00B32DB7">
              <w:lastRenderedPageBreak/>
              <w:t>external interface</w:t>
            </w:r>
          </w:p>
        </w:tc>
        <w:tc>
          <w:tcPr>
            <w:tcW w:w="992" w:type="dxa"/>
            <w:shd w:val="clear" w:color="auto" w:fill="C2D69B" w:themeFill="accent3" w:themeFillTint="99"/>
          </w:tcPr>
          <w:p w:rsidR="00E2157D" w:rsidRPr="00B32DB7" w:rsidRDefault="00E2157D" w:rsidP="003D4868">
            <w:r w:rsidRPr="00B32DB7">
              <w:lastRenderedPageBreak/>
              <w:t>Format</w:t>
            </w:r>
          </w:p>
        </w:tc>
        <w:tc>
          <w:tcPr>
            <w:tcW w:w="992" w:type="dxa"/>
            <w:shd w:val="clear" w:color="auto" w:fill="C2D69B" w:themeFill="accent3" w:themeFillTint="99"/>
          </w:tcPr>
          <w:p w:rsidR="00E2157D" w:rsidRPr="00B32DB7" w:rsidRDefault="00E2157D" w:rsidP="007F546C">
            <w:pPr>
              <w:ind w:left="-107" w:right="-534"/>
            </w:pPr>
            <w:r w:rsidRPr="00B32DB7">
              <w:t>Protocol</w:t>
            </w:r>
          </w:p>
        </w:tc>
      </w:tr>
      <w:tr w:rsidR="009F0139" w:rsidRPr="00B32DB7" w:rsidTr="00EF1671">
        <w:tc>
          <w:tcPr>
            <w:tcW w:w="3085" w:type="dxa"/>
          </w:tcPr>
          <w:p w:rsidR="009F0139" w:rsidRPr="00DE05CC" w:rsidRDefault="009F0139" w:rsidP="00EF1671">
            <w:pPr>
              <w:rPr>
                <w:lang w:val="fr-FR"/>
              </w:rPr>
            </w:pPr>
            <w:r w:rsidRPr="00DE05CC">
              <w:rPr>
                <w:lang w:val="fr-FR"/>
              </w:rPr>
              <w:lastRenderedPageBreak/>
              <w:t>EI_MIS_AUTHENTICATION</w:t>
            </w:r>
            <w:r w:rsidR="00C623B2">
              <w:rPr>
                <w:lang w:val="fr-FR"/>
              </w:rPr>
              <w:t>_AUTHORIZATION</w:t>
            </w:r>
            <w:r w:rsidRPr="00DE05CC">
              <w:rPr>
                <w:lang w:val="fr-FR"/>
              </w:rPr>
              <w:t>&lt;CAS_CLIENT&gt;</w:t>
            </w:r>
          </w:p>
        </w:tc>
        <w:tc>
          <w:tcPr>
            <w:tcW w:w="2835" w:type="dxa"/>
          </w:tcPr>
          <w:p w:rsidR="009F0139" w:rsidRPr="00B32DB7" w:rsidRDefault="009F0139" w:rsidP="005F0993">
            <w:pPr>
              <w:jc w:val="left"/>
            </w:pPr>
            <w:r w:rsidRPr="00B32DB7">
              <w:t xml:space="preserve">It provides </w:t>
            </w:r>
            <w:r>
              <w:t xml:space="preserve">CAS </w:t>
            </w:r>
            <w:r w:rsidRPr="00B32DB7">
              <w:t>authentication</w:t>
            </w:r>
            <w:r w:rsidR="00C623B2">
              <w:t>and authorization</w:t>
            </w:r>
            <w:r w:rsidRPr="00B32DB7">
              <w:t xml:space="preserve"> service.</w:t>
            </w:r>
          </w:p>
        </w:tc>
        <w:tc>
          <w:tcPr>
            <w:tcW w:w="1418" w:type="dxa"/>
          </w:tcPr>
          <w:p w:rsidR="009F0139" w:rsidRPr="00B32DB7" w:rsidRDefault="009F0139" w:rsidP="00EF1671">
            <w:r w:rsidRPr="00B32DB7">
              <w:t>provided</w:t>
            </w:r>
          </w:p>
        </w:tc>
        <w:tc>
          <w:tcPr>
            <w:tcW w:w="992" w:type="dxa"/>
          </w:tcPr>
          <w:p w:rsidR="009F0139" w:rsidRPr="00B32DB7" w:rsidRDefault="009F0139" w:rsidP="00EF1671"/>
        </w:tc>
        <w:tc>
          <w:tcPr>
            <w:tcW w:w="992" w:type="dxa"/>
          </w:tcPr>
          <w:p w:rsidR="009F0139" w:rsidRPr="00B32DB7" w:rsidRDefault="009F0139" w:rsidP="00EF1671"/>
        </w:tc>
      </w:tr>
      <w:tr w:rsidR="00804394" w:rsidRPr="00B32DB7" w:rsidTr="00EF1671">
        <w:tc>
          <w:tcPr>
            <w:tcW w:w="3085" w:type="dxa"/>
          </w:tcPr>
          <w:p w:rsidR="00804394" w:rsidRPr="00DE05CC" w:rsidRDefault="00804394" w:rsidP="00EF1671">
            <w:pPr>
              <w:rPr>
                <w:lang w:val="fr-FR"/>
              </w:rPr>
            </w:pPr>
            <w:r w:rsidRPr="00DE05CC">
              <w:rPr>
                <w:lang w:val="fr-FR"/>
              </w:rPr>
              <w:t>EI_MIS_AUTHENTICATION&lt;</w:t>
            </w:r>
            <w:r>
              <w:rPr>
                <w:lang w:val="fr-FR"/>
              </w:rPr>
              <w:t>BASIC</w:t>
            </w:r>
            <w:r w:rsidRPr="00DE05CC">
              <w:rPr>
                <w:lang w:val="fr-FR"/>
              </w:rPr>
              <w:t>&gt;</w:t>
            </w:r>
          </w:p>
        </w:tc>
        <w:tc>
          <w:tcPr>
            <w:tcW w:w="2835" w:type="dxa"/>
          </w:tcPr>
          <w:p w:rsidR="00804394" w:rsidRPr="00B32DB7" w:rsidRDefault="00804394" w:rsidP="005F0993">
            <w:pPr>
              <w:jc w:val="left"/>
            </w:pPr>
            <w:r w:rsidRPr="00B32DB7">
              <w:t xml:space="preserve">It provides </w:t>
            </w:r>
            <w:r>
              <w:t xml:space="preserve">HTTP BASIC </w:t>
            </w:r>
            <w:r w:rsidRPr="00B32DB7">
              <w:t>authentication service.</w:t>
            </w:r>
          </w:p>
        </w:tc>
        <w:tc>
          <w:tcPr>
            <w:tcW w:w="1418" w:type="dxa"/>
          </w:tcPr>
          <w:p w:rsidR="00804394" w:rsidRPr="00B32DB7" w:rsidRDefault="00804394" w:rsidP="00EF1671">
            <w:r w:rsidRPr="00B32DB7">
              <w:t>provided</w:t>
            </w:r>
          </w:p>
        </w:tc>
        <w:tc>
          <w:tcPr>
            <w:tcW w:w="992" w:type="dxa"/>
          </w:tcPr>
          <w:p w:rsidR="00804394" w:rsidRPr="00B32DB7" w:rsidRDefault="00804394" w:rsidP="00EF1671"/>
        </w:tc>
        <w:tc>
          <w:tcPr>
            <w:tcW w:w="992" w:type="dxa"/>
          </w:tcPr>
          <w:p w:rsidR="00804394" w:rsidRPr="00B32DB7" w:rsidRDefault="00804394" w:rsidP="00EF1671"/>
        </w:tc>
      </w:tr>
      <w:tr w:rsidR="005F0993" w:rsidRPr="00B32DB7" w:rsidTr="00EF1671">
        <w:tc>
          <w:tcPr>
            <w:tcW w:w="3085" w:type="dxa"/>
          </w:tcPr>
          <w:p w:rsidR="005F0993" w:rsidRPr="005F0993" w:rsidRDefault="005F0993" w:rsidP="00EF1671">
            <w:pPr>
              <w:rPr>
                <w:lang w:val="en-US"/>
              </w:rPr>
            </w:pPr>
            <w:r w:rsidRPr="002D730F">
              <w:rPr>
                <w:lang w:val="en-US"/>
              </w:rPr>
              <w:t>EI_MIS_ADM_LIST_DELETE_USERS</w:t>
            </w:r>
          </w:p>
        </w:tc>
        <w:tc>
          <w:tcPr>
            <w:tcW w:w="2835" w:type="dxa"/>
          </w:tcPr>
          <w:p w:rsidR="005F0993" w:rsidRPr="00B32DB7" w:rsidRDefault="005F0993" w:rsidP="005F0993">
            <w:pPr>
              <w:jc w:val="left"/>
            </w:pPr>
            <w:r w:rsidRPr="00B32DB7">
              <w:t xml:space="preserve">It provides </w:t>
            </w:r>
            <w:r>
              <w:t xml:space="preserve">a list of available of users and allows </w:t>
            </w:r>
            <w:r w:rsidR="00EE0549">
              <w:t>deleting</w:t>
            </w:r>
            <w:r>
              <w:t xml:space="preserve"> users from this list (atoll-web-admin)</w:t>
            </w:r>
            <w:r w:rsidRPr="00B32DB7">
              <w:t>.</w:t>
            </w:r>
          </w:p>
        </w:tc>
        <w:tc>
          <w:tcPr>
            <w:tcW w:w="1418" w:type="dxa"/>
          </w:tcPr>
          <w:p w:rsidR="005F0993" w:rsidRPr="00B32DB7" w:rsidRDefault="005F0993" w:rsidP="00EF1671">
            <w:r w:rsidRPr="00B32DB7">
              <w:t>provided</w:t>
            </w:r>
          </w:p>
        </w:tc>
        <w:tc>
          <w:tcPr>
            <w:tcW w:w="992" w:type="dxa"/>
          </w:tcPr>
          <w:p w:rsidR="005F0993" w:rsidRPr="00B32DB7" w:rsidRDefault="005F0993" w:rsidP="00EF1671"/>
        </w:tc>
        <w:tc>
          <w:tcPr>
            <w:tcW w:w="992" w:type="dxa"/>
          </w:tcPr>
          <w:p w:rsidR="005F0993" w:rsidRPr="00B32DB7" w:rsidRDefault="005F0993" w:rsidP="00EF1671"/>
        </w:tc>
      </w:tr>
      <w:tr w:rsidR="005F0993" w:rsidRPr="00B32DB7" w:rsidTr="00EF1671">
        <w:tc>
          <w:tcPr>
            <w:tcW w:w="3085" w:type="dxa"/>
          </w:tcPr>
          <w:p w:rsidR="005F0993" w:rsidRPr="005F0993" w:rsidRDefault="005F0993" w:rsidP="005F0993">
            <w:pPr>
              <w:rPr>
                <w:lang w:val="en-US"/>
              </w:rPr>
            </w:pPr>
            <w:r w:rsidRPr="00121D57">
              <w:rPr>
                <w:lang w:val="en-US"/>
              </w:rPr>
              <w:t>EI_MIS_ADM_CREATE_UPDATE_USERS</w:t>
            </w:r>
          </w:p>
        </w:tc>
        <w:tc>
          <w:tcPr>
            <w:tcW w:w="2835" w:type="dxa"/>
          </w:tcPr>
          <w:p w:rsidR="005F0993" w:rsidRPr="00B32DB7" w:rsidRDefault="005F0993" w:rsidP="005F0993">
            <w:pPr>
              <w:jc w:val="left"/>
            </w:pPr>
            <w:r w:rsidRPr="00B32DB7">
              <w:t xml:space="preserve">It provides </w:t>
            </w:r>
            <w:r>
              <w:t>a way to create or update</w:t>
            </w:r>
            <w:r w:rsidR="00BF71D1">
              <w:t xml:space="preserve"> a user</w:t>
            </w:r>
            <w:r>
              <w:t xml:space="preserve"> (atoll-web-admin)</w:t>
            </w:r>
            <w:r w:rsidRPr="00B32DB7">
              <w:t>.</w:t>
            </w:r>
          </w:p>
        </w:tc>
        <w:tc>
          <w:tcPr>
            <w:tcW w:w="1418" w:type="dxa"/>
          </w:tcPr>
          <w:p w:rsidR="005F0993" w:rsidRPr="00B32DB7" w:rsidRDefault="005F0993" w:rsidP="00EF1671">
            <w:r w:rsidRPr="00B32DB7">
              <w:t>provided</w:t>
            </w:r>
          </w:p>
        </w:tc>
        <w:tc>
          <w:tcPr>
            <w:tcW w:w="992" w:type="dxa"/>
          </w:tcPr>
          <w:p w:rsidR="005F0993" w:rsidRPr="00B32DB7" w:rsidRDefault="005F0993" w:rsidP="00EF1671"/>
        </w:tc>
        <w:tc>
          <w:tcPr>
            <w:tcW w:w="992" w:type="dxa"/>
          </w:tcPr>
          <w:p w:rsidR="005F0993" w:rsidRPr="00B32DB7" w:rsidRDefault="005F0993" w:rsidP="00EF1671"/>
        </w:tc>
      </w:tr>
      <w:tr w:rsidR="005F0993" w:rsidRPr="00B32DB7" w:rsidTr="00EF1671">
        <w:tc>
          <w:tcPr>
            <w:tcW w:w="3085" w:type="dxa"/>
          </w:tcPr>
          <w:p w:rsidR="005F0993" w:rsidRPr="00DE05CC" w:rsidRDefault="005F0993" w:rsidP="00EF1671">
            <w:pPr>
              <w:rPr>
                <w:lang w:val="fr-FR"/>
              </w:rPr>
            </w:pPr>
            <w:r w:rsidRPr="00121D57">
              <w:rPr>
                <w:lang w:val="en-US"/>
              </w:rPr>
              <w:t>EI_MIS_ADM_</w:t>
            </w:r>
            <w:r>
              <w:t>EXPORT</w:t>
            </w:r>
            <w:r w:rsidRPr="00121D57">
              <w:rPr>
                <w:lang w:val="en-US"/>
              </w:rPr>
              <w:t>_USERS</w:t>
            </w:r>
          </w:p>
        </w:tc>
        <w:tc>
          <w:tcPr>
            <w:tcW w:w="2835" w:type="dxa"/>
          </w:tcPr>
          <w:p w:rsidR="005F0993" w:rsidRPr="00B32DB7" w:rsidRDefault="005F0993" w:rsidP="005F0993">
            <w:pPr>
              <w:jc w:val="left"/>
            </w:pPr>
            <w:r w:rsidRPr="00B32DB7">
              <w:t xml:space="preserve">It </w:t>
            </w:r>
            <w:r>
              <w:t>allows exporting MyOcean users (atoll-web-admin)</w:t>
            </w:r>
            <w:r w:rsidRPr="00B32DB7">
              <w:t>.</w:t>
            </w:r>
          </w:p>
        </w:tc>
        <w:tc>
          <w:tcPr>
            <w:tcW w:w="1418" w:type="dxa"/>
          </w:tcPr>
          <w:p w:rsidR="005F0993" w:rsidRPr="00B32DB7" w:rsidRDefault="005F0993" w:rsidP="00EF1671">
            <w:r w:rsidRPr="00B32DB7">
              <w:t>provided</w:t>
            </w:r>
          </w:p>
        </w:tc>
        <w:tc>
          <w:tcPr>
            <w:tcW w:w="992" w:type="dxa"/>
          </w:tcPr>
          <w:p w:rsidR="005F0993" w:rsidRPr="00B32DB7" w:rsidRDefault="005F0993" w:rsidP="00EF1671"/>
        </w:tc>
        <w:tc>
          <w:tcPr>
            <w:tcW w:w="992" w:type="dxa"/>
          </w:tcPr>
          <w:p w:rsidR="005F0993" w:rsidRPr="00B32DB7" w:rsidRDefault="005F0993" w:rsidP="00EF1671"/>
        </w:tc>
      </w:tr>
      <w:tr w:rsidR="005F0993" w:rsidRPr="00B32DB7" w:rsidTr="00EF1671">
        <w:tc>
          <w:tcPr>
            <w:tcW w:w="3085" w:type="dxa"/>
          </w:tcPr>
          <w:p w:rsidR="005F0993" w:rsidRPr="00DE05CC" w:rsidRDefault="005F0993" w:rsidP="005F0993">
            <w:pPr>
              <w:rPr>
                <w:lang w:val="fr-FR"/>
              </w:rPr>
            </w:pPr>
            <w:r w:rsidRPr="00121D57">
              <w:rPr>
                <w:lang w:val="en-US"/>
              </w:rPr>
              <w:t>EI_MIS_ADM_</w:t>
            </w:r>
            <w:r>
              <w:t>IMPORT</w:t>
            </w:r>
            <w:r w:rsidRPr="00121D57">
              <w:rPr>
                <w:lang w:val="en-US"/>
              </w:rPr>
              <w:t>_USERS</w:t>
            </w:r>
          </w:p>
        </w:tc>
        <w:tc>
          <w:tcPr>
            <w:tcW w:w="2835" w:type="dxa"/>
          </w:tcPr>
          <w:p w:rsidR="005F0993" w:rsidRPr="00B32DB7" w:rsidRDefault="005F0993" w:rsidP="005F0993">
            <w:pPr>
              <w:jc w:val="left"/>
            </w:pPr>
            <w:r w:rsidRPr="00B32DB7">
              <w:t xml:space="preserve">It </w:t>
            </w:r>
            <w:r>
              <w:t xml:space="preserve">allows importing users </w:t>
            </w:r>
            <w:r w:rsidR="00E426BA">
              <w:t>to MyOcean</w:t>
            </w:r>
            <w:r>
              <w:t xml:space="preserve"> (atoll-web-admin)</w:t>
            </w:r>
            <w:r w:rsidRPr="00B32DB7">
              <w:t>.</w:t>
            </w:r>
          </w:p>
        </w:tc>
        <w:tc>
          <w:tcPr>
            <w:tcW w:w="1418" w:type="dxa"/>
          </w:tcPr>
          <w:p w:rsidR="005F0993" w:rsidRPr="00B32DB7" w:rsidRDefault="005F0993" w:rsidP="00EF1671">
            <w:r w:rsidRPr="00B32DB7">
              <w:t>provided</w:t>
            </w:r>
          </w:p>
        </w:tc>
        <w:tc>
          <w:tcPr>
            <w:tcW w:w="992" w:type="dxa"/>
          </w:tcPr>
          <w:p w:rsidR="005F0993" w:rsidRPr="00B32DB7" w:rsidRDefault="005F0993" w:rsidP="00EF1671"/>
        </w:tc>
        <w:tc>
          <w:tcPr>
            <w:tcW w:w="992" w:type="dxa"/>
          </w:tcPr>
          <w:p w:rsidR="005F0993" w:rsidRPr="00B32DB7" w:rsidRDefault="005F0993" w:rsidP="00EF1671"/>
        </w:tc>
      </w:tr>
      <w:tr w:rsidR="005F0993" w:rsidRPr="00B32DB7" w:rsidTr="00EF1671">
        <w:tc>
          <w:tcPr>
            <w:tcW w:w="3085" w:type="dxa"/>
          </w:tcPr>
          <w:p w:rsidR="005F0993" w:rsidRPr="00DE05CC" w:rsidRDefault="005F0993" w:rsidP="005F0993">
            <w:pPr>
              <w:rPr>
                <w:lang w:val="fr-FR"/>
              </w:rPr>
            </w:pPr>
            <w:r w:rsidRPr="00121D57">
              <w:rPr>
                <w:lang w:val="en-US"/>
              </w:rPr>
              <w:t>EI_MIS_</w:t>
            </w:r>
            <w:r>
              <w:rPr>
                <w:lang w:val="en-US"/>
              </w:rPr>
              <w:t>CRM</w:t>
            </w:r>
            <w:r w:rsidRPr="00121D57">
              <w:rPr>
                <w:lang w:val="en-US"/>
              </w:rPr>
              <w:t>_</w:t>
            </w:r>
            <w:r>
              <w:t>EXPORT</w:t>
            </w:r>
            <w:r w:rsidRPr="00121D57">
              <w:rPr>
                <w:lang w:val="en-US"/>
              </w:rPr>
              <w:t>_USERS</w:t>
            </w:r>
          </w:p>
        </w:tc>
        <w:tc>
          <w:tcPr>
            <w:tcW w:w="2835" w:type="dxa"/>
          </w:tcPr>
          <w:p w:rsidR="005F0993" w:rsidRPr="00B32DB7" w:rsidRDefault="005F0993" w:rsidP="005F0993">
            <w:pPr>
              <w:jc w:val="left"/>
            </w:pPr>
            <w:r w:rsidRPr="00B32DB7">
              <w:t xml:space="preserve">It </w:t>
            </w:r>
            <w:r>
              <w:t xml:space="preserve">allows exporting users from MyOcean </w:t>
            </w:r>
            <w:r w:rsidR="00E426BA">
              <w:t>CRM (</w:t>
            </w:r>
            <w:r>
              <w:t>CRM Tool)</w:t>
            </w:r>
            <w:r w:rsidRPr="00B32DB7">
              <w:t>.</w:t>
            </w:r>
          </w:p>
        </w:tc>
        <w:tc>
          <w:tcPr>
            <w:tcW w:w="1418" w:type="dxa"/>
          </w:tcPr>
          <w:p w:rsidR="005F0993" w:rsidRPr="00B32DB7" w:rsidRDefault="005F0993" w:rsidP="00EF1671">
            <w:r w:rsidRPr="00B32DB7">
              <w:t>provided</w:t>
            </w:r>
          </w:p>
        </w:tc>
        <w:tc>
          <w:tcPr>
            <w:tcW w:w="992" w:type="dxa"/>
          </w:tcPr>
          <w:p w:rsidR="005F0993" w:rsidRPr="00B32DB7" w:rsidRDefault="005F0993" w:rsidP="00EF1671"/>
        </w:tc>
        <w:tc>
          <w:tcPr>
            <w:tcW w:w="992" w:type="dxa"/>
          </w:tcPr>
          <w:p w:rsidR="005F0993" w:rsidRPr="00B32DB7" w:rsidRDefault="005F0993" w:rsidP="00EF1671"/>
        </w:tc>
      </w:tr>
      <w:tr w:rsidR="005F0993" w:rsidRPr="00B32DB7" w:rsidTr="00EF1671">
        <w:tc>
          <w:tcPr>
            <w:tcW w:w="3085" w:type="dxa"/>
          </w:tcPr>
          <w:p w:rsidR="005F0993" w:rsidRPr="00DE05CC" w:rsidRDefault="005F0993" w:rsidP="00EF1671">
            <w:pPr>
              <w:rPr>
                <w:lang w:val="fr-FR"/>
              </w:rPr>
            </w:pPr>
            <w:r w:rsidRPr="00121D57">
              <w:rPr>
                <w:lang w:val="en-US"/>
              </w:rPr>
              <w:t>EI_MIS_</w:t>
            </w:r>
            <w:r>
              <w:rPr>
                <w:lang w:val="en-US"/>
              </w:rPr>
              <w:t>CRM</w:t>
            </w:r>
            <w:r w:rsidRPr="00121D57">
              <w:rPr>
                <w:lang w:val="en-US"/>
              </w:rPr>
              <w:t>_</w:t>
            </w:r>
            <w:r>
              <w:t>EXPORT</w:t>
            </w:r>
            <w:r w:rsidRPr="00121D57">
              <w:rPr>
                <w:lang w:val="en-US"/>
              </w:rPr>
              <w:t>_USERS</w:t>
            </w:r>
          </w:p>
        </w:tc>
        <w:tc>
          <w:tcPr>
            <w:tcW w:w="2835" w:type="dxa"/>
          </w:tcPr>
          <w:p w:rsidR="005F0993" w:rsidRPr="00B32DB7" w:rsidRDefault="005F0993" w:rsidP="005F0993">
            <w:pPr>
              <w:jc w:val="left"/>
            </w:pPr>
            <w:r w:rsidRPr="00B32DB7">
              <w:t xml:space="preserve">It </w:t>
            </w:r>
            <w:r>
              <w:t xml:space="preserve">allows importing users </w:t>
            </w:r>
            <w:r w:rsidR="00E426BA">
              <w:t>into MyOcean</w:t>
            </w:r>
            <w:r>
              <w:t xml:space="preserve"> </w:t>
            </w:r>
            <w:proofErr w:type="gramStart"/>
            <w:r>
              <w:t>CRM  (</w:t>
            </w:r>
            <w:proofErr w:type="gramEnd"/>
            <w:r>
              <w:t>CRM Tool)</w:t>
            </w:r>
            <w:r w:rsidRPr="00B32DB7">
              <w:t>.</w:t>
            </w:r>
          </w:p>
        </w:tc>
        <w:tc>
          <w:tcPr>
            <w:tcW w:w="1418" w:type="dxa"/>
          </w:tcPr>
          <w:p w:rsidR="005F0993" w:rsidRPr="00B32DB7" w:rsidRDefault="005F0993" w:rsidP="00EF1671">
            <w:r w:rsidRPr="00B32DB7">
              <w:t>provided</w:t>
            </w:r>
          </w:p>
        </w:tc>
        <w:tc>
          <w:tcPr>
            <w:tcW w:w="992" w:type="dxa"/>
          </w:tcPr>
          <w:p w:rsidR="005F0993" w:rsidRPr="00B32DB7" w:rsidRDefault="005F0993" w:rsidP="00EF1671"/>
        </w:tc>
        <w:tc>
          <w:tcPr>
            <w:tcW w:w="992" w:type="dxa"/>
          </w:tcPr>
          <w:p w:rsidR="005F0993" w:rsidRPr="00B32DB7" w:rsidRDefault="005F0993" w:rsidP="00EF1671"/>
        </w:tc>
      </w:tr>
      <w:tr w:rsidR="00453E64" w:rsidRPr="00B32DB7" w:rsidTr="00EF1671">
        <w:tc>
          <w:tcPr>
            <w:tcW w:w="3085" w:type="dxa"/>
          </w:tcPr>
          <w:p w:rsidR="00453E64" w:rsidRPr="00DE05CC" w:rsidRDefault="00453E64" w:rsidP="00EF1671">
            <w:pPr>
              <w:rPr>
                <w:lang w:val="fr-FR"/>
              </w:rPr>
            </w:pPr>
            <w:r w:rsidRPr="00DE05CC">
              <w:rPr>
                <w:lang w:val="fr-FR"/>
              </w:rPr>
              <w:t>EI_MIS_</w:t>
            </w:r>
            <w:r>
              <w:rPr>
                <w:lang w:val="fr-FR"/>
              </w:rPr>
              <w:t>IS_CAPABILITIES</w:t>
            </w:r>
          </w:p>
        </w:tc>
        <w:tc>
          <w:tcPr>
            <w:tcW w:w="2835" w:type="dxa"/>
          </w:tcPr>
          <w:p w:rsidR="00453E64" w:rsidRPr="00B32DB7" w:rsidRDefault="00453E64" w:rsidP="00EF1671">
            <w:pPr>
              <w:jc w:val="left"/>
            </w:pPr>
            <w:r w:rsidRPr="00B32DB7">
              <w:t xml:space="preserve">It provides </w:t>
            </w:r>
            <w:r>
              <w:t>a list of available web services (atoll-is)</w:t>
            </w:r>
            <w:r w:rsidRPr="00B32DB7">
              <w:t>.</w:t>
            </w:r>
          </w:p>
        </w:tc>
        <w:tc>
          <w:tcPr>
            <w:tcW w:w="1418" w:type="dxa"/>
          </w:tcPr>
          <w:p w:rsidR="00453E64" w:rsidRPr="00B32DB7" w:rsidRDefault="00453E64" w:rsidP="00EF1671">
            <w:r w:rsidRPr="00B32DB7">
              <w:t>provided</w:t>
            </w:r>
          </w:p>
        </w:tc>
        <w:tc>
          <w:tcPr>
            <w:tcW w:w="992" w:type="dxa"/>
          </w:tcPr>
          <w:p w:rsidR="00453E64" w:rsidRPr="00B32DB7" w:rsidRDefault="00453E64" w:rsidP="00EF1671"/>
        </w:tc>
        <w:tc>
          <w:tcPr>
            <w:tcW w:w="992" w:type="dxa"/>
          </w:tcPr>
          <w:p w:rsidR="00453E64" w:rsidRPr="00B32DB7" w:rsidRDefault="00453E64" w:rsidP="00EF1671"/>
        </w:tc>
      </w:tr>
      <w:tr w:rsidR="00453E64" w:rsidRPr="00B32DB7" w:rsidTr="00EF1671">
        <w:tc>
          <w:tcPr>
            <w:tcW w:w="3085" w:type="dxa"/>
          </w:tcPr>
          <w:p w:rsidR="00453E64" w:rsidRPr="00453E64" w:rsidRDefault="00453E64" w:rsidP="00EF1671">
            <w:pPr>
              <w:rPr>
                <w:lang w:val="en-US"/>
              </w:rPr>
            </w:pPr>
            <w:r w:rsidRPr="00453E64">
              <w:rPr>
                <w:lang w:val="en-US"/>
              </w:rPr>
              <w:t>EI_MIS_IS_REGISTER_USER</w:t>
            </w:r>
          </w:p>
        </w:tc>
        <w:tc>
          <w:tcPr>
            <w:tcW w:w="2835" w:type="dxa"/>
          </w:tcPr>
          <w:p w:rsidR="00453E64" w:rsidRPr="00B32DB7" w:rsidRDefault="00453E64" w:rsidP="008558CB">
            <w:pPr>
              <w:jc w:val="left"/>
            </w:pPr>
            <w:r w:rsidRPr="00B32DB7">
              <w:t xml:space="preserve">It </w:t>
            </w:r>
            <w:r w:rsidR="008558CB">
              <w:t>allow r</w:t>
            </w:r>
            <w:r>
              <w:t>egister</w:t>
            </w:r>
            <w:r w:rsidR="008558CB">
              <w:t>ing</w:t>
            </w:r>
            <w:r>
              <w:t xml:space="preserve"> a user (atoll-is)</w:t>
            </w:r>
            <w:r w:rsidRPr="00B32DB7">
              <w:t>.</w:t>
            </w:r>
          </w:p>
        </w:tc>
        <w:tc>
          <w:tcPr>
            <w:tcW w:w="1418" w:type="dxa"/>
          </w:tcPr>
          <w:p w:rsidR="00453E64" w:rsidRPr="00B32DB7" w:rsidRDefault="00453E64" w:rsidP="00EF1671">
            <w:r w:rsidRPr="00B32DB7">
              <w:t>provided</w:t>
            </w:r>
          </w:p>
        </w:tc>
        <w:tc>
          <w:tcPr>
            <w:tcW w:w="992" w:type="dxa"/>
          </w:tcPr>
          <w:p w:rsidR="00453E64" w:rsidRPr="00B32DB7" w:rsidRDefault="00453E64" w:rsidP="00EF1671"/>
        </w:tc>
        <w:tc>
          <w:tcPr>
            <w:tcW w:w="992" w:type="dxa"/>
          </w:tcPr>
          <w:p w:rsidR="00453E64" w:rsidRPr="00B32DB7" w:rsidRDefault="00453E64" w:rsidP="00EF1671"/>
        </w:tc>
      </w:tr>
      <w:tr w:rsidR="00453E64" w:rsidRPr="00B32DB7" w:rsidTr="00EF1671">
        <w:tc>
          <w:tcPr>
            <w:tcW w:w="3085" w:type="dxa"/>
          </w:tcPr>
          <w:p w:rsidR="00453E64" w:rsidRPr="00453E64" w:rsidRDefault="00453E64" w:rsidP="00EF1671">
            <w:pPr>
              <w:rPr>
                <w:lang w:val="en-US"/>
              </w:rPr>
            </w:pPr>
            <w:r w:rsidRPr="00453E64">
              <w:rPr>
                <w:lang w:val="en-US"/>
              </w:rPr>
              <w:t>EI_MIS_IS_</w:t>
            </w:r>
            <w:r>
              <w:rPr>
                <w:lang w:val="en-US"/>
              </w:rPr>
              <w:t>CREATE</w:t>
            </w:r>
            <w:r w:rsidRPr="00453E64">
              <w:rPr>
                <w:lang w:val="en-US"/>
              </w:rPr>
              <w:t>_USER</w:t>
            </w:r>
          </w:p>
        </w:tc>
        <w:tc>
          <w:tcPr>
            <w:tcW w:w="2835" w:type="dxa"/>
          </w:tcPr>
          <w:p w:rsidR="00453E64" w:rsidRPr="00B32DB7" w:rsidRDefault="00453E64" w:rsidP="00EF1671">
            <w:pPr>
              <w:jc w:val="left"/>
            </w:pPr>
            <w:r w:rsidRPr="00B32DB7">
              <w:t xml:space="preserve">It </w:t>
            </w:r>
            <w:r w:rsidR="008558CB">
              <w:t>allow creating</w:t>
            </w:r>
            <w:r>
              <w:t xml:space="preserve"> a user (atoll-is)</w:t>
            </w:r>
            <w:r w:rsidRPr="00B32DB7">
              <w:t>.</w:t>
            </w:r>
          </w:p>
        </w:tc>
        <w:tc>
          <w:tcPr>
            <w:tcW w:w="1418" w:type="dxa"/>
          </w:tcPr>
          <w:p w:rsidR="00453E64" w:rsidRPr="00B32DB7" w:rsidRDefault="00453E64" w:rsidP="00EF1671">
            <w:r w:rsidRPr="00B32DB7">
              <w:t>provided</w:t>
            </w:r>
          </w:p>
        </w:tc>
        <w:tc>
          <w:tcPr>
            <w:tcW w:w="992" w:type="dxa"/>
          </w:tcPr>
          <w:p w:rsidR="00453E64" w:rsidRPr="00B32DB7" w:rsidRDefault="00453E64" w:rsidP="00EF1671"/>
        </w:tc>
        <w:tc>
          <w:tcPr>
            <w:tcW w:w="992" w:type="dxa"/>
          </w:tcPr>
          <w:p w:rsidR="00453E64" w:rsidRPr="00B32DB7" w:rsidRDefault="00453E64" w:rsidP="00EF1671"/>
        </w:tc>
      </w:tr>
      <w:tr w:rsidR="00B775FC" w:rsidRPr="00B32DB7" w:rsidTr="00F456F7">
        <w:tc>
          <w:tcPr>
            <w:tcW w:w="3085" w:type="dxa"/>
          </w:tcPr>
          <w:p w:rsidR="00B775FC" w:rsidRPr="00453E64" w:rsidRDefault="00B775FC" w:rsidP="00F456F7">
            <w:pPr>
              <w:rPr>
                <w:lang w:val="en-US"/>
              </w:rPr>
            </w:pPr>
            <w:r w:rsidRPr="00453E64">
              <w:rPr>
                <w:lang w:val="en-US"/>
              </w:rPr>
              <w:t>EI_MIS_IS_</w:t>
            </w:r>
            <w:r>
              <w:rPr>
                <w:lang w:val="en-US"/>
              </w:rPr>
              <w:t>UPDATE</w:t>
            </w:r>
            <w:r w:rsidRPr="00453E64">
              <w:rPr>
                <w:lang w:val="en-US"/>
              </w:rPr>
              <w:t>_USER</w:t>
            </w:r>
          </w:p>
        </w:tc>
        <w:tc>
          <w:tcPr>
            <w:tcW w:w="2835" w:type="dxa"/>
          </w:tcPr>
          <w:p w:rsidR="00B775FC" w:rsidRPr="00B32DB7" w:rsidRDefault="00B775FC" w:rsidP="008558CB">
            <w:pPr>
              <w:jc w:val="left"/>
            </w:pPr>
            <w:r w:rsidRPr="00B32DB7">
              <w:t xml:space="preserve">It </w:t>
            </w:r>
            <w:r>
              <w:t xml:space="preserve">allow </w:t>
            </w:r>
            <w:r w:rsidR="008558CB">
              <w:t>updating</w:t>
            </w:r>
            <w:r>
              <w:t xml:space="preserve"> a user (atoll-is)</w:t>
            </w:r>
            <w:r w:rsidRPr="00B32DB7">
              <w:t>.</w:t>
            </w:r>
          </w:p>
        </w:tc>
        <w:tc>
          <w:tcPr>
            <w:tcW w:w="1418" w:type="dxa"/>
          </w:tcPr>
          <w:p w:rsidR="00B775FC" w:rsidRPr="00B32DB7" w:rsidRDefault="00B775FC" w:rsidP="00F456F7">
            <w:r w:rsidRPr="00B32DB7">
              <w:t>provided</w:t>
            </w:r>
          </w:p>
        </w:tc>
        <w:tc>
          <w:tcPr>
            <w:tcW w:w="992" w:type="dxa"/>
          </w:tcPr>
          <w:p w:rsidR="00B775FC" w:rsidRPr="00B32DB7" w:rsidRDefault="00B775FC" w:rsidP="00F456F7"/>
        </w:tc>
        <w:tc>
          <w:tcPr>
            <w:tcW w:w="992" w:type="dxa"/>
          </w:tcPr>
          <w:p w:rsidR="00B775FC" w:rsidRPr="00B32DB7" w:rsidRDefault="00B775FC" w:rsidP="00F456F7"/>
        </w:tc>
      </w:tr>
      <w:tr w:rsidR="00B775FC" w:rsidRPr="00B32DB7" w:rsidTr="00F456F7">
        <w:tc>
          <w:tcPr>
            <w:tcW w:w="3085" w:type="dxa"/>
          </w:tcPr>
          <w:p w:rsidR="00B775FC" w:rsidRPr="00453E64" w:rsidRDefault="00B775FC" w:rsidP="00B775FC">
            <w:pPr>
              <w:rPr>
                <w:lang w:val="en-US"/>
              </w:rPr>
            </w:pPr>
            <w:r w:rsidRPr="00453E64">
              <w:rPr>
                <w:lang w:val="en-US"/>
              </w:rPr>
              <w:t>EI_MIS_IS_</w:t>
            </w:r>
            <w:r>
              <w:rPr>
                <w:lang w:val="en-US"/>
              </w:rPr>
              <w:t>LIST</w:t>
            </w:r>
            <w:r w:rsidRPr="00453E64">
              <w:rPr>
                <w:lang w:val="en-US"/>
              </w:rPr>
              <w:t>_USER</w:t>
            </w:r>
            <w:r w:rsidR="00BF71D1">
              <w:rPr>
                <w:lang w:val="en-US"/>
              </w:rPr>
              <w:t>S</w:t>
            </w:r>
          </w:p>
        </w:tc>
        <w:tc>
          <w:tcPr>
            <w:tcW w:w="2835" w:type="dxa"/>
          </w:tcPr>
          <w:p w:rsidR="00B775FC" w:rsidRPr="00B32DB7" w:rsidRDefault="00B775FC" w:rsidP="008558CB">
            <w:pPr>
              <w:jc w:val="left"/>
            </w:pPr>
            <w:r w:rsidRPr="00B32DB7">
              <w:t xml:space="preserve">It </w:t>
            </w:r>
            <w:r>
              <w:t>allow</w:t>
            </w:r>
            <w:r w:rsidR="00BF71D1">
              <w:t>s</w:t>
            </w:r>
            <w:r w:rsidR="008558CB">
              <w:t xml:space="preserve"> listing/exporting </w:t>
            </w:r>
            <w:r>
              <w:lastRenderedPageBreak/>
              <w:t>users (atoll-is)</w:t>
            </w:r>
            <w:r w:rsidRPr="00B32DB7">
              <w:t>.</w:t>
            </w:r>
          </w:p>
        </w:tc>
        <w:tc>
          <w:tcPr>
            <w:tcW w:w="1418" w:type="dxa"/>
          </w:tcPr>
          <w:p w:rsidR="00B775FC" w:rsidRPr="00B32DB7" w:rsidRDefault="00B775FC" w:rsidP="00F456F7">
            <w:r w:rsidRPr="00B32DB7">
              <w:lastRenderedPageBreak/>
              <w:t>provided</w:t>
            </w:r>
          </w:p>
        </w:tc>
        <w:tc>
          <w:tcPr>
            <w:tcW w:w="992" w:type="dxa"/>
          </w:tcPr>
          <w:p w:rsidR="00B775FC" w:rsidRPr="00B32DB7" w:rsidRDefault="00B775FC" w:rsidP="00F456F7"/>
        </w:tc>
        <w:tc>
          <w:tcPr>
            <w:tcW w:w="992" w:type="dxa"/>
          </w:tcPr>
          <w:p w:rsidR="00B775FC" w:rsidRPr="00B32DB7" w:rsidRDefault="00B775FC" w:rsidP="00F456F7"/>
        </w:tc>
      </w:tr>
      <w:tr w:rsidR="00A177B3" w:rsidRPr="00B32DB7" w:rsidTr="00477D44">
        <w:tc>
          <w:tcPr>
            <w:tcW w:w="3085" w:type="dxa"/>
          </w:tcPr>
          <w:p w:rsidR="00A177B3" w:rsidRPr="00453E64" w:rsidRDefault="00A177B3" w:rsidP="00477D44">
            <w:pPr>
              <w:rPr>
                <w:lang w:val="en-US"/>
              </w:rPr>
            </w:pPr>
            <w:r w:rsidRPr="00453E64">
              <w:rPr>
                <w:lang w:val="en-US"/>
              </w:rPr>
              <w:lastRenderedPageBreak/>
              <w:t>EI_MIS_IS_</w:t>
            </w:r>
            <w:r>
              <w:rPr>
                <w:lang w:val="en-US"/>
              </w:rPr>
              <w:t>DELETE</w:t>
            </w:r>
            <w:r w:rsidRPr="00453E64">
              <w:rPr>
                <w:lang w:val="en-US"/>
              </w:rPr>
              <w:t>_USER</w:t>
            </w:r>
          </w:p>
        </w:tc>
        <w:tc>
          <w:tcPr>
            <w:tcW w:w="2835" w:type="dxa"/>
          </w:tcPr>
          <w:p w:rsidR="00A177B3" w:rsidRPr="00B32DB7" w:rsidRDefault="00A177B3" w:rsidP="00477D44">
            <w:pPr>
              <w:jc w:val="left"/>
            </w:pPr>
            <w:r w:rsidRPr="00B32DB7">
              <w:t xml:space="preserve">It </w:t>
            </w:r>
            <w:r>
              <w:t>allow deleting a user (atoll-is)</w:t>
            </w:r>
            <w:r w:rsidRPr="00B32DB7">
              <w:t>.</w:t>
            </w:r>
          </w:p>
        </w:tc>
        <w:tc>
          <w:tcPr>
            <w:tcW w:w="1418" w:type="dxa"/>
          </w:tcPr>
          <w:p w:rsidR="00A177B3" w:rsidRPr="00B32DB7" w:rsidRDefault="00A177B3" w:rsidP="00477D44">
            <w:r w:rsidRPr="00B32DB7">
              <w:t>provided</w:t>
            </w:r>
          </w:p>
        </w:tc>
        <w:tc>
          <w:tcPr>
            <w:tcW w:w="992" w:type="dxa"/>
          </w:tcPr>
          <w:p w:rsidR="00A177B3" w:rsidRPr="00B32DB7" w:rsidRDefault="00A177B3" w:rsidP="00477D44"/>
        </w:tc>
        <w:tc>
          <w:tcPr>
            <w:tcW w:w="992" w:type="dxa"/>
          </w:tcPr>
          <w:p w:rsidR="00A177B3" w:rsidRPr="00B32DB7" w:rsidRDefault="00A177B3" w:rsidP="00477D44"/>
        </w:tc>
      </w:tr>
      <w:tr w:rsidR="00F00FA1" w:rsidRPr="00B32DB7" w:rsidTr="000318AB">
        <w:tc>
          <w:tcPr>
            <w:tcW w:w="3085" w:type="dxa"/>
          </w:tcPr>
          <w:p w:rsidR="00F00FA1" w:rsidRPr="00453E64" w:rsidRDefault="00F00FA1" w:rsidP="000318AB">
            <w:pPr>
              <w:rPr>
                <w:lang w:val="en-US"/>
              </w:rPr>
            </w:pPr>
            <w:commentRangeStart w:id="186"/>
            <w:r w:rsidRPr="00453E64">
              <w:rPr>
                <w:lang w:val="en-US"/>
              </w:rPr>
              <w:t>EI_MIS_IS_</w:t>
            </w:r>
            <w:r>
              <w:rPr>
                <w:lang w:val="en-US"/>
              </w:rPr>
              <w:t>RESET_PASSWORD</w:t>
            </w:r>
          </w:p>
        </w:tc>
        <w:tc>
          <w:tcPr>
            <w:tcW w:w="2835" w:type="dxa"/>
          </w:tcPr>
          <w:p w:rsidR="00F00FA1" w:rsidRPr="00B32DB7" w:rsidRDefault="00F00FA1" w:rsidP="000318AB">
            <w:pPr>
              <w:jc w:val="left"/>
            </w:pPr>
            <w:r w:rsidRPr="00B32DB7">
              <w:t xml:space="preserve">It </w:t>
            </w:r>
            <w:r>
              <w:t>allow resetting the user password (atoll-is)</w:t>
            </w:r>
            <w:r w:rsidRPr="00B32DB7">
              <w:t>.</w:t>
            </w:r>
          </w:p>
        </w:tc>
        <w:tc>
          <w:tcPr>
            <w:tcW w:w="1418" w:type="dxa"/>
          </w:tcPr>
          <w:p w:rsidR="00F00FA1" w:rsidRPr="00B32DB7" w:rsidRDefault="00F00FA1" w:rsidP="000318AB">
            <w:r w:rsidRPr="00B32DB7">
              <w:t>provided</w:t>
            </w:r>
          </w:p>
        </w:tc>
        <w:tc>
          <w:tcPr>
            <w:tcW w:w="992" w:type="dxa"/>
          </w:tcPr>
          <w:p w:rsidR="00F00FA1" w:rsidRPr="00B32DB7" w:rsidRDefault="00F00FA1" w:rsidP="000318AB"/>
        </w:tc>
        <w:commentRangeEnd w:id="186"/>
        <w:tc>
          <w:tcPr>
            <w:tcW w:w="992" w:type="dxa"/>
          </w:tcPr>
          <w:p w:rsidR="00F00FA1" w:rsidRPr="00B32DB7" w:rsidRDefault="00F00FA1" w:rsidP="000318AB">
            <w:r>
              <w:rPr>
                <w:rStyle w:val="Marquedecommentaire"/>
                <w:rFonts w:eastAsia="Times New Roman"/>
              </w:rPr>
              <w:commentReference w:id="186"/>
            </w:r>
          </w:p>
        </w:tc>
      </w:tr>
      <w:tr w:rsidR="00A62E33" w:rsidRPr="00B32DB7" w:rsidTr="00E34118">
        <w:tc>
          <w:tcPr>
            <w:tcW w:w="3085" w:type="dxa"/>
          </w:tcPr>
          <w:p w:rsidR="00A62E33" w:rsidRPr="00453E64" w:rsidRDefault="00A62E33" w:rsidP="00F00FA1">
            <w:pPr>
              <w:rPr>
                <w:lang w:val="en-US"/>
              </w:rPr>
            </w:pPr>
            <w:commentRangeStart w:id="187"/>
            <w:r w:rsidRPr="00453E64">
              <w:rPr>
                <w:lang w:val="en-US"/>
              </w:rPr>
              <w:t>EI_MIS_IS_</w:t>
            </w:r>
            <w:r w:rsidR="00F00FA1">
              <w:rPr>
                <w:lang w:val="en-US"/>
              </w:rPr>
              <w:t>CHECK</w:t>
            </w:r>
            <w:r w:rsidR="00A177B3">
              <w:rPr>
                <w:lang w:val="en-US"/>
              </w:rPr>
              <w:t>_</w:t>
            </w:r>
            <w:r w:rsidR="00F00FA1">
              <w:rPr>
                <w:lang w:val="en-US"/>
              </w:rPr>
              <w:t>NEW_LOGIN</w:t>
            </w:r>
          </w:p>
        </w:tc>
        <w:tc>
          <w:tcPr>
            <w:tcW w:w="2835" w:type="dxa"/>
          </w:tcPr>
          <w:p w:rsidR="00A62E33" w:rsidRPr="00B32DB7" w:rsidRDefault="00A62E33" w:rsidP="00F00FA1">
            <w:pPr>
              <w:jc w:val="left"/>
            </w:pPr>
            <w:r w:rsidRPr="00B32DB7">
              <w:t xml:space="preserve">It </w:t>
            </w:r>
            <w:r w:rsidR="008558CB">
              <w:t xml:space="preserve">allow </w:t>
            </w:r>
            <w:r w:rsidR="00F00FA1">
              <w:t>checking the validity of a new login</w:t>
            </w:r>
            <w:r w:rsidR="00046E69">
              <w:t xml:space="preserve"> </w:t>
            </w:r>
            <w:r>
              <w:t>(atoll-is)</w:t>
            </w:r>
            <w:r w:rsidRPr="00B32DB7">
              <w:t>.</w:t>
            </w:r>
          </w:p>
        </w:tc>
        <w:tc>
          <w:tcPr>
            <w:tcW w:w="1418" w:type="dxa"/>
          </w:tcPr>
          <w:p w:rsidR="00A62E33" w:rsidRPr="00B32DB7" w:rsidRDefault="00A62E33" w:rsidP="00E34118">
            <w:r w:rsidRPr="00B32DB7">
              <w:t>provided</w:t>
            </w:r>
          </w:p>
        </w:tc>
        <w:tc>
          <w:tcPr>
            <w:tcW w:w="992" w:type="dxa"/>
          </w:tcPr>
          <w:p w:rsidR="00A62E33" w:rsidRPr="00B32DB7" w:rsidRDefault="00A62E33" w:rsidP="00E34118"/>
        </w:tc>
        <w:commentRangeEnd w:id="187"/>
        <w:tc>
          <w:tcPr>
            <w:tcW w:w="992" w:type="dxa"/>
          </w:tcPr>
          <w:p w:rsidR="00A62E33" w:rsidRPr="00B32DB7" w:rsidRDefault="00046E69" w:rsidP="00E34118">
            <w:r>
              <w:rPr>
                <w:rStyle w:val="Marquedecommentaire"/>
                <w:rFonts w:eastAsia="Times New Roman"/>
              </w:rPr>
              <w:commentReference w:id="187"/>
            </w:r>
          </w:p>
        </w:tc>
      </w:tr>
      <w:tr w:rsidR="00453E64" w:rsidRPr="00B32DB7" w:rsidTr="00EF1671">
        <w:tc>
          <w:tcPr>
            <w:tcW w:w="3085" w:type="dxa"/>
          </w:tcPr>
          <w:p w:rsidR="00453E64" w:rsidRPr="00A62E33" w:rsidRDefault="00453E64" w:rsidP="00A62E33">
            <w:pPr>
              <w:rPr>
                <w:lang w:val="fr-FR"/>
              </w:rPr>
            </w:pPr>
            <w:r w:rsidRPr="00A62E33">
              <w:rPr>
                <w:lang w:val="fr-FR"/>
              </w:rPr>
              <w:t>EI_MIS_IS_</w:t>
            </w:r>
            <w:r w:rsidR="00A62E33" w:rsidRPr="00A62E33">
              <w:rPr>
                <w:lang w:val="fr-FR"/>
              </w:rPr>
              <w:t>MAIL_NOTIFICATIONS</w:t>
            </w:r>
          </w:p>
        </w:tc>
        <w:tc>
          <w:tcPr>
            <w:tcW w:w="2835" w:type="dxa"/>
          </w:tcPr>
          <w:p w:rsidR="00453E64" w:rsidRPr="00B32DB7" w:rsidRDefault="00A62E33" w:rsidP="00B775FC">
            <w:pPr>
              <w:jc w:val="left"/>
            </w:pPr>
            <w:r>
              <w:t>Send mail to a recipient</w:t>
            </w:r>
            <w:r w:rsidR="00453E64">
              <w:t xml:space="preserve"> (atoll-is)</w:t>
            </w:r>
            <w:r w:rsidR="00453E64" w:rsidRPr="00B32DB7">
              <w:t>.</w:t>
            </w:r>
          </w:p>
        </w:tc>
        <w:tc>
          <w:tcPr>
            <w:tcW w:w="1418" w:type="dxa"/>
          </w:tcPr>
          <w:p w:rsidR="00453E64" w:rsidRPr="00B32DB7" w:rsidRDefault="00453E64" w:rsidP="00EF1671">
            <w:r w:rsidRPr="00B32DB7">
              <w:t>provided</w:t>
            </w:r>
          </w:p>
        </w:tc>
        <w:tc>
          <w:tcPr>
            <w:tcW w:w="992" w:type="dxa"/>
          </w:tcPr>
          <w:p w:rsidR="00453E64" w:rsidRPr="00B32DB7" w:rsidRDefault="00453E64" w:rsidP="00EF1671"/>
        </w:tc>
        <w:tc>
          <w:tcPr>
            <w:tcW w:w="992" w:type="dxa"/>
          </w:tcPr>
          <w:p w:rsidR="00453E64" w:rsidRPr="00B32DB7" w:rsidRDefault="00453E64" w:rsidP="00EF1671"/>
        </w:tc>
      </w:tr>
      <w:tr w:rsidR="00265A49" w:rsidRPr="00B32DB7" w:rsidTr="00E34118">
        <w:tc>
          <w:tcPr>
            <w:tcW w:w="3085" w:type="dxa"/>
          </w:tcPr>
          <w:p w:rsidR="00265A49" w:rsidRPr="005F0993" w:rsidRDefault="00265A49" w:rsidP="00E34118">
            <w:pPr>
              <w:rPr>
                <w:lang w:val="en-US"/>
              </w:rPr>
            </w:pPr>
            <w:r w:rsidRPr="002D730F">
              <w:rPr>
                <w:lang w:val="en-US"/>
              </w:rPr>
              <w:t>EI_MIS_ADM_LIST_DELETE_</w:t>
            </w:r>
            <w:r>
              <w:rPr>
                <w:lang w:val="en-US"/>
              </w:rPr>
              <w:t>PROFILES</w:t>
            </w:r>
          </w:p>
        </w:tc>
        <w:tc>
          <w:tcPr>
            <w:tcW w:w="2835" w:type="dxa"/>
          </w:tcPr>
          <w:p w:rsidR="00265A49" w:rsidRPr="00B32DB7" w:rsidRDefault="00265A49" w:rsidP="00BF71D1">
            <w:pPr>
              <w:jc w:val="left"/>
            </w:pPr>
            <w:r w:rsidRPr="00B32DB7">
              <w:t xml:space="preserve">It provides </w:t>
            </w:r>
            <w:r>
              <w:t xml:space="preserve">a list of available of </w:t>
            </w:r>
            <w:r w:rsidR="00BF71D1">
              <w:t>profiles</w:t>
            </w:r>
            <w:r>
              <w:t xml:space="preserve"> and allows deleting </w:t>
            </w:r>
            <w:r w:rsidR="00BF71D1">
              <w:t>profiles</w:t>
            </w:r>
            <w:r>
              <w:t xml:space="preserve"> from this list (atoll-web-admin)</w:t>
            </w:r>
            <w:r w:rsidRPr="00B32DB7">
              <w:t>.</w:t>
            </w:r>
          </w:p>
        </w:tc>
        <w:tc>
          <w:tcPr>
            <w:tcW w:w="1418" w:type="dxa"/>
          </w:tcPr>
          <w:p w:rsidR="00265A49" w:rsidRPr="00B32DB7" w:rsidRDefault="00265A49" w:rsidP="00E34118">
            <w:r w:rsidRPr="00B32DB7">
              <w:t>provided</w:t>
            </w:r>
          </w:p>
        </w:tc>
        <w:tc>
          <w:tcPr>
            <w:tcW w:w="992" w:type="dxa"/>
          </w:tcPr>
          <w:p w:rsidR="00265A49" w:rsidRPr="00B32DB7" w:rsidRDefault="00265A49" w:rsidP="00E34118"/>
        </w:tc>
        <w:tc>
          <w:tcPr>
            <w:tcW w:w="992" w:type="dxa"/>
          </w:tcPr>
          <w:p w:rsidR="00265A49" w:rsidRPr="00B32DB7" w:rsidRDefault="00265A49" w:rsidP="00E34118"/>
        </w:tc>
      </w:tr>
      <w:tr w:rsidR="00265A49" w:rsidRPr="00B32DB7" w:rsidTr="00E34118">
        <w:tc>
          <w:tcPr>
            <w:tcW w:w="3085" w:type="dxa"/>
          </w:tcPr>
          <w:p w:rsidR="00265A49" w:rsidRPr="005F0993" w:rsidRDefault="00265A49" w:rsidP="00E34118">
            <w:pPr>
              <w:rPr>
                <w:lang w:val="en-US"/>
              </w:rPr>
            </w:pPr>
            <w:r w:rsidRPr="00121D57">
              <w:rPr>
                <w:lang w:val="en-US"/>
              </w:rPr>
              <w:t>EI_MIS_ADM_CREATE_UPDATE_</w:t>
            </w:r>
            <w:r>
              <w:rPr>
                <w:lang w:val="en-US"/>
              </w:rPr>
              <w:t>PROFILES</w:t>
            </w:r>
          </w:p>
        </w:tc>
        <w:tc>
          <w:tcPr>
            <w:tcW w:w="2835" w:type="dxa"/>
          </w:tcPr>
          <w:p w:rsidR="00265A49" w:rsidRPr="00B32DB7" w:rsidRDefault="00265A49" w:rsidP="00E34118">
            <w:pPr>
              <w:jc w:val="left"/>
            </w:pPr>
            <w:r w:rsidRPr="00B32DB7">
              <w:t xml:space="preserve">It provides </w:t>
            </w:r>
            <w:r>
              <w:t xml:space="preserve">a way to create or update </w:t>
            </w:r>
            <w:r w:rsidR="00BF71D1">
              <w:t xml:space="preserve">a profile </w:t>
            </w:r>
            <w:r>
              <w:t>(atoll-web-admin)</w:t>
            </w:r>
            <w:r w:rsidRPr="00B32DB7">
              <w:t>.</w:t>
            </w:r>
          </w:p>
        </w:tc>
        <w:tc>
          <w:tcPr>
            <w:tcW w:w="1418" w:type="dxa"/>
          </w:tcPr>
          <w:p w:rsidR="00265A49" w:rsidRPr="00B32DB7" w:rsidRDefault="00265A49" w:rsidP="00E34118">
            <w:r w:rsidRPr="00B32DB7">
              <w:t>provided</w:t>
            </w:r>
          </w:p>
        </w:tc>
        <w:tc>
          <w:tcPr>
            <w:tcW w:w="992" w:type="dxa"/>
          </w:tcPr>
          <w:p w:rsidR="00265A49" w:rsidRPr="00B32DB7" w:rsidRDefault="00265A49" w:rsidP="00E34118"/>
        </w:tc>
        <w:tc>
          <w:tcPr>
            <w:tcW w:w="992" w:type="dxa"/>
          </w:tcPr>
          <w:p w:rsidR="00265A49" w:rsidRPr="00B32DB7" w:rsidRDefault="00265A49" w:rsidP="00E34118"/>
        </w:tc>
      </w:tr>
      <w:tr w:rsidR="00265A49" w:rsidRPr="00B32DB7" w:rsidTr="00E34118">
        <w:tc>
          <w:tcPr>
            <w:tcW w:w="3085" w:type="dxa"/>
          </w:tcPr>
          <w:p w:rsidR="00265A49" w:rsidRPr="00453E64" w:rsidRDefault="00265A49" w:rsidP="00265A49">
            <w:pPr>
              <w:rPr>
                <w:lang w:val="en-US"/>
              </w:rPr>
            </w:pPr>
            <w:r w:rsidRPr="00453E64">
              <w:rPr>
                <w:lang w:val="en-US"/>
              </w:rPr>
              <w:t>EI_MIS_IS_</w:t>
            </w:r>
            <w:r>
              <w:rPr>
                <w:lang w:val="en-US"/>
              </w:rPr>
              <w:t>CREATE</w:t>
            </w:r>
            <w:r w:rsidRPr="00453E64">
              <w:rPr>
                <w:lang w:val="en-US"/>
              </w:rPr>
              <w:t>_</w:t>
            </w:r>
            <w:r>
              <w:rPr>
                <w:lang w:val="en-US"/>
              </w:rPr>
              <w:t>PROFILE</w:t>
            </w:r>
          </w:p>
        </w:tc>
        <w:tc>
          <w:tcPr>
            <w:tcW w:w="2835" w:type="dxa"/>
          </w:tcPr>
          <w:p w:rsidR="00265A49" w:rsidRPr="00B32DB7" w:rsidRDefault="00265A49" w:rsidP="008558CB">
            <w:pPr>
              <w:jc w:val="left"/>
            </w:pPr>
            <w:r w:rsidRPr="00B32DB7">
              <w:t xml:space="preserve">It </w:t>
            </w:r>
            <w:r>
              <w:t xml:space="preserve">allow </w:t>
            </w:r>
            <w:r w:rsidR="008558CB">
              <w:t>creating</w:t>
            </w:r>
            <w:r>
              <w:t xml:space="preserve"> a </w:t>
            </w:r>
            <w:r w:rsidR="00BF71D1">
              <w:t>profile</w:t>
            </w:r>
            <w:r>
              <w:t xml:space="preserve"> (atoll-is)</w:t>
            </w:r>
            <w:r w:rsidRPr="00B32DB7">
              <w:t>.</w:t>
            </w:r>
          </w:p>
        </w:tc>
        <w:tc>
          <w:tcPr>
            <w:tcW w:w="1418" w:type="dxa"/>
          </w:tcPr>
          <w:p w:rsidR="00265A49" w:rsidRPr="00B32DB7" w:rsidRDefault="00265A49" w:rsidP="00E34118">
            <w:r w:rsidRPr="00B32DB7">
              <w:t>provided</w:t>
            </w:r>
          </w:p>
        </w:tc>
        <w:tc>
          <w:tcPr>
            <w:tcW w:w="992" w:type="dxa"/>
          </w:tcPr>
          <w:p w:rsidR="00265A49" w:rsidRPr="00B32DB7" w:rsidRDefault="00265A49" w:rsidP="00E34118"/>
        </w:tc>
        <w:tc>
          <w:tcPr>
            <w:tcW w:w="992" w:type="dxa"/>
          </w:tcPr>
          <w:p w:rsidR="00265A49" w:rsidRPr="00B32DB7" w:rsidRDefault="00265A49" w:rsidP="00E34118"/>
        </w:tc>
      </w:tr>
      <w:tr w:rsidR="00265A49" w:rsidRPr="00B32DB7" w:rsidTr="00E34118">
        <w:tc>
          <w:tcPr>
            <w:tcW w:w="3085" w:type="dxa"/>
          </w:tcPr>
          <w:p w:rsidR="00265A49" w:rsidRPr="00453E64" w:rsidRDefault="00265A49" w:rsidP="00E34118">
            <w:pPr>
              <w:rPr>
                <w:lang w:val="en-US"/>
              </w:rPr>
            </w:pPr>
            <w:r w:rsidRPr="00453E64">
              <w:rPr>
                <w:lang w:val="en-US"/>
              </w:rPr>
              <w:t>EI_MIS_IS_</w:t>
            </w:r>
            <w:r>
              <w:rPr>
                <w:lang w:val="en-US"/>
              </w:rPr>
              <w:t>UPDATE</w:t>
            </w:r>
            <w:r w:rsidRPr="00453E64">
              <w:rPr>
                <w:lang w:val="en-US"/>
              </w:rPr>
              <w:t>_</w:t>
            </w:r>
            <w:r>
              <w:rPr>
                <w:lang w:val="en-US"/>
              </w:rPr>
              <w:t>PROFILE</w:t>
            </w:r>
          </w:p>
        </w:tc>
        <w:tc>
          <w:tcPr>
            <w:tcW w:w="2835" w:type="dxa"/>
          </w:tcPr>
          <w:p w:rsidR="00265A49" w:rsidRPr="00B32DB7" w:rsidRDefault="00265A49" w:rsidP="008558CB">
            <w:pPr>
              <w:jc w:val="left"/>
            </w:pPr>
            <w:r w:rsidRPr="00B32DB7">
              <w:t xml:space="preserve">It </w:t>
            </w:r>
            <w:r>
              <w:t xml:space="preserve">allow </w:t>
            </w:r>
            <w:r w:rsidR="008558CB">
              <w:t>updating</w:t>
            </w:r>
            <w:r>
              <w:t xml:space="preserve"> a </w:t>
            </w:r>
            <w:r w:rsidR="00BF71D1">
              <w:t>profile</w:t>
            </w:r>
            <w:r>
              <w:t xml:space="preserve"> (atoll-is)</w:t>
            </w:r>
            <w:r w:rsidRPr="00B32DB7">
              <w:t>.</w:t>
            </w:r>
          </w:p>
        </w:tc>
        <w:tc>
          <w:tcPr>
            <w:tcW w:w="1418" w:type="dxa"/>
          </w:tcPr>
          <w:p w:rsidR="00265A49" w:rsidRPr="00B32DB7" w:rsidRDefault="00265A49" w:rsidP="00E34118">
            <w:r w:rsidRPr="00B32DB7">
              <w:t>provided</w:t>
            </w:r>
          </w:p>
        </w:tc>
        <w:tc>
          <w:tcPr>
            <w:tcW w:w="992" w:type="dxa"/>
          </w:tcPr>
          <w:p w:rsidR="00265A49" w:rsidRPr="00B32DB7" w:rsidRDefault="00265A49" w:rsidP="00E34118"/>
        </w:tc>
        <w:tc>
          <w:tcPr>
            <w:tcW w:w="992" w:type="dxa"/>
          </w:tcPr>
          <w:p w:rsidR="00265A49" w:rsidRPr="00B32DB7" w:rsidRDefault="00265A49" w:rsidP="00E34118"/>
        </w:tc>
      </w:tr>
      <w:tr w:rsidR="00265A49" w:rsidRPr="00B32DB7" w:rsidTr="00E34118">
        <w:tc>
          <w:tcPr>
            <w:tcW w:w="3085" w:type="dxa"/>
          </w:tcPr>
          <w:p w:rsidR="00265A49" w:rsidRPr="00453E64" w:rsidRDefault="00265A49" w:rsidP="00E34118">
            <w:pPr>
              <w:rPr>
                <w:lang w:val="en-US"/>
              </w:rPr>
            </w:pPr>
            <w:r w:rsidRPr="00453E64">
              <w:rPr>
                <w:lang w:val="en-US"/>
              </w:rPr>
              <w:t>EI_MIS_IS_</w:t>
            </w:r>
            <w:r>
              <w:rPr>
                <w:lang w:val="en-US"/>
              </w:rPr>
              <w:t>LIST</w:t>
            </w:r>
            <w:r w:rsidRPr="00453E64">
              <w:rPr>
                <w:lang w:val="en-US"/>
              </w:rPr>
              <w:t>_</w:t>
            </w:r>
            <w:r>
              <w:rPr>
                <w:lang w:val="en-US"/>
              </w:rPr>
              <w:t>PROFILE</w:t>
            </w:r>
            <w:r w:rsidR="00BF71D1">
              <w:rPr>
                <w:lang w:val="en-US"/>
              </w:rPr>
              <w:t>S</w:t>
            </w:r>
          </w:p>
        </w:tc>
        <w:tc>
          <w:tcPr>
            <w:tcW w:w="2835" w:type="dxa"/>
          </w:tcPr>
          <w:p w:rsidR="00265A49" w:rsidRPr="00B32DB7" w:rsidRDefault="00265A49" w:rsidP="008558CB">
            <w:pPr>
              <w:jc w:val="left"/>
            </w:pPr>
            <w:r w:rsidRPr="00B32DB7">
              <w:t xml:space="preserve">It </w:t>
            </w:r>
            <w:r>
              <w:t>allow</w:t>
            </w:r>
            <w:r w:rsidR="00BF71D1">
              <w:t xml:space="preserve">s </w:t>
            </w:r>
            <w:r w:rsidR="008558CB">
              <w:t>getting the list of</w:t>
            </w:r>
            <w:r>
              <w:t xml:space="preserve"> </w:t>
            </w:r>
            <w:r w:rsidR="00BF71D1">
              <w:t>profiles</w:t>
            </w:r>
            <w:r>
              <w:t xml:space="preserve"> (atoll-is)</w:t>
            </w:r>
            <w:r w:rsidRPr="00B32DB7">
              <w:t>.</w:t>
            </w:r>
          </w:p>
        </w:tc>
        <w:tc>
          <w:tcPr>
            <w:tcW w:w="1418" w:type="dxa"/>
          </w:tcPr>
          <w:p w:rsidR="00265A49" w:rsidRPr="00B32DB7" w:rsidRDefault="00265A49" w:rsidP="00E34118">
            <w:r w:rsidRPr="00B32DB7">
              <w:t>provided</w:t>
            </w:r>
          </w:p>
        </w:tc>
        <w:tc>
          <w:tcPr>
            <w:tcW w:w="992" w:type="dxa"/>
          </w:tcPr>
          <w:p w:rsidR="00265A49" w:rsidRPr="00B32DB7" w:rsidRDefault="00265A49" w:rsidP="00E34118"/>
        </w:tc>
        <w:tc>
          <w:tcPr>
            <w:tcW w:w="992" w:type="dxa"/>
          </w:tcPr>
          <w:p w:rsidR="00265A49" w:rsidRPr="00B32DB7" w:rsidRDefault="00265A49" w:rsidP="00E34118"/>
        </w:tc>
      </w:tr>
      <w:tr w:rsidR="008558CB" w:rsidRPr="00B32DB7" w:rsidTr="00E36463">
        <w:tc>
          <w:tcPr>
            <w:tcW w:w="3085" w:type="dxa"/>
          </w:tcPr>
          <w:p w:rsidR="008558CB" w:rsidRPr="00453E64" w:rsidRDefault="008558CB" w:rsidP="00E36463">
            <w:pPr>
              <w:rPr>
                <w:lang w:val="en-US"/>
              </w:rPr>
            </w:pPr>
            <w:r w:rsidRPr="00453E64">
              <w:rPr>
                <w:lang w:val="en-US"/>
              </w:rPr>
              <w:t>EI_MIS_IS_</w:t>
            </w:r>
            <w:r>
              <w:rPr>
                <w:lang w:val="en-US"/>
              </w:rPr>
              <w:t>DELETE</w:t>
            </w:r>
            <w:r w:rsidRPr="00453E64">
              <w:rPr>
                <w:lang w:val="en-US"/>
              </w:rPr>
              <w:t>_</w:t>
            </w:r>
            <w:r>
              <w:rPr>
                <w:lang w:val="en-US"/>
              </w:rPr>
              <w:t>PROFILE</w:t>
            </w:r>
          </w:p>
        </w:tc>
        <w:tc>
          <w:tcPr>
            <w:tcW w:w="2835" w:type="dxa"/>
          </w:tcPr>
          <w:p w:rsidR="008558CB" w:rsidRPr="00B32DB7" w:rsidRDefault="008558CB" w:rsidP="008558CB">
            <w:pPr>
              <w:jc w:val="left"/>
            </w:pPr>
            <w:r w:rsidRPr="00B32DB7">
              <w:t xml:space="preserve">It </w:t>
            </w:r>
            <w:r>
              <w:t>allows deleting a profile (atoll-is)</w:t>
            </w:r>
            <w:r w:rsidRPr="00B32DB7">
              <w:t>.</w:t>
            </w:r>
          </w:p>
        </w:tc>
        <w:tc>
          <w:tcPr>
            <w:tcW w:w="1418" w:type="dxa"/>
          </w:tcPr>
          <w:p w:rsidR="008558CB" w:rsidRPr="00B32DB7" w:rsidRDefault="008558CB" w:rsidP="00E36463">
            <w:r w:rsidRPr="00B32DB7">
              <w:t>provided</w:t>
            </w:r>
          </w:p>
        </w:tc>
        <w:tc>
          <w:tcPr>
            <w:tcW w:w="992" w:type="dxa"/>
          </w:tcPr>
          <w:p w:rsidR="008558CB" w:rsidRPr="00B32DB7" w:rsidRDefault="008558CB" w:rsidP="00E36463"/>
        </w:tc>
        <w:tc>
          <w:tcPr>
            <w:tcW w:w="992" w:type="dxa"/>
          </w:tcPr>
          <w:p w:rsidR="008558CB" w:rsidRPr="00B32DB7" w:rsidRDefault="008558CB" w:rsidP="00E36463"/>
        </w:tc>
      </w:tr>
      <w:tr w:rsidR="00265A49" w:rsidRPr="00B32DB7" w:rsidTr="00E34118">
        <w:tc>
          <w:tcPr>
            <w:tcW w:w="3085" w:type="dxa"/>
          </w:tcPr>
          <w:p w:rsidR="00265A49" w:rsidRPr="008558CB" w:rsidRDefault="008558CB" w:rsidP="00E34118">
            <w:pPr>
              <w:rPr>
                <w:lang w:val="fr-FR"/>
              </w:rPr>
            </w:pPr>
            <w:r w:rsidRPr="006313AD">
              <w:rPr>
                <w:lang w:val="fr-FR"/>
              </w:rPr>
              <w:t>EI_MIS_ADM_UPDATE_CONTEXT_MANAGER</w:t>
            </w:r>
          </w:p>
        </w:tc>
        <w:tc>
          <w:tcPr>
            <w:tcW w:w="2835" w:type="dxa"/>
          </w:tcPr>
          <w:p w:rsidR="00265A49" w:rsidRPr="00B32DB7" w:rsidRDefault="00265A49" w:rsidP="008558CB">
            <w:pPr>
              <w:jc w:val="left"/>
            </w:pPr>
            <w:r w:rsidRPr="00B32DB7">
              <w:t xml:space="preserve">It </w:t>
            </w:r>
            <w:r>
              <w:t>allow</w:t>
            </w:r>
            <w:r w:rsidR="00C73303">
              <w:t>s</w:t>
            </w:r>
            <w:r>
              <w:t xml:space="preserve"> </w:t>
            </w:r>
            <w:r w:rsidR="008558CB">
              <w:t>updating managers and administration settings (atoll-web-admin</w:t>
            </w:r>
            <w:r>
              <w:t>)</w:t>
            </w:r>
            <w:r w:rsidRPr="00B32DB7">
              <w:t>.</w:t>
            </w:r>
          </w:p>
        </w:tc>
        <w:tc>
          <w:tcPr>
            <w:tcW w:w="1418" w:type="dxa"/>
          </w:tcPr>
          <w:p w:rsidR="00265A49" w:rsidRPr="00B32DB7" w:rsidRDefault="00265A49" w:rsidP="00E34118">
            <w:r w:rsidRPr="00B32DB7">
              <w:t>provided</w:t>
            </w:r>
          </w:p>
        </w:tc>
        <w:tc>
          <w:tcPr>
            <w:tcW w:w="992" w:type="dxa"/>
          </w:tcPr>
          <w:p w:rsidR="00265A49" w:rsidRPr="00B32DB7" w:rsidRDefault="00265A49" w:rsidP="00E34118"/>
        </w:tc>
        <w:tc>
          <w:tcPr>
            <w:tcW w:w="992" w:type="dxa"/>
          </w:tcPr>
          <w:p w:rsidR="00265A49" w:rsidRPr="00B32DB7" w:rsidRDefault="00265A49" w:rsidP="00E34118"/>
        </w:tc>
      </w:tr>
      <w:tr w:rsidR="00134E3D" w:rsidRPr="00B32DB7" w:rsidTr="00E36463">
        <w:tc>
          <w:tcPr>
            <w:tcW w:w="3085" w:type="dxa"/>
          </w:tcPr>
          <w:p w:rsidR="00134E3D" w:rsidRPr="00453E64" w:rsidRDefault="00134E3D" w:rsidP="00E36463">
            <w:pPr>
              <w:rPr>
                <w:lang w:val="en-US"/>
              </w:rPr>
            </w:pPr>
            <w:r w:rsidRPr="00453E64">
              <w:rPr>
                <w:lang w:val="en-US"/>
              </w:rPr>
              <w:t>EI_MIS_IS_</w:t>
            </w:r>
            <w:r w:rsidRPr="006313AD">
              <w:rPr>
                <w:lang w:val="fr-FR"/>
              </w:rPr>
              <w:t xml:space="preserve"> UPDATE_CONTEXT_MANAGER</w:t>
            </w:r>
          </w:p>
        </w:tc>
        <w:tc>
          <w:tcPr>
            <w:tcW w:w="2835" w:type="dxa"/>
          </w:tcPr>
          <w:p w:rsidR="00134E3D" w:rsidRPr="00B32DB7" w:rsidRDefault="00134E3D" w:rsidP="00E36463">
            <w:pPr>
              <w:jc w:val="left"/>
            </w:pPr>
            <w:r w:rsidRPr="00B32DB7">
              <w:t xml:space="preserve">It </w:t>
            </w:r>
            <w:r>
              <w:t>allows updating managers and administration settings (atoll-is)</w:t>
            </w:r>
            <w:r w:rsidRPr="00B32DB7">
              <w:t>.</w:t>
            </w:r>
          </w:p>
        </w:tc>
        <w:tc>
          <w:tcPr>
            <w:tcW w:w="1418" w:type="dxa"/>
          </w:tcPr>
          <w:p w:rsidR="00134E3D" w:rsidRPr="00B32DB7" w:rsidRDefault="00134E3D" w:rsidP="00E36463">
            <w:r w:rsidRPr="00B32DB7">
              <w:t>provided</w:t>
            </w:r>
          </w:p>
        </w:tc>
        <w:tc>
          <w:tcPr>
            <w:tcW w:w="992" w:type="dxa"/>
          </w:tcPr>
          <w:p w:rsidR="00134E3D" w:rsidRPr="00B32DB7" w:rsidRDefault="00134E3D" w:rsidP="00E36463"/>
        </w:tc>
        <w:tc>
          <w:tcPr>
            <w:tcW w:w="992" w:type="dxa"/>
          </w:tcPr>
          <w:p w:rsidR="00134E3D" w:rsidRPr="00B32DB7" w:rsidRDefault="00134E3D" w:rsidP="00E36463"/>
        </w:tc>
      </w:tr>
      <w:tr w:rsidR="007A72FD" w:rsidRPr="00B32DB7" w:rsidTr="00E438E2">
        <w:tc>
          <w:tcPr>
            <w:tcW w:w="3085" w:type="dxa"/>
          </w:tcPr>
          <w:p w:rsidR="007A72FD" w:rsidRPr="008558CB" w:rsidRDefault="007A72FD" w:rsidP="004678AA">
            <w:pPr>
              <w:rPr>
                <w:lang w:val="fr-FR"/>
              </w:rPr>
            </w:pPr>
            <w:r w:rsidRPr="006313AD">
              <w:rPr>
                <w:lang w:val="fr-FR"/>
              </w:rPr>
              <w:t>EI_MIS_ADM_</w:t>
            </w:r>
            <w:r>
              <w:rPr>
                <w:lang w:val="fr-FR"/>
              </w:rPr>
              <w:t>CAS_LOG</w:t>
            </w:r>
            <w:r w:rsidR="004678AA">
              <w:rPr>
                <w:lang w:val="fr-FR"/>
              </w:rPr>
              <w:t>IN</w:t>
            </w:r>
          </w:p>
        </w:tc>
        <w:tc>
          <w:tcPr>
            <w:tcW w:w="2835" w:type="dxa"/>
          </w:tcPr>
          <w:p w:rsidR="007A72FD" w:rsidRPr="00B32DB7" w:rsidRDefault="007A72FD" w:rsidP="004678AA">
            <w:pPr>
              <w:jc w:val="left"/>
            </w:pPr>
            <w:r w:rsidRPr="00B32DB7">
              <w:t xml:space="preserve">It </w:t>
            </w:r>
            <w:r>
              <w:t xml:space="preserve">allows a user </w:t>
            </w:r>
            <w:r w:rsidR="004678AA">
              <w:t>a CAS authentication on</w:t>
            </w:r>
            <w:r>
              <w:t xml:space="preserve"> MyOcean (atoll-web-</w:t>
            </w:r>
            <w:r>
              <w:lastRenderedPageBreak/>
              <w:t>admin)</w:t>
            </w:r>
            <w:r w:rsidRPr="00B32DB7">
              <w:t>.</w:t>
            </w:r>
          </w:p>
        </w:tc>
        <w:tc>
          <w:tcPr>
            <w:tcW w:w="1418" w:type="dxa"/>
          </w:tcPr>
          <w:p w:rsidR="007A72FD" w:rsidRPr="00B32DB7" w:rsidRDefault="007A72FD" w:rsidP="00E438E2">
            <w:r w:rsidRPr="00B32DB7">
              <w:lastRenderedPageBreak/>
              <w:t>provided</w:t>
            </w:r>
          </w:p>
        </w:tc>
        <w:tc>
          <w:tcPr>
            <w:tcW w:w="992" w:type="dxa"/>
          </w:tcPr>
          <w:p w:rsidR="007A72FD" w:rsidRPr="00B32DB7" w:rsidRDefault="007A72FD" w:rsidP="00E438E2"/>
        </w:tc>
        <w:tc>
          <w:tcPr>
            <w:tcW w:w="992" w:type="dxa"/>
          </w:tcPr>
          <w:p w:rsidR="007A72FD" w:rsidRPr="00B32DB7" w:rsidRDefault="007A72FD" w:rsidP="00E438E2"/>
        </w:tc>
      </w:tr>
      <w:tr w:rsidR="007A72FD" w:rsidRPr="00B32DB7" w:rsidTr="00E438E2">
        <w:tc>
          <w:tcPr>
            <w:tcW w:w="3085" w:type="dxa"/>
          </w:tcPr>
          <w:p w:rsidR="007A72FD" w:rsidRPr="008558CB" w:rsidRDefault="007A72FD" w:rsidP="007A72FD">
            <w:pPr>
              <w:rPr>
                <w:lang w:val="fr-FR"/>
              </w:rPr>
            </w:pPr>
            <w:r w:rsidRPr="006313AD">
              <w:rPr>
                <w:lang w:val="fr-FR"/>
              </w:rPr>
              <w:lastRenderedPageBreak/>
              <w:t>EI_MIS_</w:t>
            </w:r>
            <w:r>
              <w:rPr>
                <w:lang w:val="fr-FR"/>
              </w:rPr>
              <w:t>CAS_SERVER_LOG</w:t>
            </w:r>
            <w:r w:rsidR="004678AA">
              <w:rPr>
                <w:lang w:val="fr-FR"/>
              </w:rPr>
              <w:t>IN</w:t>
            </w:r>
          </w:p>
        </w:tc>
        <w:tc>
          <w:tcPr>
            <w:tcW w:w="2835" w:type="dxa"/>
          </w:tcPr>
          <w:p w:rsidR="007A72FD" w:rsidRPr="00B32DB7" w:rsidRDefault="007A72FD" w:rsidP="004678AA">
            <w:pPr>
              <w:jc w:val="left"/>
            </w:pPr>
            <w:r>
              <w:t xml:space="preserve">To request a </w:t>
            </w:r>
            <w:r w:rsidR="004678AA">
              <w:t>CAS authentication on MyOcean</w:t>
            </w:r>
            <w:r>
              <w:t xml:space="preserve"> (CAS Server)</w:t>
            </w:r>
            <w:r w:rsidRPr="00B32DB7">
              <w:t>.</w:t>
            </w:r>
          </w:p>
        </w:tc>
        <w:tc>
          <w:tcPr>
            <w:tcW w:w="1418" w:type="dxa"/>
          </w:tcPr>
          <w:p w:rsidR="007A72FD" w:rsidRPr="00B32DB7" w:rsidRDefault="007A72FD" w:rsidP="00E438E2">
            <w:r w:rsidRPr="00B32DB7">
              <w:t>provided</w:t>
            </w:r>
          </w:p>
        </w:tc>
        <w:tc>
          <w:tcPr>
            <w:tcW w:w="992" w:type="dxa"/>
          </w:tcPr>
          <w:p w:rsidR="007A72FD" w:rsidRPr="00B32DB7" w:rsidRDefault="007A72FD" w:rsidP="00E438E2"/>
        </w:tc>
        <w:tc>
          <w:tcPr>
            <w:tcW w:w="992" w:type="dxa"/>
          </w:tcPr>
          <w:p w:rsidR="007A72FD" w:rsidRPr="00B32DB7" w:rsidRDefault="007A72FD" w:rsidP="00E438E2"/>
        </w:tc>
      </w:tr>
      <w:tr w:rsidR="004678AA" w:rsidRPr="00B32DB7" w:rsidTr="009321CE">
        <w:tc>
          <w:tcPr>
            <w:tcW w:w="3085" w:type="dxa"/>
          </w:tcPr>
          <w:p w:rsidR="004678AA" w:rsidRPr="008558CB" w:rsidRDefault="004678AA" w:rsidP="009321CE">
            <w:pPr>
              <w:rPr>
                <w:lang w:val="fr-FR"/>
              </w:rPr>
            </w:pPr>
            <w:r w:rsidRPr="006313AD">
              <w:rPr>
                <w:lang w:val="fr-FR"/>
              </w:rPr>
              <w:t>EI_MIS_ADM_</w:t>
            </w:r>
            <w:r>
              <w:rPr>
                <w:lang w:val="fr-FR"/>
              </w:rPr>
              <w:t>CAS_LOGOUT</w:t>
            </w:r>
          </w:p>
        </w:tc>
        <w:tc>
          <w:tcPr>
            <w:tcW w:w="2835" w:type="dxa"/>
          </w:tcPr>
          <w:p w:rsidR="004678AA" w:rsidRPr="00B32DB7" w:rsidRDefault="004678AA" w:rsidP="009321CE">
            <w:pPr>
              <w:jc w:val="left"/>
            </w:pPr>
            <w:r w:rsidRPr="00B32DB7">
              <w:t xml:space="preserve">It </w:t>
            </w:r>
            <w:r>
              <w:t>allows a user to logout from MyOcean (atoll-web-admin)</w:t>
            </w:r>
            <w:r w:rsidRPr="00B32DB7">
              <w:t>.</w:t>
            </w:r>
          </w:p>
        </w:tc>
        <w:tc>
          <w:tcPr>
            <w:tcW w:w="1418" w:type="dxa"/>
          </w:tcPr>
          <w:p w:rsidR="004678AA" w:rsidRPr="00B32DB7" w:rsidRDefault="004678AA" w:rsidP="009321CE">
            <w:r w:rsidRPr="00B32DB7">
              <w:t>provided</w:t>
            </w:r>
          </w:p>
        </w:tc>
        <w:tc>
          <w:tcPr>
            <w:tcW w:w="992" w:type="dxa"/>
          </w:tcPr>
          <w:p w:rsidR="004678AA" w:rsidRPr="00B32DB7" w:rsidRDefault="004678AA" w:rsidP="009321CE"/>
        </w:tc>
        <w:tc>
          <w:tcPr>
            <w:tcW w:w="992" w:type="dxa"/>
          </w:tcPr>
          <w:p w:rsidR="004678AA" w:rsidRPr="00B32DB7" w:rsidRDefault="004678AA" w:rsidP="009321CE"/>
        </w:tc>
      </w:tr>
      <w:tr w:rsidR="004678AA" w:rsidRPr="00B32DB7" w:rsidTr="009321CE">
        <w:tc>
          <w:tcPr>
            <w:tcW w:w="3085" w:type="dxa"/>
          </w:tcPr>
          <w:p w:rsidR="004678AA" w:rsidRPr="008558CB" w:rsidRDefault="004678AA" w:rsidP="009321CE">
            <w:pPr>
              <w:rPr>
                <w:lang w:val="fr-FR"/>
              </w:rPr>
            </w:pPr>
            <w:r w:rsidRPr="006313AD">
              <w:rPr>
                <w:lang w:val="fr-FR"/>
              </w:rPr>
              <w:t>EI_MIS_</w:t>
            </w:r>
            <w:r>
              <w:rPr>
                <w:lang w:val="fr-FR"/>
              </w:rPr>
              <w:t>CAS_SERVER_LOGOUT</w:t>
            </w:r>
          </w:p>
        </w:tc>
        <w:tc>
          <w:tcPr>
            <w:tcW w:w="2835" w:type="dxa"/>
          </w:tcPr>
          <w:p w:rsidR="004678AA" w:rsidRPr="00B32DB7" w:rsidRDefault="004678AA" w:rsidP="009321CE">
            <w:pPr>
              <w:jc w:val="left"/>
            </w:pPr>
            <w:r>
              <w:t>To request a logout from MyOcean (CAS Server)</w:t>
            </w:r>
            <w:r w:rsidRPr="00B32DB7">
              <w:t>.</w:t>
            </w:r>
          </w:p>
        </w:tc>
        <w:tc>
          <w:tcPr>
            <w:tcW w:w="1418" w:type="dxa"/>
          </w:tcPr>
          <w:p w:rsidR="004678AA" w:rsidRPr="00B32DB7" w:rsidRDefault="004678AA" w:rsidP="009321CE">
            <w:r w:rsidRPr="00B32DB7">
              <w:t>provided</w:t>
            </w:r>
          </w:p>
        </w:tc>
        <w:tc>
          <w:tcPr>
            <w:tcW w:w="992" w:type="dxa"/>
          </w:tcPr>
          <w:p w:rsidR="004678AA" w:rsidRPr="00B32DB7" w:rsidRDefault="004678AA" w:rsidP="009321CE"/>
        </w:tc>
        <w:tc>
          <w:tcPr>
            <w:tcW w:w="992" w:type="dxa"/>
          </w:tcPr>
          <w:p w:rsidR="004678AA" w:rsidRPr="00B32DB7" w:rsidRDefault="004678AA" w:rsidP="009321CE"/>
        </w:tc>
      </w:tr>
      <w:tr w:rsidR="00E2157D" w:rsidRPr="00B32DB7" w:rsidTr="00DE05CC">
        <w:tc>
          <w:tcPr>
            <w:tcW w:w="3085" w:type="dxa"/>
          </w:tcPr>
          <w:p w:rsidR="00E2157D" w:rsidRPr="00B32DB7" w:rsidRDefault="00E2157D" w:rsidP="003D4868">
            <w:r w:rsidRPr="00B32DB7">
              <w:t>EI_MIS_USER_DIRECTORY_ADMIN_GUI</w:t>
            </w:r>
          </w:p>
        </w:tc>
        <w:tc>
          <w:tcPr>
            <w:tcW w:w="2835" w:type="dxa"/>
          </w:tcPr>
          <w:p w:rsidR="00E2157D" w:rsidRPr="00B32DB7" w:rsidRDefault="00E2157D" w:rsidP="005F0993">
            <w:pPr>
              <w:jc w:val="left"/>
            </w:pPr>
            <w:r w:rsidRPr="00B32DB7">
              <w:t>Service Managers use this interface to send and receive data to/from the user directory via the web portal user management interface.</w:t>
            </w:r>
          </w:p>
        </w:tc>
        <w:tc>
          <w:tcPr>
            <w:tcW w:w="1418" w:type="dxa"/>
          </w:tcPr>
          <w:p w:rsidR="00E2157D" w:rsidRPr="00B32DB7" w:rsidRDefault="00E2157D" w:rsidP="003D4868">
            <w:r w:rsidRPr="00B32DB7">
              <w:t>provided</w:t>
            </w:r>
          </w:p>
        </w:tc>
        <w:tc>
          <w:tcPr>
            <w:tcW w:w="992" w:type="dxa"/>
          </w:tcPr>
          <w:p w:rsidR="00E2157D" w:rsidRPr="00B32DB7" w:rsidRDefault="00E2157D" w:rsidP="003D4868"/>
        </w:tc>
        <w:tc>
          <w:tcPr>
            <w:tcW w:w="992" w:type="dxa"/>
          </w:tcPr>
          <w:p w:rsidR="00E2157D" w:rsidRPr="00B32DB7" w:rsidRDefault="00E2157D" w:rsidP="003D4868"/>
        </w:tc>
      </w:tr>
      <w:tr w:rsidR="00E2157D" w:rsidRPr="00B32DB7" w:rsidTr="00DE05CC">
        <w:tc>
          <w:tcPr>
            <w:tcW w:w="3085" w:type="dxa"/>
          </w:tcPr>
          <w:p w:rsidR="00E2157D" w:rsidRPr="00B32DB7" w:rsidRDefault="00E2157D" w:rsidP="003D4868">
            <w:r w:rsidRPr="00B32DB7">
              <w:t>EI_MIS_BUSINESS_DIRECTORY_GUI</w:t>
            </w:r>
          </w:p>
        </w:tc>
        <w:tc>
          <w:tcPr>
            <w:tcW w:w="2835" w:type="dxa"/>
          </w:tcPr>
          <w:p w:rsidR="00E2157D" w:rsidRPr="00B32DB7" w:rsidRDefault="00E2157D" w:rsidP="003D4868">
            <w:r w:rsidRPr="00B32DB7">
              <w:t>This is the interface used to see business directory data</w:t>
            </w:r>
          </w:p>
        </w:tc>
        <w:tc>
          <w:tcPr>
            <w:tcW w:w="1418" w:type="dxa"/>
          </w:tcPr>
          <w:p w:rsidR="00E2157D" w:rsidRPr="00B32DB7" w:rsidRDefault="00E2157D" w:rsidP="00FE6199">
            <w:r w:rsidRPr="00B32DB7">
              <w:t>external</w:t>
            </w:r>
          </w:p>
        </w:tc>
        <w:tc>
          <w:tcPr>
            <w:tcW w:w="992" w:type="dxa"/>
          </w:tcPr>
          <w:p w:rsidR="00E2157D" w:rsidRPr="00B32DB7" w:rsidRDefault="00E2157D" w:rsidP="00FE6199"/>
        </w:tc>
        <w:tc>
          <w:tcPr>
            <w:tcW w:w="992" w:type="dxa"/>
          </w:tcPr>
          <w:p w:rsidR="00E2157D" w:rsidRPr="00B32DB7" w:rsidRDefault="00E2157D" w:rsidP="00FE6199"/>
        </w:tc>
      </w:tr>
    </w:tbl>
    <w:p w:rsidR="003D4868" w:rsidRPr="00B32DB7" w:rsidRDefault="003D4868" w:rsidP="003D4868">
      <w:pPr>
        <w:pStyle w:val="Lgende"/>
      </w:pPr>
      <w:bookmarkStart w:id="188" w:name="_Toc365552464"/>
      <w:r w:rsidRPr="00B32DB7">
        <w:t xml:space="preserve">Table </w:t>
      </w:r>
      <w:r w:rsidR="00086262">
        <w:fldChar w:fldCharType="begin"/>
      </w:r>
      <w:r w:rsidR="00086262">
        <w:instrText xml:space="preserve"> SEQ Table \* ARABIC </w:instrText>
      </w:r>
      <w:r w:rsidR="00086262">
        <w:fldChar w:fldCharType="separate"/>
      </w:r>
      <w:r w:rsidR="00FE42B4">
        <w:rPr>
          <w:noProof/>
        </w:rPr>
        <w:t>2</w:t>
      </w:r>
      <w:r w:rsidR="00086262">
        <w:rPr>
          <w:noProof/>
        </w:rPr>
        <w:fldChar w:fldCharType="end"/>
      </w:r>
      <w:r w:rsidRPr="00B32DB7">
        <w:t xml:space="preserve"> - User management </w:t>
      </w:r>
      <w:r w:rsidR="00E438E2">
        <w:t xml:space="preserve">administration </w:t>
      </w:r>
      <w:r w:rsidRPr="00B32DB7">
        <w:t>interfaces</w:t>
      </w:r>
      <w:bookmarkEnd w:id="188"/>
    </w:p>
    <w:p w:rsidR="00DA6C38" w:rsidRDefault="00DA6C38" w:rsidP="00DA6C38">
      <w:pPr>
        <w:pStyle w:val="Citationintense"/>
      </w:pPr>
      <w:commentRangeStart w:id="189"/>
      <w:r w:rsidRPr="00B32DB7">
        <w:t>Figure</w:t>
      </w:r>
      <w:commentRangeEnd w:id="189"/>
      <w:r w:rsidRPr="00B32DB7">
        <w:rPr>
          <w:rStyle w:val="Marquedecommentaire"/>
          <w:rFonts w:eastAsia="Times New Roman"/>
          <w:b w:val="0"/>
          <w:bCs w:val="0"/>
          <w:i w:val="0"/>
          <w:iCs w:val="0"/>
          <w:color w:val="auto"/>
        </w:rPr>
        <w:commentReference w:id="189"/>
      </w:r>
    </w:p>
    <w:p w:rsidR="00F456F7" w:rsidRDefault="00CA5432" w:rsidP="00F456F7">
      <w:pPr>
        <w:keepNext/>
        <w:jc w:val="center"/>
      </w:pPr>
      <w:r w:rsidRPr="00CA5432">
        <w:rPr>
          <w:noProof/>
          <w:lang w:val="fr-FR" w:eastAsia="fr-FR"/>
        </w:rPr>
        <w:lastRenderedPageBreak/>
        <w:drawing>
          <wp:inline distT="0" distB="0" distL="0" distR="0">
            <wp:extent cx="5759450" cy="4246432"/>
            <wp:effectExtent l="1905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5759450" cy="4246432"/>
                    </a:xfrm>
                    <a:prstGeom prst="rect">
                      <a:avLst/>
                    </a:prstGeom>
                    <a:noFill/>
                    <a:ln w="9525">
                      <a:noFill/>
                      <a:miter lim="800000"/>
                      <a:headEnd/>
                      <a:tailEnd/>
                    </a:ln>
                  </pic:spPr>
                </pic:pic>
              </a:graphicData>
            </a:graphic>
          </wp:inline>
        </w:drawing>
      </w:r>
    </w:p>
    <w:p w:rsidR="00F456F7" w:rsidRDefault="00F456F7" w:rsidP="00F456F7">
      <w:pPr>
        <w:pStyle w:val="Lgende"/>
      </w:pPr>
      <w:bookmarkStart w:id="190" w:name="_Toc365552476"/>
      <w:r>
        <w:t xml:space="preserve">Figure </w:t>
      </w:r>
      <w:r w:rsidR="00086262">
        <w:fldChar w:fldCharType="begin"/>
      </w:r>
      <w:r w:rsidR="00086262">
        <w:instrText xml:space="preserve"> SEQ Figure \* ARABIC </w:instrText>
      </w:r>
      <w:r w:rsidR="00086262">
        <w:fldChar w:fldCharType="separate"/>
      </w:r>
      <w:r w:rsidR="00FE42B4">
        <w:rPr>
          <w:noProof/>
        </w:rPr>
        <w:t>12</w:t>
      </w:r>
      <w:r w:rsidR="00086262">
        <w:rPr>
          <w:noProof/>
        </w:rPr>
        <w:fldChar w:fldCharType="end"/>
      </w:r>
      <w:r>
        <w:t xml:space="preserve"> - </w:t>
      </w:r>
      <w:r w:rsidRPr="00B41BF0">
        <w:t>User interfaces</w:t>
      </w:r>
      <w:r>
        <w:t xml:space="preserve"> diagram</w:t>
      </w:r>
      <w:bookmarkEnd w:id="190"/>
    </w:p>
    <w:p w:rsidR="00A30DCD" w:rsidRDefault="003918B1" w:rsidP="004B14D5">
      <w:pPr>
        <w:keepNext/>
      </w:pPr>
      <w:r w:rsidRPr="003918B1">
        <w:rPr>
          <w:noProof/>
          <w:lang w:val="fr-FR" w:eastAsia="fr-FR"/>
        </w:rPr>
        <w:drawing>
          <wp:inline distT="0" distB="0" distL="0" distR="0">
            <wp:extent cx="5274000" cy="3480000"/>
            <wp:effectExtent l="19050" t="0" r="285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5274000" cy="3480000"/>
                    </a:xfrm>
                    <a:prstGeom prst="rect">
                      <a:avLst/>
                    </a:prstGeom>
                    <a:noFill/>
                    <a:ln w="9525">
                      <a:noFill/>
                      <a:miter lim="800000"/>
                      <a:headEnd/>
                      <a:tailEnd/>
                    </a:ln>
                  </pic:spPr>
                </pic:pic>
              </a:graphicData>
            </a:graphic>
          </wp:inline>
        </w:drawing>
      </w:r>
    </w:p>
    <w:p w:rsidR="00A30DCD" w:rsidRDefault="00A30DCD" w:rsidP="006E5173">
      <w:pPr>
        <w:pStyle w:val="Lgende"/>
      </w:pPr>
      <w:bookmarkStart w:id="191" w:name="_Toc365552477"/>
      <w:r>
        <w:t xml:space="preserve">Figure </w:t>
      </w:r>
      <w:r w:rsidR="00086262">
        <w:fldChar w:fldCharType="begin"/>
      </w:r>
      <w:r w:rsidR="00086262">
        <w:instrText xml:space="preserve"> SEQ Figure \* ARABIC </w:instrText>
      </w:r>
      <w:r w:rsidR="00086262">
        <w:fldChar w:fldCharType="separate"/>
      </w:r>
      <w:r w:rsidR="00FE42B4">
        <w:rPr>
          <w:noProof/>
        </w:rPr>
        <w:t>13</w:t>
      </w:r>
      <w:r w:rsidR="00086262">
        <w:rPr>
          <w:noProof/>
        </w:rPr>
        <w:fldChar w:fldCharType="end"/>
      </w:r>
      <w:r>
        <w:t xml:space="preserve"> - Profiles</w:t>
      </w:r>
      <w:r w:rsidRPr="00B41BF0">
        <w:t xml:space="preserve"> </w:t>
      </w:r>
      <w:r w:rsidR="003918B1">
        <w:t xml:space="preserve">and context/manager </w:t>
      </w:r>
      <w:r w:rsidRPr="00B41BF0">
        <w:t>interfaces</w:t>
      </w:r>
      <w:r>
        <w:t xml:space="preserve"> diagram</w:t>
      </w:r>
      <w:bookmarkEnd w:id="191"/>
    </w:p>
    <w:p w:rsidR="00A30DCD" w:rsidRDefault="006E5173" w:rsidP="006E5173">
      <w:pPr>
        <w:jc w:val="center"/>
      </w:pPr>
      <w:r w:rsidRPr="006E5173">
        <w:rPr>
          <w:noProof/>
          <w:lang w:val="fr-FR" w:eastAsia="fr-FR"/>
        </w:rPr>
        <w:lastRenderedPageBreak/>
        <w:drawing>
          <wp:inline distT="0" distB="0" distL="0" distR="0">
            <wp:extent cx="3978000" cy="3264000"/>
            <wp:effectExtent l="19050" t="0" r="345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cstate="print"/>
                    <a:srcRect/>
                    <a:stretch>
                      <a:fillRect/>
                    </a:stretch>
                  </pic:blipFill>
                  <pic:spPr bwMode="auto">
                    <a:xfrm>
                      <a:off x="0" y="0"/>
                      <a:ext cx="3978000" cy="3264000"/>
                    </a:xfrm>
                    <a:prstGeom prst="rect">
                      <a:avLst/>
                    </a:prstGeom>
                    <a:noFill/>
                    <a:ln w="9525">
                      <a:noFill/>
                      <a:miter lim="800000"/>
                      <a:headEnd/>
                      <a:tailEnd/>
                    </a:ln>
                  </pic:spPr>
                </pic:pic>
              </a:graphicData>
            </a:graphic>
          </wp:inline>
        </w:drawing>
      </w:r>
    </w:p>
    <w:p w:rsidR="004B14D5" w:rsidRPr="00E85CE4" w:rsidRDefault="004B14D5" w:rsidP="004B14D5">
      <w:pPr>
        <w:pStyle w:val="Lgende"/>
        <w:keepNext/>
        <w:rPr>
          <w:lang w:val="fr-FR"/>
        </w:rPr>
      </w:pPr>
      <w:bookmarkStart w:id="192" w:name="_Toc365552478"/>
      <w:r w:rsidRPr="00E85CE4">
        <w:rPr>
          <w:lang w:val="fr-FR"/>
        </w:rPr>
        <w:t xml:space="preserve">Figure </w:t>
      </w:r>
      <w:r w:rsidR="003E07B6">
        <w:fldChar w:fldCharType="begin"/>
      </w:r>
      <w:r w:rsidRPr="00E85CE4">
        <w:rPr>
          <w:lang w:val="fr-FR"/>
        </w:rPr>
        <w:instrText xml:space="preserve"> SEQ Figure \* ARABIC </w:instrText>
      </w:r>
      <w:r w:rsidR="003E07B6">
        <w:fldChar w:fldCharType="separate"/>
      </w:r>
      <w:r w:rsidR="00FE42B4">
        <w:rPr>
          <w:noProof/>
          <w:lang w:val="fr-FR"/>
        </w:rPr>
        <w:t>14</w:t>
      </w:r>
      <w:r w:rsidR="003E07B6">
        <w:fldChar w:fldCharType="end"/>
      </w:r>
      <w:r w:rsidRPr="00E85CE4">
        <w:rPr>
          <w:lang w:val="fr-FR"/>
        </w:rPr>
        <w:t xml:space="preserve"> – </w:t>
      </w:r>
      <w:r w:rsidR="00251C76">
        <w:rPr>
          <w:lang w:val="fr-FR"/>
        </w:rPr>
        <w:t xml:space="preserve">CAS </w:t>
      </w:r>
      <w:r w:rsidR="00E85CE4" w:rsidRPr="00E85CE4">
        <w:rPr>
          <w:lang w:val="fr-FR"/>
        </w:rPr>
        <w:t>Login/</w:t>
      </w:r>
      <w:r w:rsidRPr="00E85CE4">
        <w:rPr>
          <w:lang w:val="fr-FR"/>
        </w:rPr>
        <w:t>Logout interfaces diagram</w:t>
      </w:r>
      <w:bookmarkEnd w:id="192"/>
    </w:p>
    <w:p w:rsidR="004B14D5" w:rsidRPr="00E85CE4" w:rsidRDefault="004B14D5" w:rsidP="00A30DCD">
      <w:pPr>
        <w:rPr>
          <w:lang w:val="fr-FR"/>
        </w:rPr>
      </w:pPr>
    </w:p>
    <w:p w:rsidR="002C1E97" w:rsidRPr="00B32DB7" w:rsidRDefault="002C1E97" w:rsidP="002C1E97">
      <w:pPr>
        <w:pStyle w:val="Citationintense"/>
      </w:pPr>
      <w:r w:rsidRPr="00B32DB7">
        <w:t>Detailed description of interfaces</w:t>
      </w:r>
    </w:p>
    <w:p w:rsidR="002C1E97" w:rsidRPr="00B32DB7" w:rsidRDefault="002C1E97" w:rsidP="002C1E97"/>
    <w:p w:rsidR="00DE05CC" w:rsidRDefault="00DE05CC" w:rsidP="00DE05CC">
      <w:pPr>
        <w:pStyle w:val="Titre5"/>
        <w:rPr>
          <w:lang w:val="fr-FR"/>
        </w:rPr>
      </w:pPr>
      <w:bookmarkStart w:id="193" w:name="_Ref354649271"/>
      <w:bookmarkStart w:id="194" w:name="_Ref354649277"/>
      <w:bookmarkStart w:id="195" w:name="_Ref354649282"/>
      <w:bookmarkStart w:id="196" w:name="_Ref354649290"/>
      <w:bookmarkStart w:id="197" w:name="_Toc365552563"/>
      <w:r w:rsidRPr="00DE05CC">
        <w:rPr>
          <w:lang w:val="fr-FR"/>
        </w:rPr>
        <w:t>EI_MIS_AUTHENTICATION</w:t>
      </w:r>
      <w:r w:rsidR="00C623B2">
        <w:rPr>
          <w:lang w:val="fr-FR"/>
        </w:rPr>
        <w:t>_AUTHORIZATION</w:t>
      </w:r>
      <w:r w:rsidRPr="00DE05CC">
        <w:rPr>
          <w:lang w:val="fr-FR"/>
        </w:rPr>
        <w:t>&lt;CAS_CLIENT&gt;</w:t>
      </w:r>
      <w:bookmarkEnd w:id="193"/>
      <w:bookmarkEnd w:id="194"/>
      <w:bookmarkEnd w:id="195"/>
      <w:bookmarkEnd w:id="196"/>
      <w:bookmarkEnd w:id="197"/>
    </w:p>
    <w:p w:rsidR="00C623B2" w:rsidRDefault="00C623B2" w:rsidP="00C623B2">
      <w:pPr>
        <w:rPr>
          <w:rStyle w:val="hps"/>
        </w:rPr>
      </w:pPr>
      <w:bookmarkStart w:id="198" w:name="_Toc353963848"/>
      <w:bookmarkStart w:id="199" w:name="_Ref354649236"/>
      <w:r>
        <w:rPr>
          <w:rStyle w:val="hps"/>
        </w:rPr>
        <w:t>The purpose</w:t>
      </w:r>
      <w:r>
        <w:rPr>
          <w:rStyle w:val="shorttext"/>
        </w:rPr>
        <w:t xml:space="preserve"> </w:t>
      </w:r>
      <w:r>
        <w:rPr>
          <w:rStyle w:val="hps"/>
        </w:rPr>
        <w:t>of this interface is</w:t>
      </w:r>
      <w:r>
        <w:rPr>
          <w:rStyle w:val="shorttext"/>
        </w:rPr>
        <w:t xml:space="preserve"> </w:t>
      </w:r>
      <w:r>
        <w:rPr>
          <w:rStyle w:val="hps"/>
        </w:rPr>
        <w:t>dual:</w:t>
      </w:r>
    </w:p>
    <w:p w:rsidR="00C623B2" w:rsidRPr="00A36D31" w:rsidRDefault="00C623B2" w:rsidP="0043036A">
      <w:pPr>
        <w:pStyle w:val="Paragraphedeliste"/>
        <w:numPr>
          <w:ilvl w:val="0"/>
          <w:numId w:val="13"/>
        </w:numPr>
        <w:rPr>
          <w:rStyle w:val="hps"/>
          <w:highlight w:val="lightGray"/>
        </w:rPr>
      </w:pPr>
      <w:r w:rsidRPr="00A36D31">
        <w:rPr>
          <w:rStyle w:val="hps"/>
          <w:highlight w:val="lightGray"/>
        </w:rPr>
        <w:t>Authentication</w:t>
      </w:r>
    </w:p>
    <w:p w:rsidR="00C623B2" w:rsidRDefault="00C623B2" w:rsidP="00C623B2">
      <w:pPr>
        <w:rPr>
          <w:lang w:val="en-US"/>
        </w:rPr>
      </w:pPr>
      <w:r>
        <w:rPr>
          <w:lang w:val="en-US"/>
        </w:rPr>
        <w:t>This interface is used to protect application with a Central Authentication Service (CAS). It relies on a LDAP User management database</w:t>
      </w:r>
    </w:p>
    <w:p w:rsidR="00C623B2" w:rsidRDefault="00C623B2" w:rsidP="00C623B2">
      <w:pPr>
        <w:rPr>
          <w:lang w:val="en-US"/>
        </w:rPr>
      </w:pPr>
      <w:r>
        <w:rPr>
          <w:lang w:val="en-US"/>
        </w:rPr>
        <w:t xml:space="preserve">This interface follows the “JASIG </w:t>
      </w:r>
      <w:r w:rsidRPr="00D140D0">
        <w:rPr>
          <w:lang w:val="en-US"/>
        </w:rPr>
        <w:t>CAS Client for Java 3.1</w:t>
      </w:r>
      <w:r>
        <w:rPr>
          <w:lang w:val="en-US"/>
        </w:rPr>
        <w:t xml:space="preserve">” interface (see </w:t>
      </w:r>
      <w:hyperlink r:id="rId43" w:history="1">
        <w:r w:rsidRPr="00486327">
          <w:rPr>
            <w:rStyle w:val="Lienhypertexte"/>
            <w:lang w:val="en-US"/>
          </w:rPr>
          <w:t>https://wiki.jasig.org/display/CASC/CAS+Client+for+Java+3.1</w:t>
        </w:r>
      </w:hyperlink>
      <w:r>
        <w:rPr>
          <w:lang w:val="en-US"/>
        </w:rPr>
        <w:t>)</w:t>
      </w:r>
    </w:p>
    <w:p w:rsidR="00C623B2" w:rsidRDefault="00C623B2" w:rsidP="00C623B2">
      <w:pPr>
        <w:rPr>
          <w:lang w:val="en-US"/>
        </w:rPr>
      </w:pPr>
      <w:r>
        <w:rPr>
          <w:lang w:val="en-US"/>
        </w:rPr>
        <w:t>See also “</w:t>
      </w:r>
      <w:r w:rsidRPr="00DF0E3D">
        <w:rPr>
          <w:lang w:val="en-US"/>
        </w:rPr>
        <w:t>CAS Protocol</w:t>
      </w:r>
      <w:r>
        <w:rPr>
          <w:lang w:val="en-US"/>
        </w:rPr>
        <w:t xml:space="preserve">” documentation at </w:t>
      </w:r>
      <w:hyperlink r:id="rId44" w:history="1">
        <w:r w:rsidRPr="00486327">
          <w:rPr>
            <w:rStyle w:val="Lienhypertexte"/>
            <w:lang w:val="en-US"/>
          </w:rPr>
          <w:t>http://www.jasig.org/cas/protocol</w:t>
        </w:r>
      </w:hyperlink>
      <w:r>
        <w:rPr>
          <w:lang w:val="en-US"/>
        </w:rPr>
        <w:t xml:space="preserve"> and “RESTful API” documentation at </w:t>
      </w:r>
      <w:hyperlink r:id="rId45" w:history="1">
        <w:r w:rsidRPr="00486327">
          <w:rPr>
            <w:rStyle w:val="Lienhypertexte"/>
            <w:lang w:val="en-US"/>
          </w:rPr>
          <w:t>https://wiki.jasig.org/display/CASUM/RESTful+API</w:t>
        </w:r>
      </w:hyperlink>
      <w:r>
        <w:rPr>
          <w:lang w:val="en-US"/>
        </w:rPr>
        <w:t>.</w:t>
      </w:r>
    </w:p>
    <w:p w:rsidR="00C623B2" w:rsidRPr="00A36D31" w:rsidRDefault="00C623B2" w:rsidP="0043036A">
      <w:pPr>
        <w:pStyle w:val="Paragraphedeliste"/>
        <w:numPr>
          <w:ilvl w:val="0"/>
          <w:numId w:val="13"/>
        </w:numPr>
        <w:rPr>
          <w:rStyle w:val="hps"/>
          <w:highlight w:val="lightGray"/>
        </w:rPr>
      </w:pPr>
      <w:r w:rsidRPr="00A36D31">
        <w:rPr>
          <w:rStyle w:val="hps"/>
          <w:highlight w:val="lightGray"/>
        </w:rPr>
        <w:t>Auth</w:t>
      </w:r>
      <w:r>
        <w:rPr>
          <w:rStyle w:val="hps"/>
          <w:highlight w:val="lightGray"/>
        </w:rPr>
        <w:t>orization</w:t>
      </w:r>
    </w:p>
    <w:p w:rsidR="00C623B2" w:rsidRDefault="00C623B2" w:rsidP="00C623B2">
      <w:pPr>
        <w:rPr>
          <w:lang w:val="en-US"/>
        </w:rPr>
      </w:pPr>
      <w:r>
        <w:rPr>
          <w:lang w:val="en-US"/>
        </w:rPr>
        <w:t>This interface allows authorization filter for “CASified” application based on the user profile. It relies on CAS with LDAP User management database.</w:t>
      </w:r>
    </w:p>
    <w:p w:rsidR="00C623B2" w:rsidRDefault="00C623B2" w:rsidP="00C623B2">
      <w:pPr>
        <w:rPr>
          <w:lang w:val="en-US"/>
        </w:rPr>
      </w:pPr>
      <w:r>
        <w:rPr>
          <w:lang w:val="en-US"/>
        </w:rPr>
        <w:t>The CAS server is configured so as to retrieve a user LADP relevant attributes of the user access rights (authorization): “profiles” and “status” attributes.</w:t>
      </w:r>
    </w:p>
    <w:p w:rsidR="00C623B2" w:rsidRDefault="00C623B2" w:rsidP="00C623B2">
      <w:pPr>
        <w:rPr>
          <w:lang w:val="en-US"/>
        </w:rPr>
      </w:pPr>
      <w:r>
        <w:rPr>
          <w:lang w:val="en-US"/>
        </w:rPr>
        <w:lastRenderedPageBreak/>
        <w:t xml:space="preserve">See also “CAS and attributes”: </w:t>
      </w:r>
      <w:hyperlink r:id="rId46" w:history="1">
        <w:r w:rsidRPr="00486327">
          <w:rPr>
            <w:rStyle w:val="Lienhypertexte"/>
            <w:lang w:val="en-US"/>
          </w:rPr>
          <w:t>https://wiki.jasig.org/display/CASUM/Attributes</w:t>
        </w:r>
      </w:hyperlink>
      <w:r>
        <w:rPr>
          <w:lang w:val="en-US"/>
        </w:rPr>
        <w:t xml:space="preserve"> </w:t>
      </w:r>
    </w:p>
    <w:p w:rsidR="00C623B2" w:rsidRDefault="00C623B2" w:rsidP="00C623B2">
      <w:pPr>
        <w:keepNext/>
        <w:keepLines/>
        <w:shd w:val="clear" w:color="auto" w:fill="F2F2F2" w:themeFill="background1" w:themeFillShade="F2"/>
        <w:rPr>
          <w:rStyle w:val="hps"/>
        </w:rPr>
      </w:pPr>
      <w:r>
        <w:rPr>
          <w:rStyle w:val="hps"/>
          <w:u w:val="single"/>
        </w:rPr>
        <w:t>Notes</w:t>
      </w:r>
      <w:r>
        <w:rPr>
          <w:rStyle w:val="hps"/>
        </w:rPr>
        <w:t xml:space="preserve">: </w:t>
      </w:r>
    </w:p>
    <w:p w:rsidR="00C623B2" w:rsidRPr="00C623B2" w:rsidRDefault="00C623B2" w:rsidP="0043036A">
      <w:pPr>
        <w:pStyle w:val="Paragraphedeliste"/>
        <w:numPr>
          <w:ilvl w:val="0"/>
          <w:numId w:val="14"/>
        </w:numPr>
        <w:shd w:val="clear" w:color="auto" w:fill="F2F2F2" w:themeFill="background1" w:themeFillShade="F2"/>
        <w:rPr>
          <w:rStyle w:val="hps"/>
          <w:lang w:val="en-US"/>
        </w:rPr>
      </w:pPr>
      <w:r w:rsidRPr="00C623B2">
        <w:rPr>
          <w:rStyle w:val="hps"/>
        </w:rPr>
        <w:t>Authentication</w:t>
      </w:r>
      <w:r w:rsidRPr="00C623B2">
        <w:t xml:space="preserve"> </w:t>
      </w:r>
      <w:r w:rsidRPr="00C623B2">
        <w:rPr>
          <w:rStyle w:val="hps"/>
        </w:rPr>
        <w:t>and authorization are</w:t>
      </w:r>
      <w:r w:rsidRPr="00C623B2">
        <w:t xml:space="preserve"> </w:t>
      </w:r>
      <w:r w:rsidRPr="00C623B2">
        <w:rPr>
          <w:rStyle w:val="hps"/>
        </w:rPr>
        <w:t>closely linked to the</w:t>
      </w:r>
      <w:r w:rsidRPr="00C623B2">
        <w:t xml:space="preserve"> </w:t>
      </w:r>
      <w:r w:rsidRPr="00C623B2">
        <w:rPr>
          <w:rStyle w:val="hps"/>
        </w:rPr>
        <w:t>CAS (through LDAP attributes)</w:t>
      </w:r>
      <w:r w:rsidRPr="00C623B2">
        <w:t xml:space="preserve">. </w:t>
      </w:r>
      <w:r w:rsidRPr="00C623B2">
        <w:rPr>
          <w:rStyle w:val="hps"/>
        </w:rPr>
        <w:t>This is</w:t>
      </w:r>
      <w:r w:rsidRPr="00C623B2">
        <w:t xml:space="preserve"> </w:t>
      </w:r>
      <w:r w:rsidRPr="00C623B2">
        <w:rPr>
          <w:rStyle w:val="hps"/>
        </w:rPr>
        <w:t>why</w:t>
      </w:r>
      <w:r w:rsidRPr="00C623B2">
        <w:t xml:space="preserve"> </w:t>
      </w:r>
      <w:r w:rsidRPr="00C623B2">
        <w:rPr>
          <w:rStyle w:val="hps"/>
        </w:rPr>
        <w:t>these two functions are</w:t>
      </w:r>
      <w:r w:rsidRPr="00C623B2">
        <w:t xml:space="preserve"> </w:t>
      </w:r>
      <w:r w:rsidRPr="00C623B2">
        <w:rPr>
          <w:rStyle w:val="hps"/>
        </w:rPr>
        <w:t>merged into a single</w:t>
      </w:r>
      <w:r w:rsidRPr="00C623B2">
        <w:t xml:space="preserve"> </w:t>
      </w:r>
      <w:r w:rsidRPr="00C623B2">
        <w:rPr>
          <w:rStyle w:val="hps"/>
        </w:rPr>
        <w:t>interface.</w:t>
      </w:r>
    </w:p>
    <w:p w:rsidR="00C623B2" w:rsidRPr="00C623B2" w:rsidRDefault="00C623B2" w:rsidP="0043036A">
      <w:pPr>
        <w:pStyle w:val="Paragraphedeliste"/>
        <w:numPr>
          <w:ilvl w:val="0"/>
          <w:numId w:val="14"/>
        </w:numPr>
        <w:shd w:val="clear" w:color="auto" w:fill="F2F2F2" w:themeFill="background1" w:themeFillShade="F2"/>
        <w:rPr>
          <w:rStyle w:val="hps"/>
          <w:lang w:val="en-US"/>
        </w:rPr>
      </w:pPr>
      <w:r>
        <w:rPr>
          <w:rStyle w:val="hps"/>
        </w:rPr>
        <w:t>CAS RESTful interface is not used in the User management Administration.</w:t>
      </w:r>
    </w:p>
    <w:p w:rsidR="00C623B2" w:rsidRPr="00C623B2" w:rsidRDefault="00C623B2" w:rsidP="0043036A">
      <w:pPr>
        <w:pStyle w:val="Paragraphedeliste"/>
        <w:numPr>
          <w:ilvl w:val="0"/>
          <w:numId w:val="14"/>
        </w:numPr>
        <w:shd w:val="clear" w:color="auto" w:fill="F2F2F2" w:themeFill="background1" w:themeFillShade="F2"/>
        <w:rPr>
          <w:lang w:val="en-US"/>
        </w:rPr>
      </w:pPr>
      <w:r>
        <w:rPr>
          <w:rStyle w:val="hps"/>
          <w:lang w:val="en-US"/>
        </w:rPr>
        <w:t xml:space="preserve">Authorization is not applicable </w:t>
      </w:r>
      <w:r>
        <w:rPr>
          <w:rStyle w:val="hps"/>
        </w:rPr>
        <w:t>in the User management Administration. So it is not explicitly described in this section.</w:t>
      </w:r>
    </w:p>
    <w:p w:rsidR="002D6C5C" w:rsidRDefault="002D6C5C" w:rsidP="002D6C5C">
      <w:pPr>
        <w:pStyle w:val="Titre6"/>
      </w:pPr>
      <w:r>
        <w:t xml:space="preserve">CAS authentication </w:t>
      </w:r>
      <w:bookmarkEnd w:id="198"/>
      <w:r w:rsidR="00634031">
        <w:t>- User Management Administration</w:t>
      </w:r>
      <w:bookmarkEnd w:id="199"/>
    </w:p>
    <w:p w:rsidR="002D6C5C" w:rsidRPr="000922CD" w:rsidRDefault="002D6C5C" w:rsidP="002D6C5C">
      <w:pPr>
        <w:rPr>
          <w:lang w:val="en-US"/>
        </w:rPr>
      </w:pPr>
      <w:r>
        <w:rPr>
          <w:lang w:val="en-US"/>
        </w:rPr>
        <w:t xml:space="preserve">This section describes how CAS Authentication </w:t>
      </w:r>
      <w:r w:rsidRPr="000922CD">
        <w:rPr>
          <w:lang w:val="en-US"/>
        </w:rPr>
        <w:t xml:space="preserve">works </w:t>
      </w:r>
      <w:r w:rsidR="002C1CAC">
        <w:rPr>
          <w:lang w:val="en-US"/>
        </w:rPr>
        <w:t xml:space="preserve">for User Management Administration </w:t>
      </w:r>
      <w:r>
        <w:rPr>
          <w:lang w:val="en-US"/>
        </w:rPr>
        <w:t>through a Web Browser (IE, Firefox, Chrome…).</w:t>
      </w:r>
    </w:p>
    <w:p w:rsidR="002D6C5C" w:rsidRDefault="00071E16" w:rsidP="002D6C5C">
      <w:pPr>
        <w:keepNext/>
        <w:jc w:val="center"/>
      </w:pPr>
      <w:r>
        <w:rPr>
          <w:noProof/>
          <w:lang w:val="fr-FR" w:eastAsia="fr-FR"/>
        </w:rPr>
        <w:lastRenderedPageBreak/>
        <w:drawing>
          <wp:inline distT="0" distB="0" distL="0" distR="0">
            <wp:extent cx="5551131" cy="8586480"/>
            <wp:effectExtent l="19050" t="0" r="0" b="0"/>
            <wp:docPr id="14" name="Image 13" descr="CAS Authentication via a  Web Browser - User management admin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 Authentication via a  Web Browser - User management administration.jpg"/>
                    <pic:cNvPicPr/>
                  </pic:nvPicPr>
                  <pic:blipFill>
                    <a:blip r:embed="rId47" cstate="print"/>
                    <a:stretch>
                      <a:fillRect/>
                    </a:stretch>
                  </pic:blipFill>
                  <pic:spPr>
                    <a:xfrm>
                      <a:off x="0" y="0"/>
                      <a:ext cx="5551131" cy="8586480"/>
                    </a:xfrm>
                    <a:prstGeom prst="rect">
                      <a:avLst/>
                    </a:prstGeom>
                  </pic:spPr>
                </pic:pic>
              </a:graphicData>
            </a:graphic>
          </wp:inline>
        </w:drawing>
      </w:r>
    </w:p>
    <w:p w:rsidR="002D6C5C" w:rsidRDefault="002D6C5C" w:rsidP="002D6C5C">
      <w:pPr>
        <w:pStyle w:val="Lgende"/>
        <w:rPr>
          <w:lang w:val="en-US"/>
        </w:rPr>
      </w:pPr>
      <w:bookmarkStart w:id="200" w:name="_Toc365552479"/>
      <w:r>
        <w:lastRenderedPageBreak/>
        <w:t xml:space="preserve">Figure </w:t>
      </w:r>
      <w:r w:rsidR="00086262">
        <w:fldChar w:fldCharType="begin"/>
      </w:r>
      <w:r w:rsidR="00086262">
        <w:instrText xml:space="preserve"> SEQ Figure \* ARABIC </w:instrText>
      </w:r>
      <w:r w:rsidR="00086262">
        <w:fldChar w:fldCharType="separate"/>
      </w:r>
      <w:r w:rsidR="00FE42B4">
        <w:rPr>
          <w:noProof/>
        </w:rPr>
        <w:t>15</w:t>
      </w:r>
      <w:r w:rsidR="00086262">
        <w:rPr>
          <w:noProof/>
        </w:rPr>
        <w:fldChar w:fldCharType="end"/>
      </w:r>
      <w:r>
        <w:t xml:space="preserve"> - </w:t>
      </w:r>
      <w:r w:rsidRPr="00BD767D">
        <w:t xml:space="preserve">Sequence diagram - </w:t>
      </w:r>
      <w:r>
        <w:t>User Management Administration - CAS authentication</w:t>
      </w:r>
      <w:bookmarkEnd w:id="200"/>
    </w:p>
    <w:p w:rsidR="00A631F5" w:rsidRPr="004F7B07" w:rsidRDefault="00A631F5" w:rsidP="0043036A">
      <w:pPr>
        <w:pStyle w:val="Paragraphedeliste"/>
        <w:numPr>
          <w:ilvl w:val="0"/>
          <w:numId w:val="12"/>
        </w:numPr>
        <w:rPr>
          <w:lang w:val="en-US"/>
        </w:rPr>
      </w:pPr>
      <w:r w:rsidRPr="004F7B07">
        <w:rPr>
          <w:rStyle w:val="hps"/>
        </w:rPr>
        <w:t>Initial request</w:t>
      </w:r>
      <w:r>
        <w:rPr>
          <w:rStyle w:val="hps"/>
        </w:rPr>
        <w:t xml:space="preserve"> A</w:t>
      </w:r>
      <w:r w:rsidRPr="004F7B07">
        <w:t xml:space="preserve">: </w:t>
      </w:r>
      <w:r w:rsidRPr="004F7B07">
        <w:rPr>
          <w:rStyle w:val="hps"/>
        </w:rPr>
        <w:t>the</w:t>
      </w:r>
      <w:r w:rsidRPr="004F7B07">
        <w:t xml:space="preserve"> </w:t>
      </w:r>
      <w:r>
        <w:t>W</w:t>
      </w:r>
      <w:r w:rsidRPr="004F7B07">
        <w:rPr>
          <w:rStyle w:val="hps"/>
        </w:rPr>
        <w:t xml:space="preserve">eb </w:t>
      </w:r>
      <w:r>
        <w:rPr>
          <w:rStyle w:val="hps"/>
        </w:rPr>
        <w:t>Browser</w:t>
      </w:r>
      <w:r w:rsidRPr="004F7B07">
        <w:t xml:space="preserve"> </w:t>
      </w:r>
      <w:r w:rsidRPr="004F7B07">
        <w:rPr>
          <w:rStyle w:val="hps"/>
        </w:rPr>
        <w:t xml:space="preserve">accesses </w:t>
      </w:r>
      <w:r>
        <w:rPr>
          <w:rStyle w:val="hps"/>
        </w:rPr>
        <w:t xml:space="preserve">the </w:t>
      </w:r>
      <w:r w:rsidR="00634031">
        <w:rPr>
          <w:rStyle w:val="hps"/>
        </w:rPr>
        <w:t>Front-end</w:t>
      </w:r>
      <w:r>
        <w:rPr>
          <w:rStyle w:val="hps"/>
        </w:rPr>
        <w:t xml:space="preserve"> </w:t>
      </w:r>
      <w:r w:rsidRPr="004F7B07">
        <w:rPr>
          <w:rStyle w:val="hps"/>
        </w:rPr>
        <w:t>that requires</w:t>
      </w:r>
      <w:r w:rsidRPr="004F7B07">
        <w:t xml:space="preserve"> </w:t>
      </w:r>
      <w:r w:rsidRPr="004F7B07">
        <w:rPr>
          <w:rStyle w:val="hps"/>
        </w:rPr>
        <w:t>authentication.</w:t>
      </w:r>
      <w:r w:rsidRPr="004F7B07">
        <w:t xml:space="preserve"> </w:t>
      </w:r>
    </w:p>
    <w:p w:rsidR="00A631F5" w:rsidRPr="00080DC2" w:rsidRDefault="00A631F5" w:rsidP="0043036A">
      <w:pPr>
        <w:pStyle w:val="Paragraphedeliste"/>
        <w:numPr>
          <w:ilvl w:val="0"/>
          <w:numId w:val="12"/>
        </w:numPr>
        <w:rPr>
          <w:lang w:val="en-US"/>
        </w:rPr>
      </w:pPr>
      <w:r w:rsidRPr="00080DC2">
        <w:t xml:space="preserve">The Web Browser does not already have </w:t>
      </w:r>
      <w:r>
        <w:t xml:space="preserve">a </w:t>
      </w:r>
      <w:r w:rsidRPr="00080DC2">
        <w:t xml:space="preserve">session on the </w:t>
      </w:r>
      <w:r w:rsidR="00634031">
        <w:t>Font-end</w:t>
      </w:r>
      <w:r>
        <w:t xml:space="preserve">. The CAS Authentication filter of the </w:t>
      </w:r>
      <w:r w:rsidR="00634031">
        <w:t>Front-end</w:t>
      </w:r>
      <w:r>
        <w:t xml:space="preserve"> does</w:t>
      </w:r>
      <w:r w:rsidRPr="00080DC2">
        <w:t>n</w:t>
      </w:r>
      <w:r>
        <w:t>’</w:t>
      </w:r>
      <w:r w:rsidRPr="00080DC2">
        <w:t>t see a ticket parameter in the request</w:t>
      </w:r>
      <w:r>
        <w:t xml:space="preserve">. </w:t>
      </w:r>
    </w:p>
    <w:p w:rsidR="00A631F5" w:rsidRPr="00080DC2" w:rsidRDefault="00A631F5" w:rsidP="0043036A">
      <w:pPr>
        <w:pStyle w:val="Paragraphedeliste"/>
        <w:numPr>
          <w:ilvl w:val="0"/>
          <w:numId w:val="12"/>
        </w:numPr>
      </w:pPr>
      <w:r w:rsidRPr="00080DC2">
        <w:t xml:space="preserve">A redirection </w:t>
      </w:r>
      <w:r>
        <w:t>to the CAS login is done</w:t>
      </w:r>
      <w:r w:rsidRPr="00080DC2">
        <w:t>. CAS server checks for its CAS</w:t>
      </w:r>
      <w:r>
        <w:t xml:space="preserve"> </w:t>
      </w:r>
      <w:r w:rsidRPr="00080DC2">
        <w:t>TGC (</w:t>
      </w:r>
      <w:r>
        <w:t>Ticket G</w:t>
      </w:r>
      <w:r w:rsidRPr="00080DC2">
        <w:t>ranting</w:t>
      </w:r>
      <w:r>
        <w:t xml:space="preserve"> Cookie). </w:t>
      </w:r>
    </w:p>
    <w:p w:rsidR="00A631F5" w:rsidRPr="00080DC2" w:rsidRDefault="00A631F5" w:rsidP="0043036A">
      <w:pPr>
        <w:pStyle w:val="Paragraphedeliste"/>
        <w:numPr>
          <w:ilvl w:val="0"/>
          <w:numId w:val="12"/>
        </w:numPr>
        <w:rPr>
          <w:rStyle w:val="hps"/>
          <w:lang w:val="en-US"/>
        </w:rPr>
      </w:pPr>
      <w:r w:rsidRPr="00080DC2">
        <w:t>No TGC is found</w:t>
      </w:r>
      <w:proofErr w:type="gramStart"/>
      <w:r>
        <w:t>,</w:t>
      </w:r>
      <w:proofErr w:type="gramEnd"/>
      <w:r>
        <w:t xml:space="preserve"> th</w:t>
      </w:r>
      <w:r w:rsidRPr="00080DC2">
        <w:rPr>
          <w:lang w:val="en-US"/>
        </w:rPr>
        <w:t xml:space="preserve">e </w:t>
      </w:r>
      <w:r w:rsidRPr="00080DC2">
        <w:t xml:space="preserve">CAS </w:t>
      </w:r>
      <w:r w:rsidRPr="00080DC2">
        <w:rPr>
          <w:rStyle w:val="hps"/>
        </w:rPr>
        <w:t>login</w:t>
      </w:r>
      <w:r w:rsidRPr="00080DC2">
        <w:t xml:space="preserve"> HTML </w:t>
      </w:r>
      <w:r w:rsidRPr="00080DC2">
        <w:rPr>
          <w:rStyle w:val="hps"/>
        </w:rPr>
        <w:t>page</w:t>
      </w:r>
      <w:r>
        <w:rPr>
          <w:rStyle w:val="hps"/>
        </w:rPr>
        <w:t xml:space="preserve"> is served</w:t>
      </w:r>
      <w:r w:rsidRPr="00080DC2">
        <w:rPr>
          <w:rStyle w:val="hps"/>
        </w:rPr>
        <w:t>.</w:t>
      </w:r>
    </w:p>
    <w:p w:rsidR="00A631F5" w:rsidRDefault="00A631F5" w:rsidP="0043036A">
      <w:pPr>
        <w:pStyle w:val="Paragraphedeliste"/>
        <w:numPr>
          <w:ilvl w:val="0"/>
          <w:numId w:val="12"/>
        </w:numPr>
        <w:rPr>
          <w:rStyle w:val="hps"/>
          <w:lang w:val="en-US"/>
        </w:rPr>
      </w:pPr>
      <w:r>
        <w:rPr>
          <w:rStyle w:val="hps"/>
          <w:lang w:val="en-US"/>
        </w:rPr>
        <w:t>User fills the login and password, the Web Browser posts login/password to CAS Server.</w:t>
      </w:r>
    </w:p>
    <w:p w:rsidR="00A631F5" w:rsidRPr="00BB7E31" w:rsidRDefault="00A631F5" w:rsidP="0043036A">
      <w:pPr>
        <w:pStyle w:val="Paragraphedeliste"/>
        <w:numPr>
          <w:ilvl w:val="0"/>
          <w:numId w:val="12"/>
        </w:numPr>
        <w:rPr>
          <w:rStyle w:val="hps"/>
        </w:rPr>
      </w:pPr>
      <w:r w:rsidRPr="00BB7E31">
        <w:rPr>
          <w:rStyle w:val="hps"/>
        </w:rPr>
        <w:t xml:space="preserve">CAS server redirects back to </w:t>
      </w:r>
      <w:r w:rsidR="00634031">
        <w:rPr>
          <w:rStyle w:val="hps"/>
        </w:rPr>
        <w:t>Front-end</w:t>
      </w:r>
      <w:r w:rsidRPr="00BB7E31">
        <w:rPr>
          <w:rStyle w:val="hps"/>
        </w:rPr>
        <w:t>. A T</w:t>
      </w:r>
      <w:r>
        <w:rPr>
          <w:rStyle w:val="hps"/>
        </w:rPr>
        <w:t xml:space="preserve">icket </w:t>
      </w:r>
      <w:r w:rsidRPr="00BB7E31">
        <w:rPr>
          <w:rStyle w:val="hps"/>
        </w:rPr>
        <w:t>G</w:t>
      </w:r>
      <w:r>
        <w:rPr>
          <w:rStyle w:val="hps"/>
        </w:rPr>
        <w:t>ranting Ticket (TGT)</w:t>
      </w:r>
      <w:r w:rsidRPr="00BB7E31">
        <w:rPr>
          <w:rStyle w:val="hps"/>
        </w:rPr>
        <w:t xml:space="preserve"> is stored on the CAS server, and</w:t>
      </w:r>
      <w:r>
        <w:rPr>
          <w:rStyle w:val="hps"/>
        </w:rPr>
        <w:t xml:space="preserve"> </w:t>
      </w:r>
      <w:r w:rsidRPr="00BB7E31">
        <w:rPr>
          <w:rStyle w:val="hps"/>
        </w:rPr>
        <w:t>set as a CAS</w:t>
      </w:r>
      <w:r>
        <w:rPr>
          <w:rStyle w:val="hps"/>
        </w:rPr>
        <w:t xml:space="preserve"> </w:t>
      </w:r>
      <w:r w:rsidRPr="00BB7E31">
        <w:rPr>
          <w:rStyle w:val="hps"/>
        </w:rPr>
        <w:t>T</w:t>
      </w:r>
      <w:r>
        <w:rPr>
          <w:rStyle w:val="hps"/>
        </w:rPr>
        <w:t xml:space="preserve">icket </w:t>
      </w:r>
      <w:r w:rsidRPr="00BB7E31">
        <w:rPr>
          <w:rStyle w:val="hps"/>
        </w:rPr>
        <w:t>G</w:t>
      </w:r>
      <w:r>
        <w:rPr>
          <w:rStyle w:val="hps"/>
        </w:rPr>
        <w:t>ranting C</w:t>
      </w:r>
      <w:r w:rsidRPr="00BB7E31">
        <w:rPr>
          <w:rStyle w:val="hps"/>
        </w:rPr>
        <w:t>ookie</w:t>
      </w:r>
      <w:r>
        <w:rPr>
          <w:rStyle w:val="hps"/>
        </w:rPr>
        <w:t xml:space="preserve"> (TGC). A Service T</w:t>
      </w:r>
      <w:r w:rsidRPr="00BB7E31">
        <w:rPr>
          <w:rStyle w:val="hps"/>
        </w:rPr>
        <w:t>ick</w:t>
      </w:r>
      <w:r>
        <w:rPr>
          <w:rStyle w:val="hps"/>
        </w:rPr>
        <w:t>et (ST) is issued for the request A.</w:t>
      </w:r>
    </w:p>
    <w:p w:rsidR="00A631F5" w:rsidRPr="00F45CC2" w:rsidRDefault="00A631F5" w:rsidP="0043036A">
      <w:pPr>
        <w:pStyle w:val="Paragraphedeliste"/>
        <w:numPr>
          <w:ilvl w:val="0"/>
          <w:numId w:val="12"/>
        </w:numPr>
        <w:rPr>
          <w:rStyle w:val="hps"/>
        </w:rPr>
      </w:pPr>
      <w:r w:rsidRPr="00F45CC2">
        <w:rPr>
          <w:rStyle w:val="hps"/>
        </w:rPr>
        <w:t>Initial request</w:t>
      </w:r>
      <w:r>
        <w:rPr>
          <w:rStyle w:val="hps"/>
        </w:rPr>
        <w:t xml:space="preserve"> A</w:t>
      </w:r>
      <w:r w:rsidRPr="00F45CC2">
        <w:rPr>
          <w:rStyle w:val="hps"/>
        </w:rPr>
        <w:t xml:space="preserve"> is sent back to the </w:t>
      </w:r>
      <w:r w:rsidR="00634031">
        <w:rPr>
          <w:rStyle w:val="hps"/>
        </w:rPr>
        <w:t>Front-end</w:t>
      </w:r>
      <w:r w:rsidRPr="00F45CC2">
        <w:rPr>
          <w:rStyle w:val="hps"/>
        </w:rPr>
        <w:t xml:space="preserve"> with additional ST parameter.</w:t>
      </w:r>
      <w:r>
        <w:rPr>
          <w:rStyle w:val="hps"/>
        </w:rPr>
        <w:t xml:space="preserve"> </w:t>
      </w:r>
      <w:r w:rsidRPr="00F45CC2">
        <w:rPr>
          <w:rStyle w:val="hps"/>
        </w:rPr>
        <w:t>CAS client takes control:</w:t>
      </w:r>
    </w:p>
    <w:p w:rsidR="00A631F5" w:rsidRPr="00F45CC2" w:rsidRDefault="00A631F5" w:rsidP="0043036A">
      <w:pPr>
        <w:pStyle w:val="Paragraphedeliste"/>
        <w:numPr>
          <w:ilvl w:val="1"/>
          <w:numId w:val="12"/>
        </w:numPr>
        <w:rPr>
          <w:rStyle w:val="hps"/>
        </w:rPr>
      </w:pPr>
      <w:r w:rsidRPr="00F45CC2">
        <w:rPr>
          <w:rStyle w:val="hps"/>
        </w:rPr>
        <w:t>CAS client se</w:t>
      </w:r>
      <w:r>
        <w:rPr>
          <w:rStyle w:val="hps"/>
        </w:rPr>
        <w:t>es a Service Ticket parameter in the request</w:t>
      </w:r>
      <w:r w:rsidRPr="00F45CC2">
        <w:rPr>
          <w:rStyle w:val="hps"/>
        </w:rPr>
        <w:t>, that can be</w:t>
      </w:r>
      <w:r>
        <w:rPr>
          <w:rStyle w:val="hps"/>
        </w:rPr>
        <w:t xml:space="preserve"> </w:t>
      </w:r>
      <w:r w:rsidRPr="00F45CC2">
        <w:rPr>
          <w:rStyle w:val="hps"/>
        </w:rPr>
        <w:t>checked with the CAS server</w:t>
      </w:r>
    </w:p>
    <w:p w:rsidR="00A631F5" w:rsidRDefault="00A631F5" w:rsidP="0043036A">
      <w:pPr>
        <w:pStyle w:val="Paragraphedeliste"/>
        <w:numPr>
          <w:ilvl w:val="1"/>
          <w:numId w:val="12"/>
        </w:numPr>
        <w:rPr>
          <w:rStyle w:val="hps"/>
        </w:rPr>
      </w:pPr>
      <w:r>
        <w:rPr>
          <w:rStyle w:val="hps"/>
        </w:rPr>
        <w:t>CAS Service T</w:t>
      </w:r>
      <w:r w:rsidRPr="00F45CC2">
        <w:rPr>
          <w:rStyle w:val="hps"/>
        </w:rPr>
        <w:t>icket is only valid one time</w:t>
      </w:r>
      <w:r>
        <w:rPr>
          <w:rStyle w:val="hps"/>
        </w:rPr>
        <w:t xml:space="preserve"> and expires after a short time (see CAS Server configuration)</w:t>
      </w:r>
    </w:p>
    <w:p w:rsidR="00A631F5" w:rsidRDefault="00634031" w:rsidP="0043036A">
      <w:pPr>
        <w:pStyle w:val="Paragraphedeliste"/>
        <w:numPr>
          <w:ilvl w:val="0"/>
          <w:numId w:val="12"/>
        </w:numPr>
        <w:rPr>
          <w:lang w:val="en-US"/>
        </w:rPr>
      </w:pPr>
      <w:r>
        <w:rPr>
          <w:lang w:val="en-US"/>
        </w:rPr>
        <w:t>Front-end</w:t>
      </w:r>
      <w:r w:rsidR="00A631F5" w:rsidRPr="00F45CC2">
        <w:rPr>
          <w:lang w:val="en-US"/>
        </w:rPr>
        <w:t xml:space="preserve"> checks CAS Service</w:t>
      </w:r>
      <w:r w:rsidR="00A631F5">
        <w:rPr>
          <w:lang w:val="en-US"/>
        </w:rPr>
        <w:t xml:space="preserve"> Ticket (CAS Validation filter).</w:t>
      </w:r>
    </w:p>
    <w:p w:rsidR="00A631F5" w:rsidRDefault="00A631F5" w:rsidP="0043036A">
      <w:pPr>
        <w:pStyle w:val="Paragraphedeliste"/>
        <w:numPr>
          <w:ilvl w:val="0"/>
          <w:numId w:val="12"/>
        </w:numPr>
        <w:rPr>
          <w:lang w:val="en-US"/>
        </w:rPr>
      </w:pPr>
      <w:r w:rsidRPr="00F45CC2">
        <w:rPr>
          <w:lang w:val="en-US"/>
        </w:rPr>
        <w:t xml:space="preserve">CAS server responds to </w:t>
      </w:r>
      <w:r>
        <w:rPr>
          <w:lang w:val="en-US"/>
        </w:rPr>
        <w:t>Service Ticket validation</w:t>
      </w:r>
      <w:r w:rsidR="00634031">
        <w:rPr>
          <w:lang w:val="en-US"/>
        </w:rPr>
        <w:t xml:space="preserve"> and returns also a Proxy Granting Ticket id. (PGT)</w:t>
      </w:r>
      <w:r w:rsidR="00B51857">
        <w:rPr>
          <w:lang w:val="en-US"/>
        </w:rPr>
        <w:t xml:space="preserve">. The response contains also the </w:t>
      </w:r>
      <w:r w:rsidR="00B51857" w:rsidRPr="00EA7615">
        <w:rPr>
          <w:b/>
          <w:lang w:val="en-US"/>
        </w:rPr>
        <w:t>LDAP attributes</w:t>
      </w:r>
      <w:r w:rsidR="00B51857">
        <w:rPr>
          <w:lang w:val="en-US"/>
        </w:rPr>
        <w:t xml:space="preserve"> to retrieve (CAS server configuration setting).</w:t>
      </w:r>
    </w:p>
    <w:p w:rsidR="00634031" w:rsidRDefault="00634031" w:rsidP="0043036A">
      <w:pPr>
        <w:pStyle w:val="Paragraphedeliste"/>
        <w:numPr>
          <w:ilvl w:val="0"/>
          <w:numId w:val="12"/>
        </w:numPr>
        <w:rPr>
          <w:lang w:val="en-US"/>
        </w:rPr>
      </w:pPr>
      <w:r>
        <w:rPr>
          <w:lang w:val="en-US"/>
        </w:rPr>
        <w:t>With the PGT id, Front-end requests a Proxy Ticket (technically same as a Service Ticket) t</w:t>
      </w:r>
      <w:r w:rsidRPr="00634031">
        <w:rPr>
          <w:lang w:val="en-US"/>
        </w:rPr>
        <w:t xml:space="preserve">o be able to request the </w:t>
      </w:r>
      <w:r>
        <w:rPr>
          <w:lang w:val="en-US"/>
        </w:rPr>
        <w:t>Back-end (</w:t>
      </w:r>
      <w:r w:rsidRPr="00634031">
        <w:rPr>
          <w:lang w:val="en-US"/>
        </w:rPr>
        <w:t>request B</w:t>
      </w:r>
      <w:r>
        <w:rPr>
          <w:lang w:val="en-US"/>
        </w:rPr>
        <w:t>).</w:t>
      </w:r>
    </w:p>
    <w:p w:rsidR="00634031" w:rsidRDefault="00634031" w:rsidP="0043036A">
      <w:pPr>
        <w:pStyle w:val="Paragraphedeliste"/>
        <w:numPr>
          <w:ilvl w:val="0"/>
          <w:numId w:val="12"/>
        </w:numPr>
        <w:rPr>
          <w:lang w:val="en-US"/>
        </w:rPr>
      </w:pPr>
      <w:r w:rsidRPr="00F45CC2">
        <w:rPr>
          <w:lang w:val="en-US"/>
        </w:rPr>
        <w:t xml:space="preserve">CAS server </w:t>
      </w:r>
      <w:r>
        <w:rPr>
          <w:lang w:val="en-US"/>
        </w:rPr>
        <w:t>returns a</w:t>
      </w:r>
      <w:r w:rsidRPr="00F45CC2">
        <w:rPr>
          <w:lang w:val="en-US"/>
        </w:rPr>
        <w:t xml:space="preserve"> </w:t>
      </w:r>
      <w:r>
        <w:rPr>
          <w:lang w:val="en-US"/>
        </w:rPr>
        <w:t>Proxy Ticket for request B.</w:t>
      </w:r>
    </w:p>
    <w:p w:rsidR="00634031" w:rsidRPr="00F45CC2" w:rsidRDefault="00634031" w:rsidP="0043036A">
      <w:pPr>
        <w:pStyle w:val="Paragraphedeliste"/>
        <w:numPr>
          <w:ilvl w:val="0"/>
          <w:numId w:val="12"/>
        </w:numPr>
        <w:rPr>
          <w:rStyle w:val="hps"/>
        </w:rPr>
      </w:pPr>
      <w:r>
        <w:rPr>
          <w:lang w:val="en-US"/>
        </w:rPr>
        <w:t xml:space="preserve">Front-end send request B to the Back-end with </w:t>
      </w:r>
      <w:r w:rsidRPr="00F45CC2">
        <w:rPr>
          <w:rStyle w:val="hps"/>
        </w:rPr>
        <w:t xml:space="preserve">additional </w:t>
      </w:r>
      <w:r>
        <w:rPr>
          <w:rStyle w:val="hps"/>
        </w:rPr>
        <w:t>PT parameter</w:t>
      </w:r>
      <w:r w:rsidR="00000A8E">
        <w:rPr>
          <w:rStyle w:val="hps"/>
        </w:rPr>
        <w:t>: ST-yy</w:t>
      </w:r>
      <w:r>
        <w:rPr>
          <w:rStyle w:val="hps"/>
        </w:rPr>
        <w:t>y</w:t>
      </w:r>
      <w:r w:rsidRPr="00F45CC2">
        <w:rPr>
          <w:rStyle w:val="hps"/>
        </w:rPr>
        <w:t>:</w:t>
      </w:r>
    </w:p>
    <w:p w:rsidR="00634031" w:rsidRDefault="00634031" w:rsidP="0043036A">
      <w:pPr>
        <w:pStyle w:val="Paragraphedeliste"/>
        <w:numPr>
          <w:ilvl w:val="0"/>
          <w:numId w:val="12"/>
        </w:numPr>
        <w:rPr>
          <w:lang w:val="en-US"/>
        </w:rPr>
      </w:pPr>
      <w:r>
        <w:rPr>
          <w:lang w:val="en-US"/>
        </w:rPr>
        <w:t>Back-end checks CAS Proxy Ticket (CAS Validation filter).</w:t>
      </w:r>
    </w:p>
    <w:p w:rsidR="00634031" w:rsidRDefault="00634031" w:rsidP="0043036A">
      <w:pPr>
        <w:pStyle w:val="Paragraphedeliste"/>
        <w:numPr>
          <w:ilvl w:val="0"/>
          <w:numId w:val="12"/>
        </w:numPr>
        <w:rPr>
          <w:lang w:val="en-US"/>
        </w:rPr>
      </w:pPr>
      <w:r w:rsidRPr="00F45CC2">
        <w:rPr>
          <w:lang w:val="en-US"/>
        </w:rPr>
        <w:t xml:space="preserve">CAS server responds to </w:t>
      </w:r>
      <w:r>
        <w:rPr>
          <w:lang w:val="en-US"/>
        </w:rPr>
        <w:t>Proxy Ticket validation.</w:t>
      </w:r>
      <w:r w:rsidR="00B51857">
        <w:rPr>
          <w:lang w:val="en-US"/>
        </w:rPr>
        <w:t xml:space="preserve"> The response contains also the </w:t>
      </w:r>
      <w:r w:rsidR="00B51857" w:rsidRPr="00EA7615">
        <w:rPr>
          <w:b/>
          <w:lang w:val="en-US"/>
        </w:rPr>
        <w:t>LDAP attributes</w:t>
      </w:r>
      <w:r w:rsidR="00B51857">
        <w:rPr>
          <w:lang w:val="en-US"/>
        </w:rPr>
        <w:t xml:space="preserve"> to retrieve (CAS server configuration setting).</w:t>
      </w:r>
    </w:p>
    <w:p w:rsidR="00A631F5" w:rsidRDefault="00634031" w:rsidP="0043036A">
      <w:pPr>
        <w:pStyle w:val="Paragraphedeliste"/>
        <w:numPr>
          <w:ilvl w:val="0"/>
          <w:numId w:val="12"/>
        </w:numPr>
        <w:rPr>
          <w:lang w:val="en-US"/>
        </w:rPr>
      </w:pPr>
      <w:r>
        <w:rPr>
          <w:lang w:val="en-US"/>
        </w:rPr>
        <w:t xml:space="preserve">Back-end sends response to Front-end for </w:t>
      </w:r>
      <w:r w:rsidR="00A631F5">
        <w:rPr>
          <w:lang w:val="en-US"/>
        </w:rPr>
        <w:t xml:space="preserve">the </w:t>
      </w:r>
      <w:r w:rsidR="00A631F5" w:rsidRPr="0050127A">
        <w:rPr>
          <w:lang w:val="en-US"/>
        </w:rPr>
        <w:t>request</w:t>
      </w:r>
      <w:r>
        <w:rPr>
          <w:lang w:val="en-US"/>
        </w:rPr>
        <w:t xml:space="preserve"> B</w:t>
      </w:r>
      <w:r w:rsidR="00A631F5">
        <w:rPr>
          <w:lang w:val="en-US"/>
        </w:rPr>
        <w:t>.</w:t>
      </w:r>
    </w:p>
    <w:p w:rsidR="00037935" w:rsidRDefault="00037935" w:rsidP="0043036A">
      <w:pPr>
        <w:pStyle w:val="Paragraphedeliste"/>
        <w:numPr>
          <w:ilvl w:val="0"/>
          <w:numId w:val="12"/>
        </w:numPr>
        <w:rPr>
          <w:lang w:val="en-US"/>
        </w:rPr>
      </w:pPr>
      <w:r>
        <w:rPr>
          <w:lang w:val="en-US"/>
        </w:rPr>
        <w:t>Let’s say Front-end needs to request Back-end (request C)</w:t>
      </w:r>
      <w:r w:rsidR="00000A8E">
        <w:rPr>
          <w:lang w:val="en-US"/>
        </w:rPr>
        <w:t xml:space="preserve">. </w:t>
      </w:r>
      <w:r>
        <w:rPr>
          <w:lang w:val="en-US"/>
        </w:rPr>
        <w:t>With the PGT id, Front-end requests a Proxy Ticket t</w:t>
      </w:r>
      <w:r w:rsidRPr="00634031">
        <w:rPr>
          <w:lang w:val="en-US"/>
        </w:rPr>
        <w:t xml:space="preserve">o be able to request the </w:t>
      </w:r>
      <w:r>
        <w:rPr>
          <w:lang w:val="en-US"/>
        </w:rPr>
        <w:t>Back-end (</w:t>
      </w:r>
      <w:r w:rsidR="00000A8E">
        <w:rPr>
          <w:lang w:val="en-US"/>
        </w:rPr>
        <w:t>request C</w:t>
      </w:r>
      <w:r>
        <w:rPr>
          <w:lang w:val="en-US"/>
        </w:rPr>
        <w:t>).</w:t>
      </w:r>
    </w:p>
    <w:p w:rsidR="00037935" w:rsidRDefault="00000A8E" w:rsidP="0043036A">
      <w:pPr>
        <w:pStyle w:val="Paragraphedeliste"/>
        <w:numPr>
          <w:ilvl w:val="0"/>
          <w:numId w:val="12"/>
        </w:numPr>
        <w:rPr>
          <w:lang w:val="en-US"/>
        </w:rPr>
      </w:pPr>
      <w:r w:rsidRPr="00F45CC2">
        <w:rPr>
          <w:lang w:val="en-US"/>
        </w:rPr>
        <w:t xml:space="preserve">CAS server </w:t>
      </w:r>
      <w:r>
        <w:rPr>
          <w:lang w:val="en-US"/>
        </w:rPr>
        <w:t>returns a</w:t>
      </w:r>
      <w:r w:rsidRPr="00F45CC2">
        <w:rPr>
          <w:lang w:val="en-US"/>
        </w:rPr>
        <w:t xml:space="preserve"> </w:t>
      </w:r>
      <w:r>
        <w:rPr>
          <w:lang w:val="en-US"/>
        </w:rPr>
        <w:t>Proxy Ticket for request C.</w:t>
      </w:r>
    </w:p>
    <w:p w:rsidR="00000A8E" w:rsidRPr="00F45CC2" w:rsidRDefault="00000A8E" w:rsidP="0043036A">
      <w:pPr>
        <w:pStyle w:val="Paragraphedeliste"/>
        <w:numPr>
          <w:ilvl w:val="0"/>
          <w:numId w:val="12"/>
        </w:numPr>
        <w:rPr>
          <w:rStyle w:val="hps"/>
        </w:rPr>
      </w:pPr>
      <w:r>
        <w:rPr>
          <w:lang w:val="en-US"/>
        </w:rPr>
        <w:t xml:space="preserve">Front-end send request C to the Back-end with </w:t>
      </w:r>
      <w:r w:rsidRPr="00F45CC2">
        <w:rPr>
          <w:rStyle w:val="hps"/>
        </w:rPr>
        <w:t xml:space="preserve">additional </w:t>
      </w:r>
      <w:r>
        <w:rPr>
          <w:rStyle w:val="hps"/>
        </w:rPr>
        <w:t>PT parameter: ST-zzz</w:t>
      </w:r>
      <w:r w:rsidRPr="00F45CC2">
        <w:rPr>
          <w:rStyle w:val="hps"/>
        </w:rPr>
        <w:t>:</w:t>
      </w:r>
    </w:p>
    <w:p w:rsidR="00000A8E" w:rsidRDefault="00000A8E" w:rsidP="0043036A">
      <w:pPr>
        <w:pStyle w:val="Paragraphedeliste"/>
        <w:numPr>
          <w:ilvl w:val="0"/>
          <w:numId w:val="12"/>
        </w:numPr>
        <w:rPr>
          <w:lang w:val="en-US"/>
        </w:rPr>
      </w:pPr>
      <w:r>
        <w:rPr>
          <w:lang w:val="en-US"/>
        </w:rPr>
        <w:t>Back-end checks CAS Proxy Ticket (CAS Validation filter).</w:t>
      </w:r>
    </w:p>
    <w:p w:rsidR="00000A8E" w:rsidRDefault="00000A8E" w:rsidP="0043036A">
      <w:pPr>
        <w:pStyle w:val="Paragraphedeliste"/>
        <w:numPr>
          <w:ilvl w:val="0"/>
          <w:numId w:val="12"/>
        </w:numPr>
        <w:rPr>
          <w:lang w:val="en-US"/>
        </w:rPr>
      </w:pPr>
      <w:r w:rsidRPr="00F45CC2">
        <w:rPr>
          <w:lang w:val="en-US"/>
        </w:rPr>
        <w:t xml:space="preserve">CAS server responds to </w:t>
      </w:r>
      <w:r>
        <w:rPr>
          <w:lang w:val="en-US"/>
        </w:rPr>
        <w:t>Proxy Ticket validation.</w:t>
      </w:r>
      <w:r w:rsidR="00B51857" w:rsidRPr="00B51857">
        <w:rPr>
          <w:lang w:val="en-US"/>
        </w:rPr>
        <w:t xml:space="preserve"> </w:t>
      </w:r>
      <w:r w:rsidR="00B51857">
        <w:rPr>
          <w:lang w:val="en-US"/>
        </w:rPr>
        <w:t xml:space="preserve">The response contains also the </w:t>
      </w:r>
      <w:r w:rsidR="00B51857" w:rsidRPr="00EA7615">
        <w:rPr>
          <w:b/>
          <w:lang w:val="en-US"/>
        </w:rPr>
        <w:t>LDAP attributes</w:t>
      </w:r>
      <w:r w:rsidR="00B51857">
        <w:rPr>
          <w:lang w:val="en-US"/>
        </w:rPr>
        <w:t xml:space="preserve"> to retrieve (CAS server configuration setting).</w:t>
      </w:r>
    </w:p>
    <w:p w:rsidR="00A3098F" w:rsidRDefault="00000A8E" w:rsidP="0043036A">
      <w:pPr>
        <w:pStyle w:val="Paragraphedeliste"/>
        <w:numPr>
          <w:ilvl w:val="0"/>
          <w:numId w:val="12"/>
        </w:numPr>
        <w:rPr>
          <w:lang w:val="en-US"/>
        </w:rPr>
      </w:pPr>
      <w:r>
        <w:rPr>
          <w:lang w:val="en-US"/>
        </w:rPr>
        <w:t xml:space="preserve">Back-end sends response to Front-end for the </w:t>
      </w:r>
      <w:r w:rsidRPr="0050127A">
        <w:rPr>
          <w:lang w:val="en-US"/>
        </w:rPr>
        <w:t>request</w:t>
      </w:r>
      <w:r>
        <w:rPr>
          <w:lang w:val="en-US"/>
        </w:rPr>
        <w:t xml:space="preserve"> C</w:t>
      </w:r>
    </w:p>
    <w:p w:rsidR="00000A8E" w:rsidRDefault="00A3098F" w:rsidP="0043036A">
      <w:pPr>
        <w:pStyle w:val="Paragraphedeliste"/>
        <w:numPr>
          <w:ilvl w:val="0"/>
          <w:numId w:val="12"/>
        </w:numPr>
        <w:rPr>
          <w:lang w:val="en-US"/>
        </w:rPr>
      </w:pPr>
      <w:r>
        <w:rPr>
          <w:lang w:val="en-US"/>
        </w:rPr>
        <w:t>Front-end</w:t>
      </w:r>
      <w:r w:rsidRPr="0050127A">
        <w:rPr>
          <w:lang w:val="en-US"/>
        </w:rPr>
        <w:t xml:space="preserve"> sends</w:t>
      </w:r>
      <w:r>
        <w:rPr>
          <w:lang w:val="en-US"/>
        </w:rPr>
        <w:t xml:space="preserve"> response to the initial request A</w:t>
      </w:r>
      <w:r w:rsidR="00000A8E">
        <w:rPr>
          <w:lang w:val="en-US"/>
        </w:rPr>
        <w:t>.</w:t>
      </w:r>
    </w:p>
    <w:p w:rsidR="00A631F5" w:rsidRPr="004F7B07" w:rsidRDefault="00323831" w:rsidP="0043036A">
      <w:pPr>
        <w:pStyle w:val="Paragraphedeliste"/>
        <w:numPr>
          <w:ilvl w:val="0"/>
          <w:numId w:val="12"/>
        </w:numPr>
        <w:rPr>
          <w:lang w:val="en-US"/>
        </w:rPr>
      </w:pPr>
      <w:r>
        <w:rPr>
          <w:rStyle w:val="hps"/>
          <w:lang w:val="en-US"/>
        </w:rPr>
        <w:t xml:space="preserve">A </w:t>
      </w:r>
      <w:r w:rsidR="00A631F5" w:rsidRPr="004F7B07">
        <w:rPr>
          <w:rStyle w:val="hps"/>
        </w:rPr>
        <w:t>request</w:t>
      </w:r>
      <w:r w:rsidR="00A631F5">
        <w:rPr>
          <w:rStyle w:val="hps"/>
        </w:rPr>
        <w:t xml:space="preserve"> </w:t>
      </w:r>
      <w:r>
        <w:rPr>
          <w:rStyle w:val="hps"/>
        </w:rPr>
        <w:t>D</w:t>
      </w:r>
      <w:r w:rsidR="00A631F5" w:rsidRPr="004F7B07">
        <w:t xml:space="preserve">: </w:t>
      </w:r>
      <w:r w:rsidR="00A631F5" w:rsidRPr="004F7B07">
        <w:rPr>
          <w:rStyle w:val="hps"/>
        </w:rPr>
        <w:t>the</w:t>
      </w:r>
      <w:r w:rsidR="00A631F5" w:rsidRPr="004F7B07">
        <w:t xml:space="preserve"> </w:t>
      </w:r>
      <w:r w:rsidR="00A631F5">
        <w:t>W</w:t>
      </w:r>
      <w:r w:rsidR="00A631F5" w:rsidRPr="004F7B07">
        <w:rPr>
          <w:rStyle w:val="hps"/>
        </w:rPr>
        <w:t xml:space="preserve">eb </w:t>
      </w:r>
      <w:r w:rsidR="00A631F5">
        <w:rPr>
          <w:rStyle w:val="hps"/>
        </w:rPr>
        <w:t>Browser</w:t>
      </w:r>
      <w:r w:rsidR="00A631F5" w:rsidRPr="004F7B07">
        <w:t xml:space="preserve"> </w:t>
      </w:r>
      <w:r w:rsidR="00A631F5" w:rsidRPr="004F7B07">
        <w:rPr>
          <w:rStyle w:val="hps"/>
        </w:rPr>
        <w:t xml:space="preserve">accesses </w:t>
      </w:r>
      <w:r w:rsidR="00A631F5">
        <w:rPr>
          <w:rStyle w:val="hps"/>
        </w:rPr>
        <w:t xml:space="preserve">the </w:t>
      </w:r>
      <w:r>
        <w:rPr>
          <w:rStyle w:val="hps"/>
        </w:rPr>
        <w:t>Front-end</w:t>
      </w:r>
      <w:r w:rsidR="00A631F5">
        <w:rPr>
          <w:rStyle w:val="hps"/>
        </w:rPr>
        <w:t xml:space="preserve"> </w:t>
      </w:r>
      <w:r w:rsidR="00A631F5" w:rsidRPr="004F7B07">
        <w:rPr>
          <w:rStyle w:val="hps"/>
        </w:rPr>
        <w:t>that requires</w:t>
      </w:r>
      <w:r w:rsidR="00A631F5" w:rsidRPr="004F7B07">
        <w:t xml:space="preserve"> </w:t>
      </w:r>
      <w:r w:rsidR="00A631F5" w:rsidRPr="004F7B07">
        <w:rPr>
          <w:rStyle w:val="hps"/>
        </w:rPr>
        <w:t>authentication.</w:t>
      </w:r>
      <w:r w:rsidR="00A631F5" w:rsidRPr="004F7B07">
        <w:t xml:space="preserve"> </w:t>
      </w:r>
    </w:p>
    <w:p w:rsidR="00A631F5" w:rsidRPr="00080DC2" w:rsidRDefault="00A631F5" w:rsidP="0043036A">
      <w:pPr>
        <w:pStyle w:val="Paragraphedeliste"/>
        <w:numPr>
          <w:ilvl w:val="0"/>
          <w:numId w:val="12"/>
        </w:numPr>
        <w:rPr>
          <w:lang w:val="en-US"/>
        </w:rPr>
      </w:pPr>
      <w:r w:rsidRPr="00080DC2">
        <w:t xml:space="preserve">The Web Browser </w:t>
      </w:r>
      <w:r>
        <w:t>already has a</w:t>
      </w:r>
      <w:r w:rsidRPr="00080DC2">
        <w:t xml:space="preserve"> session on the </w:t>
      </w:r>
      <w:r w:rsidR="00323831">
        <w:t>Front-end</w:t>
      </w:r>
      <w:r>
        <w:t xml:space="preserve">. The CAS Authentication filter of the </w:t>
      </w:r>
      <w:r w:rsidR="00323831">
        <w:t>Front-end</w:t>
      </w:r>
      <w:r>
        <w:t xml:space="preserve"> does</w:t>
      </w:r>
      <w:r w:rsidRPr="00080DC2">
        <w:t>n</w:t>
      </w:r>
      <w:r>
        <w:t>’</w:t>
      </w:r>
      <w:r w:rsidRPr="00080DC2">
        <w:t>t see a ticket parameter in the request</w:t>
      </w:r>
      <w:r>
        <w:t xml:space="preserve">. </w:t>
      </w:r>
    </w:p>
    <w:p w:rsidR="00A631F5" w:rsidRPr="00080DC2" w:rsidRDefault="00A631F5" w:rsidP="0043036A">
      <w:pPr>
        <w:pStyle w:val="Paragraphedeliste"/>
        <w:numPr>
          <w:ilvl w:val="0"/>
          <w:numId w:val="12"/>
        </w:numPr>
      </w:pPr>
      <w:r w:rsidRPr="00080DC2">
        <w:t xml:space="preserve">A redirection </w:t>
      </w:r>
      <w:r>
        <w:t>to the CAS login is done</w:t>
      </w:r>
      <w:r w:rsidRPr="00080DC2">
        <w:t>. CAS server checks for its CAS</w:t>
      </w:r>
      <w:r>
        <w:t xml:space="preserve"> </w:t>
      </w:r>
      <w:r w:rsidRPr="00080DC2">
        <w:t>TGC (</w:t>
      </w:r>
      <w:r>
        <w:t>Ticket G</w:t>
      </w:r>
      <w:r w:rsidRPr="00080DC2">
        <w:t>ranting</w:t>
      </w:r>
      <w:r>
        <w:t xml:space="preserve"> Cookie). TGC is found and valid</w:t>
      </w:r>
    </w:p>
    <w:p w:rsidR="00A631F5" w:rsidRPr="00BB7E31" w:rsidRDefault="00A631F5" w:rsidP="0043036A">
      <w:pPr>
        <w:pStyle w:val="Paragraphedeliste"/>
        <w:numPr>
          <w:ilvl w:val="0"/>
          <w:numId w:val="12"/>
        </w:numPr>
        <w:rPr>
          <w:rStyle w:val="hps"/>
        </w:rPr>
      </w:pPr>
      <w:r w:rsidRPr="00BB7E31">
        <w:rPr>
          <w:rStyle w:val="hps"/>
        </w:rPr>
        <w:lastRenderedPageBreak/>
        <w:t xml:space="preserve">CAS server redirects back to </w:t>
      </w:r>
      <w:r w:rsidR="00323831">
        <w:rPr>
          <w:rStyle w:val="hps"/>
        </w:rPr>
        <w:t>Front-end</w:t>
      </w:r>
      <w:r w:rsidRPr="00BB7E31">
        <w:rPr>
          <w:rStyle w:val="hps"/>
        </w:rPr>
        <w:t>.</w:t>
      </w:r>
      <w:r>
        <w:rPr>
          <w:rStyle w:val="hps"/>
        </w:rPr>
        <w:t xml:space="preserve"> A Service T</w:t>
      </w:r>
      <w:r w:rsidRPr="00BB7E31">
        <w:rPr>
          <w:rStyle w:val="hps"/>
        </w:rPr>
        <w:t>ick</w:t>
      </w:r>
      <w:r>
        <w:rPr>
          <w:rStyle w:val="hps"/>
        </w:rPr>
        <w:t xml:space="preserve">et </w:t>
      </w:r>
      <w:r w:rsidR="00323831">
        <w:rPr>
          <w:rStyle w:val="hps"/>
        </w:rPr>
        <w:t>(ST) is issued for the request D</w:t>
      </w:r>
      <w:r>
        <w:rPr>
          <w:rStyle w:val="hps"/>
        </w:rPr>
        <w:t>.</w:t>
      </w:r>
    </w:p>
    <w:p w:rsidR="00A631F5" w:rsidRPr="00F45CC2" w:rsidRDefault="00A631F5" w:rsidP="0043036A">
      <w:pPr>
        <w:pStyle w:val="Paragraphedeliste"/>
        <w:numPr>
          <w:ilvl w:val="0"/>
          <w:numId w:val="12"/>
        </w:numPr>
        <w:rPr>
          <w:rStyle w:val="hps"/>
        </w:rPr>
      </w:pPr>
      <w:r>
        <w:rPr>
          <w:rStyle w:val="hps"/>
        </w:rPr>
        <w:t>R</w:t>
      </w:r>
      <w:r w:rsidRPr="00F45CC2">
        <w:rPr>
          <w:rStyle w:val="hps"/>
        </w:rPr>
        <w:t>equest</w:t>
      </w:r>
      <w:r>
        <w:rPr>
          <w:rStyle w:val="hps"/>
        </w:rPr>
        <w:t xml:space="preserve"> B</w:t>
      </w:r>
      <w:r w:rsidRPr="00F45CC2">
        <w:rPr>
          <w:rStyle w:val="hps"/>
        </w:rPr>
        <w:t xml:space="preserve"> is sent back to the </w:t>
      </w:r>
      <w:r w:rsidR="00323831">
        <w:rPr>
          <w:rStyle w:val="hps"/>
        </w:rPr>
        <w:t>Front-end with additional ST parameter</w:t>
      </w:r>
      <w:r w:rsidR="00117962">
        <w:rPr>
          <w:rStyle w:val="hps"/>
        </w:rPr>
        <w:t xml:space="preserve"> </w:t>
      </w:r>
      <w:r w:rsidR="00323831">
        <w:rPr>
          <w:rStyle w:val="hps"/>
        </w:rPr>
        <w:t>(ST-www).</w:t>
      </w:r>
      <w:r>
        <w:rPr>
          <w:rStyle w:val="hps"/>
        </w:rPr>
        <w:t xml:space="preserve"> </w:t>
      </w:r>
      <w:r w:rsidRPr="00F45CC2">
        <w:rPr>
          <w:rStyle w:val="hps"/>
        </w:rPr>
        <w:t>CAS client takes control</w:t>
      </w:r>
      <w:r>
        <w:rPr>
          <w:rStyle w:val="hps"/>
        </w:rPr>
        <w:t>:</w:t>
      </w:r>
    </w:p>
    <w:p w:rsidR="00A631F5" w:rsidRPr="00F45CC2" w:rsidRDefault="00A631F5" w:rsidP="0043036A">
      <w:pPr>
        <w:pStyle w:val="Paragraphedeliste"/>
        <w:numPr>
          <w:ilvl w:val="1"/>
          <w:numId w:val="12"/>
        </w:numPr>
        <w:rPr>
          <w:rStyle w:val="hps"/>
        </w:rPr>
      </w:pPr>
      <w:r w:rsidRPr="00F45CC2">
        <w:rPr>
          <w:rStyle w:val="hps"/>
        </w:rPr>
        <w:t>CAS client se</w:t>
      </w:r>
      <w:r>
        <w:rPr>
          <w:rStyle w:val="hps"/>
        </w:rPr>
        <w:t>es a Service Ticket parameter in the request</w:t>
      </w:r>
      <w:r w:rsidRPr="00F45CC2">
        <w:rPr>
          <w:rStyle w:val="hps"/>
        </w:rPr>
        <w:t>, that can be</w:t>
      </w:r>
      <w:r>
        <w:rPr>
          <w:rStyle w:val="hps"/>
        </w:rPr>
        <w:t xml:space="preserve"> </w:t>
      </w:r>
      <w:r w:rsidRPr="00F45CC2">
        <w:rPr>
          <w:rStyle w:val="hps"/>
        </w:rPr>
        <w:t>checked with the CAS server</w:t>
      </w:r>
    </w:p>
    <w:p w:rsidR="00A631F5" w:rsidRDefault="00A631F5" w:rsidP="0043036A">
      <w:pPr>
        <w:pStyle w:val="Paragraphedeliste"/>
        <w:numPr>
          <w:ilvl w:val="1"/>
          <w:numId w:val="12"/>
        </w:numPr>
        <w:rPr>
          <w:rStyle w:val="hps"/>
        </w:rPr>
      </w:pPr>
      <w:r>
        <w:rPr>
          <w:rStyle w:val="hps"/>
        </w:rPr>
        <w:t>CAS Service T</w:t>
      </w:r>
      <w:r w:rsidRPr="00F45CC2">
        <w:rPr>
          <w:rStyle w:val="hps"/>
        </w:rPr>
        <w:t>icket is only valid one time</w:t>
      </w:r>
      <w:r>
        <w:rPr>
          <w:rStyle w:val="hps"/>
        </w:rPr>
        <w:t xml:space="preserve"> and expires after a short time (see CAS Server configuration)</w:t>
      </w:r>
    </w:p>
    <w:p w:rsidR="00A631F5" w:rsidRDefault="00323831" w:rsidP="0043036A">
      <w:pPr>
        <w:pStyle w:val="Paragraphedeliste"/>
        <w:numPr>
          <w:ilvl w:val="0"/>
          <w:numId w:val="12"/>
        </w:numPr>
        <w:rPr>
          <w:lang w:val="en-US"/>
        </w:rPr>
      </w:pPr>
      <w:r>
        <w:rPr>
          <w:lang w:val="en-US"/>
        </w:rPr>
        <w:t>Front-end</w:t>
      </w:r>
      <w:r w:rsidR="00A631F5" w:rsidRPr="00F45CC2">
        <w:rPr>
          <w:lang w:val="en-US"/>
        </w:rPr>
        <w:t xml:space="preserve"> checks CAS Service</w:t>
      </w:r>
      <w:r w:rsidR="00A631F5">
        <w:rPr>
          <w:lang w:val="en-US"/>
        </w:rPr>
        <w:t xml:space="preserve"> Ticket (CAS Validation filter).</w:t>
      </w:r>
    </w:p>
    <w:p w:rsidR="00A631F5" w:rsidRDefault="00A631F5" w:rsidP="0043036A">
      <w:pPr>
        <w:pStyle w:val="Paragraphedeliste"/>
        <w:numPr>
          <w:ilvl w:val="0"/>
          <w:numId w:val="12"/>
        </w:numPr>
        <w:rPr>
          <w:lang w:val="en-US"/>
        </w:rPr>
      </w:pPr>
      <w:r w:rsidRPr="00F45CC2">
        <w:rPr>
          <w:lang w:val="en-US"/>
        </w:rPr>
        <w:t xml:space="preserve">CAS server responds to </w:t>
      </w:r>
      <w:r w:rsidR="00323831">
        <w:rPr>
          <w:lang w:val="en-US"/>
        </w:rPr>
        <w:t>Service Ticket validation and returns also a Proxy Granting Ticket id. (PGT)</w:t>
      </w:r>
      <w:r w:rsidR="00B51857">
        <w:rPr>
          <w:lang w:val="en-US"/>
        </w:rPr>
        <w:t xml:space="preserve">. The response contains also the </w:t>
      </w:r>
      <w:r w:rsidR="00B51857" w:rsidRPr="00EA7615">
        <w:rPr>
          <w:b/>
          <w:lang w:val="en-US"/>
        </w:rPr>
        <w:t>LDAP attributes</w:t>
      </w:r>
      <w:r w:rsidR="00B51857">
        <w:rPr>
          <w:lang w:val="en-US"/>
        </w:rPr>
        <w:t xml:space="preserve"> to retrieve (CAS server configuration setting).</w:t>
      </w:r>
    </w:p>
    <w:p w:rsidR="00323831" w:rsidRPr="00323831" w:rsidRDefault="00323831" w:rsidP="00323831">
      <w:pPr>
        <w:ind w:left="360"/>
        <w:rPr>
          <w:lang w:val="en-US"/>
        </w:rPr>
      </w:pPr>
      <w:r w:rsidRPr="00323831">
        <w:rPr>
          <w:lang w:val="en-US"/>
        </w:rPr>
        <w:t xml:space="preserve">And so </w:t>
      </w:r>
      <w:r w:rsidR="00756C14" w:rsidRPr="00323831">
        <w:rPr>
          <w:lang w:val="en-US"/>
        </w:rPr>
        <w:t>on:</w:t>
      </w:r>
      <w:r w:rsidRPr="00323831">
        <w:rPr>
          <w:lang w:val="en-US"/>
        </w:rPr>
        <w:t xml:space="preserve"> </w:t>
      </w:r>
      <w:r>
        <w:rPr>
          <w:lang w:val="en-US"/>
        </w:rPr>
        <w:t xml:space="preserve">Front-end </w:t>
      </w:r>
      <w:r w:rsidRPr="00323831">
        <w:rPr>
          <w:lang w:val="en-US"/>
        </w:rPr>
        <w:t>request</w:t>
      </w:r>
      <w:r>
        <w:rPr>
          <w:lang w:val="en-US"/>
        </w:rPr>
        <w:t>s the B</w:t>
      </w:r>
      <w:r w:rsidRPr="00323831">
        <w:rPr>
          <w:lang w:val="en-US"/>
        </w:rPr>
        <w:t>ack-end and before request</w:t>
      </w:r>
      <w:r>
        <w:rPr>
          <w:lang w:val="en-US"/>
        </w:rPr>
        <w:t>s</w:t>
      </w:r>
      <w:r w:rsidRPr="00323831">
        <w:rPr>
          <w:lang w:val="en-US"/>
        </w:rPr>
        <w:t xml:space="preserve"> a Proxy </w:t>
      </w:r>
      <w:r w:rsidR="00756C14" w:rsidRPr="00323831">
        <w:rPr>
          <w:lang w:val="en-US"/>
        </w:rPr>
        <w:t>Ticket...</w:t>
      </w:r>
    </w:p>
    <w:p w:rsidR="00CD0913" w:rsidRDefault="00CD0913" w:rsidP="00CD0913">
      <w:pPr>
        <w:pStyle w:val="Titre5"/>
        <w:rPr>
          <w:lang w:val="fr-FR"/>
        </w:rPr>
      </w:pPr>
      <w:bookmarkStart w:id="201" w:name="_Toc365552564"/>
      <w:r w:rsidRPr="00DE05CC">
        <w:rPr>
          <w:lang w:val="fr-FR"/>
        </w:rPr>
        <w:t>EI_MIS_AUTHENTICATION&lt;</w:t>
      </w:r>
      <w:r>
        <w:rPr>
          <w:lang w:val="fr-FR"/>
        </w:rPr>
        <w:t>BASIC</w:t>
      </w:r>
      <w:r w:rsidRPr="00DE05CC">
        <w:rPr>
          <w:lang w:val="fr-FR"/>
        </w:rPr>
        <w:t>&gt;</w:t>
      </w:r>
      <w:bookmarkEnd w:id="201"/>
    </w:p>
    <w:p w:rsidR="00CD0913" w:rsidRDefault="00CD0913" w:rsidP="00CD0913">
      <w:pPr>
        <w:rPr>
          <w:lang w:val="en-US"/>
        </w:rPr>
      </w:pPr>
      <w:r>
        <w:rPr>
          <w:lang w:val="en-US"/>
        </w:rPr>
        <w:t xml:space="preserve">This interface is </w:t>
      </w:r>
      <w:r w:rsidR="00DD4F9C">
        <w:rPr>
          <w:lang w:val="en-US"/>
        </w:rPr>
        <w:t>allows</w:t>
      </w:r>
      <w:r>
        <w:rPr>
          <w:lang w:val="en-US"/>
        </w:rPr>
        <w:t xml:space="preserve"> </w:t>
      </w:r>
      <w:r w:rsidR="00DD4F9C">
        <w:rPr>
          <w:lang w:val="en-US"/>
        </w:rPr>
        <w:t xml:space="preserve">to access applications with a HTTP basic authentication, using </w:t>
      </w:r>
      <w:r w:rsidR="00DD4F9C" w:rsidRPr="00DD4F9C">
        <w:rPr>
          <w:lang w:val="en-US"/>
        </w:rPr>
        <w:t>an HTTP user agent to provide a us</w:t>
      </w:r>
      <w:r w:rsidR="00DD4F9C">
        <w:rPr>
          <w:lang w:val="en-US"/>
        </w:rPr>
        <w:t>er name and password when sending</w:t>
      </w:r>
      <w:r w:rsidR="00DD4F9C" w:rsidRPr="00DD4F9C">
        <w:rPr>
          <w:lang w:val="en-US"/>
        </w:rPr>
        <w:t xml:space="preserve"> a request.</w:t>
      </w:r>
    </w:p>
    <w:p w:rsidR="00DD4F9C" w:rsidRDefault="00DD4F9C" w:rsidP="00DD4F9C">
      <w:pPr>
        <w:rPr>
          <w:lang w:val="en-US"/>
        </w:rPr>
      </w:pPr>
      <w:r>
        <w:rPr>
          <w:lang w:val="en-US"/>
        </w:rPr>
        <w:t>In MyOcean, it relies on a LDAP User management database and the PostgreSQL Atoll-is database (Tables: account, account_profile_manager).</w:t>
      </w:r>
    </w:p>
    <w:p w:rsidR="00DD4F9C" w:rsidRDefault="00DD4F9C" w:rsidP="00CD0913">
      <w:pPr>
        <w:rPr>
          <w:lang w:val="en-US"/>
        </w:rPr>
      </w:pPr>
      <w:r>
        <w:rPr>
          <w:lang w:val="en-US"/>
        </w:rPr>
        <w:t>This interface is used by MyOcean Web Portal in the user registration workflow. The credentials provided to Atoll-Is for basic authentication must be a user with a manager role. Th</w:t>
      </w:r>
      <w:r w:rsidR="00CE7B69">
        <w:rPr>
          <w:lang w:val="en-US"/>
        </w:rPr>
        <w:t>e</w:t>
      </w:r>
      <w:r>
        <w:rPr>
          <w:lang w:val="en-US"/>
        </w:rPr>
        <w:t xml:space="preserve"> user must exist in the LDAP database and in the account </w:t>
      </w:r>
      <w:proofErr w:type="gramStart"/>
      <w:r>
        <w:rPr>
          <w:lang w:val="en-US"/>
        </w:rPr>
        <w:t>and  account</w:t>
      </w:r>
      <w:proofErr w:type="gramEnd"/>
      <w:r>
        <w:rPr>
          <w:lang w:val="en-US"/>
        </w:rPr>
        <w:t>_profile_manager PostgreSQL database.</w:t>
      </w:r>
    </w:p>
    <w:p w:rsidR="00F94569" w:rsidRDefault="00F94569" w:rsidP="00F94569">
      <w:r>
        <w:t>The user registration confirmation doesn’t need any authentication.</w:t>
      </w:r>
    </w:p>
    <w:p w:rsidR="00717E10" w:rsidRPr="002D730F" w:rsidRDefault="00717E10" w:rsidP="00717E10">
      <w:pPr>
        <w:pStyle w:val="Titre5"/>
      </w:pPr>
      <w:bookmarkStart w:id="202" w:name="_Toc365552565"/>
      <w:r w:rsidRPr="002D730F">
        <w:t>EI_MIS_</w:t>
      </w:r>
      <w:r w:rsidR="00163522" w:rsidRPr="002D730F">
        <w:t>ADM_LIST</w:t>
      </w:r>
      <w:r w:rsidR="00121D57" w:rsidRPr="002D730F">
        <w:t>_DELETE</w:t>
      </w:r>
      <w:r w:rsidR="00163522" w:rsidRPr="002D730F">
        <w:t>_USERS</w:t>
      </w:r>
      <w:bookmarkEnd w:id="202"/>
    </w:p>
    <w:p w:rsidR="00717E10" w:rsidRDefault="00717E10" w:rsidP="00717E10">
      <w:pPr>
        <w:rPr>
          <w:lang w:val="en-US"/>
        </w:rPr>
      </w:pPr>
      <w:r>
        <w:rPr>
          <w:lang w:val="en-US"/>
        </w:rPr>
        <w:t xml:space="preserve">This interface provides a list of the </w:t>
      </w:r>
      <w:r w:rsidR="00163522">
        <w:rPr>
          <w:lang w:val="en-US"/>
        </w:rPr>
        <w:t>registered users in MyOcean</w:t>
      </w:r>
      <w:r>
        <w:rPr>
          <w:lang w:val="en-US"/>
        </w:rPr>
        <w:t>.</w:t>
      </w:r>
    </w:p>
    <w:p w:rsidR="00DE24BD" w:rsidRDefault="00DE24BD" w:rsidP="00DE24BD">
      <w:r>
        <w:t>This interface allows deleting a user.</w:t>
      </w:r>
    </w:p>
    <w:p w:rsidR="003F16D9" w:rsidRDefault="00717E10" w:rsidP="00717E10">
      <w:r w:rsidRPr="00B32DB7">
        <w:t>The interface is a web</w:t>
      </w:r>
      <w:r w:rsidR="00163522">
        <w:t xml:space="preserve"> GUI</w:t>
      </w:r>
      <w:r w:rsidRPr="00B32DB7">
        <w:t xml:space="preserve"> using the HTTP protocol </w:t>
      </w:r>
      <w:r>
        <w:t xml:space="preserve">and </w:t>
      </w:r>
      <w:r w:rsidR="00163522" w:rsidRPr="00B32DB7">
        <w:t>secured with the CAS authentication</w:t>
      </w:r>
      <w:r w:rsidR="00163522">
        <w:t xml:space="preserve"> (manager/administrator</w:t>
      </w:r>
      <w:r>
        <w:t xml:space="preserve"> access)</w:t>
      </w:r>
      <w:r w:rsidR="00163522">
        <w:t>.</w:t>
      </w:r>
    </w:p>
    <w:p w:rsidR="00D743CE" w:rsidRDefault="00D743CE" w:rsidP="00D743CE">
      <w:pPr>
        <w:keepNext/>
        <w:jc w:val="center"/>
      </w:pPr>
      <w:r w:rsidRPr="00D743CE">
        <w:rPr>
          <w:noProof/>
          <w:lang w:val="fr-FR" w:eastAsia="fr-FR"/>
        </w:rPr>
        <w:lastRenderedPageBreak/>
        <w:drawing>
          <wp:inline distT="0" distB="0" distL="0" distR="0">
            <wp:extent cx="5759450" cy="3215693"/>
            <wp:effectExtent l="1905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srcRect/>
                    <a:stretch>
                      <a:fillRect/>
                    </a:stretch>
                  </pic:blipFill>
                  <pic:spPr bwMode="auto">
                    <a:xfrm>
                      <a:off x="0" y="0"/>
                      <a:ext cx="5759450" cy="3215693"/>
                    </a:xfrm>
                    <a:prstGeom prst="rect">
                      <a:avLst/>
                    </a:prstGeom>
                    <a:noFill/>
                    <a:ln w="9525">
                      <a:noFill/>
                      <a:miter lim="800000"/>
                      <a:headEnd/>
                      <a:tailEnd/>
                    </a:ln>
                  </pic:spPr>
                </pic:pic>
              </a:graphicData>
            </a:graphic>
          </wp:inline>
        </w:drawing>
      </w:r>
    </w:p>
    <w:p w:rsidR="00D743CE" w:rsidRDefault="00D743CE" w:rsidP="00D743CE">
      <w:pPr>
        <w:pStyle w:val="Lgende"/>
      </w:pPr>
      <w:bookmarkStart w:id="203" w:name="_Toc365552480"/>
      <w:r>
        <w:t xml:space="preserve">Figure </w:t>
      </w:r>
      <w:r w:rsidR="00086262">
        <w:fldChar w:fldCharType="begin"/>
      </w:r>
      <w:r w:rsidR="00086262">
        <w:instrText xml:space="preserve"> SEQ Figure \* ARABIC </w:instrText>
      </w:r>
      <w:r w:rsidR="00086262">
        <w:fldChar w:fldCharType="separate"/>
      </w:r>
      <w:r w:rsidR="00FE42B4">
        <w:rPr>
          <w:noProof/>
        </w:rPr>
        <w:t>16</w:t>
      </w:r>
      <w:r w:rsidR="00086262">
        <w:rPr>
          <w:noProof/>
        </w:rPr>
        <w:fldChar w:fldCharType="end"/>
      </w:r>
      <w:r>
        <w:t xml:space="preserve"> - List of </w:t>
      </w:r>
      <w:r w:rsidR="00AD02CD">
        <w:t xml:space="preserve">MyOcean </w:t>
      </w:r>
      <w:r>
        <w:t>users</w:t>
      </w:r>
      <w:bookmarkEnd w:id="203"/>
    </w:p>
    <w:p w:rsidR="006D3E42" w:rsidRDefault="00D743CE" w:rsidP="00D743CE">
      <w:r>
        <w:t xml:space="preserve">The users are displayed in a list (pagination), one user per line. </w:t>
      </w:r>
      <w:r w:rsidR="006D3E42">
        <w:t>The list is initially sorted by user’s status.</w:t>
      </w:r>
    </w:p>
    <w:p w:rsidR="00C03926" w:rsidRPr="00C03926" w:rsidRDefault="00C03926" w:rsidP="00D743CE">
      <w:r w:rsidRPr="00C03926">
        <w:rPr>
          <w:rFonts w:eastAsia="Times New Roman" w:cs="Arial"/>
          <w:color w:val="000000"/>
          <w:highlight w:val="yellow"/>
          <w:lang w:eastAsia="fr-FR"/>
        </w:rPr>
        <w:t xml:space="preserve">The creation date </w:t>
      </w:r>
      <w:r>
        <w:rPr>
          <w:rFonts w:eastAsia="Times New Roman" w:cs="Arial"/>
          <w:color w:val="000000"/>
          <w:highlight w:val="yellow"/>
          <w:lang w:eastAsia="fr-FR"/>
        </w:rPr>
        <w:t>is currently not displayed.</w:t>
      </w:r>
      <w:r w:rsidRPr="00C03926">
        <w:rPr>
          <w:rFonts w:eastAsia="Times New Roman" w:cs="Arial"/>
          <w:color w:val="000000"/>
          <w:highlight w:val="yellow"/>
          <w:lang w:eastAsia="fr-FR"/>
        </w:rPr>
        <w:t xml:space="preserve"> I</w:t>
      </w:r>
      <w:r>
        <w:rPr>
          <w:rFonts w:eastAsia="Times New Roman" w:cs="Arial"/>
          <w:color w:val="000000"/>
          <w:highlight w:val="yellow"/>
          <w:lang w:eastAsia="fr-FR"/>
        </w:rPr>
        <w:t>t</w:t>
      </w:r>
      <w:r w:rsidRPr="00C03926">
        <w:rPr>
          <w:rFonts w:eastAsia="Times New Roman" w:cs="Arial"/>
          <w:color w:val="000000"/>
          <w:highlight w:val="yellow"/>
          <w:lang w:eastAsia="fr-FR"/>
        </w:rPr>
        <w:t xml:space="preserve"> must be added</w:t>
      </w:r>
    </w:p>
    <w:p w:rsidR="00D743CE" w:rsidRDefault="00D743CE" w:rsidP="00D743CE">
      <w:r>
        <w:t>The entire user’s data are (or can be) displayed in the line except extended properties. All the columns can be sorted and/or filtered. Columns can be hidden or displayed.</w:t>
      </w:r>
    </w:p>
    <w:p w:rsidR="003F16D9" w:rsidRDefault="003F16D9" w:rsidP="00D743CE">
      <w:r>
        <w:t xml:space="preserve">This interface </w:t>
      </w:r>
      <w:r w:rsidR="00DE24BD">
        <w:t xml:space="preserve">is the input </w:t>
      </w:r>
      <w:r>
        <w:t>to create, update</w:t>
      </w:r>
      <w:r w:rsidR="00ED2382">
        <w:t xml:space="preserve"> a user and export all users.</w:t>
      </w:r>
    </w:p>
    <w:p w:rsidR="003F16D9" w:rsidRPr="00121D57" w:rsidRDefault="003F16D9" w:rsidP="003F16D9">
      <w:pPr>
        <w:pStyle w:val="Titre5"/>
      </w:pPr>
      <w:bookmarkStart w:id="204" w:name="_Ref355077821"/>
      <w:bookmarkStart w:id="205" w:name="_Ref355077824"/>
      <w:bookmarkStart w:id="206" w:name="_Ref355077826"/>
      <w:bookmarkStart w:id="207" w:name="_Toc365552566"/>
      <w:r w:rsidRPr="00121D57">
        <w:t>EI_MIS_ADM_</w:t>
      </w:r>
      <w:r w:rsidR="00121D57" w:rsidRPr="00121D57">
        <w:t>CREATE_</w:t>
      </w:r>
      <w:r w:rsidRPr="00121D57">
        <w:t>UPDATE_USERS</w:t>
      </w:r>
      <w:bookmarkEnd w:id="204"/>
      <w:bookmarkEnd w:id="205"/>
      <w:bookmarkEnd w:id="206"/>
      <w:bookmarkEnd w:id="207"/>
    </w:p>
    <w:p w:rsidR="00DE24BD" w:rsidRDefault="00DE24BD" w:rsidP="00DE24BD">
      <w:pPr>
        <w:rPr>
          <w:lang w:val="en-US"/>
        </w:rPr>
      </w:pPr>
      <w:r>
        <w:rPr>
          <w:lang w:val="en-US"/>
        </w:rPr>
        <w:t>This interface allows creating</w:t>
      </w:r>
      <w:r w:rsidR="00D70AC3">
        <w:rPr>
          <w:lang w:val="en-US"/>
        </w:rPr>
        <w:t xml:space="preserve"> (</w:t>
      </w:r>
      <w:r w:rsidR="00AD02CD">
        <w:rPr>
          <w:lang w:val="en-US"/>
        </w:rPr>
        <w:t xml:space="preserve">manually </w:t>
      </w:r>
      <w:r w:rsidR="00D70AC3">
        <w:rPr>
          <w:lang w:val="en-US"/>
        </w:rPr>
        <w:t>registering)</w:t>
      </w:r>
      <w:r>
        <w:rPr>
          <w:lang w:val="en-US"/>
        </w:rPr>
        <w:t xml:space="preserve"> </w:t>
      </w:r>
      <w:r w:rsidR="00D70AC3">
        <w:rPr>
          <w:lang w:val="en-US"/>
        </w:rPr>
        <w:t xml:space="preserve">and updating a </w:t>
      </w:r>
      <w:r>
        <w:rPr>
          <w:lang w:val="en-US"/>
        </w:rPr>
        <w:t>user.</w:t>
      </w:r>
    </w:p>
    <w:p w:rsidR="00DE24BD" w:rsidRDefault="00DE24BD" w:rsidP="00DE24BD">
      <w:r w:rsidRPr="00B32DB7">
        <w:t>The interface is a web</w:t>
      </w:r>
      <w:r>
        <w:t xml:space="preserve"> GUI</w:t>
      </w:r>
      <w:r w:rsidRPr="00B32DB7">
        <w:t xml:space="preserve"> using the HTTP protocol </w:t>
      </w:r>
      <w:r>
        <w:t xml:space="preserve">and </w:t>
      </w:r>
      <w:r w:rsidRPr="00B32DB7">
        <w:t>secured with the CAS authentication</w:t>
      </w:r>
      <w:r>
        <w:t xml:space="preserve"> (manager/administrator access).</w:t>
      </w:r>
    </w:p>
    <w:p w:rsidR="00AD02CD" w:rsidRDefault="00AD02CD" w:rsidP="00AD02CD">
      <w:pPr>
        <w:jc w:val="center"/>
      </w:pPr>
      <w:r w:rsidRPr="00AD02CD">
        <w:rPr>
          <w:noProof/>
          <w:lang w:val="fr-FR" w:eastAsia="fr-FR"/>
        </w:rPr>
        <w:lastRenderedPageBreak/>
        <w:drawing>
          <wp:inline distT="0" distB="0" distL="0" distR="0">
            <wp:extent cx="3952875" cy="2905125"/>
            <wp:effectExtent l="1905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srcRect/>
                    <a:stretch>
                      <a:fillRect/>
                    </a:stretch>
                  </pic:blipFill>
                  <pic:spPr bwMode="auto">
                    <a:xfrm>
                      <a:off x="0" y="0"/>
                      <a:ext cx="3952875" cy="2905125"/>
                    </a:xfrm>
                    <a:prstGeom prst="rect">
                      <a:avLst/>
                    </a:prstGeom>
                    <a:noFill/>
                    <a:ln w="9525">
                      <a:noFill/>
                      <a:miter lim="800000"/>
                      <a:headEnd/>
                      <a:tailEnd/>
                    </a:ln>
                  </pic:spPr>
                </pic:pic>
              </a:graphicData>
            </a:graphic>
          </wp:inline>
        </w:drawing>
      </w:r>
    </w:p>
    <w:p w:rsidR="00AD02CD" w:rsidRDefault="00AD02CD" w:rsidP="00AD02CD">
      <w:pPr>
        <w:pStyle w:val="Lgende"/>
      </w:pPr>
      <w:bookmarkStart w:id="208" w:name="_Toc365552481"/>
      <w:r>
        <w:t xml:space="preserve">Figure </w:t>
      </w:r>
      <w:r w:rsidR="00086262">
        <w:fldChar w:fldCharType="begin"/>
      </w:r>
      <w:r w:rsidR="00086262">
        <w:instrText xml:space="preserve"> SEQ Figure \* ARABIC </w:instrText>
      </w:r>
      <w:r w:rsidR="00086262">
        <w:fldChar w:fldCharType="separate"/>
      </w:r>
      <w:r w:rsidR="00FE42B4">
        <w:rPr>
          <w:noProof/>
        </w:rPr>
        <w:t>17</w:t>
      </w:r>
      <w:r w:rsidR="00086262">
        <w:rPr>
          <w:noProof/>
        </w:rPr>
        <w:fldChar w:fldCharType="end"/>
      </w:r>
      <w:r>
        <w:t xml:space="preserve"> – Browse, create, update user - account</w:t>
      </w:r>
      <w:bookmarkEnd w:id="208"/>
    </w:p>
    <w:p w:rsidR="00AD02CD" w:rsidRDefault="00AD02CD" w:rsidP="00AD02CD">
      <w:pPr>
        <w:jc w:val="center"/>
      </w:pPr>
      <w:r w:rsidRPr="00AD02CD">
        <w:rPr>
          <w:noProof/>
          <w:lang w:val="fr-FR" w:eastAsia="fr-FR"/>
        </w:rPr>
        <w:drawing>
          <wp:inline distT="0" distB="0" distL="0" distR="0">
            <wp:extent cx="3916680" cy="2837815"/>
            <wp:effectExtent l="1905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srcRect/>
                    <a:stretch>
                      <a:fillRect/>
                    </a:stretch>
                  </pic:blipFill>
                  <pic:spPr bwMode="auto">
                    <a:xfrm>
                      <a:off x="0" y="0"/>
                      <a:ext cx="3916680" cy="2837815"/>
                    </a:xfrm>
                    <a:prstGeom prst="rect">
                      <a:avLst/>
                    </a:prstGeom>
                    <a:noFill/>
                    <a:ln w="9525">
                      <a:noFill/>
                      <a:miter lim="800000"/>
                      <a:headEnd/>
                      <a:tailEnd/>
                    </a:ln>
                  </pic:spPr>
                </pic:pic>
              </a:graphicData>
            </a:graphic>
          </wp:inline>
        </w:drawing>
      </w:r>
    </w:p>
    <w:p w:rsidR="00AD02CD" w:rsidRDefault="00AD02CD" w:rsidP="00AD02CD">
      <w:pPr>
        <w:pStyle w:val="Lgende"/>
      </w:pPr>
      <w:bookmarkStart w:id="209" w:name="_Toc365552482"/>
      <w:r>
        <w:t xml:space="preserve">Figure </w:t>
      </w:r>
      <w:r w:rsidR="00086262">
        <w:fldChar w:fldCharType="begin"/>
      </w:r>
      <w:r w:rsidR="00086262">
        <w:instrText xml:space="preserve"> SEQ Figure \* ARABIC </w:instrText>
      </w:r>
      <w:r w:rsidR="00086262">
        <w:fldChar w:fldCharType="separate"/>
      </w:r>
      <w:r w:rsidR="00FE42B4">
        <w:rPr>
          <w:noProof/>
        </w:rPr>
        <w:t>18</w:t>
      </w:r>
      <w:r w:rsidR="00086262">
        <w:rPr>
          <w:noProof/>
        </w:rPr>
        <w:fldChar w:fldCharType="end"/>
      </w:r>
      <w:r>
        <w:t xml:space="preserve"> – Browse, create, update user - personal data</w:t>
      </w:r>
      <w:bookmarkEnd w:id="209"/>
    </w:p>
    <w:p w:rsidR="00AD02CD" w:rsidRDefault="00AD02CD" w:rsidP="00AD02CD">
      <w:pPr>
        <w:jc w:val="center"/>
      </w:pPr>
      <w:r w:rsidRPr="00AD02CD">
        <w:rPr>
          <w:noProof/>
          <w:lang w:val="fr-FR" w:eastAsia="fr-FR"/>
        </w:rPr>
        <w:lastRenderedPageBreak/>
        <w:drawing>
          <wp:inline distT="0" distB="0" distL="0" distR="0">
            <wp:extent cx="3968115" cy="2760345"/>
            <wp:effectExtent l="1905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srcRect/>
                    <a:stretch>
                      <a:fillRect/>
                    </a:stretch>
                  </pic:blipFill>
                  <pic:spPr bwMode="auto">
                    <a:xfrm>
                      <a:off x="0" y="0"/>
                      <a:ext cx="3968115" cy="2760345"/>
                    </a:xfrm>
                    <a:prstGeom prst="rect">
                      <a:avLst/>
                    </a:prstGeom>
                    <a:noFill/>
                    <a:ln w="9525">
                      <a:noFill/>
                      <a:miter lim="800000"/>
                      <a:headEnd/>
                      <a:tailEnd/>
                    </a:ln>
                  </pic:spPr>
                </pic:pic>
              </a:graphicData>
            </a:graphic>
          </wp:inline>
        </w:drawing>
      </w:r>
    </w:p>
    <w:p w:rsidR="00AD02CD" w:rsidRDefault="00AD02CD" w:rsidP="00AD02CD">
      <w:pPr>
        <w:pStyle w:val="Lgende"/>
      </w:pPr>
      <w:bookmarkStart w:id="210" w:name="_Toc365552483"/>
      <w:r>
        <w:t xml:space="preserve">Figure </w:t>
      </w:r>
      <w:r w:rsidR="00086262">
        <w:fldChar w:fldCharType="begin"/>
      </w:r>
      <w:r w:rsidR="00086262">
        <w:instrText xml:space="preserve"> SEQ Figure \* ARABIC </w:instrText>
      </w:r>
      <w:r w:rsidR="00086262">
        <w:fldChar w:fldCharType="separate"/>
      </w:r>
      <w:r w:rsidR="00FE42B4">
        <w:rPr>
          <w:noProof/>
        </w:rPr>
        <w:t>19</w:t>
      </w:r>
      <w:r w:rsidR="00086262">
        <w:rPr>
          <w:noProof/>
        </w:rPr>
        <w:fldChar w:fldCharType="end"/>
      </w:r>
      <w:r>
        <w:t xml:space="preserve"> – Browse, create, </w:t>
      </w:r>
      <w:proofErr w:type="gramStart"/>
      <w:r>
        <w:t>update</w:t>
      </w:r>
      <w:proofErr w:type="gramEnd"/>
      <w:r>
        <w:t xml:space="preserve"> user - extended properties</w:t>
      </w:r>
      <w:bookmarkEnd w:id="210"/>
    </w:p>
    <w:p w:rsidR="00AD02CD" w:rsidRDefault="00AD02CD" w:rsidP="00AD02CD">
      <w:pPr>
        <w:jc w:val="center"/>
      </w:pPr>
    </w:p>
    <w:p w:rsidR="00AD02CD" w:rsidRPr="00AD02CD" w:rsidRDefault="00AD02CD" w:rsidP="00AD02CD">
      <w:pPr>
        <w:rPr>
          <w:b/>
          <w:u w:val="single"/>
        </w:rPr>
      </w:pPr>
      <w:r>
        <w:rPr>
          <w:b/>
          <w:u w:val="single"/>
        </w:rPr>
        <w:t>Create a user</w:t>
      </w:r>
    </w:p>
    <w:p w:rsidR="00AD02CD" w:rsidRDefault="003B75EA" w:rsidP="00AD02CD">
      <w:r>
        <w:t>Mandatory fields are described in section “</w:t>
      </w:r>
      <w:r w:rsidR="003E07B6">
        <w:fldChar w:fldCharType="begin"/>
      </w:r>
      <w:r>
        <w:instrText xml:space="preserve"> REF persistentUserData \h </w:instrText>
      </w:r>
      <w:r w:rsidR="003E07B6">
        <w:fldChar w:fldCharType="separate"/>
      </w:r>
      <w:ins w:id="211" w:author="dearith" w:date="2013-08-29T15:08:00Z">
        <w:r w:rsidR="00FE42B4" w:rsidRPr="00437AC6">
          <w:rPr>
            <w:u w:val="single"/>
          </w:rPr>
          <w:t xml:space="preserve">The LDAP </w:t>
        </w:r>
        <w:r w:rsidR="00FE42B4">
          <w:rPr>
            <w:u w:val="single"/>
          </w:rPr>
          <w:t xml:space="preserve">and PostgreSQL </w:t>
        </w:r>
        <w:r w:rsidR="00FE42B4" w:rsidRPr="00437AC6">
          <w:rPr>
            <w:u w:val="single"/>
          </w:rPr>
          <w:t>database</w:t>
        </w:r>
        <w:r w:rsidR="00FE42B4">
          <w:rPr>
            <w:u w:val="single"/>
          </w:rPr>
          <w:t>s</w:t>
        </w:r>
        <w:r w:rsidR="00FE42B4" w:rsidRPr="00437AC6">
          <w:rPr>
            <w:u w:val="single"/>
          </w:rPr>
          <w:t xml:space="preserve"> store the following user </w:t>
        </w:r>
        <w:r w:rsidR="00FE42B4">
          <w:rPr>
            <w:u w:val="single"/>
          </w:rPr>
          <w:t>information</w:t>
        </w:r>
      </w:ins>
      <w:del w:id="212" w:author="dearith" w:date="2013-08-29T15:08:00Z">
        <w:r w:rsidR="00C82D1C" w:rsidRPr="00437AC6" w:rsidDel="00FE42B4">
          <w:rPr>
            <w:u w:val="single"/>
          </w:rPr>
          <w:delText xml:space="preserve">The LDAP </w:delText>
        </w:r>
        <w:r w:rsidR="00C82D1C" w:rsidDel="00FE42B4">
          <w:rPr>
            <w:u w:val="single"/>
          </w:rPr>
          <w:delText xml:space="preserve">and PostgreSQL </w:delText>
        </w:r>
        <w:r w:rsidR="00C82D1C" w:rsidRPr="00437AC6" w:rsidDel="00FE42B4">
          <w:rPr>
            <w:u w:val="single"/>
          </w:rPr>
          <w:delText>database</w:delText>
        </w:r>
        <w:r w:rsidR="00C82D1C" w:rsidDel="00FE42B4">
          <w:rPr>
            <w:u w:val="single"/>
          </w:rPr>
          <w:delText>s</w:delText>
        </w:r>
        <w:r w:rsidR="00C82D1C" w:rsidRPr="00437AC6" w:rsidDel="00FE42B4">
          <w:rPr>
            <w:u w:val="single"/>
          </w:rPr>
          <w:delText xml:space="preserve"> store the following user </w:delText>
        </w:r>
        <w:r w:rsidR="00C82D1C" w:rsidDel="00FE42B4">
          <w:rPr>
            <w:u w:val="single"/>
          </w:rPr>
          <w:delText>information</w:delText>
        </w:r>
      </w:del>
      <w:r w:rsidR="003E07B6">
        <w:fldChar w:fldCharType="end"/>
      </w:r>
      <w:r>
        <w:t xml:space="preserve">”, page </w:t>
      </w:r>
      <w:r w:rsidR="003E07B6">
        <w:fldChar w:fldCharType="begin"/>
      </w:r>
      <w:r>
        <w:instrText xml:space="preserve"> PAGEREF persistentUserData \h </w:instrText>
      </w:r>
      <w:r w:rsidR="003E07B6">
        <w:fldChar w:fldCharType="separate"/>
      </w:r>
      <w:ins w:id="213" w:author="dearith" w:date="2013-08-29T15:08:00Z">
        <w:r w:rsidR="00FE42B4">
          <w:rPr>
            <w:noProof/>
          </w:rPr>
          <w:t>28</w:t>
        </w:r>
      </w:ins>
      <w:del w:id="214" w:author="dearith" w:date="2013-08-29T15:08:00Z">
        <w:r w:rsidR="00C82D1C" w:rsidDel="00FE42B4">
          <w:rPr>
            <w:noProof/>
          </w:rPr>
          <w:delText>27</w:delText>
        </w:r>
      </w:del>
      <w:r w:rsidR="003E07B6">
        <w:fldChar w:fldCharType="end"/>
      </w:r>
      <w:r>
        <w:t>.</w:t>
      </w:r>
    </w:p>
    <w:p w:rsidR="00AD02CD" w:rsidRDefault="003B75EA" w:rsidP="00AD02CD">
      <w:r>
        <w:t>Internal Id, l</w:t>
      </w:r>
      <w:r w:rsidR="00AD02CD">
        <w:t>ast connection date and last IP fields are computed and can’t be fill.</w:t>
      </w:r>
    </w:p>
    <w:p w:rsidR="00AD02CD" w:rsidRPr="00AD02CD" w:rsidRDefault="00AD02CD" w:rsidP="00AD02CD">
      <w:pPr>
        <w:rPr>
          <w:b/>
          <w:u w:val="single"/>
        </w:rPr>
      </w:pPr>
      <w:r>
        <w:rPr>
          <w:b/>
          <w:u w:val="single"/>
        </w:rPr>
        <w:t>Update a user</w:t>
      </w:r>
    </w:p>
    <w:p w:rsidR="00AD02CD" w:rsidRDefault="00AD02CD" w:rsidP="00AD02CD">
      <w:r>
        <w:t xml:space="preserve">All fields mentioned on page </w:t>
      </w:r>
      <w:r w:rsidR="003E07B6">
        <w:fldChar w:fldCharType="begin"/>
      </w:r>
      <w:r>
        <w:instrText xml:space="preserve"> PAGEREF persistentUserData \h </w:instrText>
      </w:r>
      <w:r w:rsidR="003E07B6">
        <w:fldChar w:fldCharType="separate"/>
      </w:r>
      <w:ins w:id="215" w:author="dearith" w:date="2013-08-29T15:08:00Z">
        <w:r w:rsidR="00FE42B4">
          <w:rPr>
            <w:noProof/>
          </w:rPr>
          <w:t>28</w:t>
        </w:r>
      </w:ins>
      <w:del w:id="216" w:author="dearith" w:date="2013-08-29T15:08:00Z">
        <w:r w:rsidR="00C82D1C" w:rsidDel="00FE42B4">
          <w:rPr>
            <w:noProof/>
          </w:rPr>
          <w:delText>27</w:delText>
        </w:r>
      </w:del>
      <w:r w:rsidR="003E07B6">
        <w:fldChar w:fldCharType="end"/>
      </w:r>
      <w:r>
        <w:t xml:space="preserve"> can be changed except login, last connection date, last IP.</w:t>
      </w:r>
    </w:p>
    <w:p w:rsidR="002D730F" w:rsidRDefault="002D730F" w:rsidP="002D730F">
      <w:pPr>
        <w:pStyle w:val="Titre5"/>
      </w:pPr>
      <w:bookmarkStart w:id="217" w:name="_Ref354997606"/>
      <w:bookmarkStart w:id="218" w:name="_Ref354997612"/>
      <w:bookmarkStart w:id="219" w:name="_Ref354997615"/>
      <w:bookmarkStart w:id="220" w:name="_Ref354997637"/>
      <w:bookmarkStart w:id="221" w:name="_Toc365552567"/>
      <w:r w:rsidRPr="00121D57">
        <w:t>EI_MIS_ADM_</w:t>
      </w:r>
      <w:r>
        <w:t>EXPORT</w:t>
      </w:r>
      <w:r w:rsidRPr="00121D57">
        <w:t>_USERS</w:t>
      </w:r>
      <w:bookmarkEnd w:id="217"/>
      <w:bookmarkEnd w:id="218"/>
      <w:bookmarkEnd w:id="219"/>
      <w:bookmarkEnd w:id="220"/>
      <w:bookmarkEnd w:id="221"/>
    </w:p>
    <w:p w:rsidR="00ED2382" w:rsidRDefault="00ED2382" w:rsidP="00ED2382">
      <w:pPr>
        <w:rPr>
          <w:lang w:val="en-US"/>
        </w:rPr>
      </w:pPr>
      <w:r>
        <w:rPr>
          <w:lang w:val="en-US"/>
        </w:rPr>
        <w:t>This interface allows exporting user</w:t>
      </w:r>
      <w:r w:rsidR="00BE61E8">
        <w:rPr>
          <w:lang w:val="en-US"/>
        </w:rPr>
        <w:t>s</w:t>
      </w:r>
      <w:r>
        <w:rPr>
          <w:lang w:val="en-US"/>
        </w:rPr>
        <w:t xml:space="preserve"> </w:t>
      </w:r>
      <w:r w:rsidR="00BE61E8">
        <w:rPr>
          <w:lang w:val="en-US"/>
        </w:rPr>
        <w:t xml:space="preserve">from MyOcean database (LDAP+PostgreSQL) </w:t>
      </w:r>
      <w:r>
        <w:rPr>
          <w:lang w:val="en-US"/>
        </w:rPr>
        <w:t xml:space="preserve">as an Excel file or a </w:t>
      </w:r>
      <w:r w:rsidRPr="00ED2382">
        <w:rPr>
          <w:highlight w:val="yellow"/>
          <w:lang w:val="en-US"/>
        </w:rPr>
        <w:t>CSV file (not yet implemented)</w:t>
      </w:r>
      <w:r>
        <w:rPr>
          <w:lang w:val="en-US"/>
        </w:rPr>
        <w:t>.</w:t>
      </w:r>
    </w:p>
    <w:p w:rsidR="00ED2382" w:rsidRDefault="00ED2382" w:rsidP="00ED2382">
      <w:r w:rsidRPr="00B32DB7">
        <w:t>The interface is a web</w:t>
      </w:r>
      <w:r>
        <w:t xml:space="preserve"> GUI</w:t>
      </w:r>
      <w:r w:rsidRPr="00B32DB7">
        <w:t xml:space="preserve"> using the HTTP protocol </w:t>
      </w:r>
      <w:r>
        <w:t xml:space="preserve">and </w:t>
      </w:r>
      <w:r w:rsidRPr="00B32DB7">
        <w:t>secured with the CAS authentication</w:t>
      </w:r>
      <w:r>
        <w:t xml:space="preserve"> (manager/administrator access).</w:t>
      </w:r>
    </w:p>
    <w:p w:rsidR="00AC46CD" w:rsidRPr="00675B61" w:rsidRDefault="00AC46CD" w:rsidP="00ED2382">
      <w:pPr>
        <w:rPr>
          <w:b/>
        </w:rPr>
      </w:pPr>
      <w:r>
        <w:t>The output Excel file format is as follow:</w:t>
      </w:r>
    </w:p>
    <w:p w:rsidR="00ED2382" w:rsidRDefault="00ED2382" w:rsidP="00ED2382">
      <w:r>
        <w:rPr>
          <w:noProof/>
          <w:lang w:val="fr-FR" w:eastAsia="fr-FR"/>
        </w:rPr>
        <w:drawing>
          <wp:inline distT="0" distB="0" distL="0" distR="0">
            <wp:extent cx="5759450" cy="248601"/>
            <wp:effectExtent l="1905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cstate="print"/>
                    <a:srcRect/>
                    <a:stretch>
                      <a:fillRect/>
                    </a:stretch>
                  </pic:blipFill>
                  <pic:spPr bwMode="auto">
                    <a:xfrm>
                      <a:off x="0" y="0"/>
                      <a:ext cx="5759450" cy="248601"/>
                    </a:xfrm>
                    <a:prstGeom prst="rect">
                      <a:avLst/>
                    </a:prstGeom>
                    <a:noFill/>
                    <a:ln w="9525">
                      <a:noFill/>
                      <a:miter lim="800000"/>
                      <a:headEnd/>
                      <a:tailEnd/>
                    </a:ln>
                  </pic:spPr>
                </pic:pic>
              </a:graphicData>
            </a:graphic>
          </wp:inline>
        </w:drawing>
      </w:r>
    </w:p>
    <w:p w:rsidR="00ED2382" w:rsidRDefault="00ED2382" w:rsidP="00ED2382">
      <w:r w:rsidRPr="00ED2382">
        <w:rPr>
          <w:noProof/>
          <w:lang w:val="fr-FR" w:eastAsia="fr-FR"/>
        </w:rPr>
        <w:drawing>
          <wp:inline distT="0" distB="0" distL="0" distR="0">
            <wp:extent cx="5759450" cy="177626"/>
            <wp:effectExtent l="1905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srcRect/>
                    <a:stretch>
                      <a:fillRect/>
                    </a:stretch>
                  </pic:blipFill>
                  <pic:spPr bwMode="auto">
                    <a:xfrm>
                      <a:off x="0" y="0"/>
                      <a:ext cx="5759450" cy="177626"/>
                    </a:xfrm>
                    <a:prstGeom prst="rect">
                      <a:avLst/>
                    </a:prstGeom>
                    <a:noFill/>
                    <a:ln w="9525">
                      <a:noFill/>
                      <a:miter lim="800000"/>
                      <a:headEnd/>
                      <a:tailEnd/>
                    </a:ln>
                  </pic:spPr>
                </pic:pic>
              </a:graphicData>
            </a:graphic>
          </wp:inline>
        </w:drawing>
      </w:r>
    </w:p>
    <w:p w:rsidR="00ED2382" w:rsidRDefault="00ED2382" w:rsidP="00ED2382">
      <w:r w:rsidRPr="00ED2382">
        <w:rPr>
          <w:noProof/>
          <w:lang w:val="fr-FR" w:eastAsia="fr-FR"/>
        </w:rPr>
        <w:drawing>
          <wp:inline distT="0" distB="0" distL="0" distR="0">
            <wp:extent cx="5759450" cy="156627"/>
            <wp:effectExtent l="1905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a:stretch>
                      <a:fillRect/>
                    </a:stretch>
                  </pic:blipFill>
                  <pic:spPr bwMode="auto">
                    <a:xfrm>
                      <a:off x="0" y="0"/>
                      <a:ext cx="5759450" cy="156627"/>
                    </a:xfrm>
                    <a:prstGeom prst="rect">
                      <a:avLst/>
                    </a:prstGeom>
                    <a:noFill/>
                    <a:ln w="9525">
                      <a:noFill/>
                      <a:miter lim="800000"/>
                      <a:headEnd/>
                      <a:tailEnd/>
                    </a:ln>
                  </pic:spPr>
                </pic:pic>
              </a:graphicData>
            </a:graphic>
          </wp:inline>
        </w:drawing>
      </w:r>
    </w:p>
    <w:p w:rsidR="00ED2382" w:rsidRDefault="00ED2382" w:rsidP="00ED2382">
      <w:r w:rsidRPr="00ED2382">
        <w:rPr>
          <w:noProof/>
          <w:lang w:val="fr-FR" w:eastAsia="fr-FR"/>
        </w:rPr>
        <w:drawing>
          <wp:inline distT="0" distB="0" distL="0" distR="0">
            <wp:extent cx="5759450" cy="139820"/>
            <wp:effectExtent l="1905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5759450" cy="139820"/>
                    </a:xfrm>
                    <a:prstGeom prst="rect">
                      <a:avLst/>
                    </a:prstGeom>
                    <a:noFill/>
                    <a:ln w="9525">
                      <a:noFill/>
                      <a:miter lim="800000"/>
                      <a:headEnd/>
                      <a:tailEnd/>
                    </a:ln>
                  </pic:spPr>
                </pic:pic>
              </a:graphicData>
            </a:graphic>
          </wp:inline>
        </w:drawing>
      </w:r>
    </w:p>
    <w:p w:rsidR="00ED2382" w:rsidRDefault="00ED2382" w:rsidP="00ED2382">
      <w:r w:rsidRPr="00ED2382">
        <w:rPr>
          <w:noProof/>
          <w:lang w:val="fr-FR" w:eastAsia="fr-FR"/>
        </w:rPr>
        <w:lastRenderedPageBreak/>
        <w:drawing>
          <wp:inline distT="0" distB="0" distL="0" distR="0">
            <wp:extent cx="1669048" cy="157143"/>
            <wp:effectExtent l="19050" t="0" r="7352"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a:stretch>
                      <a:fillRect/>
                    </a:stretch>
                  </pic:blipFill>
                  <pic:spPr bwMode="auto">
                    <a:xfrm>
                      <a:off x="0" y="0"/>
                      <a:ext cx="1669048" cy="157143"/>
                    </a:xfrm>
                    <a:prstGeom prst="rect">
                      <a:avLst/>
                    </a:prstGeom>
                    <a:noFill/>
                    <a:ln w="9525">
                      <a:noFill/>
                      <a:miter lim="800000"/>
                      <a:headEnd/>
                      <a:tailEnd/>
                    </a:ln>
                  </pic:spPr>
                </pic:pic>
              </a:graphicData>
            </a:graphic>
          </wp:inline>
        </w:drawing>
      </w:r>
    </w:p>
    <w:p w:rsidR="00AC46CD" w:rsidRDefault="00AC46CD" w:rsidP="00AC46CD">
      <w:r w:rsidRPr="00AC46CD">
        <w:rPr>
          <w:highlight w:val="yellow"/>
        </w:rPr>
        <w:t>The output CVS file format is TO BE DEFINED</w:t>
      </w:r>
      <w:r>
        <w:t>.</w:t>
      </w:r>
    </w:p>
    <w:p w:rsidR="00AC46CD" w:rsidRPr="00ED2382" w:rsidRDefault="00AC46CD" w:rsidP="00ED2382"/>
    <w:p w:rsidR="002D730F" w:rsidRPr="00121D57" w:rsidRDefault="002D730F" w:rsidP="002D730F">
      <w:pPr>
        <w:pStyle w:val="Titre5"/>
      </w:pPr>
      <w:bookmarkStart w:id="222" w:name="_Ref356370115"/>
      <w:bookmarkStart w:id="223" w:name="_Ref356370121"/>
      <w:bookmarkStart w:id="224" w:name="_Ref356370123"/>
      <w:bookmarkStart w:id="225" w:name="_Toc365552568"/>
      <w:r w:rsidRPr="00121D57">
        <w:t>EI_MIS_ADM_</w:t>
      </w:r>
      <w:r>
        <w:t>IMPORT</w:t>
      </w:r>
      <w:r w:rsidRPr="00121D57">
        <w:t>_USERS</w:t>
      </w:r>
      <w:bookmarkEnd w:id="222"/>
      <w:bookmarkEnd w:id="223"/>
      <w:bookmarkEnd w:id="224"/>
      <w:bookmarkEnd w:id="225"/>
    </w:p>
    <w:p w:rsidR="00E81183" w:rsidRDefault="00E81183" w:rsidP="00E81183">
      <w:pPr>
        <w:rPr>
          <w:lang w:val="en-US"/>
        </w:rPr>
      </w:pPr>
      <w:r>
        <w:rPr>
          <w:lang w:val="en-US"/>
        </w:rPr>
        <w:t>This interface allows importing</w:t>
      </w:r>
      <w:r w:rsidR="00BE61E8">
        <w:rPr>
          <w:lang w:val="en-US"/>
        </w:rPr>
        <w:t xml:space="preserve"> </w:t>
      </w:r>
      <w:r>
        <w:rPr>
          <w:lang w:val="en-US"/>
        </w:rPr>
        <w:t>user</w:t>
      </w:r>
      <w:r w:rsidR="00BE61E8">
        <w:rPr>
          <w:lang w:val="en-US"/>
        </w:rPr>
        <w:t>s</w:t>
      </w:r>
      <w:r>
        <w:rPr>
          <w:lang w:val="en-US"/>
        </w:rPr>
        <w:t xml:space="preserve"> </w:t>
      </w:r>
      <w:r w:rsidR="00BE61E8">
        <w:rPr>
          <w:lang w:val="en-US"/>
        </w:rPr>
        <w:t xml:space="preserve">to MyOcean database (LDAP+PostgreSQL) </w:t>
      </w:r>
      <w:r>
        <w:rPr>
          <w:lang w:val="en-US"/>
        </w:rPr>
        <w:t xml:space="preserve">from an input </w:t>
      </w:r>
      <w:r w:rsidRPr="00ED2382">
        <w:rPr>
          <w:highlight w:val="yellow"/>
          <w:lang w:val="en-US"/>
        </w:rPr>
        <w:t xml:space="preserve">CSV file </w:t>
      </w:r>
      <w:proofErr w:type="gramStart"/>
      <w:r>
        <w:rPr>
          <w:highlight w:val="yellow"/>
          <w:lang w:val="en-US"/>
        </w:rPr>
        <w:t>or ???</w:t>
      </w:r>
      <w:proofErr w:type="gramEnd"/>
      <w:r>
        <w:rPr>
          <w:highlight w:val="yellow"/>
          <w:lang w:val="en-US"/>
        </w:rPr>
        <w:t xml:space="preserve"> </w:t>
      </w:r>
      <w:r w:rsidRPr="00ED2382">
        <w:rPr>
          <w:highlight w:val="yellow"/>
          <w:lang w:val="en-US"/>
        </w:rPr>
        <w:t>(</w:t>
      </w:r>
      <w:r>
        <w:rPr>
          <w:highlight w:val="yellow"/>
          <w:lang w:val="en-US"/>
        </w:rPr>
        <w:t>TO</w:t>
      </w:r>
      <w:r w:rsidR="00BE61E8">
        <w:rPr>
          <w:highlight w:val="yellow"/>
          <w:lang w:val="en-US"/>
        </w:rPr>
        <w:t xml:space="preserve"> </w:t>
      </w:r>
      <w:r>
        <w:rPr>
          <w:highlight w:val="yellow"/>
          <w:lang w:val="en-US"/>
        </w:rPr>
        <w:t>BE DEFINED</w:t>
      </w:r>
      <w:r w:rsidRPr="00ED2382">
        <w:rPr>
          <w:highlight w:val="yellow"/>
          <w:lang w:val="en-US"/>
        </w:rPr>
        <w:t>)</w:t>
      </w:r>
      <w:r>
        <w:rPr>
          <w:lang w:val="en-US"/>
        </w:rPr>
        <w:t>.</w:t>
      </w:r>
    </w:p>
    <w:p w:rsidR="00E81183" w:rsidRDefault="00E81183" w:rsidP="00E81183">
      <w:r w:rsidRPr="00B32DB7">
        <w:t>The interface is a web</w:t>
      </w:r>
      <w:r>
        <w:t xml:space="preserve"> GUI</w:t>
      </w:r>
      <w:r w:rsidRPr="00B32DB7">
        <w:t xml:space="preserve"> using the HTTP protocol </w:t>
      </w:r>
      <w:r>
        <w:t xml:space="preserve">and </w:t>
      </w:r>
      <w:r w:rsidRPr="00B32DB7">
        <w:t>secured with the CAS authentication</w:t>
      </w:r>
      <w:r>
        <w:t xml:space="preserve"> (manager/administrator access).</w:t>
      </w:r>
    </w:p>
    <w:p w:rsidR="002D730F" w:rsidRDefault="00E81183" w:rsidP="00AD02CD">
      <w:r>
        <w:t>The input file must contains at least the mandatory user data: login, password (</w:t>
      </w:r>
      <w:r w:rsidRPr="00E81183">
        <w:rPr>
          <w:highlight w:val="yellow"/>
        </w:rPr>
        <w:t xml:space="preserve">encrypted or </w:t>
      </w:r>
      <w:proofErr w:type="gramStart"/>
      <w:r w:rsidRPr="00E81183">
        <w:rPr>
          <w:highlight w:val="yellow"/>
        </w:rPr>
        <w:t>not ???</w:t>
      </w:r>
      <w:proofErr w:type="gramEnd"/>
      <w:r>
        <w:t>), status, last name, first name, country, email.</w:t>
      </w:r>
    </w:p>
    <w:p w:rsidR="008E70AA" w:rsidRDefault="008E70AA" w:rsidP="008E70AA">
      <w:r>
        <w:t>If the user’s profile is filled, it must exists (must be declared) in the MyOcean available profiles (</w:t>
      </w:r>
      <w:r w:rsidRPr="00935774">
        <w:rPr>
          <w:highlight w:val="yellow"/>
        </w:rPr>
        <w:t xml:space="preserve">or </w:t>
      </w:r>
      <w:r w:rsidRPr="00935774">
        <w:rPr>
          <w:rStyle w:val="hps"/>
          <w:highlight w:val="yellow"/>
        </w:rPr>
        <w:t>should</w:t>
      </w:r>
      <w:r w:rsidRPr="00935774">
        <w:rPr>
          <w:highlight w:val="yellow"/>
        </w:rPr>
        <w:t xml:space="preserve"> </w:t>
      </w:r>
      <w:r w:rsidRPr="00935774">
        <w:rPr>
          <w:rStyle w:val="hps"/>
          <w:highlight w:val="yellow"/>
        </w:rPr>
        <w:t>the import</w:t>
      </w:r>
      <w:r w:rsidRPr="00935774">
        <w:rPr>
          <w:highlight w:val="yellow"/>
        </w:rPr>
        <w:t xml:space="preserve"> </w:t>
      </w:r>
      <w:r w:rsidRPr="00935774">
        <w:rPr>
          <w:rStyle w:val="hps"/>
          <w:highlight w:val="yellow"/>
        </w:rPr>
        <w:t xml:space="preserve">process automatically create it in </w:t>
      </w:r>
      <w:r w:rsidR="00935774" w:rsidRPr="00935774">
        <w:rPr>
          <w:rStyle w:val="hps"/>
          <w:highlight w:val="yellow"/>
        </w:rPr>
        <w:t>MyOcean?</w:t>
      </w:r>
      <w:r>
        <w:rPr>
          <w:rStyle w:val="hps"/>
        </w:rPr>
        <w:t>)</w:t>
      </w:r>
      <w:r>
        <w:t>.</w:t>
      </w:r>
    </w:p>
    <w:p w:rsidR="008E70AA" w:rsidRDefault="008E70AA" w:rsidP="00AD02CD"/>
    <w:p w:rsidR="00BE61E8" w:rsidRDefault="00BE61E8" w:rsidP="00BE61E8">
      <w:pPr>
        <w:pStyle w:val="Titre5"/>
      </w:pPr>
      <w:bookmarkStart w:id="226" w:name="_Toc365552569"/>
      <w:r w:rsidRPr="00121D57">
        <w:t>EI_MIS_</w:t>
      </w:r>
      <w:r>
        <w:t>CRM</w:t>
      </w:r>
      <w:r w:rsidRPr="00121D57">
        <w:t>_</w:t>
      </w:r>
      <w:r>
        <w:t>EXPORT</w:t>
      </w:r>
      <w:r w:rsidRPr="00121D57">
        <w:t>_USERS</w:t>
      </w:r>
      <w:bookmarkEnd w:id="226"/>
    </w:p>
    <w:p w:rsidR="00BE61E8" w:rsidRDefault="00BE61E8" w:rsidP="00BE61E8">
      <w:pPr>
        <w:rPr>
          <w:lang w:val="en-US"/>
        </w:rPr>
      </w:pPr>
      <w:r>
        <w:rPr>
          <w:lang w:val="en-US"/>
        </w:rPr>
        <w:t xml:space="preserve">This interface allows exporting users from MyOcean CRM as a </w:t>
      </w:r>
      <w:r w:rsidRPr="00ED2382">
        <w:rPr>
          <w:highlight w:val="yellow"/>
          <w:lang w:val="en-US"/>
        </w:rPr>
        <w:t xml:space="preserve">CSV file </w:t>
      </w:r>
      <w:proofErr w:type="gramStart"/>
      <w:r>
        <w:rPr>
          <w:highlight w:val="yellow"/>
          <w:lang w:val="en-US"/>
        </w:rPr>
        <w:t>or ???</w:t>
      </w:r>
      <w:proofErr w:type="gramEnd"/>
      <w:r>
        <w:rPr>
          <w:highlight w:val="yellow"/>
          <w:lang w:val="en-US"/>
        </w:rPr>
        <w:t xml:space="preserve"> </w:t>
      </w:r>
      <w:r w:rsidRPr="00ED2382">
        <w:rPr>
          <w:highlight w:val="yellow"/>
          <w:lang w:val="en-US"/>
        </w:rPr>
        <w:t>(</w:t>
      </w:r>
      <w:r>
        <w:rPr>
          <w:highlight w:val="yellow"/>
          <w:lang w:val="en-US"/>
        </w:rPr>
        <w:t>TO BE DEFINED</w:t>
      </w:r>
      <w:r w:rsidRPr="00ED2382">
        <w:rPr>
          <w:highlight w:val="yellow"/>
          <w:lang w:val="en-US"/>
        </w:rPr>
        <w:t>)</w:t>
      </w:r>
      <w:r>
        <w:rPr>
          <w:lang w:val="en-US"/>
        </w:rPr>
        <w:t>.</w:t>
      </w:r>
    </w:p>
    <w:p w:rsidR="00BE61E8" w:rsidRDefault="00BE61E8" w:rsidP="00AD02CD">
      <w:pPr>
        <w:rPr>
          <w:lang w:val="en-US"/>
        </w:rPr>
      </w:pPr>
      <w:r w:rsidRPr="00BE61E8">
        <w:rPr>
          <w:highlight w:val="yellow"/>
          <w:lang w:val="en-US"/>
        </w:rPr>
        <w:t>Exported fields must be defined.</w:t>
      </w:r>
    </w:p>
    <w:p w:rsidR="00BE61E8" w:rsidRDefault="00BE61E8" w:rsidP="00BE61E8">
      <w:pPr>
        <w:pStyle w:val="Titre5"/>
      </w:pPr>
      <w:bookmarkStart w:id="227" w:name="_Toc365552570"/>
      <w:r w:rsidRPr="00121D57">
        <w:t>EI_MIS_</w:t>
      </w:r>
      <w:r>
        <w:t>CRM</w:t>
      </w:r>
      <w:r w:rsidRPr="00121D57">
        <w:t>_</w:t>
      </w:r>
      <w:r>
        <w:t>IMPORT</w:t>
      </w:r>
      <w:r w:rsidRPr="00121D57">
        <w:t>_USERS</w:t>
      </w:r>
      <w:bookmarkEnd w:id="227"/>
    </w:p>
    <w:p w:rsidR="00BE61E8" w:rsidRDefault="00BE61E8" w:rsidP="00BE61E8">
      <w:pPr>
        <w:rPr>
          <w:lang w:val="en-US"/>
        </w:rPr>
      </w:pPr>
      <w:r>
        <w:rPr>
          <w:lang w:val="en-US"/>
        </w:rPr>
        <w:t xml:space="preserve">This interface allows importing users to MyOcean CRM from a </w:t>
      </w:r>
      <w:r w:rsidRPr="00ED2382">
        <w:rPr>
          <w:highlight w:val="yellow"/>
          <w:lang w:val="en-US"/>
        </w:rPr>
        <w:t xml:space="preserve">CSV file </w:t>
      </w:r>
      <w:proofErr w:type="gramStart"/>
      <w:r>
        <w:rPr>
          <w:highlight w:val="yellow"/>
          <w:lang w:val="en-US"/>
        </w:rPr>
        <w:t>or ???</w:t>
      </w:r>
      <w:proofErr w:type="gramEnd"/>
      <w:r>
        <w:rPr>
          <w:highlight w:val="yellow"/>
          <w:lang w:val="en-US"/>
        </w:rPr>
        <w:t xml:space="preserve"> </w:t>
      </w:r>
      <w:r w:rsidRPr="00ED2382">
        <w:rPr>
          <w:highlight w:val="yellow"/>
          <w:lang w:val="en-US"/>
        </w:rPr>
        <w:t>(</w:t>
      </w:r>
      <w:r>
        <w:rPr>
          <w:highlight w:val="yellow"/>
          <w:lang w:val="en-US"/>
        </w:rPr>
        <w:t>TO BE DEFINED</w:t>
      </w:r>
      <w:r w:rsidRPr="00ED2382">
        <w:rPr>
          <w:highlight w:val="yellow"/>
          <w:lang w:val="en-US"/>
        </w:rPr>
        <w:t>)</w:t>
      </w:r>
      <w:r>
        <w:rPr>
          <w:lang w:val="en-US"/>
        </w:rPr>
        <w:t>.</w:t>
      </w:r>
    </w:p>
    <w:p w:rsidR="00BE61E8" w:rsidRDefault="00BE61E8" w:rsidP="00BE61E8">
      <w:pPr>
        <w:rPr>
          <w:lang w:val="en-US"/>
        </w:rPr>
      </w:pPr>
      <w:r>
        <w:rPr>
          <w:highlight w:val="yellow"/>
          <w:lang w:val="en-US"/>
        </w:rPr>
        <w:t>Imported</w:t>
      </w:r>
      <w:r w:rsidRPr="00BE61E8">
        <w:rPr>
          <w:highlight w:val="yellow"/>
          <w:lang w:val="en-US"/>
        </w:rPr>
        <w:t xml:space="preserve"> fields must be defined.</w:t>
      </w:r>
    </w:p>
    <w:p w:rsidR="00B375B8" w:rsidRDefault="00B375B8" w:rsidP="00B375B8">
      <w:pPr>
        <w:pStyle w:val="Titre5"/>
        <w:rPr>
          <w:lang w:val="fr-FR"/>
        </w:rPr>
      </w:pPr>
      <w:bookmarkStart w:id="228" w:name="_Toc365552571"/>
      <w:r w:rsidRPr="00DE05CC">
        <w:rPr>
          <w:lang w:val="fr-FR"/>
        </w:rPr>
        <w:t>EI_MIS_</w:t>
      </w:r>
      <w:r>
        <w:rPr>
          <w:lang w:val="fr-FR"/>
        </w:rPr>
        <w:t>IS_CAPABILITIES</w:t>
      </w:r>
      <w:bookmarkEnd w:id="228"/>
    </w:p>
    <w:p w:rsidR="00B375B8" w:rsidRDefault="00B375B8" w:rsidP="00B375B8">
      <w:pPr>
        <w:rPr>
          <w:lang w:val="en-US"/>
        </w:rPr>
      </w:pPr>
      <w:r>
        <w:rPr>
          <w:lang w:val="en-US"/>
        </w:rPr>
        <w:t>This interface provides a list of the available web services (atoll-is).</w:t>
      </w:r>
    </w:p>
    <w:p w:rsidR="00B375B8" w:rsidRPr="00B32DB7" w:rsidRDefault="00B375B8" w:rsidP="00B375B8">
      <w:r>
        <w:t>The interface uses</w:t>
      </w:r>
      <w:r w:rsidRPr="00B32DB7">
        <w:t xml:space="preserve"> the HTTP protocol </w:t>
      </w:r>
      <w:r>
        <w:t xml:space="preserve">and </w:t>
      </w:r>
      <w:r w:rsidR="00327FCC">
        <w:t>CAS authentication</w:t>
      </w:r>
      <w:r>
        <w:t xml:space="preserve"> </w:t>
      </w:r>
    </w:p>
    <w:p w:rsidR="00B375B8" w:rsidRPr="00B32DB7" w:rsidRDefault="00B375B8" w:rsidP="00B375B8">
      <w:pPr>
        <w:pStyle w:val="Titre6"/>
        <w:rPr>
          <w:lang w:val="en-GB"/>
        </w:rPr>
      </w:pPr>
      <w:r>
        <w:rPr>
          <w:lang w:val="en-GB"/>
        </w:rPr>
        <w:t>Input</w:t>
      </w:r>
    </w:p>
    <w:p w:rsidR="00B375B8" w:rsidRDefault="00B375B8" w:rsidP="00B375B8">
      <w:r w:rsidRPr="00003440">
        <w:rPr>
          <w:color w:val="984806" w:themeColor="accent6" w:themeShade="80"/>
          <w:u w:val="single"/>
        </w:rPr>
        <w:t>URL</w:t>
      </w:r>
      <w:r>
        <w:t xml:space="preserve">: </w:t>
      </w:r>
      <w:r w:rsidRPr="00B32DB7">
        <w:t xml:space="preserve"> &lt;Atoll-IS URL&gt;/resources/</w:t>
      </w:r>
      <w:r>
        <w:t>services</w:t>
      </w:r>
    </w:p>
    <w:p w:rsidR="00B375B8" w:rsidRPr="00B32DB7" w:rsidRDefault="00B375B8" w:rsidP="00B375B8">
      <w:r w:rsidRPr="00003440">
        <w:rPr>
          <w:color w:val="984806" w:themeColor="accent6" w:themeShade="80"/>
          <w:u w:val="single"/>
        </w:rPr>
        <w:t>Method</w:t>
      </w:r>
      <w:r>
        <w:t>: HTTP GET</w:t>
      </w:r>
    </w:p>
    <w:p w:rsidR="00B375B8" w:rsidRDefault="00B375B8" w:rsidP="00B375B8">
      <w:pPr>
        <w:rPr>
          <w:lang w:val="en-US"/>
        </w:rPr>
      </w:pPr>
      <w:r w:rsidRPr="00003440">
        <w:rPr>
          <w:color w:val="984806" w:themeColor="accent6" w:themeShade="80"/>
          <w:u w:val="single"/>
          <w:lang w:val="en-US"/>
        </w:rPr>
        <w:lastRenderedPageBreak/>
        <w:t>Parameter</w:t>
      </w:r>
      <w:r>
        <w:rPr>
          <w:lang w:val="en-US"/>
        </w:rPr>
        <w:t xml:space="preserve">: </w:t>
      </w:r>
    </w:p>
    <w:p w:rsidR="00B375B8" w:rsidRDefault="00B375B8" w:rsidP="00B375B8">
      <w:pPr>
        <w:rPr>
          <w:lang w:val="en-US"/>
        </w:rPr>
      </w:pPr>
      <w:r w:rsidRPr="00274BCC">
        <w:rPr>
          <w:shd w:val="clear" w:color="auto" w:fill="FBD4B4" w:themeFill="accent6" w:themeFillTint="66"/>
          <w:lang w:val="en-US"/>
        </w:rPr>
        <w:t>_mimetype</w:t>
      </w:r>
      <w:r>
        <w:rPr>
          <w:lang w:val="en-US"/>
        </w:rPr>
        <w:t xml:space="preserve">: the response format (optional). </w:t>
      </w:r>
      <w:r w:rsidRPr="00B375B8">
        <w:rPr>
          <w:lang w:val="fr-FR"/>
        </w:rPr>
        <w:t xml:space="preserve">Available values: application/xml, application/json. </w:t>
      </w:r>
      <w:r>
        <w:rPr>
          <w:lang w:val="en-US"/>
        </w:rPr>
        <w:t>If the parameter is missing the response is in html format.</w:t>
      </w:r>
    </w:p>
    <w:p w:rsidR="00B375B8" w:rsidRPr="00B32DB7" w:rsidRDefault="00B375B8" w:rsidP="00B375B8">
      <w:pPr>
        <w:pStyle w:val="Titre6"/>
        <w:rPr>
          <w:lang w:val="en-GB"/>
        </w:rPr>
      </w:pPr>
      <w:r>
        <w:rPr>
          <w:lang w:val="en-GB"/>
        </w:rPr>
        <w:t>Output</w:t>
      </w:r>
    </w:p>
    <w:p w:rsidR="00B375B8" w:rsidRDefault="00B375B8" w:rsidP="00B375B8">
      <w:pPr>
        <w:rPr>
          <w:lang w:val="en-US"/>
        </w:rPr>
      </w:pPr>
      <w:r>
        <w:rPr>
          <w:lang w:val="en-US"/>
        </w:rPr>
        <w:t>The HTTP response returns the list of the web services. The format depends on the input _</w:t>
      </w:r>
      <w:r w:rsidRPr="00E434F1">
        <w:rPr>
          <w:lang w:val="en-US"/>
        </w:rPr>
        <w:t>mimetype</w:t>
      </w:r>
      <w:r w:rsidR="00CB1720">
        <w:rPr>
          <w:lang w:val="en-US"/>
        </w:rPr>
        <w:t xml:space="preserve"> </w:t>
      </w:r>
      <w:r>
        <w:rPr>
          <w:lang w:val="en-US"/>
        </w:rPr>
        <w:t>setting.</w:t>
      </w:r>
    </w:p>
    <w:p w:rsidR="00B375B8" w:rsidRDefault="00B375B8" w:rsidP="00B375B8">
      <w:pPr>
        <w:pStyle w:val="Titre5"/>
        <w:rPr>
          <w:lang w:val="fr-FR"/>
        </w:rPr>
      </w:pPr>
      <w:bookmarkStart w:id="229" w:name="_Toc365552572"/>
      <w:r w:rsidRPr="00DE05CC">
        <w:rPr>
          <w:lang w:val="fr-FR"/>
        </w:rPr>
        <w:t>EI_MIS_</w:t>
      </w:r>
      <w:r>
        <w:rPr>
          <w:lang w:val="fr-FR"/>
        </w:rPr>
        <w:t>IS_REGISTER_USER</w:t>
      </w:r>
      <w:bookmarkEnd w:id="229"/>
    </w:p>
    <w:p w:rsidR="00B375B8" w:rsidRDefault="00B375B8" w:rsidP="00B375B8">
      <w:pPr>
        <w:rPr>
          <w:lang w:val="en-US"/>
        </w:rPr>
      </w:pPr>
      <w:r>
        <w:rPr>
          <w:lang w:val="en-US"/>
        </w:rPr>
        <w:t>This interface allow</w:t>
      </w:r>
      <w:r w:rsidR="008A4BC7">
        <w:rPr>
          <w:lang w:val="en-US"/>
        </w:rPr>
        <w:t>s</w:t>
      </w:r>
      <w:r>
        <w:rPr>
          <w:lang w:val="en-US"/>
        </w:rPr>
        <w:t xml:space="preserve"> </w:t>
      </w:r>
      <w:r w:rsidR="00EE0549">
        <w:rPr>
          <w:lang w:val="en-US"/>
        </w:rPr>
        <w:t>registering</w:t>
      </w:r>
      <w:r>
        <w:rPr>
          <w:lang w:val="en-US"/>
        </w:rPr>
        <w:t xml:space="preserve"> a user in MyOcean (atoll-is</w:t>
      </w:r>
      <w:r w:rsidR="00274BCC">
        <w:rPr>
          <w:lang w:val="en-US"/>
        </w:rPr>
        <w:t xml:space="preserve"> </w:t>
      </w:r>
      <w:r w:rsidR="00274BCC" w:rsidRPr="00B32DB7">
        <w:t>web service</w:t>
      </w:r>
      <w:r>
        <w:rPr>
          <w:lang w:val="en-US"/>
        </w:rPr>
        <w:t>).</w:t>
      </w:r>
    </w:p>
    <w:p w:rsidR="00B375B8" w:rsidRDefault="00B375B8" w:rsidP="00B375B8">
      <w:r>
        <w:t>The interface uses</w:t>
      </w:r>
      <w:r w:rsidRPr="00B32DB7">
        <w:t xml:space="preserve"> the HTTP protocol </w:t>
      </w:r>
      <w:r>
        <w:t>and CAS authentication or HTTP Basic authentication access.</w:t>
      </w:r>
    </w:p>
    <w:p w:rsidR="00003440" w:rsidRDefault="00003440" w:rsidP="00B375B8">
      <w:r>
        <w:t xml:space="preserve">When a user is registered, his </w:t>
      </w:r>
      <w:r w:rsidRPr="00003440">
        <w:rPr>
          <w:u w:val="single"/>
        </w:rPr>
        <w:t>status</w:t>
      </w:r>
      <w:r>
        <w:t xml:space="preserve"> is PENDING and he has </w:t>
      </w:r>
      <w:r w:rsidRPr="00003440">
        <w:rPr>
          <w:u w:val="single"/>
        </w:rPr>
        <w:t>no profile</w:t>
      </w:r>
      <w:r>
        <w:t>.</w:t>
      </w:r>
    </w:p>
    <w:p w:rsidR="00003440" w:rsidRPr="00003440" w:rsidRDefault="00003440" w:rsidP="00B375B8">
      <w:r>
        <w:t>The user is created in the LDAP database and in the PostgreSQL database (Account)</w:t>
      </w:r>
    </w:p>
    <w:p w:rsidR="00B375B8" w:rsidRPr="00B32DB7" w:rsidRDefault="00B375B8" w:rsidP="00B375B8">
      <w:pPr>
        <w:pStyle w:val="Titre6"/>
        <w:rPr>
          <w:lang w:val="en-GB"/>
        </w:rPr>
      </w:pPr>
      <w:r>
        <w:rPr>
          <w:lang w:val="en-GB"/>
        </w:rPr>
        <w:t>Input</w:t>
      </w:r>
    </w:p>
    <w:p w:rsidR="00B375B8" w:rsidRDefault="00B375B8" w:rsidP="00B375B8">
      <w:r w:rsidRPr="00003440">
        <w:rPr>
          <w:color w:val="984806" w:themeColor="accent6" w:themeShade="80"/>
          <w:u w:val="single"/>
        </w:rPr>
        <w:t>URL</w:t>
      </w:r>
      <w:r>
        <w:t xml:space="preserve">: </w:t>
      </w:r>
      <w:r w:rsidRPr="00B32DB7">
        <w:t xml:space="preserve"> &lt;Atoll-IS URL&gt;/resources/</w:t>
      </w:r>
      <w:r w:rsidR="00274BCC">
        <w:t>user</w:t>
      </w:r>
    </w:p>
    <w:p w:rsidR="00B375B8" w:rsidRPr="00274BCC" w:rsidRDefault="00B375B8" w:rsidP="00B375B8">
      <w:pPr>
        <w:rPr>
          <w:lang w:val="en-US"/>
        </w:rPr>
      </w:pPr>
      <w:r w:rsidRPr="00003440">
        <w:rPr>
          <w:color w:val="984806" w:themeColor="accent6" w:themeShade="80"/>
          <w:u w:val="single"/>
        </w:rPr>
        <w:t>Method</w:t>
      </w:r>
      <w:r>
        <w:t xml:space="preserve">: HTTP </w:t>
      </w:r>
      <w:r w:rsidR="00274BCC">
        <w:t xml:space="preserve">POST as </w:t>
      </w:r>
      <w:r w:rsidR="00274BCC" w:rsidRPr="00274BCC">
        <w:t>multipart/form-data</w:t>
      </w:r>
    </w:p>
    <w:p w:rsidR="00B375B8" w:rsidRPr="00003440" w:rsidRDefault="00B375B8" w:rsidP="00B375B8">
      <w:pPr>
        <w:rPr>
          <w:color w:val="984806" w:themeColor="accent6" w:themeShade="80"/>
          <w:lang w:val="en-US"/>
        </w:rPr>
      </w:pPr>
      <w:r w:rsidRPr="00003440">
        <w:rPr>
          <w:color w:val="984806" w:themeColor="accent6" w:themeShade="80"/>
          <w:u w:val="single"/>
          <w:lang w:val="en-US"/>
        </w:rPr>
        <w:t>Parameter</w:t>
      </w:r>
      <w:r w:rsidR="00274BCC" w:rsidRPr="00003440">
        <w:rPr>
          <w:color w:val="984806" w:themeColor="accent6" w:themeShade="80"/>
          <w:u w:val="single"/>
          <w:lang w:val="en-US"/>
        </w:rPr>
        <w:t>s</w:t>
      </w:r>
      <w:r w:rsidRPr="00003440">
        <w:rPr>
          <w:color w:val="984806" w:themeColor="accent6" w:themeShade="80"/>
          <w:lang w:val="en-US"/>
        </w:rPr>
        <w:t xml:space="preserve">: </w:t>
      </w:r>
    </w:p>
    <w:p w:rsidR="00274BCC" w:rsidRDefault="00274BCC" w:rsidP="00274BCC">
      <w:pPr>
        <w:rPr>
          <w:lang w:val="en-US"/>
        </w:rPr>
      </w:pPr>
      <w:proofErr w:type="gramStart"/>
      <w:r w:rsidRPr="00274BCC">
        <w:rPr>
          <w:shd w:val="clear" w:color="auto" w:fill="FBD4B4" w:themeFill="accent6" w:themeFillTint="66"/>
          <w:lang w:val="en-US"/>
        </w:rPr>
        <w:t>login</w:t>
      </w:r>
      <w:proofErr w:type="gramEnd"/>
      <w:r>
        <w:rPr>
          <w:lang w:val="en-US"/>
        </w:rPr>
        <w:t>: user login.</w:t>
      </w:r>
    </w:p>
    <w:p w:rsidR="00274BCC" w:rsidRDefault="00274BCC" w:rsidP="00274BCC">
      <w:pPr>
        <w:rPr>
          <w:lang w:val="en-US"/>
        </w:rPr>
      </w:pPr>
      <w:proofErr w:type="gramStart"/>
      <w:r>
        <w:rPr>
          <w:shd w:val="clear" w:color="auto" w:fill="FBD4B4" w:themeFill="accent6" w:themeFillTint="66"/>
          <w:lang w:val="en-US"/>
        </w:rPr>
        <w:t>password</w:t>
      </w:r>
      <w:proofErr w:type="gramEnd"/>
      <w:r>
        <w:rPr>
          <w:lang w:val="en-US"/>
        </w:rPr>
        <w:t>: user password (no encryption or SHA encrypted). The password is always stored in the LDAP database with SHA encryption.</w:t>
      </w:r>
      <w:r w:rsidR="00003440">
        <w:rPr>
          <w:lang w:val="en-US"/>
        </w:rPr>
        <w:t xml:space="preserve"> </w:t>
      </w:r>
      <w:commentRangeStart w:id="230"/>
      <w:r w:rsidR="00003440" w:rsidRPr="00003440">
        <w:rPr>
          <w:highlight w:val="yellow"/>
          <w:lang w:val="en-US"/>
        </w:rPr>
        <w:t>From MyOcean Web Portal, the password is</w:t>
      </w:r>
      <w:r w:rsidR="007F494D">
        <w:rPr>
          <w:highlight w:val="yellow"/>
          <w:lang w:val="en-US"/>
        </w:rPr>
        <w:t xml:space="preserve"> currently</w:t>
      </w:r>
      <w:r w:rsidR="00003440" w:rsidRPr="00003440">
        <w:rPr>
          <w:highlight w:val="yellow"/>
          <w:lang w:val="en-US"/>
        </w:rPr>
        <w:t xml:space="preserve"> never filled </w:t>
      </w:r>
      <w:r w:rsidR="007F494D">
        <w:rPr>
          <w:highlight w:val="yellow"/>
          <w:lang w:val="en-US"/>
        </w:rPr>
        <w:t>(V3). It has to be filled (V4) if the user chooses or resets the password himself</w:t>
      </w:r>
      <w:r w:rsidR="00FB3301">
        <w:rPr>
          <w:lang w:val="en-US"/>
        </w:rPr>
        <w:t xml:space="preserve">. </w:t>
      </w:r>
    </w:p>
    <w:p w:rsidR="00C546D1" w:rsidRDefault="00C546D1" w:rsidP="00FB3301">
      <w:pPr>
        <w:keepNext/>
        <w:keepLines/>
        <w:shd w:val="clear" w:color="auto" w:fill="F2F2F2" w:themeFill="background1" w:themeFillShade="F2"/>
        <w:rPr>
          <w:rStyle w:val="hps"/>
        </w:rPr>
      </w:pPr>
      <w:bookmarkStart w:id="231" w:name="ImportantNotesPwdEncryption"/>
      <w:r>
        <w:rPr>
          <w:rStyle w:val="hps"/>
          <w:u w:val="single"/>
        </w:rPr>
        <w:t>Important n</w:t>
      </w:r>
      <w:r w:rsidR="00FB3301">
        <w:rPr>
          <w:rStyle w:val="hps"/>
          <w:u w:val="single"/>
        </w:rPr>
        <w:t>otes</w:t>
      </w:r>
      <w:bookmarkEnd w:id="231"/>
      <w:r w:rsidR="00FB3301">
        <w:rPr>
          <w:rStyle w:val="hps"/>
        </w:rPr>
        <w:t xml:space="preserve">:  </w:t>
      </w:r>
    </w:p>
    <w:p w:rsidR="00FB3301" w:rsidRDefault="00C546D1" w:rsidP="0043036A">
      <w:pPr>
        <w:pStyle w:val="Paragraphedeliste"/>
        <w:keepNext/>
        <w:keepLines/>
        <w:numPr>
          <w:ilvl w:val="0"/>
          <w:numId w:val="25"/>
        </w:numPr>
        <w:shd w:val="clear" w:color="auto" w:fill="F2F2F2" w:themeFill="background1" w:themeFillShade="F2"/>
        <w:rPr>
          <w:rStyle w:val="hps"/>
        </w:rPr>
      </w:pPr>
      <w:r>
        <w:rPr>
          <w:lang w:val="en-US"/>
        </w:rPr>
        <w:t>Because the password is stored with SHA encryption, it is impossible to get the value of the password in plain text (no encryption). This is important because if the user has not filled (or changed) his password himself</w:t>
      </w:r>
      <w:r>
        <w:t xml:space="preserve">, you must </w:t>
      </w:r>
      <w:r>
        <w:rPr>
          <w:rStyle w:val="hps"/>
        </w:rPr>
        <w:t>be able to</w:t>
      </w:r>
      <w:r>
        <w:t xml:space="preserve"> </w:t>
      </w:r>
      <w:r>
        <w:rPr>
          <w:rStyle w:val="hps"/>
        </w:rPr>
        <w:t xml:space="preserve">transmit </w:t>
      </w:r>
      <w:r w:rsidR="00DA4FF3">
        <w:rPr>
          <w:rStyle w:val="hps"/>
        </w:rPr>
        <w:t xml:space="preserve">to the user </w:t>
      </w:r>
      <w:r>
        <w:rPr>
          <w:rStyle w:val="hps"/>
        </w:rPr>
        <w:t>the value</w:t>
      </w:r>
      <w:r>
        <w:t xml:space="preserve"> </w:t>
      </w:r>
      <w:r>
        <w:rPr>
          <w:rStyle w:val="hps"/>
        </w:rPr>
        <w:t>in</w:t>
      </w:r>
      <w:r>
        <w:rPr>
          <w:lang w:val="en-US"/>
        </w:rPr>
        <w:t xml:space="preserve"> plain text, and this, before, the password is encrypted and stored. Otherwise, anyone will be able to find the value of the password.</w:t>
      </w:r>
    </w:p>
    <w:p w:rsidR="00DA4FF3" w:rsidRPr="00DA4FF3" w:rsidRDefault="00C546D1" w:rsidP="0043036A">
      <w:pPr>
        <w:pStyle w:val="Paragraphedeliste"/>
        <w:numPr>
          <w:ilvl w:val="0"/>
          <w:numId w:val="25"/>
        </w:numPr>
        <w:shd w:val="clear" w:color="auto" w:fill="F2F2F2" w:themeFill="background1" w:themeFillShade="F2"/>
        <w:rPr>
          <w:rStyle w:val="hps"/>
          <w:lang w:val="en-US"/>
        </w:rPr>
      </w:pPr>
      <w:r>
        <w:rPr>
          <w:rStyle w:val="hps"/>
        </w:rPr>
        <w:t>Depending on whether the password is encrypted or not</w:t>
      </w:r>
      <w:r w:rsidR="00DA4FF3">
        <w:rPr>
          <w:rStyle w:val="hps"/>
        </w:rPr>
        <w:t>, the behaviour is:</w:t>
      </w:r>
    </w:p>
    <w:p w:rsidR="00DA4FF3" w:rsidRPr="00C546D1" w:rsidRDefault="00DA4FF3" w:rsidP="0043036A">
      <w:pPr>
        <w:pStyle w:val="Paragraphedeliste"/>
        <w:numPr>
          <w:ilvl w:val="1"/>
          <w:numId w:val="25"/>
        </w:numPr>
        <w:shd w:val="clear" w:color="auto" w:fill="F2F2F2" w:themeFill="background1" w:themeFillShade="F2"/>
        <w:rPr>
          <w:rStyle w:val="hps"/>
          <w:lang w:val="en-US"/>
        </w:rPr>
      </w:pPr>
      <w:r>
        <w:rPr>
          <w:rStyle w:val="hps"/>
        </w:rPr>
        <w:t xml:space="preserve">The password is not </w:t>
      </w:r>
      <w:r w:rsidRPr="00C546D1">
        <w:rPr>
          <w:lang w:val="en-US"/>
        </w:rPr>
        <w:t xml:space="preserve">encrypted: an email is sent to the user to </w:t>
      </w:r>
      <w:r>
        <w:rPr>
          <w:lang w:val="en-US"/>
        </w:rPr>
        <w:t>transmit the value of his password.</w:t>
      </w:r>
    </w:p>
    <w:p w:rsidR="00DA4FF3" w:rsidRDefault="00DA4FF3" w:rsidP="0043036A">
      <w:pPr>
        <w:pStyle w:val="Paragraphedeliste"/>
        <w:numPr>
          <w:ilvl w:val="1"/>
          <w:numId w:val="25"/>
        </w:numPr>
        <w:shd w:val="clear" w:color="auto" w:fill="F2F2F2" w:themeFill="background1" w:themeFillShade="F2"/>
        <w:rPr>
          <w:lang w:val="en-US"/>
        </w:rPr>
      </w:pPr>
      <w:r>
        <w:rPr>
          <w:rStyle w:val="hps"/>
        </w:rPr>
        <w:t xml:space="preserve">The password is </w:t>
      </w:r>
      <w:r w:rsidRPr="00C546D1">
        <w:rPr>
          <w:lang w:val="en-US"/>
        </w:rPr>
        <w:t xml:space="preserve">encrypted: </w:t>
      </w:r>
      <w:r>
        <w:rPr>
          <w:lang w:val="en-US"/>
        </w:rPr>
        <w:t>no</w:t>
      </w:r>
      <w:r w:rsidRPr="00C546D1">
        <w:rPr>
          <w:lang w:val="en-US"/>
        </w:rPr>
        <w:t xml:space="preserve"> email is sent to the user</w:t>
      </w:r>
      <w:r>
        <w:rPr>
          <w:lang w:val="en-US"/>
        </w:rPr>
        <w:t xml:space="preserve">. </w:t>
      </w:r>
    </w:p>
    <w:p w:rsidR="00DA4FF3" w:rsidRPr="00C546D1" w:rsidRDefault="00DA4FF3" w:rsidP="0043036A">
      <w:pPr>
        <w:pStyle w:val="Paragraphedeliste"/>
        <w:numPr>
          <w:ilvl w:val="0"/>
          <w:numId w:val="25"/>
        </w:numPr>
        <w:shd w:val="clear" w:color="auto" w:fill="F2F2F2" w:themeFill="background1" w:themeFillShade="F2"/>
        <w:rPr>
          <w:rStyle w:val="hps"/>
          <w:lang w:val="en-US"/>
        </w:rPr>
      </w:pPr>
      <w:r>
        <w:rPr>
          <w:rStyle w:val="hps"/>
        </w:rPr>
        <w:lastRenderedPageBreak/>
        <w:t>Applications that use</w:t>
      </w:r>
      <w:r>
        <w:t xml:space="preserve"> </w:t>
      </w:r>
      <w:r>
        <w:rPr>
          <w:rStyle w:val="hps"/>
        </w:rPr>
        <w:t>this interface</w:t>
      </w:r>
      <w:r>
        <w:t xml:space="preserve"> </w:t>
      </w:r>
      <w:r>
        <w:rPr>
          <w:rStyle w:val="hps"/>
        </w:rPr>
        <w:t>must consider these notes and</w:t>
      </w:r>
      <w:r>
        <w:t xml:space="preserve"> </w:t>
      </w:r>
      <w:r w:rsidR="00D21639">
        <w:t xml:space="preserve">fill this interface with </w:t>
      </w:r>
      <w:proofErr w:type="gramStart"/>
      <w:r w:rsidR="00D21639">
        <w:t>a</w:t>
      </w:r>
      <w:proofErr w:type="gramEnd"/>
      <w:r w:rsidR="00D21639">
        <w:t xml:space="preserve"> </w:t>
      </w:r>
      <w:r>
        <w:rPr>
          <w:rStyle w:val="hps"/>
        </w:rPr>
        <w:t>encrypt</w:t>
      </w:r>
      <w:r w:rsidR="00D21639">
        <w:rPr>
          <w:rStyle w:val="hps"/>
        </w:rPr>
        <w:t>ed password</w:t>
      </w:r>
      <w:r>
        <w:t xml:space="preserve"> </w:t>
      </w:r>
      <w:r>
        <w:rPr>
          <w:rStyle w:val="hps"/>
        </w:rPr>
        <w:t>or not</w:t>
      </w:r>
      <w:r>
        <w:t xml:space="preserve"> </w:t>
      </w:r>
      <w:r w:rsidR="00D21639">
        <w:t xml:space="preserve">depending on whether they want an </w:t>
      </w:r>
      <w:r>
        <w:rPr>
          <w:rStyle w:val="hps"/>
        </w:rPr>
        <w:t>email</w:t>
      </w:r>
      <w:r>
        <w:t xml:space="preserve"> </w:t>
      </w:r>
      <w:r>
        <w:rPr>
          <w:rStyle w:val="hps"/>
        </w:rPr>
        <w:t>to</w:t>
      </w:r>
      <w:r>
        <w:t xml:space="preserve"> </w:t>
      </w:r>
      <w:r>
        <w:rPr>
          <w:rStyle w:val="hps"/>
        </w:rPr>
        <w:t>be</w:t>
      </w:r>
      <w:r>
        <w:t xml:space="preserve"> </w:t>
      </w:r>
      <w:r w:rsidR="00D21639">
        <w:rPr>
          <w:rStyle w:val="hps"/>
        </w:rPr>
        <w:t xml:space="preserve">sent or not. </w:t>
      </w:r>
    </w:p>
    <w:commentRangeEnd w:id="230"/>
    <w:p w:rsidR="00FB3301" w:rsidRDefault="00A26884" w:rsidP="00274BCC">
      <w:pPr>
        <w:rPr>
          <w:lang w:val="en-US"/>
        </w:rPr>
      </w:pPr>
      <w:r>
        <w:rPr>
          <w:rStyle w:val="Marquedecommentaire"/>
          <w:rFonts w:eastAsia="Times New Roman"/>
        </w:rPr>
        <w:commentReference w:id="230"/>
      </w:r>
    </w:p>
    <w:p w:rsidR="00274BCC" w:rsidRDefault="00274BCC" w:rsidP="00274BCC">
      <w:pPr>
        <w:rPr>
          <w:lang w:val="en-US"/>
        </w:rPr>
      </w:pPr>
      <w:proofErr w:type="gramStart"/>
      <w:r>
        <w:rPr>
          <w:shd w:val="clear" w:color="auto" w:fill="FBD4B4" w:themeFill="accent6" w:themeFillTint="66"/>
          <w:lang w:val="en-US"/>
        </w:rPr>
        <w:t>address</w:t>
      </w:r>
      <w:proofErr w:type="gramEnd"/>
      <w:r>
        <w:rPr>
          <w:lang w:val="en-US"/>
        </w:rPr>
        <w:t>: user address.</w:t>
      </w:r>
    </w:p>
    <w:p w:rsidR="00274BCC" w:rsidRDefault="00274BCC" w:rsidP="00274BCC">
      <w:pPr>
        <w:rPr>
          <w:lang w:val="en-US"/>
        </w:rPr>
      </w:pPr>
      <w:proofErr w:type="gramStart"/>
      <w:r>
        <w:rPr>
          <w:shd w:val="clear" w:color="auto" w:fill="FBD4B4" w:themeFill="accent6" w:themeFillTint="66"/>
          <w:lang w:val="en-US"/>
        </w:rPr>
        <w:t>city</w:t>
      </w:r>
      <w:proofErr w:type="gramEnd"/>
      <w:r>
        <w:rPr>
          <w:lang w:val="en-US"/>
        </w:rPr>
        <w:t>: user city.</w:t>
      </w:r>
    </w:p>
    <w:p w:rsidR="00274BCC" w:rsidRDefault="00274BCC" w:rsidP="00274BCC">
      <w:pPr>
        <w:rPr>
          <w:lang w:val="en-US"/>
        </w:rPr>
      </w:pPr>
      <w:proofErr w:type="gramStart"/>
      <w:r>
        <w:rPr>
          <w:shd w:val="clear" w:color="auto" w:fill="FBD4B4" w:themeFill="accent6" w:themeFillTint="66"/>
          <w:lang w:val="en-US"/>
        </w:rPr>
        <w:t>company</w:t>
      </w:r>
      <w:proofErr w:type="gramEnd"/>
      <w:r>
        <w:rPr>
          <w:lang w:val="en-US"/>
        </w:rPr>
        <w:t>: user organisation.</w:t>
      </w:r>
    </w:p>
    <w:p w:rsidR="00274BCC" w:rsidRDefault="00274BCC" w:rsidP="00274BCC">
      <w:pPr>
        <w:rPr>
          <w:lang w:val="en-US"/>
        </w:rPr>
      </w:pPr>
      <w:proofErr w:type="gramStart"/>
      <w:r>
        <w:rPr>
          <w:shd w:val="clear" w:color="auto" w:fill="FBD4B4" w:themeFill="accent6" w:themeFillTint="66"/>
          <w:lang w:val="en-US"/>
        </w:rPr>
        <w:t>country</w:t>
      </w:r>
      <w:proofErr w:type="gramEnd"/>
      <w:r>
        <w:rPr>
          <w:lang w:val="en-US"/>
        </w:rPr>
        <w:t>: user country.</w:t>
      </w:r>
    </w:p>
    <w:p w:rsidR="00274BCC" w:rsidRDefault="00274BCC" w:rsidP="00274BCC">
      <w:pPr>
        <w:rPr>
          <w:lang w:val="en-US"/>
        </w:rPr>
      </w:pPr>
      <w:proofErr w:type="gramStart"/>
      <w:r>
        <w:rPr>
          <w:shd w:val="clear" w:color="auto" w:fill="FBD4B4" w:themeFill="accent6" w:themeFillTint="66"/>
          <w:lang w:val="en-US"/>
        </w:rPr>
        <w:t>email</w:t>
      </w:r>
      <w:proofErr w:type="gramEnd"/>
      <w:r>
        <w:rPr>
          <w:lang w:val="en-US"/>
        </w:rPr>
        <w:t>: user email address.</w:t>
      </w:r>
    </w:p>
    <w:p w:rsidR="00274BCC" w:rsidRDefault="00274BCC" w:rsidP="00274BCC">
      <w:pPr>
        <w:rPr>
          <w:lang w:val="en-US"/>
        </w:rPr>
      </w:pPr>
      <w:proofErr w:type="gramStart"/>
      <w:r>
        <w:rPr>
          <w:shd w:val="clear" w:color="auto" w:fill="FBD4B4" w:themeFill="accent6" w:themeFillTint="66"/>
          <w:lang w:val="en-US"/>
        </w:rPr>
        <w:t>phone</w:t>
      </w:r>
      <w:proofErr w:type="gramEnd"/>
      <w:r>
        <w:rPr>
          <w:lang w:val="en-US"/>
        </w:rPr>
        <w:t>: user phone number.</w:t>
      </w:r>
    </w:p>
    <w:p w:rsidR="00274BCC" w:rsidRPr="00EF1671" w:rsidRDefault="00274BCC" w:rsidP="00274BCC">
      <w:pPr>
        <w:rPr>
          <w:lang w:val="en-US"/>
        </w:rPr>
      </w:pPr>
      <w:proofErr w:type="gramStart"/>
      <w:r w:rsidRPr="00EF1671">
        <w:rPr>
          <w:shd w:val="clear" w:color="auto" w:fill="FBD4B4" w:themeFill="accent6" w:themeFillTint="66"/>
          <w:lang w:val="en-US"/>
        </w:rPr>
        <w:t>zip</w:t>
      </w:r>
      <w:proofErr w:type="gramEnd"/>
      <w:r w:rsidRPr="00EF1671">
        <w:rPr>
          <w:lang w:val="en-US"/>
        </w:rPr>
        <w:t>: user zip code.</w:t>
      </w:r>
    </w:p>
    <w:p w:rsidR="00274BCC" w:rsidRPr="00274BCC" w:rsidRDefault="00274BCC" w:rsidP="00274BCC">
      <w:pPr>
        <w:rPr>
          <w:lang w:val="en-US"/>
        </w:rPr>
      </w:pPr>
      <w:proofErr w:type="gramStart"/>
      <w:r w:rsidRPr="00274BCC">
        <w:rPr>
          <w:shd w:val="clear" w:color="auto" w:fill="FBD4B4" w:themeFill="accent6" w:themeFillTint="66"/>
          <w:lang w:val="en-US"/>
        </w:rPr>
        <w:t>lastname</w:t>
      </w:r>
      <w:proofErr w:type="gramEnd"/>
      <w:r w:rsidRPr="00274BCC">
        <w:rPr>
          <w:lang w:val="en-US"/>
        </w:rPr>
        <w:t>: user last name.</w:t>
      </w:r>
    </w:p>
    <w:p w:rsidR="00274BCC" w:rsidRPr="00274BCC" w:rsidRDefault="00274BCC" w:rsidP="00274BCC">
      <w:pPr>
        <w:rPr>
          <w:lang w:val="en-US"/>
        </w:rPr>
      </w:pPr>
      <w:proofErr w:type="gramStart"/>
      <w:r>
        <w:rPr>
          <w:shd w:val="clear" w:color="auto" w:fill="FBD4B4" w:themeFill="accent6" w:themeFillTint="66"/>
          <w:lang w:val="en-US"/>
        </w:rPr>
        <w:t>first</w:t>
      </w:r>
      <w:r w:rsidRPr="00274BCC">
        <w:rPr>
          <w:shd w:val="clear" w:color="auto" w:fill="FBD4B4" w:themeFill="accent6" w:themeFillTint="66"/>
          <w:lang w:val="en-US"/>
        </w:rPr>
        <w:t>name</w:t>
      </w:r>
      <w:proofErr w:type="gramEnd"/>
      <w:r w:rsidRPr="00274BCC">
        <w:rPr>
          <w:lang w:val="en-US"/>
        </w:rPr>
        <w:t xml:space="preserve">: user </w:t>
      </w:r>
      <w:r>
        <w:rPr>
          <w:lang w:val="en-US"/>
        </w:rPr>
        <w:t>first</w:t>
      </w:r>
      <w:r w:rsidRPr="00274BCC">
        <w:rPr>
          <w:lang w:val="en-US"/>
        </w:rPr>
        <w:t xml:space="preserve"> name.</w:t>
      </w:r>
    </w:p>
    <w:p w:rsidR="00CB1720" w:rsidRPr="00274BCC" w:rsidRDefault="00CB1720" w:rsidP="00CB1720">
      <w:pPr>
        <w:rPr>
          <w:lang w:val="en-US"/>
        </w:rPr>
      </w:pPr>
      <w:proofErr w:type="gramStart"/>
      <w:r>
        <w:rPr>
          <w:shd w:val="clear" w:color="auto" w:fill="FBD4B4" w:themeFill="accent6" w:themeFillTint="66"/>
          <w:lang w:val="en-US"/>
        </w:rPr>
        <w:t>comment</w:t>
      </w:r>
      <w:proofErr w:type="gramEnd"/>
      <w:r w:rsidRPr="00274BCC">
        <w:rPr>
          <w:lang w:val="en-US"/>
        </w:rPr>
        <w:t xml:space="preserve">: </w:t>
      </w:r>
      <w:r>
        <w:rPr>
          <w:lang w:val="en-US"/>
        </w:rPr>
        <w:t>comment about user.</w:t>
      </w:r>
    </w:p>
    <w:p w:rsidR="00274BCC" w:rsidRPr="00274BCC" w:rsidRDefault="00CB1720" w:rsidP="00B375B8">
      <w:pPr>
        <w:rPr>
          <w:lang w:val="en-US"/>
        </w:rPr>
      </w:pPr>
      <w:proofErr w:type="gramStart"/>
      <w:r>
        <w:rPr>
          <w:shd w:val="clear" w:color="auto" w:fill="FBD4B4" w:themeFill="accent6" w:themeFillTint="66"/>
          <w:lang w:val="en-US"/>
        </w:rPr>
        <w:t>extendedProperties</w:t>
      </w:r>
      <w:proofErr w:type="gramEnd"/>
      <w:r w:rsidRPr="00274BCC">
        <w:rPr>
          <w:lang w:val="en-US"/>
        </w:rPr>
        <w:t xml:space="preserve">: </w:t>
      </w:r>
      <w:r>
        <w:rPr>
          <w:lang w:val="en-US"/>
        </w:rPr>
        <w:t>user extended properties : extended</w:t>
      </w:r>
      <w:r w:rsidRPr="00CB1720">
        <w:rPr>
          <w:lang w:val="en-US"/>
        </w:rPr>
        <w:t xml:space="preserve"> properties have multiple values for the same key (Ex: moApplication, moProviding, etc)</w:t>
      </w:r>
      <w:r>
        <w:rPr>
          <w:lang w:val="en-US"/>
        </w:rPr>
        <w:t>. It</w:t>
      </w:r>
      <w:r w:rsidRPr="00CB1720">
        <w:rPr>
          <w:lang w:val="en-US"/>
        </w:rPr>
        <w:t xml:space="preserve"> </w:t>
      </w:r>
      <w:proofErr w:type="gramStart"/>
      <w:r w:rsidRPr="00CB1720">
        <w:rPr>
          <w:lang w:val="en-US"/>
        </w:rPr>
        <w:t>use</w:t>
      </w:r>
      <w:proofErr w:type="gramEnd"/>
      <w:r w:rsidRPr="00CB1720">
        <w:rPr>
          <w:lang w:val="en-US"/>
        </w:rPr>
        <w:t xml:space="preserve"> a multipart formdata mime format sending format request (anyway we should use this format to send the </w:t>
      </w:r>
      <w:r>
        <w:rPr>
          <w:lang w:val="en-US"/>
        </w:rPr>
        <w:t xml:space="preserve">SLA </w:t>
      </w:r>
      <w:r w:rsidRPr="00CB1720">
        <w:rPr>
          <w:lang w:val="en-US"/>
        </w:rPr>
        <w:t>pdf binary file).</w:t>
      </w:r>
    </w:p>
    <w:p w:rsidR="00B375B8" w:rsidRDefault="00B375B8" w:rsidP="00B375B8">
      <w:pPr>
        <w:rPr>
          <w:lang w:val="en-US"/>
        </w:rPr>
      </w:pPr>
      <w:r w:rsidRPr="00CB1720">
        <w:rPr>
          <w:shd w:val="clear" w:color="auto" w:fill="FBD4B4" w:themeFill="accent6" w:themeFillTint="66"/>
          <w:lang w:val="en-US"/>
        </w:rPr>
        <w:t>_mimetype</w:t>
      </w:r>
      <w:r>
        <w:rPr>
          <w:lang w:val="en-US"/>
        </w:rPr>
        <w:t>: the response format (optional)</w:t>
      </w:r>
      <w:r w:rsidR="00CB1720">
        <w:rPr>
          <w:lang w:val="en-US"/>
        </w:rPr>
        <w:t xml:space="preserve">. </w:t>
      </w:r>
      <w:r w:rsidRPr="00B375B8">
        <w:rPr>
          <w:lang w:val="fr-FR"/>
        </w:rPr>
        <w:t xml:space="preserve">Available values: application/xml, application/json. </w:t>
      </w:r>
      <w:r>
        <w:rPr>
          <w:lang w:val="en-US"/>
        </w:rPr>
        <w:t xml:space="preserve">If the parameter is missing the response is in </w:t>
      </w:r>
      <w:r w:rsidR="00CB1720">
        <w:rPr>
          <w:lang w:val="en-US"/>
        </w:rPr>
        <w:t>xml</w:t>
      </w:r>
      <w:r>
        <w:rPr>
          <w:lang w:val="en-US"/>
        </w:rPr>
        <w:t xml:space="preserve"> format.</w:t>
      </w:r>
    </w:p>
    <w:p w:rsidR="00B375B8" w:rsidRPr="00B32DB7" w:rsidRDefault="00B375B8" w:rsidP="00B375B8">
      <w:pPr>
        <w:pStyle w:val="Titre6"/>
        <w:rPr>
          <w:lang w:val="en-GB"/>
        </w:rPr>
      </w:pPr>
      <w:r>
        <w:rPr>
          <w:lang w:val="en-GB"/>
        </w:rPr>
        <w:t>Output</w:t>
      </w:r>
    </w:p>
    <w:p w:rsidR="00B375B8" w:rsidRDefault="00B375B8" w:rsidP="00B375B8">
      <w:pPr>
        <w:rPr>
          <w:lang w:val="en-US"/>
        </w:rPr>
      </w:pPr>
      <w:r>
        <w:rPr>
          <w:lang w:val="en-US"/>
        </w:rPr>
        <w:t xml:space="preserve">The HTTP response returns the </w:t>
      </w:r>
      <w:r w:rsidR="00CB1720">
        <w:rPr>
          <w:lang w:val="en-US"/>
        </w:rPr>
        <w:t>internal ID of the registered user</w:t>
      </w:r>
      <w:r>
        <w:rPr>
          <w:lang w:val="en-US"/>
        </w:rPr>
        <w:t>. The format depends on the input _</w:t>
      </w:r>
      <w:r w:rsidRPr="00E434F1">
        <w:rPr>
          <w:lang w:val="en-US"/>
        </w:rPr>
        <w:t>mimetype</w:t>
      </w:r>
      <w:r>
        <w:rPr>
          <w:lang w:val="en-US"/>
        </w:rPr>
        <w:t xml:space="preserve"> setting.</w:t>
      </w:r>
    </w:p>
    <w:p w:rsidR="00003440" w:rsidRPr="00003440" w:rsidRDefault="00003440" w:rsidP="00003440">
      <w:pPr>
        <w:pStyle w:val="Titre5"/>
      </w:pPr>
      <w:bookmarkStart w:id="232" w:name="_Toc365552573"/>
      <w:r w:rsidRPr="00003440">
        <w:t>EI_MIS_IS_CREATE_USER</w:t>
      </w:r>
      <w:bookmarkEnd w:id="232"/>
    </w:p>
    <w:p w:rsidR="00670978" w:rsidRDefault="00670978" w:rsidP="00670978">
      <w:pPr>
        <w:rPr>
          <w:lang w:val="en-US"/>
        </w:rPr>
      </w:pPr>
      <w:r>
        <w:rPr>
          <w:lang w:val="en-US"/>
        </w:rPr>
        <w:t xml:space="preserve">This interface allows </w:t>
      </w:r>
      <w:r w:rsidR="00BF71D1">
        <w:rPr>
          <w:lang w:val="en-US"/>
        </w:rPr>
        <w:t>creating</w:t>
      </w:r>
      <w:r>
        <w:rPr>
          <w:lang w:val="en-US"/>
        </w:rPr>
        <w:t xml:space="preserve"> a user in MyOcean (atoll-is </w:t>
      </w:r>
      <w:r w:rsidRPr="00B32DB7">
        <w:t>web service</w:t>
      </w:r>
      <w:r>
        <w:rPr>
          <w:lang w:val="en-US"/>
        </w:rPr>
        <w:t>).</w:t>
      </w:r>
    </w:p>
    <w:p w:rsidR="00670978" w:rsidRDefault="00670978" w:rsidP="00670978">
      <w:r>
        <w:t>The interface uses</w:t>
      </w:r>
      <w:r w:rsidRPr="00B32DB7">
        <w:t xml:space="preserve"> the HTTP protocol </w:t>
      </w:r>
      <w:r>
        <w:t>and CAS authentication or HTTP Basic authentication access.</w:t>
      </w:r>
    </w:p>
    <w:p w:rsidR="00670978" w:rsidRPr="00003440" w:rsidRDefault="00670978" w:rsidP="00670978">
      <w:r>
        <w:t>The user is created in the LDAP database and in the PostgreSQL database (account table)</w:t>
      </w:r>
    </w:p>
    <w:p w:rsidR="00003440" w:rsidRPr="00B32DB7" w:rsidRDefault="00003440" w:rsidP="00003440">
      <w:pPr>
        <w:pStyle w:val="Titre6"/>
        <w:rPr>
          <w:lang w:val="en-GB"/>
        </w:rPr>
      </w:pPr>
      <w:r>
        <w:rPr>
          <w:lang w:val="en-GB"/>
        </w:rPr>
        <w:t>Input</w:t>
      </w:r>
    </w:p>
    <w:p w:rsidR="00003440" w:rsidRDefault="00003440" w:rsidP="00003440">
      <w:r w:rsidRPr="00003440">
        <w:rPr>
          <w:color w:val="984806" w:themeColor="accent6" w:themeShade="80"/>
          <w:u w:val="single"/>
        </w:rPr>
        <w:t>URL</w:t>
      </w:r>
      <w:r>
        <w:t xml:space="preserve">: </w:t>
      </w:r>
      <w:r w:rsidRPr="00B32DB7">
        <w:t xml:space="preserve"> &lt;Atoll-IS URL&gt;/resources/</w:t>
      </w:r>
      <w:r>
        <w:t>user</w:t>
      </w:r>
      <w:r w:rsidR="00670978">
        <w:t>accounts</w:t>
      </w:r>
    </w:p>
    <w:p w:rsidR="00003440" w:rsidRPr="00670978" w:rsidRDefault="00003440" w:rsidP="00003440">
      <w:pPr>
        <w:rPr>
          <w:lang w:val="en-US"/>
        </w:rPr>
      </w:pPr>
      <w:r w:rsidRPr="00003440">
        <w:rPr>
          <w:color w:val="984806" w:themeColor="accent6" w:themeShade="80"/>
          <w:u w:val="single"/>
        </w:rPr>
        <w:lastRenderedPageBreak/>
        <w:t>Method</w:t>
      </w:r>
      <w:r>
        <w:t xml:space="preserve">: HTTP POST as </w:t>
      </w:r>
      <w:r w:rsidR="00670978" w:rsidRPr="00670978">
        <w:t>application/x-www-form-urlencoded</w:t>
      </w:r>
    </w:p>
    <w:p w:rsidR="00003440" w:rsidRPr="00003440" w:rsidRDefault="00003440" w:rsidP="00003440">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003440" w:rsidRDefault="00003440" w:rsidP="00003440">
      <w:pPr>
        <w:rPr>
          <w:lang w:val="en-US"/>
        </w:rPr>
      </w:pPr>
      <w:proofErr w:type="gramStart"/>
      <w:r w:rsidRPr="00274BCC">
        <w:rPr>
          <w:shd w:val="clear" w:color="auto" w:fill="FBD4B4" w:themeFill="accent6" w:themeFillTint="66"/>
          <w:lang w:val="en-US"/>
        </w:rPr>
        <w:t>login</w:t>
      </w:r>
      <w:proofErr w:type="gramEnd"/>
      <w:r>
        <w:rPr>
          <w:lang w:val="en-US"/>
        </w:rPr>
        <w:t>: user login.</w:t>
      </w:r>
    </w:p>
    <w:p w:rsidR="00003440" w:rsidRDefault="00003440" w:rsidP="00003440">
      <w:pPr>
        <w:rPr>
          <w:lang w:val="en-US"/>
        </w:rPr>
      </w:pPr>
      <w:proofErr w:type="gramStart"/>
      <w:r>
        <w:rPr>
          <w:shd w:val="clear" w:color="auto" w:fill="FBD4B4" w:themeFill="accent6" w:themeFillTint="66"/>
          <w:lang w:val="en-US"/>
        </w:rPr>
        <w:t>password</w:t>
      </w:r>
      <w:proofErr w:type="gramEnd"/>
      <w:r>
        <w:rPr>
          <w:lang w:val="en-US"/>
        </w:rPr>
        <w:t>: user password (no encryption or SHA encrypted). The password is always stored in the LDAP database with SHA encryption.</w:t>
      </w:r>
    </w:p>
    <w:p w:rsidR="00A26884" w:rsidRDefault="00A26884" w:rsidP="00003440">
      <w:pPr>
        <w:rPr>
          <w:lang w:val="en-US"/>
        </w:rPr>
      </w:pPr>
      <w:r>
        <w:rPr>
          <w:lang w:val="en-US"/>
        </w:rPr>
        <w:t>See also “</w:t>
      </w:r>
      <w:r w:rsidR="003E07B6">
        <w:rPr>
          <w:lang w:val="en-US"/>
        </w:rPr>
        <w:fldChar w:fldCharType="begin"/>
      </w:r>
      <w:r>
        <w:rPr>
          <w:lang w:val="en-US"/>
        </w:rPr>
        <w:instrText xml:space="preserve"> REF ImportantNotesPwdEncryption \h </w:instrText>
      </w:r>
      <w:r w:rsidR="003E07B6">
        <w:rPr>
          <w:lang w:val="en-US"/>
        </w:rPr>
      </w:r>
      <w:r w:rsidR="003E07B6">
        <w:rPr>
          <w:lang w:val="en-US"/>
        </w:rPr>
        <w:fldChar w:fldCharType="separate"/>
      </w:r>
      <w:r w:rsidR="00FE42B4">
        <w:rPr>
          <w:rStyle w:val="hps"/>
          <w:u w:val="single"/>
        </w:rPr>
        <w:t>Important notes</w:t>
      </w:r>
      <w:r w:rsidR="003E07B6">
        <w:rPr>
          <w:lang w:val="en-US"/>
        </w:rPr>
        <w:fldChar w:fldCharType="end"/>
      </w:r>
      <w:r>
        <w:rPr>
          <w:lang w:val="en-US"/>
        </w:rPr>
        <w:t xml:space="preserve">”, page </w:t>
      </w:r>
      <w:r w:rsidR="003E07B6">
        <w:rPr>
          <w:lang w:val="en-US"/>
        </w:rPr>
        <w:fldChar w:fldCharType="begin"/>
      </w:r>
      <w:r>
        <w:rPr>
          <w:lang w:val="en-US"/>
        </w:rPr>
        <w:instrText xml:space="preserve"> PAGEREF ImportantNotesPwdEncryption \h </w:instrText>
      </w:r>
      <w:r w:rsidR="003E07B6">
        <w:rPr>
          <w:lang w:val="en-US"/>
        </w:rPr>
      </w:r>
      <w:r w:rsidR="003E07B6">
        <w:rPr>
          <w:lang w:val="en-US"/>
        </w:rPr>
        <w:fldChar w:fldCharType="separate"/>
      </w:r>
      <w:ins w:id="233" w:author="dearith" w:date="2013-08-29T15:08:00Z">
        <w:r w:rsidR="00FE42B4">
          <w:rPr>
            <w:noProof/>
            <w:lang w:val="en-US"/>
          </w:rPr>
          <w:t>45</w:t>
        </w:r>
      </w:ins>
      <w:del w:id="234" w:author="dearith" w:date="2013-08-29T15:08:00Z">
        <w:r w:rsidR="00C82D1C" w:rsidDel="00FE42B4">
          <w:rPr>
            <w:noProof/>
            <w:lang w:val="en-US"/>
          </w:rPr>
          <w:delText>44</w:delText>
        </w:r>
      </w:del>
      <w:r w:rsidR="003E07B6">
        <w:rPr>
          <w:lang w:val="en-US"/>
        </w:rPr>
        <w:fldChar w:fldCharType="end"/>
      </w:r>
      <w:r>
        <w:rPr>
          <w:lang w:val="en-US"/>
        </w:rPr>
        <w:t>.</w:t>
      </w:r>
    </w:p>
    <w:p w:rsidR="00670978" w:rsidRDefault="00670978" w:rsidP="00670978">
      <w:pPr>
        <w:rPr>
          <w:lang w:val="en-US"/>
        </w:rPr>
      </w:pPr>
      <w:proofErr w:type="gramStart"/>
      <w:r>
        <w:rPr>
          <w:shd w:val="clear" w:color="auto" w:fill="FBD4B4" w:themeFill="accent6" w:themeFillTint="66"/>
          <w:lang w:val="en-US"/>
        </w:rPr>
        <w:t>startValidityDate</w:t>
      </w:r>
      <w:proofErr w:type="gramEnd"/>
      <w:r>
        <w:rPr>
          <w:lang w:val="en-US"/>
        </w:rPr>
        <w:t>: user start validity date.</w:t>
      </w:r>
    </w:p>
    <w:p w:rsidR="00670978" w:rsidRDefault="00670978" w:rsidP="00670978">
      <w:pPr>
        <w:rPr>
          <w:lang w:val="en-US"/>
        </w:rPr>
      </w:pPr>
      <w:proofErr w:type="gramStart"/>
      <w:r>
        <w:rPr>
          <w:shd w:val="clear" w:color="auto" w:fill="FBD4B4" w:themeFill="accent6" w:themeFillTint="66"/>
          <w:lang w:val="en-US"/>
        </w:rPr>
        <w:t>endValidityDate</w:t>
      </w:r>
      <w:proofErr w:type="gramEnd"/>
      <w:r>
        <w:rPr>
          <w:lang w:val="en-US"/>
        </w:rPr>
        <w:t>: user end validity date.</w:t>
      </w:r>
    </w:p>
    <w:p w:rsidR="00E15560" w:rsidRPr="00274BCC" w:rsidRDefault="00670978" w:rsidP="00E15560">
      <w:pPr>
        <w:rPr>
          <w:lang w:val="en-US"/>
        </w:rPr>
      </w:pPr>
      <w:proofErr w:type="gramStart"/>
      <w:r>
        <w:rPr>
          <w:shd w:val="clear" w:color="auto" w:fill="FBD4B4" w:themeFill="accent6" w:themeFillTint="66"/>
          <w:lang w:val="en-US"/>
        </w:rPr>
        <w:t>status</w:t>
      </w:r>
      <w:proofErr w:type="gramEnd"/>
      <w:r>
        <w:rPr>
          <w:lang w:val="en-US"/>
        </w:rPr>
        <w:t>: user status (PENDING, REGISTERING, ACTIVE, SUSPENDED, CLOSED). If not filled, default value is PENDING</w:t>
      </w:r>
      <w:r w:rsidR="00E15560">
        <w:rPr>
          <w:lang w:val="en-US"/>
        </w:rPr>
        <w:t xml:space="preserve">. </w:t>
      </w:r>
      <w:r w:rsidR="00E15560" w:rsidRPr="00E15560">
        <w:rPr>
          <w:b/>
          <w:highlight w:val="yellow"/>
          <w:lang w:val="en-US"/>
        </w:rPr>
        <w:t>Warning</w:t>
      </w:r>
      <w:r w:rsidR="00E15560" w:rsidRPr="00E15560">
        <w:rPr>
          <w:highlight w:val="yellow"/>
          <w:lang w:val="en-US"/>
        </w:rPr>
        <w:t xml:space="preserve"> updating LDAP database for the </w:t>
      </w:r>
      <w:r w:rsidR="00E15560">
        <w:rPr>
          <w:highlight w:val="yellow"/>
          <w:lang w:val="en-US"/>
        </w:rPr>
        <w:t>status</w:t>
      </w:r>
      <w:r w:rsidR="00E15560" w:rsidRPr="00E15560">
        <w:rPr>
          <w:highlight w:val="yellow"/>
          <w:lang w:val="en-US"/>
        </w:rPr>
        <w:t xml:space="preserve"> is not yet implemented.</w:t>
      </w:r>
    </w:p>
    <w:p w:rsidR="00670978" w:rsidRPr="00E15560" w:rsidRDefault="00670978" w:rsidP="00670978">
      <w:pPr>
        <w:rPr>
          <w:lang w:val="en-US"/>
        </w:rPr>
      </w:pPr>
    </w:p>
    <w:p w:rsidR="00003440" w:rsidRDefault="00003440" w:rsidP="00003440">
      <w:pPr>
        <w:rPr>
          <w:lang w:val="en-US"/>
        </w:rPr>
      </w:pPr>
      <w:proofErr w:type="gramStart"/>
      <w:r>
        <w:rPr>
          <w:shd w:val="clear" w:color="auto" w:fill="FBD4B4" w:themeFill="accent6" w:themeFillTint="66"/>
          <w:lang w:val="en-US"/>
        </w:rPr>
        <w:t>city</w:t>
      </w:r>
      <w:proofErr w:type="gramEnd"/>
      <w:r>
        <w:rPr>
          <w:lang w:val="en-US"/>
        </w:rPr>
        <w:t>: user city.</w:t>
      </w:r>
    </w:p>
    <w:p w:rsidR="00003440" w:rsidRDefault="00003440" w:rsidP="00003440">
      <w:pPr>
        <w:rPr>
          <w:lang w:val="en-US"/>
        </w:rPr>
      </w:pPr>
      <w:proofErr w:type="gramStart"/>
      <w:r>
        <w:rPr>
          <w:shd w:val="clear" w:color="auto" w:fill="FBD4B4" w:themeFill="accent6" w:themeFillTint="66"/>
          <w:lang w:val="en-US"/>
        </w:rPr>
        <w:t>company</w:t>
      </w:r>
      <w:proofErr w:type="gramEnd"/>
      <w:r>
        <w:rPr>
          <w:lang w:val="en-US"/>
        </w:rPr>
        <w:t>: user organisation.</w:t>
      </w:r>
    </w:p>
    <w:p w:rsidR="00003440" w:rsidRDefault="00003440" w:rsidP="00003440">
      <w:pPr>
        <w:rPr>
          <w:lang w:val="en-US"/>
        </w:rPr>
      </w:pPr>
      <w:proofErr w:type="gramStart"/>
      <w:r>
        <w:rPr>
          <w:shd w:val="clear" w:color="auto" w:fill="FBD4B4" w:themeFill="accent6" w:themeFillTint="66"/>
          <w:lang w:val="en-US"/>
        </w:rPr>
        <w:t>country</w:t>
      </w:r>
      <w:proofErr w:type="gramEnd"/>
      <w:r>
        <w:rPr>
          <w:lang w:val="en-US"/>
        </w:rPr>
        <w:t>: user country.</w:t>
      </w:r>
    </w:p>
    <w:p w:rsidR="00003440" w:rsidRDefault="00003440" w:rsidP="00003440">
      <w:pPr>
        <w:rPr>
          <w:lang w:val="en-US"/>
        </w:rPr>
      </w:pPr>
      <w:proofErr w:type="gramStart"/>
      <w:r>
        <w:rPr>
          <w:shd w:val="clear" w:color="auto" w:fill="FBD4B4" w:themeFill="accent6" w:themeFillTint="66"/>
          <w:lang w:val="en-US"/>
        </w:rPr>
        <w:t>email</w:t>
      </w:r>
      <w:proofErr w:type="gramEnd"/>
      <w:r>
        <w:rPr>
          <w:lang w:val="en-US"/>
        </w:rPr>
        <w:t>: user email address.</w:t>
      </w:r>
    </w:p>
    <w:p w:rsidR="00003440" w:rsidRDefault="00003440" w:rsidP="00003440">
      <w:pPr>
        <w:rPr>
          <w:lang w:val="en-US"/>
        </w:rPr>
      </w:pPr>
      <w:proofErr w:type="gramStart"/>
      <w:r>
        <w:rPr>
          <w:shd w:val="clear" w:color="auto" w:fill="FBD4B4" w:themeFill="accent6" w:themeFillTint="66"/>
          <w:lang w:val="en-US"/>
        </w:rPr>
        <w:t>phone</w:t>
      </w:r>
      <w:proofErr w:type="gramEnd"/>
      <w:r>
        <w:rPr>
          <w:lang w:val="en-US"/>
        </w:rPr>
        <w:t>: user phone number.</w:t>
      </w:r>
    </w:p>
    <w:p w:rsidR="00003440" w:rsidRPr="00003440" w:rsidRDefault="00003440" w:rsidP="00003440">
      <w:pPr>
        <w:rPr>
          <w:lang w:val="en-US"/>
        </w:rPr>
      </w:pPr>
      <w:proofErr w:type="gramStart"/>
      <w:r w:rsidRPr="00003440">
        <w:rPr>
          <w:shd w:val="clear" w:color="auto" w:fill="FBD4B4" w:themeFill="accent6" w:themeFillTint="66"/>
          <w:lang w:val="en-US"/>
        </w:rPr>
        <w:t>zip</w:t>
      </w:r>
      <w:proofErr w:type="gramEnd"/>
      <w:r w:rsidRPr="00003440">
        <w:rPr>
          <w:lang w:val="en-US"/>
        </w:rPr>
        <w:t>: user zip code.</w:t>
      </w:r>
    </w:p>
    <w:p w:rsidR="00003440" w:rsidRPr="00274BCC" w:rsidRDefault="00003440" w:rsidP="00003440">
      <w:pPr>
        <w:rPr>
          <w:lang w:val="en-US"/>
        </w:rPr>
      </w:pPr>
      <w:proofErr w:type="gramStart"/>
      <w:r w:rsidRPr="00274BCC">
        <w:rPr>
          <w:shd w:val="clear" w:color="auto" w:fill="FBD4B4" w:themeFill="accent6" w:themeFillTint="66"/>
          <w:lang w:val="en-US"/>
        </w:rPr>
        <w:t>lastname</w:t>
      </w:r>
      <w:proofErr w:type="gramEnd"/>
      <w:r w:rsidRPr="00274BCC">
        <w:rPr>
          <w:lang w:val="en-US"/>
        </w:rPr>
        <w:t>: user last name.</w:t>
      </w:r>
    </w:p>
    <w:p w:rsidR="00003440" w:rsidRPr="00274BCC" w:rsidRDefault="00003440" w:rsidP="00003440">
      <w:pPr>
        <w:rPr>
          <w:lang w:val="en-US"/>
        </w:rPr>
      </w:pPr>
      <w:proofErr w:type="gramStart"/>
      <w:r>
        <w:rPr>
          <w:shd w:val="clear" w:color="auto" w:fill="FBD4B4" w:themeFill="accent6" w:themeFillTint="66"/>
          <w:lang w:val="en-US"/>
        </w:rPr>
        <w:t>first</w:t>
      </w:r>
      <w:r w:rsidRPr="00274BCC">
        <w:rPr>
          <w:shd w:val="clear" w:color="auto" w:fill="FBD4B4" w:themeFill="accent6" w:themeFillTint="66"/>
          <w:lang w:val="en-US"/>
        </w:rPr>
        <w:t>name</w:t>
      </w:r>
      <w:proofErr w:type="gramEnd"/>
      <w:r w:rsidRPr="00274BCC">
        <w:rPr>
          <w:lang w:val="en-US"/>
        </w:rPr>
        <w:t xml:space="preserve">: user </w:t>
      </w:r>
      <w:r>
        <w:rPr>
          <w:lang w:val="en-US"/>
        </w:rPr>
        <w:t>first</w:t>
      </w:r>
      <w:r w:rsidRPr="00274BCC">
        <w:rPr>
          <w:lang w:val="en-US"/>
        </w:rPr>
        <w:t xml:space="preserve"> name.</w:t>
      </w:r>
    </w:p>
    <w:p w:rsidR="00670978" w:rsidRPr="00274BCC" w:rsidRDefault="00670978" w:rsidP="00670978">
      <w:pPr>
        <w:rPr>
          <w:lang w:val="en-US"/>
        </w:rPr>
      </w:pPr>
      <w:proofErr w:type="gramStart"/>
      <w:r>
        <w:rPr>
          <w:shd w:val="clear" w:color="auto" w:fill="FBD4B4" w:themeFill="accent6" w:themeFillTint="66"/>
          <w:lang w:val="en-US"/>
        </w:rPr>
        <w:t>comment</w:t>
      </w:r>
      <w:proofErr w:type="gramEnd"/>
      <w:r w:rsidRPr="00274BCC">
        <w:rPr>
          <w:lang w:val="en-US"/>
        </w:rPr>
        <w:t xml:space="preserve">: </w:t>
      </w:r>
      <w:r>
        <w:rPr>
          <w:lang w:val="en-US"/>
        </w:rPr>
        <w:t>comment about user.</w:t>
      </w:r>
    </w:p>
    <w:p w:rsidR="00670978" w:rsidRPr="00274BCC" w:rsidRDefault="00670978" w:rsidP="00670978">
      <w:pPr>
        <w:rPr>
          <w:lang w:val="en-US"/>
        </w:rPr>
      </w:pPr>
      <w:proofErr w:type="gramStart"/>
      <w:r>
        <w:rPr>
          <w:shd w:val="clear" w:color="auto" w:fill="FBD4B4" w:themeFill="accent6" w:themeFillTint="66"/>
          <w:lang w:val="en-US"/>
        </w:rPr>
        <w:t>profiles</w:t>
      </w:r>
      <w:proofErr w:type="gramEnd"/>
      <w:r w:rsidRPr="00274BCC">
        <w:rPr>
          <w:lang w:val="en-US"/>
        </w:rPr>
        <w:t xml:space="preserve">: </w:t>
      </w:r>
      <w:r>
        <w:rPr>
          <w:lang w:val="en-US"/>
        </w:rPr>
        <w:t>users profile(s) id as a list of numeric ids. Each id is a valid id corresponding to existing profile in the Po</w:t>
      </w:r>
      <w:r w:rsidR="0037793C">
        <w:rPr>
          <w:lang w:val="en-US"/>
        </w:rPr>
        <w:t>stgreSQL database (profile</w:t>
      </w:r>
      <w:r>
        <w:rPr>
          <w:lang w:val="en-US"/>
        </w:rPr>
        <w:t xml:space="preserve"> table).</w:t>
      </w:r>
      <w:r w:rsidR="00E15560">
        <w:rPr>
          <w:lang w:val="en-US"/>
        </w:rPr>
        <w:t xml:space="preserve"> </w:t>
      </w:r>
      <w:r w:rsidR="00E15560" w:rsidRPr="00E15560">
        <w:rPr>
          <w:b/>
          <w:highlight w:val="yellow"/>
          <w:lang w:val="en-US"/>
        </w:rPr>
        <w:t>Warning</w:t>
      </w:r>
      <w:r w:rsidR="00E15560" w:rsidRPr="00E15560">
        <w:rPr>
          <w:highlight w:val="yellow"/>
          <w:lang w:val="en-US"/>
        </w:rPr>
        <w:t xml:space="preserve"> updating LDAP database for the profiles is not yet implemented.</w:t>
      </w:r>
    </w:p>
    <w:p w:rsidR="00003440" w:rsidRPr="00274BCC" w:rsidRDefault="00003440" w:rsidP="00003440">
      <w:pPr>
        <w:rPr>
          <w:lang w:val="en-US"/>
        </w:rPr>
      </w:pPr>
      <w:proofErr w:type="gramStart"/>
      <w:r>
        <w:rPr>
          <w:shd w:val="clear" w:color="auto" w:fill="FBD4B4" w:themeFill="accent6" w:themeFillTint="66"/>
          <w:lang w:val="en-US"/>
        </w:rPr>
        <w:t>extendedProperties</w:t>
      </w:r>
      <w:proofErr w:type="gramEnd"/>
      <w:r w:rsidRPr="00274BCC">
        <w:rPr>
          <w:lang w:val="en-US"/>
        </w:rPr>
        <w:t xml:space="preserve">: </w:t>
      </w:r>
      <w:r>
        <w:rPr>
          <w:lang w:val="en-US"/>
        </w:rPr>
        <w:t>user extended properties : extended</w:t>
      </w:r>
      <w:r w:rsidRPr="00CB1720">
        <w:rPr>
          <w:lang w:val="en-US"/>
        </w:rPr>
        <w:t xml:space="preserve"> properties have multiple values for the same key (Ex: moApplication, moProviding, etc)</w:t>
      </w:r>
      <w:r>
        <w:rPr>
          <w:lang w:val="en-US"/>
        </w:rPr>
        <w:t>. It</w:t>
      </w:r>
      <w:r w:rsidRPr="00CB1720">
        <w:rPr>
          <w:lang w:val="en-US"/>
        </w:rPr>
        <w:t xml:space="preserve"> </w:t>
      </w:r>
      <w:proofErr w:type="gramStart"/>
      <w:r w:rsidRPr="00CB1720">
        <w:rPr>
          <w:lang w:val="en-US"/>
        </w:rPr>
        <w:t>use</w:t>
      </w:r>
      <w:proofErr w:type="gramEnd"/>
      <w:r w:rsidRPr="00CB1720">
        <w:rPr>
          <w:lang w:val="en-US"/>
        </w:rPr>
        <w:t xml:space="preserve"> a multipart formdata mime format sending format request (anyway we should use this format to send the </w:t>
      </w:r>
      <w:r>
        <w:rPr>
          <w:lang w:val="en-US"/>
        </w:rPr>
        <w:t xml:space="preserve">SLA </w:t>
      </w:r>
      <w:r w:rsidRPr="00CB1720">
        <w:rPr>
          <w:lang w:val="en-US"/>
        </w:rPr>
        <w:t>pdf binary file).</w:t>
      </w:r>
    </w:p>
    <w:p w:rsidR="00003440" w:rsidRDefault="00003440" w:rsidP="00003440">
      <w:pPr>
        <w:rPr>
          <w:lang w:val="en-US"/>
        </w:rPr>
      </w:pPr>
      <w:r w:rsidRPr="00CB1720">
        <w:rPr>
          <w:shd w:val="clear" w:color="auto" w:fill="FBD4B4" w:themeFill="accent6" w:themeFillTint="66"/>
          <w:lang w:val="en-US"/>
        </w:rPr>
        <w:t>_mimetype</w:t>
      </w:r>
      <w:r>
        <w:rPr>
          <w:lang w:val="en-US"/>
        </w:rPr>
        <w:t xml:space="preserve">: the response format (optional). </w:t>
      </w:r>
      <w:r w:rsidRPr="00B375B8">
        <w:rPr>
          <w:lang w:val="fr-FR"/>
        </w:rPr>
        <w:t xml:space="preserve">Available values: application/xml, application/json. </w:t>
      </w:r>
      <w:r>
        <w:rPr>
          <w:lang w:val="en-US"/>
        </w:rPr>
        <w:t>If the parameter is missing the response is in xml format.</w:t>
      </w:r>
    </w:p>
    <w:p w:rsidR="00003440" w:rsidRPr="00B32DB7" w:rsidRDefault="00003440" w:rsidP="00003440">
      <w:pPr>
        <w:pStyle w:val="Titre6"/>
        <w:rPr>
          <w:lang w:val="en-GB"/>
        </w:rPr>
      </w:pPr>
      <w:r>
        <w:rPr>
          <w:lang w:val="en-GB"/>
        </w:rPr>
        <w:lastRenderedPageBreak/>
        <w:t>Output</w:t>
      </w:r>
    </w:p>
    <w:p w:rsidR="00003440" w:rsidRDefault="00003440" w:rsidP="00003440">
      <w:pPr>
        <w:rPr>
          <w:lang w:val="en-US"/>
        </w:rPr>
      </w:pPr>
      <w:r>
        <w:rPr>
          <w:lang w:val="en-US"/>
        </w:rPr>
        <w:t xml:space="preserve">The HTTP response returns the internal ID of the </w:t>
      </w:r>
      <w:r w:rsidR="004F7952">
        <w:rPr>
          <w:lang w:val="en-US"/>
        </w:rPr>
        <w:t>created</w:t>
      </w:r>
      <w:r>
        <w:rPr>
          <w:lang w:val="en-US"/>
        </w:rPr>
        <w:t xml:space="preserve"> user. The format depends on the input _</w:t>
      </w:r>
      <w:r w:rsidRPr="00E434F1">
        <w:rPr>
          <w:lang w:val="en-US"/>
        </w:rPr>
        <w:t>mimetype</w:t>
      </w:r>
      <w:r>
        <w:rPr>
          <w:lang w:val="en-US"/>
        </w:rPr>
        <w:t xml:space="preserve"> setting.</w:t>
      </w:r>
    </w:p>
    <w:p w:rsidR="004F7952" w:rsidRPr="00003440" w:rsidRDefault="004F7952" w:rsidP="004F7952">
      <w:pPr>
        <w:pStyle w:val="Titre5"/>
      </w:pPr>
      <w:bookmarkStart w:id="235" w:name="_Toc365552574"/>
      <w:r w:rsidRPr="00003440">
        <w:t>EI_MIS_IS_</w:t>
      </w:r>
      <w:r>
        <w:t>UPDATE</w:t>
      </w:r>
      <w:r w:rsidRPr="00003440">
        <w:t>_USER</w:t>
      </w:r>
      <w:bookmarkEnd w:id="235"/>
    </w:p>
    <w:p w:rsidR="004F7952" w:rsidRDefault="004F7952" w:rsidP="004F7952">
      <w:pPr>
        <w:rPr>
          <w:lang w:val="en-US"/>
        </w:rPr>
      </w:pPr>
      <w:r>
        <w:rPr>
          <w:lang w:val="en-US"/>
        </w:rPr>
        <w:t xml:space="preserve">This interface allows updating a user in MyOcean (atoll-is </w:t>
      </w:r>
      <w:r w:rsidRPr="00B32DB7">
        <w:t>web service</w:t>
      </w:r>
      <w:r>
        <w:rPr>
          <w:lang w:val="en-US"/>
        </w:rPr>
        <w:t>).</w:t>
      </w:r>
    </w:p>
    <w:p w:rsidR="004F7952" w:rsidRDefault="004F7952" w:rsidP="004F7952">
      <w:r>
        <w:t>The interface uses</w:t>
      </w:r>
      <w:r w:rsidRPr="00B32DB7">
        <w:t xml:space="preserve"> the HTTP protocol </w:t>
      </w:r>
      <w:r>
        <w:t>and CAS authentication or HTTP Basic authentication access.</w:t>
      </w:r>
    </w:p>
    <w:p w:rsidR="004F7952" w:rsidRDefault="004F7952" w:rsidP="004F7952">
      <w:r>
        <w:t>The user is updated in the LDAP database and in the PostgreSQL database (account table)</w:t>
      </w:r>
    </w:p>
    <w:p w:rsidR="00A177B3" w:rsidRPr="00003440" w:rsidRDefault="00A177B3" w:rsidP="004F7952">
      <w:r>
        <w:t>Notice the login can’t be updated.</w:t>
      </w:r>
    </w:p>
    <w:p w:rsidR="004F7952" w:rsidRPr="00B32DB7" w:rsidRDefault="004F7952" w:rsidP="004F7952">
      <w:pPr>
        <w:pStyle w:val="Titre6"/>
        <w:rPr>
          <w:lang w:val="en-GB"/>
        </w:rPr>
      </w:pPr>
      <w:r>
        <w:rPr>
          <w:lang w:val="en-GB"/>
        </w:rPr>
        <w:t>Input</w:t>
      </w:r>
    </w:p>
    <w:p w:rsidR="004F7952" w:rsidRDefault="004F7952" w:rsidP="004F7952">
      <w:r w:rsidRPr="00003440">
        <w:rPr>
          <w:color w:val="984806" w:themeColor="accent6" w:themeShade="80"/>
          <w:u w:val="single"/>
        </w:rPr>
        <w:t>URL</w:t>
      </w:r>
      <w:r>
        <w:t xml:space="preserve">: </w:t>
      </w:r>
      <w:r w:rsidRPr="00B32DB7">
        <w:t xml:space="preserve"> &lt;Atoll-IS URL&gt;/resources/</w:t>
      </w:r>
      <w:r>
        <w:t>useraccounts</w:t>
      </w:r>
      <w:proofErr w:type="gramStart"/>
      <w:r w:rsidR="00A177B3">
        <w:t>/</w:t>
      </w:r>
      <w:r w:rsidR="00A177B3" w:rsidRPr="006C28CF">
        <w:rPr>
          <w:i/>
        </w:rPr>
        <w:t>{</w:t>
      </w:r>
      <w:proofErr w:type="gramEnd"/>
      <w:r w:rsidR="00A177B3" w:rsidRPr="006C28CF">
        <w:rPr>
          <w:i/>
        </w:rPr>
        <w:t>id}</w:t>
      </w:r>
    </w:p>
    <w:p w:rsidR="004E3237" w:rsidRDefault="004E3237" w:rsidP="004E3237">
      <w:r w:rsidRPr="001A2F6A">
        <w:rPr>
          <w:i/>
        </w:rPr>
        <w:t>{</w:t>
      </w:r>
      <w:proofErr w:type="gramStart"/>
      <w:r>
        <w:rPr>
          <w:i/>
        </w:rPr>
        <w:t>id</w:t>
      </w:r>
      <w:proofErr w:type="gramEnd"/>
      <w:r w:rsidRPr="001A2F6A">
        <w:rPr>
          <w:i/>
        </w:rPr>
        <w:t>}</w:t>
      </w:r>
      <w:r>
        <w:rPr>
          <w:i/>
        </w:rPr>
        <w:t xml:space="preserve"> </w:t>
      </w:r>
      <w:r>
        <w:t>user internal ID</w:t>
      </w:r>
      <w:r>
        <w:rPr>
          <w:i/>
        </w:rPr>
        <w:t>.</w:t>
      </w:r>
    </w:p>
    <w:p w:rsidR="004F7952" w:rsidRPr="00670978" w:rsidRDefault="004F7952" w:rsidP="004F7952">
      <w:pPr>
        <w:rPr>
          <w:lang w:val="en-US"/>
        </w:rPr>
      </w:pPr>
      <w:r w:rsidRPr="00003440">
        <w:rPr>
          <w:color w:val="984806" w:themeColor="accent6" w:themeShade="80"/>
          <w:u w:val="single"/>
        </w:rPr>
        <w:t>Method</w:t>
      </w:r>
      <w:r>
        <w:t xml:space="preserve">: HTTP PUT as </w:t>
      </w:r>
      <w:r w:rsidRPr="00670978">
        <w:t>application/x-www-form-urlencoded</w:t>
      </w:r>
    </w:p>
    <w:p w:rsidR="004F7952" w:rsidRPr="00003440" w:rsidRDefault="004F7952" w:rsidP="004F7952">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4F7952" w:rsidRDefault="004F7952" w:rsidP="004F7952">
      <w:pPr>
        <w:rPr>
          <w:lang w:val="en-US"/>
        </w:rPr>
      </w:pPr>
      <w:proofErr w:type="gramStart"/>
      <w:r>
        <w:rPr>
          <w:shd w:val="clear" w:color="auto" w:fill="FBD4B4" w:themeFill="accent6" w:themeFillTint="66"/>
          <w:lang w:val="en-US"/>
        </w:rPr>
        <w:t>id</w:t>
      </w:r>
      <w:proofErr w:type="gramEnd"/>
      <w:r>
        <w:rPr>
          <w:lang w:val="en-US"/>
        </w:rPr>
        <w:t>: internal user id (must be an existing one).</w:t>
      </w:r>
    </w:p>
    <w:p w:rsidR="004F7952" w:rsidRDefault="004F7952" w:rsidP="004F7952">
      <w:pPr>
        <w:rPr>
          <w:lang w:val="en-US"/>
        </w:rPr>
      </w:pPr>
      <w:proofErr w:type="gramStart"/>
      <w:r>
        <w:rPr>
          <w:shd w:val="clear" w:color="auto" w:fill="FBD4B4" w:themeFill="accent6" w:themeFillTint="66"/>
          <w:lang w:val="en-US"/>
        </w:rPr>
        <w:t>password</w:t>
      </w:r>
      <w:proofErr w:type="gramEnd"/>
      <w:r>
        <w:rPr>
          <w:lang w:val="en-US"/>
        </w:rPr>
        <w:t>: user password (no encryption or SHA encrypted). The password is always stored in the LDAP database with SHA encryption.</w:t>
      </w:r>
    </w:p>
    <w:p w:rsidR="00A26884" w:rsidRDefault="00A26884" w:rsidP="004F7952">
      <w:pPr>
        <w:rPr>
          <w:lang w:val="en-US"/>
        </w:rPr>
      </w:pPr>
      <w:r>
        <w:rPr>
          <w:lang w:val="en-US"/>
        </w:rPr>
        <w:t>See also “</w:t>
      </w:r>
      <w:r w:rsidR="003E07B6">
        <w:rPr>
          <w:lang w:val="en-US"/>
        </w:rPr>
        <w:fldChar w:fldCharType="begin"/>
      </w:r>
      <w:r>
        <w:rPr>
          <w:lang w:val="en-US"/>
        </w:rPr>
        <w:instrText xml:space="preserve"> REF ImportantNotesPwdEncryption \h </w:instrText>
      </w:r>
      <w:r w:rsidR="003E07B6">
        <w:rPr>
          <w:lang w:val="en-US"/>
        </w:rPr>
      </w:r>
      <w:r w:rsidR="003E07B6">
        <w:rPr>
          <w:lang w:val="en-US"/>
        </w:rPr>
        <w:fldChar w:fldCharType="separate"/>
      </w:r>
      <w:r w:rsidR="00FE42B4">
        <w:rPr>
          <w:rStyle w:val="hps"/>
          <w:u w:val="single"/>
        </w:rPr>
        <w:t>Important notes</w:t>
      </w:r>
      <w:r w:rsidR="003E07B6">
        <w:rPr>
          <w:lang w:val="en-US"/>
        </w:rPr>
        <w:fldChar w:fldCharType="end"/>
      </w:r>
      <w:r>
        <w:rPr>
          <w:lang w:val="en-US"/>
        </w:rPr>
        <w:t xml:space="preserve">”, page </w:t>
      </w:r>
      <w:r w:rsidR="003E07B6">
        <w:rPr>
          <w:lang w:val="en-US"/>
        </w:rPr>
        <w:fldChar w:fldCharType="begin"/>
      </w:r>
      <w:r>
        <w:rPr>
          <w:lang w:val="en-US"/>
        </w:rPr>
        <w:instrText xml:space="preserve"> PAGEREF ImportantNotesPwdEncryption \h </w:instrText>
      </w:r>
      <w:r w:rsidR="003E07B6">
        <w:rPr>
          <w:lang w:val="en-US"/>
        </w:rPr>
      </w:r>
      <w:r w:rsidR="003E07B6">
        <w:rPr>
          <w:lang w:val="en-US"/>
        </w:rPr>
        <w:fldChar w:fldCharType="separate"/>
      </w:r>
      <w:ins w:id="236" w:author="dearith" w:date="2013-08-29T15:08:00Z">
        <w:r w:rsidR="00FE42B4">
          <w:rPr>
            <w:noProof/>
            <w:lang w:val="en-US"/>
          </w:rPr>
          <w:t>45</w:t>
        </w:r>
      </w:ins>
      <w:del w:id="237" w:author="dearith" w:date="2013-08-29T15:08:00Z">
        <w:r w:rsidR="00C82D1C" w:rsidDel="00FE42B4">
          <w:rPr>
            <w:noProof/>
            <w:lang w:val="en-US"/>
          </w:rPr>
          <w:delText>44</w:delText>
        </w:r>
      </w:del>
      <w:r w:rsidR="003E07B6">
        <w:rPr>
          <w:lang w:val="en-US"/>
        </w:rPr>
        <w:fldChar w:fldCharType="end"/>
      </w:r>
      <w:r>
        <w:rPr>
          <w:lang w:val="en-US"/>
        </w:rPr>
        <w:t>.</w:t>
      </w:r>
    </w:p>
    <w:p w:rsidR="004F7952" w:rsidRDefault="004F7952" w:rsidP="004F7952">
      <w:pPr>
        <w:rPr>
          <w:lang w:val="en-US"/>
        </w:rPr>
      </w:pPr>
      <w:proofErr w:type="gramStart"/>
      <w:r>
        <w:rPr>
          <w:shd w:val="clear" w:color="auto" w:fill="FBD4B4" w:themeFill="accent6" w:themeFillTint="66"/>
          <w:lang w:val="en-US"/>
        </w:rPr>
        <w:t>startValidityDate</w:t>
      </w:r>
      <w:proofErr w:type="gramEnd"/>
      <w:r>
        <w:rPr>
          <w:lang w:val="en-US"/>
        </w:rPr>
        <w:t>: user start validity date.</w:t>
      </w:r>
    </w:p>
    <w:p w:rsidR="004F7952" w:rsidRDefault="004F7952" w:rsidP="004F7952">
      <w:pPr>
        <w:rPr>
          <w:lang w:val="en-US"/>
        </w:rPr>
      </w:pPr>
      <w:proofErr w:type="gramStart"/>
      <w:r>
        <w:rPr>
          <w:shd w:val="clear" w:color="auto" w:fill="FBD4B4" w:themeFill="accent6" w:themeFillTint="66"/>
          <w:lang w:val="en-US"/>
        </w:rPr>
        <w:t>endValidityDate</w:t>
      </w:r>
      <w:proofErr w:type="gramEnd"/>
      <w:r>
        <w:rPr>
          <w:lang w:val="en-US"/>
        </w:rPr>
        <w:t>: user end validity date.</w:t>
      </w:r>
    </w:p>
    <w:p w:rsidR="004F7952" w:rsidRDefault="004F7952" w:rsidP="004F7952">
      <w:pPr>
        <w:rPr>
          <w:lang w:val="en-US"/>
        </w:rPr>
      </w:pPr>
      <w:proofErr w:type="gramStart"/>
      <w:r>
        <w:rPr>
          <w:shd w:val="clear" w:color="auto" w:fill="FBD4B4" w:themeFill="accent6" w:themeFillTint="66"/>
          <w:lang w:val="en-US"/>
        </w:rPr>
        <w:t>status</w:t>
      </w:r>
      <w:proofErr w:type="gramEnd"/>
      <w:r>
        <w:rPr>
          <w:lang w:val="en-US"/>
        </w:rPr>
        <w:t>: user status (PENDING, REGISTERING, ACTIVE, SUSPENDED, CLOSED). If not filled, default value is PENDING</w:t>
      </w:r>
    </w:p>
    <w:p w:rsidR="004F7952" w:rsidRDefault="004F7952" w:rsidP="004F7952">
      <w:pPr>
        <w:rPr>
          <w:lang w:val="en-US"/>
        </w:rPr>
      </w:pPr>
      <w:proofErr w:type="gramStart"/>
      <w:r>
        <w:rPr>
          <w:shd w:val="clear" w:color="auto" w:fill="FBD4B4" w:themeFill="accent6" w:themeFillTint="66"/>
          <w:lang w:val="en-US"/>
        </w:rPr>
        <w:t>city</w:t>
      </w:r>
      <w:proofErr w:type="gramEnd"/>
      <w:r>
        <w:rPr>
          <w:lang w:val="en-US"/>
        </w:rPr>
        <w:t>: user city.</w:t>
      </w:r>
    </w:p>
    <w:p w:rsidR="004F7952" w:rsidRDefault="004F7952" w:rsidP="004F7952">
      <w:pPr>
        <w:rPr>
          <w:lang w:val="en-US"/>
        </w:rPr>
      </w:pPr>
      <w:proofErr w:type="gramStart"/>
      <w:r>
        <w:rPr>
          <w:shd w:val="clear" w:color="auto" w:fill="FBD4B4" w:themeFill="accent6" w:themeFillTint="66"/>
          <w:lang w:val="en-US"/>
        </w:rPr>
        <w:t>company</w:t>
      </w:r>
      <w:proofErr w:type="gramEnd"/>
      <w:r>
        <w:rPr>
          <w:lang w:val="en-US"/>
        </w:rPr>
        <w:t>: user organisation.</w:t>
      </w:r>
    </w:p>
    <w:p w:rsidR="004F7952" w:rsidRDefault="004F7952" w:rsidP="004F7952">
      <w:pPr>
        <w:rPr>
          <w:lang w:val="en-US"/>
        </w:rPr>
      </w:pPr>
      <w:proofErr w:type="gramStart"/>
      <w:r>
        <w:rPr>
          <w:shd w:val="clear" w:color="auto" w:fill="FBD4B4" w:themeFill="accent6" w:themeFillTint="66"/>
          <w:lang w:val="en-US"/>
        </w:rPr>
        <w:t>country</w:t>
      </w:r>
      <w:proofErr w:type="gramEnd"/>
      <w:r>
        <w:rPr>
          <w:lang w:val="en-US"/>
        </w:rPr>
        <w:t>: user country.</w:t>
      </w:r>
    </w:p>
    <w:p w:rsidR="004F7952" w:rsidRDefault="004F7952" w:rsidP="004F7952">
      <w:pPr>
        <w:rPr>
          <w:lang w:val="en-US"/>
        </w:rPr>
      </w:pPr>
      <w:proofErr w:type="gramStart"/>
      <w:r>
        <w:rPr>
          <w:shd w:val="clear" w:color="auto" w:fill="FBD4B4" w:themeFill="accent6" w:themeFillTint="66"/>
          <w:lang w:val="en-US"/>
        </w:rPr>
        <w:t>email</w:t>
      </w:r>
      <w:proofErr w:type="gramEnd"/>
      <w:r>
        <w:rPr>
          <w:lang w:val="en-US"/>
        </w:rPr>
        <w:t>: user email address.</w:t>
      </w:r>
    </w:p>
    <w:p w:rsidR="004F7952" w:rsidRDefault="004F7952" w:rsidP="004F7952">
      <w:pPr>
        <w:rPr>
          <w:lang w:val="en-US"/>
        </w:rPr>
      </w:pPr>
      <w:proofErr w:type="gramStart"/>
      <w:r>
        <w:rPr>
          <w:shd w:val="clear" w:color="auto" w:fill="FBD4B4" w:themeFill="accent6" w:themeFillTint="66"/>
          <w:lang w:val="en-US"/>
        </w:rPr>
        <w:t>phone</w:t>
      </w:r>
      <w:proofErr w:type="gramEnd"/>
      <w:r>
        <w:rPr>
          <w:lang w:val="en-US"/>
        </w:rPr>
        <w:t>: user phone number.</w:t>
      </w:r>
    </w:p>
    <w:p w:rsidR="004F7952" w:rsidRPr="00003440" w:rsidRDefault="004F7952" w:rsidP="004F7952">
      <w:pPr>
        <w:rPr>
          <w:lang w:val="en-US"/>
        </w:rPr>
      </w:pPr>
      <w:proofErr w:type="gramStart"/>
      <w:r w:rsidRPr="00003440">
        <w:rPr>
          <w:shd w:val="clear" w:color="auto" w:fill="FBD4B4" w:themeFill="accent6" w:themeFillTint="66"/>
          <w:lang w:val="en-US"/>
        </w:rPr>
        <w:t>zip</w:t>
      </w:r>
      <w:proofErr w:type="gramEnd"/>
      <w:r w:rsidRPr="00003440">
        <w:rPr>
          <w:lang w:val="en-US"/>
        </w:rPr>
        <w:t>: user zip code.</w:t>
      </w:r>
    </w:p>
    <w:p w:rsidR="004F7952" w:rsidRPr="00274BCC" w:rsidRDefault="004F7952" w:rsidP="004F7952">
      <w:pPr>
        <w:rPr>
          <w:lang w:val="en-US"/>
        </w:rPr>
      </w:pPr>
      <w:proofErr w:type="gramStart"/>
      <w:r w:rsidRPr="00274BCC">
        <w:rPr>
          <w:shd w:val="clear" w:color="auto" w:fill="FBD4B4" w:themeFill="accent6" w:themeFillTint="66"/>
          <w:lang w:val="en-US"/>
        </w:rPr>
        <w:lastRenderedPageBreak/>
        <w:t>lastname</w:t>
      </w:r>
      <w:proofErr w:type="gramEnd"/>
      <w:r w:rsidRPr="00274BCC">
        <w:rPr>
          <w:lang w:val="en-US"/>
        </w:rPr>
        <w:t>: user last name.</w:t>
      </w:r>
    </w:p>
    <w:p w:rsidR="004F7952" w:rsidRPr="00274BCC" w:rsidRDefault="004F7952" w:rsidP="004F7952">
      <w:pPr>
        <w:rPr>
          <w:lang w:val="en-US"/>
        </w:rPr>
      </w:pPr>
      <w:proofErr w:type="gramStart"/>
      <w:r>
        <w:rPr>
          <w:shd w:val="clear" w:color="auto" w:fill="FBD4B4" w:themeFill="accent6" w:themeFillTint="66"/>
          <w:lang w:val="en-US"/>
        </w:rPr>
        <w:t>first</w:t>
      </w:r>
      <w:r w:rsidRPr="00274BCC">
        <w:rPr>
          <w:shd w:val="clear" w:color="auto" w:fill="FBD4B4" w:themeFill="accent6" w:themeFillTint="66"/>
          <w:lang w:val="en-US"/>
        </w:rPr>
        <w:t>name</w:t>
      </w:r>
      <w:proofErr w:type="gramEnd"/>
      <w:r w:rsidRPr="00274BCC">
        <w:rPr>
          <w:lang w:val="en-US"/>
        </w:rPr>
        <w:t xml:space="preserve">: user </w:t>
      </w:r>
      <w:r>
        <w:rPr>
          <w:lang w:val="en-US"/>
        </w:rPr>
        <w:t>first</w:t>
      </w:r>
      <w:r w:rsidRPr="00274BCC">
        <w:rPr>
          <w:lang w:val="en-US"/>
        </w:rPr>
        <w:t xml:space="preserve"> name.</w:t>
      </w:r>
    </w:p>
    <w:p w:rsidR="004F7952" w:rsidRPr="00274BCC" w:rsidRDefault="004F7952" w:rsidP="004F7952">
      <w:pPr>
        <w:rPr>
          <w:lang w:val="en-US"/>
        </w:rPr>
      </w:pPr>
      <w:proofErr w:type="gramStart"/>
      <w:r>
        <w:rPr>
          <w:shd w:val="clear" w:color="auto" w:fill="FBD4B4" w:themeFill="accent6" w:themeFillTint="66"/>
          <w:lang w:val="en-US"/>
        </w:rPr>
        <w:t>comment</w:t>
      </w:r>
      <w:proofErr w:type="gramEnd"/>
      <w:r w:rsidRPr="00274BCC">
        <w:rPr>
          <w:lang w:val="en-US"/>
        </w:rPr>
        <w:t xml:space="preserve">: </w:t>
      </w:r>
      <w:r>
        <w:rPr>
          <w:lang w:val="en-US"/>
        </w:rPr>
        <w:t>comment about user.</w:t>
      </w:r>
    </w:p>
    <w:p w:rsidR="004F7952" w:rsidRPr="00274BCC" w:rsidRDefault="004F7952" w:rsidP="004F7952">
      <w:pPr>
        <w:rPr>
          <w:lang w:val="en-US"/>
        </w:rPr>
      </w:pPr>
      <w:proofErr w:type="gramStart"/>
      <w:r>
        <w:rPr>
          <w:shd w:val="clear" w:color="auto" w:fill="FBD4B4" w:themeFill="accent6" w:themeFillTint="66"/>
          <w:lang w:val="en-US"/>
        </w:rPr>
        <w:t>profiles</w:t>
      </w:r>
      <w:proofErr w:type="gramEnd"/>
      <w:r w:rsidRPr="00274BCC">
        <w:rPr>
          <w:lang w:val="en-US"/>
        </w:rPr>
        <w:t xml:space="preserve">: </w:t>
      </w:r>
      <w:r>
        <w:rPr>
          <w:lang w:val="en-US"/>
        </w:rPr>
        <w:t>users profile(s) id as a list of numeric ids. Each id is a valid id corresponding to existing profile in the PostgreSQL database (profi</w:t>
      </w:r>
      <w:r w:rsidR="0037793C">
        <w:rPr>
          <w:lang w:val="en-US"/>
        </w:rPr>
        <w:t>le</w:t>
      </w:r>
      <w:r>
        <w:rPr>
          <w:lang w:val="en-US"/>
        </w:rPr>
        <w:t xml:space="preserve"> table).</w:t>
      </w:r>
    </w:p>
    <w:p w:rsidR="004F7952" w:rsidRPr="00274BCC" w:rsidRDefault="004F7952" w:rsidP="004F7952">
      <w:pPr>
        <w:rPr>
          <w:lang w:val="en-US"/>
        </w:rPr>
      </w:pPr>
      <w:proofErr w:type="gramStart"/>
      <w:r>
        <w:rPr>
          <w:shd w:val="clear" w:color="auto" w:fill="FBD4B4" w:themeFill="accent6" w:themeFillTint="66"/>
          <w:lang w:val="en-US"/>
        </w:rPr>
        <w:t>extendedProperties</w:t>
      </w:r>
      <w:proofErr w:type="gramEnd"/>
      <w:r w:rsidRPr="00274BCC">
        <w:rPr>
          <w:lang w:val="en-US"/>
        </w:rPr>
        <w:t xml:space="preserve">: </w:t>
      </w:r>
      <w:r>
        <w:rPr>
          <w:lang w:val="en-US"/>
        </w:rPr>
        <w:t>user extended properties : extended</w:t>
      </w:r>
      <w:r w:rsidRPr="00CB1720">
        <w:rPr>
          <w:lang w:val="en-US"/>
        </w:rPr>
        <w:t xml:space="preserve"> properties have multiple values for the same key (Ex: moApplication, moProviding, etc)</w:t>
      </w:r>
      <w:r>
        <w:rPr>
          <w:lang w:val="en-US"/>
        </w:rPr>
        <w:t>. It</w:t>
      </w:r>
      <w:r w:rsidRPr="00CB1720">
        <w:rPr>
          <w:lang w:val="en-US"/>
        </w:rPr>
        <w:t xml:space="preserve"> </w:t>
      </w:r>
      <w:proofErr w:type="gramStart"/>
      <w:r w:rsidRPr="00CB1720">
        <w:rPr>
          <w:lang w:val="en-US"/>
        </w:rPr>
        <w:t>use</w:t>
      </w:r>
      <w:proofErr w:type="gramEnd"/>
      <w:r w:rsidRPr="00CB1720">
        <w:rPr>
          <w:lang w:val="en-US"/>
        </w:rPr>
        <w:t xml:space="preserve"> a multipart formdata mime format sending format request (anyway we should use this format to send the </w:t>
      </w:r>
      <w:r>
        <w:rPr>
          <w:lang w:val="en-US"/>
        </w:rPr>
        <w:t xml:space="preserve">SLA </w:t>
      </w:r>
      <w:r w:rsidRPr="00CB1720">
        <w:rPr>
          <w:lang w:val="en-US"/>
        </w:rPr>
        <w:t>pdf binary file).</w:t>
      </w:r>
    </w:p>
    <w:p w:rsidR="004F7952" w:rsidRDefault="004F7952" w:rsidP="004F7952">
      <w:pPr>
        <w:rPr>
          <w:lang w:val="en-US"/>
        </w:rPr>
      </w:pPr>
      <w:r w:rsidRPr="00CB1720">
        <w:rPr>
          <w:shd w:val="clear" w:color="auto" w:fill="FBD4B4" w:themeFill="accent6" w:themeFillTint="66"/>
          <w:lang w:val="en-US"/>
        </w:rPr>
        <w:t>_mimetype</w:t>
      </w:r>
      <w:r>
        <w:rPr>
          <w:lang w:val="en-US"/>
        </w:rPr>
        <w:t xml:space="preserve">: the response format (optional). </w:t>
      </w:r>
      <w:r w:rsidRPr="00B375B8">
        <w:rPr>
          <w:lang w:val="fr-FR"/>
        </w:rPr>
        <w:t xml:space="preserve">Available values: application/xml, application/json. </w:t>
      </w:r>
      <w:r>
        <w:rPr>
          <w:lang w:val="en-US"/>
        </w:rPr>
        <w:t>If the parameter is missing the response is in xml format.</w:t>
      </w:r>
    </w:p>
    <w:p w:rsidR="004F7952" w:rsidRPr="00B32DB7" w:rsidRDefault="004F7952" w:rsidP="004F7952">
      <w:pPr>
        <w:pStyle w:val="Titre6"/>
        <w:rPr>
          <w:lang w:val="en-GB"/>
        </w:rPr>
      </w:pPr>
      <w:r>
        <w:rPr>
          <w:lang w:val="en-GB"/>
        </w:rPr>
        <w:t>Output</w:t>
      </w:r>
    </w:p>
    <w:p w:rsidR="004F7952" w:rsidRDefault="004F7952" w:rsidP="004F7952">
      <w:pPr>
        <w:rPr>
          <w:lang w:val="en-US"/>
        </w:rPr>
      </w:pPr>
      <w:r>
        <w:rPr>
          <w:lang w:val="en-US"/>
        </w:rPr>
        <w:t>The HTTP response returns the internal ID of the updated user. The format depends on the input _</w:t>
      </w:r>
      <w:r w:rsidRPr="00E434F1">
        <w:rPr>
          <w:lang w:val="en-US"/>
        </w:rPr>
        <w:t>mimetype</w:t>
      </w:r>
      <w:r>
        <w:rPr>
          <w:lang w:val="en-US"/>
        </w:rPr>
        <w:t xml:space="preserve"> setting.</w:t>
      </w:r>
    </w:p>
    <w:p w:rsidR="00477D44" w:rsidRDefault="00477D44" w:rsidP="00477D44">
      <w:pPr>
        <w:pStyle w:val="Titre5"/>
      </w:pPr>
      <w:bookmarkStart w:id="238" w:name="_Toc365552575"/>
      <w:commentRangeStart w:id="239"/>
      <w:r w:rsidRPr="007753C5">
        <w:t>EI_MIS_IS_</w:t>
      </w:r>
      <w:r>
        <w:t>GET</w:t>
      </w:r>
      <w:r w:rsidRPr="007753C5">
        <w:t>_USER</w:t>
      </w:r>
      <w:commentRangeEnd w:id="239"/>
      <w:r w:rsidR="000E666D">
        <w:rPr>
          <w:rStyle w:val="Marquedecommentaire"/>
          <w:b w:val="0"/>
          <w:color w:val="auto"/>
          <w:kern w:val="0"/>
          <w:lang w:val="en-GB"/>
        </w:rPr>
        <w:commentReference w:id="239"/>
      </w:r>
      <w:bookmarkEnd w:id="238"/>
    </w:p>
    <w:p w:rsidR="00477D44" w:rsidRDefault="00477D44" w:rsidP="00477D44">
      <w:pPr>
        <w:rPr>
          <w:lang w:val="en-US"/>
        </w:rPr>
      </w:pPr>
      <w:r>
        <w:rPr>
          <w:lang w:val="en-US"/>
        </w:rPr>
        <w:t xml:space="preserve">This interface allows getting a specific users’ information (atoll-is </w:t>
      </w:r>
      <w:r w:rsidRPr="00B32DB7">
        <w:t>web service</w:t>
      </w:r>
      <w:r>
        <w:rPr>
          <w:lang w:val="en-US"/>
        </w:rPr>
        <w:t>).</w:t>
      </w:r>
    </w:p>
    <w:p w:rsidR="00477D44" w:rsidRDefault="00477D44" w:rsidP="00477D44">
      <w:r>
        <w:t>The interface uses</w:t>
      </w:r>
      <w:r w:rsidRPr="00B32DB7">
        <w:t xml:space="preserve"> the HTTP protocol </w:t>
      </w:r>
      <w:r>
        <w:t>and CAS authentication or HTTP Basic authentication access.</w:t>
      </w:r>
    </w:p>
    <w:p w:rsidR="00477D44" w:rsidRDefault="00477D44" w:rsidP="00477D44">
      <w:r>
        <w:t xml:space="preserve">The user information </w:t>
      </w:r>
      <w:proofErr w:type="gramStart"/>
      <w:r>
        <w:t>are</w:t>
      </w:r>
      <w:proofErr w:type="gramEnd"/>
      <w:r>
        <w:t xml:space="preserve"> retrieved from the LDAP database and the PostgreSQL database (account table).</w:t>
      </w:r>
    </w:p>
    <w:p w:rsidR="00477D44" w:rsidRPr="00B32DB7" w:rsidRDefault="00477D44" w:rsidP="00477D44">
      <w:pPr>
        <w:pStyle w:val="Titre6"/>
        <w:rPr>
          <w:lang w:val="en-GB"/>
        </w:rPr>
      </w:pPr>
      <w:r>
        <w:rPr>
          <w:lang w:val="en-GB"/>
        </w:rPr>
        <w:t>Input</w:t>
      </w:r>
    </w:p>
    <w:p w:rsidR="00477D44" w:rsidRDefault="00477D44" w:rsidP="00477D44">
      <w:pPr>
        <w:rPr>
          <w:i/>
        </w:rPr>
      </w:pPr>
      <w:r w:rsidRPr="00003440">
        <w:rPr>
          <w:color w:val="984806" w:themeColor="accent6" w:themeShade="80"/>
          <w:u w:val="single"/>
        </w:rPr>
        <w:t>URL</w:t>
      </w:r>
      <w:r>
        <w:t xml:space="preserve">: </w:t>
      </w:r>
      <w:r w:rsidRPr="00B32DB7">
        <w:t xml:space="preserve"> &lt;Atoll-IS URL&gt;/resources/</w:t>
      </w:r>
      <w:r>
        <w:t>useraccounts</w:t>
      </w:r>
      <w:proofErr w:type="gramStart"/>
      <w:r w:rsidRPr="00477D44">
        <w:rPr>
          <w:i/>
        </w:rPr>
        <w:t>/{</w:t>
      </w:r>
      <w:proofErr w:type="gramEnd"/>
      <w:r w:rsidRPr="00477D44">
        <w:rPr>
          <w:i/>
        </w:rPr>
        <w:t>login}</w:t>
      </w:r>
    </w:p>
    <w:p w:rsidR="0022289B" w:rsidRDefault="0022289B" w:rsidP="0022289B">
      <w:r w:rsidRPr="001A2F6A">
        <w:rPr>
          <w:i/>
        </w:rPr>
        <w:t>{</w:t>
      </w:r>
      <w:proofErr w:type="gramStart"/>
      <w:r w:rsidRPr="00477D44">
        <w:rPr>
          <w:i/>
        </w:rPr>
        <w:t>login</w:t>
      </w:r>
      <w:proofErr w:type="gramEnd"/>
      <w:r w:rsidRPr="001A2F6A">
        <w:rPr>
          <w:i/>
        </w:rPr>
        <w:t>}</w:t>
      </w:r>
      <w:r>
        <w:rPr>
          <w:i/>
        </w:rPr>
        <w:t xml:space="preserve"> </w:t>
      </w:r>
      <w:r>
        <w:t>user login ID</w:t>
      </w:r>
      <w:r>
        <w:rPr>
          <w:i/>
        </w:rPr>
        <w:t>.</w:t>
      </w:r>
    </w:p>
    <w:p w:rsidR="00477D44" w:rsidRPr="00670978" w:rsidRDefault="00477D44" w:rsidP="00477D44">
      <w:pPr>
        <w:rPr>
          <w:lang w:val="en-US"/>
        </w:rPr>
      </w:pPr>
      <w:r w:rsidRPr="00003440">
        <w:rPr>
          <w:color w:val="984806" w:themeColor="accent6" w:themeShade="80"/>
          <w:u w:val="single"/>
        </w:rPr>
        <w:t>Method</w:t>
      </w:r>
      <w:r>
        <w:t>: HTTP GET</w:t>
      </w:r>
    </w:p>
    <w:p w:rsidR="00477D44" w:rsidRDefault="00477D44" w:rsidP="00477D44">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22289B" w:rsidRDefault="0022289B" w:rsidP="0022289B">
      <w:pPr>
        <w:rPr>
          <w:lang w:val="en-US"/>
        </w:rPr>
      </w:pPr>
      <w:proofErr w:type="gramStart"/>
      <w:r>
        <w:rPr>
          <w:shd w:val="clear" w:color="auto" w:fill="FBD4B4" w:themeFill="accent6" w:themeFillTint="66"/>
          <w:lang w:val="en-US"/>
        </w:rPr>
        <w:t>login</w:t>
      </w:r>
      <w:proofErr w:type="gramEnd"/>
      <w:r>
        <w:rPr>
          <w:lang w:val="en-US"/>
        </w:rPr>
        <w:t>: user login (must be an existing one).</w:t>
      </w:r>
    </w:p>
    <w:p w:rsidR="00477D44" w:rsidRDefault="00477D44" w:rsidP="00477D44">
      <w:pPr>
        <w:pStyle w:val="Titre6"/>
        <w:rPr>
          <w:lang w:val="en-GB"/>
        </w:rPr>
      </w:pPr>
      <w:r>
        <w:rPr>
          <w:lang w:val="en-GB"/>
        </w:rPr>
        <w:t>Output</w:t>
      </w:r>
    </w:p>
    <w:p w:rsidR="0022289B" w:rsidRDefault="0022289B" w:rsidP="0022289B">
      <w:pPr>
        <w:rPr>
          <w:lang w:val="en-US"/>
        </w:rPr>
      </w:pPr>
      <w:r>
        <w:rPr>
          <w:lang w:val="en-US"/>
        </w:rPr>
        <w:t>The output format depends on the input _</w:t>
      </w:r>
      <w:r w:rsidRPr="00E434F1">
        <w:rPr>
          <w:lang w:val="en-US"/>
        </w:rPr>
        <w:t>mimetype</w:t>
      </w:r>
      <w:r>
        <w:rPr>
          <w:lang w:val="en-US"/>
        </w:rPr>
        <w:t xml:space="preserve"> setting.</w:t>
      </w:r>
    </w:p>
    <w:p w:rsidR="0022289B" w:rsidRDefault="0022289B" w:rsidP="0022289B">
      <w:pPr>
        <w:rPr>
          <w:lang w:val="en-US"/>
        </w:rPr>
      </w:pPr>
      <w:r>
        <w:rPr>
          <w:lang w:val="en-US"/>
        </w:rPr>
        <w:t xml:space="preserve">The HTTP response returns: </w:t>
      </w:r>
    </w:p>
    <w:p w:rsidR="0022289B" w:rsidRDefault="0022289B" w:rsidP="0022289B">
      <w:pPr>
        <w:rPr>
          <w:lang w:val="en-US"/>
        </w:rPr>
      </w:pPr>
      <w:proofErr w:type="gramStart"/>
      <w:r>
        <w:rPr>
          <w:shd w:val="clear" w:color="auto" w:fill="FBD4B4" w:themeFill="accent6" w:themeFillTint="66"/>
          <w:lang w:val="en-US"/>
        </w:rPr>
        <w:lastRenderedPageBreak/>
        <w:t>id</w:t>
      </w:r>
      <w:proofErr w:type="gramEnd"/>
      <w:r>
        <w:rPr>
          <w:lang w:val="en-US"/>
        </w:rPr>
        <w:t>: internal user id (must be an existing one).</w:t>
      </w:r>
    </w:p>
    <w:p w:rsidR="00F94ACC" w:rsidRDefault="00F94ACC" w:rsidP="00F94ACC">
      <w:pPr>
        <w:rPr>
          <w:lang w:val="en-US"/>
        </w:rPr>
      </w:pPr>
      <w:proofErr w:type="gramStart"/>
      <w:r w:rsidRPr="00274BCC">
        <w:rPr>
          <w:shd w:val="clear" w:color="auto" w:fill="FBD4B4" w:themeFill="accent6" w:themeFillTint="66"/>
          <w:lang w:val="en-US"/>
        </w:rPr>
        <w:t>login</w:t>
      </w:r>
      <w:proofErr w:type="gramEnd"/>
      <w:r>
        <w:rPr>
          <w:lang w:val="en-US"/>
        </w:rPr>
        <w:t>: user login.</w:t>
      </w:r>
    </w:p>
    <w:p w:rsidR="0022289B" w:rsidRDefault="0022289B" w:rsidP="0022289B">
      <w:pPr>
        <w:rPr>
          <w:lang w:val="en-US"/>
        </w:rPr>
      </w:pPr>
      <w:proofErr w:type="gramStart"/>
      <w:r>
        <w:rPr>
          <w:shd w:val="clear" w:color="auto" w:fill="FBD4B4" w:themeFill="accent6" w:themeFillTint="66"/>
          <w:lang w:val="en-US"/>
        </w:rPr>
        <w:t>password</w:t>
      </w:r>
      <w:proofErr w:type="gramEnd"/>
      <w:r>
        <w:rPr>
          <w:lang w:val="en-US"/>
        </w:rPr>
        <w:t>: user password (SHA encrypted).</w:t>
      </w:r>
    </w:p>
    <w:p w:rsidR="0022289B" w:rsidRDefault="0022289B" w:rsidP="0022289B">
      <w:pPr>
        <w:rPr>
          <w:lang w:val="en-US"/>
        </w:rPr>
      </w:pPr>
      <w:proofErr w:type="gramStart"/>
      <w:r>
        <w:rPr>
          <w:shd w:val="clear" w:color="auto" w:fill="FBD4B4" w:themeFill="accent6" w:themeFillTint="66"/>
          <w:lang w:val="en-US"/>
        </w:rPr>
        <w:t>startValidityDate</w:t>
      </w:r>
      <w:proofErr w:type="gramEnd"/>
      <w:r>
        <w:rPr>
          <w:lang w:val="en-US"/>
        </w:rPr>
        <w:t>: user start validity date.</w:t>
      </w:r>
    </w:p>
    <w:p w:rsidR="0022289B" w:rsidRDefault="0022289B" w:rsidP="0022289B">
      <w:pPr>
        <w:rPr>
          <w:lang w:val="en-US"/>
        </w:rPr>
      </w:pPr>
      <w:proofErr w:type="gramStart"/>
      <w:r>
        <w:rPr>
          <w:shd w:val="clear" w:color="auto" w:fill="FBD4B4" w:themeFill="accent6" w:themeFillTint="66"/>
          <w:lang w:val="en-US"/>
        </w:rPr>
        <w:t>endValidityDate</w:t>
      </w:r>
      <w:proofErr w:type="gramEnd"/>
      <w:r>
        <w:rPr>
          <w:lang w:val="en-US"/>
        </w:rPr>
        <w:t>: user end validity date.</w:t>
      </w:r>
    </w:p>
    <w:p w:rsidR="0022289B" w:rsidRDefault="0022289B" w:rsidP="0022289B">
      <w:pPr>
        <w:rPr>
          <w:lang w:val="en-US"/>
        </w:rPr>
      </w:pPr>
      <w:proofErr w:type="gramStart"/>
      <w:r>
        <w:rPr>
          <w:shd w:val="clear" w:color="auto" w:fill="FBD4B4" w:themeFill="accent6" w:themeFillTint="66"/>
          <w:lang w:val="en-US"/>
        </w:rPr>
        <w:t>status</w:t>
      </w:r>
      <w:proofErr w:type="gramEnd"/>
      <w:r>
        <w:rPr>
          <w:lang w:val="en-US"/>
        </w:rPr>
        <w:t>: user status (PENDING, REGISTERING, ACTIVE, SUSPENDED, CLOSED).</w:t>
      </w:r>
    </w:p>
    <w:p w:rsidR="0022289B" w:rsidRDefault="0022289B" w:rsidP="0022289B">
      <w:pPr>
        <w:rPr>
          <w:lang w:val="en-US"/>
        </w:rPr>
      </w:pPr>
      <w:proofErr w:type="gramStart"/>
      <w:r>
        <w:rPr>
          <w:shd w:val="clear" w:color="auto" w:fill="FBD4B4" w:themeFill="accent6" w:themeFillTint="66"/>
          <w:lang w:val="en-US"/>
        </w:rPr>
        <w:t>city</w:t>
      </w:r>
      <w:proofErr w:type="gramEnd"/>
      <w:r>
        <w:rPr>
          <w:lang w:val="en-US"/>
        </w:rPr>
        <w:t>: user city.</w:t>
      </w:r>
    </w:p>
    <w:p w:rsidR="0022289B" w:rsidRDefault="0022289B" w:rsidP="0022289B">
      <w:pPr>
        <w:rPr>
          <w:lang w:val="en-US"/>
        </w:rPr>
      </w:pPr>
      <w:proofErr w:type="gramStart"/>
      <w:r>
        <w:rPr>
          <w:shd w:val="clear" w:color="auto" w:fill="FBD4B4" w:themeFill="accent6" w:themeFillTint="66"/>
          <w:lang w:val="en-US"/>
        </w:rPr>
        <w:t>company</w:t>
      </w:r>
      <w:proofErr w:type="gramEnd"/>
      <w:r>
        <w:rPr>
          <w:lang w:val="en-US"/>
        </w:rPr>
        <w:t>: user organisation.</w:t>
      </w:r>
    </w:p>
    <w:p w:rsidR="0022289B" w:rsidRDefault="0022289B" w:rsidP="0022289B">
      <w:pPr>
        <w:rPr>
          <w:lang w:val="en-US"/>
        </w:rPr>
      </w:pPr>
      <w:proofErr w:type="gramStart"/>
      <w:r>
        <w:rPr>
          <w:shd w:val="clear" w:color="auto" w:fill="FBD4B4" w:themeFill="accent6" w:themeFillTint="66"/>
          <w:lang w:val="en-US"/>
        </w:rPr>
        <w:t>country</w:t>
      </w:r>
      <w:proofErr w:type="gramEnd"/>
      <w:r>
        <w:rPr>
          <w:lang w:val="en-US"/>
        </w:rPr>
        <w:t>: user country.</w:t>
      </w:r>
    </w:p>
    <w:p w:rsidR="0022289B" w:rsidRDefault="0022289B" w:rsidP="0022289B">
      <w:pPr>
        <w:rPr>
          <w:lang w:val="en-US"/>
        </w:rPr>
      </w:pPr>
      <w:proofErr w:type="gramStart"/>
      <w:r>
        <w:rPr>
          <w:shd w:val="clear" w:color="auto" w:fill="FBD4B4" w:themeFill="accent6" w:themeFillTint="66"/>
          <w:lang w:val="en-US"/>
        </w:rPr>
        <w:t>email</w:t>
      </w:r>
      <w:proofErr w:type="gramEnd"/>
      <w:r>
        <w:rPr>
          <w:lang w:val="en-US"/>
        </w:rPr>
        <w:t>: user email address.</w:t>
      </w:r>
    </w:p>
    <w:p w:rsidR="0022289B" w:rsidRDefault="0022289B" w:rsidP="0022289B">
      <w:pPr>
        <w:rPr>
          <w:lang w:val="en-US"/>
        </w:rPr>
      </w:pPr>
      <w:proofErr w:type="gramStart"/>
      <w:r>
        <w:rPr>
          <w:shd w:val="clear" w:color="auto" w:fill="FBD4B4" w:themeFill="accent6" w:themeFillTint="66"/>
          <w:lang w:val="en-US"/>
        </w:rPr>
        <w:t>phone</w:t>
      </w:r>
      <w:proofErr w:type="gramEnd"/>
      <w:r>
        <w:rPr>
          <w:lang w:val="en-US"/>
        </w:rPr>
        <w:t>: user phone number.</w:t>
      </w:r>
    </w:p>
    <w:p w:rsidR="0022289B" w:rsidRPr="00003440" w:rsidRDefault="0022289B" w:rsidP="0022289B">
      <w:pPr>
        <w:rPr>
          <w:lang w:val="en-US"/>
        </w:rPr>
      </w:pPr>
      <w:proofErr w:type="gramStart"/>
      <w:r w:rsidRPr="00003440">
        <w:rPr>
          <w:shd w:val="clear" w:color="auto" w:fill="FBD4B4" w:themeFill="accent6" w:themeFillTint="66"/>
          <w:lang w:val="en-US"/>
        </w:rPr>
        <w:t>zip</w:t>
      </w:r>
      <w:proofErr w:type="gramEnd"/>
      <w:r w:rsidRPr="00003440">
        <w:rPr>
          <w:lang w:val="en-US"/>
        </w:rPr>
        <w:t>: user zip code.</w:t>
      </w:r>
    </w:p>
    <w:p w:rsidR="0022289B" w:rsidRPr="00274BCC" w:rsidRDefault="0022289B" w:rsidP="0022289B">
      <w:pPr>
        <w:rPr>
          <w:lang w:val="en-US"/>
        </w:rPr>
      </w:pPr>
      <w:proofErr w:type="gramStart"/>
      <w:r w:rsidRPr="00274BCC">
        <w:rPr>
          <w:shd w:val="clear" w:color="auto" w:fill="FBD4B4" w:themeFill="accent6" w:themeFillTint="66"/>
          <w:lang w:val="en-US"/>
        </w:rPr>
        <w:t>lastname</w:t>
      </w:r>
      <w:proofErr w:type="gramEnd"/>
      <w:r w:rsidRPr="00274BCC">
        <w:rPr>
          <w:lang w:val="en-US"/>
        </w:rPr>
        <w:t>: user last name.</w:t>
      </w:r>
    </w:p>
    <w:p w:rsidR="0022289B" w:rsidRPr="00274BCC" w:rsidRDefault="0022289B" w:rsidP="0022289B">
      <w:pPr>
        <w:rPr>
          <w:lang w:val="en-US"/>
        </w:rPr>
      </w:pPr>
      <w:proofErr w:type="gramStart"/>
      <w:r>
        <w:rPr>
          <w:shd w:val="clear" w:color="auto" w:fill="FBD4B4" w:themeFill="accent6" w:themeFillTint="66"/>
          <w:lang w:val="en-US"/>
        </w:rPr>
        <w:t>first</w:t>
      </w:r>
      <w:r w:rsidRPr="00274BCC">
        <w:rPr>
          <w:shd w:val="clear" w:color="auto" w:fill="FBD4B4" w:themeFill="accent6" w:themeFillTint="66"/>
          <w:lang w:val="en-US"/>
        </w:rPr>
        <w:t>name</w:t>
      </w:r>
      <w:proofErr w:type="gramEnd"/>
      <w:r w:rsidRPr="00274BCC">
        <w:rPr>
          <w:lang w:val="en-US"/>
        </w:rPr>
        <w:t xml:space="preserve">: user </w:t>
      </w:r>
      <w:r>
        <w:rPr>
          <w:lang w:val="en-US"/>
        </w:rPr>
        <w:t>first</w:t>
      </w:r>
      <w:r w:rsidRPr="00274BCC">
        <w:rPr>
          <w:lang w:val="en-US"/>
        </w:rPr>
        <w:t xml:space="preserve"> name.</w:t>
      </w:r>
    </w:p>
    <w:p w:rsidR="0022289B" w:rsidRPr="00274BCC" w:rsidRDefault="0022289B" w:rsidP="0022289B">
      <w:pPr>
        <w:rPr>
          <w:lang w:val="en-US"/>
        </w:rPr>
      </w:pPr>
      <w:proofErr w:type="gramStart"/>
      <w:r>
        <w:rPr>
          <w:shd w:val="clear" w:color="auto" w:fill="FBD4B4" w:themeFill="accent6" w:themeFillTint="66"/>
          <w:lang w:val="en-US"/>
        </w:rPr>
        <w:t>comment</w:t>
      </w:r>
      <w:proofErr w:type="gramEnd"/>
      <w:r w:rsidRPr="00274BCC">
        <w:rPr>
          <w:lang w:val="en-US"/>
        </w:rPr>
        <w:t xml:space="preserve">: </w:t>
      </w:r>
      <w:r>
        <w:rPr>
          <w:lang w:val="en-US"/>
        </w:rPr>
        <w:t>comment about user.</w:t>
      </w:r>
    </w:p>
    <w:p w:rsidR="0022289B" w:rsidRPr="00274BCC" w:rsidRDefault="0022289B" w:rsidP="0022289B">
      <w:pPr>
        <w:rPr>
          <w:lang w:val="en-US"/>
        </w:rPr>
      </w:pPr>
      <w:proofErr w:type="gramStart"/>
      <w:r>
        <w:rPr>
          <w:shd w:val="clear" w:color="auto" w:fill="FBD4B4" w:themeFill="accent6" w:themeFillTint="66"/>
          <w:lang w:val="en-US"/>
        </w:rPr>
        <w:t>profiles</w:t>
      </w:r>
      <w:proofErr w:type="gramEnd"/>
      <w:r w:rsidRPr="00274BCC">
        <w:rPr>
          <w:lang w:val="en-US"/>
        </w:rPr>
        <w:t xml:space="preserve">: </w:t>
      </w:r>
      <w:r>
        <w:rPr>
          <w:lang w:val="en-US"/>
        </w:rPr>
        <w:t xml:space="preserve">users profile (id and label). This is the top level profile, this profile can include others profiles. </w:t>
      </w:r>
      <w:r w:rsidRPr="0022289B">
        <w:rPr>
          <w:u w:val="single"/>
          <w:lang w:val="en-US"/>
        </w:rPr>
        <w:t>This profile comes from the PostgreSQL database, not from the LDAP database (a comma separated list of profiles)</w:t>
      </w:r>
      <w:r>
        <w:rPr>
          <w:lang w:val="en-US"/>
        </w:rPr>
        <w:t>.</w:t>
      </w:r>
    </w:p>
    <w:p w:rsidR="0022289B" w:rsidRPr="00274BCC" w:rsidRDefault="0022289B" w:rsidP="0022289B">
      <w:pPr>
        <w:rPr>
          <w:lang w:val="en-US"/>
        </w:rPr>
      </w:pPr>
      <w:proofErr w:type="gramStart"/>
      <w:r>
        <w:rPr>
          <w:shd w:val="clear" w:color="auto" w:fill="FBD4B4" w:themeFill="accent6" w:themeFillTint="66"/>
          <w:lang w:val="en-US"/>
        </w:rPr>
        <w:t>extendedProperties</w:t>
      </w:r>
      <w:proofErr w:type="gramEnd"/>
      <w:r w:rsidRPr="00274BCC">
        <w:rPr>
          <w:lang w:val="en-US"/>
        </w:rPr>
        <w:t xml:space="preserve">: </w:t>
      </w:r>
      <w:r>
        <w:rPr>
          <w:lang w:val="en-US"/>
        </w:rPr>
        <w:t>user extended properties.</w:t>
      </w:r>
      <w:r w:rsidRPr="0022289B">
        <w:rPr>
          <w:lang w:val="en-US"/>
        </w:rPr>
        <w:t xml:space="preserve"> </w:t>
      </w:r>
      <w:r w:rsidRPr="0022289B">
        <w:rPr>
          <w:highlight w:val="yellow"/>
          <w:lang w:val="en-US"/>
        </w:rPr>
        <w:t xml:space="preserve">NOT YET IMPLEMENTED – TODO </w:t>
      </w:r>
      <w:r>
        <w:rPr>
          <w:highlight w:val="yellow"/>
          <w:lang w:val="en-US"/>
        </w:rPr>
        <w:t>IN</w:t>
      </w:r>
      <w:r w:rsidRPr="0022289B">
        <w:rPr>
          <w:highlight w:val="yellow"/>
          <w:lang w:val="en-US"/>
        </w:rPr>
        <w:t xml:space="preserve"> V4</w:t>
      </w:r>
    </w:p>
    <w:p w:rsidR="007753C5" w:rsidRDefault="007753C5" w:rsidP="007753C5">
      <w:pPr>
        <w:pStyle w:val="Titre5"/>
      </w:pPr>
      <w:bookmarkStart w:id="240" w:name="_Toc365552576"/>
      <w:r w:rsidRPr="007753C5">
        <w:t>EI_MIS_IS_</w:t>
      </w:r>
      <w:r>
        <w:t>LIST</w:t>
      </w:r>
      <w:r w:rsidRPr="007753C5">
        <w:t>_USER</w:t>
      </w:r>
      <w:r w:rsidR="00BF71D1">
        <w:t>S</w:t>
      </w:r>
      <w:bookmarkEnd w:id="240"/>
    </w:p>
    <w:p w:rsidR="007C0C86" w:rsidRDefault="007C0C86" w:rsidP="007C0C86">
      <w:pPr>
        <w:rPr>
          <w:lang w:val="en-US"/>
        </w:rPr>
      </w:pPr>
      <w:r>
        <w:rPr>
          <w:lang w:val="en-US"/>
        </w:rPr>
        <w:t xml:space="preserve">This interface allows getting users’ information (atoll-is </w:t>
      </w:r>
      <w:r w:rsidRPr="00B32DB7">
        <w:t>web service</w:t>
      </w:r>
      <w:r>
        <w:rPr>
          <w:lang w:val="en-US"/>
        </w:rPr>
        <w:t>).</w:t>
      </w:r>
    </w:p>
    <w:p w:rsidR="007C0C86" w:rsidRDefault="007C0C86" w:rsidP="007C0C86">
      <w:r>
        <w:t>The interface uses</w:t>
      </w:r>
      <w:r w:rsidRPr="00B32DB7">
        <w:t xml:space="preserve"> the HTTP protocol </w:t>
      </w:r>
      <w:r>
        <w:t>and CAS authentication or HTTP Basic authentication access.</w:t>
      </w:r>
    </w:p>
    <w:p w:rsidR="007C0C86" w:rsidRDefault="007C0C86" w:rsidP="007C0C86">
      <w:r>
        <w:t xml:space="preserve">The user information </w:t>
      </w:r>
      <w:proofErr w:type="gramStart"/>
      <w:r>
        <w:t>are</w:t>
      </w:r>
      <w:proofErr w:type="gramEnd"/>
      <w:r>
        <w:t xml:space="preserve"> retrieved from the LDAP database and the PostgreSQL database (account table).</w:t>
      </w:r>
    </w:p>
    <w:p w:rsidR="00CF35D6" w:rsidRPr="00CF35D6" w:rsidRDefault="007C0C86" w:rsidP="007C0C86">
      <w:pPr>
        <w:rPr>
          <w:b/>
        </w:rPr>
      </w:pPr>
      <w:r w:rsidRPr="00CF35D6">
        <w:rPr>
          <w:b/>
        </w:rPr>
        <w:t xml:space="preserve">This interface produces 2 different </w:t>
      </w:r>
      <w:r w:rsidR="00CF35D6" w:rsidRPr="00CF35D6">
        <w:rPr>
          <w:b/>
        </w:rPr>
        <w:t>outputs</w:t>
      </w:r>
      <w:r w:rsidRPr="00CF35D6">
        <w:rPr>
          <w:b/>
        </w:rPr>
        <w:t xml:space="preserve">, depending on </w:t>
      </w:r>
      <w:r w:rsidR="00CF35D6" w:rsidRPr="00CF35D6">
        <w:rPr>
          <w:b/>
        </w:rPr>
        <w:t>the request HTTP header "</w:t>
      </w:r>
      <w:r w:rsidR="00CF35D6" w:rsidRPr="00CF35D6">
        <w:rPr>
          <w:b/>
          <w:u w:val="single"/>
        </w:rPr>
        <w:t>Accept</w:t>
      </w:r>
      <w:r w:rsidR="00CF35D6" w:rsidRPr="00CF35D6">
        <w:rPr>
          <w:b/>
        </w:rPr>
        <w:t>” parameter:</w:t>
      </w:r>
    </w:p>
    <w:p w:rsidR="007C0C86" w:rsidRDefault="00CF35D6" w:rsidP="0043036A">
      <w:pPr>
        <w:pStyle w:val="Paragraphedeliste"/>
        <w:numPr>
          <w:ilvl w:val="0"/>
          <w:numId w:val="15"/>
        </w:numPr>
      </w:pPr>
      <w:r w:rsidRPr="00CF35D6">
        <w:t xml:space="preserve">Accept: </w:t>
      </w:r>
      <w:r w:rsidRPr="00CF35D6">
        <w:rPr>
          <w:b/>
        </w:rPr>
        <w:t>application/json</w:t>
      </w:r>
    </w:p>
    <w:p w:rsidR="00CF35D6" w:rsidRDefault="00CF35D6" w:rsidP="0043036A">
      <w:pPr>
        <w:pStyle w:val="Paragraphedeliste"/>
        <w:numPr>
          <w:ilvl w:val="0"/>
          <w:numId w:val="15"/>
        </w:numPr>
      </w:pPr>
      <w:r w:rsidRPr="00CF35D6">
        <w:t>Accept:</w:t>
      </w:r>
      <w:r>
        <w:t xml:space="preserve"> </w:t>
      </w:r>
      <w:r w:rsidRPr="00CF35D6">
        <w:rPr>
          <w:b/>
        </w:rPr>
        <w:t>application/vnd.openxmlformats-officedocument.spreadsheetml.sheet</w:t>
      </w:r>
    </w:p>
    <w:p w:rsidR="007C0C86" w:rsidRPr="00CF35D6" w:rsidRDefault="00CF35D6" w:rsidP="007C0C86">
      <w:pPr>
        <w:rPr>
          <w:b/>
        </w:rPr>
      </w:pPr>
      <w:r w:rsidRPr="00CF35D6">
        <w:rPr>
          <w:b/>
        </w:rPr>
        <w:lastRenderedPageBreak/>
        <w:t xml:space="preserve">By default the request doesn’t return all users, depending on the </w:t>
      </w:r>
      <w:r w:rsidRPr="00CF35D6">
        <w:rPr>
          <w:b/>
          <w:u w:val="single"/>
        </w:rPr>
        <w:t>start</w:t>
      </w:r>
      <w:r w:rsidRPr="00CF35D6">
        <w:rPr>
          <w:b/>
        </w:rPr>
        <w:t xml:space="preserve">, </w:t>
      </w:r>
      <w:r w:rsidRPr="00CF35D6">
        <w:rPr>
          <w:b/>
          <w:u w:val="single"/>
        </w:rPr>
        <w:t>limit</w:t>
      </w:r>
      <w:r w:rsidRPr="00CF35D6">
        <w:rPr>
          <w:b/>
        </w:rPr>
        <w:t xml:space="preserve"> and </w:t>
      </w:r>
      <w:r w:rsidRPr="00CF35D6">
        <w:rPr>
          <w:b/>
          <w:u w:val="single"/>
        </w:rPr>
        <w:t>filter</w:t>
      </w:r>
      <w:r w:rsidRPr="00CF35D6">
        <w:rPr>
          <w:b/>
        </w:rPr>
        <w:t xml:space="preserve"> parameter</w:t>
      </w:r>
      <w:r>
        <w:rPr>
          <w:b/>
        </w:rPr>
        <w:t>s. The start and limit parameters allow to paginate the result.</w:t>
      </w:r>
    </w:p>
    <w:p w:rsidR="007C0C86" w:rsidRPr="00B32DB7" w:rsidRDefault="007C0C86" w:rsidP="007C0C86">
      <w:pPr>
        <w:pStyle w:val="Titre6"/>
        <w:rPr>
          <w:lang w:val="en-GB"/>
        </w:rPr>
      </w:pPr>
      <w:r>
        <w:rPr>
          <w:lang w:val="en-GB"/>
        </w:rPr>
        <w:t>Input</w:t>
      </w:r>
    </w:p>
    <w:p w:rsidR="007C0C86" w:rsidRDefault="007C0C86" w:rsidP="007C0C86">
      <w:r w:rsidRPr="00003440">
        <w:rPr>
          <w:color w:val="984806" w:themeColor="accent6" w:themeShade="80"/>
          <w:u w:val="single"/>
        </w:rPr>
        <w:t>URL</w:t>
      </w:r>
      <w:r>
        <w:t xml:space="preserve">: </w:t>
      </w:r>
      <w:r w:rsidRPr="00B32DB7">
        <w:t xml:space="preserve"> &lt;Atoll-IS URL&gt;/resources/</w:t>
      </w:r>
      <w:r>
        <w:t>useraccounts/report</w:t>
      </w:r>
    </w:p>
    <w:p w:rsidR="007C0C86" w:rsidRPr="00670978" w:rsidRDefault="007C0C86" w:rsidP="007C0C86">
      <w:pPr>
        <w:rPr>
          <w:lang w:val="en-US"/>
        </w:rPr>
      </w:pPr>
      <w:r w:rsidRPr="00003440">
        <w:rPr>
          <w:color w:val="984806" w:themeColor="accent6" w:themeShade="80"/>
          <w:u w:val="single"/>
        </w:rPr>
        <w:t>Method</w:t>
      </w:r>
      <w:r>
        <w:t>: HTTP GET</w:t>
      </w:r>
    </w:p>
    <w:p w:rsidR="007C0C86" w:rsidRDefault="007C0C86" w:rsidP="007C0C86">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BF37DE" w:rsidRDefault="00BF37DE" w:rsidP="00BF37DE">
      <w:pPr>
        <w:rPr>
          <w:lang w:val="en-US"/>
        </w:rPr>
      </w:pPr>
      <w:proofErr w:type="gramStart"/>
      <w:r>
        <w:rPr>
          <w:shd w:val="clear" w:color="auto" w:fill="FBD4B4" w:themeFill="accent6" w:themeFillTint="66"/>
          <w:lang w:val="en-US"/>
        </w:rPr>
        <w:t>start</w:t>
      </w:r>
      <w:proofErr w:type="gramEnd"/>
      <w:r>
        <w:rPr>
          <w:lang w:val="en-US"/>
        </w:rPr>
        <w:t>: the start user range to retrieve. Default value is 0.</w:t>
      </w:r>
    </w:p>
    <w:p w:rsidR="00BF37DE" w:rsidRDefault="00BF37DE" w:rsidP="00BF37DE">
      <w:pPr>
        <w:rPr>
          <w:lang w:val="en-US"/>
        </w:rPr>
      </w:pPr>
      <w:proofErr w:type="gramStart"/>
      <w:r>
        <w:rPr>
          <w:shd w:val="clear" w:color="auto" w:fill="FBD4B4" w:themeFill="accent6" w:themeFillTint="66"/>
          <w:lang w:val="en-US"/>
        </w:rPr>
        <w:t>limit</w:t>
      </w:r>
      <w:proofErr w:type="gramEnd"/>
      <w:r>
        <w:rPr>
          <w:lang w:val="en-US"/>
        </w:rPr>
        <w:t xml:space="preserve">: the limit number of user to retrieve. </w:t>
      </w:r>
      <w:proofErr w:type="gramStart"/>
      <w:r w:rsidR="001A2F6A">
        <w:rPr>
          <w:lang w:val="en-US"/>
        </w:rPr>
        <w:t>0 for no limit.</w:t>
      </w:r>
      <w:proofErr w:type="gramEnd"/>
      <w:r w:rsidR="001A2F6A">
        <w:rPr>
          <w:lang w:val="en-US"/>
        </w:rPr>
        <w:t xml:space="preserve"> </w:t>
      </w:r>
      <w:r>
        <w:rPr>
          <w:lang w:val="en-US"/>
        </w:rPr>
        <w:t>Default value is 50.</w:t>
      </w:r>
      <w:r w:rsidR="001A2F6A">
        <w:rPr>
          <w:lang w:val="en-US"/>
        </w:rPr>
        <w:t xml:space="preserve"> </w:t>
      </w:r>
    </w:p>
    <w:p w:rsidR="00BF37DE" w:rsidRDefault="00BF37DE" w:rsidP="00BF37DE">
      <w:pPr>
        <w:rPr>
          <w:lang w:val="en-US"/>
        </w:rPr>
      </w:pPr>
      <w:proofErr w:type="gramStart"/>
      <w:r>
        <w:rPr>
          <w:shd w:val="clear" w:color="auto" w:fill="FBD4B4" w:themeFill="accent6" w:themeFillTint="66"/>
          <w:lang w:val="en-US"/>
        </w:rPr>
        <w:t>sort</w:t>
      </w:r>
      <w:proofErr w:type="gramEnd"/>
      <w:r>
        <w:rPr>
          <w:lang w:val="en-US"/>
        </w:rPr>
        <w:t>: to allow sorting the result on a user data fi</w:t>
      </w:r>
      <w:r w:rsidR="001A2F6A">
        <w:rPr>
          <w:lang w:val="en-US"/>
        </w:rPr>
        <w:t>elds. Default value is “login”.</w:t>
      </w:r>
    </w:p>
    <w:p w:rsidR="007C0C86" w:rsidRDefault="00BF37DE" w:rsidP="007C0C86">
      <w:pPr>
        <w:rPr>
          <w:lang w:val="en-US"/>
        </w:rPr>
      </w:pPr>
      <w:proofErr w:type="gramStart"/>
      <w:r>
        <w:rPr>
          <w:shd w:val="clear" w:color="auto" w:fill="FBD4B4" w:themeFill="accent6" w:themeFillTint="66"/>
          <w:lang w:val="en-US"/>
        </w:rPr>
        <w:t>dir</w:t>
      </w:r>
      <w:proofErr w:type="gramEnd"/>
      <w:r w:rsidR="007C0C86">
        <w:rPr>
          <w:lang w:val="en-US"/>
        </w:rPr>
        <w:t xml:space="preserve">: </w:t>
      </w:r>
      <w:r>
        <w:rPr>
          <w:lang w:val="en-US"/>
        </w:rPr>
        <w:t>the sort direction: ACS or DESC. Default value is ASC</w:t>
      </w:r>
      <w:r w:rsidR="007C0C86">
        <w:rPr>
          <w:lang w:val="en-US"/>
        </w:rPr>
        <w:t>.</w:t>
      </w:r>
    </w:p>
    <w:p w:rsidR="007C0C86" w:rsidRDefault="00BF37DE" w:rsidP="007C0C86">
      <w:pPr>
        <w:rPr>
          <w:lang w:val="en-US"/>
        </w:rPr>
      </w:pPr>
      <w:proofErr w:type="gramStart"/>
      <w:r>
        <w:rPr>
          <w:shd w:val="clear" w:color="auto" w:fill="FBD4B4" w:themeFill="accent6" w:themeFillTint="66"/>
          <w:lang w:val="en-US"/>
        </w:rPr>
        <w:t>filter</w:t>
      </w:r>
      <w:proofErr w:type="gramEnd"/>
      <w:r w:rsidR="007C0C86">
        <w:rPr>
          <w:lang w:val="en-US"/>
        </w:rPr>
        <w:t xml:space="preserve">: </w:t>
      </w:r>
      <w:r w:rsidR="000E33B4">
        <w:rPr>
          <w:lang w:val="en-US"/>
        </w:rPr>
        <w:t xml:space="preserve">JSOn format filter as : </w:t>
      </w:r>
      <w:r w:rsidR="000E33B4" w:rsidRPr="000E33B4">
        <w:rPr>
          <w:rFonts w:ascii="Courier New" w:hAnsi="Courier New" w:cs="Courier New"/>
          <w:sz w:val="20"/>
          <w:szCs w:val="20"/>
          <w:lang w:val="en-US" w:eastAsia="fr-FR"/>
        </w:rPr>
        <w:t>{"</w:t>
      </w:r>
      <w:r w:rsidR="000E33B4" w:rsidRPr="000E33B4">
        <w:rPr>
          <w:rFonts w:ascii="Courier New" w:hAnsi="Courier New" w:cs="Courier New"/>
          <w:i/>
          <w:sz w:val="20"/>
          <w:szCs w:val="20"/>
          <w:lang w:val="en-US" w:eastAsia="fr-FR"/>
        </w:rPr>
        <w:t>field</w:t>
      </w:r>
      <w:r w:rsidR="000E33B4">
        <w:rPr>
          <w:rFonts w:ascii="Courier New" w:hAnsi="Courier New" w:cs="Courier New"/>
          <w:i/>
          <w:sz w:val="20"/>
          <w:szCs w:val="20"/>
          <w:lang w:val="en-US" w:eastAsia="fr-FR"/>
        </w:rPr>
        <w:t>_name</w:t>
      </w:r>
      <w:r w:rsidR="000E33B4" w:rsidRPr="000E33B4">
        <w:rPr>
          <w:rFonts w:ascii="Courier New" w:hAnsi="Courier New" w:cs="Courier New"/>
          <w:sz w:val="20"/>
          <w:szCs w:val="20"/>
          <w:lang w:val="en-US" w:eastAsia="fr-FR"/>
        </w:rPr>
        <w:t>":[{"t":"</w:t>
      </w:r>
      <w:r w:rsidR="000E33B4" w:rsidRPr="000E33B4">
        <w:rPr>
          <w:rFonts w:ascii="Courier New" w:hAnsi="Courier New" w:cs="Courier New"/>
          <w:i/>
          <w:sz w:val="20"/>
          <w:szCs w:val="20"/>
          <w:lang w:val="en-US" w:eastAsia="fr-FR"/>
        </w:rPr>
        <w:t>type</w:t>
      </w:r>
      <w:r w:rsidR="000E33B4" w:rsidRPr="000E33B4">
        <w:rPr>
          <w:rFonts w:ascii="Courier New" w:hAnsi="Courier New" w:cs="Courier New"/>
          <w:sz w:val="20"/>
          <w:szCs w:val="20"/>
          <w:lang w:val="en-US" w:eastAsia="fr-FR"/>
        </w:rPr>
        <w:t>","v":"</w:t>
      </w:r>
      <w:r w:rsidR="000E33B4" w:rsidRPr="000E33B4">
        <w:rPr>
          <w:rFonts w:ascii="Courier New" w:hAnsi="Courier New" w:cs="Courier New"/>
          <w:i/>
          <w:sz w:val="20"/>
          <w:szCs w:val="20"/>
          <w:lang w:val="en-US" w:eastAsia="fr-FR"/>
        </w:rPr>
        <w:t>value_to_filter</w:t>
      </w:r>
      <w:r w:rsidR="000E33B4" w:rsidRPr="000E33B4">
        <w:rPr>
          <w:rFonts w:ascii="Courier New" w:hAnsi="Courier New" w:cs="Courier New"/>
          <w:sz w:val="20"/>
          <w:szCs w:val="20"/>
          <w:lang w:val="en-US" w:eastAsia="fr-FR"/>
        </w:rPr>
        <w:t>"}]}</w:t>
      </w:r>
      <w:r w:rsidR="000E33B4">
        <w:rPr>
          <w:lang w:val="en-US"/>
        </w:rPr>
        <w:t xml:space="preserve">. </w:t>
      </w:r>
      <w:r>
        <w:rPr>
          <w:lang w:val="en-US"/>
        </w:rPr>
        <w:t>Default value is no filter</w:t>
      </w:r>
      <w:r w:rsidR="000E33B4">
        <w:rPr>
          <w:lang w:val="en-US"/>
        </w:rPr>
        <w:t>:</w:t>
      </w:r>
    </w:p>
    <w:p w:rsidR="007C0C86" w:rsidRDefault="007C0C86" w:rsidP="007C0C86">
      <w:pPr>
        <w:pStyle w:val="Titre6"/>
        <w:rPr>
          <w:lang w:val="en-GB"/>
        </w:rPr>
      </w:pPr>
      <w:r>
        <w:rPr>
          <w:lang w:val="en-GB"/>
        </w:rPr>
        <w:t>Output</w:t>
      </w:r>
    </w:p>
    <w:p w:rsidR="000E33B4" w:rsidRDefault="000E33B4" w:rsidP="000E33B4">
      <w:r>
        <w:t>If “</w:t>
      </w:r>
      <w:r w:rsidRPr="00CF35D6">
        <w:t>Accept</w:t>
      </w:r>
      <w:r>
        <w:t xml:space="preserve">” parameter is </w:t>
      </w:r>
      <w:r w:rsidRPr="000E33B4">
        <w:rPr>
          <w:b/>
        </w:rPr>
        <w:t>application/json</w:t>
      </w:r>
      <w:r>
        <w:rPr>
          <w:b/>
        </w:rPr>
        <w:t xml:space="preserve">, </w:t>
      </w:r>
      <w:r>
        <w:t>the response returns users data as JSON format</w:t>
      </w:r>
    </w:p>
    <w:p w:rsidR="000E33B4" w:rsidRPr="000E33B4" w:rsidRDefault="000E33B4" w:rsidP="000E33B4">
      <w:r>
        <w:t>If “</w:t>
      </w:r>
      <w:r w:rsidRPr="00CF35D6">
        <w:t>Accept</w:t>
      </w:r>
      <w:r>
        <w:t xml:space="preserve">” parameter is </w:t>
      </w:r>
      <w:r w:rsidRPr="00CF35D6">
        <w:rPr>
          <w:b/>
        </w:rPr>
        <w:t>application/vnd.openxmlformats-officedocument.spreadsheetml.sheet</w:t>
      </w:r>
      <w:r>
        <w:rPr>
          <w:b/>
        </w:rPr>
        <w:t xml:space="preserve">, </w:t>
      </w:r>
      <w:r>
        <w:t>the response returns users data</w:t>
      </w:r>
      <w:r w:rsidR="00F456F7">
        <w:t xml:space="preserve"> as an Excel file. </w:t>
      </w:r>
      <w:proofErr w:type="gramStart"/>
      <w:r w:rsidR="00F456F7">
        <w:t xml:space="preserve">See section </w:t>
      </w:r>
      <w:r>
        <w:t>“</w:t>
      </w:r>
      <w:r w:rsidR="003E07B6">
        <w:fldChar w:fldCharType="begin"/>
      </w:r>
      <w:r>
        <w:instrText xml:space="preserve"> REF _Ref354997606 \r \h </w:instrText>
      </w:r>
      <w:r w:rsidR="003E07B6">
        <w:fldChar w:fldCharType="separate"/>
      </w:r>
      <w:r w:rsidR="00FE42B4">
        <w:t>5.1.3.2.5</w:t>
      </w:r>
      <w:r w:rsidR="003E07B6">
        <w:fldChar w:fldCharType="end"/>
      </w:r>
      <w:r>
        <w:t xml:space="preserve"> </w:t>
      </w:r>
      <w:r w:rsidR="003E07B6">
        <w:fldChar w:fldCharType="begin"/>
      </w:r>
      <w:r>
        <w:instrText xml:space="preserve"> REF _Ref354997637 \h </w:instrText>
      </w:r>
      <w:r w:rsidR="003E07B6">
        <w:fldChar w:fldCharType="separate"/>
      </w:r>
      <w:ins w:id="241" w:author="dearith" w:date="2013-08-29T15:08:00Z">
        <w:r w:rsidR="00FE42B4" w:rsidRPr="00121D57">
          <w:t>EI_MIS_ADM_</w:t>
        </w:r>
        <w:r w:rsidR="00FE42B4">
          <w:t>EXPORT</w:t>
        </w:r>
        <w:r w:rsidR="00FE42B4" w:rsidRPr="00121D57">
          <w:t>_USERS</w:t>
        </w:r>
      </w:ins>
      <w:del w:id="242" w:author="dearith" w:date="2013-08-29T15:08:00Z">
        <w:r w:rsidR="00C82D1C" w:rsidRPr="00121D57" w:rsidDel="00FE42B4">
          <w:delText>EI_MIS_ADM_</w:delText>
        </w:r>
        <w:r w:rsidR="00C82D1C" w:rsidDel="00FE42B4">
          <w:delText>EXPORT</w:delText>
        </w:r>
        <w:r w:rsidR="00C82D1C" w:rsidRPr="00121D57" w:rsidDel="00FE42B4">
          <w:delText>_USERS</w:delText>
        </w:r>
      </w:del>
      <w:r w:rsidR="003E07B6">
        <w:fldChar w:fldCharType="end"/>
      </w:r>
      <w:r>
        <w:t xml:space="preserve">”, page </w:t>
      </w:r>
      <w:r w:rsidR="003E07B6">
        <w:fldChar w:fldCharType="begin"/>
      </w:r>
      <w:r>
        <w:instrText xml:space="preserve"> PAGEREF _Ref354997615 \h </w:instrText>
      </w:r>
      <w:r w:rsidR="003E07B6">
        <w:fldChar w:fldCharType="separate"/>
      </w:r>
      <w:ins w:id="243" w:author="dearith" w:date="2013-08-29T15:08:00Z">
        <w:r w:rsidR="00FE42B4">
          <w:rPr>
            <w:noProof/>
          </w:rPr>
          <w:t>43</w:t>
        </w:r>
      </w:ins>
      <w:del w:id="244" w:author="dearith" w:date="2013-08-29T15:08:00Z">
        <w:r w:rsidR="00C82D1C" w:rsidDel="00FE42B4">
          <w:rPr>
            <w:noProof/>
          </w:rPr>
          <w:delText>42</w:delText>
        </w:r>
      </w:del>
      <w:r w:rsidR="003E07B6">
        <w:fldChar w:fldCharType="end"/>
      </w:r>
      <w:r>
        <w:t>.</w:t>
      </w:r>
      <w:proofErr w:type="gramEnd"/>
    </w:p>
    <w:p w:rsidR="00A177B3" w:rsidRPr="00A177B3" w:rsidRDefault="00A177B3" w:rsidP="00A177B3">
      <w:pPr>
        <w:pStyle w:val="Titre5"/>
      </w:pPr>
      <w:bookmarkStart w:id="245" w:name="_Toc365552577"/>
      <w:commentRangeStart w:id="246"/>
      <w:r w:rsidRPr="00A177B3">
        <w:t>EI_MIS_IS_RESET_PASSWORD</w:t>
      </w:r>
      <w:commentRangeEnd w:id="246"/>
      <w:r>
        <w:rPr>
          <w:rStyle w:val="Marquedecommentaire"/>
          <w:b w:val="0"/>
          <w:color w:val="auto"/>
          <w:kern w:val="0"/>
          <w:lang w:val="en-GB"/>
        </w:rPr>
        <w:commentReference w:id="246"/>
      </w:r>
      <w:bookmarkEnd w:id="245"/>
    </w:p>
    <w:p w:rsidR="00A177B3" w:rsidRPr="00FB3301" w:rsidRDefault="00A177B3" w:rsidP="00A177B3">
      <w:pPr>
        <w:rPr>
          <w:lang w:val="en-US"/>
        </w:rPr>
      </w:pPr>
      <w:r>
        <w:rPr>
          <w:lang w:val="en-US"/>
        </w:rPr>
        <w:t xml:space="preserve">This interface allows resetting the password of a user. </w:t>
      </w:r>
      <w:r w:rsidRPr="00A177B3">
        <w:rPr>
          <w:highlight w:val="yellow"/>
          <w:lang w:val="en-US"/>
        </w:rPr>
        <w:t>The interface is not yet implemented</w:t>
      </w:r>
      <w:r>
        <w:rPr>
          <w:lang w:val="en-US"/>
        </w:rPr>
        <w:t>.</w:t>
      </w:r>
    </w:p>
    <w:p w:rsidR="00A177B3" w:rsidRDefault="00A177B3" w:rsidP="00A177B3">
      <w:r>
        <w:t>The interface uses</w:t>
      </w:r>
      <w:r w:rsidRPr="00B32DB7">
        <w:t xml:space="preserve"> the HTTP protocol </w:t>
      </w:r>
      <w:r>
        <w:t>and CAS authentication or HTTP Basic authentication access.</w:t>
      </w:r>
    </w:p>
    <w:p w:rsidR="00A177B3" w:rsidRDefault="00A177B3" w:rsidP="00A177B3">
      <w:r>
        <w:t>The user’s password is updated in the LDAP database.</w:t>
      </w:r>
    </w:p>
    <w:p w:rsidR="00A177B3" w:rsidRPr="00B32DB7" w:rsidRDefault="00A177B3" w:rsidP="00A177B3">
      <w:pPr>
        <w:pStyle w:val="Titre6"/>
        <w:rPr>
          <w:lang w:val="en-GB"/>
        </w:rPr>
      </w:pPr>
      <w:r>
        <w:rPr>
          <w:lang w:val="en-GB"/>
        </w:rPr>
        <w:t>Input</w:t>
      </w:r>
    </w:p>
    <w:p w:rsidR="00A177B3" w:rsidRPr="00A177B3" w:rsidRDefault="00A177B3" w:rsidP="00A177B3">
      <w:r w:rsidRPr="00003440">
        <w:rPr>
          <w:color w:val="984806" w:themeColor="accent6" w:themeShade="80"/>
          <w:u w:val="single"/>
        </w:rPr>
        <w:t>URL</w:t>
      </w:r>
      <w:r>
        <w:t xml:space="preserve">: </w:t>
      </w:r>
      <w:r w:rsidRPr="00B32DB7">
        <w:t xml:space="preserve"> &lt;Atoll-IS URL&gt;/resources/</w:t>
      </w:r>
      <w:r>
        <w:t>useraccounts</w:t>
      </w:r>
      <w:proofErr w:type="gramStart"/>
      <w:r>
        <w:t>/</w:t>
      </w:r>
      <w:r w:rsidRPr="006C28CF">
        <w:rPr>
          <w:i/>
        </w:rPr>
        <w:t>{</w:t>
      </w:r>
      <w:proofErr w:type="gramEnd"/>
      <w:r w:rsidRPr="006C28CF">
        <w:rPr>
          <w:i/>
        </w:rPr>
        <w:t>id}</w:t>
      </w:r>
      <w:r>
        <w:t>/resetpwd</w:t>
      </w:r>
    </w:p>
    <w:p w:rsidR="004E3237" w:rsidRDefault="004E3237" w:rsidP="004E3237">
      <w:r w:rsidRPr="001A2F6A">
        <w:rPr>
          <w:i/>
        </w:rPr>
        <w:t>{</w:t>
      </w:r>
      <w:proofErr w:type="gramStart"/>
      <w:r>
        <w:rPr>
          <w:i/>
        </w:rPr>
        <w:t>id</w:t>
      </w:r>
      <w:proofErr w:type="gramEnd"/>
      <w:r w:rsidRPr="001A2F6A">
        <w:rPr>
          <w:i/>
        </w:rPr>
        <w:t>}</w:t>
      </w:r>
      <w:r>
        <w:rPr>
          <w:i/>
        </w:rPr>
        <w:t xml:space="preserve"> </w:t>
      </w:r>
      <w:r>
        <w:t>user internal ID</w:t>
      </w:r>
      <w:r>
        <w:rPr>
          <w:i/>
        </w:rPr>
        <w:t>.</w:t>
      </w:r>
    </w:p>
    <w:p w:rsidR="00A177B3" w:rsidRPr="00670978" w:rsidRDefault="00A177B3" w:rsidP="00A177B3">
      <w:pPr>
        <w:rPr>
          <w:lang w:val="en-US"/>
        </w:rPr>
      </w:pPr>
      <w:r w:rsidRPr="00003440">
        <w:rPr>
          <w:color w:val="984806" w:themeColor="accent6" w:themeShade="80"/>
          <w:u w:val="single"/>
        </w:rPr>
        <w:t>Method</w:t>
      </w:r>
      <w:r>
        <w:t xml:space="preserve">: HTTP </w:t>
      </w:r>
      <w:r w:rsidR="004E3237">
        <w:t>PUT</w:t>
      </w:r>
    </w:p>
    <w:p w:rsidR="00A177B3" w:rsidRPr="00003440" w:rsidRDefault="00A177B3" w:rsidP="00A177B3">
      <w:pPr>
        <w:rPr>
          <w:color w:val="984806" w:themeColor="accent6" w:themeShade="80"/>
          <w:lang w:val="en-US"/>
        </w:rPr>
      </w:pPr>
      <w:r w:rsidRPr="00003440">
        <w:rPr>
          <w:color w:val="984806" w:themeColor="accent6" w:themeShade="80"/>
          <w:u w:val="single"/>
          <w:lang w:val="en-US"/>
        </w:rPr>
        <w:lastRenderedPageBreak/>
        <w:t>Parameters</w:t>
      </w:r>
      <w:r w:rsidRPr="00003440">
        <w:rPr>
          <w:color w:val="984806" w:themeColor="accent6" w:themeShade="80"/>
          <w:lang w:val="en-US"/>
        </w:rPr>
        <w:t xml:space="preserve">: </w:t>
      </w:r>
    </w:p>
    <w:p w:rsidR="00A177B3" w:rsidRDefault="00A177B3" w:rsidP="00A177B3">
      <w:pPr>
        <w:rPr>
          <w:lang w:val="en-US"/>
        </w:rPr>
      </w:pPr>
      <w:proofErr w:type="gramStart"/>
      <w:r>
        <w:rPr>
          <w:shd w:val="clear" w:color="auto" w:fill="FBD4B4" w:themeFill="accent6" w:themeFillTint="66"/>
          <w:lang w:val="en-US"/>
        </w:rPr>
        <w:t>id</w:t>
      </w:r>
      <w:proofErr w:type="gramEnd"/>
      <w:r>
        <w:rPr>
          <w:lang w:val="en-US"/>
        </w:rPr>
        <w:t>: internal user id (must be an existing one).</w:t>
      </w:r>
    </w:p>
    <w:p w:rsidR="00A177B3" w:rsidRDefault="00A177B3" w:rsidP="00A177B3">
      <w:pPr>
        <w:rPr>
          <w:lang w:val="en-US"/>
        </w:rPr>
      </w:pPr>
      <w:proofErr w:type="gramStart"/>
      <w:r>
        <w:rPr>
          <w:shd w:val="clear" w:color="auto" w:fill="FBD4B4" w:themeFill="accent6" w:themeFillTint="66"/>
          <w:lang w:val="en-US"/>
        </w:rPr>
        <w:t>password</w:t>
      </w:r>
      <w:proofErr w:type="gramEnd"/>
      <w:r>
        <w:rPr>
          <w:lang w:val="en-US"/>
        </w:rPr>
        <w:t>: user</w:t>
      </w:r>
      <w:r w:rsidR="00046E69">
        <w:rPr>
          <w:lang w:val="en-US"/>
        </w:rPr>
        <w:t xml:space="preserve"> (new)</w:t>
      </w:r>
      <w:r>
        <w:rPr>
          <w:lang w:val="en-US"/>
        </w:rPr>
        <w:t xml:space="preserve"> password (no encryption or SHA encrypted). The password is always stored in the LDAP database with SHA encryption.</w:t>
      </w:r>
    </w:p>
    <w:p w:rsidR="00A177B3" w:rsidRDefault="00A177B3" w:rsidP="00A177B3">
      <w:pPr>
        <w:rPr>
          <w:lang w:val="en-US"/>
        </w:rPr>
      </w:pPr>
      <w:r>
        <w:rPr>
          <w:lang w:val="en-US"/>
        </w:rPr>
        <w:t>See also “</w:t>
      </w:r>
      <w:r w:rsidR="003E07B6">
        <w:rPr>
          <w:lang w:val="en-US"/>
        </w:rPr>
        <w:fldChar w:fldCharType="begin"/>
      </w:r>
      <w:r>
        <w:rPr>
          <w:lang w:val="en-US"/>
        </w:rPr>
        <w:instrText xml:space="preserve"> REF ImportantNotesPwdEncryption \h </w:instrText>
      </w:r>
      <w:r w:rsidR="003E07B6">
        <w:rPr>
          <w:lang w:val="en-US"/>
        </w:rPr>
      </w:r>
      <w:r w:rsidR="003E07B6">
        <w:rPr>
          <w:lang w:val="en-US"/>
        </w:rPr>
        <w:fldChar w:fldCharType="separate"/>
      </w:r>
      <w:r w:rsidR="00FE42B4">
        <w:rPr>
          <w:rStyle w:val="hps"/>
          <w:u w:val="single"/>
        </w:rPr>
        <w:t>Important notes</w:t>
      </w:r>
      <w:r w:rsidR="003E07B6">
        <w:rPr>
          <w:lang w:val="en-US"/>
        </w:rPr>
        <w:fldChar w:fldCharType="end"/>
      </w:r>
      <w:r>
        <w:rPr>
          <w:lang w:val="en-US"/>
        </w:rPr>
        <w:t xml:space="preserve">”, page </w:t>
      </w:r>
      <w:r w:rsidR="003E07B6">
        <w:rPr>
          <w:lang w:val="en-US"/>
        </w:rPr>
        <w:fldChar w:fldCharType="begin"/>
      </w:r>
      <w:r>
        <w:rPr>
          <w:lang w:val="en-US"/>
        </w:rPr>
        <w:instrText xml:space="preserve"> PAGEREF ImportantNotesPwdEncryption \h </w:instrText>
      </w:r>
      <w:r w:rsidR="003E07B6">
        <w:rPr>
          <w:lang w:val="en-US"/>
        </w:rPr>
      </w:r>
      <w:r w:rsidR="003E07B6">
        <w:rPr>
          <w:lang w:val="en-US"/>
        </w:rPr>
        <w:fldChar w:fldCharType="separate"/>
      </w:r>
      <w:ins w:id="247" w:author="dearith" w:date="2013-08-29T15:08:00Z">
        <w:r w:rsidR="00FE42B4">
          <w:rPr>
            <w:noProof/>
            <w:lang w:val="en-US"/>
          </w:rPr>
          <w:t>45</w:t>
        </w:r>
      </w:ins>
      <w:del w:id="248" w:author="dearith" w:date="2013-08-29T15:08:00Z">
        <w:r w:rsidR="00C82D1C" w:rsidDel="00FE42B4">
          <w:rPr>
            <w:noProof/>
            <w:lang w:val="en-US"/>
          </w:rPr>
          <w:delText>44</w:delText>
        </w:r>
      </w:del>
      <w:r w:rsidR="003E07B6">
        <w:rPr>
          <w:lang w:val="en-US"/>
        </w:rPr>
        <w:fldChar w:fldCharType="end"/>
      </w:r>
      <w:r>
        <w:rPr>
          <w:lang w:val="en-US"/>
        </w:rPr>
        <w:t>.</w:t>
      </w:r>
    </w:p>
    <w:p w:rsidR="00A177B3" w:rsidRPr="00B32DB7" w:rsidRDefault="00A177B3" w:rsidP="00A177B3">
      <w:pPr>
        <w:pStyle w:val="Titre6"/>
        <w:rPr>
          <w:lang w:val="en-GB"/>
        </w:rPr>
      </w:pPr>
      <w:r>
        <w:rPr>
          <w:lang w:val="en-GB"/>
        </w:rPr>
        <w:t>Output</w:t>
      </w:r>
    </w:p>
    <w:p w:rsidR="00A177B3" w:rsidRDefault="00A177B3" w:rsidP="00A177B3">
      <w:pPr>
        <w:rPr>
          <w:lang w:val="en-US"/>
        </w:rPr>
      </w:pPr>
      <w:r>
        <w:rPr>
          <w:lang w:val="en-US"/>
        </w:rPr>
        <w:t>The HTTP response returns the internal ID of the updated user. The format depends on the input _</w:t>
      </w:r>
      <w:r w:rsidRPr="00E434F1">
        <w:rPr>
          <w:lang w:val="en-US"/>
        </w:rPr>
        <w:t>mimetype</w:t>
      </w:r>
      <w:r>
        <w:rPr>
          <w:lang w:val="en-US"/>
        </w:rPr>
        <w:t xml:space="preserve"> setting.</w:t>
      </w:r>
    </w:p>
    <w:p w:rsidR="00631878" w:rsidRPr="00A177B3" w:rsidRDefault="00631878" w:rsidP="00631878">
      <w:pPr>
        <w:pStyle w:val="Titre5"/>
      </w:pPr>
      <w:bookmarkStart w:id="249" w:name="_Toc365552578"/>
      <w:commentRangeStart w:id="250"/>
      <w:r w:rsidRPr="00A177B3">
        <w:t>EI_MIS_IS_</w:t>
      </w:r>
      <w:r>
        <w:t>CHECK_NEW_LOGIN</w:t>
      </w:r>
      <w:commentRangeEnd w:id="250"/>
      <w:r>
        <w:rPr>
          <w:rStyle w:val="Marquedecommentaire"/>
          <w:b w:val="0"/>
          <w:color w:val="auto"/>
          <w:kern w:val="0"/>
          <w:lang w:val="en-GB"/>
        </w:rPr>
        <w:commentReference w:id="250"/>
      </w:r>
      <w:bookmarkEnd w:id="249"/>
    </w:p>
    <w:p w:rsidR="00631878" w:rsidRDefault="00631878" w:rsidP="00631878">
      <w:pPr>
        <w:rPr>
          <w:lang w:val="en-US"/>
        </w:rPr>
      </w:pPr>
      <w:r>
        <w:rPr>
          <w:lang w:val="en-US"/>
        </w:rPr>
        <w:t>This interface allows checking a login (to use when a user registers or is created</w:t>
      </w:r>
      <w:proofErr w:type="gramStart"/>
      <w:r>
        <w:rPr>
          <w:lang w:val="en-US"/>
        </w:rPr>
        <w:t>) :</w:t>
      </w:r>
      <w:proofErr w:type="gramEnd"/>
    </w:p>
    <w:p w:rsidR="00631878" w:rsidRDefault="00631878" w:rsidP="0043036A">
      <w:pPr>
        <w:pStyle w:val="Paragraphedeliste"/>
        <w:numPr>
          <w:ilvl w:val="0"/>
          <w:numId w:val="26"/>
        </w:numPr>
        <w:rPr>
          <w:lang w:val="en-US"/>
        </w:rPr>
      </w:pPr>
      <w:r>
        <w:rPr>
          <w:lang w:val="en-US"/>
        </w:rPr>
        <w:t xml:space="preserve">Check the syntax : </w:t>
      </w:r>
    </w:p>
    <w:p w:rsidR="00631878" w:rsidRDefault="00631878" w:rsidP="0043036A">
      <w:pPr>
        <w:pStyle w:val="Paragraphedeliste"/>
        <w:numPr>
          <w:ilvl w:val="1"/>
          <w:numId w:val="26"/>
        </w:numPr>
        <w:rPr>
          <w:lang w:val="en-US"/>
        </w:rPr>
      </w:pPr>
      <w:r>
        <w:rPr>
          <w:lang w:val="en-US"/>
        </w:rPr>
        <w:t>the login must have at least 2 characters</w:t>
      </w:r>
    </w:p>
    <w:p w:rsidR="00631878" w:rsidRDefault="00631878" w:rsidP="0043036A">
      <w:pPr>
        <w:pStyle w:val="Paragraphedeliste"/>
        <w:numPr>
          <w:ilvl w:val="1"/>
          <w:numId w:val="26"/>
        </w:numPr>
        <w:rPr>
          <w:lang w:val="en-US"/>
        </w:rPr>
      </w:pPr>
      <w:r>
        <w:rPr>
          <w:lang w:val="en-US"/>
        </w:rPr>
        <w:t>the login must be different from ‘system’</w:t>
      </w:r>
    </w:p>
    <w:p w:rsidR="00631878" w:rsidRDefault="00631878" w:rsidP="0043036A">
      <w:pPr>
        <w:pStyle w:val="Paragraphedeliste"/>
        <w:numPr>
          <w:ilvl w:val="1"/>
          <w:numId w:val="26"/>
        </w:numPr>
        <w:rPr>
          <w:lang w:val="en-US"/>
        </w:rPr>
      </w:pPr>
      <w:r>
        <w:rPr>
          <w:lang w:val="en-US"/>
        </w:rPr>
        <w:t>the login must not contain extended ascii characters</w:t>
      </w:r>
      <w:r w:rsidR="0041453A">
        <w:rPr>
          <w:lang w:val="en-US"/>
        </w:rPr>
        <w:t xml:space="preserve">: login value must be normalized </w:t>
      </w:r>
    </w:p>
    <w:p w:rsidR="0041453A" w:rsidRPr="0041453A" w:rsidRDefault="0041453A" w:rsidP="0041453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urier New" w:hAnsi="Courier New" w:cs="Courier New"/>
          <w:sz w:val="16"/>
          <w:szCs w:val="16"/>
          <w:lang w:val="en-US"/>
        </w:rPr>
      </w:pPr>
      <w:r w:rsidRPr="0041453A">
        <w:rPr>
          <w:rFonts w:ascii="Courier New" w:hAnsi="Courier New" w:cs="Courier New"/>
          <w:sz w:val="16"/>
          <w:szCs w:val="16"/>
          <w:lang w:val="en-US"/>
        </w:rPr>
        <w:t>For information, currently the code to normalize login (in MyOcean registration flow) is:</w:t>
      </w:r>
    </w:p>
    <w:p w:rsidR="0041453A" w:rsidRPr="0041453A" w:rsidRDefault="0041453A" w:rsidP="0041453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urier New" w:hAnsi="Courier New" w:cs="Courier New"/>
          <w:sz w:val="16"/>
          <w:szCs w:val="16"/>
          <w:lang w:val="en-US"/>
        </w:rPr>
      </w:pPr>
      <w:r w:rsidRPr="0041453A">
        <w:rPr>
          <w:rFonts w:ascii="Courier New" w:hAnsi="Courier New" w:cs="Courier New"/>
          <w:sz w:val="16"/>
          <w:szCs w:val="16"/>
          <w:lang w:val="en-US"/>
        </w:rPr>
        <w:t xml:space="preserve">      // JDK1.5</w:t>
      </w:r>
    </w:p>
    <w:p w:rsidR="0041453A" w:rsidRPr="0041453A" w:rsidRDefault="0041453A" w:rsidP="0041453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urier New" w:hAnsi="Courier New" w:cs="Courier New"/>
          <w:sz w:val="16"/>
          <w:szCs w:val="16"/>
          <w:lang w:val="en-US"/>
        </w:rPr>
      </w:pPr>
      <w:r w:rsidRPr="0041453A">
        <w:rPr>
          <w:rFonts w:ascii="Courier New" w:hAnsi="Courier New" w:cs="Courier New"/>
          <w:sz w:val="16"/>
          <w:szCs w:val="16"/>
          <w:lang w:val="en-US"/>
        </w:rPr>
        <w:t xml:space="preserve">      //   use sun.text.Normalizer.normalize(s, Normalizer.DECOMP, 0);</w:t>
      </w:r>
    </w:p>
    <w:p w:rsidR="0041453A" w:rsidRPr="0041453A" w:rsidRDefault="0041453A" w:rsidP="0041453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urier New" w:hAnsi="Courier New" w:cs="Courier New"/>
          <w:sz w:val="16"/>
          <w:szCs w:val="16"/>
          <w:lang w:val="en-US"/>
        </w:rPr>
      </w:pPr>
      <w:r w:rsidRPr="0041453A">
        <w:rPr>
          <w:rFonts w:ascii="Courier New" w:hAnsi="Courier New" w:cs="Courier New"/>
          <w:sz w:val="16"/>
          <w:szCs w:val="16"/>
          <w:lang w:val="en-US"/>
        </w:rPr>
        <w:t xml:space="preserve">      //</w:t>
      </w:r>
    </w:p>
    <w:p w:rsidR="0041453A" w:rsidRPr="0041453A" w:rsidRDefault="0041453A" w:rsidP="0041453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urier New" w:hAnsi="Courier New" w:cs="Courier New"/>
          <w:sz w:val="16"/>
          <w:szCs w:val="16"/>
          <w:lang w:val="en-US"/>
        </w:rPr>
      </w:pPr>
      <w:r w:rsidRPr="0041453A">
        <w:rPr>
          <w:rFonts w:ascii="Courier New" w:hAnsi="Courier New" w:cs="Courier New"/>
          <w:sz w:val="16"/>
          <w:szCs w:val="16"/>
          <w:lang w:val="en-US"/>
        </w:rPr>
        <w:t xml:space="preserve">      </w:t>
      </w:r>
      <w:proofErr w:type="gramStart"/>
      <w:r w:rsidRPr="0041453A">
        <w:rPr>
          <w:rFonts w:ascii="Courier New" w:hAnsi="Courier New" w:cs="Courier New"/>
          <w:sz w:val="16"/>
          <w:szCs w:val="16"/>
          <w:lang w:val="en-US"/>
        </w:rPr>
        <w:t>def</w:t>
      </w:r>
      <w:proofErr w:type="gramEnd"/>
      <w:r w:rsidRPr="0041453A">
        <w:rPr>
          <w:rFonts w:ascii="Courier New" w:hAnsi="Courier New" w:cs="Courier New"/>
          <w:sz w:val="16"/>
          <w:szCs w:val="16"/>
          <w:lang w:val="en-US"/>
        </w:rPr>
        <w:t xml:space="preserve"> temp = Normalizer.normalize(s, Normalizer.Form.NFD);</w:t>
      </w:r>
    </w:p>
    <w:p w:rsidR="0041453A" w:rsidRPr="0041453A" w:rsidRDefault="0041453A" w:rsidP="0041453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urier New" w:hAnsi="Courier New" w:cs="Courier New"/>
          <w:sz w:val="16"/>
          <w:szCs w:val="16"/>
          <w:lang w:val="en-US"/>
        </w:rPr>
      </w:pPr>
      <w:r w:rsidRPr="0041453A">
        <w:rPr>
          <w:rFonts w:ascii="Courier New" w:hAnsi="Courier New" w:cs="Courier New"/>
          <w:sz w:val="16"/>
          <w:szCs w:val="16"/>
          <w:lang w:val="en-US"/>
        </w:rPr>
        <w:t xml:space="preserve">      </w:t>
      </w:r>
      <w:proofErr w:type="gramStart"/>
      <w:r w:rsidRPr="0041453A">
        <w:rPr>
          <w:rFonts w:ascii="Courier New" w:hAnsi="Courier New" w:cs="Courier New"/>
          <w:sz w:val="16"/>
          <w:szCs w:val="16"/>
          <w:lang w:val="en-US"/>
        </w:rPr>
        <w:t>def</w:t>
      </w:r>
      <w:proofErr w:type="gramEnd"/>
      <w:r w:rsidRPr="0041453A">
        <w:rPr>
          <w:rFonts w:ascii="Courier New" w:hAnsi="Courier New" w:cs="Courier New"/>
          <w:sz w:val="16"/>
          <w:szCs w:val="16"/>
          <w:lang w:val="en-US"/>
        </w:rPr>
        <w:t xml:space="preserve"> pattern = Pattern.compile("(\\W|\\p{InCombiningDiacriticalMarks}+)");</w:t>
      </w:r>
    </w:p>
    <w:p w:rsidR="0041453A" w:rsidRPr="0041453A" w:rsidRDefault="0041453A" w:rsidP="0041453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urier New" w:hAnsi="Courier New" w:cs="Courier New"/>
          <w:sz w:val="16"/>
          <w:szCs w:val="16"/>
          <w:lang w:val="en-US"/>
        </w:rPr>
      </w:pPr>
      <w:r w:rsidRPr="0041453A">
        <w:rPr>
          <w:rFonts w:ascii="Courier New" w:hAnsi="Courier New" w:cs="Courier New"/>
          <w:sz w:val="16"/>
          <w:szCs w:val="16"/>
          <w:lang w:val="en-US"/>
        </w:rPr>
        <w:t xml:space="preserve">      </w:t>
      </w:r>
      <w:proofErr w:type="gramStart"/>
      <w:r w:rsidRPr="0041453A">
        <w:rPr>
          <w:rFonts w:ascii="Courier New" w:hAnsi="Courier New" w:cs="Courier New"/>
          <w:sz w:val="16"/>
          <w:szCs w:val="16"/>
          <w:lang w:val="en-US"/>
        </w:rPr>
        <w:t>return</w:t>
      </w:r>
      <w:proofErr w:type="gramEnd"/>
      <w:r w:rsidRPr="0041453A">
        <w:rPr>
          <w:rFonts w:ascii="Courier New" w:hAnsi="Courier New" w:cs="Courier New"/>
          <w:sz w:val="16"/>
          <w:szCs w:val="16"/>
          <w:lang w:val="en-US"/>
        </w:rPr>
        <w:t xml:space="preserve"> pattern.matcher(temp).replaceAll("");</w:t>
      </w:r>
    </w:p>
    <w:p w:rsidR="0041453A" w:rsidRPr="0041453A" w:rsidRDefault="0041453A" w:rsidP="0041453A">
      <w:pPr>
        <w:rPr>
          <w:lang w:val="en-US"/>
        </w:rPr>
      </w:pPr>
    </w:p>
    <w:p w:rsidR="0041453A" w:rsidRDefault="0041453A" w:rsidP="0043036A">
      <w:pPr>
        <w:pStyle w:val="Paragraphedeliste"/>
        <w:numPr>
          <w:ilvl w:val="0"/>
          <w:numId w:val="26"/>
        </w:numPr>
        <w:rPr>
          <w:lang w:val="en-US"/>
        </w:rPr>
      </w:pPr>
      <w:r>
        <w:rPr>
          <w:lang w:val="en-US"/>
        </w:rPr>
        <w:t xml:space="preserve">Check if the normalized login already </w:t>
      </w:r>
      <w:proofErr w:type="gramStart"/>
      <w:r>
        <w:rPr>
          <w:lang w:val="en-US"/>
        </w:rPr>
        <w:t>exist</w:t>
      </w:r>
      <w:proofErr w:type="gramEnd"/>
      <w:r>
        <w:rPr>
          <w:lang w:val="en-US"/>
        </w:rPr>
        <w:t xml:space="preserve"> or not. </w:t>
      </w:r>
    </w:p>
    <w:p w:rsidR="00631878" w:rsidRPr="00FB3301" w:rsidRDefault="00631878" w:rsidP="00631878">
      <w:pPr>
        <w:rPr>
          <w:lang w:val="en-US"/>
        </w:rPr>
      </w:pPr>
      <w:r>
        <w:rPr>
          <w:lang w:val="en-US"/>
        </w:rPr>
        <w:t xml:space="preserve"> </w:t>
      </w:r>
      <w:r w:rsidRPr="00A177B3">
        <w:rPr>
          <w:highlight w:val="yellow"/>
          <w:lang w:val="en-US"/>
        </w:rPr>
        <w:t>The interface is not yet implemented</w:t>
      </w:r>
      <w:r>
        <w:rPr>
          <w:lang w:val="en-US"/>
        </w:rPr>
        <w:t>.</w:t>
      </w:r>
    </w:p>
    <w:p w:rsidR="00631878" w:rsidRDefault="00631878" w:rsidP="00631878">
      <w:r>
        <w:t>The interface uses</w:t>
      </w:r>
      <w:r w:rsidRPr="00B32DB7">
        <w:t xml:space="preserve"> the HTTP protocol </w:t>
      </w:r>
      <w:r>
        <w:t>and CAS authentication or HTTP Basic authentication access.</w:t>
      </w:r>
    </w:p>
    <w:p w:rsidR="00631878" w:rsidRPr="00B32DB7" w:rsidRDefault="00631878" w:rsidP="00631878">
      <w:pPr>
        <w:pStyle w:val="Titre6"/>
        <w:rPr>
          <w:lang w:val="en-GB"/>
        </w:rPr>
      </w:pPr>
      <w:r>
        <w:rPr>
          <w:lang w:val="en-GB"/>
        </w:rPr>
        <w:t>Input</w:t>
      </w:r>
    </w:p>
    <w:p w:rsidR="00631878" w:rsidRPr="00A177B3" w:rsidRDefault="00631878" w:rsidP="00631878">
      <w:r w:rsidRPr="00003440">
        <w:rPr>
          <w:color w:val="984806" w:themeColor="accent6" w:themeShade="80"/>
          <w:u w:val="single"/>
        </w:rPr>
        <w:t>URL</w:t>
      </w:r>
      <w:r>
        <w:t xml:space="preserve">: </w:t>
      </w:r>
      <w:r w:rsidRPr="00B32DB7">
        <w:t xml:space="preserve"> &lt;Atoll-IS URL&gt;/resources/</w:t>
      </w:r>
      <w:r w:rsidR="0041453A" w:rsidRPr="0041453A">
        <w:rPr>
          <w:highlight w:val="yellow"/>
        </w:rPr>
        <w:t>TO BE DEFINED</w:t>
      </w:r>
    </w:p>
    <w:p w:rsidR="00631878" w:rsidRDefault="00631878" w:rsidP="00631878">
      <w:r w:rsidRPr="001A2F6A">
        <w:rPr>
          <w:i/>
        </w:rPr>
        <w:t>{</w:t>
      </w:r>
      <w:proofErr w:type="gramStart"/>
      <w:r>
        <w:rPr>
          <w:i/>
        </w:rPr>
        <w:t>id</w:t>
      </w:r>
      <w:proofErr w:type="gramEnd"/>
      <w:r w:rsidRPr="001A2F6A">
        <w:rPr>
          <w:i/>
        </w:rPr>
        <w:t>}</w:t>
      </w:r>
      <w:r>
        <w:rPr>
          <w:i/>
        </w:rPr>
        <w:t xml:space="preserve"> </w:t>
      </w:r>
      <w:r>
        <w:t>user internal ID</w:t>
      </w:r>
      <w:r>
        <w:rPr>
          <w:i/>
        </w:rPr>
        <w:t>.</w:t>
      </w:r>
    </w:p>
    <w:p w:rsidR="00631878" w:rsidRPr="00670978" w:rsidRDefault="00631878" w:rsidP="00631878">
      <w:pPr>
        <w:rPr>
          <w:lang w:val="en-US"/>
        </w:rPr>
      </w:pPr>
      <w:r w:rsidRPr="00003440">
        <w:rPr>
          <w:color w:val="984806" w:themeColor="accent6" w:themeShade="80"/>
          <w:u w:val="single"/>
        </w:rPr>
        <w:t>Method</w:t>
      </w:r>
      <w:r>
        <w:t xml:space="preserve">: HTTP </w:t>
      </w:r>
      <w:r w:rsidR="0041453A">
        <w:t>GET</w:t>
      </w:r>
    </w:p>
    <w:p w:rsidR="00631878" w:rsidRPr="00003440" w:rsidRDefault="00631878" w:rsidP="00631878">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631878" w:rsidRDefault="0041453A" w:rsidP="00631878">
      <w:pPr>
        <w:rPr>
          <w:lang w:val="en-US"/>
        </w:rPr>
      </w:pPr>
      <w:proofErr w:type="gramStart"/>
      <w:r>
        <w:rPr>
          <w:shd w:val="clear" w:color="auto" w:fill="FBD4B4" w:themeFill="accent6" w:themeFillTint="66"/>
          <w:lang w:val="en-US"/>
        </w:rPr>
        <w:t>login</w:t>
      </w:r>
      <w:proofErr w:type="gramEnd"/>
      <w:r w:rsidR="00631878">
        <w:rPr>
          <w:lang w:val="en-US"/>
        </w:rPr>
        <w:t xml:space="preserve">: user </w:t>
      </w:r>
      <w:r>
        <w:rPr>
          <w:lang w:val="en-US"/>
        </w:rPr>
        <w:t>login to check (before creation).</w:t>
      </w:r>
    </w:p>
    <w:p w:rsidR="00631878" w:rsidRPr="00B32DB7" w:rsidRDefault="00631878" w:rsidP="00631878">
      <w:pPr>
        <w:pStyle w:val="Titre6"/>
        <w:rPr>
          <w:lang w:val="en-GB"/>
        </w:rPr>
      </w:pPr>
      <w:r>
        <w:rPr>
          <w:lang w:val="en-GB"/>
        </w:rPr>
        <w:lastRenderedPageBreak/>
        <w:t>Output</w:t>
      </w:r>
    </w:p>
    <w:p w:rsidR="00631878" w:rsidRDefault="00631878" w:rsidP="00631878">
      <w:pPr>
        <w:rPr>
          <w:lang w:val="en-US"/>
        </w:rPr>
      </w:pPr>
      <w:r>
        <w:rPr>
          <w:lang w:val="en-US"/>
        </w:rPr>
        <w:t xml:space="preserve">The HTTP response returns </w:t>
      </w:r>
      <w:r w:rsidR="0041453A">
        <w:rPr>
          <w:lang w:val="en-US"/>
        </w:rPr>
        <w:t xml:space="preserve">a message and code (OK or not, an explicit message if not OK). </w:t>
      </w:r>
      <w:r w:rsidR="0041453A" w:rsidRPr="0041453A">
        <w:rPr>
          <w:highlight w:val="yellow"/>
          <w:lang w:val="en-US"/>
        </w:rPr>
        <w:t>TO BE CONFIRMED</w:t>
      </w:r>
      <w:r>
        <w:rPr>
          <w:lang w:val="en-US"/>
        </w:rPr>
        <w:t>. The format depends on the input _</w:t>
      </w:r>
      <w:r w:rsidRPr="00E434F1">
        <w:rPr>
          <w:lang w:val="en-US"/>
        </w:rPr>
        <w:t>mimetype</w:t>
      </w:r>
      <w:r>
        <w:rPr>
          <w:lang w:val="en-US"/>
        </w:rPr>
        <w:t xml:space="preserve"> setting.</w:t>
      </w:r>
    </w:p>
    <w:p w:rsidR="007753C5" w:rsidRPr="007753C5" w:rsidRDefault="007753C5" w:rsidP="007753C5">
      <w:pPr>
        <w:pStyle w:val="Titre5"/>
      </w:pPr>
      <w:bookmarkStart w:id="251" w:name="_Toc365552579"/>
      <w:r w:rsidRPr="007753C5">
        <w:t>EI_MIS_IS_</w:t>
      </w:r>
      <w:r>
        <w:t>DELETE</w:t>
      </w:r>
      <w:r w:rsidRPr="007753C5">
        <w:t>_USER</w:t>
      </w:r>
      <w:bookmarkEnd w:id="251"/>
    </w:p>
    <w:p w:rsidR="006C28CF" w:rsidRDefault="006C28CF" w:rsidP="006C28CF">
      <w:pPr>
        <w:rPr>
          <w:lang w:val="en-US"/>
        </w:rPr>
      </w:pPr>
      <w:r>
        <w:rPr>
          <w:lang w:val="en-US"/>
        </w:rPr>
        <w:t xml:space="preserve">This interface allows deleting a user in MyOcean (atoll-is </w:t>
      </w:r>
      <w:r w:rsidRPr="00B32DB7">
        <w:t>web service</w:t>
      </w:r>
      <w:r>
        <w:rPr>
          <w:lang w:val="en-US"/>
        </w:rPr>
        <w:t>).</w:t>
      </w:r>
    </w:p>
    <w:p w:rsidR="006C28CF" w:rsidRDefault="006C28CF" w:rsidP="006C28CF">
      <w:r>
        <w:t>The interface uses</w:t>
      </w:r>
      <w:r w:rsidRPr="00B32DB7">
        <w:t xml:space="preserve"> the HTTP protocol </w:t>
      </w:r>
      <w:r>
        <w:t>and CAS authentication or HTTP Basic authentication access.</w:t>
      </w:r>
    </w:p>
    <w:p w:rsidR="006C28CF" w:rsidRPr="00003440" w:rsidRDefault="006C28CF" w:rsidP="006C28CF">
      <w:r>
        <w:t>The user is deleted from the LDAP database and the PostgreSQL database (account table)</w:t>
      </w:r>
    </w:p>
    <w:p w:rsidR="006C28CF" w:rsidRPr="00B32DB7" w:rsidRDefault="006C28CF" w:rsidP="006C28CF">
      <w:pPr>
        <w:pStyle w:val="Titre6"/>
        <w:rPr>
          <w:lang w:val="en-GB"/>
        </w:rPr>
      </w:pPr>
      <w:r>
        <w:rPr>
          <w:lang w:val="en-GB"/>
        </w:rPr>
        <w:t>Input</w:t>
      </w:r>
    </w:p>
    <w:p w:rsidR="006C28CF" w:rsidRDefault="006C28CF" w:rsidP="006C28CF">
      <w:r w:rsidRPr="00003440">
        <w:rPr>
          <w:color w:val="984806" w:themeColor="accent6" w:themeShade="80"/>
          <w:u w:val="single"/>
        </w:rPr>
        <w:t>URL</w:t>
      </w:r>
      <w:r>
        <w:t xml:space="preserve">: </w:t>
      </w:r>
      <w:r w:rsidRPr="00B32DB7">
        <w:t xml:space="preserve"> &lt;Atoll-IS URL&gt;/resources/</w:t>
      </w:r>
      <w:r>
        <w:t>useraccounts</w:t>
      </w:r>
      <w:proofErr w:type="gramStart"/>
      <w:r>
        <w:t>/</w:t>
      </w:r>
      <w:r w:rsidRPr="006C28CF">
        <w:rPr>
          <w:i/>
        </w:rPr>
        <w:t>{</w:t>
      </w:r>
      <w:proofErr w:type="gramEnd"/>
      <w:r w:rsidRPr="006C28CF">
        <w:rPr>
          <w:i/>
        </w:rPr>
        <w:t>id}</w:t>
      </w:r>
    </w:p>
    <w:p w:rsidR="004E3237" w:rsidRDefault="004E3237" w:rsidP="004E3237">
      <w:r w:rsidRPr="001A2F6A">
        <w:rPr>
          <w:i/>
        </w:rPr>
        <w:t>{</w:t>
      </w:r>
      <w:proofErr w:type="gramStart"/>
      <w:r>
        <w:rPr>
          <w:i/>
        </w:rPr>
        <w:t>id</w:t>
      </w:r>
      <w:proofErr w:type="gramEnd"/>
      <w:r w:rsidRPr="001A2F6A">
        <w:rPr>
          <w:i/>
        </w:rPr>
        <w:t>}</w:t>
      </w:r>
      <w:r>
        <w:rPr>
          <w:i/>
        </w:rPr>
        <w:t xml:space="preserve"> </w:t>
      </w:r>
      <w:r>
        <w:t>user internal ID</w:t>
      </w:r>
      <w:r>
        <w:rPr>
          <w:i/>
        </w:rPr>
        <w:t>.</w:t>
      </w:r>
    </w:p>
    <w:p w:rsidR="006C28CF" w:rsidRPr="00670978" w:rsidRDefault="006C28CF" w:rsidP="006C28CF">
      <w:pPr>
        <w:rPr>
          <w:lang w:val="en-US"/>
        </w:rPr>
      </w:pPr>
      <w:r w:rsidRPr="00003440">
        <w:rPr>
          <w:color w:val="984806" w:themeColor="accent6" w:themeShade="80"/>
          <w:u w:val="single"/>
        </w:rPr>
        <w:t>Method</w:t>
      </w:r>
      <w:r>
        <w:t xml:space="preserve">: HTTP DELETE </w:t>
      </w:r>
    </w:p>
    <w:p w:rsidR="006C28CF" w:rsidRPr="00003440" w:rsidRDefault="006C28CF" w:rsidP="006C28CF">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6C28CF" w:rsidRDefault="006C28CF" w:rsidP="006C28CF">
      <w:pPr>
        <w:rPr>
          <w:lang w:val="en-US"/>
        </w:rPr>
      </w:pPr>
      <w:proofErr w:type="gramStart"/>
      <w:r>
        <w:rPr>
          <w:shd w:val="clear" w:color="auto" w:fill="FBD4B4" w:themeFill="accent6" w:themeFillTint="66"/>
          <w:lang w:val="en-US"/>
        </w:rPr>
        <w:t>id</w:t>
      </w:r>
      <w:proofErr w:type="gramEnd"/>
      <w:r>
        <w:rPr>
          <w:lang w:val="en-US"/>
        </w:rPr>
        <w:t>: internal user id to delete (must be an existing one).</w:t>
      </w:r>
    </w:p>
    <w:p w:rsidR="006C28CF" w:rsidRDefault="006C28CF" w:rsidP="006C28CF">
      <w:pPr>
        <w:pStyle w:val="Titre6"/>
        <w:rPr>
          <w:lang w:val="en-GB"/>
        </w:rPr>
      </w:pPr>
      <w:r>
        <w:rPr>
          <w:lang w:val="en-GB"/>
        </w:rPr>
        <w:t>Output</w:t>
      </w:r>
    </w:p>
    <w:p w:rsidR="006C28CF" w:rsidRDefault="006C28CF" w:rsidP="00003440">
      <w:pPr>
        <w:rPr>
          <w:lang w:val="en-US"/>
        </w:rPr>
      </w:pPr>
      <w:r>
        <w:rPr>
          <w:lang w:val="en-US"/>
        </w:rPr>
        <w:t>None</w:t>
      </w:r>
    </w:p>
    <w:p w:rsidR="00F456F7" w:rsidRPr="00A62E33" w:rsidRDefault="00A62E33" w:rsidP="00F456F7">
      <w:pPr>
        <w:pStyle w:val="Titre5"/>
        <w:rPr>
          <w:lang w:val="fr-FR"/>
        </w:rPr>
      </w:pPr>
      <w:bookmarkStart w:id="252" w:name="_Toc365552580"/>
      <w:r w:rsidRPr="00A62E33">
        <w:rPr>
          <w:lang w:val="fr-FR"/>
        </w:rPr>
        <w:t>II_MIS_IS</w:t>
      </w:r>
      <w:r w:rsidR="00F456F7" w:rsidRPr="00A62E33">
        <w:rPr>
          <w:lang w:val="fr-FR"/>
        </w:rPr>
        <w:t>_MAIL_NOTIFICATIONS</w:t>
      </w:r>
      <w:bookmarkEnd w:id="252"/>
    </w:p>
    <w:p w:rsidR="00F456F7" w:rsidRPr="00B32DB7" w:rsidRDefault="00F456F7" w:rsidP="00F456F7">
      <w:r w:rsidRPr="00B32DB7">
        <w:t>Mails are sent to the user when registering, validating account, when the acc</w:t>
      </w:r>
      <w:r w:rsidR="00A62E33">
        <w:t>ount is suspended or suppressed, when the user’s password is initialized or changed.</w:t>
      </w:r>
    </w:p>
    <w:p w:rsidR="00F456F7" w:rsidRDefault="00F456F7" w:rsidP="00F456F7">
      <w:r w:rsidRPr="00B32DB7">
        <w:t>Thes</w:t>
      </w:r>
      <w:r w:rsidR="00552C64">
        <w:t>e notifications are managed by atoll-i</w:t>
      </w:r>
      <w:r w:rsidRPr="00B32DB7">
        <w:t xml:space="preserve">s component. </w:t>
      </w:r>
    </w:p>
    <w:p w:rsidR="00135A1E" w:rsidRPr="007645AA" w:rsidRDefault="00135A1E" w:rsidP="00F456F7">
      <w:pPr>
        <w:rPr>
          <w:u w:val="single"/>
        </w:rPr>
      </w:pPr>
      <w:r w:rsidRPr="007645AA">
        <w:rPr>
          <w:u w:val="single"/>
        </w:rPr>
        <w:t xml:space="preserve">List and </w:t>
      </w:r>
      <w:r w:rsidR="00C03926" w:rsidRPr="007645AA">
        <w:rPr>
          <w:u w:val="single"/>
        </w:rPr>
        <w:t xml:space="preserve">description of the template used in MyOcean to </w:t>
      </w:r>
      <w:r w:rsidRPr="007645AA">
        <w:rPr>
          <w:u w:val="single"/>
        </w:rPr>
        <w:t>generate emails</w:t>
      </w:r>
      <w:r w:rsidR="00C03926" w:rsidRPr="007645AA">
        <w:rPr>
          <w:u w:val="single"/>
        </w:rPr>
        <w:t>:</w:t>
      </w:r>
    </w:p>
    <w:p w:rsidR="00C03926" w:rsidRPr="00EE1033" w:rsidRDefault="007645AA" w:rsidP="007645AA">
      <w:pPr>
        <w:shd w:val="clear" w:color="auto" w:fill="FBD4B4" w:themeFill="accent6" w:themeFillTint="66"/>
        <w:rPr>
          <w:color w:val="984806" w:themeColor="accent6" w:themeShade="80"/>
        </w:rPr>
      </w:pPr>
      <w:r w:rsidRPr="00EE1033">
        <w:rPr>
          <w:color w:val="984806" w:themeColor="accent6" w:themeShade="80"/>
        </w:rPr>
        <w:t>Registration:</w:t>
      </w:r>
    </w:p>
    <w:p w:rsidR="007645AA" w:rsidRDefault="00EE1033" w:rsidP="00F456F7">
      <w:r w:rsidRPr="007645AA">
        <w:rPr>
          <w:i/>
        </w:rPr>
        <w:t>Template</w:t>
      </w:r>
      <w:r>
        <w:t>:</w:t>
      </w:r>
      <w:r w:rsidR="007645AA">
        <w:t xml:space="preserve"> </w:t>
      </w:r>
      <w:r w:rsidR="007645AA" w:rsidRPr="00EE1033">
        <w:rPr>
          <w:rFonts w:ascii="Courier New" w:hAnsi="Courier New" w:cs="Courier New"/>
        </w:rPr>
        <w:t>to-user-need-confirmation.xml.ftl</w:t>
      </w:r>
    </w:p>
    <w:p w:rsidR="00E35CD4" w:rsidRPr="007645AA" w:rsidRDefault="00E35CD4" w:rsidP="00E35CD4">
      <w:r>
        <w:t>This template is used to generate an email when a new user registers to MyOcean. By this email, the user has to confirm his registration.</w:t>
      </w:r>
    </w:p>
    <w:p w:rsidR="007645AA" w:rsidRDefault="007645AA" w:rsidP="00F456F7">
      <w:r w:rsidRPr="007645AA">
        <w:rPr>
          <w:i/>
        </w:rPr>
        <w:t>Content</w:t>
      </w:r>
      <w:r>
        <w: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&lt;!--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lastRenderedPageBreak/>
        <w:t xml:space="preserve">  Context: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w:t>
      </w:r>
      <w:proofErr w:type="gramStart"/>
      <w:r w:rsidRPr="007645AA">
        <w:rPr>
          <w:rFonts w:ascii="Courier New" w:hAnsi="Courier New" w:cs="Courier New"/>
          <w:sz w:val="16"/>
          <w:szCs w:val="16"/>
          <w:lang w:val="en-US"/>
        </w:rPr>
        <w:t>user</w:t>
      </w:r>
      <w:proofErr w:type="gramEnd"/>
      <w:r w:rsidRPr="007645AA">
        <w:rPr>
          <w:rFonts w:ascii="Courier New" w:hAnsi="Courier New" w:cs="Courier New"/>
          <w:sz w:val="16"/>
          <w:szCs w:val="16"/>
          <w:lang w:val="en-US"/>
        </w:rPr>
        <w:t>: the user</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w:t>
      </w:r>
      <w:proofErr w:type="gramStart"/>
      <w:r w:rsidRPr="007645AA">
        <w:rPr>
          <w:rFonts w:ascii="Courier New" w:hAnsi="Courier New" w:cs="Courier New"/>
          <w:sz w:val="16"/>
          <w:szCs w:val="16"/>
          <w:lang w:val="en-US"/>
        </w:rPr>
        <w:t>account</w:t>
      </w:r>
      <w:proofErr w:type="gramEnd"/>
      <w:r w:rsidRPr="007645AA">
        <w:rPr>
          <w:rFonts w:ascii="Courier New" w:hAnsi="Courier New" w:cs="Courier New"/>
          <w:sz w:val="16"/>
          <w:szCs w:val="16"/>
          <w:lang w:val="en-US"/>
        </w:rPr>
        <w:t>: the account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w:t>
      </w:r>
      <w:proofErr w:type="gramStart"/>
      <w:r w:rsidRPr="007645AA">
        <w:rPr>
          <w:rFonts w:ascii="Courier New" w:hAnsi="Courier New" w:cs="Courier New"/>
          <w:sz w:val="16"/>
          <w:szCs w:val="16"/>
          <w:lang w:val="en-US"/>
        </w:rPr>
        <w:t>catalogContext</w:t>
      </w:r>
      <w:proofErr w:type="gramEnd"/>
      <w:r w:rsidRPr="007645AA">
        <w:rPr>
          <w:rFonts w:ascii="Courier New" w:hAnsi="Courier New" w:cs="Courier New"/>
          <w:sz w:val="16"/>
          <w:szCs w:val="16"/>
          <w:lang w:val="en-US"/>
        </w:rPr>
        <w:t>: the context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w:t>
      </w:r>
      <w:proofErr w:type="gramStart"/>
      <w:r w:rsidRPr="007645AA">
        <w:rPr>
          <w:rFonts w:ascii="Courier New" w:hAnsi="Courier New" w:cs="Courier New"/>
          <w:sz w:val="16"/>
          <w:szCs w:val="16"/>
          <w:lang w:val="en-US"/>
        </w:rPr>
        <w:t>hostName</w:t>
      </w:r>
      <w:proofErr w:type="gramEnd"/>
      <w:r w:rsidRPr="007645AA">
        <w:rPr>
          <w:rFonts w:ascii="Courier New" w:hAnsi="Courier New" w:cs="Courier New"/>
          <w:sz w:val="16"/>
          <w:szCs w:val="16"/>
          <w:lang w:val="en-US"/>
        </w:rPr>
        <w:t>: the hostname of the atoll-is application</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w:t>
      </w:r>
      <w:proofErr w:type="gramStart"/>
      <w:r w:rsidRPr="007645AA">
        <w:rPr>
          <w:rFonts w:ascii="Courier New" w:hAnsi="Courier New" w:cs="Courier New"/>
          <w:sz w:val="16"/>
          <w:szCs w:val="16"/>
          <w:lang w:val="en-US"/>
        </w:rPr>
        <w:t>contextPath</w:t>
      </w:r>
      <w:proofErr w:type="gramEnd"/>
      <w:r w:rsidRPr="007645AA">
        <w:rPr>
          <w:rFonts w:ascii="Courier New" w:hAnsi="Courier New" w:cs="Courier New"/>
          <w:sz w:val="16"/>
          <w:szCs w:val="16"/>
          <w:lang w:val="en-US"/>
        </w:rPr>
        <w:t>: the context path of the atoll-is application</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&lt;</w:t>
      </w:r>
      <w:proofErr w:type="gramStart"/>
      <w:r w:rsidRPr="007645AA">
        <w:rPr>
          <w:rFonts w:ascii="Courier New" w:hAnsi="Courier New" w:cs="Courier New"/>
          <w:sz w:val="16"/>
          <w:szCs w:val="16"/>
          <w:lang w:val="en-US"/>
        </w:rPr>
        <w:t>mail</w:t>
      </w:r>
      <w:proofErr w:type="gramEnd"/>
      <w:r w:rsidRPr="007645AA">
        <w:rPr>
          <w:rFonts w:ascii="Courier New" w:hAnsi="Courier New" w:cs="Courier New"/>
          <w:sz w:val="16"/>
          <w:szCs w:val="16"/>
          <w:lang w:val="en-US"/>
        </w:rPr>
        <w:t>&gt;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ab/>
        <w:t>&lt;</w:t>
      </w:r>
      <w:proofErr w:type="gramStart"/>
      <w:r w:rsidRPr="007645AA">
        <w:rPr>
          <w:rFonts w:ascii="Courier New" w:hAnsi="Courier New" w:cs="Courier New"/>
          <w:sz w:val="16"/>
          <w:szCs w:val="16"/>
          <w:lang w:val="en-US"/>
        </w:rPr>
        <w:t>subject&gt;</w:t>
      </w:r>
      <w:proofErr w:type="gramEnd"/>
      <w:r w:rsidRPr="007645AA">
        <w:rPr>
          <w:rFonts w:ascii="Courier New" w:hAnsi="Courier New" w:cs="Courier New"/>
          <w:sz w:val="16"/>
          <w:szCs w:val="16"/>
          <w:lang w:val="en-US"/>
        </w:rPr>
        <w:t>Activate your MyOcean membership&lt;/subject&gt;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ab/>
        <w:t>&lt;</w:t>
      </w:r>
      <w:proofErr w:type="gramStart"/>
      <w:r w:rsidRPr="007645AA">
        <w:rPr>
          <w:rFonts w:ascii="Courier New" w:hAnsi="Courier New" w:cs="Courier New"/>
          <w:sz w:val="16"/>
          <w:szCs w:val="16"/>
          <w:lang w:val="en-US"/>
        </w:rPr>
        <w:t>html</w:t>
      </w:r>
      <w:proofErr w:type="gramEnd"/>
      <w:r w:rsidRPr="007645AA">
        <w:rPr>
          <w:rFonts w:ascii="Courier New" w:hAnsi="Courier New" w:cs="Courier New"/>
          <w:sz w:val="16"/>
          <w:szCs w:val="16"/>
          <w:lang w:val="en-US"/>
        </w:rPr>
        <w:t>&gt;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ab/>
      </w:r>
      <w:r w:rsidRPr="007645AA">
        <w:rPr>
          <w:rFonts w:ascii="Courier New" w:hAnsi="Courier New" w:cs="Courier New"/>
          <w:sz w:val="16"/>
          <w:szCs w:val="16"/>
          <w:lang w:val="en-US"/>
        </w:rPr>
        <w:tab/>
        <w:t>&lt;</w:t>
      </w:r>
      <w:proofErr w:type="gramStart"/>
      <w:r w:rsidRPr="007645AA">
        <w:rPr>
          <w:rFonts w:ascii="Courier New" w:hAnsi="Courier New" w:cs="Courier New"/>
          <w:sz w:val="16"/>
          <w:szCs w:val="16"/>
          <w:lang w:val="en-US"/>
        </w:rPr>
        <w:t>content</w:t>
      </w:r>
      <w:proofErr w:type="gramEnd"/>
      <w:r w:rsidRPr="007645AA">
        <w:rPr>
          <w:rFonts w:ascii="Courier New" w:hAnsi="Courier New" w:cs="Courier New"/>
          <w:sz w:val="16"/>
          <w:szCs w:val="16"/>
          <w:lang w:val="en-US"/>
        </w:rPr>
        <w:t>&gt;&lt;![CDATA[</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&lt;p&gt;Dear ${user.firstName} ${user.lastName}</w:t>
      </w:r>
      <w:proofErr w:type="gramStart"/>
      <w:r w:rsidRPr="007645AA">
        <w:rPr>
          <w:rFonts w:ascii="Courier New" w:hAnsi="Courier New" w:cs="Courier New"/>
          <w:sz w:val="16"/>
          <w:szCs w:val="16"/>
          <w:lang w:val="en-US"/>
        </w:rPr>
        <w:t>,&lt;</w:t>
      </w:r>
      <w:proofErr w:type="gramEnd"/>
      <w:r w:rsidRPr="007645AA">
        <w:rPr>
          <w:rFonts w:ascii="Courier New" w:hAnsi="Courier New" w:cs="Courier New"/>
          <w:sz w:val="16"/>
          <w:szCs w:val="16"/>
          <w:lang w:val="en-US"/>
        </w:rPr>
        <w:t>/p&gt;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&lt;p&gt;Thank you for registering with MyOcean</w:t>
      </w:r>
      <w:proofErr w:type="gramStart"/>
      <w:r w:rsidRPr="007645AA">
        <w:rPr>
          <w:rFonts w:ascii="Courier New" w:hAnsi="Courier New" w:cs="Courier New"/>
          <w:sz w:val="16"/>
          <w:szCs w:val="16"/>
          <w:lang w:val="en-US"/>
        </w:rPr>
        <w:t>.&lt;</w:t>
      </w:r>
      <w:proofErr w:type="gramEnd"/>
      <w:r w:rsidRPr="007645AA">
        <w:rPr>
          <w:rFonts w:ascii="Courier New" w:hAnsi="Courier New" w:cs="Courier New"/>
          <w:sz w:val="16"/>
          <w:szCs w:val="16"/>
          <w:lang w:val="en-US"/>
        </w:rPr>
        <w:t>/p&gt;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&lt;p&gt;</w:t>
      </w:r>
      <w:proofErr w:type="gramStart"/>
      <w:r w:rsidRPr="007645AA">
        <w:rPr>
          <w:rFonts w:ascii="Courier New" w:hAnsi="Courier New" w:cs="Courier New"/>
          <w:sz w:val="16"/>
          <w:szCs w:val="16"/>
          <w:lang w:val="en-US"/>
        </w:rPr>
        <w:t>Your</w:t>
      </w:r>
      <w:proofErr w:type="gramEnd"/>
      <w:r w:rsidRPr="007645AA">
        <w:rPr>
          <w:rFonts w:ascii="Courier New" w:hAnsi="Courier New" w:cs="Courier New"/>
          <w:sz w:val="16"/>
          <w:szCs w:val="16"/>
          <w:lang w:val="en-US"/>
        </w:rPr>
        <w:t xml:space="preserve"> registration is nearly complete. We just need to confirm your identity. Please follow the link below to finalize your registration</w:t>
      </w:r>
      <w:proofErr w:type="gramStart"/>
      <w:r w:rsidRPr="007645AA">
        <w:rPr>
          <w:rFonts w:ascii="Courier New" w:hAnsi="Courier New" w:cs="Courier New"/>
          <w:sz w:val="16"/>
          <w:szCs w:val="16"/>
          <w:lang w:val="en-US"/>
        </w:rPr>
        <w:t>.&lt;</w:t>
      </w:r>
      <w:proofErr w:type="gramEnd"/>
      <w:r w:rsidRPr="007645AA">
        <w:rPr>
          <w:rFonts w:ascii="Courier New" w:hAnsi="Courier New" w:cs="Courier New"/>
          <w:sz w:val="16"/>
          <w:szCs w:val="16"/>
          <w:lang w:val="en-US"/>
        </w:rPr>
        <w:t>/p&gt;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&lt;a href="${hostName}${contextPath}/resources/users/${user.login}/confirmation/${account.credentialKey}?_context=${catalogContext.name}&amp;amp;redirectUrl=${redirectUrl}"&gt;Complete the registration process&lt;/a&gt;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&lt;p&gt;Please note that without confirmation within 15 days, your registration will be cancelled</w:t>
      </w:r>
      <w:proofErr w:type="gramStart"/>
      <w:r w:rsidRPr="007645AA">
        <w:rPr>
          <w:rFonts w:ascii="Courier New" w:hAnsi="Courier New" w:cs="Courier New"/>
          <w:sz w:val="16"/>
          <w:szCs w:val="16"/>
          <w:lang w:val="en-US"/>
        </w:rPr>
        <w:t>.&lt;</w:t>
      </w:r>
      <w:proofErr w:type="gramEnd"/>
      <w:r w:rsidRPr="007645AA">
        <w:rPr>
          <w:rFonts w:ascii="Courier New" w:hAnsi="Courier New" w:cs="Courier New"/>
          <w:sz w:val="16"/>
          <w:szCs w:val="16"/>
          <w:lang w:val="en-US"/>
        </w:rPr>
        <w:t>/p&gt;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]]&gt;&lt;/content&gt;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ab/>
      </w:r>
      <w:r w:rsidRPr="007645AA">
        <w:rPr>
          <w:rFonts w:ascii="Courier New" w:hAnsi="Courier New" w:cs="Courier New"/>
          <w:sz w:val="16"/>
          <w:szCs w:val="16"/>
          <w:lang w:val="en-US"/>
        </w:rPr>
        <w:tab/>
        <w:t>&lt;</w:t>
      </w:r>
      <w:proofErr w:type="gramStart"/>
      <w:r w:rsidRPr="007645AA">
        <w:rPr>
          <w:rFonts w:ascii="Courier New" w:hAnsi="Courier New" w:cs="Courier New"/>
          <w:sz w:val="16"/>
          <w:szCs w:val="16"/>
          <w:lang w:val="en-US"/>
        </w:rPr>
        <w:t>signature</w:t>
      </w:r>
      <w:proofErr w:type="gramEnd"/>
      <w:r w:rsidRPr="007645AA">
        <w:rPr>
          <w:rFonts w:ascii="Courier New" w:hAnsi="Courier New" w:cs="Courier New"/>
          <w:sz w:val="16"/>
          <w:szCs w:val="16"/>
          <w:lang w:val="en-US"/>
        </w:rPr>
        <w:t>&gt;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w:t>
      </w:r>
      <w:proofErr w:type="gramStart"/>
      <w:r w:rsidRPr="007645AA">
        <w:rPr>
          <w:rFonts w:ascii="Courier New" w:hAnsi="Courier New" w:cs="Courier New"/>
          <w:sz w:val="16"/>
          <w:szCs w:val="16"/>
          <w:lang w:val="en-US"/>
        </w:rPr>
        <w:t>&lt;![</w:t>
      </w:r>
      <w:proofErr w:type="gramEnd"/>
      <w:r w:rsidRPr="007645AA">
        <w:rPr>
          <w:rFonts w:ascii="Courier New" w:hAnsi="Courier New" w:cs="Courier New"/>
          <w:sz w:val="16"/>
          <w:szCs w:val="16"/>
          <w:lang w:val="en-US"/>
        </w:rPr>
        <w:t>CDATA[</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&lt;br/&gt;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&lt;p&gt;&lt;#</w:t>
      </w:r>
      <w:proofErr w:type="gramStart"/>
      <w:r w:rsidRPr="007645AA">
        <w:rPr>
          <w:rFonts w:ascii="Courier New" w:hAnsi="Courier New" w:cs="Courier New"/>
          <w:sz w:val="16"/>
          <w:szCs w:val="16"/>
          <w:lang w:val="en-US"/>
        </w:rPr>
        <w:t>include</w:t>
      </w:r>
      <w:proofErr w:type="gramEnd"/>
      <w:r w:rsidRPr="007645AA">
        <w:rPr>
          <w:rFonts w:ascii="Courier New" w:hAnsi="Courier New" w:cs="Courier New"/>
          <w:sz w:val="16"/>
          <w:szCs w:val="16"/>
          <w:lang w:val="en-US"/>
        </w:rPr>
        <w:t xml:space="preserve"> "signature.html"&gt;&lt;/p&gt;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 xml:space="preserve">        &lt;/signature&gt;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ab/>
        <w:t>&lt;/html&gt;</w:t>
      </w:r>
    </w:p>
    <w:p w:rsidR="007645AA" w:rsidRPr="007645AA" w:rsidRDefault="007645AA" w:rsidP="007645AA">
      <w:pPr>
        <w:shd w:val="clear" w:color="auto" w:fill="D9D9D9" w:themeFill="background1" w:themeFillShade="D9"/>
        <w:spacing w:after="0" w:line="240" w:lineRule="auto"/>
        <w:rPr>
          <w:rFonts w:ascii="Courier New" w:hAnsi="Courier New" w:cs="Courier New"/>
          <w:sz w:val="16"/>
          <w:szCs w:val="16"/>
          <w:lang w:val="en-US"/>
        </w:rPr>
      </w:pPr>
      <w:r w:rsidRPr="007645AA">
        <w:rPr>
          <w:rFonts w:ascii="Courier New" w:hAnsi="Courier New" w:cs="Courier New"/>
          <w:sz w:val="16"/>
          <w:szCs w:val="16"/>
          <w:lang w:val="en-US"/>
        </w:rPr>
        <w:t>&lt;/mail&gt;</w:t>
      </w:r>
    </w:p>
    <w:p w:rsidR="007645AA" w:rsidRDefault="007645AA" w:rsidP="007645AA">
      <w:pPr>
        <w:rPr>
          <w:lang w:val="en-US"/>
        </w:rPr>
      </w:pPr>
    </w:p>
    <w:p w:rsidR="00EE1033" w:rsidRPr="00EE1033" w:rsidRDefault="00B8159D" w:rsidP="00EE1033">
      <w:pPr>
        <w:shd w:val="clear" w:color="auto" w:fill="FBD4B4" w:themeFill="accent6" w:themeFillTint="66"/>
        <w:rPr>
          <w:color w:val="984806" w:themeColor="accent6" w:themeShade="80"/>
        </w:rPr>
      </w:pPr>
      <w:r>
        <w:rPr>
          <w:color w:val="984806" w:themeColor="accent6" w:themeShade="80"/>
        </w:rPr>
        <w:t xml:space="preserve">Registration </w:t>
      </w:r>
      <w:r w:rsidR="00EE1033" w:rsidRPr="00EE1033">
        <w:rPr>
          <w:color w:val="984806" w:themeColor="accent6" w:themeShade="80"/>
        </w:rPr>
        <w:t>confirmation</w:t>
      </w:r>
    </w:p>
    <w:p w:rsidR="00EE1033" w:rsidRDefault="00EE1033" w:rsidP="00EE1033">
      <w:r w:rsidRPr="007645AA">
        <w:rPr>
          <w:i/>
        </w:rPr>
        <w:t>Template</w:t>
      </w:r>
      <w:r>
        <w:t xml:space="preserve">: </w:t>
      </w:r>
      <w:r w:rsidRPr="00EE1033">
        <w:rPr>
          <w:rFonts w:ascii="Courier New" w:hAnsi="Courier New" w:cs="Courier New"/>
        </w:rPr>
        <w:t>to-user-thanks-confirmation.xml.ftl</w:t>
      </w:r>
    </w:p>
    <w:p w:rsidR="00E35CD4" w:rsidRPr="007645AA" w:rsidRDefault="00E35CD4" w:rsidP="00E35CD4">
      <w:r>
        <w:t>This template is used to generate an email when a new user has confirmed his registration to MyOcean. By this email, the user receives confirmation of his registration.</w:t>
      </w:r>
    </w:p>
    <w:p w:rsidR="00EE1033" w:rsidRDefault="00EE1033" w:rsidP="00EE1033">
      <w:r w:rsidRPr="007645AA">
        <w:rPr>
          <w:i/>
        </w:rPr>
        <w:t>Content</w:t>
      </w:r>
      <w:r>
        <w: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&lt;</w:t>
      </w:r>
      <w:proofErr w:type="gramStart"/>
      <w:r w:rsidRPr="00EE1033">
        <w:rPr>
          <w:rFonts w:ascii="Courier New" w:hAnsi="Courier New" w:cs="Courier New"/>
          <w:sz w:val="16"/>
          <w:szCs w:val="16"/>
          <w:lang w:val="en-US"/>
        </w:rPr>
        <w:t>mail</w:t>
      </w:r>
      <w:proofErr w:type="gramEnd"/>
      <w:r w:rsidRPr="00EE1033">
        <w:rPr>
          <w:rFonts w:ascii="Courier New" w:hAnsi="Courier New" w:cs="Courier New"/>
          <w:sz w:val="16"/>
          <w:szCs w:val="16"/>
          <w:lang w:val="en-US"/>
        </w:rPr>
        <w:t>&gt;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ab/>
        <w:t>&lt;</w:t>
      </w:r>
      <w:proofErr w:type="gramStart"/>
      <w:r w:rsidRPr="00EE1033">
        <w:rPr>
          <w:rFonts w:ascii="Courier New" w:hAnsi="Courier New" w:cs="Courier New"/>
          <w:sz w:val="16"/>
          <w:szCs w:val="16"/>
          <w:lang w:val="en-US"/>
        </w:rPr>
        <w:t>subject&gt;</w:t>
      </w:r>
      <w:proofErr w:type="gramEnd"/>
      <w:r w:rsidRPr="00EE1033">
        <w:rPr>
          <w:rFonts w:ascii="Courier New" w:hAnsi="Courier New" w:cs="Courier New"/>
          <w:sz w:val="16"/>
          <w:szCs w:val="16"/>
          <w:lang w:val="en-US"/>
        </w:rPr>
        <w:t>Thank you for registering with MyOcean&lt;/subject&gt;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ab/>
        <w:t>&lt;</w:t>
      </w:r>
      <w:proofErr w:type="gramStart"/>
      <w:r w:rsidRPr="00EE1033">
        <w:rPr>
          <w:rFonts w:ascii="Courier New" w:hAnsi="Courier New" w:cs="Courier New"/>
          <w:sz w:val="16"/>
          <w:szCs w:val="16"/>
          <w:lang w:val="en-US"/>
        </w:rPr>
        <w:t>plaintext</w:t>
      </w:r>
      <w:proofErr w:type="gramEnd"/>
      <w:r w:rsidRPr="00EE1033">
        <w:rPr>
          <w:rFonts w:ascii="Courier New" w:hAnsi="Courier New" w:cs="Courier New"/>
          <w:sz w:val="16"/>
          <w:szCs w:val="16"/>
          <w:lang w:val="en-US"/>
        </w:rPr>
        <w:t>&gt;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ab/>
      </w:r>
      <w:r w:rsidRPr="00EE1033">
        <w:rPr>
          <w:rFonts w:ascii="Courier New" w:hAnsi="Courier New" w:cs="Courier New"/>
          <w:sz w:val="16"/>
          <w:szCs w:val="16"/>
          <w:lang w:val="en-US"/>
        </w:rPr>
        <w:tab/>
        <w:t>&lt;</w:t>
      </w:r>
      <w:proofErr w:type="gramStart"/>
      <w:r w:rsidRPr="00EE1033">
        <w:rPr>
          <w:rFonts w:ascii="Courier New" w:hAnsi="Courier New" w:cs="Courier New"/>
          <w:sz w:val="16"/>
          <w:szCs w:val="16"/>
          <w:lang w:val="en-US"/>
        </w:rPr>
        <w:t>content&gt;</w:t>
      </w:r>
      <w:proofErr w:type="gramEnd"/>
      <w:r w:rsidRPr="00EE1033">
        <w:rPr>
          <w:rFonts w:ascii="Courier New" w:hAnsi="Courier New" w:cs="Courier New"/>
          <w:sz w:val="16"/>
          <w:szCs w:val="16"/>
          <w:lang w:val="en-US"/>
        </w:rPr>
        <w:t>Dear ${user.firstName} ${user.lastName},</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Your request is being processed.</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You will be notified very shortly about the activation of your account.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 xml:space="preserve">  &lt;/content&gt;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ab/>
      </w:r>
      <w:r w:rsidRPr="00EE1033">
        <w:rPr>
          <w:rFonts w:ascii="Courier New" w:hAnsi="Courier New" w:cs="Courier New"/>
          <w:sz w:val="16"/>
          <w:szCs w:val="16"/>
          <w:lang w:val="en-US"/>
        </w:rPr>
        <w:tab/>
        <w:t>&lt;</w:t>
      </w:r>
      <w:proofErr w:type="gramStart"/>
      <w:r w:rsidRPr="00EE1033">
        <w:rPr>
          <w:rFonts w:ascii="Courier New" w:hAnsi="Courier New" w:cs="Courier New"/>
          <w:sz w:val="16"/>
          <w:szCs w:val="16"/>
          <w:lang w:val="en-US"/>
        </w:rPr>
        <w:t>signature</w:t>
      </w:r>
      <w:proofErr w:type="gramEnd"/>
      <w:r w:rsidRPr="00EE1033">
        <w:rPr>
          <w:rFonts w:ascii="Courier New" w:hAnsi="Courier New" w:cs="Courier New"/>
          <w:sz w:val="16"/>
          <w:szCs w:val="16"/>
          <w:lang w:val="en-US"/>
        </w:rPr>
        <w:t>&gt;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&lt;#include "signature.html"&gt;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 xml:space="preserve">  &lt;/signature&gt;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ab/>
        <w:t>&lt;/plaintext&gt;</w:t>
      </w:r>
    </w:p>
    <w:p w:rsidR="00EE1033" w:rsidRPr="00EE1033" w:rsidRDefault="00EE1033" w:rsidP="00EE1033">
      <w:pPr>
        <w:shd w:val="clear" w:color="auto" w:fill="D9D9D9" w:themeFill="background1" w:themeFillShade="D9"/>
        <w:spacing w:after="0" w:line="240" w:lineRule="auto"/>
        <w:rPr>
          <w:rFonts w:ascii="Courier New" w:hAnsi="Courier New" w:cs="Courier New"/>
          <w:sz w:val="16"/>
          <w:szCs w:val="16"/>
          <w:lang w:val="en-US"/>
        </w:rPr>
      </w:pPr>
      <w:r w:rsidRPr="00EE1033">
        <w:rPr>
          <w:rFonts w:ascii="Courier New" w:hAnsi="Courier New" w:cs="Courier New"/>
          <w:sz w:val="16"/>
          <w:szCs w:val="16"/>
          <w:lang w:val="en-US"/>
        </w:rPr>
        <w:t>&lt;/mail&gt;</w:t>
      </w:r>
    </w:p>
    <w:p w:rsidR="00EE1033" w:rsidRDefault="00EE1033" w:rsidP="007645AA">
      <w:pPr>
        <w:rPr>
          <w:lang w:val="en-US"/>
        </w:rPr>
      </w:pPr>
    </w:p>
    <w:p w:rsidR="00B8159D" w:rsidRDefault="00B8159D" w:rsidP="00B8159D">
      <w:r w:rsidRPr="007645AA">
        <w:rPr>
          <w:i/>
        </w:rPr>
        <w:t>Template</w:t>
      </w:r>
      <w:r>
        <w:t xml:space="preserve">: </w:t>
      </w:r>
      <w:r w:rsidRPr="00B8159D">
        <w:rPr>
          <w:rFonts w:ascii="Courier New" w:hAnsi="Courier New" w:cs="Courier New"/>
        </w:rPr>
        <w:t>to-manager-activate-user.xml.ftl</w:t>
      </w:r>
    </w:p>
    <w:p w:rsidR="00E35CD4" w:rsidRPr="007645AA" w:rsidRDefault="00E35CD4" w:rsidP="00E35CD4">
      <w:r>
        <w:t xml:space="preserve">This template is used to generate an </w:t>
      </w:r>
      <w:r w:rsidRPr="00E35CD4">
        <w:rPr>
          <w:u w:val="single"/>
        </w:rPr>
        <w:t>email sent to the manager</w:t>
      </w:r>
      <w:r>
        <w:t xml:space="preserve"> (service desk) when a new user has confirmed his registration to MyOcean. By this email, the manager (service desk) </w:t>
      </w:r>
      <w:r>
        <w:lastRenderedPageBreak/>
        <w:t>user receives confirmation of user’s registration. Then it is expected the manager checks</w:t>
      </w:r>
      <w:r w:rsidRPr="00E35CD4">
        <w:t xml:space="preserve"> the account and decide</w:t>
      </w:r>
      <w:r>
        <w:t>s</w:t>
      </w:r>
      <w:r w:rsidRPr="00E35CD4">
        <w:t xml:space="preserve"> whether to enable or </w:t>
      </w:r>
      <w:r>
        <w:t>not (change status to ‘active’ or not).</w:t>
      </w:r>
    </w:p>
    <w:p w:rsidR="00B8159D" w:rsidRDefault="00B8159D" w:rsidP="00B8159D">
      <w:r w:rsidRPr="007645AA">
        <w:rPr>
          <w:i/>
        </w:rPr>
        <w:t>Content</w:t>
      </w:r>
      <w:r>
        <w:t>:</w:t>
      </w:r>
    </w:p>
    <w:p w:rsidR="00B8159D" w:rsidRPr="00B8159D" w:rsidRDefault="00ED70D2" w:rsidP="00B8159D">
      <w:pPr>
        <w:shd w:val="clear" w:color="auto" w:fill="D9D9D9" w:themeFill="background1" w:themeFillShade="D9"/>
        <w:spacing w:after="0" w:line="240" w:lineRule="auto"/>
        <w:rPr>
          <w:rFonts w:ascii="Courier New" w:hAnsi="Courier New" w:cs="Courier New"/>
          <w:sz w:val="16"/>
          <w:szCs w:val="16"/>
          <w:lang w:val="en-US"/>
        </w:rPr>
      </w:pPr>
      <w:r>
        <w:rPr>
          <w:rFonts w:ascii="Courier New" w:hAnsi="Courier New" w:cs="Courier New"/>
          <w:sz w:val="16"/>
          <w:szCs w:val="16"/>
          <w:lang w:val="en-US"/>
        </w:rPr>
        <w:t>&lt;</w:t>
      </w:r>
      <w:proofErr w:type="gramStart"/>
      <w:r w:rsidR="00B8159D" w:rsidRPr="00B8159D">
        <w:rPr>
          <w:rFonts w:ascii="Courier New" w:hAnsi="Courier New" w:cs="Courier New"/>
          <w:sz w:val="16"/>
          <w:szCs w:val="16"/>
          <w:lang w:val="en-US"/>
        </w:rPr>
        <w:t>mail</w:t>
      </w:r>
      <w:proofErr w:type="gramEnd"/>
      <w:r w:rsidR="00B8159D" w:rsidRPr="00B8159D">
        <w:rPr>
          <w:rFonts w:ascii="Courier New" w:hAnsi="Courier New" w:cs="Courier New"/>
          <w:sz w:val="16"/>
          <w:szCs w:val="16"/>
          <w:lang w:val="en-US"/>
        </w:rPr>
        <w:t>&gt;</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ab/>
        <w:t>&lt;</w:t>
      </w:r>
      <w:proofErr w:type="gramStart"/>
      <w:r w:rsidRPr="00B8159D">
        <w:rPr>
          <w:rFonts w:ascii="Courier New" w:hAnsi="Courier New" w:cs="Courier New"/>
          <w:sz w:val="16"/>
          <w:szCs w:val="16"/>
          <w:lang w:val="en-US"/>
        </w:rPr>
        <w:t>subject&gt;</w:t>
      </w:r>
      <w:proofErr w:type="gramEnd"/>
      <w:r w:rsidRPr="00B8159D">
        <w:rPr>
          <w:rFonts w:ascii="Courier New" w:hAnsi="Courier New" w:cs="Courier New"/>
          <w:sz w:val="16"/>
          <w:szCs w:val="16"/>
          <w:lang w:val="en-US"/>
        </w:rPr>
        <w:t>Activation requested for user ${user.login} &lt;/subject&gt;</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ab/>
        <w:t>&lt;</w:t>
      </w:r>
      <w:proofErr w:type="gramStart"/>
      <w:r w:rsidRPr="00B8159D">
        <w:rPr>
          <w:rFonts w:ascii="Courier New" w:hAnsi="Courier New" w:cs="Courier New"/>
          <w:sz w:val="16"/>
          <w:szCs w:val="16"/>
          <w:lang w:val="en-US"/>
        </w:rPr>
        <w:t>plaintext</w:t>
      </w:r>
      <w:proofErr w:type="gramEnd"/>
      <w:r w:rsidRPr="00B8159D">
        <w:rPr>
          <w:rFonts w:ascii="Courier New" w:hAnsi="Courier New" w:cs="Courier New"/>
          <w:sz w:val="16"/>
          <w:szCs w:val="16"/>
          <w:lang w:val="en-US"/>
        </w:rPr>
        <w:t>&gt;</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ab/>
      </w:r>
      <w:r w:rsidRPr="00B8159D">
        <w:rPr>
          <w:rFonts w:ascii="Courier New" w:hAnsi="Courier New" w:cs="Courier New"/>
          <w:sz w:val="16"/>
          <w:szCs w:val="16"/>
          <w:lang w:val="en-US"/>
        </w:rPr>
        <w:tab/>
        <w:t>&lt;</w:t>
      </w:r>
      <w:proofErr w:type="gramStart"/>
      <w:r w:rsidRPr="00B8159D">
        <w:rPr>
          <w:rFonts w:ascii="Courier New" w:hAnsi="Courier New" w:cs="Courier New"/>
          <w:sz w:val="16"/>
          <w:szCs w:val="16"/>
          <w:lang w:val="en-US"/>
        </w:rPr>
        <w:t>content&gt;</w:t>
      </w:r>
      <w:proofErr w:type="gramEnd"/>
      <w:r w:rsidRPr="00B8159D">
        <w:rPr>
          <w:rFonts w:ascii="Courier New" w:hAnsi="Courier New" w:cs="Courier New"/>
          <w:sz w:val="16"/>
          <w:szCs w:val="16"/>
          <w:lang w:val="en-US"/>
        </w:rPr>
        <w:t>Please,</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Be informed that the following user has successfully confirmed his registration on the system.</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Login: ${user.login}</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 xml:space="preserve">First </w:t>
      </w:r>
      <w:proofErr w:type="gramStart"/>
      <w:r w:rsidRPr="00B8159D">
        <w:rPr>
          <w:rFonts w:ascii="Courier New" w:hAnsi="Courier New" w:cs="Courier New"/>
          <w:sz w:val="16"/>
          <w:szCs w:val="16"/>
          <w:lang w:val="en-US"/>
        </w:rPr>
        <w:t>name:</w:t>
      </w:r>
      <w:proofErr w:type="gramEnd"/>
      <w:r w:rsidRPr="00B8159D">
        <w:rPr>
          <w:rFonts w:ascii="Courier New" w:hAnsi="Courier New" w:cs="Courier New"/>
          <w:sz w:val="16"/>
          <w:szCs w:val="16"/>
          <w:lang w:val="en-US"/>
        </w:rPr>
        <w:t>${user.firstName!"N/A"}</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Last name: ${user.lastName!"N/A"}</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fr-FR"/>
        </w:rPr>
      </w:pPr>
      <w:r w:rsidRPr="00B8159D">
        <w:rPr>
          <w:rFonts w:ascii="Courier New" w:hAnsi="Courier New" w:cs="Courier New"/>
          <w:sz w:val="16"/>
          <w:szCs w:val="16"/>
          <w:lang w:val="fr-FR"/>
        </w:rPr>
        <w:t>Mail: ${user.email!"N/A"}</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Address: ${user.address!"N/A"}</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City: ${user.city!"N/A"}</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Company: ${user.company!"N/A"}</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The activation of this account needs attention.</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 xml:space="preserve">  &lt;/content&gt;</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ab/>
      </w:r>
      <w:r w:rsidRPr="00B8159D">
        <w:rPr>
          <w:rFonts w:ascii="Courier New" w:hAnsi="Courier New" w:cs="Courier New"/>
          <w:sz w:val="16"/>
          <w:szCs w:val="16"/>
          <w:lang w:val="en-US"/>
        </w:rPr>
        <w:tab/>
        <w:t>&lt;</w:t>
      </w:r>
      <w:proofErr w:type="gramStart"/>
      <w:r w:rsidRPr="00B8159D">
        <w:rPr>
          <w:rFonts w:ascii="Courier New" w:hAnsi="Courier New" w:cs="Courier New"/>
          <w:sz w:val="16"/>
          <w:szCs w:val="16"/>
          <w:lang w:val="en-US"/>
        </w:rPr>
        <w:t>signature</w:t>
      </w:r>
      <w:proofErr w:type="gramEnd"/>
      <w:r w:rsidRPr="00B8159D">
        <w:rPr>
          <w:rFonts w:ascii="Courier New" w:hAnsi="Courier New" w:cs="Courier New"/>
          <w:sz w:val="16"/>
          <w:szCs w:val="16"/>
          <w:lang w:val="en-US"/>
        </w:rPr>
        <w:t>&gt;</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&lt;#include "signature.html"&gt;</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 xml:space="preserve">  &lt;/signature&gt;</w:t>
      </w:r>
    </w:p>
    <w:p w:rsidR="00B8159D" w:rsidRPr="00B8159D"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ab/>
        <w:t>&lt;/plaintext&gt;</w:t>
      </w:r>
    </w:p>
    <w:p w:rsidR="00B8159D" w:rsidRPr="00EE1033" w:rsidRDefault="00B8159D" w:rsidP="00B8159D">
      <w:pPr>
        <w:shd w:val="clear" w:color="auto" w:fill="D9D9D9" w:themeFill="background1" w:themeFillShade="D9"/>
        <w:spacing w:after="0" w:line="240" w:lineRule="auto"/>
        <w:rPr>
          <w:rFonts w:ascii="Courier New" w:hAnsi="Courier New" w:cs="Courier New"/>
          <w:sz w:val="16"/>
          <w:szCs w:val="16"/>
          <w:lang w:val="en-US"/>
        </w:rPr>
      </w:pPr>
      <w:r w:rsidRPr="00B8159D">
        <w:rPr>
          <w:rFonts w:ascii="Courier New" w:hAnsi="Courier New" w:cs="Courier New"/>
          <w:sz w:val="16"/>
          <w:szCs w:val="16"/>
          <w:lang w:val="en-US"/>
        </w:rPr>
        <w:t>&lt;/mail&gt;</w:t>
      </w:r>
    </w:p>
    <w:p w:rsidR="00B8159D" w:rsidRPr="007645AA" w:rsidRDefault="00B8159D" w:rsidP="00B8159D">
      <w:pPr>
        <w:rPr>
          <w:lang w:val="en-US"/>
        </w:rPr>
      </w:pPr>
    </w:p>
    <w:p w:rsidR="00E35CD4" w:rsidRPr="00EE1033" w:rsidRDefault="00E35CD4" w:rsidP="00E35CD4">
      <w:pPr>
        <w:shd w:val="clear" w:color="auto" w:fill="FBD4B4" w:themeFill="accent6" w:themeFillTint="66"/>
        <w:rPr>
          <w:color w:val="984806" w:themeColor="accent6" w:themeShade="80"/>
        </w:rPr>
      </w:pPr>
      <w:r>
        <w:rPr>
          <w:color w:val="984806" w:themeColor="accent6" w:themeShade="80"/>
        </w:rPr>
        <w:t>Account activation</w:t>
      </w:r>
    </w:p>
    <w:p w:rsidR="00E35CD4" w:rsidRDefault="00E35CD4" w:rsidP="00E35CD4">
      <w:r w:rsidRPr="007645AA">
        <w:rPr>
          <w:i/>
        </w:rPr>
        <w:t>Template</w:t>
      </w:r>
      <w:r>
        <w:t xml:space="preserve">: </w:t>
      </w:r>
      <w:r w:rsidR="00ED70D2" w:rsidRPr="00ED70D2">
        <w:rPr>
          <w:rFonts w:ascii="Courier New" w:hAnsi="Courier New" w:cs="Courier New"/>
        </w:rPr>
        <w:t>to-user-activated.xml.ftl</w:t>
      </w:r>
    </w:p>
    <w:p w:rsidR="00E0751C" w:rsidRPr="007645AA" w:rsidRDefault="00E0751C" w:rsidP="00E0751C">
      <w:r>
        <w:t>This template is used to generate an email when the status of the user account has been changed to ‘active’. By this email, the user receives confirmation that his account his now activated.</w:t>
      </w:r>
    </w:p>
    <w:p w:rsidR="00E35CD4" w:rsidRDefault="00E35CD4" w:rsidP="00E35CD4">
      <w:r w:rsidRPr="007645AA">
        <w:rPr>
          <w:i/>
        </w:rPr>
        <w:t>Content</w:t>
      </w:r>
      <w:r>
        <w: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w:t>
      </w:r>
      <w:proofErr w:type="gramStart"/>
      <w:r w:rsidRPr="00E0751C">
        <w:rPr>
          <w:rFonts w:ascii="Courier New" w:hAnsi="Courier New" w:cs="Courier New"/>
          <w:sz w:val="16"/>
          <w:szCs w:val="16"/>
          <w:lang w:val="en-US"/>
        </w:rPr>
        <w:t>mail</w:t>
      </w:r>
      <w:proofErr w:type="gramEnd"/>
      <w:r w:rsidRPr="00E0751C">
        <w:rPr>
          <w:rFonts w:ascii="Courier New" w:hAnsi="Courier New" w:cs="Courier New"/>
          <w:sz w:val="16"/>
          <w:szCs w:val="16"/>
          <w:lang w:val="en-US"/>
        </w:rPr>
        <w:t>&gt;</w:t>
      </w:r>
    </w:p>
    <w:p w:rsid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w:t>
      </w:r>
      <w:proofErr w:type="gramStart"/>
      <w:r w:rsidRPr="00E0751C">
        <w:rPr>
          <w:rFonts w:ascii="Courier New" w:hAnsi="Courier New" w:cs="Courier New"/>
          <w:sz w:val="16"/>
          <w:szCs w:val="16"/>
          <w:lang w:val="en-US"/>
        </w:rPr>
        <w:t>subject&gt;</w:t>
      </w:r>
      <w:proofErr w:type="gramEnd"/>
      <w:r w:rsidRPr="00E0751C">
        <w:rPr>
          <w:rFonts w:ascii="Courier New" w:hAnsi="Courier New" w:cs="Courier New"/>
          <w:sz w:val="16"/>
          <w:szCs w:val="16"/>
          <w:lang w:val="en-US"/>
        </w:rPr>
        <w:t>Welcome to MyOcean&lt;/subject&gt;</w:t>
      </w:r>
    </w:p>
    <w:p w:rsidR="00ED70D2" w:rsidRPr="00ED70D2" w:rsidRDefault="00ED70D2" w:rsidP="00E0751C">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w:t>
      </w:r>
      <w:proofErr w:type="gramStart"/>
      <w:r w:rsidRPr="00ED70D2">
        <w:rPr>
          <w:rFonts w:ascii="Courier New" w:hAnsi="Courier New" w:cs="Courier New"/>
          <w:sz w:val="16"/>
          <w:szCs w:val="16"/>
          <w:lang w:val="en-US"/>
        </w:rPr>
        <w:t>html</w:t>
      </w:r>
      <w:proofErr w:type="gramEnd"/>
      <w:r w:rsidRPr="00ED70D2">
        <w:rPr>
          <w:rFonts w:ascii="Courier New" w:hAnsi="Courier New" w:cs="Courier New"/>
          <w:sz w:val="16"/>
          <w:szCs w:val="16"/>
          <w:lang w:val="en-US"/>
        </w:rPr>
        <w:t>&gt;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w:t>
      </w:r>
      <w:proofErr w:type="gramStart"/>
      <w:r w:rsidRPr="00ED70D2">
        <w:rPr>
          <w:rFonts w:ascii="Courier New" w:hAnsi="Courier New" w:cs="Courier New"/>
          <w:sz w:val="16"/>
          <w:szCs w:val="16"/>
          <w:lang w:val="en-US"/>
        </w:rPr>
        <w:t>content</w:t>
      </w:r>
      <w:proofErr w:type="gramEnd"/>
      <w:r w:rsidRPr="00ED70D2">
        <w:rPr>
          <w:rFonts w:ascii="Courier New" w:hAnsi="Courier New" w:cs="Courier New"/>
          <w:sz w:val="16"/>
          <w:szCs w:val="16"/>
          <w:lang w:val="en-US"/>
        </w:rPr>
        <w:t>&gt;&lt;![CDATA[</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&lt;p&gt;Dear ${user.firstName} ${user.lastName}</w:t>
      </w:r>
      <w:proofErr w:type="gramStart"/>
      <w:r w:rsidRPr="00ED70D2">
        <w:rPr>
          <w:rFonts w:ascii="Courier New" w:hAnsi="Courier New" w:cs="Courier New"/>
          <w:sz w:val="16"/>
          <w:szCs w:val="16"/>
          <w:lang w:val="en-US"/>
        </w:rPr>
        <w:t>,&lt;</w:t>
      </w:r>
      <w:proofErr w:type="gramEnd"/>
      <w:r w:rsidRPr="00ED70D2">
        <w:rPr>
          <w:rFonts w:ascii="Courier New" w:hAnsi="Courier New" w:cs="Courier New"/>
          <w:sz w:val="16"/>
          <w:szCs w:val="16"/>
          <w:lang w:val="en-US"/>
        </w:rPr>
        <w:t>/p&gt;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&lt;p&gt;Thank you for your interest in MyOcean and our products</w:t>
      </w:r>
      <w:proofErr w:type="gramStart"/>
      <w:r w:rsidRPr="00ED70D2">
        <w:rPr>
          <w:rFonts w:ascii="Courier New" w:hAnsi="Courier New" w:cs="Courier New"/>
          <w:sz w:val="16"/>
          <w:szCs w:val="16"/>
          <w:lang w:val="en-US"/>
        </w:rPr>
        <w:t>.&lt;</w:t>
      </w:r>
      <w:proofErr w:type="gramEnd"/>
      <w:r w:rsidRPr="00ED70D2">
        <w:rPr>
          <w:rFonts w:ascii="Courier New" w:hAnsi="Courier New" w:cs="Courier New"/>
          <w:sz w:val="16"/>
          <w:szCs w:val="16"/>
          <w:lang w:val="en-US"/>
        </w:rPr>
        <w:t>/p&gt;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&lt;p&gt;</w:t>
      </w:r>
      <w:proofErr w:type="gramStart"/>
      <w:r w:rsidRPr="00ED70D2">
        <w:rPr>
          <w:rFonts w:ascii="Courier New" w:hAnsi="Courier New" w:cs="Courier New"/>
          <w:sz w:val="16"/>
          <w:szCs w:val="16"/>
          <w:lang w:val="en-US"/>
        </w:rPr>
        <w:t>Your</w:t>
      </w:r>
      <w:proofErr w:type="gramEnd"/>
      <w:r w:rsidRPr="00ED70D2">
        <w:rPr>
          <w:rFonts w:ascii="Courier New" w:hAnsi="Courier New" w:cs="Courier New"/>
          <w:sz w:val="16"/>
          <w:szCs w:val="16"/>
          <w:lang w:val="en-US"/>
        </w:rPr>
        <w:t xml:space="preserve"> account has been activated and you may now log in to &lt;a href="${catalogContext.uriContext}"&gt;the Web Portal&lt;/a&gt;.&lt;/p&gt;.&lt;/p&gt;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&lt;p&gt;Your login details are sent in a dedicated mail</w:t>
      </w:r>
      <w:proofErr w:type="gramStart"/>
      <w:r w:rsidRPr="00ED70D2">
        <w:rPr>
          <w:rFonts w:ascii="Courier New" w:hAnsi="Courier New" w:cs="Courier New"/>
          <w:sz w:val="16"/>
          <w:szCs w:val="16"/>
          <w:lang w:val="en-US"/>
        </w:rPr>
        <w:t>.&lt;</w:t>
      </w:r>
      <w:proofErr w:type="gramEnd"/>
      <w:r w:rsidRPr="00ED70D2">
        <w:rPr>
          <w:rFonts w:ascii="Courier New" w:hAnsi="Courier New" w:cs="Courier New"/>
          <w:sz w:val="16"/>
          <w:szCs w:val="16"/>
          <w:lang w:val="en-US"/>
        </w:rPr>
        <w:t>/p&gt;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&lt;p&gt;Your Service Level Agreement is attached to this mail</w:t>
      </w:r>
      <w:proofErr w:type="gramStart"/>
      <w:r w:rsidRPr="00ED70D2">
        <w:rPr>
          <w:rFonts w:ascii="Courier New" w:hAnsi="Courier New" w:cs="Courier New"/>
          <w:sz w:val="16"/>
          <w:szCs w:val="16"/>
          <w:lang w:val="en-US"/>
        </w:rPr>
        <w:t>.&lt;</w:t>
      </w:r>
      <w:proofErr w:type="gramEnd"/>
      <w:r w:rsidRPr="00ED70D2">
        <w:rPr>
          <w:rFonts w:ascii="Courier New" w:hAnsi="Courier New" w:cs="Courier New"/>
          <w:sz w:val="16"/>
          <w:szCs w:val="16"/>
          <w:lang w:val="en-US"/>
        </w:rPr>
        <w:t>/p&gt;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&lt;p&gt;To obtain information about products and services, you have different </w:t>
      </w:r>
      <w:proofErr w:type="gramStart"/>
      <w:r w:rsidRPr="00ED70D2">
        <w:rPr>
          <w:rFonts w:ascii="Courier New" w:hAnsi="Courier New" w:cs="Courier New"/>
          <w:sz w:val="16"/>
          <w:szCs w:val="16"/>
          <w:lang w:val="en-US"/>
        </w:rPr>
        <w:t>possibilities :</w:t>
      </w:r>
      <w:proofErr w:type="gramEnd"/>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w:t>
      </w:r>
      <w:proofErr w:type="gramStart"/>
      <w:r w:rsidRPr="00ED70D2">
        <w:rPr>
          <w:rFonts w:ascii="Courier New" w:hAnsi="Courier New" w:cs="Courier New"/>
          <w:sz w:val="16"/>
          <w:szCs w:val="16"/>
          <w:lang w:val="en-US"/>
        </w:rPr>
        <w:t>ul</w:t>
      </w:r>
      <w:proofErr w:type="gramEnd"/>
      <w:r w:rsidRPr="00ED70D2">
        <w:rPr>
          <w:rFonts w:ascii="Courier New" w:hAnsi="Courier New" w:cs="Courier New"/>
          <w:sz w:val="16"/>
          <w:szCs w:val="16"/>
          <w:lang w:val="en-US"/>
        </w:rPr>
        <w:t>&gt;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w:t>
      </w:r>
      <w:proofErr w:type="gramStart"/>
      <w:r w:rsidRPr="00ED70D2">
        <w:rPr>
          <w:rFonts w:ascii="Courier New" w:hAnsi="Courier New" w:cs="Courier New"/>
          <w:sz w:val="16"/>
          <w:szCs w:val="16"/>
          <w:lang w:val="en-US"/>
        </w:rPr>
        <w:t>li&gt;</w:t>
      </w:r>
      <w:proofErr w:type="gramEnd"/>
      <w:r w:rsidRPr="00ED70D2">
        <w:rPr>
          <w:rFonts w:ascii="Courier New" w:hAnsi="Courier New" w:cs="Courier New"/>
          <w:sz w:val="16"/>
          <w:szCs w:val="16"/>
          <w:lang w:val="en-US"/>
        </w:rPr>
        <w:t>If you do wish to receive all notifications about incidents, faults and outages</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w:t>
      </w:r>
      <w:proofErr w:type="gramStart"/>
      <w:r w:rsidRPr="00ED70D2">
        <w:rPr>
          <w:rFonts w:ascii="Courier New" w:hAnsi="Courier New" w:cs="Courier New"/>
          <w:sz w:val="16"/>
          <w:szCs w:val="16"/>
          <w:lang w:val="en-US"/>
        </w:rPr>
        <w:t>please</w:t>
      </w:r>
      <w:proofErr w:type="gramEnd"/>
      <w:r w:rsidRPr="00ED70D2">
        <w:rPr>
          <w:rFonts w:ascii="Courier New" w:hAnsi="Courier New" w:cs="Courier New"/>
          <w:sz w:val="16"/>
          <w:szCs w:val="16"/>
          <w:lang w:val="en-US"/>
        </w:rPr>
        <w:t xml:space="preserve"> tell us by replying to this email, putting "OPT-IN" in the subject line,&lt;/li&gt;  </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w:t>
      </w:r>
      <w:proofErr w:type="gramStart"/>
      <w:r w:rsidRPr="00ED70D2">
        <w:rPr>
          <w:rFonts w:ascii="Courier New" w:hAnsi="Courier New" w:cs="Courier New"/>
          <w:sz w:val="16"/>
          <w:szCs w:val="16"/>
          <w:lang w:val="en-US"/>
        </w:rPr>
        <w:t>li&gt;</w:t>
      </w:r>
      <w:proofErr w:type="gramEnd"/>
      <w:r w:rsidRPr="00ED70D2">
        <w:rPr>
          <w:rFonts w:ascii="Courier New" w:hAnsi="Courier New" w:cs="Courier New"/>
          <w:sz w:val="16"/>
          <w:szCs w:val="16"/>
          <w:lang w:val="en-US"/>
        </w:rPr>
        <w:t xml:space="preserve">If you do not wish to receive emails notifications from the service desk you need to do nothing,&lt;/li&gt;  </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w:t>
      </w:r>
      <w:proofErr w:type="gramStart"/>
      <w:r w:rsidRPr="00ED70D2">
        <w:rPr>
          <w:rFonts w:ascii="Courier New" w:hAnsi="Courier New" w:cs="Courier New"/>
          <w:sz w:val="16"/>
          <w:szCs w:val="16"/>
          <w:lang w:val="en-US"/>
        </w:rPr>
        <w:t>li&gt;</w:t>
      </w:r>
      <w:proofErr w:type="gramEnd"/>
      <w:r w:rsidRPr="00ED70D2">
        <w:rPr>
          <w:rFonts w:ascii="Courier New" w:hAnsi="Courier New" w:cs="Courier New"/>
          <w:sz w:val="16"/>
          <w:szCs w:val="16"/>
          <w:lang w:val="en-US"/>
        </w:rPr>
        <w:t>Alternatively, if you would like to sign up to receive an RSS feed please go to</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http://www.myocean.eu/web/25-news-flash.php and click on the RSS icon,</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w:t>
      </w:r>
      <w:proofErr w:type="gramStart"/>
      <w:r w:rsidRPr="00ED70D2">
        <w:rPr>
          <w:rFonts w:ascii="Courier New" w:hAnsi="Courier New" w:cs="Courier New"/>
          <w:sz w:val="16"/>
          <w:szCs w:val="16"/>
          <w:lang w:val="en-US"/>
        </w:rPr>
        <w:t>following</w:t>
      </w:r>
      <w:proofErr w:type="gramEnd"/>
      <w:r w:rsidRPr="00ED70D2">
        <w:rPr>
          <w:rFonts w:ascii="Courier New" w:hAnsi="Courier New" w:cs="Courier New"/>
          <w:sz w:val="16"/>
          <w:szCs w:val="16"/>
          <w:lang w:val="en-US"/>
        </w:rPr>
        <w:t xml:space="preserve"> instructions.&lt;/li&gt;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&lt;/ul&gt;   </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&lt;/p&gt;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lastRenderedPageBreak/>
        <w:t>]]&gt;&lt;/content&gt;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ab/>
      </w:r>
      <w:r w:rsidRPr="00ED70D2">
        <w:rPr>
          <w:rFonts w:ascii="Courier New" w:hAnsi="Courier New" w:cs="Courier New"/>
          <w:sz w:val="16"/>
          <w:szCs w:val="16"/>
          <w:lang w:val="en-US"/>
        </w:rPr>
        <w:tab/>
        <w:t>&lt;</w:t>
      </w:r>
      <w:proofErr w:type="gramStart"/>
      <w:r w:rsidRPr="00ED70D2">
        <w:rPr>
          <w:rFonts w:ascii="Courier New" w:hAnsi="Courier New" w:cs="Courier New"/>
          <w:sz w:val="16"/>
          <w:szCs w:val="16"/>
          <w:lang w:val="en-US"/>
        </w:rPr>
        <w:t>signature</w:t>
      </w:r>
      <w:proofErr w:type="gramEnd"/>
      <w:r w:rsidRPr="00ED70D2">
        <w:rPr>
          <w:rFonts w:ascii="Courier New" w:hAnsi="Courier New" w:cs="Courier New"/>
          <w:sz w:val="16"/>
          <w:szCs w:val="16"/>
          <w:lang w:val="en-US"/>
        </w:rPr>
        <w:t>&gt;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w:t>
      </w:r>
      <w:proofErr w:type="gramStart"/>
      <w:r w:rsidRPr="00ED70D2">
        <w:rPr>
          <w:rFonts w:ascii="Courier New" w:hAnsi="Courier New" w:cs="Courier New"/>
          <w:sz w:val="16"/>
          <w:szCs w:val="16"/>
          <w:lang w:val="en-US"/>
        </w:rPr>
        <w:t>&lt;![</w:t>
      </w:r>
      <w:proofErr w:type="gramEnd"/>
      <w:r w:rsidRPr="00ED70D2">
        <w:rPr>
          <w:rFonts w:ascii="Courier New" w:hAnsi="Courier New" w:cs="Courier New"/>
          <w:sz w:val="16"/>
          <w:szCs w:val="16"/>
          <w:lang w:val="en-US"/>
        </w:rPr>
        <w:t>CDATA[</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&lt;br/&gt;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&lt;p&gt;&lt;#</w:t>
      </w:r>
      <w:proofErr w:type="gramStart"/>
      <w:r w:rsidRPr="00ED70D2">
        <w:rPr>
          <w:rFonts w:ascii="Courier New" w:hAnsi="Courier New" w:cs="Courier New"/>
          <w:sz w:val="16"/>
          <w:szCs w:val="16"/>
          <w:lang w:val="en-US"/>
        </w:rPr>
        <w:t>include</w:t>
      </w:r>
      <w:proofErr w:type="gramEnd"/>
      <w:r w:rsidRPr="00ED70D2">
        <w:rPr>
          <w:rFonts w:ascii="Courier New" w:hAnsi="Courier New" w:cs="Courier New"/>
          <w:sz w:val="16"/>
          <w:szCs w:val="16"/>
          <w:lang w:val="en-US"/>
        </w:rPr>
        <w:t xml:space="preserve"> "signature.html"&gt;&lt;/p&gt;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&lt;/signature&gt;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&lt;/html&gt;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w:t>
      </w:r>
      <w:proofErr w:type="gramStart"/>
      <w:r w:rsidRPr="00ED70D2">
        <w:rPr>
          <w:rFonts w:ascii="Courier New" w:hAnsi="Courier New" w:cs="Courier New"/>
          <w:sz w:val="16"/>
          <w:szCs w:val="16"/>
          <w:lang w:val="en-US"/>
        </w:rPr>
        <w:t>attachment</w:t>
      </w:r>
      <w:proofErr w:type="gramEnd"/>
      <w:r w:rsidRPr="00ED70D2">
        <w:rPr>
          <w:rFonts w:ascii="Courier New" w:hAnsi="Courier New" w:cs="Courier New"/>
          <w:sz w:val="16"/>
          <w:szCs w:val="16"/>
          <w:lang w:val="en-US"/>
        </w:rPr>
        <w:t>&gt;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&lt;filename&gt;MyOcean_SLA_${user.firstName}_${user.lastName}_${user.login}.pdf&lt;/filename&gt;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w:t>
      </w:r>
      <w:proofErr w:type="gramStart"/>
      <w:r w:rsidRPr="00ED70D2">
        <w:rPr>
          <w:rFonts w:ascii="Courier New" w:hAnsi="Courier New" w:cs="Courier New"/>
          <w:sz w:val="16"/>
          <w:szCs w:val="16"/>
          <w:lang w:val="en-US"/>
        </w:rPr>
        <w:t>path&gt;</w:t>
      </w:r>
      <w:proofErr w:type="gramEnd"/>
      <w:r w:rsidRPr="00ED70D2">
        <w:rPr>
          <w:rFonts w:ascii="Courier New" w:hAnsi="Courier New" w:cs="Courier New"/>
          <w:sz w:val="16"/>
          <w:szCs w:val="16"/>
          <w:lang w:val="en-US"/>
        </w:rPr>
        <w:t>user-properties:moSlaPdfFile/0&lt;/path&gt;</w:t>
      </w:r>
    </w:p>
    <w:p w:rsidR="00ED70D2" w:rsidRPr="00ED70D2"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 xml:space="preserve">    &lt;/attachment&gt;</w:t>
      </w:r>
    </w:p>
    <w:p w:rsidR="00E35CD4" w:rsidRPr="00EE1033" w:rsidRDefault="00ED70D2" w:rsidP="00ED70D2">
      <w:pPr>
        <w:shd w:val="clear" w:color="auto" w:fill="D9D9D9" w:themeFill="background1" w:themeFillShade="D9"/>
        <w:spacing w:after="0" w:line="240" w:lineRule="auto"/>
        <w:rPr>
          <w:rFonts w:ascii="Courier New" w:hAnsi="Courier New" w:cs="Courier New"/>
          <w:sz w:val="16"/>
          <w:szCs w:val="16"/>
          <w:lang w:val="en-US"/>
        </w:rPr>
      </w:pPr>
      <w:r w:rsidRPr="00ED70D2">
        <w:rPr>
          <w:rFonts w:ascii="Courier New" w:hAnsi="Courier New" w:cs="Courier New"/>
          <w:sz w:val="16"/>
          <w:szCs w:val="16"/>
          <w:lang w:val="en-US"/>
        </w:rPr>
        <w:t>&lt;/mail&gt;</w:t>
      </w:r>
    </w:p>
    <w:p w:rsidR="00E35CD4" w:rsidRPr="007645AA" w:rsidRDefault="00E35CD4" w:rsidP="00E35CD4">
      <w:pPr>
        <w:rPr>
          <w:lang w:val="en-US"/>
        </w:rPr>
      </w:pPr>
    </w:p>
    <w:p w:rsidR="00E0751C" w:rsidRPr="00EE1033" w:rsidRDefault="00E0751C" w:rsidP="00E0751C">
      <w:pPr>
        <w:shd w:val="clear" w:color="auto" w:fill="FBD4B4" w:themeFill="accent6" w:themeFillTint="66"/>
        <w:rPr>
          <w:color w:val="984806" w:themeColor="accent6" w:themeShade="80"/>
        </w:rPr>
      </w:pPr>
      <w:r>
        <w:rPr>
          <w:color w:val="984806" w:themeColor="accent6" w:themeShade="80"/>
        </w:rPr>
        <w:t>Set or reset user’s password</w:t>
      </w:r>
    </w:p>
    <w:p w:rsidR="00E0751C" w:rsidRDefault="00E0751C" w:rsidP="00E0751C">
      <w:r w:rsidRPr="007645AA">
        <w:rPr>
          <w:i/>
        </w:rPr>
        <w:t>Template</w:t>
      </w:r>
      <w:r>
        <w:t xml:space="preserve">: </w:t>
      </w:r>
      <w:r w:rsidRPr="00E0751C">
        <w:rPr>
          <w:rFonts w:ascii="Courier New" w:hAnsi="Courier New" w:cs="Courier New"/>
        </w:rPr>
        <w:t>to-user-set-password.xml.ftl</w:t>
      </w:r>
    </w:p>
    <w:p w:rsidR="00E0751C" w:rsidRPr="007645AA" w:rsidRDefault="00E0751C" w:rsidP="00E0751C">
      <w:r>
        <w:t>This template is used to generate an email when the user’s password has been changed (set for the first time or reset) by the manager (service desk): By this email, the user receives his (new) password to connect (authenticate) to MyOcean.</w:t>
      </w:r>
    </w:p>
    <w:p w:rsidR="00E0751C" w:rsidRDefault="00E0751C" w:rsidP="00E0751C">
      <w:r w:rsidRPr="007645AA">
        <w:rPr>
          <w:i/>
        </w:rPr>
        <w:t>Content</w:t>
      </w:r>
      <w:r>
        <w: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w:t>
      </w:r>
      <w:proofErr w:type="gramStart"/>
      <w:r w:rsidRPr="00E0751C">
        <w:rPr>
          <w:rFonts w:ascii="Courier New" w:hAnsi="Courier New" w:cs="Courier New"/>
          <w:sz w:val="16"/>
          <w:szCs w:val="16"/>
          <w:lang w:val="en-US"/>
        </w:rPr>
        <w:t>mail</w:t>
      </w:r>
      <w:proofErr w:type="gramEnd"/>
      <w:r w:rsidRPr="00E0751C">
        <w:rPr>
          <w:rFonts w:ascii="Courier New" w:hAnsi="Courier New" w:cs="Courier New"/>
          <w:sz w:val="16"/>
          <w:szCs w:val="16"/>
          <w:lang w:val="en-US"/>
        </w:rPr>
        <w:t>&gt;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w:t>
      </w:r>
      <w:proofErr w:type="gramStart"/>
      <w:r w:rsidRPr="00E0751C">
        <w:rPr>
          <w:rFonts w:ascii="Courier New" w:hAnsi="Courier New" w:cs="Courier New"/>
          <w:sz w:val="16"/>
          <w:szCs w:val="16"/>
          <w:lang w:val="en-US"/>
        </w:rPr>
        <w:t>subject&gt;</w:t>
      </w:r>
      <w:proofErr w:type="gramEnd"/>
      <w:r w:rsidRPr="00E0751C">
        <w:rPr>
          <w:rFonts w:ascii="Courier New" w:hAnsi="Courier New" w:cs="Courier New"/>
          <w:sz w:val="16"/>
          <w:szCs w:val="16"/>
          <w:lang w:val="en-US"/>
        </w:rPr>
        <w:t>Your login details for ${catalogContext.titleContext}&lt;/subject&gt;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w:t>
      </w:r>
      <w:proofErr w:type="gramStart"/>
      <w:r w:rsidRPr="00E0751C">
        <w:rPr>
          <w:rFonts w:ascii="Courier New" w:hAnsi="Courier New" w:cs="Courier New"/>
          <w:sz w:val="16"/>
          <w:szCs w:val="16"/>
          <w:lang w:val="en-US"/>
        </w:rPr>
        <w:t>html</w:t>
      </w:r>
      <w:proofErr w:type="gramEnd"/>
      <w:r w:rsidRPr="00E0751C">
        <w:rPr>
          <w:rFonts w:ascii="Courier New" w:hAnsi="Courier New" w:cs="Courier New"/>
          <w:sz w:val="16"/>
          <w:szCs w:val="16"/>
          <w:lang w:val="en-US"/>
        </w:rPr>
        <w:t>&gt;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w:t>
      </w:r>
      <w:proofErr w:type="gramStart"/>
      <w:r w:rsidRPr="00E0751C">
        <w:rPr>
          <w:rFonts w:ascii="Courier New" w:hAnsi="Courier New" w:cs="Courier New"/>
          <w:sz w:val="16"/>
          <w:szCs w:val="16"/>
          <w:lang w:val="en-US"/>
        </w:rPr>
        <w:t>content</w:t>
      </w:r>
      <w:proofErr w:type="gramEnd"/>
      <w:r w:rsidRPr="00E0751C">
        <w:rPr>
          <w:rFonts w:ascii="Courier New" w:hAnsi="Courier New" w:cs="Courier New"/>
          <w:sz w:val="16"/>
          <w:szCs w:val="16"/>
          <w:lang w:val="en-US"/>
        </w:rPr>
        <w:t>&gt;&lt;![CDATA[</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&lt;p&gt;Dear ${user.firstName} ${user.lastName}</w:t>
      </w:r>
      <w:proofErr w:type="gramStart"/>
      <w:r w:rsidRPr="00E0751C">
        <w:rPr>
          <w:rFonts w:ascii="Courier New" w:hAnsi="Courier New" w:cs="Courier New"/>
          <w:sz w:val="16"/>
          <w:szCs w:val="16"/>
          <w:lang w:val="en-US"/>
        </w:rPr>
        <w:t>,&lt;</w:t>
      </w:r>
      <w:proofErr w:type="gramEnd"/>
      <w:r w:rsidRPr="00E0751C">
        <w:rPr>
          <w:rFonts w:ascii="Courier New" w:hAnsi="Courier New" w:cs="Courier New"/>
          <w:sz w:val="16"/>
          <w:szCs w:val="16"/>
          <w:lang w:val="en-US"/>
        </w:rPr>
        <w:t>/p&gt;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&lt;p&gt;</w:t>
      </w:r>
      <w:proofErr w:type="gramStart"/>
      <w:r w:rsidRPr="00E0751C">
        <w:rPr>
          <w:rFonts w:ascii="Courier New" w:hAnsi="Courier New" w:cs="Courier New"/>
          <w:sz w:val="16"/>
          <w:szCs w:val="16"/>
          <w:lang w:val="en-US"/>
        </w:rPr>
        <w:t>We</w:t>
      </w:r>
      <w:proofErr w:type="gramEnd"/>
      <w:r w:rsidRPr="00E0751C">
        <w:rPr>
          <w:rFonts w:ascii="Courier New" w:hAnsi="Courier New" w:cs="Courier New"/>
          <w:sz w:val="16"/>
          <w:szCs w:val="16"/>
          <w:lang w:val="en-US"/>
        </w:rPr>
        <w:t xml:space="preserve"> have set (or reset) your password. You may log in to &lt;a href="${catalogContext.uriContext}"&gt;the Web Portal&lt;/a&gt;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&lt;#if account??&gt;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&lt;#if </w:t>
      </w:r>
      <w:proofErr w:type="gramStart"/>
      <w:r w:rsidRPr="00E0751C">
        <w:rPr>
          <w:rFonts w:ascii="Courier New" w:hAnsi="Courier New" w:cs="Courier New"/>
          <w:sz w:val="16"/>
          <w:szCs w:val="16"/>
          <w:lang w:val="en-US"/>
        </w:rPr>
        <w:t>account.IsActiveState(</w:t>
      </w:r>
      <w:proofErr w:type="gramEnd"/>
      <w:r w:rsidRPr="00E0751C">
        <w:rPr>
          <w:rFonts w:ascii="Courier New" w:hAnsi="Courier New" w:cs="Courier New"/>
          <w:sz w:val="16"/>
          <w:szCs w:val="16"/>
          <w:lang w:val="en-US"/>
        </w:rPr>
        <w:t>) = false&gt;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w:t>
      </w:r>
      <w:proofErr w:type="gramStart"/>
      <w:r w:rsidRPr="00E0751C">
        <w:rPr>
          <w:rFonts w:ascii="Courier New" w:hAnsi="Courier New" w:cs="Courier New"/>
          <w:sz w:val="16"/>
          <w:szCs w:val="16"/>
          <w:lang w:val="en-US"/>
        </w:rPr>
        <w:t>when</w:t>
      </w:r>
      <w:proofErr w:type="gramEnd"/>
      <w:r w:rsidRPr="00E0751C">
        <w:rPr>
          <w:rFonts w:ascii="Courier New" w:hAnsi="Courier New" w:cs="Courier New"/>
          <w:sz w:val="16"/>
          <w:szCs w:val="16"/>
          <w:lang w:val="en-US"/>
        </w:rPr>
        <w:t xml:space="preserve"> your account will be activated</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&lt;/#if&gt;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&lt;/#if&gt;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proofErr w:type="gramStart"/>
      <w:r w:rsidRPr="00E0751C">
        <w:rPr>
          <w:rFonts w:ascii="Courier New" w:hAnsi="Courier New" w:cs="Courier New"/>
          <w:sz w:val="16"/>
          <w:szCs w:val="16"/>
          <w:lang w:val="en-US"/>
        </w:rPr>
        <w:t>.&lt;</w:t>
      </w:r>
      <w:proofErr w:type="gramEnd"/>
      <w:r w:rsidRPr="00E0751C">
        <w:rPr>
          <w:rFonts w:ascii="Courier New" w:hAnsi="Courier New" w:cs="Courier New"/>
          <w:sz w:val="16"/>
          <w:szCs w:val="16"/>
          <w:lang w:val="en-US"/>
        </w:rPr>
        <w:t>/p&gt;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&lt;p&gt;Below are your login details, please keep them </w:t>
      </w:r>
      <w:proofErr w:type="gramStart"/>
      <w:r w:rsidRPr="00E0751C">
        <w:rPr>
          <w:rFonts w:ascii="Courier New" w:hAnsi="Courier New" w:cs="Courier New"/>
          <w:sz w:val="16"/>
          <w:szCs w:val="16"/>
          <w:lang w:val="en-US"/>
        </w:rPr>
        <w:t>safe:</w:t>
      </w:r>
      <w:proofErr w:type="gramEnd"/>
      <w:r w:rsidRPr="00E0751C">
        <w:rPr>
          <w:rFonts w:ascii="Courier New" w:hAnsi="Courier New" w:cs="Courier New"/>
          <w:sz w:val="16"/>
          <w:szCs w:val="16"/>
          <w:lang w:val="en-US"/>
        </w:rPr>
        <w:t>&lt;/p&gt;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w:t>
      </w:r>
      <w:proofErr w:type="gramStart"/>
      <w:r w:rsidRPr="00E0751C">
        <w:rPr>
          <w:rFonts w:ascii="Courier New" w:hAnsi="Courier New" w:cs="Courier New"/>
          <w:sz w:val="16"/>
          <w:szCs w:val="16"/>
          <w:lang w:val="en-US"/>
        </w:rPr>
        <w:t>ul</w:t>
      </w:r>
      <w:proofErr w:type="gramEnd"/>
      <w:r w:rsidRPr="00E0751C">
        <w:rPr>
          <w:rFonts w:ascii="Courier New" w:hAnsi="Courier New" w:cs="Courier New"/>
          <w:sz w:val="16"/>
          <w:szCs w:val="16"/>
          <w:lang w:val="en-US"/>
        </w:rPr>
        <w:t>&gt;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&lt;</w:t>
      </w:r>
      <w:proofErr w:type="gramStart"/>
      <w:r w:rsidRPr="00E0751C">
        <w:rPr>
          <w:rFonts w:ascii="Courier New" w:hAnsi="Courier New" w:cs="Courier New"/>
          <w:sz w:val="16"/>
          <w:szCs w:val="16"/>
          <w:lang w:val="en-US"/>
        </w:rPr>
        <w:t>li&gt;</w:t>
      </w:r>
      <w:proofErr w:type="gramEnd"/>
      <w:r w:rsidRPr="00E0751C">
        <w:rPr>
          <w:rFonts w:ascii="Courier New" w:hAnsi="Courier New" w:cs="Courier New"/>
          <w:sz w:val="16"/>
          <w:szCs w:val="16"/>
          <w:lang w:val="en-US"/>
        </w:rPr>
        <w:t>Username: &lt;tt&gt;${user.login}&lt;/tt&gt;&lt;/li&gt;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&lt;</w:t>
      </w:r>
      <w:proofErr w:type="gramStart"/>
      <w:r w:rsidRPr="00E0751C">
        <w:rPr>
          <w:rFonts w:ascii="Courier New" w:hAnsi="Courier New" w:cs="Courier New"/>
          <w:sz w:val="16"/>
          <w:szCs w:val="16"/>
          <w:lang w:val="en-US"/>
        </w:rPr>
        <w:t>li&gt;</w:t>
      </w:r>
      <w:proofErr w:type="gramEnd"/>
      <w:r w:rsidRPr="00E0751C">
        <w:rPr>
          <w:rFonts w:ascii="Courier New" w:hAnsi="Courier New" w:cs="Courier New"/>
          <w:sz w:val="16"/>
          <w:szCs w:val="16"/>
          <w:lang w:val="en-US"/>
        </w:rPr>
        <w:t xml:space="preserve">Password: &lt;tt&gt;${user.password}&lt;/tt&gt;&lt;/li&gt;  </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&lt;/ul&gt;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Please note that your password is case sensitive.</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]]&gt;&lt;/content&gt;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ab/>
      </w:r>
      <w:r w:rsidRPr="00E0751C">
        <w:rPr>
          <w:rFonts w:ascii="Courier New" w:hAnsi="Courier New" w:cs="Courier New"/>
          <w:sz w:val="16"/>
          <w:szCs w:val="16"/>
          <w:lang w:val="en-US"/>
        </w:rPr>
        <w:tab/>
        <w:t>&lt;</w:t>
      </w:r>
      <w:proofErr w:type="gramStart"/>
      <w:r w:rsidRPr="00E0751C">
        <w:rPr>
          <w:rFonts w:ascii="Courier New" w:hAnsi="Courier New" w:cs="Courier New"/>
          <w:sz w:val="16"/>
          <w:szCs w:val="16"/>
          <w:lang w:val="en-US"/>
        </w:rPr>
        <w:t>signature</w:t>
      </w:r>
      <w:proofErr w:type="gramEnd"/>
      <w:r w:rsidRPr="00E0751C">
        <w:rPr>
          <w:rFonts w:ascii="Courier New" w:hAnsi="Courier New" w:cs="Courier New"/>
          <w:sz w:val="16"/>
          <w:szCs w:val="16"/>
          <w:lang w:val="en-US"/>
        </w:rPr>
        <w:t>&gt;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w:t>
      </w:r>
      <w:proofErr w:type="gramStart"/>
      <w:r w:rsidRPr="00E0751C">
        <w:rPr>
          <w:rFonts w:ascii="Courier New" w:hAnsi="Courier New" w:cs="Courier New"/>
          <w:sz w:val="16"/>
          <w:szCs w:val="16"/>
          <w:lang w:val="en-US"/>
        </w:rPr>
        <w:t>&lt;![</w:t>
      </w:r>
      <w:proofErr w:type="gramEnd"/>
      <w:r w:rsidRPr="00E0751C">
        <w:rPr>
          <w:rFonts w:ascii="Courier New" w:hAnsi="Courier New" w:cs="Courier New"/>
          <w:sz w:val="16"/>
          <w:szCs w:val="16"/>
          <w:lang w:val="en-US"/>
        </w:rPr>
        <w:t>CDATA[</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&lt;br/&gt;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&lt;p&gt;&lt;#</w:t>
      </w:r>
      <w:proofErr w:type="gramStart"/>
      <w:r w:rsidRPr="00E0751C">
        <w:rPr>
          <w:rFonts w:ascii="Courier New" w:hAnsi="Courier New" w:cs="Courier New"/>
          <w:sz w:val="16"/>
          <w:szCs w:val="16"/>
          <w:lang w:val="en-US"/>
        </w:rPr>
        <w:t>include</w:t>
      </w:r>
      <w:proofErr w:type="gramEnd"/>
      <w:r w:rsidRPr="00E0751C">
        <w:rPr>
          <w:rFonts w:ascii="Courier New" w:hAnsi="Courier New" w:cs="Courier New"/>
          <w:sz w:val="16"/>
          <w:szCs w:val="16"/>
          <w:lang w:val="en-US"/>
        </w:rPr>
        <w:t xml:space="preserve"> "signature.html"&gt;&lt;/p&gt;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 xml:space="preserve">        &lt;/signature&gt;</w:t>
      </w:r>
    </w:p>
    <w:p w:rsidR="00E0751C" w:rsidRPr="00E0751C"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&lt;/html&gt;</w:t>
      </w:r>
    </w:p>
    <w:p w:rsidR="00E0751C" w:rsidRPr="00EE1033" w:rsidRDefault="00E0751C" w:rsidP="00E0751C">
      <w:pPr>
        <w:shd w:val="clear" w:color="auto" w:fill="D9D9D9" w:themeFill="background1" w:themeFillShade="D9"/>
        <w:spacing w:after="0" w:line="240" w:lineRule="auto"/>
        <w:rPr>
          <w:rFonts w:ascii="Courier New" w:hAnsi="Courier New" w:cs="Courier New"/>
          <w:sz w:val="16"/>
          <w:szCs w:val="16"/>
          <w:lang w:val="en-US"/>
        </w:rPr>
      </w:pPr>
      <w:r w:rsidRPr="00E0751C">
        <w:rPr>
          <w:rFonts w:ascii="Courier New" w:hAnsi="Courier New" w:cs="Courier New"/>
          <w:sz w:val="16"/>
          <w:szCs w:val="16"/>
          <w:lang w:val="en-US"/>
        </w:rPr>
        <w:t>&lt;/mail&gt;</w:t>
      </w:r>
    </w:p>
    <w:p w:rsidR="00E0751C" w:rsidRPr="007645AA" w:rsidRDefault="00E0751C" w:rsidP="00E0751C">
      <w:pPr>
        <w:rPr>
          <w:lang w:val="en-US"/>
        </w:rPr>
      </w:pPr>
    </w:p>
    <w:p w:rsidR="00ED5406" w:rsidRPr="00EE1033" w:rsidRDefault="00ED5406" w:rsidP="00ED5406">
      <w:pPr>
        <w:shd w:val="clear" w:color="auto" w:fill="FBD4B4" w:themeFill="accent6" w:themeFillTint="66"/>
        <w:rPr>
          <w:color w:val="984806" w:themeColor="accent6" w:themeShade="80"/>
        </w:rPr>
      </w:pPr>
      <w:r>
        <w:rPr>
          <w:color w:val="984806" w:themeColor="accent6" w:themeShade="80"/>
        </w:rPr>
        <w:t>User’s account suspended</w:t>
      </w:r>
    </w:p>
    <w:p w:rsidR="00ED5406" w:rsidRDefault="00ED5406" w:rsidP="00ED5406">
      <w:r w:rsidRPr="007645AA">
        <w:rPr>
          <w:i/>
        </w:rPr>
        <w:t>Template</w:t>
      </w:r>
      <w:r>
        <w:t xml:space="preserve">: </w:t>
      </w:r>
      <w:r w:rsidRPr="00ED5406">
        <w:rPr>
          <w:rFonts w:ascii="Courier New" w:hAnsi="Courier New" w:cs="Courier New"/>
        </w:rPr>
        <w:t>to-user-suspended.xml.ftl</w:t>
      </w:r>
    </w:p>
    <w:p w:rsidR="00ED5406" w:rsidRPr="007645AA" w:rsidRDefault="00ED5406" w:rsidP="00ED5406">
      <w:r>
        <w:t>This template is used to generate an email when the status of the user account has been changed to ‘suspended. By this email, the user receives confirmation that his account his now suspended.</w:t>
      </w:r>
    </w:p>
    <w:p w:rsidR="00ED5406" w:rsidRDefault="00ED5406" w:rsidP="00ED5406">
      <w:r w:rsidRPr="007645AA">
        <w:rPr>
          <w:i/>
        </w:rPr>
        <w:lastRenderedPageBreak/>
        <w:t>Content</w:t>
      </w:r>
      <w:r>
        <w: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&lt;</w:t>
      </w:r>
      <w:proofErr w:type="gramStart"/>
      <w:r w:rsidRPr="00ED5406">
        <w:rPr>
          <w:rFonts w:ascii="Courier New" w:hAnsi="Courier New" w:cs="Courier New"/>
          <w:sz w:val="16"/>
          <w:szCs w:val="16"/>
          <w:lang w:val="en-US"/>
        </w:rPr>
        <w:t>mail</w:t>
      </w:r>
      <w:proofErr w:type="gramEnd"/>
      <w:r w:rsidRPr="00ED5406">
        <w:rPr>
          <w:rFonts w:ascii="Courier New" w:hAnsi="Courier New" w:cs="Courier New"/>
          <w:sz w:val="16"/>
          <w:szCs w:val="16"/>
          <w:lang w:val="en-US"/>
        </w:rPr>
        <w:t>&gt;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 xml:space="preserve">  &lt;</w:t>
      </w:r>
      <w:proofErr w:type="gramStart"/>
      <w:r w:rsidRPr="00ED5406">
        <w:rPr>
          <w:rFonts w:ascii="Courier New" w:hAnsi="Courier New" w:cs="Courier New"/>
          <w:sz w:val="16"/>
          <w:szCs w:val="16"/>
          <w:lang w:val="en-US"/>
        </w:rPr>
        <w:t>subject&gt;</w:t>
      </w:r>
      <w:proofErr w:type="gramEnd"/>
      <w:r w:rsidRPr="00ED5406">
        <w:rPr>
          <w:rFonts w:ascii="Courier New" w:hAnsi="Courier New" w:cs="Courier New"/>
          <w:sz w:val="16"/>
          <w:szCs w:val="16"/>
          <w:lang w:val="en-US"/>
        </w:rPr>
        <w:t>Your user account has suspended&lt;/subject&gt;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&lt;</w:t>
      </w:r>
      <w:proofErr w:type="gramStart"/>
      <w:r w:rsidRPr="00ED5406">
        <w:rPr>
          <w:rFonts w:ascii="Courier New" w:hAnsi="Courier New" w:cs="Courier New"/>
          <w:sz w:val="16"/>
          <w:szCs w:val="16"/>
          <w:lang w:val="en-US"/>
        </w:rPr>
        <w:t>html</w:t>
      </w:r>
      <w:proofErr w:type="gramEnd"/>
      <w:r w:rsidRPr="00ED5406">
        <w:rPr>
          <w:rFonts w:ascii="Courier New" w:hAnsi="Courier New" w:cs="Courier New"/>
          <w:sz w:val="16"/>
          <w:szCs w:val="16"/>
          <w:lang w:val="en-US"/>
        </w:rPr>
        <w:t>&gt;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 xml:space="preserve">  &lt;</w:t>
      </w:r>
      <w:proofErr w:type="gramStart"/>
      <w:r w:rsidRPr="00ED5406">
        <w:rPr>
          <w:rFonts w:ascii="Courier New" w:hAnsi="Courier New" w:cs="Courier New"/>
          <w:sz w:val="16"/>
          <w:szCs w:val="16"/>
          <w:lang w:val="en-US"/>
        </w:rPr>
        <w:t>content</w:t>
      </w:r>
      <w:proofErr w:type="gramEnd"/>
      <w:r w:rsidRPr="00ED5406">
        <w:rPr>
          <w:rFonts w:ascii="Courier New" w:hAnsi="Courier New" w:cs="Courier New"/>
          <w:sz w:val="16"/>
          <w:szCs w:val="16"/>
          <w:lang w:val="en-US"/>
        </w:rPr>
        <w:t>&gt;&lt;![CDATA[</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&lt;p&gt;Dear ${user.firstName} ${user.lastName}</w:t>
      </w:r>
      <w:proofErr w:type="gramStart"/>
      <w:r w:rsidRPr="00ED5406">
        <w:rPr>
          <w:rFonts w:ascii="Courier New" w:hAnsi="Courier New" w:cs="Courier New"/>
          <w:sz w:val="16"/>
          <w:szCs w:val="16"/>
          <w:lang w:val="en-US"/>
        </w:rPr>
        <w:t>,&lt;</w:t>
      </w:r>
      <w:proofErr w:type="gramEnd"/>
      <w:r w:rsidRPr="00ED5406">
        <w:rPr>
          <w:rFonts w:ascii="Courier New" w:hAnsi="Courier New" w:cs="Courier New"/>
          <w:sz w:val="16"/>
          <w:szCs w:val="16"/>
          <w:lang w:val="en-US"/>
        </w:rPr>
        <w:t>/p&gt;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ab/>
      </w:r>
      <w:r w:rsidRPr="00ED5406">
        <w:rPr>
          <w:rFonts w:ascii="Courier New" w:hAnsi="Courier New" w:cs="Courier New"/>
          <w:sz w:val="16"/>
          <w:szCs w:val="16"/>
          <w:lang w:val="en-US"/>
        </w:rPr>
        <w:tab/>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&lt;p&gt;Your user account ${account.login} and eventually your subscriptions have been suspended</w:t>
      </w:r>
      <w:proofErr w:type="gramStart"/>
      <w:r w:rsidRPr="00ED5406">
        <w:rPr>
          <w:rFonts w:ascii="Courier New" w:hAnsi="Courier New" w:cs="Courier New"/>
          <w:sz w:val="16"/>
          <w:szCs w:val="16"/>
          <w:lang w:val="en-US"/>
        </w:rPr>
        <w:t>.&lt;</w:t>
      </w:r>
      <w:proofErr w:type="gramEnd"/>
      <w:r w:rsidRPr="00ED5406">
        <w:rPr>
          <w:rFonts w:ascii="Courier New" w:hAnsi="Courier New" w:cs="Courier New"/>
          <w:sz w:val="16"/>
          <w:szCs w:val="16"/>
          <w:lang w:val="en-US"/>
        </w:rPr>
        <w:t>/p&gt;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ab/>
      </w:r>
      <w:r w:rsidRPr="00ED5406">
        <w:rPr>
          <w:rFonts w:ascii="Courier New" w:hAnsi="Courier New" w:cs="Courier New"/>
          <w:sz w:val="16"/>
          <w:szCs w:val="16"/>
          <w:lang w:val="en-US"/>
        </w:rPr>
        <w:tab/>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&lt;p&gt;Thank you for your interest in ${catalogContext.titleContext}.&lt;/p&gt;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&lt;p&gt;Please send an e-mail to your contact manager for more informations at ${contact.email}.&lt;/p&gt;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ab/>
        <w:t xml:space="preserve">  ]]&gt;&lt;/content&gt;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ab/>
        <w:t xml:space="preserve"> &lt;</w:t>
      </w:r>
      <w:proofErr w:type="gramStart"/>
      <w:r w:rsidRPr="00ED5406">
        <w:rPr>
          <w:rFonts w:ascii="Courier New" w:hAnsi="Courier New" w:cs="Courier New"/>
          <w:sz w:val="16"/>
          <w:szCs w:val="16"/>
          <w:lang w:val="en-US"/>
        </w:rPr>
        <w:t>signature</w:t>
      </w:r>
      <w:proofErr w:type="gramEnd"/>
      <w:r w:rsidRPr="00ED5406">
        <w:rPr>
          <w:rFonts w:ascii="Courier New" w:hAnsi="Courier New" w:cs="Courier New"/>
          <w:sz w:val="16"/>
          <w:szCs w:val="16"/>
          <w:lang w:val="en-US"/>
        </w:rPr>
        <w:t>&gt;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 xml:space="preserve">            </w:t>
      </w:r>
      <w:proofErr w:type="gramStart"/>
      <w:r w:rsidRPr="00ED5406">
        <w:rPr>
          <w:rFonts w:ascii="Courier New" w:hAnsi="Courier New" w:cs="Courier New"/>
          <w:sz w:val="16"/>
          <w:szCs w:val="16"/>
          <w:lang w:val="en-US"/>
        </w:rPr>
        <w:t>&lt;![</w:t>
      </w:r>
      <w:proofErr w:type="gramEnd"/>
      <w:r w:rsidRPr="00ED5406">
        <w:rPr>
          <w:rFonts w:ascii="Courier New" w:hAnsi="Courier New" w:cs="Courier New"/>
          <w:sz w:val="16"/>
          <w:szCs w:val="16"/>
          <w:lang w:val="en-US"/>
        </w:rPr>
        <w:t>CDATA[</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 xml:space="preserve">            &lt;br/&gt;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 xml:space="preserve">            &lt;p&gt;&lt;#</w:t>
      </w:r>
      <w:proofErr w:type="gramStart"/>
      <w:r w:rsidRPr="00ED5406">
        <w:rPr>
          <w:rFonts w:ascii="Courier New" w:hAnsi="Courier New" w:cs="Courier New"/>
          <w:sz w:val="16"/>
          <w:szCs w:val="16"/>
          <w:lang w:val="en-US"/>
        </w:rPr>
        <w:t>include</w:t>
      </w:r>
      <w:proofErr w:type="gramEnd"/>
      <w:r w:rsidRPr="00ED5406">
        <w:rPr>
          <w:rFonts w:ascii="Courier New" w:hAnsi="Courier New" w:cs="Courier New"/>
          <w:sz w:val="16"/>
          <w:szCs w:val="16"/>
          <w:lang w:val="en-US"/>
        </w:rPr>
        <w:t xml:space="preserve"> "signature.html"&gt;&lt;/p&gt;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 xml:space="preserve">            ]]&gt;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 xml:space="preserve">        &lt;/signature&gt;</w:t>
      </w:r>
    </w:p>
    <w:p w:rsidR="00ED5406" w:rsidRPr="00ED5406"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 xml:space="preserve">    &lt;/html&gt;</w:t>
      </w:r>
    </w:p>
    <w:p w:rsidR="00ED5406" w:rsidRPr="00EE1033" w:rsidRDefault="00ED5406" w:rsidP="00ED5406">
      <w:pPr>
        <w:shd w:val="clear" w:color="auto" w:fill="D9D9D9" w:themeFill="background1" w:themeFillShade="D9"/>
        <w:spacing w:after="0" w:line="240" w:lineRule="auto"/>
        <w:rPr>
          <w:rFonts w:ascii="Courier New" w:hAnsi="Courier New" w:cs="Courier New"/>
          <w:sz w:val="16"/>
          <w:szCs w:val="16"/>
          <w:lang w:val="en-US"/>
        </w:rPr>
      </w:pPr>
      <w:r w:rsidRPr="00ED5406">
        <w:rPr>
          <w:rFonts w:ascii="Courier New" w:hAnsi="Courier New" w:cs="Courier New"/>
          <w:sz w:val="16"/>
          <w:szCs w:val="16"/>
          <w:lang w:val="en-US"/>
        </w:rPr>
        <w:t>&lt;/mail&gt;</w:t>
      </w:r>
    </w:p>
    <w:p w:rsidR="00ED5406" w:rsidRPr="007645AA" w:rsidRDefault="00ED5406" w:rsidP="00ED5406">
      <w:pPr>
        <w:rPr>
          <w:lang w:val="en-US"/>
        </w:rPr>
      </w:pPr>
    </w:p>
    <w:p w:rsidR="001604A4" w:rsidRPr="00EE1033" w:rsidRDefault="001604A4" w:rsidP="001604A4">
      <w:pPr>
        <w:shd w:val="clear" w:color="auto" w:fill="FBD4B4" w:themeFill="accent6" w:themeFillTint="66"/>
        <w:rPr>
          <w:color w:val="984806" w:themeColor="accent6" w:themeShade="80"/>
        </w:rPr>
      </w:pPr>
      <w:r>
        <w:rPr>
          <w:color w:val="984806" w:themeColor="accent6" w:themeShade="80"/>
        </w:rPr>
        <w:t>User’s account closed</w:t>
      </w:r>
    </w:p>
    <w:p w:rsidR="001604A4" w:rsidRDefault="001604A4" w:rsidP="001604A4">
      <w:r w:rsidRPr="007645AA">
        <w:rPr>
          <w:i/>
        </w:rPr>
        <w:t>Template</w:t>
      </w:r>
      <w:r>
        <w:t xml:space="preserve">: </w:t>
      </w:r>
      <w:r w:rsidRPr="001604A4">
        <w:rPr>
          <w:rFonts w:ascii="Courier New" w:hAnsi="Courier New" w:cs="Courier New"/>
          <w:highlight w:val="yellow"/>
        </w:rPr>
        <w:t>to-user-</w:t>
      </w:r>
      <w:proofErr w:type="gramStart"/>
      <w:r w:rsidRPr="001604A4">
        <w:rPr>
          <w:rFonts w:ascii="Courier New" w:hAnsi="Courier New" w:cs="Courier New"/>
          <w:highlight w:val="yellow"/>
        </w:rPr>
        <w:t>closed.xml.ftl :</w:t>
      </w:r>
      <w:proofErr w:type="gramEnd"/>
      <w:r w:rsidRPr="001604A4">
        <w:rPr>
          <w:rFonts w:ascii="Courier New" w:hAnsi="Courier New" w:cs="Courier New"/>
          <w:highlight w:val="yellow"/>
        </w:rPr>
        <w:t xml:space="preserve"> THIS TEMPLATE </w:t>
      </w:r>
      <w:r>
        <w:rPr>
          <w:rFonts w:ascii="Courier New" w:hAnsi="Courier New" w:cs="Courier New"/>
          <w:highlight w:val="yellow"/>
        </w:rPr>
        <w:t>DO</w:t>
      </w:r>
      <w:r w:rsidRPr="001604A4">
        <w:rPr>
          <w:rFonts w:ascii="Courier New" w:hAnsi="Courier New" w:cs="Courier New"/>
          <w:highlight w:val="yellow"/>
        </w:rPr>
        <w:t>E</w:t>
      </w:r>
      <w:r>
        <w:rPr>
          <w:rFonts w:ascii="Courier New" w:hAnsi="Courier New" w:cs="Courier New"/>
          <w:highlight w:val="yellow"/>
        </w:rPr>
        <w:t>S</w:t>
      </w:r>
      <w:r w:rsidRPr="001604A4">
        <w:rPr>
          <w:rFonts w:ascii="Courier New" w:hAnsi="Courier New" w:cs="Courier New"/>
          <w:highlight w:val="yellow"/>
        </w:rPr>
        <w:t>N’T EXIST AND HAS TO BE BUILD</w:t>
      </w:r>
    </w:p>
    <w:p w:rsidR="001604A4" w:rsidRPr="007645AA" w:rsidRDefault="001604A4" w:rsidP="001604A4">
      <w:r>
        <w:t xml:space="preserve">This template is used to generate an email when the status of the user account has been changed to ‘closed. By this email, the user receives confirmation that his account his now closed. </w:t>
      </w:r>
      <w:r w:rsidRPr="001604A4">
        <w:rPr>
          <w:highlight w:val="yellow"/>
        </w:rPr>
        <w:t>The email generation and sent has to implemented</w:t>
      </w:r>
    </w:p>
    <w:p w:rsidR="001604A4" w:rsidRDefault="001604A4" w:rsidP="001604A4">
      <w:r w:rsidRPr="007645AA">
        <w:rPr>
          <w:i/>
        </w:rPr>
        <w:t>Content</w:t>
      </w:r>
      <w:r>
        <w:t>:</w:t>
      </w:r>
    </w:p>
    <w:p w:rsidR="00E35CD4" w:rsidRPr="007645AA" w:rsidRDefault="001604A4" w:rsidP="00E35CD4">
      <w:pPr>
        <w:rPr>
          <w:lang w:val="en-US"/>
        </w:rPr>
      </w:pPr>
      <w:r w:rsidRPr="001604A4">
        <w:rPr>
          <w:rFonts w:ascii="Courier New" w:hAnsi="Courier New" w:cs="Courier New"/>
          <w:highlight w:val="yellow"/>
        </w:rPr>
        <w:t xml:space="preserve">THIS TEMPLATE </w:t>
      </w:r>
      <w:r>
        <w:rPr>
          <w:rFonts w:ascii="Courier New" w:hAnsi="Courier New" w:cs="Courier New"/>
          <w:highlight w:val="yellow"/>
        </w:rPr>
        <w:t>DO</w:t>
      </w:r>
      <w:r w:rsidRPr="001604A4">
        <w:rPr>
          <w:rFonts w:ascii="Courier New" w:hAnsi="Courier New" w:cs="Courier New"/>
          <w:highlight w:val="yellow"/>
        </w:rPr>
        <w:t>E</w:t>
      </w:r>
      <w:r>
        <w:rPr>
          <w:rFonts w:ascii="Courier New" w:hAnsi="Courier New" w:cs="Courier New"/>
          <w:highlight w:val="yellow"/>
        </w:rPr>
        <w:t>s</w:t>
      </w:r>
      <w:r w:rsidRPr="001604A4">
        <w:rPr>
          <w:rFonts w:ascii="Courier New" w:hAnsi="Courier New" w:cs="Courier New"/>
          <w:highlight w:val="yellow"/>
        </w:rPr>
        <w:t>N’T EXIST AND HAS TO BE BUILD</w:t>
      </w:r>
    </w:p>
    <w:p w:rsidR="00AA19D2" w:rsidRPr="00EE1033" w:rsidRDefault="00AA19D2" w:rsidP="00AA19D2">
      <w:pPr>
        <w:shd w:val="clear" w:color="auto" w:fill="FBD4B4" w:themeFill="accent6" w:themeFillTint="66"/>
        <w:rPr>
          <w:color w:val="984806" w:themeColor="accent6" w:themeShade="80"/>
        </w:rPr>
      </w:pPr>
      <w:r>
        <w:rPr>
          <w:color w:val="984806" w:themeColor="accent6" w:themeShade="80"/>
        </w:rPr>
        <w:t>User’s account deleted</w:t>
      </w:r>
    </w:p>
    <w:p w:rsidR="00AA19D2" w:rsidRDefault="00AA19D2" w:rsidP="00AA19D2">
      <w:r w:rsidRPr="007645AA">
        <w:rPr>
          <w:i/>
        </w:rPr>
        <w:t>Template</w:t>
      </w:r>
      <w:r>
        <w:t xml:space="preserve">: </w:t>
      </w:r>
      <w:r w:rsidRPr="00ED5406">
        <w:rPr>
          <w:rFonts w:ascii="Courier New" w:hAnsi="Courier New" w:cs="Courier New"/>
        </w:rPr>
        <w:t>to-user-</w:t>
      </w:r>
      <w:r>
        <w:rPr>
          <w:rFonts w:ascii="Courier New" w:hAnsi="Courier New" w:cs="Courier New"/>
        </w:rPr>
        <w:t>deleted</w:t>
      </w:r>
      <w:r w:rsidRPr="00ED5406">
        <w:rPr>
          <w:rFonts w:ascii="Courier New" w:hAnsi="Courier New" w:cs="Courier New"/>
        </w:rPr>
        <w:t>.xml.ftl</w:t>
      </w:r>
    </w:p>
    <w:p w:rsidR="00AA19D2" w:rsidRPr="007645AA" w:rsidRDefault="00AA19D2" w:rsidP="00AA19D2">
      <w:r>
        <w:t xml:space="preserve">This template is used to generate an email when the user account has been physically </w:t>
      </w:r>
      <w:proofErr w:type="gramStart"/>
      <w:r>
        <w:t>delete</w:t>
      </w:r>
      <w:proofErr w:type="gramEnd"/>
      <w:r>
        <w:t xml:space="preserve"> from MyOcean databases. By this email, the user receives confirmation that his account his definitely removed.</w:t>
      </w:r>
    </w:p>
    <w:p w:rsidR="00AA19D2" w:rsidRDefault="00AA19D2" w:rsidP="00AA19D2">
      <w:r w:rsidRPr="007645AA">
        <w:rPr>
          <w:i/>
        </w:rPr>
        <w:t>Content</w:t>
      </w:r>
      <w:r>
        <w: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&lt;</w:t>
      </w:r>
      <w:proofErr w:type="gramStart"/>
      <w:r w:rsidRPr="00AA19D2">
        <w:rPr>
          <w:rFonts w:ascii="Courier New" w:hAnsi="Courier New" w:cs="Courier New"/>
          <w:sz w:val="16"/>
          <w:szCs w:val="16"/>
          <w:lang w:val="en-US"/>
        </w:rPr>
        <w:t>mail</w:t>
      </w:r>
      <w:proofErr w:type="gramEnd"/>
      <w:r w:rsidRPr="00AA19D2">
        <w:rPr>
          <w:rFonts w:ascii="Courier New" w:hAnsi="Courier New" w:cs="Courier New"/>
          <w:sz w:val="16"/>
          <w:szCs w:val="16"/>
          <w:lang w:val="en-US"/>
        </w:rPr>
        <w:t>&gt;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 xml:space="preserve">  &lt;</w:t>
      </w:r>
      <w:proofErr w:type="gramStart"/>
      <w:r w:rsidRPr="00AA19D2">
        <w:rPr>
          <w:rFonts w:ascii="Courier New" w:hAnsi="Courier New" w:cs="Courier New"/>
          <w:sz w:val="16"/>
          <w:szCs w:val="16"/>
          <w:lang w:val="en-US"/>
        </w:rPr>
        <w:t>subject&gt;</w:t>
      </w:r>
      <w:proofErr w:type="gramEnd"/>
      <w:r w:rsidRPr="00AA19D2">
        <w:rPr>
          <w:rFonts w:ascii="Courier New" w:hAnsi="Courier New" w:cs="Courier New"/>
          <w:sz w:val="16"/>
          <w:szCs w:val="16"/>
          <w:lang w:val="en-US"/>
        </w:rPr>
        <w:t>Your user account has been deleted&lt;/subject&gt;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&lt;</w:t>
      </w:r>
      <w:proofErr w:type="gramStart"/>
      <w:r w:rsidRPr="00AA19D2">
        <w:rPr>
          <w:rFonts w:ascii="Courier New" w:hAnsi="Courier New" w:cs="Courier New"/>
          <w:sz w:val="16"/>
          <w:szCs w:val="16"/>
          <w:lang w:val="en-US"/>
        </w:rPr>
        <w:t>html</w:t>
      </w:r>
      <w:proofErr w:type="gramEnd"/>
      <w:r w:rsidRPr="00AA19D2">
        <w:rPr>
          <w:rFonts w:ascii="Courier New" w:hAnsi="Courier New" w:cs="Courier New"/>
          <w:sz w:val="16"/>
          <w:szCs w:val="16"/>
          <w:lang w:val="en-US"/>
        </w:rPr>
        <w:t>&gt;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 xml:space="preserve">  &lt;</w:t>
      </w:r>
      <w:proofErr w:type="gramStart"/>
      <w:r w:rsidRPr="00AA19D2">
        <w:rPr>
          <w:rFonts w:ascii="Courier New" w:hAnsi="Courier New" w:cs="Courier New"/>
          <w:sz w:val="16"/>
          <w:szCs w:val="16"/>
          <w:lang w:val="en-US"/>
        </w:rPr>
        <w:t>content</w:t>
      </w:r>
      <w:proofErr w:type="gramEnd"/>
      <w:r w:rsidRPr="00AA19D2">
        <w:rPr>
          <w:rFonts w:ascii="Courier New" w:hAnsi="Courier New" w:cs="Courier New"/>
          <w:sz w:val="16"/>
          <w:szCs w:val="16"/>
          <w:lang w:val="en-US"/>
        </w:rPr>
        <w:t>&gt;&lt;![CDATA[</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&lt;p&gt;Dear ${user.firstName} ${user.lastName}</w:t>
      </w:r>
      <w:proofErr w:type="gramStart"/>
      <w:r w:rsidRPr="00AA19D2">
        <w:rPr>
          <w:rFonts w:ascii="Courier New" w:hAnsi="Courier New" w:cs="Courier New"/>
          <w:sz w:val="16"/>
          <w:szCs w:val="16"/>
          <w:lang w:val="en-US"/>
        </w:rPr>
        <w:t>,&lt;</w:t>
      </w:r>
      <w:proofErr w:type="gramEnd"/>
      <w:r w:rsidRPr="00AA19D2">
        <w:rPr>
          <w:rFonts w:ascii="Courier New" w:hAnsi="Courier New" w:cs="Courier New"/>
          <w:sz w:val="16"/>
          <w:szCs w:val="16"/>
          <w:lang w:val="en-US"/>
        </w:rPr>
        <w:t>/p&gt;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ab/>
      </w:r>
      <w:r w:rsidRPr="00AA19D2">
        <w:rPr>
          <w:rFonts w:ascii="Courier New" w:hAnsi="Courier New" w:cs="Courier New"/>
          <w:sz w:val="16"/>
          <w:szCs w:val="16"/>
          <w:lang w:val="en-US"/>
        </w:rPr>
        <w:tab/>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&lt;p&gt;</w:t>
      </w:r>
      <w:proofErr w:type="gramStart"/>
      <w:r w:rsidRPr="00AA19D2">
        <w:rPr>
          <w:rFonts w:ascii="Courier New" w:hAnsi="Courier New" w:cs="Courier New"/>
          <w:sz w:val="16"/>
          <w:szCs w:val="16"/>
          <w:lang w:val="en-US"/>
        </w:rPr>
        <w:t>Your</w:t>
      </w:r>
      <w:proofErr w:type="gramEnd"/>
      <w:r w:rsidRPr="00AA19D2">
        <w:rPr>
          <w:rFonts w:ascii="Courier New" w:hAnsi="Courier New" w:cs="Courier New"/>
          <w:sz w:val="16"/>
          <w:szCs w:val="16"/>
          <w:lang w:val="en-US"/>
        </w:rPr>
        <w:t xml:space="preserve"> user account ${account.login} has been deleted from ${catalogContext.titleContext} database. &lt;/p&gt;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ab/>
      </w:r>
      <w:r w:rsidRPr="00AA19D2">
        <w:rPr>
          <w:rFonts w:ascii="Courier New" w:hAnsi="Courier New" w:cs="Courier New"/>
          <w:sz w:val="16"/>
          <w:szCs w:val="16"/>
          <w:lang w:val="en-US"/>
        </w:rPr>
        <w:tab/>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&lt;p&gt;Thank you for your interest in ${catalogContext.titleContext}.&lt;/p&gt;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&lt;p&gt;Please send an e-mail to your contact manager for more informations at ${contact.email}.&lt;/p&gt;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ab/>
        <w:t xml:space="preserve">  ]]&gt;&lt;/content&gt;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lastRenderedPageBreak/>
        <w:tab/>
        <w:t xml:space="preserve"> &lt;</w:t>
      </w:r>
      <w:proofErr w:type="gramStart"/>
      <w:r w:rsidRPr="00AA19D2">
        <w:rPr>
          <w:rFonts w:ascii="Courier New" w:hAnsi="Courier New" w:cs="Courier New"/>
          <w:sz w:val="16"/>
          <w:szCs w:val="16"/>
          <w:lang w:val="en-US"/>
        </w:rPr>
        <w:t>signature</w:t>
      </w:r>
      <w:proofErr w:type="gramEnd"/>
      <w:r w:rsidRPr="00AA19D2">
        <w:rPr>
          <w:rFonts w:ascii="Courier New" w:hAnsi="Courier New" w:cs="Courier New"/>
          <w:sz w:val="16"/>
          <w:szCs w:val="16"/>
          <w:lang w:val="en-US"/>
        </w:rPr>
        <w:t>&gt;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 xml:space="preserve">            </w:t>
      </w:r>
      <w:proofErr w:type="gramStart"/>
      <w:r w:rsidRPr="00AA19D2">
        <w:rPr>
          <w:rFonts w:ascii="Courier New" w:hAnsi="Courier New" w:cs="Courier New"/>
          <w:sz w:val="16"/>
          <w:szCs w:val="16"/>
          <w:lang w:val="en-US"/>
        </w:rPr>
        <w:t>&lt;![</w:t>
      </w:r>
      <w:proofErr w:type="gramEnd"/>
      <w:r w:rsidRPr="00AA19D2">
        <w:rPr>
          <w:rFonts w:ascii="Courier New" w:hAnsi="Courier New" w:cs="Courier New"/>
          <w:sz w:val="16"/>
          <w:szCs w:val="16"/>
          <w:lang w:val="en-US"/>
        </w:rPr>
        <w:t>CDATA[</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 xml:space="preserve">            &lt;br/&gt;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 xml:space="preserve">            &lt;p&gt;&lt;#</w:t>
      </w:r>
      <w:proofErr w:type="gramStart"/>
      <w:r w:rsidRPr="00AA19D2">
        <w:rPr>
          <w:rFonts w:ascii="Courier New" w:hAnsi="Courier New" w:cs="Courier New"/>
          <w:sz w:val="16"/>
          <w:szCs w:val="16"/>
          <w:lang w:val="en-US"/>
        </w:rPr>
        <w:t>include</w:t>
      </w:r>
      <w:proofErr w:type="gramEnd"/>
      <w:r w:rsidRPr="00AA19D2">
        <w:rPr>
          <w:rFonts w:ascii="Courier New" w:hAnsi="Courier New" w:cs="Courier New"/>
          <w:sz w:val="16"/>
          <w:szCs w:val="16"/>
          <w:lang w:val="en-US"/>
        </w:rPr>
        <w:t xml:space="preserve"> "signature.html"&gt;&lt;/p&gt;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 xml:space="preserve">            ]]&gt;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 xml:space="preserve">        &lt;/signature&gt;</w:t>
      </w:r>
    </w:p>
    <w:p w:rsidR="00AA19D2" w:rsidRPr="00AA19D2"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 xml:space="preserve">    &lt;/html&gt;</w:t>
      </w:r>
    </w:p>
    <w:p w:rsidR="00AA19D2" w:rsidRPr="00EE1033" w:rsidRDefault="00AA19D2" w:rsidP="00AA19D2">
      <w:pPr>
        <w:shd w:val="clear" w:color="auto" w:fill="D9D9D9" w:themeFill="background1" w:themeFillShade="D9"/>
        <w:spacing w:after="0" w:line="240" w:lineRule="auto"/>
        <w:rPr>
          <w:rFonts w:ascii="Courier New" w:hAnsi="Courier New" w:cs="Courier New"/>
          <w:sz w:val="16"/>
          <w:szCs w:val="16"/>
          <w:lang w:val="en-US"/>
        </w:rPr>
      </w:pPr>
      <w:r w:rsidRPr="00AA19D2">
        <w:rPr>
          <w:rFonts w:ascii="Courier New" w:hAnsi="Courier New" w:cs="Courier New"/>
          <w:sz w:val="16"/>
          <w:szCs w:val="16"/>
          <w:lang w:val="en-US"/>
        </w:rPr>
        <w:t>&lt;/mail&gt;</w:t>
      </w:r>
    </w:p>
    <w:p w:rsidR="00135A1E" w:rsidRPr="002D730F" w:rsidRDefault="00135A1E" w:rsidP="00135A1E">
      <w:pPr>
        <w:pStyle w:val="Titre5"/>
      </w:pPr>
      <w:bookmarkStart w:id="253" w:name="_Ref356312217"/>
      <w:bookmarkStart w:id="254" w:name="_Ref356312220"/>
      <w:bookmarkStart w:id="255" w:name="_Ref356312222"/>
      <w:bookmarkStart w:id="256" w:name="_Ref356391686"/>
      <w:bookmarkStart w:id="257" w:name="_Ref356391689"/>
      <w:bookmarkStart w:id="258" w:name="_Ref356391691"/>
      <w:bookmarkStart w:id="259" w:name="_Toc365552581"/>
      <w:r w:rsidRPr="002D730F">
        <w:t>EI_MIS_ADM_LIST_DELETE_</w:t>
      </w:r>
      <w:r>
        <w:t>PROFILES</w:t>
      </w:r>
      <w:bookmarkEnd w:id="253"/>
      <w:bookmarkEnd w:id="254"/>
      <w:bookmarkEnd w:id="255"/>
      <w:bookmarkEnd w:id="256"/>
      <w:bookmarkEnd w:id="257"/>
      <w:bookmarkEnd w:id="258"/>
      <w:bookmarkEnd w:id="259"/>
    </w:p>
    <w:p w:rsidR="00135A1E" w:rsidRDefault="00135A1E" w:rsidP="00135A1E">
      <w:pPr>
        <w:rPr>
          <w:lang w:val="en-US"/>
        </w:rPr>
      </w:pPr>
      <w:r>
        <w:rPr>
          <w:lang w:val="en-US"/>
        </w:rPr>
        <w:t>This interface provides a list of the profiles defined in MyOcean.</w:t>
      </w:r>
    </w:p>
    <w:p w:rsidR="00135A1E" w:rsidRDefault="00135A1E" w:rsidP="00135A1E">
      <w:r>
        <w:t>This interface allows deleting a profile.</w:t>
      </w:r>
    </w:p>
    <w:p w:rsidR="00135A1E" w:rsidRDefault="00135A1E" w:rsidP="00135A1E">
      <w:r w:rsidRPr="00B32DB7">
        <w:t>The interface is a web</w:t>
      </w:r>
      <w:r>
        <w:t xml:space="preserve"> GUI</w:t>
      </w:r>
      <w:r w:rsidRPr="00B32DB7">
        <w:t xml:space="preserve"> using the HTTP protocol </w:t>
      </w:r>
      <w:r>
        <w:t xml:space="preserve">and </w:t>
      </w:r>
      <w:r w:rsidRPr="00B32DB7">
        <w:t>secured with the CAS authentication</w:t>
      </w:r>
      <w:r>
        <w:t xml:space="preserve"> (manager/administrator access).</w:t>
      </w:r>
    </w:p>
    <w:p w:rsidR="00135A1E" w:rsidRDefault="001C0C20" w:rsidP="00135A1E">
      <w:pPr>
        <w:keepNext/>
        <w:jc w:val="center"/>
      </w:pPr>
      <w:r w:rsidRPr="001C0C20">
        <w:rPr>
          <w:noProof/>
          <w:lang w:val="fr-FR" w:eastAsia="fr-FR"/>
        </w:rPr>
        <w:drawing>
          <wp:inline distT="0" distB="0" distL="0" distR="0">
            <wp:extent cx="5759450" cy="2269809"/>
            <wp:effectExtent l="19050" t="0" r="0" b="0"/>
            <wp:docPr id="23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5759450" cy="2269809"/>
                    </a:xfrm>
                    <a:prstGeom prst="rect">
                      <a:avLst/>
                    </a:prstGeom>
                    <a:noFill/>
                    <a:ln w="9525">
                      <a:noFill/>
                      <a:miter lim="800000"/>
                      <a:headEnd/>
                      <a:tailEnd/>
                    </a:ln>
                  </pic:spPr>
                </pic:pic>
              </a:graphicData>
            </a:graphic>
          </wp:inline>
        </w:drawing>
      </w:r>
    </w:p>
    <w:p w:rsidR="00135A1E" w:rsidRDefault="00135A1E" w:rsidP="00135A1E">
      <w:pPr>
        <w:pStyle w:val="Lgende"/>
      </w:pPr>
      <w:bookmarkStart w:id="260" w:name="_Toc365552484"/>
      <w:r>
        <w:t xml:space="preserve">Figure </w:t>
      </w:r>
      <w:r w:rsidR="00086262">
        <w:fldChar w:fldCharType="begin"/>
      </w:r>
      <w:r w:rsidR="00086262">
        <w:instrText xml:space="preserve"> SEQ Figure \* ARABIC </w:instrText>
      </w:r>
      <w:r w:rsidR="00086262">
        <w:fldChar w:fldCharType="separate"/>
      </w:r>
      <w:r w:rsidR="00FE42B4">
        <w:rPr>
          <w:noProof/>
        </w:rPr>
        <w:t>20</w:t>
      </w:r>
      <w:r w:rsidR="00086262">
        <w:rPr>
          <w:noProof/>
        </w:rPr>
        <w:fldChar w:fldCharType="end"/>
      </w:r>
      <w:r>
        <w:t xml:space="preserve"> - List of MyOcean profiles</w:t>
      </w:r>
      <w:r w:rsidR="001C0C20">
        <w:t xml:space="preserve"> example</w:t>
      </w:r>
      <w:bookmarkEnd w:id="260"/>
    </w:p>
    <w:p w:rsidR="00135A1E" w:rsidRDefault="00135A1E" w:rsidP="00135A1E">
      <w:r>
        <w:t xml:space="preserve">The </w:t>
      </w:r>
      <w:r w:rsidR="001C0C20">
        <w:t>profiles</w:t>
      </w:r>
      <w:r>
        <w:t xml:space="preserve"> are displayed in a list (pagination), one user per line. The list is initially sorted by </w:t>
      </w:r>
      <w:r w:rsidR="001C0C20">
        <w:t>profile’s label</w:t>
      </w:r>
      <w:r>
        <w:t>.</w:t>
      </w:r>
    </w:p>
    <w:p w:rsidR="00135A1E" w:rsidRDefault="00135A1E" w:rsidP="00135A1E">
      <w:r>
        <w:t>The entire user’s data are (or can be) displayed in the line except extended properties. All the columns can be sorted. Columns can be hidden or displayed.</w:t>
      </w:r>
    </w:p>
    <w:p w:rsidR="00320813" w:rsidRDefault="00320813" w:rsidP="00135A1E">
      <w:r>
        <w:t xml:space="preserve">A profile can include one or more profiles: e.g. </w:t>
      </w:r>
    </w:p>
    <w:p w:rsidR="00320813" w:rsidRDefault="00320813" w:rsidP="0043036A">
      <w:pPr>
        <w:pStyle w:val="Paragraphedeliste"/>
        <w:numPr>
          <w:ilvl w:val="0"/>
          <w:numId w:val="18"/>
        </w:numPr>
      </w:pPr>
      <w:r>
        <w:t>“ExternalInternal” profile includes “External” and “Internal” profiles.</w:t>
      </w:r>
    </w:p>
    <w:p w:rsidR="00320813" w:rsidRDefault="00320813" w:rsidP="0043036A">
      <w:pPr>
        <w:pStyle w:val="Paragraphedeliste"/>
        <w:numPr>
          <w:ilvl w:val="0"/>
          <w:numId w:val="18"/>
        </w:numPr>
      </w:pPr>
      <w:r>
        <w:t>“AllMyOceanProfile” profile includes “</w:t>
      </w:r>
      <w:r w:rsidR="00E34118">
        <w:t>Intermediate</w:t>
      </w:r>
      <w:r>
        <w:t>” and “</w:t>
      </w:r>
      <w:r w:rsidR="00E34118">
        <w:t>ExternalInternal</w:t>
      </w:r>
      <w:r>
        <w:t>” profiles</w:t>
      </w:r>
      <w:r w:rsidR="00E34118">
        <w:t>; so, “AllMyOceanProfile” includes “Intermediate”, “External” and “Internal” profiles.</w:t>
      </w:r>
    </w:p>
    <w:p w:rsidR="00135A1E" w:rsidRDefault="00135A1E" w:rsidP="00135A1E">
      <w:r>
        <w:t xml:space="preserve">This interface is the input to create, update a </w:t>
      </w:r>
      <w:r w:rsidR="001C0C20">
        <w:t>profile</w:t>
      </w:r>
      <w:r>
        <w:t>.</w:t>
      </w:r>
    </w:p>
    <w:p w:rsidR="001C0C20" w:rsidRDefault="001C0C20" w:rsidP="001C0C20">
      <w:pPr>
        <w:keepNext/>
        <w:keepLines/>
        <w:shd w:val="clear" w:color="auto" w:fill="F2F2F2" w:themeFill="background1" w:themeFillShade="F2"/>
        <w:rPr>
          <w:rStyle w:val="hps"/>
        </w:rPr>
      </w:pPr>
      <w:r>
        <w:rPr>
          <w:rStyle w:val="hps"/>
          <w:u w:val="single"/>
        </w:rPr>
        <w:t>Notes</w:t>
      </w:r>
      <w:r>
        <w:rPr>
          <w:rStyle w:val="hps"/>
        </w:rPr>
        <w:t xml:space="preserve">: </w:t>
      </w:r>
    </w:p>
    <w:p w:rsidR="00E34118" w:rsidRDefault="00E34118" w:rsidP="0043036A">
      <w:pPr>
        <w:pStyle w:val="Paragraphedeliste"/>
        <w:numPr>
          <w:ilvl w:val="0"/>
          <w:numId w:val="16"/>
        </w:numPr>
        <w:shd w:val="clear" w:color="auto" w:fill="F2F2F2" w:themeFill="background1" w:themeFillShade="F2"/>
        <w:rPr>
          <w:rStyle w:val="hps"/>
          <w:lang w:val="en-US"/>
        </w:rPr>
      </w:pPr>
      <w:r>
        <w:rPr>
          <w:rStyle w:val="hps"/>
        </w:rPr>
        <w:t>T</w:t>
      </w:r>
      <w:r w:rsidRPr="00E34118">
        <w:rPr>
          <w:rStyle w:val="hps"/>
          <w:lang w:val="en-US"/>
        </w:rPr>
        <w:t xml:space="preserve">he manager should take care not to create two profiles with the same label. The identifier of the profile is an internal </w:t>
      </w:r>
      <w:r>
        <w:rPr>
          <w:rStyle w:val="hps"/>
          <w:lang w:val="en-US"/>
        </w:rPr>
        <w:t>ID</w:t>
      </w:r>
      <w:r w:rsidR="00822CD2">
        <w:rPr>
          <w:rStyle w:val="hps"/>
          <w:lang w:val="en-US"/>
        </w:rPr>
        <w:t xml:space="preserve">. </w:t>
      </w:r>
      <w:r w:rsidR="000B0FB5">
        <w:rPr>
          <w:rStyle w:val="hps"/>
          <w:highlight w:val="yellow"/>
          <w:lang w:val="en-US"/>
        </w:rPr>
        <w:t xml:space="preserve">Or shall we implement </w:t>
      </w:r>
      <w:r w:rsidR="00822CD2" w:rsidRPr="00822CD2">
        <w:rPr>
          <w:rStyle w:val="hps"/>
          <w:highlight w:val="yellow"/>
          <w:lang w:val="en-US"/>
        </w:rPr>
        <w:t xml:space="preserve">control to check there is no label with the same </w:t>
      </w:r>
      <w:r w:rsidR="00E6660C">
        <w:rPr>
          <w:rStyle w:val="hps"/>
          <w:highlight w:val="yellow"/>
          <w:lang w:val="en-US"/>
        </w:rPr>
        <w:t>label (</w:t>
      </w:r>
      <w:r w:rsidR="00822CD2" w:rsidRPr="00822CD2">
        <w:rPr>
          <w:rStyle w:val="hps"/>
          <w:highlight w:val="yellow"/>
          <w:lang w:val="en-US"/>
        </w:rPr>
        <w:t>name</w:t>
      </w:r>
      <w:proofErr w:type="gramStart"/>
      <w:r w:rsidR="00E6660C">
        <w:rPr>
          <w:rStyle w:val="hps"/>
          <w:highlight w:val="yellow"/>
          <w:lang w:val="en-US"/>
        </w:rPr>
        <w:t>)</w:t>
      </w:r>
      <w:r w:rsidR="00822CD2" w:rsidRPr="00822CD2">
        <w:rPr>
          <w:rStyle w:val="hps"/>
          <w:highlight w:val="yellow"/>
          <w:lang w:val="en-US"/>
        </w:rPr>
        <w:t xml:space="preserve"> ?</w:t>
      </w:r>
      <w:proofErr w:type="gramEnd"/>
    </w:p>
    <w:p w:rsidR="00320813" w:rsidRPr="00320813" w:rsidRDefault="00E34118" w:rsidP="0043036A">
      <w:pPr>
        <w:pStyle w:val="Paragraphedeliste"/>
        <w:numPr>
          <w:ilvl w:val="0"/>
          <w:numId w:val="16"/>
        </w:numPr>
        <w:shd w:val="clear" w:color="auto" w:fill="F2F2F2" w:themeFill="background1" w:themeFillShade="F2"/>
        <w:rPr>
          <w:rStyle w:val="hps"/>
          <w:lang w:val="en-US"/>
        </w:rPr>
      </w:pPr>
      <w:r w:rsidRPr="00E34118">
        <w:rPr>
          <w:rStyle w:val="hps"/>
          <w:lang w:val="en-US"/>
        </w:rPr>
        <w:lastRenderedPageBreak/>
        <w:t xml:space="preserve"> </w:t>
      </w:r>
      <w:r w:rsidR="001C0C20">
        <w:rPr>
          <w:rStyle w:val="hps"/>
        </w:rPr>
        <w:t xml:space="preserve">The “Edit Catalog View” option </w:t>
      </w:r>
      <w:r w:rsidR="001C0C20" w:rsidRPr="00C623B2">
        <w:rPr>
          <w:rStyle w:val="hps"/>
        </w:rPr>
        <w:t>.</w:t>
      </w:r>
      <w:r w:rsidR="001C0C20">
        <w:rPr>
          <w:rStyle w:val="hps"/>
        </w:rPr>
        <w:t>is not used in MyOcean.</w:t>
      </w:r>
    </w:p>
    <w:p w:rsidR="001C0C20" w:rsidRPr="00C623B2" w:rsidRDefault="00320813" w:rsidP="00320813">
      <w:pPr>
        <w:pStyle w:val="Paragraphedeliste"/>
        <w:shd w:val="clear" w:color="auto" w:fill="F2F2F2" w:themeFill="background1" w:themeFillShade="F2"/>
        <w:rPr>
          <w:rStyle w:val="hps"/>
          <w:lang w:val="en-US"/>
        </w:rPr>
      </w:pPr>
      <w:r w:rsidRPr="00320813">
        <w:rPr>
          <w:noProof/>
          <w:lang w:val="fr-FR" w:eastAsia="fr-FR"/>
        </w:rPr>
        <w:drawing>
          <wp:inline distT="0" distB="0" distL="0" distR="0">
            <wp:extent cx="3441700" cy="370840"/>
            <wp:effectExtent l="19050" t="0" r="6350" b="0"/>
            <wp:docPr id="23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3441700" cy="370840"/>
                    </a:xfrm>
                    <a:prstGeom prst="rect">
                      <a:avLst/>
                    </a:prstGeom>
                    <a:noFill/>
                    <a:ln w="9525">
                      <a:noFill/>
                      <a:miter lim="800000"/>
                      <a:headEnd/>
                      <a:tailEnd/>
                    </a:ln>
                  </pic:spPr>
                </pic:pic>
              </a:graphicData>
            </a:graphic>
          </wp:inline>
        </w:drawing>
      </w:r>
    </w:p>
    <w:p w:rsidR="001373C6" w:rsidRPr="00A47831" w:rsidRDefault="001373C6" w:rsidP="0043036A">
      <w:pPr>
        <w:pStyle w:val="Paragraphedeliste"/>
        <w:numPr>
          <w:ilvl w:val="0"/>
          <w:numId w:val="16"/>
        </w:numPr>
        <w:shd w:val="clear" w:color="auto" w:fill="F2F2F2" w:themeFill="background1" w:themeFillShade="F2"/>
        <w:rPr>
          <w:rStyle w:val="hps"/>
          <w:lang w:val="en-US"/>
        </w:rPr>
      </w:pPr>
      <w:r>
        <w:rPr>
          <w:rStyle w:val="hps"/>
          <w:lang w:val="en-US"/>
        </w:rPr>
        <w:t>Only one profile is assigned to a user. A user may have more than one profile, by creating a “root” profile and include into this “root” profile the desired profiles</w:t>
      </w:r>
    </w:p>
    <w:p w:rsidR="00E34118" w:rsidRPr="00565909" w:rsidRDefault="00E34118" w:rsidP="0043036A">
      <w:pPr>
        <w:pStyle w:val="Paragraphedeliste"/>
        <w:numPr>
          <w:ilvl w:val="0"/>
          <w:numId w:val="16"/>
        </w:numPr>
        <w:shd w:val="clear" w:color="auto" w:fill="F2F2F2" w:themeFill="background1" w:themeFillShade="F2"/>
        <w:rPr>
          <w:rStyle w:val="hps"/>
          <w:lang w:val="en-US"/>
        </w:rPr>
      </w:pPr>
      <w:r>
        <w:rPr>
          <w:rStyle w:val="hps"/>
        </w:rPr>
        <w:t>If a profile includes other profiles and this profile is assigned to a user, the profiles stored in the LDAP database for the use</w:t>
      </w:r>
      <w:r w:rsidR="00822CD2">
        <w:rPr>
          <w:rStyle w:val="hps"/>
        </w:rPr>
        <w:t xml:space="preserve">rs (memberUid fields) are all </w:t>
      </w:r>
      <w:r w:rsidR="00E6660C">
        <w:rPr>
          <w:rStyle w:val="hps"/>
        </w:rPr>
        <w:t xml:space="preserve">the </w:t>
      </w:r>
      <w:r w:rsidR="000B0FB5">
        <w:rPr>
          <w:rStyle w:val="hps"/>
        </w:rPr>
        <w:t>profiles:</w:t>
      </w:r>
      <w:r w:rsidR="00822CD2">
        <w:rPr>
          <w:rStyle w:val="hps"/>
        </w:rPr>
        <w:t xml:space="preserve"> root profile and included profiles</w:t>
      </w:r>
      <w:r>
        <w:rPr>
          <w:rStyle w:val="hps"/>
        </w:rPr>
        <w:t xml:space="preserve">, e.g. </w:t>
      </w:r>
      <w:r w:rsidR="000B0FB5">
        <w:rPr>
          <w:rStyle w:val="hps"/>
        </w:rPr>
        <w:t>if “</w:t>
      </w:r>
      <w:r>
        <w:t>AllMyOceanProfile</w:t>
      </w:r>
      <w:r>
        <w:rPr>
          <w:rStyle w:val="hps"/>
        </w:rPr>
        <w:t xml:space="preserve">” is assigned to a user, the LDAP fields </w:t>
      </w:r>
      <w:r w:rsidR="00B91526">
        <w:rPr>
          <w:rStyle w:val="hps"/>
        </w:rPr>
        <w:t>shall</w:t>
      </w:r>
      <w:r w:rsidR="002C6AA6">
        <w:rPr>
          <w:rStyle w:val="hps"/>
        </w:rPr>
        <w:t xml:space="preserve"> contain</w:t>
      </w:r>
      <w:r>
        <w:rPr>
          <w:rStyle w:val="hps"/>
        </w:rPr>
        <w:t xml:space="preserve"> </w:t>
      </w:r>
      <w:r w:rsidR="00B91526">
        <w:rPr>
          <w:rStyle w:val="hps"/>
        </w:rPr>
        <w:t xml:space="preserve">the following string </w:t>
      </w:r>
      <w:r>
        <w:rPr>
          <w:rStyle w:val="hps"/>
        </w:rPr>
        <w:t>“</w:t>
      </w:r>
      <w:r w:rsidR="00822CD2">
        <w:t>AllMyOceanProfile</w:t>
      </w:r>
      <w:r w:rsidR="00081EC5">
        <w:t>,</w:t>
      </w:r>
      <w:r w:rsidR="00081EC5" w:rsidRPr="00081EC5">
        <w:t xml:space="preserve"> </w:t>
      </w:r>
      <w:r w:rsidR="00081EC5">
        <w:t>ExternalInternal</w:t>
      </w:r>
      <w:proofErr w:type="gramStart"/>
      <w:r w:rsidR="00081EC5">
        <w:t>,</w:t>
      </w:r>
      <w:r w:rsidR="00B91526">
        <w:t>Intermediate,External,Internal</w:t>
      </w:r>
      <w:proofErr w:type="gramEnd"/>
      <w:r w:rsidR="00B91526">
        <w:t>”</w:t>
      </w:r>
      <w:r>
        <w:rPr>
          <w:rStyle w:val="hps"/>
        </w:rPr>
        <w:t>.</w:t>
      </w:r>
      <w:r w:rsidR="00081EC5">
        <w:rPr>
          <w:rStyle w:val="hps"/>
        </w:rPr>
        <w:t xml:space="preserve"> </w:t>
      </w:r>
      <w:r w:rsidR="00081EC5" w:rsidRPr="00081EC5">
        <w:rPr>
          <w:rStyle w:val="hps"/>
          <w:highlight w:val="yellow"/>
        </w:rPr>
        <w:t>This is not yet implemented</w:t>
      </w:r>
      <w:r w:rsidR="00081EC5">
        <w:rPr>
          <w:rStyle w:val="hps"/>
        </w:rPr>
        <w:t>.</w:t>
      </w:r>
    </w:p>
    <w:p w:rsidR="00081EC5" w:rsidRPr="00081EC5" w:rsidRDefault="004F580E" w:rsidP="0043036A">
      <w:pPr>
        <w:pStyle w:val="Paragraphedeliste"/>
        <w:numPr>
          <w:ilvl w:val="0"/>
          <w:numId w:val="16"/>
        </w:numPr>
        <w:shd w:val="clear" w:color="auto" w:fill="F2F2F2" w:themeFill="background1" w:themeFillShade="F2"/>
        <w:rPr>
          <w:rStyle w:val="hps"/>
          <w:lang w:val="en-US"/>
        </w:rPr>
      </w:pPr>
      <w:r>
        <w:rPr>
          <w:rStyle w:val="hps"/>
        </w:rPr>
        <w:t>A profile can be deleted if it’s assigned to at least one user. To be able to delete the profile, .</w:t>
      </w:r>
      <w:r w:rsidR="00081EC5">
        <w:rPr>
          <w:rStyle w:val="hps"/>
        </w:rPr>
        <w:t>the profile assigned to this user has to be removed</w:t>
      </w:r>
      <w:r>
        <w:rPr>
          <w:rStyle w:val="hps"/>
        </w:rPr>
        <w:t>. It could be done</w:t>
      </w:r>
      <w:r w:rsidR="00081EC5">
        <w:rPr>
          <w:rStyle w:val="hps"/>
        </w:rPr>
        <w:t>:</w:t>
      </w:r>
    </w:p>
    <w:p w:rsidR="004F580E" w:rsidRPr="00081EC5" w:rsidRDefault="004F580E" w:rsidP="0043036A">
      <w:pPr>
        <w:pStyle w:val="Paragraphedeliste"/>
        <w:numPr>
          <w:ilvl w:val="1"/>
          <w:numId w:val="16"/>
        </w:numPr>
        <w:shd w:val="clear" w:color="auto" w:fill="F2F2F2" w:themeFill="background1" w:themeFillShade="F2"/>
        <w:rPr>
          <w:rStyle w:val="hps"/>
          <w:lang w:val="en-US"/>
        </w:rPr>
      </w:pPr>
      <w:r>
        <w:rPr>
          <w:rStyle w:val="hps"/>
        </w:rPr>
        <w:t xml:space="preserve"> </w:t>
      </w:r>
      <w:r w:rsidR="00081EC5">
        <w:rPr>
          <w:rStyle w:val="hps"/>
        </w:rPr>
        <w:t>From</w:t>
      </w:r>
      <w:r>
        <w:rPr>
          <w:rStyle w:val="hps"/>
        </w:rPr>
        <w:t xml:space="preserve"> the “update profile dialog box – tab “members”: select users and then click remove button – See section “</w:t>
      </w:r>
      <w:r w:rsidR="003E07B6">
        <w:rPr>
          <w:rStyle w:val="hps"/>
        </w:rPr>
        <w:fldChar w:fldCharType="begin"/>
      </w:r>
      <w:r>
        <w:rPr>
          <w:rStyle w:val="hps"/>
        </w:rPr>
        <w:instrText xml:space="preserve"> REF _Ref355083748 \r \h </w:instrText>
      </w:r>
      <w:r w:rsidR="003E07B6">
        <w:rPr>
          <w:rStyle w:val="hps"/>
        </w:rPr>
      </w:r>
      <w:r w:rsidR="003E07B6">
        <w:rPr>
          <w:rStyle w:val="hps"/>
        </w:rPr>
        <w:fldChar w:fldCharType="separate"/>
      </w:r>
      <w:r w:rsidR="00FE42B4">
        <w:rPr>
          <w:rStyle w:val="hps"/>
        </w:rPr>
        <w:t>5.1.3.2.20</w:t>
      </w:r>
      <w:r w:rsidR="003E07B6">
        <w:rPr>
          <w:rStyle w:val="hps"/>
        </w:rPr>
        <w:fldChar w:fldCharType="end"/>
      </w:r>
      <w:r>
        <w:rPr>
          <w:rStyle w:val="hps"/>
        </w:rPr>
        <w:t xml:space="preserve"> </w:t>
      </w:r>
      <w:r w:rsidR="003E07B6">
        <w:rPr>
          <w:rStyle w:val="hps"/>
        </w:rPr>
        <w:fldChar w:fldCharType="begin"/>
      </w:r>
      <w:r>
        <w:rPr>
          <w:rStyle w:val="hps"/>
        </w:rPr>
        <w:instrText xml:space="preserve"> REF _Ref355083748 \h </w:instrText>
      </w:r>
      <w:r w:rsidR="003E07B6">
        <w:rPr>
          <w:rStyle w:val="hps"/>
        </w:rPr>
      </w:r>
      <w:r w:rsidR="003E07B6">
        <w:rPr>
          <w:rStyle w:val="hps"/>
        </w:rPr>
        <w:fldChar w:fldCharType="separate"/>
      </w:r>
      <w:ins w:id="261" w:author="dearith" w:date="2013-08-29T15:08:00Z">
        <w:r w:rsidR="00FE42B4" w:rsidRPr="00121D57">
          <w:t>EI_MIS_ADM_CREATE_UPDAT</w:t>
        </w:r>
        <w:r w:rsidR="00FE42B4">
          <w:t>E_PROFILES</w:t>
        </w:r>
      </w:ins>
      <w:del w:id="262" w:author="dearith" w:date="2013-08-29T15:08:00Z">
        <w:r w:rsidR="00C82D1C" w:rsidRPr="00121D57" w:rsidDel="00FE42B4">
          <w:delText>EI_MIS_ADM_CREATE_UPDAT</w:delText>
        </w:r>
        <w:r w:rsidR="00C82D1C" w:rsidDel="00FE42B4">
          <w:delText>E_PROFILES</w:delText>
        </w:r>
      </w:del>
      <w:r w:rsidR="003E07B6">
        <w:rPr>
          <w:rStyle w:val="hps"/>
        </w:rPr>
        <w:fldChar w:fldCharType="end"/>
      </w:r>
      <w:r>
        <w:rPr>
          <w:rStyle w:val="hps"/>
        </w:rPr>
        <w:t xml:space="preserve">”, page </w:t>
      </w:r>
      <w:r w:rsidR="003E07B6">
        <w:rPr>
          <w:rStyle w:val="hps"/>
        </w:rPr>
        <w:fldChar w:fldCharType="begin"/>
      </w:r>
      <w:r>
        <w:rPr>
          <w:rStyle w:val="hps"/>
        </w:rPr>
        <w:instrText xml:space="preserve"> PAGEREF _Ref355083748 \h </w:instrText>
      </w:r>
      <w:r w:rsidR="003E07B6">
        <w:rPr>
          <w:rStyle w:val="hps"/>
        </w:rPr>
      </w:r>
      <w:r w:rsidR="003E07B6">
        <w:rPr>
          <w:rStyle w:val="hps"/>
        </w:rPr>
        <w:fldChar w:fldCharType="separate"/>
      </w:r>
      <w:ins w:id="263" w:author="dearith" w:date="2013-08-29T15:08:00Z">
        <w:r w:rsidR="00FE42B4">
          <w:rPr>
            <w:rStyle w:val="hps"/>
            <w:noProof/>
          </w:rPr>
          <w:t>59</w:t>
        </w:r>
      </w:ins>
      <w:del w:id="264" w:author="dearith" w:date="2013-08-29T15:08:00Z">
        <w:r w:rsidR="00C82D1C" w:rsidDel="00FE42B4">
          <w:rPr>
            <w:rStyle w:val="hps"/>
            <w:noProof/>
          </w:rPr>
          <w:delText>58</w:delText>
        </w:r>
      </w:del>
      <w:r w:rsidR="003E07B6">
        <w:rPr>
          <w:rStyle w:val="hps"/>
        </w:rPr>
        <w:fldChar w:fldCharType="end"/>
      </w:r>
      <w:r>
        <w:rPr>
          <w:rStyle w:val="hps"/>
        </w:rPr>
        <w:t>.</w:t>
      </w:r>
      <w:r w:rsidR="00081EC5">
        <w:rPr>
          <w:rStyle w:val="hps"/>
        </w:rPr>
        <w:t xml:space="preserve"> Then perhaps manager have to assign a new profile to those users.</w:t>
      </w:r>
    </w:p>
    <w:p w:rsidR="00081EC5" w:rsidRDefault="00081EC5" w:rsidP="0043036A">
      <w:pPr>
        <w:pStyle w:val="Paragraphedeliste"/>
        <w:numPr>
          <w:ilvl w:val="1"/>
          <w:numId w:val="16"/>
        </w:numPr>
        <w:shd w:val="clear" w:color="auto" w:fill="F2F2F2" w:themeFill="background1" w:themeFillShade="F2"/>
        <w:rPr>
          <w:rStyle w:val="hps"/>
          <w:lang w:val="en-US"/>
        </w:rPr>
      </w:pPr>
      <w:r>
        <w:rPr>
          <w:rStyle w:val="hps"/>
          <w:lang w:val="en-US"/>
        </w:rPr>
        <w:t>Per user, change the profile assigned to him, from the user edit dilog box – See section “</w:t>
      </w:r>
      <w:r w:rsidR="003E07B6">
        <w:rPr>
          <w:rStyle w:val="hps"/>
          <w:lang w:val="en-US"/>
        </w:rPr>
        <w:fldChar w:fldCharType="begin"/>
      </w:r>
      <w:r>
        <w:rPr>
          <w:rStyle w:val="hps"/>
          <w:lang w:val="en-US"/>
        </w:rPr>
        <w:instrText xml:space="preserve"> REF _Ref355077821 \r \h </w:instrText>
      </w:r>
      <w:r w:rsidR="003E07B6">
        <w:rPr>
          <w:rStyle w:val="hps"/>
          <w:lang w:val="en-US"/>
        </w:rPr>
      </w:r>
      <w:r w:rsidR="003E07B6">
        <w:rPr>
          <w:rStyle w:val="hps"/>
          <w:lang w:val="en-US"/>
        </w:rPr>
        <w:fldChar w:fldCharType="separate"/>
      </w:r>
      <w:r w:rsidR="00FE42B4">
        <w:rPr>
          <w:rStyle w:val="hps"/>
          <w:lang w:val="en-US"/>
        </w:rPr>
        <w:t>5.1.3.2.4</w:t>
      </w:r>
      <w:r w:rsidR="003E07B6">
        <w:rPr>
          <w:rStyle w:val="hps"/>
          <w:lang w:val="en-US"/>
        </w:rPr>
        <w:fldChar w:fldCharType="end"/>
      </w:r>
      <w:r>
        <w:rPr>
          <w:rStyle w:val="hps"/>
          <w:lang w:val="en-US"/>
        </w:rPr>
        <w:t xml:space="preserve"> </w:t>
      </w:r>
      <w:r w:rsidR="003E07B6">
        <w:rPr>
          <w:rStyle w:val="hps"/>
          <w:lang w:val="en-US"/>
        </w:rPr>
        <w:fldChar w:fldCharType="begin"/>
      </w:r>
      <w:r>
        <w:rPr>
          <w:rStyle w:val="hps"/>
          <w:lang w:val="en-US"/>
        </w:rPr>
        <w:instrText xml:space="preserve"> REF _Ref355077821 \h </w:instrText>
      </w:r>
      <w:r w:rsidR="003E07B6">
        <w:rPr>
          <w:rStyle w:val="hps"/>
          <w:lang w:val="en-US"/>
        </w:rPr>
      </w:r>
      <w:r w:rsidR="003E07B6">
        <w:rPr>
          <w:rStyle w:val="hps"/>
          <w:lang w:val="en-US"/>
        </w:rPr>
        <w:fldChar w:fldCharType="separate"/>
      </w:r>
      <w:r w:rsidR="00FE42B4" w:rsidRPr="00121D57">
        <w:t>EI_MIS_ADM_CREATE_UPDATE_USERS</w:t>
      </w:r>
      <w:r w:rsidR="003E07B6">
        <w:rPr>
          <w:rStyle w:val="hps"/>
          <w:lang w:val="en-US"/>
        </w:rPr>
        <w:fldChar w:fldCharType="end"/>
      </w:r>
      <w:r>
        <w:rPr>
          <w:rStyle w:val="hps"/>
          <w:lang w:val="en-US"/>
        </w:rPr>
        <w:t xml:space="preserve">”, page </w:t>
      </w:r>
      <w:r w:rsidR="003E07B6">
        <w:rPr>
          <w:rStyle w:val="hps"/>
          <w:lang w:val="en-US"/>
        </w:rPr>
        <w:fldChar w:fldCharType="begin"/>
      </w:r>
      <w:r>
        <w:rPr>
          <w:rStyle w:val="hps"/>
          <w:lang w:val="en-US"/>
        </w:rPr>
        <w:instrText xml:space="preserve"> PAGEREF _Ref355077821 \h </w:instrText>
      </w:r>
      <w:r w:rsidR="003E07B6">
        <w:rPr>
          <w:rStyle w:val="hps"/>
          <w:lang w:val="en-US"/>
        </w:rPr>
      </w:r>
      <w:r w:rsidR="003E07B6">
        <w:rPr>
          <w:rStyle w:val="hps"/>
          <w:lang w:val="en-US"/>
        </w:rPr>
        <w:fldChar w:fldCharType="separate"/>
      </w:r>
      <w:ins w:id="265" w:author="dearith" w:date="2013-08-29T15:08:00Z">
        <w:r w:rsidR="00FE42B4">
          <w:rPr>
            <w:rStyle w:val="hps"/>
            <w:noProof/>
            <w:lang w:val="en-US"/>
          </w:rPr>
          <w:t>41</w:t>
        </w:r>
      </w:ins>
      <w:del w:id="266" w:author="dearith" w:date="2013-08-29T15:08:00Z">
        <w:r w:rsidR="00C82D1C" w:rsidDel="00FE42B4">
          <w:rPr>
            <w:rStyle w:val="hps"/>
            <w:noProof/>
            <w:lang w:val="en-US"/>
          </w:rPr>
          <w:delText>40</w:delText>
        </w:r>
      </w:del>
      <w:r w:rsidR="003E07B6">
        <w:rPr>
          <w:rStyle w:val="hps"/>
          <w:lang w:val="en-US"/>
        </w:rPr>
        <w:fldChar w:fldCharType="end"/>
      </w:r>
      <w:r>
        <w:rPr>
          <w:rStyle w:val="hps"/>
          <w:lang w:val="en-US"/>
        </w:rPr>
        <w:t>.</w:t>
      </w:r>
    </w:p>
    <w:p w:rsidR="004F580E" w:rsidRDefault="004F580E" w:rsidP="0043036A">
      <w:pPr>
        <w:pStyle w:val="Paragraphedeliste"/>
        <w:numPr>
          <w:ilvl w:val="0"/>
          <w:numId w:val="16"/>
        </w:numPr>
        <w:shd w:val="clear" w:color="auto" w:fill="F2F2F2" w:themeFill="background1" w:themeFillShade="F2"/>
        <w:rPr>
          <w:rStyle w:val="hps"/>
          <w:lang w:val="en-US"/>
        </w:rPr>
      </w:pPr>
      <w:r>
        <w:rPr>
          <w:rStyle w:val="hps"/>
        </w:rPr>
        <w:t>A profile can be deleted if it’s included in another profile. The inclusion can be removed from the “update profile dialog box – tab “members”: – See section “</w:t>
      </w:r>
      <w:r w:rsidR="003E07B6">
        <w:rPr>
          <w:rStyle w:val="hps"/>
        </w:rPr>
        <w:fldChar w:fldCharType="begin"/>
      </w:r>
      <w:r>
        <w:rPr>
          <w:rStyle w:val="hps"/>
        </w:rPr>
        <w:instrText xml:space="preserve"> REF _Ref355083748 \r \h </w:instrText>
      </w:r>
      <w:r w:rsidR="003E07B6">
        <w:rPr>
          <w:rStyle w:val="hps"/>
        </w:rPr>
      </w:r>
      <w:r w:rsidR="003E07B6">
        <w:rPr>
          <w:rStyle w:val="hps"/>
        </w:rPr>
        <w:fldChar w:fldCharType="separate"/>
      </w:r>
      <w:r w:rsidR="00FE42B4">
        <w:rPr>
          <w:rStyle w:val="hps"/>
        </w:rPr>
        <w:t>5.1.3.2.20</w:t>
      </w:r>
      <w:r w:rsidR="003E07B6">
        <w:rPr>
          <w:rStyle w:val="hps"/>
        </w:rPr>
        <w:fldChar w:fldCharType="end"/>
      </w:r>
      <w:r>
        <w:rPr>
          <w:rStyle w:val="hps"/>
        </w:rPr>
        <w:t xml:space="preserve"> </w:t>
      </w:r>
      <w:r w:rsidR="003E07B6">
        <w:rPr>
          <w:rStyle w:val="hps"/>
        </w:rPr>
        <w:fldChar w:fldCharType="begin"/>
      </w:r>
      <w:r>
        <w:rPr>
          <w:rStyle w:val="hps"/>
        </w:rPr>
        <w:instrText xml:space="preserve"> REF _Ref355083748 \h </w:instrText>
      </w:r>
      <w:r w:rsidR="003E07B6">
        <w:rPr>
          <w:rStyle w:val="hps"/>
        </w:rPr>
      </w:r>
      <w:r w:rsidR="003E07B6">
        <w:rPr>
          <w:rStyle w:val="hps"/>
        </w:rPr>
        <w:fldChar w:fldCharType="separate"/>
      </w:r>
      <w:ins w:id="267" w:author="dearith" w:date="2013-08-29T15:08:00Z">
        <w:r w:rsidR="00FE42B4" w:rsidRPr="00121D57">
          <w:t>EI_MIS_ADM_CREATE_UPDAT</w:t>
        </w:r>
        <w:r w:rsidR="00FE42B4">
          <w:t>E_PROFILES</w:t>
        </w:r>
      </w:ins>
      <w:del w:id="268" w:author="dearith" w:date="2013-08-29T15:08:00Z">
        <w:r w:rsidR="00C82D1C" w:rsidRPr="00121D57" w:rsidDel="00FE42B4">
          <w:delText>EI_MIS_ADM_CREATE_UPDAT</w:delText>
        </w:r>
        <w:r w:rsidR="00C82D1C" w:rsidDel="00FE42B4">
          <w:delText>E_PROFILES</w:delText>
        </w:r>
      </w:del>
      <w:r w:rsidR="003E07B6">
        <w:rPr>
          <w:rStyle w:val="hps"/>
        </w:rPr>
        <w:fldChar w:fldCharType="end"/>
      </w:r>
      <w:r>
        <w:rPr>
          <w:rStyle w:val="hps"/>
        </w:rPr>
        <w:t xml:space="preserve">”, page </w:t>
      </w:r>
      <w:r w:rsidR="003E07B6">
        <w:rPr>
          <w:rStyle w:val="hps"/>
        </w:rPr>
        <w:fldChar w:fldCharType="begin"/>
      </w:r>
      <w:r>
        <w:rPr>
          <w:rStyle w:val="hps"/>
        </w:rPr>
        <w:instrText xml:space="preserve"> PAGEREF _Ref355083748 \h </w:instrText>
      </w:r>
      <w:r w:rsidR="003E07B6">
        <w:rPr>
          <w:rStyle w:val="hps"/>
        </w:rPr>
      </w:r>
      <w:r w:rsidR="003E07B6">
        <w:rPr>
          <w:rStyle w:val="hps"/>
        </w:rPr>
        <w:fldChar w:fldCharType="separate"/>
      </w:r>
      <w:ins w:id="269" w:author="dearith" w:date="2013-08-29T15:08:00Z">
        <w:r w:rsidR="00FE42B4">
          <w:rPr>
            <w:rStyle w:val="hps"/>
            <w:noProof/>
          </w:rPr>
          <w:t>59</w:t>
        </w:r>
      </w:ins>
      <w:del w:id="270" w:author="dearith" w:date="2013-08-29T15:08:00Z">
        <w:r w:rsidR="00C82D1C" w:rsidDel="00FE42B4">
          <w:rPr>
            <w:rStyle w:val="hps"/>
            <w:noProof/>
          </w:rPr>
          <w:delText>58</w:delText>
        </w:r>
      </w:del>
      <w:r w:rsidR="003E07B6">
        <w:rPr>
          <w:rStyle w:val="hps"/>
        </w:rPr>
        <w:fldChar w:fldCharType="end"/>
      </w:r>
      <w:r>
        <w:rPr>
          <w:rStyle w:val="hps"/>
        </w:rPr>
        <w:t>.</w:t>
      </w:r>
    </w:p>
    <w:p w:rsidR="001C0C20" w:rsidRPr="00E34118" w:rsidRDefault="001C0C20" w:rsidP="00135A1E">
      <w:pPr>
        <w:rPr>
          <w:lang w:val="en-US"/>
        </w:rPr>
      </w:pPr>
    </w:p>
    <w:p w:rsidR="00135A1E" w:rsidRPr="00121D57" w:rsidRDefault="00135A1E" w:rsidP="00135A1E">
      <w:pPr>
        <w:pStyle w:val="Titre5"/>
      </w:pPr>
      <w:bookmarkStart w:id="271" w:name="_Ref355083748"/>
      <w:bookmarkStart w:id="272" w:name="_Toc365552582"/>
      <w:r w:rsidRPr="00121D57">
        <w:t>EI_MIS_ADM_CREATE_UPDAT</w:t>
      </w:r>
      <w:r w:rsidR="009C70F6">
        <w:t>E_PROFILES</w:t>
      </w:r>
      <w:bookmarkEnd w:id="271"/>
      <w:bookmarkEnd w:id="272"/>
    </w:p>
    <w:p w:rsidR="00135A1E" w:rsidRDefault="00135A1E" w:rsidP="00135A1E">
      <w:pPr>
        <w:rPr>
          <w:lang w:val="en-US"/>
        </w:rPr>
      </w:pPr>
      <w:r>
        <w:rPr>
          <w:lang w:val="en-US"/>
        </w:rPr>
        <w:t xml:space="preserve">This interface allows creating and updating a </w:t>
      </w:r>
      <w:r w:rsidR="001E63B8">
        <w:rPr>
          <w:lang w:val="en-US"/>
        </w:rPr>
        <w:t>profile</w:t>
      </w:r>
      <w:r>
        <w:rPr>
          <w:lang w:val="en-US"/>
        </w:rPr>
        <w:t>.</w:t>
      </w:r>
    </w:p>
    <w:p w:rsidR="00135A1E" w:rsidRDefault="00135A1E" w:rsidP="00135A1E">
      <w:r w:rsidRPr="00B32DB7">
        <w:t>The interface is a web</w:t>
      </w:r>
      <w:r>
        <w:t xml:space="preserve"> GUI</w:t>
      </w:r>
      <w:r w:rsidRPr="00B32DB7">
        <w:t xml:space="preserve"> using the HTTP protocol </w:t>
      </w:r>
      <w:r>
        <w:t xml:space="preserve">and </w:t>
      </w:r>
      <w:r w:rsidRPr="00B32DB7">
        <w:t>secured with the CAS authentication</w:t>
      </w:r>
      <w:r>
        <w:t xml:space="preserve"> (manager/administrator access).</w:t>
      </w:r>
    </w:p>
    <w:p w:rsidR="00135A1E" w:rsidRDefault="001E63B8" w:rsidP="00135A1E">
      <w:pPr>
        <w:jc w:val="center"/>
      </w:pPr>
      <w:r w:rsidRPr="001E63B8">
        <w:rPr>
          <w:noProof/>
          <w:lang w:val="fr-FR" w:eastAsia="fr-FR"/>
        </w:rPr>
        <w:lastRenderedPageBreak/>
        <w:drawing>
          <wp:inline distT="0" distB="0" distL="0" distR="0">
            <wp:extent cx="4020185" cy="3364230"/>
            <wp:effectExtent l="19050" t="0" r="0" b="0"/>
            <wp:docPr id="23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a:stretch>
                      <a:fillRect/>
                    </a:stretch>
                  </pic:blipFill>
                  <pic:spPr bwMode="auto">
                    <a:xfrm>
                      <a:off x="0" y="0"/>
                      <a:ext cx="4020185" cy="3364230"/>
                    </a:xfrm>
                    <a:prstGeom prst="rect">
                      <a:avLst/>
                    </a:prstGeom>
                    <a:noFill/>
                    <a:ln w="9525">
                      <a:noFill/>
                      <a:miter lim="800000"/>
                      <a:headEnd/>
                      <a:tailEnd/>
                    </a:ln>
                  </pic:spPr>
                </pic:pic>
              </a:graphicData>
            </a:graphic>
          </wp:inline>
        </w:drawing>
      </w:r>
    </w:p>
    <w:p w:rsidR="00135A1E" w:rsidRDefault="00135A1E" w:rsidP="00135A1E">
      <w:pPr>
        <w:pStyle w:val="Lgende"/>
      </w:pPr>
      <w:bookmarkStart w:id="273" w:name="_Toc365552485"/>
      <w:r>
        <w:t xml:space="preserve">Figure </w:t>
      </w:r>
      <w:r w:rsidR="00086262">
        <w:fldChar w:fldCharType="begin"/>
      </w:r>
      <w:r w:rsidR="00086262">
        <w:instrText xml:space="preserve"> SEQ Figure \* ARABIC </w:instrText>
      </w:r>
      <w:r w:rsidR="00086262">
        <w:fldChar w:fldCharType="separate"/>
      </w:r>
      <w:r w:rsidR="00FE42B4">
        <w:rPr>
          <w:noProof/>
        </w:rPr>
        <w:t>21</w:t>
      </w:r>
      <w:r w:rsidR="00086262">
        <w:rPr>
          <w:noProof/>
        </w:rPr>
        <w:fldChar w:fldCharType="end"/>
      </w:r>
      <w:r>
        <w:t xml:space="preserve"> – Browse, create, </w:t>
      </w:r>
      <w:proofErr w:type="gramStart"/>
      <w:r>
        <w:t>update</w:t>
      </w:r>
      <w:proofErr w:type="gramEnd"/>
      <w:r>
        <w:t xml:space="preserve"> </w:t>
      </w:r>
      <w:r w:rsidR="001E63B8">
        <w:t>a profile</w:t>
      </w:r>
      <w:bookmarkEnd w:id="273"/>
    </w:p>
    <w:p w:rsidR="001E63B8" w:rsidRDefault="001E63B8" w:rsidP="001E63B8">
      <w:r>
        <w:t xml:space="preserve">The label of the profile is mandatory. The description is optional. A profile can include one or more profiles. To include a profile, </w:t>
      </w:r>
      <w:r w:rsidR="009B3D88">
        <w:t xml:space="preserve">select an existing one in the combo box </w:t>
      </w:r>
      <w:proofErr w:type="gramStart"/>
      <w:r w:rsidR="009B3D88">
        <w:t>an</w:t>
      </w:r>
      <w:proofErr w:type="gramEnd"/>
      <w:r w:rsidR="009B3D88">
        <w:t xml:space="preserve"> click “Include”:</w:t>
      </w:r>
    </w:p>
    <w:p w:rsidR="009B3D88" w:rsidRDefault="009B3D88" w:rsidP="009B3D88">
      <w:pPr>
        <w:jc w:val="center"/>
      </w:pPr>
      <w:r w:rsidRPr="009B3D88">
        <w:rPr>
          <w:noProof/>
          <w:lang w:val="fr-FR" w:eastAsia="fr-FR"/>
        </w:rPr>
        <w:drawing>
          <wp:inline distT="0" distB="0" distL="0" distR="0">
            <wp:extent cx="3484880" cy="810895"/>
            <wp:effectExtent l="19050" t="0" r="1270" b="0"/>
            <wp:docPr id="23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3484880" cy="810895"/>
                    </a:xfrm>
                    <a:prstGeom prst="rect">
                      <a:avLst/>
                    </a:prstGeom>
                    <a:noFill/>
                    <a:ln w="9525">
                      <a:noFill/>
                      <a:miter lim="800000"/>
                      <a:headEnd/>
                      <a:tailEnd/>
                    </a:ln>
                  </pic:spPr>
                </pic:pic>
              </a:graphicData>
            </a:graphic>
          </wp:inline>
        </w:drawing>
      </w:r>
    </w:p>
    <w:p w:rsidR="009B3D88" w:rsidRDefault="009B3D88" w:rsidP="009B3D88">
      <w:pPr>
        <w:pStyle w:val="Lgende"/>
      </w:pPr>
      <w:bookmarkStart w:id="274" w:name="_Toc365552486"/>
      <w:r>
        <w:t xml:space="preserve">Figure </w:t>
      </w:r>
      <w:r w:rsidR="00086262">
        <w:fldChar w:fldCharType="begin"/>
      </w:r>
      <w:r w:rsidR="00086262">
        <w:instrText xml:space="preserve"> SEQ Figure \* ARABIC </w:instrText>
      </w:r>
      <w:r w:rsidR="00086262">
        <w:fldChar w:fldCharType="separate"/>
      </w:r>
      <w:r w:rsidR="00FE42B4">
        <w:rPr>
          <w:noProof/>
        </w:rPr>
        <w:t>22</w:t>
      </w:r>
      <w:r w:rsidR="00086262">
        <w:rPr>
          <w:noProof/>
        </w:rPr>
        <w:fldChar w:fldCharType="end"/>
      </w:r>
      <w:r>
        <w:t xml:space="preserve"> – Included profiles</w:t>
      </w:r>
      <w:bookmarkEnd w:id="274"/>
    </w:p>
    <w:p w:rsidR="009B3D88" w:rsidRPr="001E63B8" w:rsidRDefault="009B3D88" w:rsidP="009B3D88"/>
    <w:p w:rsidR="00135A1E" w:rsidRDefault="009B3D88" w:rsidP="00135A1E">
      <w:pPr>
        <w:jc w:val="center"/>
      </w:pPr>
      <w:r w:rsidRPr="009B3D88">
        <w:rPr>
          <w:noProof/>
          <w:lang w:val="fr-FR" w:eastAsia="fr-FR"/>
        </w:rPr>
        <w:lastRenderedPageBreak/>
        <w:drawing>
          <wp:inline distT="0" distB="0" distL="0" distR="0">
            <wp:extent cx="3924935" cy="3338195"/>
            <wp:effectExtent l="19050" t="0" r="0" b="0"/>
            <wp:docPr id="23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3924935" cy="3338195"/>
                    </a:xfrm>
                    <a:prstGeom prst="rect">
                      <a:avLst/>
                    </a:prstGeom>
                    <a:noFill/>
                    <a:ln w="9525">
                      <a:noFill/>
                      <a:miter lim="800000"/>
                      <a:headEnd/>
                      <a:tailEnd/>
                    </a:ln>
                  </pic:spPr>
                </pic:pic>
              </a:graphicData>
            </a:graphic>
          </wp:inline>
        </w:drawing>
      </w:r>
    </w:p>
    <w:p w:rsidR="00135A1E" w:rsidRDefault="00135A1E" w:rsidP="00135A1E">
      <w:pPr>
        <w:pStyle w:val="Lgende"/>
      </w:pPr>
      <w:bookmarkStart w:id="275" w:name="_Toc365552487"/>
      <w:r>
        <w:t xml:space="preserve">Figure </w:t>
      </w:r>
      <w:r w:rsidR="00086262">
        <w:fldChar w:fldCharType="begin"/>
      </w:r>
      <w:r w:rsidR="00086262">
        <w:instrText xml:space="preserve"> SEQ Figure \* ARABIC </w:instrText>
      </w:r>
      <w:r w:rsidR="00086262">
        <w:fldChar w:fldCharType="separate"/>
      </w:r>
      <w:r w:rsidR="00FE42B4">
        <w:rPr>
          <w:noProof/>
        </w:rPr>
        <w:t>23</w:t>
      </w:r>
      <w:r w:rsidR="00086262">
        <w:rPr>
          <w:noProof/>
        </w:rPr>
        <w:fldChar w:fldCharType="end"/>
      </w:r>
      <w:r>
        <w:t xml:space="preserve"> – </w:t>
      </w:r>
      <w:r w:rsidR="009B3D88">
        <w:t>Assign user</w:t>
      </w:r>
      <w:r w:rsidR="008F559E">
        <w:t>s</w:t>
      </w:r>
      <w:r w:rsidR="009B3D88">
        <w:t xml:space="preserve"> to a profile</w:t>
      </w:r>
      <w:bookmarkEnd w:id="275"/>
    </w:p>
    <w:p w:rsidR="009B3D88" w:rsidRDefault="009B3D88" w:rsidP="009B3D88">
      <w:r>
        <w:t>A profile can be assigned to user</w:t>
      </w:r>
      <w:r w:rsidR="008F559E">
        <w:t>s</w:t>
      </w:r>
      <w:r w:rsidR="009C70F6">
        <w:t xml:space="preserve"> from the dialog box above: </w:t>
      </w:r>
      <w:r w:rsidR="009C70F6">
        <w:rPr>
          <w:rStyle w:val="hps"/>
        </w:rPr>
        <w:t xml:space="preserve">select </w:t>
      </w:r>
      <w:r w:rsidR="00E15560">
        <w:rPr>
          <w:rStyle w:val="hps"/>
        </w:rPr>
        <w:t xml:space="preserve">a </w:t>
      </w:r>
      <w:r w:rsidR="009C70F6">
        <w:rPr>
          <w:rStyle w:val="hps"/>
        </w:rPr>
        <w:t>user from the combo box and then click Add button</w:t>
      </w:r>
      <w:r w:rsidR="009C70F6">
        <w:t xml:space="preserve">. </w:t>
      </w:r>
      <w:r>
        <w:t xml:space="preserve">This is optional. The profile can be also assigned </w:t>
      </w:r>
      <w:r w:rsidR="008F559E">
        <w:t xml:space="preserve">to a user </w:t>
      </w:r>
      <w:r>
        <w:t>from the “Create/Update User Account” dialog box (see section “</w:t>
      </w:r>
      <w:r w:rsidR="003E07B6">
        <w:fldChar w:fldCharType="begin"/>
      </w:r>
      <w:r>
        <w:instrText xml:space="preserve"> REF _Ref355077821 \r \h </w:instrText>
      </w:r>
      <w:r w:rsidR="003E07B6">
        <w:fldChar w:fldCharType="separate"/>
      </w:r>
      <w:r w:rsidR="00FE42B4">
        <w:t>5.1.3.2.4</w:t>
      </w:r>
      <w:r w:rsidR="003E07B6">
        <w:fldChar w:fldCharType="end"/>
      </w:r>
      <w:r>
        <w:t xml:space="preserve"> </w:t>
      </w:r>
      <w:r w:rsidR="003E07B6">
        <w:fldChar w:fldCharType="begin"/>
      </w:r>
      <w:r>
        <w:instrText xml:space="preserve"> REF _Ref355077824 \h </w:instrText>
      </w:r>
      <w:r w:rsidR="003E07B6">
        <w:fldChar w:fldCharType="separate"/>
      </w:r>
      <w:r w:rsidR="00FE42B4" w:rsidRPr="00121D57">
        <w:t>EI_MIS_ADM_CREATE_UPDATE_USERS</w:t>
      </w:r>
      <w:r w:rsidR="003E07B6">
        <w:fldChar w:fldCharType="end"/>
      </w:r>
      <w:r>
        <w:t xml:space="preserve">”, page </w:t>
      </w:r>
      <w:r w:rsidR="003E07B6">
        <w:fldChar w:fldCharType="begin"/>
      </w:r>
      <w:r>
        <w:instrText xml:space="preserve"> PAGEREF _Ref355077826 \h </w:instrText>
      </w:r>
      <w:r w:rsidR="003E07B6">
        <w:fldChar w:fldCharType="separate"/>
      </w:r>
      <w:ins w:id="276" w:author="dearith" w:date="2013-08-29T15:08:00Z">
        <w:r w:rsidR="00FE42B4">
          <w:rPr>
            <w:noProof/>
          </w:rPr>
          <w:t>41</w:t>
        </w:r>
      </w:ins>
      <w:del w:id="277" w:author="dearith" w:date="2013-08-29T15:08:00Z">
        <w:r w:rsidR="00C82D1C" w:rsidDel="00FE42B4">
          <w:rPr>
            <w:noProof/>
          </w:rPr>
          <w:delText>40</w:delText>
        </w:r>
      </w:del>
      <w:r w:rsidR="003E07B6">
        <w:fldChar w:fldCharType="end"/>
      </w:r>
      <w:r>
        <w:t>).</w:t>
      </w:r>
    </w:p>
    <w:p w:rsidR="009C70F6" w:rsidRDefault="009C70F6" w:rsidP="009C70F6">
      <w:r>
        <w:t xml:space="preserve">A profile can be dismissed from users from the dialog box above: </w:t>
      </w:r>
      <w:r>
        <w:rPr>
          <w:rStyle w:val="hps"/>
        </w:rPr>
        <w:t>select users and then click Remove button</w:t>
      </w:r>
      <w:r>
        <w:t>. The profile can be also dismissed from a user from the “Create/Update User Account” dialog box (see section “</w:t>
      </w:r>
      <w:r w:rsidR="003E07B6">
        <w:fldChar w:fldCharType="begin"/>
      </w:r>
      <w:r>
        <w:instrText xml:space="preserve"> REF _Ref355077821 \r \h </w:instrText>
      </w:r>
      <w:r w:rsidR="003E07B6">
        <w:fldChar w:fldCharType="separate"/>
      </w:r>
      <w:r w:rsidR="00FE42B4">
        <w:t>5.1.3.2.4</w:t>
      </w:r>
      <w:r w:rsidR="003E07B6">
        <w:fldChar w:fldCharType="end"/>
      </w:r>
      <w:r>
        <w:t xml:space="preserve"> </w:t>
      </w:r>
      <w:r w:rsidR="003E07B6">
        <w:fldChar w:fldCharType="begin"/>
      </w:r>
      <w:r>
        <w:instrText xml:space="preserve"> REF _Ref355077824 \h </w:instrText>
      </w:r>
      <w:r w:rsidR="003E07B6">
        <w:fldChar w:fldCharType="separate"/>
      </w:r>
      <w:r w:rsidR="00FE42B4" w:rsidRPr="00121D57">
        <w:t>EI_MIS_ADM_CREATE_UPDATE_USERS</w:t>
      </w:r>
      <w:r w:rsidR="003E07B6">
        <w:fldChar w:fldCharType="end"/>
      </w:r>
      <w:r>
        <w:t xml:space="preserve">”, page </w:t>
      </w:r>
      <w:r w:rsidR="003E07B6">
        <w:fldChar w:fldCharType="begin"/>
      </w:r>
      <w:r>
        <w:instrText xml:space="preserve"> PAGEREF _Ref355077826 \h </w:instrText>
      </w:r>
      <w:r w:rsidR="003E07B6">
        <w:fldChar w:fldCharType="separate"/>
      </w:r>
      <w:ins w:id="278" w:author="dearith" w:date="2013-08-29T15:08:00Z">
        <w:r w:rsidR="00FE42B4">
          <w:rPr>
            <w:noProof/>
          </w:rPr>
          <w:t>41</w:t>
        </w:r>
      </w:ins>
      <w:del w:id="279" w:author="dearith" w:date="2013-08-29T15:08:00Z">
        <w:r w:rsidR="00C82D1C" w:rsidDel="00FE42B4">
          <w:rPr>
            <w:noProof/>
          </w:rPr>
          <w:delText>40</w:delText>
        </w:r>
      </w:del>
      <w:r w:rsidR="003E07B6">
        <w:fldChar w:fldCharType="end"/>
      </w:r>
      <w:r>
        <w:t>).</w:t>
      </w:r>
    </w:p>
    <w:p w:rsidR="002F5ABF" w:rsidRDefault="002F5ABF" w:rsidP="002F5ABF">
      <w:pPr>
        <w:keepNext/>
        <w:keepLines/>
        <w:shd w:val="clear" w:color="auto" w:fill="F2F2F2" w:themeFill="background1" w:themeFillShade="F2"/>
        <w:rPr>
          <w:rStyle w:val="hps"/>
        </w:rPr>
      </w:pPr>
      <w:r>
        <w:rPr>
          <w:rStyle w:val="hps"/>
          <w:u w:val="single"/>
        </w:rPr>
        <w:t>Notes</w:t>
      </w:r>
      <w:r>
        <w:rPr>
          <w:rStyle w:val="hps"/>
        </w:rPr>
        <w:t>: (see also “</w:t>
      </w:r>
      <w:r w:rsidR="003E07B6">
        <w:rPr>
          <w:rStyle w:val="hps"/>
        </w:rPr>
        <w:fldChar w:fldCharType="begin"/>
      </w:r>
      <w:r>
        <w:rPr>
          <w:rStyle w:val="hps"/>
        </w:rPr>
        <w:instrText xml:space="preserve"> REF _Ref356312217 \r \h </w:instrText>
      </w:r>
      <w:r w:rsidR="003E07B6">
        <w:rPr>
          <w:rStyle w:val="hps"/>
        </w:rPr>
      </w:r>
      <w:r w:rsidR="003E07B6">
        <w:rPr>
          <w:rStyle w:val="hps"/>
        </w:rPr>
        <w:fldChar w:fldCharType="separate"/>
      </w:r>
      <w:r w:rsidR="00FE42B4">
        <w:rPr>
          <w:rStyle w:val="hps"/>
        </w:rPr>
        <w:t>5.1.3.2.19</w:t>
      </w:r>
      <w:r w:rsidR="003E07B6">
        <w:rPr>
          <w:rStyle w:val="hps"/>
        </w:rPr>
        <w:fldChar w:fldCharType="end"/>
      </w:r>
      <w:r>
        <w:rPr>
          <w:rStyle w:val="hps"/>
        </w:rPr>
        <w:t xml:space="preserve"> </w:t>
      </w:r>
      <w:r w:rsidR="003E07B6">
        <w:rPr>
          <w:rStyle w:val="hps"/>
        </w:rPr>
        <w:fldChar w:fldCharType="begin"/>
      </w:r>
      <w:r>
        <w:rPr>
          <w:rStyle w:val="hps"/>
        </w:rPr>
        <w:instrText xml:space="preserve"> REF _Ref356312220 \h </w:instrText>
      </w:r>
      <w:r w:rsidR="003E07B6">
        <w:rPr>
          <w:rStyle w:val="hps"/>
        </w:rPr>
      </w:r>
      <w:r w:rsidR="003E07B6">
        <w:rPr>
          <w:rStyle w:val="hps"/>
        </w:rPr>
        <w:fldChar w:fldCharType="separate"/>
      </w:r>
      <w:ins w:id="280" w:author="dearith" w:date="2013-08-29T15:08:00Z">
        <w:r w:rsidR="00FE42B4" w:rsidRPr="002D730F">
          <w:t>EI_MIS_ADM_LIST_DELETE_</w:t>
        </w:r>
        <w:r w:rsidR="00FE42B4">
          <w:t>PROFILES</w:t>
        </w:r>
      </w:ins>
      <w:del w:id="281" w:author="dearith" w:date="2013-08-29T15:08:00Z">
        <w:r w:rsidR="00C82D1C" w:rsidRPr="002D730F" w:rsidDel="00FE42B4">
          <w:delText>EI_MIS_ADM_LIST_DELETE_</w:delText>
        </w:r>
        <w:r w:rsidR="00C82D1C" w:rsidDel="00FE42B4">
          <w:delText>PROFILES</w:delText>
        </w:r>
      </w:del>
      <w:r w:rsidR="003E07B6">
        <w:rPr>
          <w:rStyle w:val="hps"/>
        </w:rPr>
        <w:fldChar w:fldCharType="end"/>
      </w:r>
      <w:r>
        <w:rPr>
          <w:rStyle w:val="hps"/>
        </w:rPr>
        <w:t xml:space="preserve">”, page </w:t>
      </w:r>
      <w:r w:rsidR="003E07B6">
        <w:rPr>
          <w:rStyle w:val="hps"/>
        </w:rPr>
        <w:fldChar w:fldCharType="begin"/>
      </w:r>
      <w:r>
        <w:rPr>
          <w:rStyle w:val="hps"/>
        </w:rPr>
        <w:instrText xml:space="preserve"> PAGEREF _Ref356312222 \h </w:instrText>
      </w:r>
      <w:r w:rsidR="003E07B6">
        <w:rPr>
          <w:rStyle w:val="hps"/>
        </w:rPr>
      </w:r>
      <w:r w:rsidR="003E07B6">
        <w:rPr>
          <w:rStyle w:val="hps"/>
        </w:rPr>
        <w:fldChar w:fldCharType="separate"/>
      </w:r>
      <w:ins w:id="282" w:author="dearith" w:date="2013-08-29T15:08:00Z">
        <w:r w:rsidR="00FE42B4">
          <w:rPr>
            <w:rStyle w:val="hps"/>
            <w:noProof/>
          </w:rPr>
          <w:t>58</w:t>
        </w:r>
      </w:ins>
      <w:del w:id="283" w:author="dearith" w:date="2013-08-29T15:08:00Z">
        <w:r w:rsidR="00C82D1C" w:rsidDel="00FE42B4">
          <w:rPr>
            <w:rStyle w:val="hps"/>
            <w:noProof/>
          </w:rPr>
          <w:delText>57</w:delText>
        </w:r>
      </w:del>
      <w:r w:rsidR="003E07B6">
        <w:rPr>
          <w:rStyle w:val="hps"/>
        </w:rPr>
        <w:fldChar w:fldCharType="end"/>
      </w:r>
      <w:r>
        <w:rPr>
          <w:rStyle w:val="hps"/>
        </w:rPr>
        <w:t>)</w:t>
      </w:r>
    </w:p>
    <w:p w:rsidR="002F5ABF" w:rsidRDefault="002F5ABF" w:rsidP="0043036A">
      <w:pPr>
        <w:pStyle w:val="Paragraphedeliste"/>
        <w:numPr>
          <w:ilvl w:val="0"/>
          <w:numId w:val="27"/>
        </w:numPr>
        <w:shd w:val="clear" w:color="auto" w:fill="F2F2F2" w:themeFill="background1" w:themeFillShade="F2"/>
        <w:rPr>
          <w:rStyle w:val="hps"/>
          <w:lang w:val="en-US"/>
        </w:rPr>
      </w:pPr>
      <w:proofErr w:type="gramStart"/>
      <w:r>
        <w:rPr>
          <w:rStyle w:val="hps"/>
          <w:highlight w:val="yellow"/>
          <w:lang w:val="en-US"/>
        </w:rPr>
        <w:t>shall</w:t>
      </w:r>
      <w:proofErr w:type="gramEnd"/>
      <w:r>
        <w:rPr>
          <w:rStyle w:val="hps"/>
          <w:highlight w:val="yellow"/>
          <w:lang w:val="en-US"/>
        </w:rPr>
        <w:t xml:space="preserve"> we implement </w:t>
      </w:r>
      <w:r w:rsidRPr="00822CD2">
        <w:rPr>
          <w:rStyle w:val="hps"/>
          <w:highlight w:val="yellow"/>
          <w:lang w:val="en-US"/>
        </w:rPr>
        <w:t xml:space="preserve">control to check there is no label with the same name </w:t>
      </w:r>
      <w:r w:rsidR="00AC6D17">
        <w:rPr>
          <w:rStyle w:val="hps"/>
          <w:highlight w:val="yellow"/>
          <w:lang w:val="en-US"/>
        </w:rPr>
        <w:t>(label)</w:t>
      </w:r>
      <w:r w:rsidRPr="00822CD2">
        <w:rPr>
          <w:rStyle w:val="hps"/>
          <w:highlight w:val="yellow"/>
          <w:lang w:val="en-US"/>
        </w:rPr>
        <w:t>?</w:t>
      </w:r>
    </w:p>
    <w:p w:rsidR="002F5ABF" w:rsidRPr="00144A84" w:rsidRDefault="002F5ABF" w:rsidP="0043036A">
      <w:pPr>
        <w:pStyle w:val="Paragraphedeliste"/>
        <w:numPr>
          <w:ilvl w:val="0"/>
          <w:numId w:val="27"/>
        </w:numPr>
        <w:shd w:val="clear" w:color="auto" w:fill="F2F2F2" w:themeFill="background1" w:themeFillShade="F2"/>
        <w:rPr>
          <w:rStyle w:val="hps"/>
          <w:lang w:val="en-US"/>
        </w:rPr>
      </w:pPr>
      <w:r w:rsidRPr="00E34118">
        <w:rPr>
          <w:rStyle w:val="hps"/>
          <w:lang w:val="en-US"/>
        </w:rPr>
        <w:t xml:space="preserve"> </w:t>
      </w:r>
      <w:r>
        <w:rPr>
          <w:rStyle w:val="hps"/>
        </w:rPr>
        <w:t xml:space="preserve">the </w:t>
      </w:r>
      <w:r w:rsidR="00AC6D17">
        <w:rPr>
          <w:rStyle w:val="hps"/>
        </w:rPr>
        <w:t>profile’s l</w:t>
      </w:r>
      <w:r>
        <w:rPr>
          <w:rStyle w:val="hps"/>
        </w:rPr>
        <w:t>abel is case-sensitive : e.g. “External” and “external” are two distinct profiles (</w:t>
      </w:r>
      <w:r w:rsidRPr="002F5ABF">
        <w:rPr>
          <w:rStyle w:val="hps"/>
          <w:highlight w:val="yellow"/>
        </w:rPr>
        <w:t>TO BE CONFIRMED</w:t>
      </w:r>
      <w:r>
        <w:rPr>
          <w:rStyle w:val="hps"/>
        </w:rPr>
        <w:t>)</w:t>
      </w:r>
    </w:p>
    <w:p w:rsidR="00144A84" w:rsidRPr="00AC6D17" w:rsidRDefault="00144A84" w:rsidP="0043036A">
      <w:pPr>
        <w:pStyle w:val="Paragraphedeliste"/>
        <w:numPr>
          <w:ilvl w:val="0"/>
          <w:numId w:val="27"/>
        </w:numPr>
        <w:shd w:val="clear" w:color="auto" w:fill="F2F2F2" w:themeFill="background1" w:themeFillShade="F2"/>
        <w:rPr>
          <w:rStyle w:val="hps"/>
          <w:lang w:val="en-US"/>
        </w:rPr>
      </w:pPr>
      <w:r>
        <w:rPr>
          <w:rStyle w:val="hps"/>
        </w:rPr>
        <w:t>The</w:t>
      </w:r>
      <w:r>
        <w:t xml:space="preserve"> </w:t>
      </w:r>
      <w:r>
        <w:rPr>
          <w:rStyle w:val="hps"/>
        </w:rPr>
        <w:t>opportunity to have</w:t>
      </w:r>
      <w:r>
        <w:t xml:space="preserve"> </w:t>
      </w:r>
      <w:r>
        <w:rPr>
          <w:rStyle w:val="hps"/>
        </w:rPr>
        <w:t>included</w:t>
      </w:r>
      <w:r>
        <w:t xml:space="preserve"> </w:t>
      </w:r>
      <w:r>
        <w:rPr>
          <w:rStyle w:val="hps"/>
        </w:rPr>
        <w:t>profiles</w:t>
      </w:r>
      <w:r>
        <w:t xml:space="preserve"> </w:t>
      </w:r>
      <w:r>
        <w:rPr>
          <w:rStyle w:val="hps"/>
        </w:rPr>
        <w:t>may be necessary</w:t>
      </w:r>
      <w:r>
        <w:t xml:space="preserve"> </w:t>
      </w:r>
      <w:r>
        <w:rPr>
          <w:rStyle w:val="hps"/>
        </w:rPr>
        <w:t>in the futu</w:t>
      </w:r>
      <w:r w:rsidR="00A47831">
        <w:rPr>
          <w:rStyle w:val="hps"/>
        </w:rPr>
        <w:t>r</w:t>
      </w:r>
      <w:r>
        <w:rPr>
          <w:rStyle w:val="hps"/>
        </w:rPr>
        <w:t>e for MyOcean</w:t>
      </w:r>
      <w:r>
        <w:t xml:space="preserve"> </w:t>
      </w:r>
      <w:r>
        <w:rPr>
          <w:rStyle w:val="hps"/>
        </w:rPr>
        <w:t>or</w:t>
      </w:r>
      <w:r>
        <w:t xml:space="preserve"> </w:t>
      </w:r>
      <w:r>
        <w:rPr>
          <w:rStyle w:val="hps"/>
        </w:rPr>
        <w:t>other applications.</w:t>
      </w:r>
    </w:p>
    <w:p w:rsidR="00AC6D17" w:rsidRDefault="00AC6D17" w:rsidP="0043036A">
      <w:pPr>
        <w:pStyle w:val="Paragraphedeliste"/>
        <w:numPr>
          <w:ilvl w:val="0"/>
          <w:numId w:val="27"/>
        </w:numPr>
        <w:shd w:val="clear" w:color="auto" w:fill="F2F2F2" w:themeFill="background1" w:themeFillShade="F2"/>
        <w:rPr>
          <w:rStyle w:val="hps"/>
          <w:highlight w:val="yellow"/>
          <w:lang w:val="en-US"/>
        </w:rPr>
      </w:pPr>
      <w:r w:rsidRPr="00144A84">
        <w:rPr>
          <w:rStyle w:val="hps"/>
          <w:highlight w:val="yellow"/>
          <w:lang w:val="en-US"/>
        </w:rPr>
        <w:t>Updating the LDAP with all profiles (</w:t>
      </w:r>
      <w:r w:rsidR="00144A84" w:rsidRPr="00144A84">
        <w:rPr>
          <w:rStyle w:val="hps"/>
          <w:highlight w:val="yellow"/>
          <w:lang w:val="en-US"/>
        </w:rPr>
        <w:t xml:space="preserve">‘flatten’ </w:t>
      </w:r>
      <w:r w:rsidRPr="00144A84">
        <w:rPr>
          <w:rStyle w:val="hps"/>
          <w:highlight w:val="yellow"/>
          <w:lang w:val="en-US"/>
        </w:rPr>
        <w:t>root p</w:t>
      </w:r>
      <w:r w:rsidR="001C312A">
        <w:rPr>
          <w:rStyle w:val="hps"/>
          <w:highlight w:val="yellow"/>
          <w:lang w:val="en-US"/>
        </w:rPr>
        <w:t>rofile</w:t>
      </w:r>
      <w:r w:rsidR="00144A84" w:rsidRPr="00144A84">
        <w:rPr>
          <w:rStyle w:val="hps"/>
          <w:highlight w:val="yellow"/>
          <w:lang w:val="en-US"/>
        </w:rPr>
        <w:t xml:space="preserve"> and included profiles) is not yet implemented.</w:t>
      </w:r>
    </w:p>
    <w:p w:rsidR="002F5ABF" w:rsidRPr="002F5ABF" w:rsidRDefault="002F5ABF" w:rsidP="009C70F6">
      <w:pPr>
        <w:rPr>
          <w:lang w:val="en-US"/>
        </w:rPr>
      </w:pPr>
    </w:p>
    <w:p w:rsidR="001C312A" w:rsidRPr="00B32DB7" w:rsidRDefault="00E6660C" w:rsidP="002F5ABF">
      <w:r>
        <w:rPr>
          <w:u w:val="single"/>
        </w:rPr>
        <w:t>Example of t</w:t>
      </w:r>
      <w:r w:rsidR="001C312A" w:rsidRPr="00120C81">
        <w:rPr>
          <w:u w:val="single"/>
        </w:rPr>
        <w:t>he benefits of included profiles</w:t>
      </w:r>
      <w:r w:rsidR="001C312A">
        <w:t xml:space="preserve">: </w:t>
      </w:r>
    </w:p>
    <w:p w:rsidR="00120C81" w:rsidRDefault="001C312A" w:rsidP="009B3D88">
      <w:r>
        <w:t xml:space="preserve">Let say we want to add Seadatanet </w:t>
      </w:r>
      <w:r w:rsidR="00120C81">
        <w:t xml:space="preserve">users as users of MyOcean: </w:t>
      </w:r>
    </w:p>
    <w:p w:rsidR="00120C81" w:rsidRDefault="00120C81" w:rsidP="0043036A">
      <w:pPr>
        <w:pStyle w:val="Paragraphedeliste"/>
        <w:numPr>
          <w:ilvl w:val="0"/>
          <w:numId w:val="28"/>
        </w:numPr>
      </w:pPr>
      <w:r>
        <w:lastRenderedPageBreak/>
        <w:t>Create a profile “seadatanet” in MyOcean.</w:t>
      </w:r>
    </w:p>
    <w:p w:rsidR="00120C81" w:rsidRDefault="00120C81" w:rsidP="0043036A">
      <w:pPr>
        <w:pStyle w:val="Paragraphedeliste"/>
        <w:numPr>
          <w:ilvl w:val="0"/>
          <w:numId w:val="28"/>
        </w:numPr>
      </w:pPr>
      <w:r>
        <w:t>Import Seadatanet users (with profile “seadatanet”) into the MyOcean database (see “</w:t>
      </w:r>
      <w:r w:rsidR="003E07B6">
        <w:fldChar w:fldCharType="begin"/>
      </w:r>
      <w:r>
        <w:instrText xml:space="preserve"> REF _Ref356370115 \r \h </w:instrText>
      </w:r>
      <w:r w:rsidR="003E07B6">
        <w:fldChar w:fldCharType="separate"/>
      </w:r>
      <w:r w:rsidR="00FE42B4">
        <w:t>5.1.3.2.6</w:t>
      </w:r>
      <w:r w:rsidR="003E07B6">
        <w:fldChar w:fldCharType="end"/>
      </w:r>
      <w:r>
        <w:t xml:space="preserve"> </w:t>
      </w:r>
      <w:r w:rsidR="003E07B6">
        <w:fldChar w:fldCharType="begin"/>
      </w:r>
      <w:r>
        <w:instrText xml:space="preserve"> REF _Ref356370121 \h </w:instrText>
      </w:r>
      <w:r w:rsidR="003E07B6">
        <w:fldChar w:fldCharType="separate"/>
      </w:r>
      <w:ins w:id="284" w:author="dearith" w:date="2013-08-29T15:08:00Z">
        <w:r w:rsidR="00FE42B4" w:rsidRPr="00121D57">
          <w:t>EI_MIS_ADM_</w:t>
        </w:r>
        <w:r w:rsidR="00FE42B4">
          <w:t>IMPORT</w:t>
        </w:r>
        <w:r w:rsidR="00FE42B4" w:rsidRPr="00121D57">
          <w:t>_USERS</w:t>
        </w:r>
      </w:ins>
      <w:del w:id="285" w:author="dearith" w:date="2013-08-29T15:08:00Z">
        <w:r w:rsidR="00C82D1C" w:rsidRPr="00121D57" w:rsidDel="00FE42B4">
          <w:delText>EI_MIS_ADM_</w:delText>
        </w:r>
        <w:r w:rsidR="00C82D1C" w:rsidDel="00FE42B4">
          <w:delText>IMPORT</w:delText>
        </w:r>
        <w:r w:rsidR="00C82D1C" w:rsidRPr="00121D57" w:rsidDel="00FE42B4">
          <w:delText>_USERS</w:delText>
        </w:r>
      </w:del>
      <w:r w:rsidR="003E07B6">
        <w:fldChar w:fldCharType="end"/>
      </w:r>
      <w:r>
        <w:t xml:space="preserve">”, page </w:t>
      </w:r>
      <w:r w:rsidR="003E07B6">
        <w:fldChar w:fldCharType="begin"/>
      </w:r>
      <w:r>
        <w:instrText xml:space="preserve"> PAGEREF _Ref356370123 \h </w:instrText>
      </w:r>
      <w:r w:rsidR="003E07B6">
        <w:fldChar w:fldCharType="separate"/>
      </w:r>
      <w:ins w:id="286" w:author="dearith" w:date="2013-08-29T15:08:00Z">
        <w:r w:rsidR="00FE42B4">
          <w:rPr>
            <w:noProof/>
          </w:rPr>
          <w:t>44</w:t>
        </w:r>
      </w:ins>
      <w:del w:id="287" w:author="dearith" w:date="2013-08-29T15:08:00Z">
        <w:r w:rsidR="00C82D1C" w:rsidDel="00FE42B4">
          <w:rPr>
            <w:noProof/>
          </w:rPr>
          <w:delText>43</w:delText>
        </w:r>
      </w:del>
      <w:r w:rsidR="003E07B6">
        <w:fldChar w:fldCharType="end"/>
      </w:r>
      <w:r>
        <w:t>).</w:t>
      </w:r>
    </w:p>
    <w:p w:rsidR="00120C81" w:rsidRDefault="00120C81" w:rsidP="0043036A">
      <w:pPr>
        <w:pStyle w:val="Paragraphedeliste"/>
        <w:numPr>
          <w:ilvl w:val="0"/>
          <w:numId w:val="28"/>
        </w:numPr>
      </w:pPr>
      <w:r>
        <w:t xml:space="preserve">Update profile “seadatanet” in MyOcean: include a MyOcean profile (external, </w:t>
      </w:r>
      <w:r w:rsidR="00E6660C">
        <w:t>internal ...)</w:t>
      </w:r>
      <w:proofErr w:type="gramStart"/>
      <w:r>
        <w:t>,</w:t>
      </w:r>
      <w:proofErr w:type="gramEnd"/>
      <w:r>
        <w:t xml:space="preserve"> then all the </w:t>
      </w:r>
      <w:r w:rsidR="00E6660C">
        <w:t xml:space="preserve">Seadatanet </w:t>
      </w:r>
      <w:r>
        <w:t>users will inherit</w:t>
      </w:r>
      <w:r w:rsidR="00E6660C">
        <w:t xml:space="preserve"> automatically of the MyOcean profile.</w:t>
      </w:r>
    </w:p>
    <w:p w:rsidR="00120C81" w:rsidRDefault="00E6660C" w:rsidP="00120C81">
      <w:r>
        <w:t>Or vice versa, we are able to assign “seadatanet” profile to MyOcean users: add the “seadatanet” profile to the MyOcean profile.</w:t>
      </w:r>
    </w:p>
    <w:p w:rsidR="00E6660C" w:rsidRDefault="00A47831" w:rsidP="00120C81">
      <w:r>
        <w:t>However,</w:t>
      </w:r>
      <w:r w:rsidR="00E6660C">
        <w:t xml:space="preserve"> bo</w:t>
      </w:r>
      <w:r>
        <w:t xml:space="preserve">th are not possible you shall not include “seadatanet” profile into MyOcean profile and include MyOcean profile </w:t>
      </w:r>
      <w:r w:rsidR="001373C6">
        <w:t xml:space="preserve">into </w:t>
      </w:r>
      <w:r>
        <w:t>“seadatanet” profile; this would result in an infinite recursive loop.</w:t>
      </w:r>
    </w:p>
    <w:p w:rsidR="009B3D88" w:rsidRDefault="009B3D88" w:rsidP="009B3D88">
      <w:pPr>
        <w:keepNext/>
        <w:keepLines/>
        <w:shd w:val="clear" w:color="auto" w:fill="F2F2F2" w:themeFill="background1" w:themeFillShade="F2"/>
        <w:rPr>
          <w:rStyle w:val="hps"/>
        </w:rPr>
      </w:pPr>
      <w:r>
        <w:rPr>
          <w:rStyle w:val="hps"/>
          <w:u w:val="single"/>
        </w:rPr>
        <w:t>Notes</w:t>
      </w:r>
      <w:r>
        <w:rPr>
          <w:rStyle w:val="hps"/>
        </w:rPr>
        <w:t xml:space="preserve">: </w:t>
      </w:r>
    </w:p>
    <w:p w:rsidR="009B3D88" w:rsidRDefault="009B3D88" w:rsidP="0043036A">
      <w:pPr>
        <w:pStyle w:val="Paragraphedeliste"/>
        <w:numPr>
          <w:ilvl w:val="0"/>
          <w:numId w:val="17"/>
        </w:numPr>
        <w:shd w:val="clear" w:color="auto" w:fill="F2F2F2" w:themeFill="background1" w:themeFillShade="F2"/>
        <w:rPr>
          <w:rStyle w:val="hps"/>
          <w:lang w:val="en-US"/>
        </w:rPr>
      </w:pPr>
      <w:r>
        <w:rPr>
          <w:rStyle w:val="hps"/>
        </w:rPr>
        <w:t>The “</w:t>
      </w:r>
      <w:r w:rsidR="00F72BD1">
        <w:rPr>
          <w:rStyle w:val="hps"/>
        </w:rPr>
        <w:t>Pri</w:t>
      </w:r>
      <w:r>
        <w:rPr>
          <w:rStyle w:val="hps"/>
        </w:rPr>
        <w:t>vileges” tab is not used in MyOcean. This tab doesn’t appear in the creation mode (only in the updating mode).</w:t>
      </w:r>
      <w:r w:rsidR="00E6660C">
        <w:rPr>
          <w:rStyle w:val="hps"/>
        </w:rPr>
        <w:t xml:space="preserve"> The “Privileges” item offers the ability to assign rights to users on products and datasets.</w:t>
      </w:r>
    </w:p>
    <w:p w:rsidR="009B3D88" w:rsidRDefault="009B3D88" w:rsidP="009B3D88">
      <w:pPr>
        <w:ind w:firstLine="360"/>
      </w:pPr>
      <w:r w:rsidRPr="009B3D88">
        <w:rPr>
          <w:noProof/>
          <w:lang w:val="fr-FR" w:eastAsia="fr-FR"/>
        </w:rPr>
        <w:drawing>
          <wp:inline distT="0" distB="0" distL="0" distR="0">
            <wp:extent cx="2579370" cy="603885"/>
            <wp:effectExtent l="19050" t="0" r="0" b="0"/>
            <wp:docPr id="23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2579370" cy="603885"/>
                    </a:xfrm>
                    <a:prstGeom prst="rect">
                      <a:avLst/>
                    </a:prstGeom>
                    <a:noFill/>
                    <a:ln w="9525">
                      <a:noFill/>
                      <a:miter lim="800000"/>
                      <a:headEnd/>
                      <a:tailEnd/>
                    </a:ln>
                  </pic:spPr>
                </pic:pic>
              </a:graphicData>
            </a:graphic>
          </wp:inline>
        </w:drawing>
      </w:r>
    </w:p>
    <w:p w:rsidR="00BF71D1" w:rsidRPr="00003440" w:rsidRDefault="00BF71D1" w:rsidP="00BF71D1">
      <w:pPr>
        <w:pStyle w:val="Titre5"/>
      </w:pPr>
      <w:bookmarkStart w:id="288" w:name="_Toc365552583"/>
      <w:r w:rsidRPr="00003440">
        <w:t>EI_MIS_IS_CREATE_</w:t>
      </w:r>
      <w:r>
        <w:t>PROFILE</w:t>
      </w:r>
      <w:bookmarkEnd w:id="288"/>
    </w:p>
    <w:p w:rsidR="00BF71D1" w:rsidRDefault="00BF71D1" w:rsidP="00BF71D1">
      <w:pPr>
        <w:rPr>
          <w:lang w:val="en-US"/>
        </w:rPr>
      </w:pPr>
      <w:r>
        <w:rPr>
          <w:lang w:val="en-US"/>
        </w:rPr>
        <w:t xml:space="preserve">This interface allows creating a </w:t>
      </w:r>
      <w:r w:rsidR="0081763A">
        <w:rPr>
          <w:lang w:val="en-US"/>
        </w:rPr>
        <w:t>profile</w:t>
      </w:r>
      <w:r>
        <w:rPr>
          <w:lang w:val="en-US"/>
        </w:rPr>
        <w:t xml:space="preserve"> in MyOcean (atoll-is </w:t>
      </w:r>
      <w:r w:rsidRPr="00B32DB7">
        <w:t>web service</w:t>
      </w:r>
      <w:r>
        <w:rPr>
          <w:lang w:val="en-US"/>
        </w:rPr>
        <w:t>).</w:t>
      </w:r>
    </w:p>
    <w:p w:rsidR="00BF71D1" w:rsidRDefault="00BF71D1" w:rsidP="00BF71D1">
      <w:r>
        <w:t>The interface uses</w:t>
      </w:r>
      <w:r w:rsidRPr="00B32DB7">
        <w:t xml:space="preserve"> the HTTP protocol </w:t>
      </w:r>
      <w:r>
        <w:t>and CAS authentication or HTTP Basic authentication access.</w:t>
      </w:r>
    </w:p>
    <w:p w:rsidR="0037793C" w:rsidRPr="00003440" w:rsidRDefault="0037793C" w:rsidP="0037793C">
      <w:r>
        <w:t>The profile is created in the PostgreSQL database (profile</w:t>
      </w:r>
      <w:r w:rsidR="00155612">
        <w:t xml:space="preserve">, profile_included </w:t>
      </w:r>
      <w:r>
        <w:t>table</w:t>
      </w:r>
      <w:r w:rsidR="00155612">
        <w:t>s</w:t>
      </w:r>
      <w:r>
        <w:t>)</w:t>
      </w:r>
    </w:p>
    <w:p w:rsidR="00E15560" w:rsidRPr="00274BCC" w:rsidRDefault="0037793C" w:rsidP="00E15560">
      <w:pPr>
        <w:rPr>
          <w:lang w:val="en-US"/>
        </w:rPr>
      </w:pPr>
      <w:r>
        <w:t>If the profile is assigned to users, the LDAP database</w:t>
      </w:r>
      <w:r w:rsidR="00155612">
        <w:t xml:space="preserve"> is updated for these</w:t>
      </w:r>
      <w:r>
        <w:t xml:space="preserve"> users (</w:t>
      </w:r>
      <w:r w:rsidR="00155612">
        <w:t xml:space="preserve">user‘s </w:t>
      </w:r>
      <w:r>
        <w:t>profiles updated).</w:t>
      </w:r>
      <w:r w:rsidR="00E15560">
        <w:t xml:space="preserve"> </w:t>
      </w:r>
      <w:r w:rsidR="00E15560" w:rsidRPr="00E15560">
        <w:rPr>
          <w:b/>
          <w:highlight w:val="yellow"/>
          <w:lang w:val="en-US"/>
        </w:rPr>
        <w:t>Warning</w:t>
      </w:r>
      <w:r w:rsidR="00E15560" w:rsidRPr="00E15560">
        <w:rPr>
          <w:highlight w:val="yellow"/>
          <w:lang w:val="en-US"/>
        </w:rPr>
        <w:t xml:space="preserve"> updating LDAP database for the profiles is not yet implemented.</w:t>
      </w:r>
    </w:p>
    <w:p w:rsidR="00BF71D1" w:rsidRPr="00B32DB7" w:rsidRDefault="00BF71D1" w:rsidP="00BF71D1">
      <w:pPr>
        <w:pStyle w:val="Titre6"/>
        <w:rPr>
          <w:lang w:val="en-GB"/>
        </w:rPr>
      </w:pPr>
      <w:r>
        <w:rPr>
          <w:lang w:val="en-GB"/>
        </w:rPr>
        <w:t>Input</w:t>
      </w:r>
    </w:p>
    <w:p w:rsidR="00BF71D1" w:rsidRDefault="00BF71D1" w:rsidP="00BF71D1">
      <w:r w:rsidRPr="00003440">
        <w:rPr>
          <w:color w:val="984806" w:themeColor="accent6" w:themeShade="80"/>
          <w:u w:val="single"/>
        </w:rPr>
        <w:t>URL</w:t>
      </w:r>
      <w:r>
        <w:t xml:space="preserve">: </w:t>
      </w:r>
      <w:r w:rsidRPr="00B32DB7">
        <w:t xml:space="preserve"> &lt;Atoll-IS URL&gt;/resources/</w:t>
      </w:r>
      <w:r w:rsidR="00155612">
        <w:t>profiles</w:t>
      </w:r>
    </w:p>
    <w:p w:rsidR="00BF71D1" w:rsidRPr="00670978" w:rsidRDefault="00BF71D1" w:rsidP="00BF71D1">
      <w:pPr>
        <w:rPr>
          <w:lang w:val="en-US"/>
        </w:rPr>
      </w:pPr>
      <w:r w:rsidRPr="00003440">
        <w:rPr>
          <w:color w:val="984806" w:themeColor="accent6" w:themeShade="80"/>
          <w:u w:val="single"/>
        </w:rPr>
        <w:t>Method</w:t>
      </w:r>
      <w:r>
        <w:t xml:space="preserve">: HTTP POST as </w:t>
      </w:r>
      <w:r w:rsidRPr="00670978">
        <w:t>application/x-www-form-urlencoded</w:t>
      </w:r>
    </w:p>
    <w:p w:rsidR="00BF71D1" w:rsidRPr="00003440" w:rsidRDefault="00BF71D1" w:rsidP="00BF71D1">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155612" w:rsidRDefault="00155612" w:rsidP="00155612">
      <w:pPr>
        <w:rPr>
          <w:lang w:val="en-US"/>
        </w:rPr>
      </w:pPr>
      <w:proofErr w:type="gramStart"/>
      <w:r>
        <w:rPr>
          <w:shd w:val="clear" w:color="auto" w:fill="FBD4B4" w:themeFill="accent6" w:themeFillTint="66"/>
          <w:lang w:val="en-US"/>
        </w:rPr>
        <w:t>label</w:t>
      </w:r>
      <w:proofErr w:type="gramEnd"/>
      <w:r>
        <w:rPr>
          <w:lang w:val="en-US"/>
        </w:rPr>
        <w:t>: the label of the profile.</w:t>
      </w:r>
    </w:p>
    <w:p w:rsidR="00155612" w:rsidRDefault="00155612" w:rsidP="00155612">
      <w:pPr>
        <w:rPr>
          <w:lang w:val="en-US"/>
        </w:rPr>
      </w:pPr>
      <w:proofErr w:type="gramStart"/>
      <w:r>
        <w:rPr>
          <w:shd w:val="clear" w:color="auto" w:fill="FBD4B4" w:themeFill="accent6" w:themeFillTint="66"/>
          <w:lang w:val="en-US"/>
        </w:rPr>
        <w:t>description</w:t>
      </w:r>
      <w:proofErr w:type="gramEnd"/>
      <w:r>
        <w:rPr>
          <w:lang w:val="en-US"/>
        </w:rPr>
        <w:t>: the description of the profile.</w:t>
      </w:r>
    </w:p>
    <w:p w:rsidR="00155612" w:rsidRDefault="00155612" w:rsidP="00155612">
      <w:pPr>
        <w:rPr>
          <w:lang w:val="en-US"/>
        </w:rPr>
      </w:pPr>
      <w:proofErr w:type="gramStart"/>
      <w:r>
        <w:rPr>
          <w:shd w:val="clear" w:color="auto" w:fill="FBD4B4" w:themeFill="accent6" w:themeFillTint="66"/>
          <w:lang w:val="en-US"/>
        </w:rPr>
        <w:lastRenderedPageBreak/>
        <w:t>included</w:t>
      </w:r>
      <w:proofErr w:type="gramEnd"/>
      <w:r>
        <w:rPr>
          <w:lang w:val="en-US"/>
        </w:rPr>
        <w:t>: included profile(s) id as a list of numeric ids. Each id is a valid id corresponding to existing profile in the PostgreSQL database (profile table).</w:t>
      </w:r>
    </w:p>
    <w:p w:rsidR="00155612" w:rsidRDefault="00155612" w:rsidP="00155612">
      <w:pPr>
        <w:rPr>
          <w:lang w:val="en-US"/>
        </w:rPr>
      </w:pPr>
      <w:proofErr w:type="gramStart"/>
      <w:r>
        <w:rPr>
          <w:shd w:val="clear" w:color="auto" w:fill="FBD4B4" w:themeFill="accent6" w:themeFillTint="66"/>
          <w:lang w:val="en-US"/>
        </w:rPr>
        <w:t>members</w:t>
      </w:r>
      <w:proofErr w:type="gramEnd"/>
      <w:r>
        <w:rPr>
          <w:lang w:val="en-US"/>
        </w:rPr>
        <w:t>: users to assign to the profile id as a list of string corresponding to users’ login. Each string is a valid login corresponding to existing login in the PostgreSQL database (account table).</w:t>
      </w:r>
    </w:p>
    <w:p w:rsidR="00BF71D1" w:rsidRDefault="00BF71D1" w:rsidP="00BF71D1">
      <w:pPr>
        <w:rPr>
          <w:lang w:val="en-US"/>
        </w:rPr>
      </w:pPr>
      <w:r w:rsidRPr="00CB1720">
        <w:rPr>
          <w:shd w:val="clear" w:color="auto" w:fill="FBD4B4" w:themeFill="accent6" w:themeFillTint="66"/>
          <w:lang w:val="en-US"/>
        </w:rPr>
        <w:t>_mimetype</w:t>
      </w:r>
      <w:r>
        <w:rPr>
          <w:lang w:val="en-US"/>
        </w:rPr>
        <w:t xml:space="preserve">: the response format (optional). </w:t>
      </w:r>
      <w:r w:rsidRPr="00B375B8">
        <w:rPr>
          <w:lang w:val="fr-FR"/>
        </w:rPr>
        <w:t xml:space="preserve">Available values: application/xml, application/json. </w:t>
      </w:r>
      <w:r>
        <w:rPr>
          <w:lang w:val="en-US"/>
        </w:rPr>
        <w:t>If the parameter is missing the response is in xml format.</w:t>
      </w:r>
    </w:p>
    <w:p w:rsidR="00BF71D1" w:rsidRPr="00B32DB7" w:rsidRDefault="00BF71D1" w:rsidP="00BF71D1">
      <w:pPr>
        <w:pStyle w:val="Titre6"/>
        <w:rPr>
          <w:lang w:val="en-GB"/>
        </w:rPr>
      </w:pPr>
      <w:r>
        <w:rPr>
          <w:lang w:val="en-GB"/>
        </w:rPr>
        <w:t>Output</w:t>
      </w:r>
    </w:p>
    <w:p w:rsidR="00BF71D1" w:rsidRDefault="00BF71D1" w:rsidP="00BF71D1">
      <w:pPr>
        <w:rPr>
          <w:lang w:val="en-US"/>
        </w:rPr>
      </w:pPr>
      <w:r>
        <w:rPr>
          <w:lang w:val="en-US"/>
        </w:rPr>
        <w:t xml:space="preserve">The HTTP response returns the internal ID of the created </w:t>
      </w:r>
      <w:r w:rsidR="00155612">
        <w:rPr>
          <w:lang w:val="en-US"/>
        </w:rPr>
        <w:t>profile</w:t>
      </w:r>
      <w:r>
        <w:rPr>
          <w:lang w:val="en-US"/>
        </w:rPr>
        <w:t>. The format depends on the input _</w:t>
      </w:r>
      <w:r w:rsidRPr="00E434F1">
        <w:rPr>
          <w:lang w:val="en-US"/>
        </w:rPr>
        <w:t>mimetype</w:t>
      </w:r>
      <w:r>
        <w:rPr>
          <w:lang w:val="en-US"/>
        </w:rPr>
        <w:t xml:space="preserve"> setting.</w:t>
      </w:r>
    </w:p>
    <w:p w:rsidR="00BF71D1" w:rsidRPr="00003440" w:rsidRDefault="00BF71D1" w:rsidP="00BF71D1">
      <w:pPr>
        <w:pStyle w:val="Titre5"/>
      </w:pPr>
      <w:bookmarkStart w:id="289" w:name="_Toc365552584"/>
      <w:r w:rsidRPr="00003440">
        <w:t>EI_MIS_IS_</w:t>
      </w:r>
      <w:r>
        <w:t>UPDATE</w:t>
      </w:r>
      <w:r w:rsidRPr="00003440">
        <w:t>_</w:t>
      </w:r>
      <w:r>
        <w:t>PROFILE</w:t>
      </w:r>
      <w:bookmarkEnd w:id="289"/>
    </w:p>
    <w:p w:rsidR="00BF71D1" w:rsidRDefault="00BF71D1" w:rsidP="00BF71D1">
      <w:pPr>
        <w:rPr>
          <w:lang w:val="en-US"/>
        </w:rPr>
      </w:pPr>
      <w:r>
        <w:rPr>
          <w:lang w:val="en-US"/>
        </w:rPr>
        <w:t xml:space="preserve">This interface allows updating a </w:t>
      </w:r>
      <w:r w:rsidR="00155612">
        <w:rPr>
          <w:lang w:val="en-US"/>
        </w:rPr>
        <w:t>profile</w:t>
      </w:r>
      <w:r>
        <w:rPr>
          <w:lang w:val="en-US"/>
        </w:rPr>
        <w:t xml:space="preserve"> in MyOcean (atoll-is </w:t>
      </w:r>
      <w:r w:rsidRPr="00B32DB7">
        <w:t>web service</w:t>
      </w:r>
      <w:r>
        <w:rPr>
          <w:lang w:val="en-US"/>
        </w:rPr>
        <w:t>).</w:t>
      </w:r>
    </w:p>
    <w:p w:rsidR="00155612" w:rsidRDefault="00155612" w:rsidP="00155612">
      <w:r>
        <w:t>The interface uses</w:t>
      </w:r>
      <w:r w:rsidRPr="00B32DB7">
        <w:t xml:space="preserve"> the HTTP protocol </w:t>
      </w:r>
      <w:r>
        <w:t>and CAS authentication or HTTP Basic authentication access.</w:t>
      </w:r>
    </w:p>
    <w:p w:rsidR="00155612" w:rsidRPr="00003440" w:rsidRDefault="00155612" w:rsidP="00155612">
      <w:r>
        <w:t>The profile is updated in the PostgreSQL database (profile, profile_included tables)</w:t>
      </w:r>
    </w:p>
    <w:p w:rsidR="00E15560" w:rsidRPr="00274BCC" w:rsidRDefault="00155612" w:rsidP="00E15560">
      <w:pPr>
        <w:rPr>
          <w:lang w:val="en-US"/>
        </w:rPr>
      </w:pPr>
      <w:r>
        <w:t>If the profile is assigned to users</w:t>
      </w:r>
      <w:r w:rsidR="00BE628E">
        <w:t xml:space="preserve"> or dismissed from users</w:t>
      </w:r>
      <w:r>
        <w:t>, the LDAP database is updated for these users (user‘s profiles updated).</w:t>
      </w:r>
      <w:r w:rsidR="00E15560" w:rsidRPr="00E15560">
        <w:rPr>
          <w:highlight w:val="yellow"/>
          <w:lang w:val="en-US"/>
        </w:rPr>
        <w:t xml:space="preserve"> </w:t>
      </w:r>
      <w:r w:rsidR="00E15560">
        <w:rPr>
          <w:highlight w:val="yellow"/>
          <w:lang w:val="en-US"/>
        </w:rPr>
        <w:t xml:space="preserve"> </w:t>
      </w:r>
      <w:r w:rsidR="00E15560" w:rsidRPr="00E15560">
        <w:rPr>
          <w:b/>
          <w:highlight w:val="yellow"/>
          <w:lang w:val="en-US"/>
        </w:rPr>
        <w:t>Warning</w:t>
      </w:r>
      <w:r w:rsidR="00E15560" w:rsidRPr="00E15560">
        <w:rPr>
          <w:highlight w:val="yellow"/>
          <w:lang w:val="en-US"/>
        </w:rPr>
        <w:t xml:space="preserve"> updating LDAP database for the profiles is not yet implemented.</w:t>
      </w:r>
    </w:p>
    <w:p w:rsidR="00BF71D1" w:rsidRPr="00B32DB7" w:rsidRDefault="00BF71D1" w:rsidP="00BF71D1">
      <w:pPr>
        <w:pStyle w:val="Titre6"/>
        <w:rPr>
          <w:lang w:val="en-GB"/>
        </w:rPr>
      </w:pPr>
      <w:r>
        <w:rPr>
          <w:lang w:val="en-GB"/>
        </w:rPr>
        <w:t>Input</w:t>
      </w:r>
    </w:p>
    <w:p w:rsidR="00BF71D1" w:rsidRDefault="00BF71D1" w:rsidP="00BF71D1">
      <w:r w:rsidRPr="00003440">
        <w:rPr>
          <w:color w:val="984806" w:themeColor="accent6" w:themeShade="80"/>
          <w:u w:val="single"/>
        </w:rPr>
        <w:t>URL</w:t>
      </w:r>
      <w:r>
        <w:t xml:space="preserve">: </w:t>
      </w:r>
      <w:r w:rsidRPr="00B32DB7">
        <w:t xml:space="preserve"> &lt;Atoll-IS URL&gt;/resources/</w:t>
      </w:r>
      <w:r w:rsidR="00155612">
        <w:t>profiles</w:t>
      </w:r>
    </w:p>
    <w:p w:rsidR="00BF71D1" w:rsidRPr="00670978" w:rsidRDefault="00BF71D1" w:rsidP="00BF71D1">
      <w:pPr>
        <w:rPr>
          <w:lang w:val="en-US"/>
        </w:rPr>
      </w:pPr>
      <w:r w:rsidRPr="00003440">
        <w:rPr>
          <w:color w:val="984806" w:themeColor="accent6" w:themeShade="80"/>
          <w:u w:val="single"/>
        </w:rPr>
        <w:t>Method</w:t>
      </w:r>
      <w:r>
        <w:t xml:space="preserve">: HTTP PUT as </w:t>
      </w:r>
      <w:r w:rsidRPr="00670978">
        <w:t>application/x-www-form-urlencoded</w:t>
      </w:r>
    </w:p>
    <w:p w:rsidR="00BF71D1" w:rsidRPr="00003440" w:rsidRDefault="00BF71D1" w:rsidP="00BF71D1">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BF71D1" w:rsidRDefault="00BF71D1" w:rsidP="00BF71D1">
      <w:pPr>
        <w:rPr>
          <w:lang w:val="en-US"/>
        </w:rPr>
      </w:pPr>
      <w:proofErr w:type="gramStart"/>
      <w:r>
        <w:rPr>
          <w:shd w:val="clear" w:color="auto" w:fill="FBD4B4" w:themeFill="accent6" w:themeFillTint="66"/>
          <w:lang w:val="en-US"/>
        </w:rPr>
        <w:t>id</w:t>
      </w:r>
      <w:proofErr w:type="gramEnd"/>
      <w:r>
        <w:rPr>
          <w:lang w:val="en-US"/>
        </w:rPr>
        <w:t xml:space="preserve">: internal </w:t>
      </w:r>
      <w:r w:rsidR="00155612">
        <w:rPr>
          <w:lang w:val="en-US"/>
        </w:rPr>
        <w:t>profile</w:t>
      </w:r>
      <w:r>
        <w:rPr>
          <w:lang w:val="en-US"/>
        </w:rPr>
        <w:t xml:space="preserve"> id (must be an existing one).</w:t>
      </w:r>
    </w:p>
    <w:p w:rsidR="00EB70DE" w:rsidRDefault="00EB70DE" w:rsidP="00EB70DE">
      <w:pPr>
        <w:rPr>
          <w:lang w:val="en-US"/>
        </w:rPr>
      </w:pPr>
      <w:proofErr w:type="gramStart"/>
      <w:r>
        <w:rPr>
          <w:shd w:val="clear" w:color="auto" w:fill="FBD4B4" w:themeFill="accent6" w:themeFillTint="66"/>
          <w:lang w:val="en-US"/>
        </w:rPr>
        <w:t>label</w:t>
      </w:r>
      <w:proofErr w:type="gramEnd"/>
      <w:r>
        <w:rPr>
          <w:lang w:val="en-US"/>
        </w:rPr>
        <w:t>: the label of the profile.</w:t>
      </w:r>
    </w:p>
    <w:p w:rsidR="00EB70DE" w:rsidRDefault="00EB70DE" w:rsidP="00EB70DE">
      <w:pPr>
        <w:rPr>
          <w:lang w:val="en-US"/>
        </w:rPr>
      </w:pPr>
      <w:proofErr w:type="gramStart"/>
      <w:r>
        <w:rPr>
          <w:shd w:val="clear" w:color="auto" w:fill="FBD4B4" w:themeFill="accent6" w:themeFillTint="66"/>
          <w:lang w:val="en-US"/>
        </w:rPr>
        <w:t>description</w:t>
      </w:r>
      <w:proofErr w:type="gramEnd"/>
      <w:r>
        <w:rPr>
          <w:lang w:val="en-US"/>
        </w:rPr>
        <w:t>: the description of the profile.</w:t>
      </w:r>
    </w:p>
    <w:p w:rsidR="00EB70DE" w:rsidRDefault="00EB70DE" w:rsidP="00EB70DE">
      <w:pPr>
        <w:rPr>
          <w:lang w:val="en-US"/>
        </w:rPr>
      </w:pPr>
      <w:proofErr w:type="gramStart"/>
      <w:r>
        <w:rPr>
          <w:shd w:val="clear" w:color="auto" w:fill="FBD4B4" w:themeFill="accent6" w:themeFillTint="66"/>
          <w:lang w:val="en-US"/>
        </w:rPr>
        <w:t>included</w:t>
      </w:r>
      <w:proofErr w:type="gramEnd"/>
      <w:r>
        <w:rPr>
          <w:lang w:val="en-US"/>
        </w:rPr>
        <w:t>: included profile(s) id as a list of numeric ids. Each id is a valid id corresponding to existing profile in the PostgreSQL database (profile table).</w:t>
      </w:r>
    </w:p>
    <w:p w:rsidR="00EB70DE" w:rsidRDefault="00EB70DE" w:rsidP="00EB70DE">
      <w:pPr>
        <w:rPr>
          <w:lang w:val="en-US"/>
        </w:rPr>
      </w:pPr>
      <w:proofErr w:type="gramStart"/>
      <w:r>
        <w:rPr>
          <w:shd w:val="clear" w:color="auto" w:fill="FBD4B4" w:themeFill="accent6" w:themeFillTint="66"/>
          <w:lang w:val="en-US"/>
        </w:rPr>
        <w:t>members</w:t>
      </w:r>
      <w:proofErr w:type="gramEnd"/>
      <w:r>
        <w:rPr>
          <w:lang w:val="en-US"/>
        </w:rPr>
        <w:t>: users to assign to the profile id as a list of string corresponding to users’ login. Each string is a valid login corresponding to existing login in the PostgreSQL database (account table).</w:t>
      </w:r>
    </w:p>
    <w:p w:rsidR="00EB70DE" w:rsidRDefault="00EB70DE" w:rsidP="00EB70DE">
      <w:pPr>
        <w:rPr>
          <w:lang w:val="en-US"/>
        </w:rPr>
      </w:pPr>
      <w:r w:rsidRPr="00CB1720">
        <w:rPr>
          <w:shd w:val="clear" w:color="auto" w:fill="FBD4B4" w:themeFill="accent6" w:themeFillTint="66"/>
          <w:lang w:val="en-US"/>
        </w:rPr>
        <w:lastRenderedPageBreak/>
        <w:t>_mimetype</w:t>
      </w:r>
      <w:r>
        <w:rPr>
          <w:lang w:val="en-US"/>
        </w:rPr>
        <w:t xml:space="preserve">: the response format (optional). </w:t>
      </w:r>
      <w:r w:rsidRPr="00B375B8">
        <w:rPr>
          <w:lang w:val="fr-FR"/>
        </w:rPr>
        <w:t xml:space="preserve">Available values: application/xml, application/json. </w:t>
      </w:r>
      <w:r>
        <w:rPr>
          <w:lang w:val="en-US"/>
        </w:rPr>
        <w:t>If the parameter is missing the response is in xml format.</w:t>
      </w:r>
    </w:p>
    <w:p w:rsidR="00BF71D1" w:rsidRPr="00B32DB7" w:rsidRDefault="00BF71D1" w:rsidP="00BF71D1">
      <w:pPr>
        <w:pStyle w:val="Titre6"/>
        <w:rPr>
          <w:lang w:val="en-GB"/>
        </w:rPr>
      </w:pPr>
      <w:r>
        <w:rPr>
          <w:lang w:val="en-GB"/>
        </w:rPr>
        <w:t>Output</w:t>
      </w:r>
    </w:p>
    <w:p w:rsidR="00BF71D1" w:rsidRDefault="00BF71D1" w:rsidP="00BF71D1">
      <w:pPr>
        <w:rPr>
          <w:lang w:val="en-US"/>
        </w:rPr>
      </w:pPr>
      <w:r>
        <w:rPr>
          <w:lang w:val="en-US"/>
        </w:rPr>
        <w:t xml:space="preserve">The HTTP response returns the internal ID of the updated </w:t>
      </w:r>
      <w:r w:rsidR="00EB70DE">
        <w:rPr>
          <w:lang w:val="en-US"/>
        </w:rPr>
        <w:t>profile</w:t>
      </w:r>
      <w:r>
        <w:rPr>
          <w:lang w:val="en-US"/>
        </w:rPr>
        <w:t>. The format depends on the input _</w:t>
      </w:r>
      <w:r w:rsidRPr="00E434F1">
        <w:rPr>
          <w:lang w:val="en-US"/>
        </w:rPr>
        <w:t>mimetype</w:t>
      </w:r>
      <w:r>
        <w:rPr>
          <w:lang w:val="en-US"/>
        </w:rPr>
        <w:t xml:space="preserve"> setting.</w:t>
      </w:r>
    </w:p>
    <w:p w:rsidR="00BF71D1" w:rsidRDefault="00BF71D1" w:rsidP="00BF71D1">
      <w:pPr>
        <w:pStyle w:val="Titre5"/>
      </w:pPr>
      <w:bookmarkStart w:id="290" w:name="_Toc365552585"/>
      <w:r w:rsidRPr="007753C5">
        <w:t>EI_MIS_IS_</w:t>
      </w:r>
      <w:r>
        <w:t>LIST</w:t>
      </w:r>
      <w:r w:rsidRPr="007753C5">
        <w:t>_</w:t>
      </w:r>
      <w:r>
        <w:t>PROFILES</w:t>
      </w:r>
      <w:bookmarkEnd w:id="290"/>
    </w:p>
    <w:p w:rsidR="00BF71D1" w:rsidRDefault="00BF71D1" w:rsidP="00BF71D1">
      <w:pPr>
        <w:rPr>
          <w:lang w:val="en-US"/>
        </w:rPr>
      </w:pPr>
      <w:r>
        <w:rPr>
          <w:lang w:val="en-US"/>
        </w:rPr>
        <w:t xml:space="preserve">This interface allows getting </w:t>
      </w:r>
      <w:r w:rsidR="001D2ED5">
        <w:rPr>
          <w:lang w:val="en-US"/>
        </w:rPr>
        <w:t>profiles’</w:t>
      </w:r>
      <w:r>
        <w:rPr>
          <w:lang w:val="en-US"/>
        </w:rPr>
        <w:t xml:space="preserve"> </w:t>
      </w:r>
      <w:r w:rsidR="001D2ED5">
        <w:rPr>
          <w:lang w:val="en-US"/>
        </w:rPr>
        <w:t>data</w:t>
      </w:r>
      <w:r>
        <w:rPr>
          <w:lang w:val="en-US"/>
        </w:rPr>
        <w:t xml:space="preserve"> (atoll-is </w:t>
      </w:r>
      <w:r w:rsidRPr="00B32DB7">
        <w:t>web service</w:t>
      </w:r>
      <w:r>
        <w:rPr>
          <w:lang w:val="en-US"/>
        </w:rPr>
        <w:t>).</w:t>
      </w:r>
    </w:p>
    <w:p w:rsidR="00BF71D1" w:rsidRDefault="00BF71D1" w:rsidP="00BF71D1">
      <w:r>
        <w:t>The interface uses</w:t>
      </w:r>
      <w:r w:rsidRPr="00B32DB7">
        <w:t xml:space="preserve"> the HTTP protocol </w:t>
      </w:r>
      <w:r>
        <w:t>and CAS authentication or HTTP Basic authentication access.</w:t>
      </w:r>
    </w:p>
    <w:p w:rsidR="00BF71D1" w:rsidRDefault="00BF71D1" w:rsidP="00BF71D1">
      <w:r>
        <w:t xml:space="preserve">The </w:t>
      </w:r>
      <w:r w:rsidR="00093607">
        <w:t>profiles data</w:t>
      </w:r>
      <w:r>
        <w:t xml:space="preserve"> are retrieved from the PostgreSQL database (</w:t>
      </w:r>
      <w:r w:rsidR="00093607">
        <w:t>profile, profile_included</w:t>
      </w:r>
      <w:r>
        <w:t xml:space="preserve"> table).</w:t>
      </w:r>
    </w:p>
    <w:p w:rsidR="00BF71D1" w:rsidRPr="00CF35D6" w:rsidRDefault="00BF71D1" w:rsidP="00BF71D1">
      <w:pPr>
        <w:rPr>
          <w:b/>
        </w:rPr>
      </w:pPr>
      <w:r w:rsidRPr="00CF35D6">
        <w:rPr>
          <w:b/>
        </w:rPr>
        <w:t xml:space="preserve">By default the request doesn’t return all </w:t>
      </w:r>
      <w:r w:rsidR="001A2F6A">
        <w:rPr>
          <w:b/>
        </w:rPr>
        <w:t>profiles</w:t>
      </w:r>
      <w:r w:rsidRPr="00CF35D6">
        <w:rPr>
          <w:b/>
        </w:rPr>
        <w:t xml:space="preserve">, </w:t>
      </w:r>
      <w:r w:rsidR="001A2F6A">
        <w:rPr>
          <w:b/>
        </w:rPr>
        <w:t xml:space="preserve">but </w:t>
      </w:r>
      <w:r w:rsidRPr="00CF35D6">
        <w:rPr>
          <w:b/>
        </w:rPr>
        <w:t xml:space="preserve">depending on the </w:t>
      </w:r>
      <w:r w:rsidRPr="00CF35D6">
        <w:rPr>
          <w:b/>
          <w:u w:val="single"/>
        </w:rPr>
        <w:t>start</w:t>
      </w:r>
      <w:r w:rsidRPr="00CF35D6">
        <w:rPr>
          <w:b/>
        </w:rPr>
        <w:t xml:space="preserve">, </w:t>
      </w:r>
      <w:r w:rsidRPr="00CF35D6">
        <w:rPr>
          <w:b/>
          <w:u w:val="single"/>
        </w:rPr>
        <w:t>limit</w:t>
      </w:r>
      <w:r w:rsidRPr="00CF35D6">
        <w:rPr>
          <w:b/>
        </w:rPr>
        <w:t xml:space="preserve"> and </w:t>
      </w:r>
      <w:r w:rsidRPr="00CF35D6">
        <w:rPr>
          <w:b/>
          <w:u w:val="single"/>
        </w:rPr>
        <w:t>filter</w:t>
      </w:r>
      <w:r w:rsidRPr="00CF35D6">
        <w:rPr>
          <w:b/>
        </w:rPr>
        <w:t xml:space="preserve"> parameter</w:t>
      </w:r>
      <w:r w:rsidR="001A2F6A">
        <w:rPr>
          <w:b/>
        </w:rPr>
        <w:t>s, the result can be partial</w:t>
      </w:r>
      <w:r>
        <w:rPr>
          <w:b/>
        </w:rPr>
        <w:t xml:space="preserve"> </w:t>
      </w:r>
      <w:proofErr w:type="gramStart"/>
      <w:r>
        <w:rPr>
          <w:b/>
        </w:rPr>
        <w:t>The</w:t>
      </w:r>
      <w:proofErr w:type="gramEnd"/>
      <w:r>
        <w:rPr>
          <w:b/>
        </w:rPr>
        <w:t xml:space="preserve"> start and limit parameters allow to paginate the result.</w:t>
      </w:r>
    </w:p>
    <w:p w:rsidR="00BF71D1" w:rsidRPr="00B32DB7" w:rsidRDefault="00BF71D1" w:rsidP="00BF71D1">
      <w:pPr>
        <w:pStyle w:val="Titre6"/>
        <w:rPr>
          <w:lang w:val="en-GB"/>
        </w:rPr>
      </w:pPr>
      <w:r>
        <w:rPr>
          <w:lang w:val="en-GB"/>
        </w:rPr>
        <w:t>Input</w:t>
      </w:r>
    </w:p>
    <w:p w:rsidR="00BF71D1" w:rsidRDefault="00BF71D1" w:rsidP="00BF71D1">
      <w:r w:rsidRPr="00003440">
        <w:rPr>
          <w:color w:val="984806" w:themeColor="accent6" w:themeShade="80"/>
          <w:u w:val="single"/>
        </w:rPr>
        <w:t>URL</w:t>
      </w:r>
      <w:r>
        <w:t xml:space="preserve">: </w:t>
      </w:r>
      <w:r w:rsidRPr="00B32DB7">
        <w:t xml:space="preserve"> &lt;Atoll-IS URL&gt;/resources/</w:t>
      </w:r>
      <w:r w:rsidR="001A2F6A">
        <w:t>catalogcontexts</w:t>
      </w:r>
      <w:proofErr w:type="gramStart"/>
      <w:r>
        <w:t>/</w:t>
      </w:r>
      <w:r w:rsidR="001A2F6A" w:rsidRPr="001A2F6A">
        <w:rPr>
          <w:i/>
        </w:rPr>
        <w:t>{</w:t>
      </w:r>
      <w:proofErr w:type="gramEnd"/>
      <w:r w:rsidR="001A2F6A" w:rsidRPr="001A2F6A">
        <w:rPr>
          <w:i/>
        </w:rPr>
        <w:t>context}</w:t>
      </w:r>
      <w:r w:rsidR="001A2F6A">
        <w:t>/profiles</w:t>
      </w:r>
    </w:p>
    <w:p w:rsidR="001A2F6A" w:rsidRDefault="005F58C6" w:rsidP="00BF71D1">
      <w:r w:rsidRPr="001A2F6A">
        <w:rPr>
          <w:i/>
        </w:rPr>
        <w:t>{</w:t>
      </w:r>
      <w:proofErr w:type="gramStart"/>
      <w:r w:rsidRPr="001A2F6A">
        <w:rPr>
          <w:i/>
        </w:rPr>
        <w:t>context</w:t>
      </w:r>
      <w:proofErr w:type="gramEnd"/>
      <w:r w:rsidRPr="001A2F6A">
        <w:rPr>
          <w:i/>
        </w:rPr>
        <w:t>}</w:t>
      </w:r>
      <w:r>
        <w:rPr>
          <w:i/>
        </w:rPr>
        <w:t xml:space="preserve"> </w:t>
      </w:r>
      <w:r w:rsidR="001A2F6A">
        <w:t xml:space="preserve">for MyOcean is </w:t>
      </w:r>
      <w:r w:rsidR="001A2F6A" w:rsidRPr="001A2F6A">
        <w:rPr>
          <w:i/>
        </w:rPr>
        <w:t>default</w:t>
      </w:r>
      <w:r w:rsidR="001A2F6A">
        <w:rPr>
          <w:i/>
        </w:rPr>
        <w:t>.</w:t>
      </w:r>
    </w:p>
    <w:p w:rsidR="00BF71D1" w:rsidRPr="00670978" w:rsidRDefault="00BF71D1" w:rsidP="00BF71D1">
      <w:pPr>
        <w:rPr>
          <w:lang w:val="en-US"/>
        </w:rPr>
      </w:pPr>
      <w:r w:rsidRPr="00003440">
        <w:rPr>
          <w:color w:val="984806" w:themeColor="accent6" w:themeShade="80"/>
          <w:u w:val="single"/>
        </w:rPr>
        <w:t>Method</w:t>
      </w:r>
      <w:r>
        <w:t>: HTTP GET</w:t>
      </w:r>
    </w:p>
    <w:p w:rsidR="00BF71D1" w:rsidRDefault="00BF71D1" w:rsidP="00BF71D1">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BF71D1" w:rsidRDefault="00BF71D1" w:rsidP="00BF71D1">
      <w:pPr>
        <w:rPr>
          <w:lang w:val="en-US"/>
        </w:rPr>
      </w:pPr>
      <w:proofErr w:type="gramStart"/>
      <w:r>
        <w:rPr>
          <w:shd w:val="clear" w:color="auto" w:fill="FBD4B4" w:themeFill="accent6" w:themeFillTint="66"/>
          <w:lang w:val="en-US"/>
        </w:rPr>
        <w:t>start</w:t>
      </w:r>
      <w:proofErr w:type="gramEnd"/>
      <w:r>
        <w:rPr>
          <w:lang w:val="en-US"/>
        </w:rPr>
        <w:t>: the start user range to retrieve. Default value is 0.</w:t>
      </w:r>
    </w:p>
    <w:p w:rsidR="00BF71D1" w:rsidRDefault="00BF71D1" w:rsidP="00BF71D1">
      <w:pPr>
        <w:rPr>
          <w:lang w:val="en-US"/>
        </w:rPr>
      </w:pPr>
      <w:proofErr w:type="gramStart"/>
      <w:r>
        <w:rPr>
          <w:shd w:val="clear" w:color="auto" w:fill="FBD4B4" w:themeFill="accent6" w:themeFillTint="66"/>
          <w:lang w:val="en-US"/>
        </w:rPr>
        <w:t>limit</w:t>
      </w:r>
      <w:proofErr w:type="gramEnd"/>
      <w:r>
        <w:rPr>
          <w:lang w:val="en-US"/>
        </w:rPr>
        <w:t xml:space="preserve">: the limit number of user to retrieve. </w:t>
      </w:r>
      <w:proofErr w:type="gramStart"/>
      <w:r w:rsidR="001A2F6A">
        <w:rPr>
          <w:lang w:val="en-US"/>
        </w:rPr>
        <w:t>0 for no limit.</w:t>
      </w:r>
      <w:proofErr w:type="gramEnd"/>
      <w:r w:rsidR="001A2F6A">
        <w:rPr>
          <w:lang w:val="en-US"/>
        </w:rPr>
        <w:t xml:space="preserve"> </w:t>
      </w:r>
      <w:r>
        <w:rPr>
          <w:lang w:val="en-US"/>
        </w:rPr>
        <w:t>Default value is 50.</w:t>
      </w:r>
    </w:p>
    <w:p w:rsidR="00BF71D1" w:rsidRDefault="00BF71D1" w:rsidP="00BF71D1">
      <w:pPr>
        <w:rPr>
          <w:lang w:val="en-US"/>
        </w:rPr>
      </w:pPr>
      <w:proofErr w:type="gramStart"/>
      <w:r>
        <w:rPr>
          <w:shd w:val="clear" w:color="auto" w:fill="FBD4B4" w:themeFill="accent6" w:themeFillTint="66"/>
          <w:lang w:val="en-US"/>
        </w:rPr>
        <w:t>sort</w:t>
      </w:r>
      <w:proofErr w:type="gramEnd"/>
      <w:r>
        <w:rPr>
          <w:lang w:val="en-US"/>
        </w:rPr>
        <w:t>: to allow sorting the result on a user data fields. Default value is “</w:t>
      </w:r>
      <w:r w:rsidR="001A2F6A">
        <w:rPr>
          <w:lang w:val="en-US"/>
        </w:rPr>
        <w:t>id”.</w:t>
      </w:r>
    </w:p>
    <w:p w:rsidR="00BF71D1" w:rsidRDefault="00BF71D1" w:rsidP="00BF71D1">
      <w:pPr>
        <w:rPr>
          <w:lang w:val="en-US"/>
        </w:rPr>
      </w:pPr>
      <w:proofErr w:type="gramStart"/>
      <w:r>
        <w:rPr>
          <w:shd w:val="clear" w:color="auto" w:fill="FBD4B4" w:themeFill="accent6" w:themeFillTint="66"/>
          <w:lang w:val="en-US"/>
        </w:rPr>
        <w:t>dir</w:t>
      </w:r>
      <w:proofErr w:type="gramEnd"/>
      <w:r>
        <w:rPr>
          <w:lang w:val="en-US"/>
        </w:rPr>
        <w:t>: the sort direction: ACS or DESC. Default value is ASC.</w:t>
      </w:r>
    </w:p>
    <w:p w:rsidR="00BF71D1" w:rsidRDefault="00BF71D1" w:rsidP="00BF71D1">
      <w:pPr>
        <w:rPr>
          <w:lang w:val="en-US"/>
        </w:rPr>
      </w:pPr>
      <w:proofErr w:type="gramStart"/>
      <w:r>
        <w:rPr>
          <w:shd w:val="clear" w:color="auto" w:fill="FBD4B4" w:themeFill="accent6" w:themeFillTint="66"/>
          <w:lang w:val="en-US"/>
        </w:rPr>
        <w:t>filter</w:t>
      </w:r>
      <w:proofErr w:type="gramEnd"/>
      <w:r>
        <w:rPr>
          <w:lang w:val="en-US"/>
        </w:rPr>
        <w:t xml:space="preserve">: JSOn format filter as : </w:t>
      </w:r>
      <w:r w:rsidRPr="000E33B4">
        <w:rPr>
          <w:rFonts w:ascii="Courier New" w:hAnsi="Courier New" w:cs="Courier New"/>
          <w:sz w:val="20"/>
          <w:szCs w:val="20"/>
          <w:lang w:val="en-US" w:eastAsia="fr-FR"/>
        </w:rPr>
        <w:t>{"</w:t>
      </w:r>
      <w:r w:rsidRPr="000E33B4">
        <w:rPr>
          <w:rFonts w:ascii="Courier New" w:hAnsi="Courier New" w:cs="Courier New"/>
          <w:i/>
          <w:sz w:val="20"/>
          <w:szCs w:val="20"/>
          <w:lang w:val="en-US" w:eastAsia="fr-FR"/>
        </w:rPr>
        <w:t>field</w:t>
      </w:r>
      <w:r>
        <w:rPr>
          <w:rFonts w:ascii="Courier New" w:hAnsi="Courier New" w:cs="Courier New"/>
          <w:i/>
          <w:sz w:val="20"/>
          <w:szCs w:val="20"/>
          <w:lang w:val="en-US" w:eastAsia="fr-FR"/>
        </w:rPr>
        <w:t>_name</w:t>
      </w:r>
      <w:r w:rsidRPr="000E33B4">
        <w:rPr>
          <w:rFonts w:ascii="Courier New" w:hAnsi="Courier New" w:cs="Courier New"/>
          <w:sz w:val="20"/>
          <w:szCs w:val="20"/>
          <w:lang w:val="en-US" w:eastAsia="fr-FR"/>
        </w:rPr>
        <w:t>":[{"t":"</w:t>
      </w:r>
      <w:r w:rsidRPr="000E33B4">
        <w:rPr>
          <w:rFonts w:ascii="Courier New" w:hAnsi="Courier New" w:cs="Courier New"/>
          <w:i/>
          <w:sz w:val="20"/>
          <w:szCs w:val="20"/>
          <w:lang w:val="en-US" w:eastAsia="fr-FR"/>
        </w:rPr>
        <w:t>type</w:t>
      </w:r>
      <w:r w:rsidRPr="000E33B4">
        <w:rPr>
          <w:rFonts w:ascii="Courier New" w:hAnsi="Courier New" w:cs="Courier New"/>
          <w:sz w:val="20"/>
          <w:szCs w:val="20"/>
          <w:lang w:val="en-US" w:eastAsia="fr-FR"/>
        </w:rPr>
        <w:t>","v":"</w:t>
      </w:r>
      <w:r w:rsidRPr="000E33B4">
        <w:rPr>
          <w:rFonts w:ascii="Courier New" w:hAnsi="Courier New" w:cs="Courier New"/>
          <w:i/>
          <w:sz w:val="20"/>
          <w:szCs w:val="20"/>
          <w:lang w:val="en-US" w:eastAsia="fr-FR"/>
        </w:rPr>
        <w:t>value_to_filter</w:t>
      </w:r>
      <w:r w:rsidRPr="000E33B4">
        <w:rPr>
          <w:rFonts w:ascii="Courier New" w:hAnsi="Courier New" w:cs="Courier New"/>
          <w:sz w:val="20"/>
          <w:szCs w:val="20"/>
          <w:lang w:val="en-US" w:eastAsia="fr-FR"/>
        </w:rPr>
        <w:t>"}]}</w:t>
      </w:r>
      <w:r>
        <w:rPr>
          <w:lang w:val="en-US"/>
        </w:rPr>
        <w:t>. Default value is no filter:</w:t>
      </w:r>
    </w:p>
    <w:p w:rsidR="00BF71D1" w:rsidRDefault="00BF71D1" w:rsidP="00BF71D1">
      <w:pPr>
        <w:pStyle w:val="Titre6"/>
        <w:rPr>
          <w:lang w:val="en-GB"/>
        </w:rPr>
      </w:pPr>
      <w:r>
        <w:rPr>
          <w:lang w:val="en-GB"/>
        </w:rPr>
        <w:t>Output</w:t>
      </w:r>
    </w:p>
    <w:p w:rsidR="005F58C6" w:rsidRDefault="005F58C6" w:rsidP="005F58C6">
      <w:pPr>
        <w:rPr>
          <w:lang w:val="en-US"/>
        </w:rPr>
      </w:pPr>
      <w:r>
        <w:rPr>
          <w:lang w:val="en-US"/>
        </w:rPr>
        <w:t>The HTTP response returns the profiles’ data (the format depends on the input _</w:t>
      </w:r>
      <w:r w:rsidRPr="00E434F1">
        <w:rPr>
          <w:lang w:val="en-US"/>
        </w:rPr>
        <w:t>mimetype</w:t>
      </w:r>
      <w:r>
        <w:rPr>
          <w:lang w:val="en-US"/>
        </w:rPr>
        <w:t xml:space="preserve"> setting):</w:t>
      </w:r>
    </w:p>
    <w:p w:rsidR="005F58C6" w:rsidRDefault="005F58C6" w:rsidP="0043036A">
      <w:pPr>
        <w:pStyle w:val="Paragraphedeliste"/>
        <w:numPr>
          <w:ilvl w:val="0"/>
          <w:numId w:val="19"/>
        </w:numPr>
        <w:rPr>
          <w:lang w:val="en-US"/>
        </w:rPr>
      </w:pPr>
      <w:r w:rsidRPr="005F58C6">
        <w:rPr>
          <w:lang w:val="en-US"/>
        </w:rPr>
        <w:lastRenderedPageBreak/>
        <w:t>catalog</w:t>
      </w:r>
      <w:r>
        <w:rPr>
          <w:lang w:val="en-US"/>
        </w:rPr>
        <w:t xml:space="preserve"> </w:t>
      </w:r>
      <w:r w:rsidRPr="005F58C6">
        <w:rPr>
          <w:lang w:val="en-US"/>
        </w:rPr>
        <w:t>context (</w:t>
      </w:r>
      <w:r w:rsidRPr="005F58C6">
        <w:rPr>
          <w:i/>
          <w:lang w:val="en-US"/>
        </w:rPr>
        <w:t>default</w:t>
      </w:r>
      <w:r>
        <w:rPr>
          <w:lang w:val="en-US"/>
        </w:rPr>
        <w:t xml:space="preserve"> for MyOcean)</w:t>
      </w:r>
    </w:p>
    <w:p w:rsidR="005F58C6" w:rsidRDefault="005F58C6" w:rsidP="0043036A">
      <w:pPr>
        <w:pStyle w:val="Paragraphedeliste"/>
        <w:numPr>
          <w:ilvl w:val="0"/>
          <w:numId w:val="19"/>
        </w:numPr>
        <w:rPr>
          <w:lang w:val="en-US"/>
        </w:rPr>
      </w:pPr>
      <w:r>
        <w:rPr>
          <w:lang w:val="en-US"/>
        </w:rPr>
        <w:t>profile’s id</w:t>
      </w:r>
    </w:p>
    <w:p w:rsidR="005F58C6" w:rsidRDefault="005F58C6" w:rsidP="0043036A">
      <w:pPr>
        <w:pStyle w:val="Paragraphedeliste"/>
        <w:numPr>
          <w:ilvl w:val="0"/>
          <w:numId w:val="19"/>
        </w:numPr>
        <w:rPr>
          <w:lang w:val="en-US"/>
        </w:rPr>
      </w:pPr>
      <w:r>
        <w:rPr>
          <w:lang w:val="en-US"/>
        </w:rPr>
        <w:t>profile’s description</w:t>
      </w:r>
    </w:p>
    <w:p w:rsidR="005F58C6" w:rsidRPr="005F58C6" w:rsidRDefault="005F58C6" w:rsidP="0043036A">
      <w:pPr>
        <w:pStyle w:val="Paragraphedeliste"/>
        <w:numPr>
          <w:ilvl w:val="0"/>
          <w:numId w:val="19"/>
        </w:numPr>
        <w:rPr>
          <w:lang w:val="en-US"/>
        </w:rPr>
      </w:pPr>
      <w:r>
        <w:rPr>
          <w:lang w:val="en-US"/>
        </w:rPr>
        <w:t>included profile(s)</w:t>
      </w:r>
    </w:p>
    <w:p w:rsidR="00BF71D1" w:rsidRPr="007753C5" w:rsidRDefault="00BF71D1" w:rsidP="00BF71D1">
      <w:pPr>
        <w:pStyle w:val="Titre5"/>
      </w:pPr>
      <w:bookmarkStart w:id="291" w:name="_Toc365552586"/>
      <w:r w:rsidRPr="007753C5">
        <w:t>EI_MIS_IS_</w:t>
      </w:r>
      <w:r>
        <w:t>DELETE</w:t>
      </w:r>
      <w:r w:rsidRPr="007753C5">
        <w:t>_</w:t>
      </w:r>
      <w:r>
        <w:t>PROFILE</w:t>
      </w:r>
      <w:bookmarkEnd w:id="291"/>
    </w:p>
    <w:p w:rsidR="00BF71D1" w:rsidRDefault="00BF71D1" w:rsidP="00BF71D1">
      <w:pPr>
        <w:rPr>
          <w:lang w:val="en-US"/>
        </w:rPr>
      </w:pPr>
      <w:r>
        <w:rPr>
          <w:lang w:val="en-US"/>
        </w:rPr>
        <w:t xml:space="preserve">This interface allows deleting a </w:t>
      </w:r>
      <w:r w:rsidR="005F58C6">
        <w:rPr>
          <w:lang w:val="en-US"/>
        </w:rPr>
        <w:t>profile</w:t>
      </w:r>
      <w:r>
        <w:rPr>
          <w:lang w:val="en-US"/>
        </w:rPr>
        <w:t xml:space="preserve"> (atoll-is </w:t>
      </w:r>
      <w:r w:rsidRPr="00B32DB7">
        <w:t>web service</w:t>
      </w:r>
      <w:r>
        <w:rPr>
          <w:lang w:val="en-US"/>
        </w:rPr>
        <w:t>).</w:t>
      </w:r>
    </w:p>
    <w:p w:rsidR="00BF71D1" w:rsidRDefault="00BF71D1" w:rsidP="00BF71D1">
      <w:r>
        <w:t>The interface uses</w:t>
      </w:r>
      <w:r w:rsidRPr="00B32DB7">
        <w:t xml:space="preserve"> the HTTP protocol </w:t>
      </w:r>
      <w:r>
        <w:t>and CAS authentication or HTTP Basic authentication access.</w:t>
      </w:r>
    </w:p>
    <w:p w:rsidR="00E15560" w:rsidRPr="00003440" w:rsidRDefault="00E15560" w:rsidP="00E15560">
      <w:r>
        <w:t>The profile is deleted in the PostgreSQL database (profile, profile_included tables)</w:t>
      </w:r>
    </w:p>
    <w:p w:rsidR="00565909" w:rsidRDefault="00565909" w:rsidP="00565909">
      <w:pPr>
        <w:keepNext/>
        <w:keepLines/>
        <w:shd w:val="clear" w:color="auto" w:fill="F2F2F2" w:themeFill="background1" w:themeFillShade="F2"/>
        <w:rPr>
          <w:rStyle w:val="hps"/>
        </w:rPr>
      </w:pPr>
      <w:r>
        <w:rPr>
          <w:rStyle w:val="hps"/>
          <w:u w:val="single"/>
        </w:rPr>
        <w:t>Notes</w:t>
      </w:r>
      <w:r>
        <w:rPr>
          <w:rStyle w:val="hps"/>
        </w:rPr>
        <w:t xml:space="preserve">: </w:t>
      </w:r>
    </w:p>
    <w:p w:rsidR="00565909" w:rsidRDefault="00565909" w:rsidP="0043036A">
      <w:pPr>
        <w:pStyle w:val="Paragraphedeliste"/>
        <w:numPr>
          <w:ilvl w:val="0"/>
          <w:numId w:val="20"/>
        </w:numPr>
        <w:shd w:val="clear" w:color="auto" w:fill="F2F2F2" w:themeFill="background1" w:themeFillShade="F2"/>
        <w:rPr>
          <w:rStyle w:val="hps"/>
          <w:lang w:val="en-US"/>
        </w:rPr>
      </w:pPr>
      <w:r>
        <w:rPr>
          <w:rStyle w:val="hps"/>
        </w:rPr>
        <w:t>A profile can be deleted if it’s assigned to at least one user. In this case, a HTTP error code and an exception will be raised.</w:t>
      </w:r>
    </w:p>
    <w:p w:rsidR="00BF71D1" w:rsidRPr="00B32DB7" w:rsidRDefault="00BF71D1" w:rsidP="00BF71D1">
      <w:pPr>
        <w:pStyle w:val="Titre6"/>
        <w:rPr>
          <w:lang w:val="en-GB"/>
        </w:rPr>
      </w:pPr>
      <w:r>
        <w:rPr>
          <w:lang w:val="en-GB"/>
        </w:rPr>
        <w:t>Input</w:t>
      </w:r>
    </w:p>
    <w:p w:rsidR="00BF71D1" w:rsidRDefault="00BF71D1" w:rsidP="00BF71D1">
      <w:r w:rsidRPr="00003440">
        <w:rPr>
          <w:color w:val="984806" w:themeColor="accent6" w:themeShade="80"/>
          <w:u w:val="single"/>
        </w:rPr>
        <w:t>URL</w:t>
      </w:r>
      <w:r>
        <w:t xml:space="preserve">: </w:t>
      </w:r>
      <w:r w:rsidRPr="00B32DB7">
        <w:t xml:space="preserve"> &lt;Atoll-IS URL&gt;/resources/</w:t>
      </w:r>
      <w:r w:rsidR="00565909" w:rsidRPr="00565909">
        <w:t>profiles</w:t>
      </w:r>
      <w:proofErr w:type="gramStart"/>
      <w:r>
        <w:t>/</w:t>
      </w:r>
      <w:r w:rsidRPr="006C28CF">
        <w:rPr>
          <w:i/>
        </w:rPr>
        <w:t>{</w:t>
      </w:r>
      <w:proofErr w:type="gramEnd"/>
      <w:r w:rsidRPr="006C28CF">
        <w:rPr>
          <w:i/>
        </w:rPr>
        <w:t>id}</w:t>
      </w:r>
    </w:p>
    <w:p w:rsidR="00BF71D1" w:rsidRPr="00670978" w:rsidRDefault="00BF71D1" w:rsidP="00BF71D1">
      <w:pPr>
        <w:rPr>
          <w:lang w:val="en-US"/>
        </w:rPr>
      </w:pPr>
      <w:r w:rsidRPr="00003440">
        <w:rPr>
          <w:color w:val="984806" w:themeColor="accent6" w:themeShade="80"/>
          <w:u w:val="single"/>
        </w:rPr>
        <w:t>Method</w:t>
      </w:r>
      <w:r>
        <w:t xml:space="preserve">: HTTP DELETE </w:t>
      </w:r>
    </w:p>
    <w:p w:rsidR="00BF71D1" w:rsidRPr="00003440" w:rsidRDefault="00BF71D1" w:rsidP="00BF71D1">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BF71D1" w:rsidRDefault="00BF71D1" w:rsidP="00BF71D1">
      <w:pPr>
        <w:rPr>
          <w:lang w:val="en-US"/>
        </w:rPr>
      </w:pPr>
      <w:proofErr w:type="gramStart"/>
      <w:r>
        <w:rPr>
          <w:shd w:val="clear" w:color="auto" w:fill="FBD4B4" w:themeFill="accent6" w:themeFillTint="66"/>
          <w:lang w:val="en-US"/>
        </w:rPr>
        <w:t>id</w:t>
      </w:r>
      <w:proofErr w:type="gramEnd"/>
      <w:r>
        <w:rPr>
          <w:lang w:val="en-US"/>
        </w:rPr>
        <w:t xml:space="preserve">: internal </w:t>
      </w:r>
      <w:r w:rsidR="009C70F6">
        <w:rPr>
          <w:lang w:val="en-US"/>
        </w:rPr>
        <w:t>profile</w:t>
      </w:r>
      <w:r>
        <w:rPr>
          <w:lang w:val="en-US"/>
        </w:rPr>
        <w:t xml:space="preserve"> id to delete (must be an existing one).</w:t>
      </w:r>
    </w:p>
    <w:p w:rsidR="00BF71D1" w:rsidRDefault="00BF71D1" w:rsidP="00BF71D1">
      <w:pPr>
        <w:pStyle w:val="Titre6"/>
        <w:rPr>
          <w:lang w:val="en-GB"/>
        </w:rPr>
      </w:pPr>
      <w:r>
        <w:rPr>
          <w:lang w:val="en-GB"/>
        </w:rPr>
        <w:t>Output</w:t>
      </w:r>
    </w:p>
    <w:p w:rsidR="00BF71D1" w:rsidRDefault="00BF71D1" w:rsidP="00BF71D1">
      <w:pPr>
        <w:rPr>
          <w:lang w:val="en-US"/>
        </w:rPr>
      </w:pPr>
      <w:r>
        <w:rPr>
          <w:lang w:val="en-US"/>
        </w:rPr>
        <w:t>None</w:t>
      </w:r>
    </w:p>
    <w:p w:rsidR="006313AD" w:rsidRPr="006313AD" w:rsidRDefault="006313AD" w:rsidP="006313AD">
      <w:pPr>
        <w:pStyle w:val="Titre5"/>
        <w:rPr>
          <w:lang w:val="fr-FR"/>
        </w:rPr>
      </w:pPr>
      <w:bookmarkStart w:id="292" w:name="_Toc365552587"/>
      <w:r w:rsidRPr="006313AD">
        <w:rPr>
          <w:lang w:val="fr-FR"/>
        </w:rPr>
        <w:t>EI_MIS_ADM_UPDATE_CONTEXT_MANAGER</w:t>
      </w:r>
      <w:bookmarkEnd w:id="292"/>
    </w:p>
    <w:p w:rsidR="006313AD" w:rsidRDefault="006313AD" w:rsidP="006313AD">
      <w:pPr>
        <w:rPr>
          <w:lang w:val="en-US"/>
        </w:rPr>
      </w:pPr>
      <w:r>
        <w:rPr>
          <w:lang w:val="en-US"/>
        </w:rPr>
        <w:t>This interface allows updating managers and administration settings.</w:t>
      </w:r>
    </w:p>
    <w:p w:rsidR="006313AD" w:rsidRDefault="006313AD" w:rsidP="006313AD">
      <w:r w:rsidRPr="00B32DB7">
        <w:t>The interface is a web</w:t>
      </w:r>
      <w:r>
        <w:t xml:space="preserve"> GUI</w:t>
      </w:r>
      <w:r w:rsidRPr="00B32DB7">
        <w:t xml:space="preserve"> using the HTTP protocol </w:t>
      </w:r>
      <w:r>
        <w:t xml:space="preserve">and </w:t>
      </w:r>
      <w:r w:rsidRPr="00B32DB7">
        <w:t>secured with the CAS authentication</w:t>
      </w:r>
      <w:r>
        <w:t xml:space="preserve"> (manager/administrator access).</w:t>
      </w:r>
    </w:p>
    <w:p w:rsidR="006313AD" w:rsidRDefault="003640C8" w:rsidP="006313AD">
      <w:pPr>
        <w:jc w:val="center"/>
      </w:pPr>
      <w:r w:rsidRPr="003640C8">
        <w:rPr>
          <w:noProof/>
          <w:lang w:val="fr-FR" w:eastAsia="fr-FR"/>
        </w:rPr>
        <w:lastRenderedPageBreak/>
        <w:drawing>
          <wp:inline distT="0" distB="0" distL="0" distR="0">
            <wp:extent cx="3813175" cy="2846705"/>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6313AD" w:rsidRDefault="006313AD" w:rsidP="006313AD">
      <w:pPr>
        <w:pStyle w:val="Lgende"/>
      </w:pPr>
      <w:bookmarkStart w:id="293" w:name="_Toc365552488"/>
      <w:r>
        <w:t xml:space="preserve">Figure </w:t>
      </w:r>
      <w:r w:rsidR="00086262">
        <w:fldChar w:fldCharType="begin"/>
      </w:r>
      <w:r w:rsidR="00086262">
        <w:instrText xml:space="preserve"> SEQ Figure \* ARABIC </w:instrText>
      </w:r>
      <w:r w:rsidR="00086262">
        <w:fldChar w:fldCharType="separate"/>
      </w:r>
      <w:r w:rsidR="00FE42B4">
        <w:rPr>
          <w:noProof/>
        </w:rPr>
        <w:t>24</w:t>
      </w:r>
      <w:r w:rsidR="00086262">
        <w:rPr>
          <w:noProof/>
        </w:rPr>
        <w:fldChar w:fldCharType="end"/>
      </w:r>
      <w:r>
        <w:t xml:space="preserve"> – Browse, update managers and administration settings</w:t>
      </w:r>
      <w:bookmarkEnd w:id="293"/>
    </w:p>
    <w:p w:rsidR="006313AD" w:rsidRDefault="006313AD" w:rsidP="006313AD">
      <w:r>
        <w:t>The contact email is mandatory. This email address is:</w:t>
      </w:r>
    </w:p>
    <w:p w:rsidR="006313AD" w:rsidRDefault="006313AD" w:rsidP="0043036A">
      <w:pPr>
        <w:pStyle w:val="Paragraphedeliste"/>
        <w:numPr>
          <w:ilvl w:val="0"/>
          <w:numId w:val="21"/>
        </w:numPr>
      </w:pPr>
      <w:proofErr w:type="gramStart"/>
      <w:r>
        <w:t>the</w:t>
      </w:r>
      <w:proofErr w:type="gramEnd"/>
      <w:r>
        <w:t xml:space="preserve"> email address set as the sender of each email sent automatically to users (e.g. registration email,...)</w:t>
      </w:r>
    </w:p>
    <w:p w:rsidR="006313AD" w:rsidRDefault="006313AD" w:rsidP="0043036A">
      <w:pPr>
        <w:pStyle w:val="Paragraphedeliste"/>
        <w:numPr>
          <w:ilvl w:val="0"/>
          <w:numId w:val="21"/>
        </w:numPr>
      </w:pPr>
      <w:proofErr w:type="gramStart"/>
      <w:r w:rsidRPr="006313AD">
        <w:rPr>
          <w:rStyle w:val="hps"/>
        </w:rPr>
        <w:t>the</w:t>
      </w:r>
      <w:proofErr w:type="gramEnd"/>
      <w:r w:rsidRPr="006313AD">
        <w:rPr>
          <w:rStyle w:val="hps"/>
        </w:rPr>
        <w:t xml:space="preserve"> contact</w:t>
      </w:r>
      <w:r w:rsidRPr="006313AD">
        <w:rPr>
          <w:rStyle w:val="shorttext"/>
        </w:rPr>
        <w:t xml:space="preserve"> </w:t>
      </w:r>
      <w:r w:rsidRPr="006313AD">
        <w:rPr>
          <w:rStyle w:val="hps"/>
        </w:rPr>
        <w:t>which may be</w:t>
      </w:r>
      <w:r w:rsidRPr="006313AD">
        <w:rPr>
          <w:rStyle w:val="shorttext"/>
        </w:rPr>
        <w:t xml:space="preserve"> </w:t>
      </w:r>
      <w:r w:rsidRPr="006313AD">
        <w:rPr>
          <w:rStyle w:val="hps"/>
        </w:rPr>
        <w:t>included in the</w:t>
      </w:r>
      <w:r w:rsidRPr="006313AD">
        <w:rPr>
          <w:rStyle w:val="shorttext"/>
        </w:rPr>
        <w:t xml:space="preserve"> </w:t>
      </w:r>
      <w:r w:rsidRPr="006313AD">
        <w:rPr>
          <w:rStyle w:val="hps"/>
        </w:rPr>
        <w:t>email content.</w:t>
      </w:r>
    </w:p>
    <w:p w:rsidR="00CA5403" w:rsidRDefault="00CA5403" w:rsidP="006313AD">
      <w:pPr>
        <w:rPr>
          <w:rStyle w:val="hps"/>
        </w:rPr>
      </w:pPr>
      <w:r>
        <w:t>Default profile is not used in MyOcean (it</w:t>
      </w:r>
      <w:r>
        <w:rPr>
          <w:rStyle w:val="hps"/>
        </w:rPr>
        <w:t xml:space="preserve"> is to the</w:t>
      </w:r>
      <w:r>
        <w:t xml:space="preserve"> </w:t>
      </w:r>
      <w:r>
        <w:rPr>
          <w:rStyle w:val="hps"/>
        </w:rPr>
        <w:t>default profile</w:t>
      </w:r>
      <w:r>
        <w:t xml:space="preserve"> </w:t>
      </w:r>
      <w:r>
        <w:rPr>
          <w:rStyle w:val="hps"/>
        </w:rPr>
        <w:t>that is</w:t>
      </w:r>
      <w:r>
        <w:t xml:space="preserve"> </w:t>
      </w:r>
      <w:r>
        <w:rPr>
          <w:rStyle w:val="hps"/>
        </w:rPr>
        <w:t>automatically assigned</w:t>
      </w:r>
      <w:r>
        <w:t xml:space="preserve"> </w:t>
      </w:r>
      <w:r>
        <w:rPr>
          <w:rStyle w:val="hps"/>
        </w:rPr>
        <w:t>to</w:t>
      </w:r>
      <w:r>
        <w:t xml:space="preserve"> </w:t>
      </w:r>
      <w:r>
        <w:rPr>
          <w:rStyle w:val="hps"/>
        </w:rPr>
        <w:t>the</w:t>
      </w:r>
      <w:r>
        <w:t xml:space="preserve"> </w:t>
      </w:r>
      <w:r>
        <w:rPr>
          <w:rStyle w:val="hps"/>
        </w:rPr>
        <w:t>anonymous users</w:t>
      </w:r>
      <w:r>
        <w:t xml:space="preserve"> </w:t>
      </w:r>
      <w:r>
        <w:rPr>
          <w:rStyle w:val="hps"/>
        </w:rPr>
        <w:t>in other</w:t>
      </w:r>
      <w:r>
        <w:t xml:space="preserve"> </w:t>
      </w:r>
      <w:r>
        <w:rPr>
          <w:rStyle w:val="hps"/>
        </w:rPr>
        <w:t>applications).</w:t>
      </w:r>
    </w:p>
    <w:p w:rsidR="006313AD" w:rsidRDefault="00CA5403" w:rsidP="006313AD">
      <w:r>
        <w:t>Managers</w:t>
      </w:r>
      <w:r w:rsidR="006313AD">
        <w:t xml:space="preserve"> can be </w:t>
      </w:r>
      <w:r>
        <w:t>defined here. F</w:t>
      </w:r>
      <w:r w:rsidR="006313AD">
        <w:t xml:space="preserve">rom the dialog box above: </w:t>
      </w:r>
      <w:r w:rsidR="006313AD">
        <w:rPr>
          <w:rStyle w:val="hps"/>
        </w:rPr>
        <w:t>select a user from the combo box and then click Add button</w:t>
      </w:r>
      <w:r w:rsidR="006313AD">
        <w:t>. This is optional.</w:t>
      </w:r>
    </w:p>
    <w:p w:rsidR="006313AD" w:rsidRDefault="006313AD" w:rsidP="006313AD">
      <w:r>
        <w:t xml:space="preserve">A </w:t>
      </w:r>
      <w:r w:rsidR="00CA5403">
        <w:t>manager</w:t>
      </w:r>
      <w:r>
        <w:t xml:space="preserve"> can be dismissed</w:t>
      </w:r>
      <w:r w:rsidR="00CA5403">
        <w:t>. F</w:t>
      </w:r>
      <w:r>
        <w:t xml:space="preserve">rom the dialog box above: </w:t>
      </w:r>
      <w:r>
        <w:rPr>
          <w:rStyle w:val="hps"/>
        </w:rPr>
        <w:t xml:space="preserve">select </w:t>
      </w:r>
      <w:r w:rsidR="00CA5403">
        <w:rPr>
          <w:rStyle w:val="hps"/>
        </w:rPr>
        <w:t>manager(s</w:t>
      </w:r>
      <w:proofErr w:type="gramStart"/>
      <w:r w:rsidR="00CA5403">
        <w:rPr>
          <w:rStyle w:val="hps"/>
        </w:rPr>
        <w:t xml:space="preserve">) </w:t>
      </w:r>
      <w:r>
        <w:rPr>
          <w:rStyle w:val="hps"/>
        </w:rPr>
        <w:t xml:space="preserve"> and</w:t>
      </w:r>
      <w:proofErr w:type="gramEnd"/>
      <w:r>
        <w:rPr>
          <w:rStyle w:val="hps"/>
        </w:rPr>
        <w:t xml:space="preserve"> then click Remove button</w:t>
      </w:r>
      <w:r>
        <w:t>.</w:t>
      </w:r>
    </w:p>
    <w:p w:rsidR="006313AD" w:rsidRDefault="006313AD" w:rsidP="006313AD"/>
    <w:p w:rsidR="006313AD" w:rsidRDefault="006313AD" w:rsidP="006313AD">
      <w:pPr>
        <w:keepNext/>
        <w:keepLines/>
        <w:shd w:val="clear" w:color="auto" w:fill="F2F2F2" w:themeFill="background1" w:themeFillShade="F2"/>
        <w:rPr>
          <w:rStyle w:val="hps"/>
        </w:rPr>
      </w:pPr>
      <w:r>
        <w:rPr>
          <w:rStyle w:val="hps"/>
          <w:u w:val="single"/>
        </w:rPr>
        <w:t>Notes</w:t>
      </w:r>
      <w:r>
        <w:rPr>
          <w:rStyle w:val="hps"/>
        </w:rPr>
        <w:t xml:space="preserve">: </w:t>
      </w:r>
    </w:p>
    <w:p w:rsidR="00762469" w:rsidRPr="00762469" w:rsidRDefault="00CA5403" w:rsidP="0043036A">
      <w:pPr>
        <w:pStyle w:val="Paragraphedeliste"/>
        <w:numPr>
          <w:ilvl w:val="0"/>
          <w:numId w:val="22"/>
        </w:numPr>
        <w:shd w:val="clear" w:color="auto" w:fill="F2F2F2" w:themeFill="background1" w:themeFillShade="F2"/>
        <w:rPr>
          <w:rStyle w:val="hps"/>
          <w:lang w:val="en-US"/>
        </w:rPr>
      </w:pPr>
      <w:r>
        <w:rPr>
          <w:rStyle w:val="hps"/>
        </w:rPr>
        <w:t xml:space="preserve">When the atoll-is PostgreSQL is created, a manager (e.g. ‘adminweb’) is automatically declared </w:t>
      </w:r>
      <w:r w:rsidR="00762469">
        <w:rPr>
          <w:rStyle w:val="hps"/>
        </w:rPr>
        <w:t xml:space="preserve">as user and manager </w:t>
      </w:r>
      <w:r>
        <w:rPr>
          <w:rStyle w:val="hps"/>
        </w:rPr>
        <w:t>in the</w:t>
      </w:r>
      <w:r w:rsidR="00762469">
        <w:rPr>
          <w:rStyle w:val="hps"/>
        </w:rPr>
        <w:t>:</w:t>
      </w:r>
    </w:p>
    <w:p w:rsidR="006313AD" w:rsidRPr="00762469" w:rsidRDefault="00762469" w:rsidP="0043036A">
      <w:pPr>
        <w:pStyle w:val="Paragraphedeliste"/>
        <w:numPr>
          <w:ilvl w:val="1"/>
          <w:numId w:val="23"/>
        </w:numPr>
        <w:shd w:val="clear" w:color="auto" w:fill="F2F2F2" w:themeFill="background1" w:themeFillShade="F2"/>
        <w:rPr>
          <w:rStyle w:val="hps"/>
          <w:lang w:val="en-US"/>
        </w:rPr>
      </w:pPr>
      <w:r>
        <w:rPr>
          <w:rStyle w:val="hps"/>
        </w:rPr>
        <w:t>account table</w:t>
      </w:r>
    </w:p>
    <w:p w:rsidR="00762469" w:rsidRDefault="00762469" w:rsidP="0043036A">
      <w:pPr>
        <w:pStyle w:val="Paragraphedeliste"/>
        <w:numPr>
          <w:ilvl w:val="1"/>
          <w:numId w:val="23"/>
        </w:numPr>
        <w:shd w:val="clear" w:color="auto" w:fill="F2F2F2" w:themeFill="background1" w:themeFillShade="F2"/>
        <w:rPr>
          <w:rStyle w:val="hps"/>
          <w:lang w:val="en-US"/>
        </w:rPr>
      </w:pPr>
      <w:r>
        <w:rPr>
          <w:rStyle w:val="hps"/>
          <w:lang w:val="en-US"/>
        </w:rPr>
        <w:t>profile table</w:t>
      </w:r>
    </w:p>
    <w:p w:rsidR="00762469" w:rsidRDefault="00762469" w:rsidP="0043036A">
      <w:pPr>
        <w:pStyle w:val="Paragraphedeliste"/>
        <w:numPr>
          <w:ilvl w:val="1"/>
          <w:numId w:val="23"/>
        </w:numPr>
        <w:shd w:val="clear" w:color="auto" w:fill="F2F2F2" w:themeFill="background1" w:themeFillShade="F2"/>
        <w:rPr>
          <w:rStyle w:val="hps"/>
          <w:lang w:val="en-US"/>
        </w:rPr>
      </w:pPr>
      <w:r>
        <w:rPr>
          <w:rStyle w:val="hps"/>
          <w:lang w:val="en-US"/>
        </w:rPr>
        <w:t>profile_manager table</w:t>
      </w:r>
    </w:p>
    <w:p w:rsidR="00762469" w:rsidRDefault="00762469" w:rsidP="0043036A">
      <w:pPr>
        <w:pStyle w:val="Paragraphedeliste"/>
        <w:numPr>
          <w:ilvl w:val="1"/>
          <w:numId w:val="23"/>
        </w:numPr>
        <w:shd w:val="clear" w:color="auto" w:fill="F2F2F2" w:themeFill="background1" w:themeFillShade="F2"/>
        <w:rPr>
          <w:rStyle w:val="hps"/>
          <w:lang w:val="en-US"/>
        </w:rPr>
      </w:pPr>
      <w:r>
        <w:rPr>
          <w:rStyle w:val="hps"/>
          <w:lang w:val="en-US"/>
        </w:rPr>
        <w:t>catalog_context_table</w:t>
      </w:r>
    </w:p>
    <w:p w:rsidR="00762469" w:rsidRDefault="00762469" w:rsidP="0043036A">
      <w:pPr>
        <w:pStyle w:val="Paragraphedeliste"/>
        <w:numPr>
          <w:ilvl w:val="1"/>
          <w:numId w:val="23"/>
        </w:numPr>
        <w:shd w:val="clear" w:color="auto" w:fill="F2F2F2" w:themeFill="background1" w:themeFillShade="F2"/>
        <w:rPr>
          <w:rStyle w:val="hps"/>
          <w:lang w:val="en-US"/>
        </w:rPr>
      </w:pPr>
      <w:r>
        <w:rPr>
          <w:rStyle w:val="hps"/>
          <w:lang w:val="en-US"/>
        </w:rPr>
        <w:t>secure_resource table</w:t>
      </w:r>
    </w:p>
    <w:p w:rsidR="00762469" w:rsidRDefault="00762469" w:rsidP="0043036A">
      <w:pPr>
        <w:pStyle w:val="Paragraphedeliste"/>
        <w:numPr>
          <w:ilvl w:val="1"/>
          <w:numId w:val="23"/>
        </w:numPr>
        <w:shd w:val="clear" w:color="auto" w:fill="F2F2F2" w:themeFill="background1" w:themeFillShade="F2"/>
        <w:rPr>
          <w:rStyle w:val="hps"/>
          <w:lang w:val="en-US"/>
        </w:rPr>
      </w:pPr>
      <w:r>
        <w:rPr>
          <w:rStyle w:val="hps"/>
          <w:lang w:val="en-US"/>
        </w:rPr>
        <w:t>privilege table</w:t>
      </w:r>
    </w:p>
    <w:p w:rsidR="00762469" w:rsidRDefault="00762469" w:rsidP="00762469">
      <w:pPr>
        <w:pStyle w:val="Paragraphedeliste"/>
        <w:shd w:val="clear" w:color="auto" w:fill="F2F2F2" w:themeFill="background1" w:themeFillShade="F2"/>
        <w:rPr>
          <w:rStyle w:val="hps"/>
          <w:b/>
          <w:lang w:val="en-US"/>
        </w:rPr>
      </w:pPr>
    </w:p>
    <w:p w:rsidR="00762469" w:rsidRPr="00762469" w:rsidRDefault="00762469" w:rsidP="00762469">
      <w:pPr>
        <w:pStyle w:val="Paragraphedeliste"/>
        <w:shd w:val="clear" w:color="auto" w:fill="F2F2F2" w:themeFill="background1" w:themeFillShade="F2"/>
        <w:rPr>
          <w:rStyle w:val="hps"/>
          <w:b/>
          <w:lang w:val="en-US"/>
        </w:rPr>
      </w:pPr>
      <w:r w:rsidRPr="00762469">
        <w:rPr>
          <w:rStyle w:val="hps"/>
          <w:b/>
          <w:lang w:val="en-US"/>
        </w:rPr>
        <w:lastRenderedPageBreak/>
        <w:t>This user (e.g. ‘adminweb’) is not automatically added in the LDAP database. This should be done manually by the administrator/operating system of MyOcean.</w:t>
      </w:r>
    </w:p>
    <w:p w:rsidR="00762469" w:rsidRDefault="00762469" w:rsidP="00762469">
      <w:pPr>
        <w:pStyle w:val="Paragraphedeliste"/>
        <w:shd w:val="clear" w:color="auto" w:fill="F2F2F2" w:themeFill="background1" w:themeFillShade="F2"/>
        <w:rPr>
          <w:rStyle w:val="hps"/>
          <w:lang w:val="en-US"/>
        </w:rPr>
      </w:pPr>
    </w:p>
    <w:p w:rsidR="00762469" w:rsidRPr="00762469" w:rsidRDefault="00762469" w:rsidP="00762469">
      <w:pPr>
        <w:pStyle w:val="Paragraphedeliste"/>
        <w:shd w:val="clear" w:color="auto" w:fill="F2F2F2" w:themeFill="background1" w:themeFillShade="F2"/>
        <w:rPr>
          <w:rStyle w:val="hps"/>
          <w:b/>
          <w:lang w:val="en-US"/>
        </w:rPr>
      </w:pPr>
      <w:r w:rsidRPr="00762469">
        <w:rPr>
          <w:rStyle w:val="hps"/>
          <w:b/>
          <w:lang w:val="en-US"/>
        </w:rPr>
        <w:t xml:space="preserve">Without created at least on user as manager (e.g. ‘adminweb’), </w:t>
      </w:r>
      <w:r w:rsidRPr="00762469">
        <w:rPr>
          <w:rStyle w:val="hps"/>
          <w:b/>
        </w:rPr>
        <w:t>It would be impossible</w:t>
      </w:r>
      <w:r w:rsidRPr="00762469">
        <w:rPr>
          <w:b/>
        </w:rPr>
        <w:t xml:space="preserve"> </w:t>
      </w:r>
      <w:r w:rsidRPr="00762469">
        <w:rPr>
          <w:rStyle w:val="hps"/>
          <w:b/>
        </w:rPr>
        <w:t>to connect to</w:t>
      </w:r>
      <w:r w:rsidRPr="00762469">
        <w:rPr>
          <w:b/>
        </w:rPr>
        <w:t xml:space="preserve"> </w:t>
      </w:r>
      <w:r w:rsidRPr="00762469">
        <w:rPr>
          <w:rStyle w:val="hps"/>
          <w:b/>
        </w:rPr>
        <w:t>atoll</w:t>
      </w:r>
      <w:r w:rsidRPr="00762469">
        <w:rPr>
          <w:b/>
        </w:rPr>
        <w:t xml:space="preserve"> </w:t>
      </w:r>
      <w:r w:rsidRPr="00762469">
        <w:rPr>
          <w:rStyle w:val="hps"/>
          <w:b/>
        </w:rPr>
        <w:t>that requires authentication</w:t>
      </w:r>
      <w:r w:rsidRPr="00762469">
        <w:rPr>
          <w:b/>
        </w:rPr>
        <w:t xml:space="preserve"> </w:t>
      </w:r>
      <w:r w:rsidRPr="00762469">
        <w:rPr>
          <w:rStyle w:val="hps"/>
          <w:b/>
        </w:rPr>
        <w:t>as</w:t>
      </w:r>
      <w:r w:rsidRPr="00762469">
        <w:rPr>
          <w:b/>
        </w:rPr>
        <w:t xml:space="preserve"> </w:t>
      </w:r>
      <w:r w:rsidRPr="00762469">
        <w:rPr>
          <w:rStyle w:val="hps"/>
          <w:b/>
        </w:rPr>
        <w:t>manager</w:t>
      </w:r>
    </w:p>
    <w:p w:rsidR="00134E3D" w:rsidRPr="00003440" w:rsidRDefault="00134E3D" w:rsidP="00134E3D">
      <w:pPr>
        <w:pStyle w:val="Titre5"/>
      </w:pPr>
      <w:bookmarkStart w:id="294" w:name="_Toc365552588"/>
      <w:r w:rsidRPr="00453E64">
        <w:t>EI_MIS_IS_</w:t>
      </w:r>
      <w:r w:rsidRPr="006313AD">
        <w:rPr>
          <w:lang w:val="fr-FR"/>
        </w:rPr>
        <w:t>UPDATE_CONTEXT_MANAGER</w:t>
      </w:r>
      <w:bookmarkEnd w:id="294"/>
    </w:p>
    <w:p w:rsidR="00134E3D" w:rsidRDefault="00134E3D" w:rsidP="00134E3D">
      <w:pPr>
        <w:rPr>
          <w:lang w:val="en-US"/>
        </w:rPr>
      </w:pPr>
      <w:r>
        <w:rPr>
          <w:lang w:val="en-US"/>
        </w:rPr>
        <w:t xml:space="preserve">This interface allows updating managers and administration settings (atoll-is </w:t>
      </w:r>
      <w:r w:rsidRPr="00B32DB7">
        <w:t>web service</w:t>
      </w:r>
      <w:r>
        <w:rPr>
          <w:lang w:val="en-US"/>
        </w:rPr>
        <w:t>).</w:t>
      </w:r>
    </w:p>
    <w:p w:rsidR="00134E3D" w:rsidRDefault="00134E3D" w:rsidP="00134E3D">
      <w:r>
        <w:t>The interface uses</w:t>
      </w:r>
      <w:r w:rsidRPr="00B32DB7">
        <w:t xml:space="preserve"> the HTTP protocol </w:t>
      </w:r>
      <w:r>
        <w:t>and CAS authentication or HTTP Basic authentication access.</w:t>
      </w:r>
    </w:p>
    <w:p w:rsidR="00134E3D" w:rsidRPr="00003440" w:rsidRDefault="00134E3D" w:rsidP="00134E3D">
      <w:r>
        <w:t>The profile is updated in the PostgreSQL database (profile, profile_included tables)</w:t>
      </w:r>
    </w:p>
    <w:p w:rsidR="00134E3D" w:rsidRPr="00274BCC" w:rsidRDefault="00134E3D" w:rsidP="00134E3D">
      <w:pPr>
        <w:rPr>
          <w:lang w:val="en-US"/>
        </w:rPr>
      </w:pPr>
      <w:r>
        <w:t>If the profile is assigned to users or dismissed from users, the LDAP database is updated for these users (user‘s profiles updated).</w:t>
      </w:r>
      <w:r w:rsidRPr="00E15560">
        <w:rPr>
          <w:highlight w:val="yellow"/>
          <w:lang w:val="en-US"/>
        </w:rPr>
        <w:t xml:space="preserve"> </w:t>
      </w:r>
      <w:r>
        <w:rPr>
          <w:highlight w:val="yellow"/>
          <w:lang w:val="en-US"/>
        </w:rPr>
        <w:t xml:space="preserve"> </w:t>
      </w:r>
      <w:r w:rsidRPr="00E15560">
        <w:rPr>
          <w:b/>
          <w:highlight w:val="yellow"/>
          <w:lang w:val="en-US"/>
        </w:rPr>
        <w:t>Warning</w:t>
      </w:r>
      <w:r w:rsidRPr="00E15560">
        <w:rPr>
          <w:highlight w:val="yellow"/>
          <w:lang w:val="en-US"/>
        </w:rPr>
        <w:t xml:space="preserve"> updating LDAP database for the profiles is not yet implemented.</w:t>
      </w:r>
    </w:p>
    <w:p w:rsidR="00134E3D" w:rsidRPr="00B32DB7" w:rsidRDefault="00134E3D" w:rsidP="00134E3D">
      <w:pPr>
        <w:pStyle w:val="Titre6"/>
        <w:rPr>
          <w:lang w:val="en-GB"/>
        </w:rPr>
      </w:pPr>
      <w:r>
        <w:rPr>
          <w:lang w:val="en-GB"/>
        </w:rPr>
        <w:t>Input</w:t>
      </w:r>
    </w:p>
    <w:p w:rsidR="00134E3D" w:rsidRDefault="00134E3D" w:rsidP="00134E3D">
      <w:r w:rsidRPr="00003440">
        <w:rPr>
          <w:color w:val="984806" w:themeColor="accent6" w:themeShade="80"/>
          <w:u w:val="single"/>
        </w:rPr>
        <w:t>URL</w:t>
      </w:r>
      <w:r>
        <w:t xml:space="preserve">: </w:t>
      </w:r>
      <w:r w:rsidRPr="00B32DB7">
        <w:t xml:space="preserve"> &lt;Atoll-IS URL&gt;/resources/</w:t>
      </w:r>
      <w:r>
        <w:t>catalogcontexts</w:t>
      </w:r>
      <w:proofErr w:type="gramStart"/>
      <w:r>
        <w:t>/</w:t>
      </w:r>
      <w:r w:rsidRPr="001A2F6A">
        <w:rPr>
          <w:i/>
        </w:rPr>
        <w:t>{</w:t>
      </w:r>
      <w:proofErr w:type="gramEnd"/>
      <w:r w:rsidRPr="001A2F6A">
        <w:rPr>
          <w:i/>
        </w:rPr>
        <w:t>context}</w:t>
      </w:r>
    </w:p>
    <w:p w:rsidR="00134E3D" w:rsidRDefault="00134E3D" w:rsidP="00134E3D">
      <w:r w:rsidRPr="001A2F6A">
        <w:rPr>
          <w:i/>
        </w:rPr>
        <w:t>{</w:t>
      </w:r>
      <w:proofErr w:type="gramStart"/>
      <w:r w:rsidRPr="001A2F6A">
        <w:rPr>
          <w:i/>
        </w:rPr>
        <w:t>context</w:t>
      </w:r>
      <w:proofErr w:type="gramEnd"/>
      <w:r w:rsidRPr="001A2F6A">
        <w:rPr>
          <w:i/>
        </w:rPr>
        <w:t>}</w:t>
      </w:r>
      <w:r>
        <w:rPr>
          <w:i/>
        </w:rPr>
        <w:t xml:space="preserve"> </w:t>
      </w:r>
      <w:r>
        <w:t xml:space="preserve">for MyOcean is </w:t>
      </w:r>
      <w:r w:rsidRPr="001A2F6A">
        <w:rPr>
          <w:i/>
        </w:rPr>
        <w:t>default</w:t>
      </w:r>
      <w:r>
        <w:rPr>
          <w:i/>
        </w:rPr>
        <w:t>.</w:t>
      </w:r>
    </w:p>
    <w:p w:rsidR="00134E3D" w:rsidRDefault="00134E3D" w:rsidP="00134E3D"/>
    <w:p w:rsidR="00134E3D" w:rsidRPr="00670978" w:rsidRDefault="00134E3D" w:rsidP="00134E3D">
      <w:pPr>
        <w:rPr>
          <w:lang w:val="en-US"/>
        </w:rPr>
      </w:pPr>
      <w:r w:rsidRPr="00003440">
        <w:rPr>
          <w:color w:val="984806" w:themeColor="accent6" w:themeShade="80"/>
          <w:u w:val="single"/>
        </w:rPr>
        <w:t>Method</w:t>
      </w:r>
      <w:r>
        <w:t xml:space="preserve">: HTTP PUT as </w:t>
      </w:r>
      <w:r w:rsidRPr="00670978">
        <w:t>application/x-www-form-urlencoded</w:t>
      </w:r>
    </w:p>
    <w:p w:rsidR="00134E3D" w:rsidRPr="00003440" w:rsidRDefault="00134E3D" w:rsidP="00134E3D">
      <w:pPr>
        <w:rPr>
          <w:color w:val="984806" w:themeColor="accent6" w:themeShade="80"/>
          <w:lang w:val="en-US"/>
        </w:rPr>
      </w:pPr>
      <w:r w:rsidRPr="00003440">
        <w:rPr>
          <w:color w:val="984806" w:themeColor="accent6" w:themeShade="80"/>
          <w:u w:val="single"/>
          <w:lang w:val="en-US"/>
        </w:rPr>
        <w:t>Parameters</w:t>
      </w:r>
      <w:r w:rsidRPr="00003440">
        <w:rPr>
          <w:color w:val="984806" w:themeColor="accent6" w:themeShade="80"/>
          <w:lang w:val="en-US"/>
        </w:rPr>
        <w:t xml:space="preserve">: </w:t>
      </w:r>
    </w:p>
    <w:p w:rsidR="00134E3D" w:rsidRDefault="00134E3D" w:rsidP="00134E3D">
      <w:pPr>
        <w:rPr>
          <w:lang w:val="en-US"/>
        </w:rPr>
      </w:pPr>
      <w:proofErr w:type="gramStart"/>
      <w:r>
        <w:rPr>
          <w:shd w:val="clear" w:color="auto" w:fill="FBD4B4" w:themeFill="accent6" w:themeFillTint="66"/>
          <w:lang w:val="en-US"/>
        </w:rPr>
        <w:t>id</w:t>
      </w:r>
      <w:proofErr w:type="gramEnd"/>
      <w:r>
        <w:rPr>
          <w:lang w:val="en-US"/>
        </w:rPr>
        <w:t>: internal context id (must be an existing one – context is initialized when the PostgreSQL database is created).</w:t>
      </w:r>
    </w:p>
    <w:p w:rsidR="00134E3D" w:rsidRDefault="00134E3D" w:rsidP="00134E3D">
      <w:pPr>
        <w:rPr>
          <w:lang w:val="en-US"/>
        </w:rPr>
      </w:pPr>
      <w:proofErr w:type="gramStart"/>
      <w:r>
        <w:rPr>
          <w:shd w:val="clear" w:color="auto" w:fill="FBD4B4" w:themeFill="accent6" w:themeFillTint="66"/>
          <w:lang w:val="en-US"/>
        </w:rPr>
        <w:t>anonymousProfile</w:t>
      </w:r>
      <w:proofErr w:type="gramEnd"/>
      <w:r>
        <w:rPr>
          <w:lang w:val="en-US"/>
        </w:rPr>
        <w:t>: the default profile – not used in MyOcean.</w:t>
      </w:r>
    </w:p>
    <w:p w:rsidR="00134E3D" w:rsidRDefault="00134E3D" w:rsidP="00134E3D">
      <w:pPr>
        <w:rPr>
          <w:lang w:val="en-US"/>
        </w:rPr>
      </w:pPr>
      <w:proofErr w:type="gramStart"/>
      <w:r>
        <w:rPr>
          <w:shd w:val="clear" w:color="auto" w:fill="FBD4B4" w:themeFill="accent6" w:themeFillTint="66"/>
          <w:lang w:val="en-US"/>
        </w:rPr>
        <w:t>description</w:t>
      </w:r>
      <w:proofErr w:type="gramEnd"/>
      <w:r>
        <w:rPr>
          <w:lang w:val="en-US"/>
        </w:rPr>
        <w:t>: the description of the profile.</w:t>
      </w:r>
    </w:p>
    <w:p w:rsidR="00134E3D" w:rsidRDefault="00134E3D" w:rsidP="00134E3D">
      <w:pPr>
        <w:rPr>
          <w:lang w:val="en-US"/>
        </w:rPr>
      </w:pPr>
      <w:proofErr w:type="gramStart"/>
      <w:r>
        <w:rPr>
          <w:shd w:val="clear" w:color="auto" w:fill="FBD4B4" w:themeFill="accent6" w:themeFillTint="66"/>
          <w:lang w:val="en-US"/>
        </w:rPr>
        <w:t>contact</w:t>
      </w:r>
      <w:proofErr w:type="gramEnd"/>
      <w:r>
        <w:rPr>
          <w:lang w:val="en-US"/>
        </w:rPr>
        <w:t xml:space="preserve">: </w:t>
      </w:r>
      <w:r>
        <w:t xml:space="preserve">email address set as the sender and </w:t>
      </w:r>
      <w:r>
        <w:rPr>
          <w:lang w:val="en-US"/>
        </w:rPr>
        <w:t>included a contact in emails sent to users.</w:t>
      </w:r>
    </w:p>
    <w:p w:rsidR="00134E3D" w:rsidRDefault="00134E3D" w:rsidP="00134E3D">
      <w:pPr>
        <w:rPr>
          <w:lang w:val="en-US"/>
        </w:rPr>
      </w:pPr>
      <w:proofErr w:type="gramStart"/>
      <w:r>
        <w:rPr>
          <w:shd w:val="clear" w:color="auto" w:fill="FBD4B4" w:themeFill="accent6" w:themeFillTint="66"/>
          <w:lang w:val="en-US"/>
        </w:rPr>
        <w:t>managers</w:t>
      </w:r>
      <w:proofErr w:type="gramEnd"/>
      <w:r>
        <w:rPr>
          <w:lang w:val="en-US"/>
        </w:rPr>
        <w:t>: users to assign as managers, as a list of numeric ids. Each id is a valid id corresponding to existing users in the PostgreSQL database.</w:t>
      </w:r>
    </w:p>
    <w:p w:rsidR="00134E3D" w:rsidRPr="00B32DB7" w:rsidRDefault="00134E3D" w:rsidP="00134E3D">
      <w:pPr>
        <w:pStyle w:val="Titre6"/>
        <w:rPr>
          <w:lang w:val="en-GB"/>
        </w:rPr>
      </w:pPr>
      <w:r>
        <w:rPr>
          <w:lang w:val="en-GB"/>
        </w:rPr>
        <w:t>Output</w:t>
      </w:r>
    </w:p>
    <w:p w:rsidR="00134E3D" w:rsidRDefault="00134E3D" w:rsidP="00134E3D">
      <w:pPr>
        <w:rPr>
          <w:lang w:val="en-US"/>
        </w:rPr>
      </w:pPr>
      <w:proofErr w:type="gramStart"/>
      <w:r>
        <w:rPr>
          <w:lang w:val="en-US"/>
        </w:rPr>
        <w:t>None.</w:t>
      </w:r>
      <w:proofErr w:type="gramEnd"/>
    </w:p>
    <w:p w:rsidR="00E438E2" w:rsidRPr="00E438E2" w:rsidRDefault="00E438E2" w:rsidP="00E438E2">
      <w:pPr>
        <w:pStyle w:val="Titre5"/>
        <w:rPr>
          <w:lang w:val="fr-FR"/>
        </w:rPr>
      </w:pPr>
      <w:bookmarkStart w:id="295" w:name="_Toc365552589"/>
      <w:r w:rsidRPr="00E438E2">
        <w:rPr>
          <w:lang w:val="fr-FR"/>
        </w:rPr>
        <w:lastRenderedPageBreak/>
        <w:t>EI_MIS_ADM_CAS_LOG</w:t>
      </w:r>
      <w:r w:rsidR="004678AA">
        <w:rPr>
          <w:lang w:val="fr-FR"/>
        </w:rPr>
        <w:t>IN</w:t>
      </w:r>
      <w:bookmarkEnd w:id="295"/>
    </w:p>
    <w:p w:rsidR="00E438E2" w:rsidRDefault="00E438E2" w:rsidP="00E438E2">
      <w:pPr>
        <w:rPr>
          <w:lang w:val="en-US"/>
        </w:rPr>
      </w:pPr>
      <w:r>
        <w:rPr>
          <w:lang w:val="en-US"/>
        </w:rPr>
        <w:t xml:space="preserve">This interface allows </w:t>
      </w:r>
      <w:r w:rsidR="003D6FB1" w:rsidRPr="003D6FB1">
        <w:rPr>
          <w:lang w:val="en-US"/>
        </w:rPr>
        <w:t>a user a CAS authentication on MyOcean</w:t>
      </w:r>
    </w:p>
    <w:p w:rsidR="00E438E2" w:rsidRDefault="00E438E2" w:rsidP="00E438E2">
      <w:r w:rsidRPr="00B32DB7">
        <w:t>The interface is a web</w:t>
      </w:r>
      <w:r>
        <w:t xml:space="preserve"> GUI</w:t>
      </w:r>
      <w:r w:rsidRPr="00B32DB7">
        <w:t xml:space="preserve"> using the HTTP</w:t>
      </w:r>
      <w:r>
        <w:t xml:space="preserve"> protocol.</w:t>
      </w:r>
    </w:p>
    <w:p w:rsidR="00E438E2" w:rsidRDefault="00E438E2" w:rsidP="00E438E2">
      <w:pPr>
        <w:keepNext/>
        <w:keepLines/>
        <w:shd w:val="clear" w:color="auto" w:fill="F2F2F2" w:themeFill="background1" w:themeFillShade="F2"/>
        <w:rPr>
          <w:rStyle w:val="hps"/>
        </w:rPr>
      </w:pPr>
      <w:r>
        <w:rPr>
          <w:rStyle w:val="hps"/>
          <w:u w:val="single"/>
        </w:rPr>
        <w:t>Notes</w:t>
      </w:r>
      <w:r>
        <w:rPr>
          <w:rStyle w:val="hps"/>
        </w:rPr>
        <w:t xml:space="preserve">: </w:t>
      </w:r>
    </w:p>
    <w:p w:rsidR="00E438E2" w:rsidRPr="00762469" w:rsidRDefault="00E438E2" w:rsidP="0043036A">
      <w:pPr>
        <w:pStyle w:val="Paragraphedeliste"/>
        <w:numPr>
          <w:ilvl w:val="0"/>
          <w:numId w:val="24"/>
        </w:numPr>
        <w:shd w:val="clear" w:color="auto" w:fill="F2F2F2" w:themeFill="background1" w:themeFillShade="F2"/>
        <w:rPr>
          <w:rStyle w:val="hps"/>
          <w:lang w:val="en-US"/>
        </w:rPr>
      </w:pPr>
      <w:r>
        <w:rPr>
          <w:rStyle w:val="hps"/>
        </w:rPr>
        <w:t xml:space="preserve">When a user </w:t>
      </w:r>
      <w:r w:rsidR="003D6FB1">
        <w:rPr>
          <w:rStyle w:val="hps"/>
        </w:rPr>
        <w:t>authenticates (</w:t>
      </w:r>
      <w:r>
        <w:rPr>
          <w:rStyle w:val="hps"/>
        </w:rPr>
        <w:t xml:space="preserve">logs </w:t>
      </w:r>
      <w:r w:rsidR="003D6FB1">
        <w:rPr>
          <w:rStyle w:val="hps"/>
        </w:rPr>
        <w:t>in)</w:t>
      </w:r>
      <w:r>
        <w:rPr>
          <w:rStyle w:val="hps"/>
        </w:rPr>
        <w:t xml:space="preserve">, he logs </w:t>
      </w:r>
      <w:r w:rsidR="003D6FB1">
        <w:rPr>
          <w:rStyle w:val="hps"/>
        </w:rPr>
        <w:t>in</w:t>
      </w:r>
      <w:r>
        <w:rPr>
          <w:rStyle w:val="hps"/>
        </w:rPr>
        <w:t xml:space="preserve"> for all MyOcean CASified applications for a specific browser i</w:t>
      </w:r>
      <w:r w:rsidR="003D6FB1">
        <w:rPr>
          <w:rStyle w:val="hps"/>
        </w:rPr>
        <w:t>nstance: this means if a user authenticates</w:t>
      </w:r>
      <w:r>
        <w:rPr>
          <w:rStyle w:val="hps"/>
        </w:rPr>
        <w:t xml:space="preserve"> on MyOcean </w:t>
      </w:r>
      <w:r w:rsidR="003D6FB1">
        <w:rPr>
          <w:rStyle w:val="hps"/>
        </w:rPr>
        <w:t>on a specific browser instance</w:t>
      </w:r>
      <w:r w:rsidR="00512F9D">
        <w:rPr>
          <w:rStyle w:val="hps"/>
        </w:rPr>
        <w:t xml:space="preserve">, </w:t>
      </w:r>
      <w:r w:rsidR="003D6FB1">
        <w:rPr>
          <w:rStyle w:val="hps"/>
        </w:rPr>
        <w:t xml:space="preserve">if he accesses the same or another MyOcean application </w:t>
      </w:r>
      <w:r w:rsidR="00512F9D">
        <w:rPr>
          <w:rStyle w:val="hps"/>
        </w:rPr>
        <w:t xml:space="preserve">from </w:t>
      </w:r>
      <w:r w:rsidR="003D6FB1">
        <w:rPr>
          <w:rStyle w:val="hps"/>
        </w:rPr>
        <w:t xml:space="preserve">a new </w:t>
      </w:r>
      <w:r w:rsidR="00512F9D">
        <w:rPr>
          <w:rStyle w:val="hps"/>
        </w:rPr>
        <w:t xml:space="preserve">browser instance, he </w:t>
      </w:r>
      <w:r w:rsidR="003D6FB1">
        <w:rPr>
          <w:rStyle w:val="hps"/>
        </w:rPr>
        <w:t xml:space="preserve">will be not </w:t>
      </w:r>
      <w:r w:rsidR="00512F9D">
        <w:rPr>
          <w:rStyle w:val="hps"/>
        </w:rPr>
        <w:t xml:space="preserve">authenticated on the </w:t>
      </w:r>
      <w:r w:rsidR="003D6FB1">
        <w:rPr>
          <w:rStyle w:val="hps"/>
        </w:rPr>
        <w:t>new</w:t>
      </w:r>
      <w:r w:rsidR="00512F9D">
        <w:rPr>
          <w:rStyle w:val="hps"/>
        </w:rPr>
        <w:t xml:space="preserve"> browser instances</w:t>
      </w:r>
      <w:r w:rsidR="003D6FB1">
        <w:rPr>
          <w:rStyle w:val="hps"/>
        </w:rPr>
        <w:t>. He will have to authenticate on this new browser instance.</w:t>
      </w:r>
    </w:p>
    <w:p w:rsidR="00512F9D" w:rsidRPr="003D6FB1" w:rsidRDefault="00512F9D" w:rsidP="00512F9D">
      <w:pPr>
        <w:pStyle w:val="Titre5"/>
      </w:pPr>
      <w:bookmarkStart w:id="296" w:name="_Toc365552590"/>
      <w:r w:rsidRPr="003D6FB1">
        <w:t>EI_MIS_CAS_SERVER_LOG</w:t>
      </w:r>
      <w:r w:rsidR="004678AA" w:rsidRPr="003D6FB1">
        <w:t>IN</w:t>
      </w:r>
      <w:bookmarkEnd w:id="296"/>
    </w:p>
    <w:p w:rsidR="00512F9D" w:rsidRDefault="00512F9D" w:rsidP="00512F9D">
      <w:r>
        <w:rPr>
          <w:lang w:val="en-US"/>
        </w:rPr>
        <w:t>Thi</w:t>
      </w:r>
      <w:r w:rsidR="003D6FB1">
        <w:rPr>
          <w:lang w:val="en-US"/>
        </w:rPr>
        <w:t>s interface allows requesting an authentication</w:t>
      </w:r>
      <w:r>
        <w:rPr>
          <w:lang w:val="en-US"/>
        </w:rPr>
        <w:t xml:space="preserve"> to the CAS Server. This interface </w:t>
      </w:r>
      <w:r>
        <w:rPr>
          <w:rStyle w:val="hps"/>
        </w:rPr>
        <w:t>is mentioned</w:t>
      </w:r>
      <w:r>
        <w:rPr>
          <w:rStyle w:val="shorttext"/>
        </w:rPr>
        <w:t xml:space="preserve"> </w:t>
      </w:r>
      <w:r>
        <w:rPr>
          <w:rStyle w:val="hps"/>
        </w:rPr>
        <w:t xml:space="preserve">here for clarification purposes. It is described in </w:t>
      </w:r>
      <w:r w:rsidR="00E5114A">
        <w:rPr>
          <w:rStyle w:val="hps"/>
        </w:rPr>
        <w:t xml:space="preserve">the CAS protocol at </w:t>
      </w:r>
      <w:hyperlink r:id="rId64" w:history="1">
        <w:r w:rsidR="00E5114A">
          <w:rPr>
            <w:rStyle w:val="Lienhypertexte"/>
          </w:rPr>
          <w:t>http://www.jasig.org/cas/protocol</w:t>
        </w:r>
      </w:hyperlink>
      <w:r w:rsidR="00E5114A">
        <w:t>. See also section “</w:t>
      </w:r>
      <w:r w:rsidR="003E07B6">
        <w:fldChar w:fldCharType="begin"/>
      </w:r>
      <w:r w:rsidR="00E5114A">
        <w:instrText xml:space="preserve"> REF _Ref355098587 \r \h </w:instrText>
      </w:r>
      <w:r w:rsidR="003E07B6">
        <w:fldChar w:fldCharType="separate"/>
      </w:r>
      <w:r w:rsidR="00FE42B4">
        <w:t>5.1.2.1</w:t>
      </w:r>
      <w:r w:rsidR="003E07B6">
        <w:fldChar w:fldCharType="end"/>
      </w:r>
      <w:r w:rsidR="00E5114A">
        <w:t xml:space="preserve"> </w:t>
      </w:r>
      <w:r w:rsidR="003E07B6">
        <w:fldChar w:fldCharType="begin"/>
      </w:r>
      <w:r w:rsidR="00E5114A">
        <w:instrText xml:space="preserve"> REF _Ref355098590 \h </w:instrText>
      </w:r>
      <w:r w:rsidR="003E07B6">
        <w:fldChar w:fldCharType="separate"/>
      </w:r>
      <w:r w:rsidR="00FE42B4" w:rsidRPr="00B32DB7">
        <w:t>CAS (Central Authentication Service)</w:t>
      </w:r>
      <w:r w:rsidR="003E07B6">
        <w:fldChar w:fldCharType="end"/>
      </w:r>
      <w:r w:rsidR="00E5114A">
        <w:t xml:space="preserve">”, page </w:t>
      </w:r>
      <w:r w:rsidR="003E07B6">
        <w:fldChar w:fldCharType="begin"/>
      </w:r>
      <w:r w:rsidR="00E5114A">
        <w:instrText xml:space="preserve"> PAGEREF _Ref355098593 \h </w:instrText>
      </w:r>
      <w:r w:rsidR="003E07B6">
        <w:fldChar w:fldCharType="separate"/>
      </w:r>
      <w:ins w:id="297" w:author="dearith" w:date="2013-08-29T15:08:00Z">
        <w:r w:rsidR="00FE42B4">
          <w:rPr>
            <w:noProof/>
          </w:rPr>
          <w:t>22</w:t>
        </w:r>
      </w:ins>
      <w:del w:id="298" w:author="dearith" w:date="2013-08-29T15:08:00Z">
        <w:r w:rsidR="00C82D1C" w:rsidDel="00FE42B4">
          <w:rPr>
            <w:noProof/>
          </w:rPr>
          <w:delText>21</w:delText>
        </w:r>
      </w:del>
      <w:r w:rsidR="003E07B6">
        <w:fldChar w:fldCharType="end"/>
      </w:r>
      <w:r w:rsidR="00E5114A">
        <w:t>.</w:t>
      </w:r>
    </w:p>
    <w:p w:rsidR="004678AA" w:rsidRPr="00E438E2" w:rsidRDefault="004678AA" w:rsidP="004678AA">
      <w:pPr>
        <w:pStyle w:val="Titre5"/>
        <w:rPr>
          <w:lang w:val="fr-FR"/>
        </w:rPr>
      </w:pPr>
      <w:bookmarkStart w:id="299" w:name="_Toc365552591"/>
      <w:r w:rsidRPr="00E438E2">
        <w:rPr>
          <w:lang w:val="fr-FR"/>
        </w:rPr>
        <w:t>EI_MIS_ADM_CAS_LOGOUT</w:t>
      </w:r>
      <w:bookmarkEnd w:id="299"/>
    </w:p>
    <w:p w:rsidR="004678AA" w:rsidRDefault="004678AA" w:rsidP="004678AA">
      <w:pPr>
        <w:rPr>
          <w:lang w:val="en-US"/>
        </w:rPr>
      </w:pPr>
      <w:r>
        <w:rPr>
          <w:lang w:val="en-US"/>
        </w:rPr>
        <w:t xml:space="preserve">This interface allows a user to logout from MyOcean </w:t>
      </w:r>
    </w:p>
    <w:p w:rsidR="004678AA" w:rsidRDefault="004678AA" w:rsidP="004678AA">
      <w:r w:rsidRPr="00B32DB7">
        <w:t>The interface is a web</w:t>
      </w:r>
      <w:r>
        <w:t xml:space="preserve"> GUI</w:t>
      </w:r>
      <w:r w:rsidRPr="00B32DB7">
        <w:t xml:space="preserve"> using the HTTP</w:t>
      </w:r>
      <w:r>
        <w:t xml:space="preserve"> protocol.</w:t>
      </w:r>
    </w:p>
    <w:p w:rsidR="004678AA" w:rsidRDefault="004678AA" w:rsidP="004678AA">
      <w:pPr>
        <w:keepNext/>
        <w:keepLines/>
        <w:shd w:val="clear" w:color="auto" w:fill="F2F2F2" w:themeFill="background1" w:themeFillShade="F2"/>
        <w:rPr>
          <w:rStyle w:val="hps"/>
        </w:rPr>
      </w:pPr>
      <w:r>
        <w:rPr>
          <w:rStyle w:val="hps"/>
          <w:u w:val="single"/>
        </w:rPr>
        <w:t>Notes</w:t>
      </w:r>
      <w:r>
        <w:rPr>
          <w:rStyle w:val="hps"/>
        </w:rPr>
        <w:t xml:space="preserve">: </w:t>
      </w:r>
    </w:p>
    <w:p w:rsidR="004678AA" w:rsidRPr="00762469" w:rsidRDefault="004678AA" w:rsidP="0043036A">
      <w:pPr>
        <w:pStyle w:val="Paragraphedeliste"/>
        <w:numPr>
          <w:ilvl w:val="0"/>
          <w:numId w:val="24"/>
        </w:numPr>
        <w:shd w:val="clear" w:color="auto" w:fill="F2F2F2" w:themeFill="background1" w:themeFillShade="F2"/>
        <w:rPr>
          <w:rStyle w:val="hps"/>
          <w:lang w:val="en-US"/>
        </w:rPr>
      </w:pPr>
      <w:r>
        <w:rPr>
          <w:rStyle w:val="hps"/>
        </w:rPr>
        <w:t>When a user logs out, he logs out for all MyOcean CASified applications for a specific browser instance: this means if a user is authenticated on MyOcean with several browser instances, when he logs out from one browser instance, he is still authenticated on the other browser instances.</w:t>
      </w:r>
    </w:p>
    <w:p w:rsidR="004678AA" w:rsidRPr="00E438E2" w:rsidRDefault="004678AA" w:rsidP="004678AA">
      <w:pPr>
        <w:pStyle w:val="Titre5"/>
        <w:rPr>
          <w:lang w:val="fr-FR"/>
        </w:rPr>
      </w:pPr>
      <w:bookmarkStart w:id="300" w:name="_Toc365552592"/>
      <w:r w:rsidRPr="00E438E2">
        <w:rPr>
          <w:lang w:val="fr-FR"/>
        </w:rPr>
        <w:t>EI_MIS_CAS_</w:t>
      </w:r>
      <w:r>
        <w:rPr>
          <w:lang w:val="fr-FR"/>
        </w:rPr>
        <w:t>SERVER_</w:t>
      </w:r>
      <w:r w:rsidRPr="00E438E2">
        <w:rPr>
          <w:lang w:val="fr-FR"/>
        </w:rPr>
        <w:t>LOGOUT</w:t>
      </w:r>
      <w:bookmarkEnd w:id="300"/>
    </w:p>
    <w:p w:rsidR="004678AA" w:rsidRPr="00512F9D" w:rsidRDefault="004678AA" w:rsidP="004678AA">
      <w:r>
        <w:rPr>
          <w:lang w:val="en-US"/>
        </w:rPr>
        <w:t xml:space="preserve">This interface allows requesting a logout to the CAS Server. This interface </w:t>
      </w:r>
      <w:r>
        <w:rPr>
          <w:rStyle w:val="hps"/>
        </w:rPr>
        <w:t>is mentioned</w:t>
      </w:r>
      <w:r>
        <w:rPr>
          <w:rStyle w:val="shorttext"/>
        </w:rPr>
        <w:t xml:space="preserve"> </w:t>
      </w:r>
      <w:r>
        <w:rPr>
          <w:rStyle w:val="hps"/>
        </w:rPr>
        <w:t xml:space="preserve">here for clarification purposes. It is described in the CAS protocol at </w:t>
      </w:r>
      <w:hyperlink r:id="rId65" w:history="1">
        <w:r>
          <w:rPr>
            <w:rStyle w:val="Lienhypertexte"/>
          </w:rPr>
          <w:t>http://www.jasig.org/cas/protocol</w:t>
        </w:r>
      </w:hyperlink>
      <w:r>
        <w:t>. See also section “</w:t>
      </w:r>
      <w:r w:rsidR="003E07B6">
        <w:fldChar w:fldCharType="begin"/>
      </w:r>
      <w:r>
        <w:instrText xml:space="preserve"> REF _Ref355098587 \r \h </w:instrText>
      </w:r>
      <w:r w:rsidR="003E07B6">
        <w:fldChar w:fldCharType="separate"/>
      </w:r>
      <w:r w:rsidR="00FE42B4">
        <w:t>5.1.2.1</w:t>
      </w:r>
      <w:r w:rsidR="003E07B6">
        <w:fldChar w:fldCharType="end"/>
      </w:r>
      <w:r>
        <w:t xml:space="preserve"> </w:t>
      </w:r>
      <w:r w:rsidR="003E07B6">
        <w:fldChar w:fldCharType="begin"/>
      </w:r>
      <w:r>
        <w:instrText xml:space="preserve"> REF _Ref355098590 \h </w:instrText>
      </w:r>
      <w:r w:rsidR="003E07B6">
        <w:fldChar w:fldCharType="separate"/>
      </w:r>
      <w:r w:rsidR="00FE42B4" w:rsidRPr="00B32DB7">
        <w:t>CAS (Central Authentication Service)</w:t>
      </w:r>
      <w:r w:rsidR="003E07B6">
        <w:fldChar w:fldCharType="end"/>
      </w:r>
      <w:r>
        <w:t xml:space="preserve">”, page </w:t>
      </w:r>
      <w:r w:rsidR="003E07B6">
        <w:fldChar w:fldCharType="begin"/>
      </w:r>
      <w:r>
        <w:instrText xml:space="preserve"> PAGEREF _Ref355098593 \h </w:instrText>
      </w:r>
      <w:r w:rsidR="003E07B6">
        <w:fldChar w:fldCharType="separate"/>
      </w:r>
      <w:ins w:id="301" w:author="dearith" w:date="2013-08-29T15:08:00Z">
        <w:r w:rsidR="00FE42B4">
          <w:rPr>
            <w:noProof/>
          </w:rPr>
          <w:t>22</w:t>
        </w:r>
      </w:ins>
      <w:del w:id="302" w:author="dearith" w:date="2013-08-29T15:08:00Z">
        <w:r w:rsidR="00C82D1C" w:rsidDel="00FE42B4">
          <w:rPr>
            <w:noProof/>
          </w:rPr>
          <w:delText>21</w:delText>
        </w:r>
      </w:del>
      <w:r w:rsidR="003E07B6">
        <w:fldChar w:fldCharType="end"/>
      </w:r>
      <w:r>
        <w:t>.</w:t>
      </w:r>
    </w:p>
    <w:p w:rsidR="007462DC" w:rsidRPr="009B3D88" w:rsidRDefault="007462DC" w:rsidP="007462DC">
      <w:pPr>
        <w:pStyle w:val="Titre5"/>
      </w:pPr>
      <w:bookmarkStart w:id="303" w:name="_Toc365552593"/>
      <w:r w:rsidRPr="00B32DB7">
        <w:t>EI_MIS_USER_DIRECTORY_ADMIN_GUI</w:t>
      </w:r>
      <w:bookmarkEnd w:id="303"/>
    </w:p>
    <w:p w:rsidR="007462DC" w:rsidRDefault="007462DC" w:rsidP="007462DC">
      <w:r w:rsidRPr="007462DC">
        <w:rPr>
          <w:highlight w:val="yellow"/>
        </w:rPr>
        <w:t>TO BE DEFINED</w:t>
      </w:r>
    </w:p>
    <w:p w:rsidR="007462DC" w:rsidRPr="007462DC" w:rsidRDefault="007462DC" w:rsidP="007462DC">
      <w:pPr>
        <w:pStyle w:val="Titre5"/>
      </w:pPr>
      <w:bookmarkStart w:id="304" w:name="_Toc365552594"/>
      <w:r w:rsidRPr="00B32DB7">
        <w:lastRenderedPageBreak/>
        <w:t>EI_MIS_</w:t>
      </w:r>
      <w:r>
        <w:t>BUSINESS</w:t>
      </w:r>
      <w:r w:rsidRPr="00B32DB7">
        <w:t>_DIRECTORY_ADMIN_GUI</w:t>
      </w:r>
      <w:bookmarkEnd w:id="304"/>
    </w:p>
    <w:p w:rsidR="007462DC" w:rsidRPr="00B32DB7" w:rsidRDefault="007462DC" w:rsidP="007462DC">
      <w:r w:rsidRPr="007462DC">
        <w:rPr>
          <w:highlight w:val="yellow"/>
        </w:rPr>
        <w:t>TO BE DEFINED</w:t>
      </w:r>
    </w:p>
    <w:p w:rsidR="007462DC" w:rsidRPr="00B32DB7" w:rsidRDefault="007462DC" w:rsidP="007462DC"/>
    <w:p w:rsidR="003D4868" w:rsidRPr="00B32DB7" w:rsidRDefault="003D4868" w:rsidP="00C9336C">
      <w:pPr>
        <w:pStyle w:val="Titre4"/>
        <w:rPr>
          <w:lang w:val="en-GB"/>
        </w:rPr>
      </w:pPr>
      <w:bookmarkStart w:id="305" w:name="_Toc355093333"/>
      <w:bookmarkStart w:id="306" w:name="_Toc355094029"/>
      <w:bookmarkStart w:id="307" w:name="_Toc355093335"/>
      <w:bookmarkStart w:id="308" w:name="_Toc355094031"/>
      <w:bookmarkStart w:id="309" w:name="_Toc355093336"/>
      <w:bookmarkStart w:id="310" w:name="_Toc355094032"/>
      <w:bookmarkStart w:id="311" w:name="_Toc355093337"/>
      <w:bookmarkStart w:id="312" w:name="_Toc355094033"/>
      <w:bookmarkStart w:id="313" w:name="_Toc355093347"/>
      <w:bookmarkStart w:id="314" w:name="_Toc355094043"/>
      <w:bookmarkStart w:id="315" w:name="_Toc355093348"/>
      <w:bookmarkStart w:id="316" w:name="_Toc355094044"/>
      <w:bookmarkStart w:id="317" w:name="_Toc355093355"/>
      <w:bookmarkStart w:id="318" w:name="_Toc355094051"/>
      <w:bookmarkStart w:id="319" w:name="_Toc355093356"/>
      <w:bookmarkStart w:id="320" w:name="_Toc355094052"/>
      <w:bookmarkStart w:id="321" w:name="_Toc355093357"/>
      <w:bookmarkStart w:id="322" w:name="_Toc355094053"/>
      <w:bookmarkStart w:id="323" w:name="_Toc355093358"/>
      <w:bookmarkStart w:id="324" w:name="_Toc355094054"/>
      <w:bookmarkStart w:id="325" w:name="_Toc355093359"/>
      <w:bookmarkStart w:id="326" w:name="_Toc355094055"/>
      <w:bookmarkStart w:id="327" w:name="_Toc355093360"/>
      <w:bookmarkStart w:id="328" w:name="_Toc355094056"/>
      <w:bookmarkStart w:id="329" w:name="_Toc355093361"/>
      <w:bookmarkStart w:id="330" w:name="_Toc355094057"/>
      <w:bookmarkStart w:id="331" w:name="_Toc355093362"/>
      <w:bookmarkStart w:id="332" w:name="_Toc355094058"/>
      <w:bookmarkStart w:id="333" w:name="_Toc355093363"/>
      <w:bookmarkStart w:id="334" w:name="_Toc355094059"/>
      <w:bookmarkStart w:id="335" w:name="_Toc355093364"/>
      <w:bookmarkStart w:id="336" w:name="_Toc355094060"/>
      <w:bookmarkStart w:id="337" w:name="_Toc355093365"/>
      <w:bookmarkStart w:id="338" w:name="_Toc355094061"/>
      <w:bookmarkStart w:id="339" w:name="_Toc355093366"/>
      <w:bookmarkStart w:id="340" w:name="_Toc355094062"/>
      <w:bookmarkStart w:id="341" w:name="_Toc355093367"/>
      <w:bookmarkStart w:id="342" w:name="_Toc355094063"/>
      <w:bookmarkStart w:id="343" w:name="_Toc355093368"/>
      <w:bookmarkStart w:id="344" w:name="_Toc355094064"/>
      <w:bookmarkStart w:id="345" w:name="_Toc355093379"/>
      <w:bookmarkStart w:id="346" w:name="_Toc355094075"/>
      <w:bookmarkStart w:id="347" w:name="_Toc355093381"/>
      <w:bookmarkStart w:id="348" w:name="_Toc355094077"/>
      <w:bookmarkStart w:id="349" w:name="_Toc355093399"/>
      <w:bookmarkStart w:id="350" w:name="_Toc355094095"/>
      <w:bookmarkStart w:id="351" w:name="_Toc355093408"/>
      <w:bookmarkStart w:id="352" w:name="_Toc355094104"/>
      <w:bookmarkStart w:id="353" w:name="_Toc355093409"/>
      <w:bookmarkStart w:id="354" w:name="_Toc355094105"/>
      <w:bookmarkStart w:id="355" w:name="_Toc355093431"/>
      <w:bookmarkStart w:id="356" w:name="_Toc355094127"/>
      <w:bookmarkStart w:id="357" w:name="_Toc355093432"/>
      <w:bookmarkStart w:id="358" w:name="_Toc355094128"/>
      <w:bookmarkStart w:id="359" w:name="_Toc355093433"/>
      <w:bookmarkStart w:id="360" w:name="_Toc355094129"/>
      <w:bookmarkStart w:id="361" w:name="_Toc355093447"/>
      <w:bookmarkStart w:id="362" w:name="_Toc355094143"/>
      <w:bookmarkStart w:id="363" w:name="_Toc355093449"/>
      <w:bookmarkStart w:id="364" w:name="_Toc355094145"/>
      <w:bookmarkStart w:id="365" w:name="_Toc355093460"/>
      <w:bookmarkStart w:id="366" w:name="_Toc355094156"/>
      <w:bookmarkStart w:id="367" w:name="_Toc355093472"/>
      <w:bookmarkStart w:id="368" w:name="_Toc355094168"/>
      <w:bookmarkStart w:id="369" w:name="_Toc355093474"/>
      <w:bookmarkStart w:id="370" w:name="_Toc355094170"/>
      <w:bookmarkStart w:id="371" w:name="_Toc355093486"/>
      <w:bookmarkStart w:id="372" w:name="_Toc355094182"/>
      <w:bookmarkStart w:id="373" w:name="_Toc355093495"/>
      <w:bookmarkStart w:id="374" w:name="_Toc355094191"/>
      <w:bookmarkStart w:id="375" w:name="_Toc355093496"/>
      <w:bookmarkStart w:id="376" w:name="_Toc355094192"/>
      <w:bookmarkStart w:id="377" w:name="_Toc355093497"/>
      <w:bookmarkStart w:id="378" w:name="_Toc355094193"/>
      <w:bookmarkStart w:id="379" w:name="_Toc355093499"/>
      <w:bookmarkStart w:id="380" w:name="_Toc355094195"/>
      <w:bookmarkStart w:id="381" w:name="_Toc355093511"/>
      <w:bookmarkStart w:id="382" w:name="_Toc355094207"/>
      <w:bookmarkStart w:id="383" w:name="_Toc355093513"/>
      <w:bookmarkStart w:id="384" w:name="_Toc355094209"/>
      <w:bookmarkStart w:id="385" w:name="_Toc355093516"/>
      <w:bookmarkStart w:id="386" w:name="_Toc355094212"/>
      <w:bookmarkStart w:id="387" w:name="_Toc355093517"/>
      <w:bookmarkStart w:id="388" w:name="_Toc355094213"/>
      <w:bookmarkStart w:id="389" w:name="_Toc355093526"/>
      <w:bookmarkStart w:id="390" w:name="_Toc355094222"/>
      <w:bookmarkStart w:id="391" w:name="_Toc355093527"/>
      <w:bookmarkStart w:id="392" w:name="_Toc355094223"/>
      <w:bookmarkStart w:id="393" w:name="_Toc355093528"/>
      <w:bookmarkStart w:id="394" w:name="_Toc355094224"/>
      <w:bookmarkStart w:id="395" w:name="_Toc355093529"/>
      <w:bookmarkStart w:id="396" w:name="_Toc355094225"/>
      <w:bookmarkStart w:id="397" w:name="_Toc355093530"/>
      <w:bookmarkStart w:id="398" w:name="_Toc355094226"/>
      <w:bookmarkStart w:id="399" w:name="_Toc355093531"/>
      <w:bookmarkStart w:id="400" w:name="_Toc355094227"/>
      <w:bookmarkStart w:id="401" w:name="_Toc355093532"/>
      <w:bookmarkStart w:id="402" w:name="_Toc355094228"/>
      <w:bookmarkStart w:id="403" w:name="_Toc355093533"/>
      <w:bookmarkStart w:id="404" w:name="_Toc355094229"/>
      <w:bookmarkStart w:id="405" w:name="_Toc355093534"/>
      <w:bookmarkStart w:id="406" w:name="_Toc355094230"/>
      <w:bookmarkStart w:id="407" w:name="_Toc355093535"/>
      <w:bookmarkStart w:id="408" w:name="_Toc355094231"/>
      <w:bookmarkStart w:id="409" w:name="_Toc355093536"/>
      <w:bookmarkStart w:id="410" w:name="_Toc355094232"/>
      <w:bookmarkStart w:id="411" w:name="_Toc355093537"/>
      <w:bookmarkStart w:id="412" w:name="_Toc355094233"/>
      <w:bookmarkStart w:id="413" w:name="_Toc355093538"/>
      <w:bookmarkStart w:id="414" w:name="_Toc355094234"/>
      <w:bookmarkStart w:id="415" w:name="_Toc355093539"/>
      <w:bookmarkStart w:id="416" w:name="_Toc355094235"/>
      <w:bookmarkStart w:id="417" w:name="_Toc355093540"/>
      <w:bookmarkStart w:id="418" w:name="_Toc355094236"/>
      <w:bookmarkStart w:id="419" w:name="_Toc355093541"/>
      <w:bookmarkStart w:id="420" w:name="_Toc355094237"/>
      <w:bookmarkStart w:id="421" w:name="_Toc355093542"/>
      <w:bookmarkStart w:id="422" w:name="_Toc355094238"/>
      <w:bookmarkStart w:id="423" w:name="_Toc355093553"/>
      <w:bookmarkStart w:id="424" w:name="_Toc355094249"/>
      <w:bookmarkStart w:id="425" w:name="_Toc355093555"/>
      <w:bookmarkStart w:id="426" w:name="_Toc355094251"/>
      <w:bookmarkStart w:id="427" w:name="_Toc355093567"/>
      <w:bookmarkStart w:id="428" w:name="_Toc355094263"/>
      <w:bookmarkStart w:id="429" w:name="_Toc355093576"/>
      <w:bookmarkStart w:id="430" w:name="_Toc355094272"/>
      <w:bookmarkStart w:id="431" w:name="_Toc355093577"/>
      <w:bookmarkStart w:id="432" w:name="_Toc355094273"/>
      <w:bookmarkStart w:id="433" w:name="_Toc355093578"/>
      <w:bookmarkStart w:id="434" w:name="_Toc355094274"/>
      <w:bookmarkStart w:id="435" w:name="_Toc355093579"/>
      <w:bookmarkStart w:id="436" w:name="_Toc355094275"/>
      <w:bookmarkStart w:id="437" w:name="_Toc355093580"/>
      <w:bookmarkStart w:id="438" w:name="_Toc355094276"/>
      <w:bookmarkStart w:id="439" w:name="_Toc355093581"/>
      <w:bookmarkStart w:id="440" w:name="_Toc355094277"/>
      <w:bookmarkStart w:id="441" w:name="_Toc355093582"/>
      <w:bookmarkStart w:id="442" w:name="_Toc355094278"/>
      <w:bookmarkStart w:id="443" w:name="_Toc355093583"/>
      <w:bookmarkStart w:id="444" w:name="_Toc355094279"/>
      <w:bookmarkStart w:id="445" w:name="_Toc355093584"/>
      <w:bookmarkStart w:id="446" w:name="_Toc355094280"/>
      <w:bookmarkStart w:id="447" w:name="_Toc355093585"/>
      <w:bookmarkStart w:id="448" w:name="_Toc355094281"/>
      <w:bookmarkStart w:id="449" w:name="_Toc355093586"/>
      <w:bookmarkStart w:id="450" w:name="_Toc355094282"/>
      <w:bookmarkStart w:id="451" w:name="_Toc355093587"/>
      <w:bookmarkStart w:id="452" w:name="_Toc355094283"/>
      <w:bookmarkStart w:id="453" w:name="_Toc355093588"/>
      <w:bookmarkStart w:id="454" w:name="_Toc355094284"/>
      <w:bookmarkStart w:id="455" w:name="_Toc355093589"/>
      <w:bookmarkStart w:id="456" w:name="_Toc355094285"/>
      <w:bookmarkStart w:id="457" w:name="_Toc355093590"/>
      <w:bookmarkStart w:id="458" w:name="_Toc355094286"/>
      <w:bookmarkStart w:id="459" w:name="_Toc355093591"/>
      <w:bookmarkStart w:id="460" w:name="_Toc355094287"/>
      <w:bookmarkStart w:id="461" w:name="_Toc355093592"/>
      <w:bookmarkStart w:id="462" w:name="_Toc355094288"/>
      <w:bookmarkStart w:id="463" w:name="_Toc355093603"/>
      <w:bookmarkStart w:id="464" w:name="_Toc355094299"/>
      <w:bookmarkStart w:id="465" w:name="_Toc355093622"/>
      <w:bookmarkStart w:id="466" w:name="_Toc355094318"/>
      <w:bookmarkStart w:id="467" w:name="_Toc355093631"/>
      <w:bookmarkStart w:id="468" w:name="_Toc355094327"/>
      <w:bookmarkStart w:id="469" w:name="_Toc355093642"/>
      <w:bookmarkStart w:id="470" w:name="_Toc355094338"/>
      <w:bookmarkStart w:id="471" w:name="_Toc355093651"/>
      <w:bookmarkStart w:id="472" w:name="_Toc355094347"/>
      <w:bookmarkStart w:id="473" w:name="_Toc355093659"/>
      <w:bookmarkStart w:id="474" w:name="_Toc355094355"/>
      <w:bookmarkStart w:id="475" w:name="_Toc355093663"/>
      <w:bookmarkStart w:id="476" w:name="_Toc355094359"/>
      <w:bookmarkStart w:id="477" w:name="_Toc355093668"/>
      <w:bookmarkStart w:id="478" w:name="_Toc355094364"/>
      <w:bookmarkStart w:id="479" w:name="_Toc355093670"/>
      <w:bookmarkStart w:id="480" w:name="_Toc355094366"/>
      <w:bookmarkStart w:id="481" w:name="_Toc355093736"/>
      <w:bookmarkStart w:id="482" w:name="_Toc355094432"/>
      <w:bookmarkStart w:id="483" w:name="_Toc355093742"/>
      <w:bookmarkStart w:id="484" w:name="_Toc355094438"/>
      <w:bookmarkStart w:id="485" w:name="_Toc355093765"/>
      <w:bookmarkStart w:id="486" w:name="_Toc355094461"/>
      <w:bookmarkStart w:id="487" w:name="_Toc355093809"/>
      <w:bookmarkStart w:id="488" w:name="_Toc355094505"/>
      <w:bookmarkStart w:id="489" w:name="_Toc355093814"/>
      <w:bookmarkStart w:id="490" w:name="_Toc355094510"/>
      <w:bookmarkStart w:id="491" w:name="_Toc355093857"/>
      <w:bookmarkStart w:id="492" w:name="_Toc355094553"/>
      <w:bookmarkStart w:id="493" w:name="_Ref355095235"/>
      <w:bookmarkStart w:id="494" w:name="_Ref355095236"/>
      <w:bookmarkStart w:id="495" w:name="_Ref355095237"/>
      <w:bookmarkStart w:id="496" w:name="_Toc365552595"/>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Pr="00B32DB7">
        <w:rPr>
          <w:lang w:val="en-GB"/>
        </w:rPr>
        <w:t>(UC) Browse the users</w:t>
      </w:r>
      <w:bookmarkEnd w:id="493"/>
      <w:bookmarkEnd w:id="494"/>
      <w:bookmarkEnd w:id="495"/>
      <w:bookmarkEnd w:id="496"/>
    </w:p>
    <w:p w:rsidR="00C9336C" w:rsidRPr="00B32DB7" w:rsidRDefault="00C9336C" w:rsidP="00C9336C">
      <w:pPr>
        <w:pStyle w:val="Citationintense"/>
      </w:pPr>
      <w:r w:rsidRPr="00B32DB7">
        <w:t>Identification</w:t>
      </w:r>
    </w:p>
    <w:p w:rsidR="00446723" w:rsidRPr="00B32DB7" w:rsidRDefault="00446723" w:rsidP="00446723">
      <w:r w:rsidRPr="00B32DB7">
        <w:t>(UC) Browse the users</w:t>
      </w:r>
    </w:p>
    <w:p w:rsidR="00C9336C" w:rsidRPr="00B32DB7" w:rsidRDefault="00C9336C" w:rsidP="00C9336C">
      <w:pPr>
        <w:pStyle w:val="Citationintense"/>
      </w:pPr>
      <w:r w:rsidRPr="00B32DB7">
        <w:t>Description</w:t>
      </w:r>
    </w:p>
    <w:p w:rsidR="00693747" w:rsidRPr="00B32DB7" w:rsidRDefault="00693747" w:rsidP="00693747">
      <w:r w:rsidRPr="00B32DB7">
        <w:t>This use case describes the sequence to get user displayed on screen.</w:t>
      </w:r>
    </w:p>
    <w:p w:rsidR="00C9336C" w:rsidRPr="00B32DB7" w:rsidRDefault="00C9336C" w:rsidP="00C9336C">
      <w:pPr>
        <w:pStyle w:val="Citationintense"/>
      </w:pPr>
      <w:r w:rsidRPr="00B32DB7">
        <w:t>Preconditions</w:t>
      </w:r>
    </w:p>
    <w:p w:rsidR="00693747" w:rsidRDefault="002C257A" w:rsidP="00693747">
      <w:r>
        <w:t xml:space="preserve">Only users authenticated as </w:t>
      </w:r>
      <w:r w:rsidR="00617D63">
        <w:t>M</w:t>
      </w:r>
      <w:r>
        <w:t>anager or Service Desk can browse users.</w:t>
      </w:r>
    </w:p>
    <w:p w:rsidR="00617D63" w:rsidRPr="00B32DB7" w:rsidRDefault="00617D63" w:rsidP="00693747">
      <w:r>
        <w:t>The user must be authenticated a</w:t>
      </w:r>
      <w:r w:rsidR="004A21B0">
        <w:t>s</w:t>
      </w:r>
      <w:r>
        <w:t xml:space="preserve"> Manager or Service Desk.</w:t>
      </w:r>
    </w:p>
    <w:p w:rsidR="003D4868" w:rsidRPr="00B32DB7" w:rsidRDefault="00C9336C" w:rsidP="00C9336C">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693747" w:rsidRPr="00B32DB7" w:rsidTr="00693747">
        <w:tc>
          <w:tcPr>
            <w:tcW w:w="4643" w:type="dxa"/>
          </w:tcPr>
          <w:p w:rsidR="00693747" w:rsidRPr="00B32DB7" w:rsidRDefault="00C91A4C" w:rsidP="00693747">
            <w:r w:rsidRPr="00B32DB7">
              <w:t>Variables</w:t>
            </w:r>
          </w:p>
        </w:tc>
        <w:tc>
          <w:tcPr>
            <w:tcW w:w="4643" w:type="dxa"/>
          </w:tcPr>
          <w:p w:rsidR="00693747" w:rsidRPr="00B32DB7" w:rsidRDefault="00C91A4C" w:rsidP="00C91A4C">
            <w:r w:rsidRPr="00B32DB7">
              <w:t>Mandatory / Optional</w:t>
            </w:r>
          </w:p>
        </w:tc>
      </w:tr>
      <w:tr w:rsidR="00693747" w:rsidRPr="00B32DB7" w:rsidTr="00693747">
        <w:tc>
          <w:tcPr>
            <w:tcW w:w="4643" w:type="dxa"/>
          </w:tcPr>
          <w:p w:rsidR="00693747" w:rsidRPr="00B32DB7" w:rsidRDefault="00693747" w:rsidP="00693747"/>
        </w:tc>
        <w:tc>
          <w:tcPr>
            <w:tcW w:w="4643" w:type="dxa"/>
          </w:tcPr>
          <w:p w:rsidR="00693747" w:rsidRPr="00B32DB7" w:rsidRDefault="00693747" w:rsidP="00693747"/>
        </w:tc>
      </w:tr>
    </w:tbl>
    <w:p w:rsidR="00693747" w:rsidRPr="00B32DB7" w:rsidRDefault="00693747" w:rsidP="00693747"/>
    <w:p w:rsidR="00C9336C" w:rsidRPr="00B32DB7" w:rsidRDefault="00C9336C" w:rsidP="00C9336C">
      <w:pPr>
        <w:pStyle w:val="Citationintense"/>
      </w:pPr>
      <w:r w:rsidRPr="00B32DB7">
        <w:t>Post conditions</w:t>
      </w:r>
    </w:p>
    <w:p w:rsidR="00C91A4C" w:rsidRPr="00B32DB7" w:rsidRDefault="00C91A4C" w:rsidP="00C91A4C"/>
    <w:p w:rsidR="00C9336C" w:rsidRPr="00B32DB7" w:rsidRDefault="00C9336C" w:rsidP="00C9336C">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C91A4C" w:rsidRPr="00B32DB7" w:rsidTr="00C91A4C">
        <w:tc>
          <w:tcPr>
            <w:tcW w:w="4643" w:type="dxa"/>
          </w:tcPr>
          <w:p w:rsidR="00C91A4C" w:rsidRPr="00B32DB7" w:rsidRDefault="00C91A4C" w:rsidP="00C91A4C">
            <w:r w:rsidRPr="00B32DB7">
              <w:t>Variables</w:t>
            </w:r>
          </w:p>
        </w:tc>
        <w:tc>
          <w:tcPr>
            <w:tcW w:w="4643" w:type="dxa"/>
          </w:tcPr>
          <w:p w:rsidR="00C91A4C" w:rsidRPr="00B32DB7" w:rsidRDefault="00C91A4C" w:rsidP="00C91A4C">
            <w:r w:rsidRPr="00B32DB7">
              <w:t>Mandatory / Optional</w:t>
            </w:r>
          </w:p>
        </w:tc>
      </w:tr>
      <w:tr w:rsidR="00C91A4C" w:rsidRPr="00B32DB7" w:rsidTr="00C91A4C">
        <w:tc>
          <w:tcPr>
            <w:tcW w:w="4643" w:type="dxa"/>
          </w:tcPr>
          <w:p w:rsidR="00C91A4C" w:rsidRPr="00B32DB7" w:rsidRDefault="00C91A4C" w:rsidP="00C91A4C"/>
        </w:tc>
        <w:tc>
          <w:tcPr>
            <w:tcW w:w="4643" w:type="dxa"/>
          </w:tcPr>
          <w:p w:rsidR="00C91A4C" w:rsidRPr="00B32DB7" w:rsidRDefault="00C91A4C" w:rsidP="00C91A4C"/>
        </w:tc>
      </w:tr>
    </w:tbl>
    <w:p w:rsidR="00C91A4C" w:rsidRPr="00B32DB7" w:rsidRDefault="00C91A4C" w:rsidP="00C91A4C"/>
    <w:p w:rsidR="00C9336C" w:rsidRPr="00B32DB7" w:rsidRDefault="00C9336C" w:rsidP="00C9336C">
      <w:pPr>
        <w:pStyle w:val="Citationintense"/>
      </w:pPr>
      <w:r w:rsidRPr="00B32DB7">
        <w:t>Normal flow</w:t>
      </w:r>
    </w:p>
    <w:p w:rsidR="00D51E65" w:rsidRDefault="0077397A" w:rsidP="00D51E65">
      <w:pPr>
        <w:keepNext/>
        <w:jc w:val="center"/>
      </w:pPr>
      <w:r w:rsidRPr="0077397A">
        <w:rPr>
          <w:noProof/>
          <w:lang w:val="fr-FR" w:eastAsia="fr-FR"/>
        </w:rPr>
        <w:lastRenderedPageBreak/>
        <w:drawing>
          <wp:inline distT="0" distB="0" distL="0" distR="0">
            <wp:extent cx="5759450" cy="3782960"/>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srcRect/>
                    <a:stretch>
                      <a:fillRect/>
                    </a:stretch>
                  </pic:blipFill>
                  <pic:spPr bwMode="auto">
                    <a:xfrm>
                      <a:off x="0" y="0"/>
                      <a:ext cx="5759450" cy="3782960"/>
                    </a:xfrm>
                    <a:prstGeom prst="rect">
                      <a:avLst/>
                    </a:prstGeom>
                    <a:noFill/>
                    <a:ln w="9525">
                      <a:noFill/>
                      <a:miter lim="800000"/>
                      <a:headEnd/>
                      <a:tailEnd/>
                    </a:ln>
                  </pic:spPr>
                </pic:pic>
              </a:graphicData>
            </a:graphic>
          </wp:inline>
        </w:drawing>
      </w:r>
    </w:p>
    <w:p w:rsidR="00C91A4C" w:rsidRPr="00B32DB7" w:rsidRDefault="00D51E65" w:rsidP="00D51E65">
      <w:pPr>
        <w:pStyle w:val="Lgende"/>
      </w:pPr>
      <w:bookmarkStart w:id="497" w:name="_Toc365552489"/>
      <w:r>
        <w:t xml:space="preserve">Figure </w:t>
      </w:r>
      <w:r w:rsidR="00086262">
        <w:fldChar w:fldCharType="begin"/>
      </w:r>
      <w:r w:rsidR="00086262">
        <w:instrText xml:space="preserve"> SEQ Figure \* ARABIC </w:instrText>
      </w:r>
      <w:r w:rsidR="00086262">
        <w:fldChar w:fldCharType="separate"/>
      </w:r>
      <w:r w:rsidR="00FE42B4">
        <w:rPr>
          <w:noProof/>
        </w:rPr>
        <w:t>25</w:t>
      </w:r>
      <w:r w:rsidR="00086262">
        <w:rPr>
          <w:noProof/>
        </w:rPr>
        <w:fldChar w:fldCharType="end"/>
      </w:r>
      <w:r>
        <w:t xml:space="preserve"> - </w:t>
      </w:r>
      <w:r w:rsidRPr="00AD73AF">
        <w:t>(UC) Browse the users</w:t>
      </w:r>
      <w:r>
        <w:rPr>
          <w:noProof/>
        </w:rPr>
        <w:t xml:space="preserve"> - Sequence diagram</w:t>
      </w:r>
      <w:bookmarkEnd w:id="497"/>
    </w:p>
    <w:p w:rsidR="00C9336C" w:rsidRPr="00B32DB7" w:rsidRDefault="00C9336C" w:rsidP="00C9336C">
      <w:pPr>
        <w:pStyle w:val="Citationintense"/>
      </w:pPr>
      <w:r w:rsidRPr="00B32DB7">
        <w:t>Alternative flows</w:t>
      </w:r>
    </w:p>
    <w:p w:rsidR="00C91A4C" w:rsidRPr="00B32DB7" w:rsidRDefault="00C91A4C" w:rsidP="00C91A4C"/>
    <w:p w:rsidR="00C9336C" w:rsidRPr="00B32DB7" w:rsidRDefault="00C9336C" w:rsidP="00C9336C">
      <w:pPr>
        <w:pStyle w:val="Citationintense"/>
      </w:pPr>
      <w:r w:rsidRPr="00B32DB7">
        <w:t>Exceptions</w:t>
      </w:r>
    </w:p>
    <w:p w:rsidR="00A8083F" w:rsidRPr="00B32DB7" w:rsidRDefault="00EB1552" w:rsidP="002675ED">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w:t>
      </w:r>
      <w:r w:rsidR="00320099">
        <w:t xml:space="preserve"> See section “</w:t>
      </w:r>
      <w:r w:rsidR="003E07B6">
        <w:fldChar w:fldCharType="begin"/>
      </w:r>
      <w:r w:rsidR="00320099">
        <w:instrText xml:space="preserve"> REF _Ref355099786 \h </w:instrText>
      </w:r>
      <w:r w:rsidR="003E07B6">
        <w:fldChar w:fldCharType="separate"/>
      </w:r>
      <w:r w:rsidR="00FE42B4" w:rsidRPr="00FE7E24">
        <w:t>CAS Server</w:t>
      </w:r>
      <w:r w:rsidR="003E07B6">
        <w:fldChar w:fldCharType="end"/>
      </w:r>
      <w:r w:rsidR="00320099">
        <w:t xml:space="preserve">”, page </w:t>
      </w:r>
      <w:r w:rsidR="003E07B6">
        <w:fldChar w:fldCharType="begin"/>
      </w:r>
      <w:r w:rsidR="00320099">
        <w:instrText xml:space="preserve"> PAGEREF _Ref355099786 \h </w:instrText>
      </w:r>
      <w:r w:rsidR="003E07B6">
        <w:fldChar w:fldCharType="separate"/>
      </w:r>
      <w:ins w:id="498" w:author="dearith" w:date="2013-08-29T15:08:00Z">
        <w:r w:rsidR="00FE42B4">
          <w:rPr>
            <w:noProof/>
          </w:rPr>
          <w:t>24</w:t>
        </w:r>
      </w:ins>
      <w:del w:id="499" w:author="dearith" w:date="2013-08-29T15:08:00Z">
        <w:r w:rsidR="00C82D1C" w:rsidDel="00FE42B4">
          <w:rPr>
            <w:noProof/>
          </w:rPr>
          <w:delText>23</w:delText>
        </w:r>
      </w:del>
      <w:r w:rsidR="003E07B6">
        <w:fldChar w:fldCharType="end"/>
      </w:r>
      <w:r w:rsidR="00FE7E24">
        <w:t xml:space="preserve">. </w:t>
      </w:r>
      <w:r w:rsidR="00FE7E24" w:rsidRPr="00FE7E24">
        <w:rPr>
          <w:highlight w:val="yellow"/>
        </w:rPr>
        <w:t>Currently there is no automatic “login again” process in this specific case, because t</w:t>
      </w:r>
      <w:r w:rsidR="00FE7E24" w:rsidRPr="00FE7E24">
        <w:rPr>
          <w:rStyle w:val="hps"/>
          <w:highlight w:val="yellow"/>
        </w:rPr>
        <w:t>his would require</w:t>
      </w:r>
      <w:r w:rsidR="00FE7E24" w:rsidRPr="00FE7E24">
        <w:rPr>
          <w:rStyle w:val="shorttext"/>
          <w:highlight w:val="yellow"/>
        </w:rPr>
        <w:t xml:space="preserve"> </w:t>
      </w:r>
      <w:r w:rsidR="00FE7E24" w:rsidRPr="00FE7E24">
        <w:rPr>
          <w:rStyle w:val="hps"/>
          <w:highlight w:val="yellow"/>
        </w:rPr>
        <w:t>a significant</w:t>
      </w:r>
      <w:r w:rsidR="00FE7E24" w:rsidRPr="00FE7E24">
        <w:rPr>
          <w:rStyle w:val="shorttext"/>
          <w:highlight w:val="yellow"/>
        </w:rPr>
        <w:t xml:space="preserve"> </w:t>
      </w:r>
      <w:r w:rsidR="00FE7E24" w:rsidRPr="00FE7E24">
        <w:rPr>
          <w:rStyle w:val="hps"/>
          <w:highlight w:val="yellow"/>
        </w:rPr>
        <w:t>work to implement</w:t>
      </w:r>
      <w:r w:rsidR="00FE7E24" w:rsidRPr="00FE7E24">
        <w:rPr>
          <w:highlight w:val="yellow"/>
        </w:rPr>
        <w:t xml:space="preserve"> </w:t>
      </w:r>
      <w:r w:rsidR="00FE7E24" w:rsidRPr="00FE7E24">
        <w:rPr>
          <w:rStyle w:val="hps"/>
          <w:highlight w:val="yellow"/>
        </w:rPr>
        <w:t>such a mechanism</w:t>
      </w:r>
      <w:r w:rsidR="00FE7E24">
        <w:rPr>
          <w:rStyle w:val="hps"/>
        </w:rPr>
        <w:t>.</w:t>
      </w:r>
    </w:p>
    <w:p w:rsidR="003D4868" w:rsidRPr="00B32DB7" w:rsidRDefault="00C9336C" w:rsidP="00C9336C">
      <w:pPr>
        <w:pStyle w:val="Titre4"/>
        <w:rPr>
          <w:lang w:val="en-GB"/>
        </w:rPr>
      </w:pPr>
      <w:r w:rsidRPr="00B32DB7">
        <w:rPr>
          <w:lang w:val="en-GB"/>
        </w:rPr>
        <w:t xml:space="preserve"> </w:t>
      </w:r>
      <w:bookmarkStart w:id="500" w:name="_Ref355614909"/>
      <w:bookmarkStart w:id="501" w:name="_Ref355614913"/>
      <w:bookmarkStart w:id="502" w:name="_Ref355614916"/>
      <w:bookmarkStart w:id="503" w:name="_Toc365552596"/>
      <w:r w:rsidR="003D4868" w:rsidRPr="00B32DB7">
        <w:rPr>
          <w:lang w:val="en-GB"/>
        </w:rPr>
        <w:t>(UC) Consult a user</w:t>
      </w:r>
      <w:bookmarkEnd w:id="500"/>
      <w:bookmarkEnd w:id="501"/>
      <w:bookmarkEnd w:id="502"/>
      <w:bookmarkEnd w:id="503"/>
    </w:p>
    <w:p w:rsidR="007B7BB9" w:rsidRPr="00B32DB7" w:rsidRDefault="007B7BB9" w:rsidP="007B7BB9">
      <w:pPr>
        <w:pStyle w:val="Citationintense"/>
      </w:pPr>
      <w:r w:rsidRPr="00B32DB7">
        <w:t>Identification</w:t>
      </w:r>
    </w:p>
    <w:p w:rsidR="00446723" w:rsidRPr="00B32DB7" w:rsidRDefault="00446723" w:rsidP="00446723">
      <w:r w:rsidRPr="00B32DB7">
        <w:t>(UC) Consult a user</w:t>
      </w:r>
    </w:p>
    <w:p w:rsidR="003B4033" w:rsidRPr="00B32DB7" w:rsidRDefault="003B4033" w:rsidP="003B4033">
      <w:pPr>
        <w:pStyle w:val="Citationintense"/>
      </w:pPr>
      <w:r w:rsidRPr="00B32DB7">
        <w:t>Description</w:t>
      </w:r>
    </w:p>
    <w:p w:rsidR="003B4033" w:rsidRPr="00B32DB7" w:rsidRDefault="003B4033" w:rsidP="003B4033">
      <w:r w:rsidRPr="00B32DB7">
        <w:t xml:space="preserve">This use case describes the sequence to get </w:t>
      </w:r>
      <w:r w:rsidR="00115813">
        <w:t>specific</w:t>
      </w:r>
      <w:r w:rsidR="0027357C">
        <w:t xml:space="preserve"> </w:t>
      </w:r>
      <w:r>
        <w:t>user</w:t>
      </w:r>
      <w:r w:rsidR="00115813">
        <w:t>’s</w:t>
      </w:r>
      <w:r w:rsidRPr="00B32DB7">
        <w:t xml:space="preserve"> </w:t>
      </w:r>
      <w:r>
        <w:t>information</w:t>
      </w:r>
      <w:r w:rsidRPr="00B32DB7">
        <w:t xml:space="preserve"> displayed on screen.</w:t>
      </w:r>
    </w:p>
    <w:p w:rsidR="00A4730A" w:rsidRPr="00B32DB7" w:rsidRDefault="00A4730A" w:rsidP="00A4730A">
      <w:pPr>
        <w:pStyle w:val="Citationintense"/>
      </w:pPr>
      <w:r w:rsidRPr="00B32DB7">
        <w:lastRenderedPageBreak/>
        <w:t>Preconditions</w:t>
      </w:r>
    </w:p>
    <w:p w:rsidR="0027357C" w:rsidRPr="00B32DB7" w:rsidRDefault="00A8083F" w:rsidP="0027357C">
      <w:r>
        <w:t>Only users authenticated as Ma</w:t>
      </w:r>
      <w:r w:rsidR="0027357C">
        <w:t>nager or Service Desk can consult</w:t>
      </w:r>
      <w:r>
        <w:t xml:space="preserve"> </w:t>
      </w:r>
      <w:r w:rsidR="0027357C">
        <w:t xml:space="preserve">all </w:t>
      </w:r>
      <w:r>
        <w:t>users.</w:t>
      </w:r>
      <w:r w:rsidR="0027357C">
        <w:t xml:space="preserve"> In this case, this use case can be accessed only from the users’ information screen: a navigation list of all MyOcean users. See use case “</w:t>
      </w:r>
      <w:r w:rsidR="003E07B6">
        <w:fldChar w:fldCharType="begin"/>
      </w:r>
      <w:r w:rsidR="0027357C">
        <w:instrText xml:space="preserve"> REF _Ref355095235 \r \h </w:instrText>
      </w:r>
      <w:r w:rsidR="003E07B6">
        <w:fldChar w:fldCharType="separate"/>
      </w:r>
      <w:r w:rsidR="00FE42B4">
        <w:t>5.1.3.3</w:t>
      </w:r>
      <w:r w:rsidR="003E07B6">
        <w:fldChar w:fldCharType="end"/>
      </w:r>
      <w:r w:rsidR="0027357C">
        <w:t xml:space="preserve"> </w:t>
      </w:r>
      <w:r w:rsidR="003E07B6">
        <w:fldChar w:fldCharType="begin"/>
      </w:r>
      <w:r w:rsidR="0027357C">
        <w:instrText xml:space="preserve"> REF _Ref355095236 \h </w:instrText>
      </w:r>
      <w:r w:rsidR="003E07B6">
        <w:fldChar w:fldCharType="separate"/>
      </w:r>
      <w:r w:rsidR="00FE42B4" w:rsidRPr="00B32DB7">
        <w:t>(UC) Browse the users</w:t>
      </w:r>
      <w:r w:rsidR="003E07B6">
        <w:fldChar w:fldCharType="end"/>
      </w:r>
      <w:r w:rsidR="0027357C">
        <w:t xml:space="preserve">”, page </w:t>
      </w:r>
      <w:r w:rsidR="003E07B6">
        <w:fldChar w:fldCharType="begin"/>
      </w:r>
      <w:r w:rsidR="0027357C">
        <w:instrText xml:space="preserve"> PAGEREF _Ref355095237 \h </w:instrText>
      </w:r>
      <w:r w:rsidR="003E07B6">
        <w:fldChar w:fldCharType="separate"/>
      </w:r>
      <w:ins w:id="504" w:author="dearith" w:date="2013-08-29T15:08:00Z">
        <w:r w:rsidR="00FE42B4">
          <w:rPr>
            <w:noProof/>
          </w:rPr>
          <w:t>69</w:t>
        </w:r>
      </w:ins>
      <w:del w:id="505" w:author="dearith" w:date="2013-08-29T15:08:00Z">
        <w:r w:rsidR="00C82D1C" w:rsidDel="00FE42B4">
          <w:rPr>
            <w:noProof/>
          </w:rPr>
          <w:delText>68</w:delText>
        </w:r>
      </w:del>
      <w:r w:rsidR="003E07B6">
        <w:fldChar w:fldCharType="end"/>
      </w:r>
      <w:r w:rsidR="0027357C">
        <w:t>.</w:t>
      </w:r>
      <w:r w:rsidR="00115813">
        <w:t xml:space="preserve"> The GUI is described in section “</w:t>
      </w:r>
      <w:r w:rsidR="003E07B6">
        <w:fldChar w:fldCharType="begin"/>
      </w:r>
      <w:r w:rsidR="00115813">
        <w:instrText xml:space="preserve"> REF _Ref355077821 \r \h </w:instrText>
      </w:r>
      <w:r w:rsidR="003E07B6">
        <w:fldChar w:fldCharType="separate"/>
      </w:r>
      <w:r w:rsidR="00FE42B4">
        <w:t>5.1.3.2.4</w:t>
      </w:r>
      <w:r w:rsidR="003E07B6">
        <w:fldChar w:fldCharType="end"/>
      </w:r>
      <w:r w:rsidR="00115813">
        <w:t xml:space="preserve"> </w:t>
      </w:r>
      <w:r w:rsidR="003E07B6">
        <w:fldChar w:fldCharType="begin"/>
      </w:r>
      <w:r w:rsidR="00115813">
        <w:instrText xml:space="preserve"> REF _Ref355077821 \h </w:instrText>
      </w:r>
      <w:r w:rsidR="003E07B6">
        <w:fldChar w:fldCharType="separate"/>
      </w:r>
      <w:r w:rsidR="00FE42B4" w:rsidRPr="00121D57">
        <w:t>EI_MIS_ADM_CREATE_UPDATE_USERS</w:t>
      </w:r>
      <w:r w:rsidR="003E07B6">
        <w:fldChar w:fldCharType="end"/>
      </w:r>
      <w:r w:rsidR="00115813">
        <w:t xml:space="preserve">”, page </w:t>
      </w:r>
      <w:r w:rsidR="003E07B6">
        <w:fldChar w:fldCharType="begin"/>
      </w:r>
      <w:r w:rsidR="00115813">
        <w:instrText xml:space="preserve"> PAGEREF _Ref355077821 \h </w:instrText>
      </w:r>
      <w:r w:rsidR="003E07B6">
        <w:fldChar w:fldCharType="separate"/>
      </w:r>
      <w:ins w:id="506" w:author="dearith" w:date="2013-08-29T15:08:00Z">
        <w:r w:rsidR="00FE42B4">
          <w:rPr>
            <w:noProof/>
          </w:rPr>
          <w:t>41</w:t>
        </w:r>
      </w:ins>
      <w:del w:id="507" w:author="dearith" w:date="2013-08-29T15:08:00Z">
        <w:r w:rsidR="00C82D1C" w:rsidDel="00FE42B4">
          <w:rPr>
            <w:noProof/>
          </w:rPr>
          <w:delText>40</w:delText>
        </w:r>
      </w:del>
      <w:r w:rsidR="003E07B6">
        <w:fldChar w:fldCharType="end"/>
      </w:r>
      <w:r w:rsidR="00115813">
        <w:t>.</w:t>
      </w:r>
    </w:p>
    <w:p w:rsidR="0027357C" w:rsidRDefault="0027357C" w:rsidP="00A8083F">
      <w:r>
        <w:t xml:space="preserve">An authenticated user can consult </w:t>
      </w:r>
      <w:proofErr w:type="gramStart"/>
      <w:r>
        <w:t>his</w:t>
      </w:r>
      <w:r w:rsidR="004E3237">
        <w:t xml:space="preserve"> </w:t>
      </w:r>
      <w:r>
        <w:t>own</w:t>
      </w:r>
      <w:proofErr w:type="gramEnd"/>
      <w:r>
        <w:t xml:space="preserve"> information. In this case, this use case can be accessed only from MyOcean Web Portal.</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Default="00A4730A" w:rsidP="00A4730A">
      <w:pPr>
        <w:pStyle w:val="Citationintense"/>
      </w:pPr>
      <w:r w:rsidRPr="00B32DB7">
        <w:t>Normal flow</w:t>
      </w:r>
    </w:p>
    <w:p w:rsidR="001B4313" w:rsidRPr="001B4313" w:rsidRDefault="001B4313" w:rsidP="001B4313">
      <w:pPr>
        <w:keepNext/>
      </w:pPr>
      <w:r w:rsidRPr="001B4313">
        <w:rPr>
          <w:u w:val="single"/>
        </w:rPr>
        <w:lastRenderedPageBreak/>
        <w:t>Sequence diagram to consult a user as as Manager or Service Desk</w:t>
      </w:r>
      <w:r>
        <w:t>:</w:t>
      </w:r>
    </w:p>
    <w:p w:rsidR="004E3237" w:rsidRDefault="004101E0" w:rsidP="004E3237">
      <w:pPr>
        <w:keepNext/>
        <w:jc w:val="center"/>
      </w:pPr>
      <w:r w:rsidRPr="004101E0">
        <w:rPr>
          <w:noProof/>
          <w:lang w:val="fr-FR" w:eastAsia="fr-FR"/>
        </w:rPr>
        <w:drawing>
          <wp:inline distT="0" distB="0" distL="0" distR="0">
            <wp:extent cx="5759450" cy="3025075"/>
            <wp:effectExtent l="19050" t="0" r="0" b="0"/>
            <wp:docPr id="22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5759450" cy="3025075"/>
                    </a:xfrm>
                    <a:prstGeom prst="rect">
                      <a:avLst/>
                    </a:prstGeom>
                    <a:noFill/>
                    <a:ln w="9525">
                      <a:noFill/>
                      <a:miter lim="800000"/>
                      <a:headEnd/>
                      <a:tailEnd/>
                    </a:ln>
                  </pic:spPr>
                </pic:pic>
              </a:graphicData>
            </a:graphic>
          </wp:inline>
        </w:drawing>
      </w:r>
    </w:p>
    <w:p w:rsidR="00A4730A" w:rsidRDefault="004E3237" w:rsidP="004E3237">
      <w:pPr>
        <w:pStyle w:val="Lgende"/>
      </w:pPr>
      <w:bookmarkStart w:id="508" w:name="_Toc365552490"/>
      <w:r>
        <w:t xml:space="preserve">Figure </w:t>
      </w:r>
      <w:r w:rsidR="00086262">
        <w:fldChar w:fldCharType="begin"/>
      </w:r>
      <w:r w:rsidR="00086262">
        <w:instrText xml:space="preserve"> SEQ Figure \* ARABIC </w:instrText>
      </w:r>
      <w:r w:rsidR="00086262">
        <w:fldChar w:fldCharType="separate"/>
      </w:r>
      <w:r w:rsidR="00FE42B4">
        <w:rPr>
          <w:noProof/>
        </w:rPr>
        <w:t>26</w:t>
      </w:r>
      <w:r w:rsidR="00086262">
        <w:rPr>
          <w:noProof/>
        </w:rPr>
        <w:fldChar w:fldCharType="end"/>
      </w:r>
      <w:r>
        <w:t xml:space="preserve"> - (UC) Consult a</w:t>
      </w:r>
      <w:r w:rsidRPr="007F67BB">
        <w:t xml:space="preserve"> user</w:t>
      </w:r>
      <w:r>
        <w:t xml:space="preserve"> as </w:t>
      </w:r>
      <w:r w:rsidR="001B4313">
        <w:t>Manager</w:t>
      </w:r>
      <w:r w:rsidRPr="007F67BB">
        <w:t xml:space="preserve"> - Sequence diagram</w:t>
      </w:r>
      <w:bookmarkEnd w:id="508"/>
    </w:p>
    <w:p w:rsidR="00D2377F" w:rsidRPr="001B4313" w:rsidRDefault="00D2377F" w:rsidP="00D2377F">
      <w:pPr>
        <w:keepNext/>
      </w:pPr>
      <w:r>
        <w:rPr>
          <w:u w:val="single"/>
        </w:rPr>
        <w:t>Sequence diagram for a user (A) to consult his own information</w:t>
      </w:r>
      <w:r>
        <w:t>:</w:t>
      </w:r>
    </w:p>
    <w:p w:rsidR="00D2377F" w:rsidRDefault="006D7BA3" w:rsidP="006D7BA3">
      <w:pPr>
        <w:jc w:val="center"/>
      </w:pPr>
      <w:r w:rsidRPr="006D7BA3">
        <w:rPr>
          <w:noProof/>
          <w:lang w:val="fr-FR" w:eastAsia="fr-FR"/>
        </w:rPr>
        <w:drawing>
          <wp:inline distT="0" distB="0" distL="0" distR="0">
            <wp:extent cx="5759450" cy="2549253"/>
            <wp:effectExtent l="19050" t="0" r="0" b="0"/>
            <wp:docPr id="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5759450" cy="2549253"/>
                    </a:xfrm>
                    <a:prstGeom prst="rect">
                      <a:avLst/>
                    </a:prstGeom>
                    <a:noFill/>
                    <a:ln w="9525">
                      <a:noFill/>
                      <a:miter lim="800000"/>
                      <a:headEnd/>
                      <a:tailEnd/>
                    </a:ln>
                  </pic:spPr>
                </pic:pic>
              </a:graphicData>
            </a:graphic>
          </wp:inline>
        </w:drawing>
      </w:r>
    </w:p>
    <w:p w:rsidR="006D7BA3" w:rsidRDefault="006D7BA3" w:rsidP="006D7BA3">
      <w:pPr>
        <w:pStyle w:val="Lgende"/>
      </w:pPr>
      <w:bookmarkStart w:id="509" w:name="_Toc365552491"/>
      <w:r>
        <w:t xml:space="preserve">Figure </w:t>
      </w:r>
      <w:r w:rsidR="00086262">
        <w:fldChar w:fldCharType="begin"/>
      </w:r>
      <w:r w:rsidR="00086262">
        <w:instrText xml:space="preserve"> SEQ Figure \* ARABIC </w:instrText>
      </w:r>
      <w:r w:rsidR="00086262">
        <w:fldChar w:fldCharType="separate"/>
      </w:r>
      <w:r w:rsidR="00FE42B4">
        <w:rPr>
          <w:noProof/>
        </w:rPr>
        <w:t>27</w:t>
      </w:r>
      <w:r w:rsidR="00086262">
        <w:rPr>
          <w:noProof/>
        </w:rPr>
        <w:fldChar w:fldCharType="end"/>
      </w:r>
      <w:r>
        <w:t xml:space="preserve"> - (UC) User consults his own information</w:t>
      </w:r>
      <w:r w:rsidRPr="007F67BB">
        <w:t xml:space="preserve"> - Sequence diagram</w:t>
      </w:r>
      <w:bookmarkEnd w:id="509"/>
    </w:p>
    <w:p w:rsidR="00A4730A" w:rsidRPr="00B32DB7" w:rsidRDefault="00A4730A" w:rsidP="00A4730A">
      <w:pPr>
        <w:pStyle w:val="Citationintense"/>
      </w:pPr>
      <w:r w:rsidRPr="00B32DB7">
        <w:t>Alternative flows</w:t>
      </w:r>
    </w:p>
    <w:p w:rsidR="00A4730A" w:rsidRPr="00B32DB7" w:rsidRDefault="00A4730A" w:rsidP="00A4730A"/>
    <w:p w:rsidR="00A4730A" w:rsidRPr="00B32DB7" w:rsidRDefault="00A4730A" w:rsidP="00A4730A">
      <w:pPr>
        <w:pStyle w:val="Citationintense"/>
      </w:pPr>
      <w:r w:rsidRPr="00B32DB7">
        <w:t>Exceptions</w:t>
      </w:r>
    </w:p>
    <w:p w:rsidR="003B4033" w:rsidRPr="00B32DB7" w:rsidRDefault="003B4033" w:rsidP="003B4033">
      <w:r>
        <w:lastRenderedPageBreak/>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510" w:author="dearith" w:date="2013-08-29T15:08:00Z">
        <w:r w:rsidR="00FE42B4">
          <w:rPr>
            <w:noProof/>
          </w:rPr>
          <w:t>24</w:t>
        </w:r>
      </w:ins>
      <w:del w:id="511"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t xml:space="preserve"> </w:t>
      </w:r>
      <w:bookmarkStart w:id="512" w:name="_Ref356294830"/>
      <w:bookmarkStart w:id="513" w:name="_Ref356294831"/>
      <w:bookmarkStart w:id="514" w:name="_Ref356294832"/>
      <w:bookmarkStart w:id="515" w:name="_Toc365552597"/>
      <w:r w:rsidR="003D4868" w:rsidRPr="00B32DB7">
        <w:rPr>
          <w:lang w:val="en-GB"/>
        </w:rPr>
        <w:t>(UC) Declare a new user</w:t>
      </w:r>
      <w:bookmarkEnd w:id="512"/>
      <w:bookmarkEnd w:id="513"/>
      <w:bookmarkEnd w:id="514"/>
      <w:bookmarkEnd w:id="515"/>
    </w:p>
    <w:p w:rsidR="007B7BB9" w:rsidRPr="00B32DB7" w:rsidRDefault="007B7BB9" w:rsidP="007B7BB9">
      <w:pPr>
        <w:pStyle w:val="Citationintense"/>
      </w:pPr>
      <w:r w:rsidRPr="00B32DB7">
        <w:t>Identification</w:t>
      </w:r>
    </w:p>
    <w:p w:rsidR="00446723" w:rsidRPr="00B32DB7" w:rsidRDefault="00446723" w:rsidP="00446723">
      <w:r w:rsidRPr="00B32DB7">
        <w:t>(UC) Declare a new user</w:t>
      </w:r>
    </w:p>
    <w:p w:rsidR="007B7BB9" w:rsidRDefault="007B7BB9" w:rsidP="007B7BB9">
      <w:pPr>
        <w:pStyle w:val="Citationintense"/>
      </w:pPr>
      <w:r w:rsidRPr="00B32DB7">
        <w:t>Description</w:t>
      </w:r>
    </w:p>
    <w:p w:rsidR="0027357C" w:rsidRPr="0027357C" w:rsidRDefault="006F37EB" w:rsidP="0027357C">
      <w:r>
        <w:t>This use case allows adding manually a new user in MyOcean. A user can be added automatically if a guest user registers online, but the Service Desk can also add a user manually.</w:t>
      </w:r>
    </w:p>
    <w:p w:rsidR="00A4730A" w:rsidRPr="00B32DB7" w:rsidRDefault="00A4730A" w:rsidP="00A4730A">
      <w:pPr>
        <w:pStyle w:val="Citationintense"/>
      </w:pPr>
      <w:r w:rsidRPr="00B32DB7">
        <w:t>Preconditions</w:t>
      </w:r>
    </w:p>
    <w:p w:rsidR="006F37EB" w:rsidRPr="00B32DB7" w:rsidRDefault="006F37EB" w:rsidP="006F37EB">
      <w:r>
        <w:t>Only users authenticated as Manager or Service Desk can add a user. This use case can be accessed directly from a menu “New User” or from the “create” button in the users’ information screen (see use case “</w:t>
      </w:r>
      <w:r w:rsidR="003E07B6">
        <w:fldChar w:fldCharType="begin"/>
      </w:r>
      <w:r>
        <w:instrText xml:space="preserve"> REF _Ref355095235 \r \h </w:instrText>
      </w:r>
      <w:r w:rsidR="003E07B6">
        <w:fldChar w:fldCharType="separate"/>
      </w:r>
      <w:r w:rsidR="00FE42B4">
        <w:t>5.1.3.3</w:t>
      </w:r>
      <w:r w:rsidR="003E07B6">
        <w:fldChar w:fldCharType="end"/>
      </w:r>
      <w:r>
        <w:t xml:space="preserve"> </w:t>
      </w:r>
      <w:r w:rsidR="003E07B6">
        <w:fldChar w:fldCharType="begin"/>
      </w:r>
      <w:r>
        <w:instrText xml:space="preserve"> REF _Ref355095236 \h </w:instrText>
      </w:r>
      <w:r w:rsidR="003E07B6">
        <w:fldChar w:fldCharType="separate"/>
      </w:r>
      <w:r w:rsidR="00FE42B4" w:rsidRPr="00B32DB7">
        <w:t>(UC) Browse the users</w:t>
      </w:r>
      <w:r w:rsidR="003E07B6">
        <w:fldChar w:fldCharType="end"/>
      </w:r>
      <w:r>
        <w:t xml:space="preserve">”, page </w:t>
      </w:r>
      <w:r w:rsidR="003E07B6">
        <w:fldChar w:fldCharType="begin"/>
      </w:r>
      <w:r>
        <w:instrText xml:space="preserve"> PAGEREF _Ref355095237 \h </w:instrText>
      </w:r>
      <w:r w:rsidR="003E07B6">
        <w:fldChar w:fldCharType="separate"/>
      </w:r>
      <w:ins w:id="516" w:author="dearith" w:date="2013-08-29T15:08:00Z">
        <w:r w:rsidR="00FE42B4">
          <w:rPr>
            <w:noProof/>
          </w:rPr>
          <w:t>69</w:t>
        </w:r>
      </w:ins>
      <w:del w:id="517" w:author="dearith" w:date="2013-08-29T15:08:00Z">
        <w:r w:rsidR="00C82D1C" w:rsidDel="00FE42B4">
          <w:rPr>
            <w:noProof/>
          </w:rPr>
          <w:delText>68</w:delText>
        </w:r>
      </w:del>
      <w:r w:rsidR="003E07B6">
        <w:fldChar w:fldCharType="end"/>
      </w:r>
      <w:r>
        <w:t>).</w:t>
      </w:r>
    </w:p>
    <w:p w:rsidR="00A4730A" w:rsidRDefault="006F37EB" w:rsidP="00A4730A">
      <w:r>
        <w:t>The user login must not exist in the user directory.</w:t>
      </w:r>
    </w:p>
    <w:p w:rsidR="006F37EB" w:rsidRPr="00B32DB7" w:rsidRDefault="006F37EB" w:rsidP="00A4730A">
      <w:r>
        <w:t>The creation form is the same as the one described in the use case “</w:t>
      </w:r>
      <w:r w:rsidR="003E07B6">
        <w:fldChar w:fldCharType="begin"/>
      </w:r>
      <w:r>
        <w:instrText xml:space="preserve"> REF _Ref355614909 \r \h </w:instrText>
      </w:r>
      <w:r w:rsidR="003E07B6">
        <w:fldChar w:fldCharType="separate"/>
      </w:r>
      <w:r w:rsidR="00FE42B4">
        <w:t>5.1.3.4</w:t>
      </w:r>
      <w:r w:rsidR="003E07B6">
        <w:fldChar w:fldCharType="end"/>
      </w:r>
      <w:r>
        <w:t xml:space="preserve"> </w:t>
      </w:r>
      <w:r w:rsidR="003E07B6">
        <w:fldChar w:fldCharType="begin"/>
      </w:r>
      <w:r>
        <w:instrText xml:space="preserve"> REF _Ref355614913 \h </w:instrText>
      </w:r>
      <w:r w:rsidR="003E07B6">
        <w:fldChar w:fldCharType="separate"/>
      </w:r>
      <w:r w:rsidR="00FE42B4" w:rsidRPr="00B32DB7">
        <w:t>(UC) Consult a user</w:t>
      </w:r>
      <w:r w:rsidR="003E07B6">
        <w:fldChar w:fldCharType="end"/>
      </w:r>
      <w:r>
        <w:t xml:space="preserve">”, page </w:t>
      </w:r>
      <w:r w:rsidR="003E07B6">
        <w:fldChar w:fldCharType="begin"/>
      </w:r>
      <w:r>
        <w:instrText xml:space="preserve"> PAGEREF _Ref355614916 \h </w:instrText>
      </w:r>
      <w:r w:rsidR="003E07B6">
        <w:fldChar w:fldCharType="separate"/>
      </w:r>
      <w:ins w:id="518" w:author="dearith" w:date="2013-08-29T15:08:00Z">
        <w:r w:rsidR="00FE42B4">
          <w:rPr>
            <w:noProof/>
          </w:rPr>
          <w:t>70</w:t>
        </w:r>
      </w:ins>
      <w:del w:id="519" w:author="dearith" w:date="2013-08-29T15:08:00Z">
        <w:r w:rsidR="00C82D1C" w:rsidDel="00FE42B4">
          <w:rPr>
            <w:noProof/>
          </w:rPr>
          <w:delText>69</w:delText>
        </w:r>
      </w:del>
      <w:r w:rsidR="003E07B6">
        <w:fldChar w:fldCharType="end"/>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6F37EB" w:rsidP="00A4730A">
      <w:r>
        <w:t>The user is created in the LDAP and PostgreSQL databases.</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Default="004E661E" w:rsidP="0061196C">
      <w:pPr>
        <w:jc w:val="center"/>
      </w:pPr>
      <w:r w:rsidRPr="004E661E">
        <w:rPr>
          <w:noProof/>
          <w:lang w:val="fr-FR" w:eastAsia="fr-FR"/>
        </w:rPr>
        <w:drawing>
          <wp:inline distT="0" distB="0" distL="0" distR="0">
            <wp:extent cx="5759450" cy="4443908"/>
            <wp:effectExtent l="1905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cstate="print"/>
                    <a:srcRect/>
                    <a:stretch>
                      <a:fillRect/>
                    </a:stretch>
                  </pic:blipFill>
                  <pic:spPr bwMode="auto">
                    <a:xfrm>
                      <a:off x="0" y="0"/>
                      <a:ext cx="5759450" cy="4443908"/>
                    </a:xfrm>
                    <a:prstGeom prst="rect">
                      <a:avLst/>
                    </a:prstGeom>
                    <a:noFill/>
                    <a:ln w="9525">
                      <a:noFill/>
                      <a:miter lim="800000"/>
                      <a:headEnd/>
                      <a:tailEnd/>
                    </a:ln>
                  </pic:spPr>
                </pic:pic>
              </a:graphicData>
            </a:graphic>
          </wp:inline>
        </w:drawing>
      </w:r>
    </w:p>
    <w:p w:rsidR="0061196C" w:rsidRDefault="0061196C" w:rsidP="0061196C">
      <w:pPr>
        <w:pStyle w:val="Lgende"/>
      </w:pPr>
      <w:bookmarkStart w:id="520" w:name="_Toc365552492"/>
      <w:r>
        <w:t xml:space="preserve">Figure </w:t>
      </w:r>
      <w:r w:rsidR="00086262">
        <w:fldChar w:fldCharType="begin"/>
      </w:r>
      <w:r w:rsidR="00086262">
        <w:instrText xml:space="preserve"> SEQ Figure \* ARABIC </w:instrText>
      </w:r>
      <w:r w:rsidR="00086262">
        <w:fldChar w:fldCharType="separate"/>
      </w:r>
      <w:r w:rsidR="00FE42B4">
        <w:rPr>
          <w:noProof/>
        </w:rPr>
        <w:t>28</w:t>
      </w:r>
      <w:r w:rsidR="00086262">
        <w:rPr>
          <w:noProof/>
        </w:rPr>
        <w:fldChar w:fldCharType="end"/>
      </w:r>
      <w:r>
        <w:t xml:space="preserve"> - (UC) Declare a new user</w:t>
      </w:r>
      <w:r w:rsidRPr="007F67BB">
        <w:t xml:space="preserve"> - Sequence diagram</w:t>
      </w:r>
      <w:bookmarkEnd w:id="520"/>
    </w:p>
    <w:p w:rsidR="0061196C" w:rsidRPr="00B32DB7" w:rsidRDefault="0061196C" w:rsidP="0061196C">
      <w:pPr>
        <w:jc w:val="center"/>
      </w:pPr>
    </w:p>
    <w:p w:rsidR="00A4730A" w:rsidRPr="00B32DB7" w:rsidRDefault="00A4730A" w:rsidP="00A4730A">
      <w:pPr>
        <w:pStyle w:val="Citationintense"/>
      </w:pPr>
      <w:r w:rsidRPr="00B32DB7">
        <w:t>Alternative flows</w:t>
      </w:r>
    </w:p>
    <w:p w:rsidR="00A4730A" w:rsidRPr="00B32DB7" w:rsidRDefault="00CA1212" w:rsidP="00A4730A">
      <w:r>
        <w:t xml:space="preserve">The use case </w:t>
      </w:r>
      <w:r w:rsidR="006D4D30">
        <w:t>“</w:t>
      </w:r>
      <w:r w:rsidR="003E07B6">
        <w:fldChar w:fldCharType="begin"/>
      </w:r>
      <w:r w:rsidR="006D4D30">
        <w:instrText xml:space="preserve"> REF _Ref356294827 \r \h </w:instrText>
      </w:r>
      <w:r w:rsidR="003E07B6">
        <w:fldChar w:fldCharType="separate"/>
      </w:r>
      <w:r w:rsidR="00FE42B4">
        <w:t>5.1.3.16</w:t>
      </w:r>
      <w:r w:rsidR="003E07B6">
        <w:fldChar w:fldCharType="end"/>
      </w:r>
      <w:r w:rsidR="006D4D30">
        <w:t xml:space="preserve"> </w:t>
      </w:r>
      <w:r w:rsidR="003E07B6">
        <w:fldChar w:fldCharType="begin"/>
      </w:r>
      <w:r w:rsidR="006D4D30">
        <w:instrText xml:space="preserve"> REF _Ref356294828 \h </w:instrText>
      </w:r>
      <w:r w:rsidR="003E07B6">
        <w:fldChar w:fldCharType="separate"/>
      </w:r>
      <w:ins w:id="521" w:author="dearith" w:date="2013-08-29T15:08:00Z">
        <w:r w:rsidR="00FE42B4" w:rsidRPr="00B32DB7">
          <w:t xml:space="preserve">(UC) Register to MyOcean </w:t>
        </w:r>
        <w:r w:rsidR="00FE42B4">
          <w:t>p</w:t>
        </w:r>
        <w:r w:rsidR="00FE42B4" w:rsidRPr="00B32DB7">
          <w:t>rocess</w:t>
        </w:r>
      </w:ins>
      <w:del w:id="522" w:author="dearith" w:date="2013-08-29T15:08:00Z">
        <w:r w:rsidR="00C82D1C" w:rsidRPr="00B32DB7" w:rsidDel="00FE42B4">
          <w:delText xml:space="preserve">(UC) Register to MyOcean </w:delText>
        </w:r>
        <w:r w:rsidR="00C82D1C" w:rsidDel="00FE42B4">
          <w:delText>p</w:delText>
        </w:r>
        <w:r w:rsidR="00C82D1C" w:rsidRPr="00B32DB7" w:rsidDel="00FE42B4">
          <w:delText>rocess</w:delText>
        </w:r>
      </w:del>
      <w:r w:rsidR="003E07B6">
        <w:fldChar w:fldCharType="end"/>
      </w:r>
      <w:r w:rsidR="006D4D30">
        <w:t xml:space="preserve">”, page </w:t>
      </w:r>
      <w:r w:rsidR="003E07B6">
        <w:fldChar w:fldCharType="begin"/>
      </w:r>
      <w:r w:rsidR="006D4D30">
        <w:instrText xml:space="preserve"> PAGEREF _Ref356294829 \h </w:instrText>
      </w:r>
      <w:r w:rsidR="003E07B6">
        <w:fldChar w:fldCharType="separate"/>
      </w:r>
      <w:ins w:id="523" w:author="dearith" w:date="2013-08-29T15:08:00Z">
        <w:r w:rsidR="00FE42B4">
          <w:rPr>
            <w:noProof/>
          </w:rPr>
          <w:t>93</w:t>
        </w:r>
      </w:ins>
      <w:del w:id="524" w:author="dearith" w:date="2013-08-29T15:08:00Z">
        <w:r w:rsidR="00C82D1C" w:rsidDel="00FE42B4">
          <w:rPr>
            <w:noProof/>
          </w:rPr>
          <w:delText>92</w:delText>
        </w:r>
      </w:del>
      <w:r w:rsidR="003E07B6">
        <w:fldChar w:fldCharType="end"/>
      </w:r>
      <w:r>
        <w:t xml:space="preserve"> is an alternative to declare a new user.</w:t>
      </w:r>
    </w:p>
    <w:p w:rsidR="00A4730A" w:rsidRPr="00B32DB7" w:rsidRDefault="00A4730A" w:rsidP="00A4730A">
      <w:pPr>
        <w:pStyle w:val="Citationintense"/>
      </w:pPr>
      <w:r w:rsidRPr="00B32DB7">
        <w:t>Exceptions</w:t>
      </w:r>
    </w:p>
    <w:p w:rsidR="00995CD9" w:rsidRDefault="00995CD9" w:rsidP="00995CD9">
      <w:r>
        <w:t xml:space="preserve">If the user login already exists, </w:t>
      </w:r>
      <w:r w:rsidR="009142C3">
        <w:t>a</w:t>
      </w:r>
      <w:r w:rsidR="00A23EB9">
        <w:t>n</w:t>
      </w:r>
      <w:r w:rsidR="009142C3">
        <w:t xml:space="preserve"> error message is displayed </w:t>
      </w:r>
      <w:r w:rsidR="00A23EB9">
        <w:t>(duplicate login).</w:t>
      </w:r>
    </w:p>
    <w:p w:rsidR="00995CD9" w:rsidRPr="00B32DB7" w:rsidRDefault="00995CD9" w:rsidP="00995CD9">
      <w:r>
        <w:t xml:space="preserve">The CAS Proxy Ticket Granting id (PGT) can expire after a time. This time is set in the CAS Server configuration. If PGT is expired, the CAS authenticated connexion between atoll-web-admin and atoll-is can be established, the list is then empty and no error message is </w:t>
      </w:r>
      <w:r>
        <w:lastRenderedPageBreak/>
        <w:t>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525" w:author="dearith" w:date="2013-08-29T15:08:00Z">
        <w:r w:rsidR="00FE42B4">
          <w:rPr>
            <w:noProof/>
          </w:rPr>
          <w:t>24</w:t>
        </w:r>
      </w:ins>
      <w:del w:id="526"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t xml:space="preserve"> </w:t>
      </w:r>
      <w:bookmarkStart w:id="527" w:name="_Ref356207445"/>
      <w:bookmarkStart w:id="528" w:name="_Ref356207448"/>
      <w:bookmarkStart w:id="529" w:name="_Ref356207451"/>
      <w:bookmarkStart w:id="530" w:name="_Toc365552598"/>
      <w:r w:rsidR="003D4868" w:rsidRPr="00B32DB7">
        <w:rPr>
          <w:lang w:val="en-GB"/>
        </w:rPr>
        <w:t>(UC) Edit a user</w:t>
      </w:r>
      <w:bookmarkEnd w:id="527"/>
      <w:bookmarkEnd w:id="528"/>
      <w:bookmarkEnd w:id="529"/>
      <w:bookmarkEnd w:id="530"/>
    </w:p>
    <w:p w:rsidR="007B7BB9" w:rsidRPr="00B32DB7" w:rsidRDefault="007B7BB9" w:rsidP="007B7BB9">
      <w:pPr>
        <w:pStyle w:val="Citationintense"/>
      </w:pPr>
      <w:r w:rsidRPr="00B32DB7">
        <w:t>Identification</w:t>
      </w:r>
    </w:p>
    <w:p w:rsidR="00446723" w:rsidRPr="00B32DB7" w:rsidRDefault="00446723" w:rsidP="00446723">
      <w:r w:rsidRPr="00B32DB7">
        <w:t>(UC) Edit a user</w:t>
      </w:r>
    </w:p>
    <w:p w:rsidR="007B7BB9" w:rsidRDefault="007B7BB9" w:rsidP="007B7BB9">
      <w:pPr>
        <w:pStyle w:val="Citationintense"/>
      </w:pPr>
      <w:r w:rsidRPr="00B32DB7">
        <w:t>Description</w:t>
      </w:r>
    </w:p>
    <w:p w:rsidR="00D53C10" w:rsidRPr="0027357C" w:rsidRDefault="00937673" w:rsidP="00937673">
      <w:r>
        <w:t>This use case allows updating a</w:t>
      </w:r>
      <w:r w:rsidR="00C03B31">
        <w:t>n</w:t>
      </w:r>
      <w:r>
        <w:t xml:space="preserve"> existing user in MyOcean.</w:t>
      </w:r>
    </w:p>
    <w:p w:rsidR="00A4730A" w:rsidRPr="00B32DB7" w:rsidRDefault="00A4730A" w:rsidP="00A4730A">
      <w:pPr>
        <w:pStyle w:val="Citationintense"/>
      </w:pPr>
      <w:r w:rsidRPr="00B32DB7">
        <w:t>Preconditions</w:t>
      </w:r>
    </w:p>
    <w:p w:rsidR="00CF7EA5" w:rsidRPr="00B32DB7" w:rsidRDefault="00CF7EA5" w:rsidP="00CF7EA5">
      <w:r>
        <w:t xml:space="preserve">Only users authenticated as Manager or Service Desk can </w:t>
      </w:r>
      <w:r w:rsidR="00A82B21">
        <w:t>edit and update</w:t>
      </w:r>
      <w:r>
        <w:t xml:space="preserve"> a user. This use case can be accessed from the “update” button in the users’ information screen (see use case “</w:t>
      </w:r>
      <w:r w:rsidR="003E07B6">
        <w:fldChar w:fldCharType="begin"/>
      </w:r>
      <w:r>
        <w:instrText xml:space="preserve"> REF _Ref355095235 \r \h </w:instrText>
      </w:r>
      <w:r w:rsidR="003E07B6">
        <w:fldChar w:fldCharType="separate"/>
      </w:r>
      <w:r w:rsidR="00FE42B4">
        <w:t>5.1.3.3</w:t>
      </w:r>
      <w:r w:rsidR="003E07B6">
        <w:fldChar w:fldCharType="end"/>
      </w:r>
      <w:r>
        <w:t xml:space="preserve"> </w:t>
      </w:r>
      <w:r w:rsidR="003E07B6">
        <w:fldChar w:fldCharType="begin"/>
      </w:r>
      <w:r>
        <w:instrText xml:space="preserve"> REF _Ref355095236 \h </w:instrText>
      </w:r>
      <w:r w:rsidR="003E07B6">
        <w:fldChar w:fldCharType="separate"/>
      </w:r>
      <w:r w:rsidR="00FE42B4" w:rsidRPr="00B32DB7">
        <w:t>(UC) Browse the users</w:t>
      </w:r>
      <w:r w:rsidR="003E07B6">
        <w:fldChar w:fldCharType="end"/>
      </w:r>
      <w:r>
        <w:t xml:space="preserve">”, page </w:t>
      </w:r>
      <w:r w:rsidR="003E07B6">
        <w:fldChar w:fldCharType="begin"/>
      </w:r>
      <w:r>
        <w:instrText xml:space="preserve"> PAGEREF _Ref355095237 \h </w:instrText>
      </w:r>
      <w:r w:rsidR="003E07B6">
        <w:fldChar w:fldCharType="separate"/>
      </w:r>
      <w:ins w:id="531" w:author="dearith" w:date="2013-08-29T15:08:00Z">
        <w:r w:rsidR="00FE42B4">
          <w:rPr>
            <w:noProof/>
          </w:rPr>
          <w:t>69</w:t>
        </w:r>
      </w:ins>
      <w:del w:id="532" w:author="dearith" w:date="2013-08-29T15:08:00Z">
        <w:r w:rsidR="00C82D1C" w:rsidDel="00FE42B4">
          <w:rPr>
            <w:noProof/>
          </w:rPr>
          <w:delText>68</w:delText>
        </w:r>
      </w:del>
      <w:r w:rsidR="003E07B6">
        <w:fldChar w:fldCharType="end"/>
      </w:r>
      <w:r>
        <w:t>).</w:t>
      </w:r>
    </w:p>
    <w:p w:rsidR="00CF7EA5" w:rsidRPr="00B32DB7" w:rsidRDefault="00CF7EA5" w:rsidP="00CF7EA5">
      <w:r>
        <w:t>The update form is the same as the one described in the use case “</w:t>
      </w:r>
      <w:r w:rsidR="003E07B6">
        <w:fldChar w:fldCharType="begin"/>
      </w:r>
      <w:r>
        <w:instrText xml:space="preserve"> REF _Ref355614909 \r \h </w:instrText>
      </w:r>
      <w:r w:rsidR="003E07B6">
        <w:fldChar w:fldCharType="separate"/>
      </w:r>
      <w:r w:rsidR="00FE42B4">
        <w:t>5.1.3.4</w:t>
      </w:r>
      <w:r w:rsidR="003E07B6">
        <w:fldChar w:fldCharType="end"/>
      </w:r>
      <w:r>
        <w:t xml:space="preserve"> </w:t>
      </w:r>
      <w:r w:rsidR="003E07B6">
        <w:fldChar w:fldCharType="begin"/>
      </w:r>
      <w:r>
        <w:instrText xml:space="preserve"> REF _Ref355614913 \h </w:instrText>
      </w:r>
      <w:r w:rsidR="003E07B6">
        <w:fldChar w:fldCharType="separate"/>
      </w:r>
      <w:r w:rsidR="00FE42B4" w:rsidRPr="00B32DB7">
        <w:t>(UC) Consult a user</w:t>
      </w:r>
      <w:r w:rsidR="003E07B6">
        <w:fldChar w:fldCharType="end"/>
      </w:r>
      <w:r>
        <w:t xml:space="preserve">”, page </w:t>
      </w:r>
      <w:r w:rsidR="003E07B6">
        <w:fldChar w:fldCharType="begin"/>
      </w:r>
      <w:r>
        <w:instrText xml:space="preserve"> PAGEREF _Ref355614916 \h </w:instrText>
      </w:r>
      <w:r w:rsidR="003E07B6">
        <w:fldChar w:fldCharType="separate"/>
      </w:r>
      <w:ins w:id="533" w:author="dearith" w:date="2013-08-29T15:08:00Z">
        <w:r w:rsidR="00FE42B4">
          <w:rPr>
            <w:noProof/>
          </w:rPr>
          <w:t>70</w:t>
        </w:r>
      </w:ins>
      <w:del w:id="534" w:author="dearith" w:date="2013-08-29T15:08:00Z">
        <w:r w:rsidR="00C82D1C" w:rsidDel="00FE42B4">
          <w:rPr>
            <w:noProof/>
          </w:rPr>
          <w:delText>69</w:delText>
        </w:r>
      </w:del>
      <w:r w:rsidR="003E07B6">
        <w:fldChar w:fldCharType="end"/>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Default="00A4730A" w:rsidP="00A4730A">
      <w:pPr>
        <w:pStyle w:val="Citationintense"/>
      </w:pPr>
      <w:r w:rsidRPr="00B32DB7">
        <w:t>Post conditions</w:t>
      </w:r>
    </w:p>
    <w:p w:rsidR="00CF7EA5" w:rsidRPr="00CF7EA5" w:rsidRDefault="00CF7EA5" w:rsidP="00CF7EA5">
      <w:r>
        <w:t>The user is updated in the LDAP and PostgreSQL databases.</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04992">
      <w:pPr>
        <w:pStyle w:val="Citationintense"/>
        <w:keepNext/>
      </w:pPr>
      <w:r w:rsidRPr="00B32DB7">
        <w:lastRenderedPageBreak/>
        <w:t>Normal flow</w:t>
      </w:r>
    </w:p>
    <w:p w:rsidR="00A4730A" w:rsidRDefault="001323BF" w:rsidP="00A04992">
      <w:pPr>
        <w:jc w:val="center"/>
      </w:pPr>
      <w:r w:rsidRPr="001323BF">
        <w:rPr>
          <w:noProof/>
          <w:lang w:val="fr-FR" w:eastAsia="fr-FR"/>
        </w:rPr>
        <w:drawing>
          <wp:inline distT="0" distB="0" distL="0" distR="0">
            <wp:extent cx="5759450" cy="4286863"/>
            <wp:effectExtent l="19050" t="0" r="0" b="0"/>
            <wp:docPr id="22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5759450" cy="4286863"/>
                    </a:xfrm>
                    <a:prstGeom prst="rect">
                      <a:avLst/>
                    </a:prstGeom>
                    <a:noFill/>
                    <a:ln w="9525">
                      <a:noFill/>
                      <a:miter lim="800000"/>
                      <a:headEnd/>
                      <a:tailEnd/>
                    </a:ln>
                  </pic:spPr>
                </pic:pic>
              </a:graphicData>
            </a:graphic>
          </wp:inline>
        </w:drawing>
      </w:r>
    </w:p>
    <w:p w:rsidR="00A04992" w:rsidRDefault="00A04992" w:rsidP="00A04992">
      <w:pPr>
        <w:pStyle w:val="Lgende"/>
      </w:pPr>
      <w:bookmarkStart w:id="535" w:name="_Toc365552493"/>
      <w:r>
        <w:t xml:space="preserve">Figure </w:t>
      </w:r>
      <w:r w:rsidR="00086262">
        <w:fldChar w:fldCharType="begin"/>
      </w:r>
      <w:r w:rsidR="00086262">
        <w:instrText xml:space="preserve"> SEQ Figure \* ARABIC </w:instrText>
      </w:r>
      <w:r w:rsidR="00086262">
        <w:fldChar w:fldCharType="separate"/>
      </w:r>
      <w:r w:rsidR="00FE42B4">
        <w:rPr>
          <w:noProof/>
        </w:rPr>
        <w:t>29</w:t>
      </w:r>
      <w:r w:rsidR="00086262">
        <w:rPr>
          <w:noProof/>
        </w:rPr>
        <w:fldChar w:fldCharType="end"/>
      </w:r>
      <w:r>
        <w:t xml:space="preserve"> - (UC) Edit a user</w:t>
      </w:r>
      <w:r w:rsidRPr="007F67BB">
        <w:t xml:space="preserve"> - Sequence diagram</w:t>
      </w:r>
      <w:bookmarkEnd w:id="535"/>
    </w:p>
    <w:p w:rsidR="00A04992" w:rsidRPr="00B32DB7" w:rsidRDefault="00A04992" w:rsidP="00A4730A"/>
    <w:p w:rsidR="00A4730A" w:rsidRDefault="00A4730A" w:rsidP="00A4730A">
      <w:pPr>
        <w:pStyle w:val="Citationintense"/>
      </w:pPr>
      <w:r w:rsidRPr="00B32DB7">
        <w:t>Alternative flows</w:t>
      </w:r>
    </w:p>
    <w:p w:rsidR="00A04992" w:rsidRPr="00A04992" w:rsidRDefault="00A04992" w:rsidP="00A04992"/>
    <w:p w:rsidR="00A4730A" w:rsidRPr="00B32DB7" w:rsidRDefault="00A4730A" w:rsidP="00A4730A">
      <w:pPr>
        <w:pStyle w:val="Citationintense"/>
      </w:pPr>
      <w:r w:rsidRPr="00B32DB7">
        <w:t>Exceptions</w:t>
      </w:r>
    </w:p>
    <w:p w:rsidR="00A04992" w:rsidRPr="00B32DB7" w:rsidRDefault="00A04992" w:rsidP="00A04992">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536" w:author="dearith" w:date="2013-08-29T15:08:00Z">
        <w:r w:rsidR="00FE42B4">
          <w:rPr>
            <w:noProof/>
          </w:rPr>
          <w:t>24</w:t>
        </w:r>
      </w:ins>
      <w:del w:id="537"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lastRenderedPageBreak/>
        <w:t xml:space="preserve"> </w:t>
      </w:r>
      <w:bookmarkStart w:id="538" w:name="_Toc365552599"/>
      <w:r w:rsidR="003D4868" w:rsidRPr="00B32DB7">
        <w:rPr>
          <w:lang w:val="en-GB"/>
        </w:rPr>
        <w:t>(UC) Suspend a user</w:t>
      </w:r>
      <w:bookmarkEnd w:id="538"/>
    </w:p>
    <w:p w:rsidR="007B7BB9" w:rsidRPr="00B32DB7" w:rsidRDefault="007B7BB9" w:rsidP="007B7BB9">
      <w:pPr>
        <w:pStyle w:val="Citationintense"/>
      </w:pPr>
      <w:r w:rsidRPr="00B32DB7">
        <w:t>Identification</w:t>
      </w:r>
    </w:p>
    <w:p w:rsidR="00446723" w:rsidRPr="00B32DB7" w:rsidRDefault="00446723" w:rsidP="00446723">
      <w:r w:rsidRPr="00B32DB7">
        <w:t>(UC) Suspend a user</w:t>
      </w:r>
    </w:p>
    <w:p w:rsidR="007B7BB9" w:rsidRDefault="007B7BB9" w:rsidP="007B7BB9">
      <w:pPr>
        <w:pStyle w:val="Citationintense"/>
      </w:pPr>
      <w:r w:rsidRPr="00B32DB7">
        <w:t>Description</w:t>
      </w:r>
    </w:p>
    <w:p w:rsidR="00004892" w:rsidRDefault="00004892" w:rsidP="00004892">
      <w:r>
        <w:t>This use case permits to suspend a user. It is a temporary closure of the account for technical or relationship reasons.</w:t>
      </w:r>
    </w:p>
    <w:p w:rsidR="00E046E9" w:rsidRPr="000318AB" w:rsidRDefault="00E046E9" w:rsidP="00E046E9">
      <w:r>
        <w:t>This use cases consists in edit a user and change his status. It is similar to use case “</w:t>
      </w:r>
      <w:r w:rsidR="003E07B6">
        <w:fldChar w:fldCharType="begin"/>
      </w:r>
      <w:r>
        <w:instrText xml:space="preserve"> REF _Ref356207445 \r \h </w:instrText>
      </w:r>
      <w:r w:rsidR="003E07B6">
        <w:fldChar w:fldCharType="separate"/>
      </w:r>
      <w:r w:rsidR="00FE42B4">
        <w:t>5.1.3.6</w:t>
      </w:r>
      <w:r w:rsidR="003E07B6">
        <w:fldChar w:fldCharType="end"/>
      </w:r>
      <w:r>
        <w:t xml:space="preserve"> </w:t>
      </w:r>
      <w:r w:rsidR="003E07B6">
        <w:fldChar w:fldCharType="begin"/>
      </w:r>
      <w:r>
        <w:instrText xml:space="preserve"> REF _Ref356207448 \h </w:instrText>
      </w:r>
      <w:r w:rsidR="003E07B6">
        <w:fldChar w:fldCharType="separate"/>
      </w:r>
      <w:r w:rsidR="00FE42B4" w:rsidRPr="00B32DB7">
        <w:t>(UC) Edit a user</w:t>
      </w:r>
      <w:r w:rsidR="003E07B6">
        <w:fldChar w:fldCharType="end"/>
      </w:r>
      <w:r>
        <w:t xml:space="preserve">”, page </w:t>
      </w:r>
      <w:r w:rsidR="003E07B6">
        <w:fldChar w:fldCharType="begin"/>
      </w:r>
      <w:r>
        <w:instrText xml:space="preserve"> PAGEREF _Ref356207451 \h </w:instrText>
      </w:r>
      <w:r w:rsidR="003E07B6">
        <w:fldChar w:fldCharType="separate"/>
      </w:r>
      <w:ins w:id="539" w:author="dearith" w:date="2013-08-29T15:08:00Z">
        <w:r w:rsidR="00FE42B4">
          <w:rPr>
            <w:noProof/>
          </w:rPr>
          <w:t>75</w:t>
        </w:r>
      </w:ins>
      <w:del w:id="540" w:author="dearith" w:date="2013-08-29T15:08:00Z">
        <w:r w:rsidR="00C82D1C" w:rsidDel="00FE42B4">
          <w:rPr>
            <w:noProof/>
          </w:rPr>
          <w:delText>74</w:delText>
        </w:r>
      </w:del>
      <w:r w:rsidR="003E07B6">
        <w:fldChar w:fldCharType="end"/>
      </w:r>
      <w:r>
        <w:t>.</w:t>
      </w:r>
    </w:p>
    <w:p w:rsidR="00A4730A" w:rsidRPr="00B32DB7" w:rsidRDefault="00A4730A" w:rsidP="00A4730A">
      <w:pPr>
        <w:pStyle w:val="Citationintense"/>
      </w:pPr>
      <w:r w:rsidRPr="00B32DB7">
        <w:t>Preconditions</w:t>
      </w:r>
    </w:p>
    <w:p w:rsidR="00A4730A" w:rsidRPr="00B32DB7" w:rsidRDefault="00CF7EA5" w:rsidP="00A4730A">
      <w:r>
        <w:t>See “</w:t>
      </w:r>
      <w:r w:rsidR="003E07B6">
        <w:fldChar w:fldCharType="begin"/>
      </w:r>
      <w:r>
        <w:instrText xml:space="preserve"> REF _Ref356207445 \r \h </w:instrText>
      </w:r>
      <w:r w:rsidR="003E07B6">
        <w:fldChar w:fldCharType="separate"/>
      </w:r>
      <w:r w:rsidR="00FE42B4">
        <w:t>5.1.3.6</w:t>
      </w:r>
      <w:r w:rsidR="003E07B6">
        <w:fldChar w:fldCharType="end"/>
      </w:r>
      <w:r>
        <w:t xml:space="preserve"> </w:t>
      </w:r>
      <w:r w:rsidR="003E07B6">
        <w:fldChar w:fldCharType="begin"/>
      </w:r>
      <w:r>
        <w:instrText xml:space="preserve"> REF _Ref356207448 \h </w:instrText>
      </w:r>
      <w:r w:rsidR="003E07B6">
        <w:fldChar w:fldCharType="separate"/>
      </w:r>
      <w:r w:rsidR="00FE42B4" w:rsidRPr="00B32DB7">
        <w:t>(UC) Edit a user</w:t>
      </w:r>
      <w:r w:rsidR="003E07B6">
        <w:fldChar w:fldCharType="end"/>
      </w:r>
      <w:r>
        <w:t xml:space="preserve">”, page </w:t>
      </w:r>
      <w:r w:rsidR="003E07B6">
        <w:fldChar w:fldCharType="begin"/>
      </w:r>
      <w:r>
        <w:instrText xml:space="preserve"> PAGEREF _Ref356207451 \h </w:instrText>
      </w:r>
      <w:r w:rsidR="003E07B6">
        <w:fldChar w:fldCharType="separate"/>
      </w:r>
      <w:ins w:id="541" w:author="dearith" w:date="2013-08-29T15:08:00Z">
        <w:r w:rsidR="00FE42B4">
          <w:rPr>
            <w:noProof/>
          </w:rPr>
          <w:t>75</w:t>
        </w:r>
      </w:ins>
      <w:del w:id="542" w:author="dearith" w:date="2013-08-29T15:08:00Z">
        <w:r w:rsidR="00C82D1C" w:rsidDel="00FE42B4">
          <w:rPr>
            <w:noProof/>
          </w:rPr>
          <w:delText>74</w:delText>
        </w:r>
      </w:del>
      <w:r w:rsidR="003E07B6">
        <w:fldChar w:fldCharType="end"/>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CF7EA5" w:rsidRPr="00B32DB7" w:rsidRDefault="00CF7EA5" w:rsidP="00CF7EA5">
      <w:r>
        <w:t>See “</w:t>
      </w:r>
      <w:r w:rsidR="003E07B6">
        <w:fldChar w:fldCharType="begin"/>
      </w:r>
      <w:r>
        <w:instrText xml:space="preserve"> REF _Ref356207445 \r \h </w:instrText>
      </w:r>
      <w:r w:rsidR="003E07B6">
        <w:fldChar w:fldCharType="separate"/>
      </w:r>
      <w:r w:rsidR="00FE42B4">
        <w:t>5.1.3.6</w:t>
      </w:r>
      <w:r w:rsidR="003E07B6">
        <w:fldChar w:fldCharType="end"/>
      </w:r>
      <w:r>
        <w:t xml:space="preserve"> </w:t>
      </w:r>
      <w:r w:rsidR="003E07B6">
        <w:fldChar w:fldCharType="begin"/>
      </w:r>
      <w:r>
        <w:instrText xml:space="preserve"> REF _Ref356207448 \h </w:instrText>
      </w:r>
      <w:r w:rsidR="003E07B6">
        <w:fldChar w:fldCharType="separate"/>
      </w:r>
      <w:r w:rsidR="00FE42B4" w:rsidRPr="00B32DB7">
        <w:t>(UC) Edit a user</w:t>
      </w:r>
      <w:r w:rsidR="003E07B6">
        <w:fldChar w:fldCharType="end"/>
      </w:r>
      <w:r>
        <w:t xml:space="preserve">”, page </w:t>
      </w:r>
      <w:r w:rsidR="003E07B6">
        <w:fldChar w:fldCharType="begin"/>
      </w:r>
      <w:r>
        <w:instrText xml:space="preserve"> PAGEREF _Ref356207451 \h </w:instrText>
      </w:r>
      <w:r w:rsidR="003E07B6">
        <w:fldChar w:fldCharType="separate"/>
      </w:r>
      <w:ins w:id="543" w:author="dearith" w:date="2013-08-29T15:08:00Z">
        <w:r w:rsidR="00FE42B4">
          <w:rPr>
            <w:noProof/>
          </w:rPr>
          <w:t>75</w:t>
        </w:r>
      </w:ins>
      <w:del w:id="544" w:author="dearith" w:date="2013-08-29T15:08:00Z">
        <w:r w:rsidR="00C82D1C" w:rsidDel="00FE42B4">
          <w:rPr>
            <w:noProof/>
          </w:rPr>
          <w:delText>74</w:delText>
        </w:r>
      </w:del>
      <w:r w:rsidR="003E07B6">
        <w:fldChar w:fldCharType="end"/>
      </w:r>
      <w:r>
        <w:t>.</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CF7EA5" w:rsidRPr="00B32DB7" w:rsidRDefault="00CF7EA5" w:rsidP="00CF7EA5">
      <w:r>
        <w:t>The flow is described in use case “</w:t>
      </w:r>
      <w:r w:rsidR="003E07B6">
        <w:fldChar w:fldCharType="begin"/>
      </w:r>
      <w:r>
        <w:instrText xml:space="preserve"> REF _Ref356207445 \r \h </w:instrText>
      </w:r>
      <w:r w:rsidR="003E07B6">
        <w:fldChar w:fldCharType="separate"/>
      </w:r>
      <w:r w:rsidR="00FE42B4">
        <w:t>5.1.3.6</w:t>
      </w:r>
      <w:r w:rsidR="003E07B6">
        <w:fldChar w:fldCharType="end"/>
      </w:r>
      <w:r>
        <w:t xml:space="preserve"> </w:t>
      </w:r>
      <w:r w:rsidR="003E07B6">
        <w:fldChar w:fldCharType="begin"/>
      </w:r>
      <w:r>
        <w:instrText xml:space="preserve"> REF _Ref356207448 \h </w:instrText>
      </w:r>
      <w:r w:rsidR="003E07B6">
        <w:fldChar w:fldCharType="separate"/>
      </w:r>
      <w:r w:rsidR="00FE42B4" w:rsidRPr="00B32DB7">
        <w:t>(UC) Edit a user</w:t>
      </w:r>
      <w:r w:rsidR="003E07B6">
        <w:fldChar w:fldCharType="end"/>
      </w:r>
      <w:r>
        <w:t xml:space="preserve">”, page </w:t>
      </w:r>
      <w:r w:rsidR="003E07B6">
        <w:fldChar w:fldCharType="begin"/>
      </w:r>
      <w:r>
        <w:instrText xml:space="preserve"> PAGEREF _Ref356207451 \h </w:instrText>
      </w:r>
      <w:r w:rsidR="003E07B6">
        <w:fldChar w:fldCharType="separate"/>
      </w:r>
      <w:ins w:id="545" w:author="dearith" w:date="2013-08-29T15:08:00Z">
        <w:r w:rsidR="00FE42B4">
          <w:rPr>
            <w:noProof/>
          </w:rPr>
          <w:t>75</w:t>
        </w:r>
      </w:ins>
      <w:del w:id="546" w:author="dearith" w:date="2013-08-29T15:08:00Z">
        <w:r w:rsidR="00C82D1C" w:rsidDel="00FE42B4">
          <w:rPr>
            <w:noProof/>
          </w:rPr>
          <w:delText>74</w:delText>
        </w:r>
      </w:del>
      <w:r w:rsidR="003E07B6">
        <w:fldChar w:fldCharType="end"/>
      </w:r>
      <w:r>
        <w:t>.</w:t>
      </w:r>
    </w:p>
    <w:p w:rsidR="00A4730A" w:rsidRDefault="00A4730A" w:rsidP="00A4730A">
      <w:pPr>
        <w:pStyle w:val="Citationintense"/>
      </w:pPr>
      <w:r w:rsidRPr="00B32DB7">
        <w:t>Alternative flows</w:t>
      </w:r>
    </w:p>
    <w:p w:rsidR="00CF7EA5" w:rsidRPr="00CF7EA5" w:rsidRDefault="00CF7EA5" w:rsidP="00CF7EA5"/>
    <w:p w:rsidR="00A4730A" w:rsidRPr="00B32DB7" w:rsidRDefault="00A4730A" w:rsidP="00A4730A">
      <w:pPr>
        <w:pStyle w:val="Citationintense"/>
      </w:pPr>
      <w:r w:rsidRPr="00B32DB7">
        <w:t>Exceptions</w:t>
      </w:r>
    </w:p>
    <w:p w:rsidR="00CF7EA5" w:rsidRPr="00B32DB7" w:rsidRDefault="00CF7EA5" w:rsidP="00CF7EA5">
      <w:r>
        <w:lastRenderedPageBreak/>
        <w:t>See “</w:t>
      </w:r>
      <w:r w:rsidR="003E07B6">
        <w:fldChar w:fldCharType="begin"/>
      </w:r>
      <w:r>
        <w:instrText xml:space="preserve"> REF _Ref356207445 \r \h </w:instrText>
      </w:r>
      <w:r w:rsidR="003E07B6">
        <w:fldChar w:fldCharType="separate"/>
      </w:r>
      <w:r w:rsidR="00FE42B4">
        <w:t>5.1.3.6</w:t>
      </w:r>
      <w:r w:rsidR="003E07B6">
        <w:fldChar w:fldCharType="end"/>
      </w:r>
      <w:r>
        <w:t xml:space="preserve"> </w:t>
      </w:r>
      <w:r w:rsidR="003E07B6">
        <w:fldChar w:fldCharType="begin"/>
      </w:r>
      <w:r>
        <w:instrText xml:space="preserve"> REF _Ref356207448 \h </w:instrText>
      </w:r>
      <w:r w:rsidR="003E07B6">
        <w:fldChar w:fldCharType="separate"/>
      </w:r>
      <w:r w:rsidR="00FE42B4" w:rsidRPr="00B32DB7">
        <w:t>(UC) Edit a user</w:t>
      </w:r>
      <w:r w:rsidR="003E07B6">
        <w:fldChar w:fldCharType="end"/>
      </w:r>
      <w:r>
        <w:t xml:space="preserve">”, page </w:t>
      </w:r>
      <w:r w:rsidR="003E07B6">
        <w:fldChar w:fldCharType="begin"/>
      </w:r>
      <w:r>
        <w:instrText xml:space="preserve"> PAGEREF _Ref356207451 \h </w:instrText>
      </w:r>
      <w:r w:rsidR="003E07B6">
        <w:fldChar w:fldCharType="separate"/>
      </w:r>
      <w:ins w:id="547" w:author="dearith" w:date="2013-08-29T15:08:00Z">
        <w:r w:rsidR="00FE42B4">
          <w:rPr>
            <w:noProof/>
          </w:rPr>
          <w:t>75</w:t>
        </w:r>
      </w:ins>
      <w:del w:id="548" w:author="dearith" w:date="2013-08-29T15:08:00Z">
        <w:r w:rsidR="00C82D1C" w:rsidDel="00FE42B4">
          <w:rPr>
            <w:noProof/>
          </w:rPr>
          <w:delText>74</w:delText>
        </w:r>
      </w:del>
      <w:r w:rsidR="003E07B6">
        <w:fldChar w:fldCharType="end"/>
      </w:r>
      <w:r>
        <w:t>.</w:t>
      </w:r>
    </w:p>
    <w:p w:rsidR="00D53C10" w:rsidRPr="00B32DB7" w:rsidRDefault="00D53C10" w:rsidP="00D53C10"/>
    <w:p w:rsidR="003D4868" w:rsidRPr="00B32DB7" w:rsidRDefault="00A4730A" w:rsidP="00A4730A">
      <w:pPr>
        <w:pStyle w:val="Titre4"/>
        <w:rPr>
          <w:lang w:val="en-GB"/>
        </w:rPr>
      </w:pPr>
      <w:r w:rsidRPr="00B32DB7">
        <w:rPr>
          <w:lang w:val="en-GB"/>
        </w:rPr>
        <w:t xml:space="preserve"> </w:t>
      </w:r>
      <w:bookmarkStart w:id="549" w:name="_Ref356295630"/>
      <w:bookmarkStart w:id="550" w:name="_Ref356295631"/>
      <w:bookmarkStart w:id="551" w:name="_Ref356295632"/>
      <w:bookmarkStart w:id="552" w:name="_Toc365552600"/>
      <w:r w:rsidR="003D4868" w:rsidRPr="00B32DB7">
        <w:rPr>
          <w:lang w:val="en-GB"/>
        </w:rPr>
        <w:t>(UC) Close a user account</w:t>
      </w:r>
      <w:bookmarkEnd w:id="549"/>
      <w:bookmarkEnd w:id="550"/>
      <w:bookmarkEnd w:id="551"/>
      <w:bookmarkEnd w:id="552"/>
    </w:p>
    <w:p w:rsidR="007B7BB9" w:rsidRPr="00B32DB7" w:rsidRDefault="007B7BB9" w:rsidP="007B7BB9">
      <w:pPr>
        <w:pStyle w:val="Citationintense"/>
      </w:pPr>
      <w:r w:rsidRPr="00B32DB7">
        <w:t>Identification</w:t>
      </w:r>
    </w:p>
    <w:p w:rsidR="00446723" w:rsidRPr="00B32DB7" w:rsidRDefault="00446723" w:rsidP="00446723">
      <w:r w:rsidRPr="00B32DB7">
        <w:t>(UC) Close a user account</w:t>
      </w:r>
    </w:p>
    <w:p w:rsidR="007B7BB9" w:rsidRDefault="007B7BB9" w:rsidP="007B7BB9">
      <w:pPr>
        <w:pStyle w:val="Citationintense"/>
      </w:pPr>
      <w:r w:rsidRPr="00B32DB7">
        <w:t>Description</w:t>
      </w:r>
    </w:p>
    <w:p w:rsidR="00A82B21" w:rsidRPr="00A82B21" w:rsidRDefault="00A02397" w:rsidP="00A02397">
      <w:pPr>
        <w:rPr>
          <w:rFonts w:cs="Arial"/>
          <w:color w:val="000000"/>
          <w:lang w:val="en-US" w:eastAsia="fr-FR"/>
        </w:rPr>
      </w:pPr>
      <w:r>
        <w:t>This use case happens when a user is wrongly created (initiated by the Service Desk in this case) or when a user unregisters from MyOcean services</w:t>
      </w:r>
      <w:r w:rsidR="00831A45">
        <w:t xml:space="preserve"> (</w:t>
      </w:r>
      <w:r w:rsidR="00831A45">
        <w:rPr>
          <w:rFonts w:cs="Arial"/>
          <w:color w:val="000000"/>
          <w:lang w:val="en-US" w:eastAsia="fr-FR"/>
        </w:rPr>
        <w:t>see “</w:t>
      </w:r>
      <w:r w:rsidR="003E07B6">
        <w:rPr>
          <w:rFonts w:cs="Arial"/>
          <w:color w:val="000000"/>
          <w:lang w:val="en-US" w:eastAsia="fr-FR"/>
        </w:rPr>
        <w:fldChar w:fldCharType="begin"/>
      </w:r>
      <w:r w:rsidR="00831A45">
        <w:rPr>
          <w:rFonts w:cs="Arial"/>
          <w:color w:val="000000"/>
          <w:lang w:val="en-US" w:eastAsia="fr-FR"/>
        </w:rPr>
        <w:instrText xml:space="preserve"> REF _Ref356207989 \r \h </w:instrText>
      </w:r>
      <w:r w:rsidR="003E07B6">
        <w:rPr>
          <w:rFonts w:cs="Arial"/>
          <w:color w:val="000000"/>
          <w:lang w:val="en-US" w:eastAsia="fr-FR"/>
        </w:rPr>
      </w:r>
      <w:r w:rsidR="003E07B6">
        <w:rPr>
          <w:rFonts w:cs="Arial"/>
          <w:color w:val="000000"/>
          <w:lang w:val="en-US" w:eastAsia="fr-FR"/>
        </w:rPr>
        <w:fldChar w:fldCharType="separate"/>
      </w:r>
      <w:r w:rsidR="00FE42B4">
        <w:rPr>
          <w:rFonts w:cs="Arial"/>
          <w:color w:val="000000"/>
          <w:lang w:val="en-US" w:eastAsia="fr-FR"/>
        </w:rPr>
        <w:t>5.1.3.17</w:t>
      </w:r>
      <w:r w:rsidR="003E07B6">
        <w:rPr>
          <w:rFonts w:cs="Arial"/>
          <w:color w:val="000000"/>
          <w:lang w:val="en-US" w:eastAsia="fr-FR"/>
        </w:rPr>
        <w:fldChar w:fldCharType="end"/>
      </w:r>
      <w:r w:rsidR="00831A45">
        <w:rPr>
          <w:rFonts w:cs="Arial"/>
          <w:color w:val="000000"/>
          <w:lang w:val="en-US" w:eastAsia="fr-FR"/>
        </w:rPr>
        <w:t xml:space="preserve"> </w:t>
      </w:r>
      <w:r w:rsidR="003E07B6">
        <w:rPr>
          <w:rFonts w:cs="Arial"/>
          <w:color w:val="000000"/>
          <w:lang w:val="en-US" w:eastAsia="fr-FR"/>
        </w:rPr>
        <w:fldChar w:fldCharType="begin"/>
      </w:r>
      <w:r w:rsidR="00831A45">
        <w:rPr>
          <w:rFonts w:cs="Arial"/>
          <w:color w:val="000000"/>
          <w:lang w:val="en-US" w:eastAsia="fr-FR"/>
        </w:rPr>
        <w:instrText xml:space="preserve"> REF _Ref356207991 \h </w:instrText>
      </w:r>
      <w:r w:rsidR="003E07B6">
        <w:rPr>
          <w:rFonts w:cs="Arial"/>
          <w:color w:val="000000"/>
          <w:lang w:val="en-US" w:eastAsia="fr-FR"/>
        </w:rPr>
      </w:r>
      <w:r w:rsidR="003E07B6">
        <w:rPr>
          <w:rFonts w:cs="Arial"/>
          <w:color w:val="000000"/>
          <w:lang w:val="en-US" w:eastAsia="fr-FR"/>
        </w:rPr>
        <w:fldChar w:fldCharType="separate"/>
      </w:r>
      <w:r w:rsidR="00FE42B4" w:rsidRPr="00B32DB7">
        <w:t>(UC) Unregister from MyOcean</w:t>
      </w:r>
      <w:r w:rsidR="003E07B6">
        <w:rPr>
          <w:rFonts w:cs="Arial"/>
          <w:color w:val="000000"/>
          <w:lang w:val="en-US" w:eastAsia="fr-FR"/>
        </w:rPr>
        <w:fldChar w:fldCharType="end"/>
      </w:r>
      <w:r w:rsidR="00831A45">
        <w:rPr>
          <w:rFonts w:cs="Arial"/>
          <w:color w:val="000000"/>
          <w:lang w:val="en-US" w:eastAsia="fr-FR"/>
        </w:rPr>
        <w:t xml:space="preserve">”, page </w:t>
      </w:r>
      <w:r w:rsidR="003E07B6">
        <w:rPr>
          <w:rFonts w:cs="Arial"/>
          <w:color w:val="000000"/>
          <w:lang w:val="en-US" w:eastAsia="fr-FR"/>
        </w:rPr>
        <w:fldChar w:fldCharType="begin"/>
      </w:r>
      <w:r w:rsidR="00831A45">
        <w:rPr>
          <w:rFonts w:cs="Arial"/>
          <w:color w:val="000000"/>
          <w:lang w:val="en-US" w:eastAsia="fr-FR"/>
        </w:rPr>
        <w:instrText xml:space="preserve"> PAGEREF _Ref356207994 \h </w:instrText>
      </w:r>
      <w:r w:rsidR="003E07B6">
        <w:rPr>
          <w:rFonts w:cs="Arial"/>
          <w:color w:val="000000"/>
          <w:lang w:val="en-US" w:eastAsia="fr-FR"/>
        </w:rPr>
      </w:r>
      <w:r w:rsidR="003E07B6">
        <w:rPr>
          <w:rFonts w:cs="Arial"/>
          <w:color w:val="000000"/>
          <w:lang w:val="en-US" w:eastAsia="fr-FR"/>
        </w:rPr>
        <w:fldChar w:fldCharType="separate"/>
      </w:r>
      <w:ins w:id="553" w:author="dearith" w:date="2013-08-29T15:08:00Z">
        <w:r w:rsidR="00FE42B4">
          <w:rPr>
            <w:rFonts w:cs="Arial"/>
            <w:noProof/>
            <w:color w:val="000000"/>
            <w:lang w:val="en-US" w:eastAsia="fr-FR"/>
          </w:rPr>
          <w:t>96</w:t>
        </w:r>
      </w:ins>
      <w:del w:id="554" w:author="dearith" w:date="2013-08-29T15:08:00Z">
        <w:r w:rsidR="00C82D1C" w:rsidDel="00FE42B4">
          <w:rPr>
            <w:rFonts w:cs="Arial"/>
            <w:noProof/>
            <w:color w:val="000000"/>
            <w:lang w:val="en-US" w:eastAsia="fr-FR"/>
          </w:rPr>
          <w:delText>95</w:delText>
        </w:r>
      </w:del>
      <w:r w:rsidR="003E07B6">
        <w:rPr>
          <w:rFonts w:cs="Arial"/>
          <w:color w:val="000000"/>
          <w:lang w:val="en-US" w:eastAsia="fr-FR"/>
        </w:rPr>
        <w:fldChar w:fldCharType="end"/>
      </w:r>
      <w:r w:rsidR="00831A45">
        <w:rPr>
          <w:rFonts w:cs="Arial"/>
          <w:color w:val="000000"/>
          <w:lang w:val="en-US" w:eastAsia="fr-FR"/>
        </w:rPr>
        <w:t>).</w:t>
      </w:r>
    </w:p>
    <w:p w:rsidR="00A4730A" w:rsidRDefault="00A4730A" w:rsidP="00A4730A">
      <w:pPr>
        <w:pStyle w:val="Citationintense"/>
      </w:pPr>
      <w:r w:rsidRPr="00B32DB7">
        <w:t>Preconditions</w:t>
      </w:r>
    </w:p>
    <w:p w:rsidR="00A82B21" w:rsidRPr="00A82B21" w:rsidRDefault="00A82B21" w:rsidP="00A82B21">
      <w:r>
        <w:t>See “</w:t>
      </w:r>
      <w:r w:rsidR="003E07B6">
        <w:fldChar w:fldCharType="begin"/>
      </w:r>
      <w:r>
        <w:instrText xml:space="preserve"> REF _Ref356207445 \r \h </w:instrText>
      </w:r>
      <w:r w:rsidR="003E07B6">
        <w:fldChar w:fldCharType="separate"/>
      </w:r>
      <w:r w:rsidR="00FE42B4">
        <w:t>5.1.3.6</w:t>
      </w:r>
      <w:r w:rsidR="003E07B6">
        <w:fldChar w:fldCharType="end"/>
      </w:r>
      <w:r>
        <w:t xml:space="preserve"> </w:t>
      </w:r>
      <w:r w:rsidR="003E07B6">
        <w:fldChar w:fldCharType="begin"/>
      </w:r>
      <w:r>
        <w:instrText xml:space="preserve"> REF _Ref356207448 \h </w:instrText>
      </w:r>
      <w:r w:rsidR="003E07B6">
        <w:fldChar w:fldCharType="separate"/>
      </w:r>
      <w:r w:rsidR="00FE42B4" w:rsidRPr="00B32DB7">
        <w:t>(UC) Edit a user</w:t>
      </w:r>
      <w:r w:rsidR="003E07B6">
        <w:fldChar w:fldCharType="end"/>
      </w:r>
      <w:r>
        <w:t xml:space="preserve">”, page </w:t>
      </w:r>
      <w:r w:rsidR="003E07B6">
        <w:fldChar w:fldCharType="begin"/>
      </w:r>
      <w:r>
        <w:instrText xml:space="preserve"> PAGEREF _Ref356207451 \h </w:instrText>
      </w:r>
      <w:r w:rsidR="003E07B6">
        <w:fldChar w:fldCharType="separate"/>
      </w:r>
      <w:ins w:id="555" w:author="dearith" w:date="2013-08-29T15:08:00Z">
        <w:r w:rsidR="00FE42B4">
          <w:rPr>
            <w:noProof/>
          </w:rPr>
          <w:t>75</w:t>
        </w:r>
      </w:ins>
      <w:del w:id="556" w:author="dearith" w:date="2013-08-29T15:08:00Z">
        <w:r w:rsidR="00C82D1C" w:rsidDel="00FE42B4">
          <w:rPr>
            <w:noProof/>
          </w:rPr>
          <w:delText>74</w:delText>
        </w:r>
      </w:del>
      <w:r w:rsidR="003E07B6">
        <w:fldChar w:fldCharType="end"/>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02397" w:rsidRPr="00B32DB7" w:rsidRDefault="00A02397" w:rsidP="00A02397">
      <w:r>
        <w:t>See “</w:t>
      </w:r>
      <w:r w:rsidR="003E07B6">
        <w:fldChar w:fldCharType="begin"/>
      </w:r>
      <w:r>
        <w:instrText xml:space="preserve"> REF _Ref356207445 \r \h </w:instrText>
      </w:r>
      <w:r w:rsidR="003E07B6">
        <w:fldChar w:fldCharType="separate"/>
      </w:r>
      <w:r w:rsidR="00FE42B4">
        <w:t>5.1.3.6</w:t>
      </w:r>
      <w:r w:rsidR="003E07B6">
        <w:fldChar w:fldCharType="end"/>
      </w:r>
      <w:r>
        <w:t xml:space="preserve"> </w:t>
      </w:r>
      <w:r w:rsidR="003E07B6">
        <w:fldChar w:fldCharType="begin"/>
      </w:r>
      <w:r>
        <w:instrText xml:space="preserve"> REF _Ref356207448 \h </w:instrText>
      </w:r>
      <w:r w:rsidR="003E07B6">
        <w:fldChar w:fldCharType="separate"/>
      </w:r>
      <w:r w:rsidR="00FE42B4" w:rsidRPr="00B32DB7">
        <w:t>(UC) Edit a user</w:t>
      </w:r>
      <w:r w:rsidR="003E07B6">
        <w:fldChar w:fldCharType="end"/>
      </w:r>
      <w:r>
        <w:t xml:space="preserve">”, page </w:t>
      </w:r>
      <w:r w:rsidR="003E07B6">
        <w:fldChar w:fldCharType="begin"/>
      </w:r>
      <w:r>
        <w:instrText xml:space="preserve"> PAGEREF _Ref356207451 \h </w:instrText>
      </w:r>
      <w:r w:rsidR="003E07B6">
        <w:fldChar w:fldCharType="separate"/>
      </w:r>
      <w:ins w:id="557" w:author="dearith" w:date="2013-08-29T15:08:00Z">
        <w:r w:rsidR="00FE42B4">
          <w:rPr>
            <w:noProof/>
          </w:rPr>
          <w:t>75</w:t>
        </w:r>
      </w:ins>
      <w:del w:id="558" w:author="dearith" w:date="2013-08-29T15:08:00Z">
        <w:r w:rsidR="00C82D1C" w:rsidDel="00FE42B4">
          <w:rPr>
            <w:noProof/>
          </w:rPr>
          <w:delText>74</w:delText>
        </w:r>
      </w:del>
      <w:r w:rsidR="003E07B6">
        <w:fldChar w:fldCharType="end"/>
      </w:r>
      <w:r>
        <w:t>.</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02397" w:rsidRPr="00B32DB7" w:rsidRDefault="00A02397" w:rsidP="00A02397">
      <w:r>
        <w:t>The flow is described in use case “</w:t>
      </w:r>
      <w:r w:rsidR="003E07B6">
        <w:fldChar w:fldCharType="begin"/>
      </w:r>
      <w:r>
        <w:instrText xml:space="preserve"> REF _Ref356207445 \r \h </w:instrText>
      </w:r>
      <w:r w:rsidR="003E07B6">
        <w:fldChar w:fldCharType="separate"/>
      </w:r>
      <w:r w:rsidR="00FE42B4">
        <w:t>5.1.3.6</w:t>
      </w:r>
      <w:r w:rsidR="003E07B6">
        <w:fldChar w:fldCharType="end"/>
      </w:r>
      <w:r>
        <w:t xml:space="preserve"> </w:t>
      </w:r>
      <w:r w:rsidR="003E07B6">
        <w:fldChar w:fldCharType="begin"/>
      </w:r>
      <w:r>
        <w:instrText xml:space="preserve"> REF _Ref356207448 \h </w:instrText>
      </w:r>
      <w:r w:rsidR="003E07B6">
        <w:fldChar w:fldCharType="separate"/>
      </w:r>
      <w:r w:rsidR="00FE42B4" w:rsidRPr="00B32DB7">
        <w:t>(UC) Edit a user</w:t>
      </w:r>
      <w:r w:rsidR="003E07B6">
        <w:fldChar w:fldCharType="end"/>
      </w:r>
      <w:r>
        <w:t xml:space="preserve">”, page </w:t>
      </w:r>
      <w:r w:rsidR="003E07B6">
        <w:fldChar w:fldCharType="begin"/>
      </w:r>
      <w:r>
        <w:instrText xml:space="preserve"> PAGEREF _Ref356207451 \h </w:instrText>
      </w:r>
      <w:r w:rsidR="003E07B6">
        <w:fldChar w:fldCharType="separate"/>
      </w:r>
      <w:ins w:id="559" w:author="dearith" w:date="2013-08-29T15:08:00Z">
        <w:r w:rsidR="00FE42B4">
          <w:rPr>
            <w:noProof/>
          </w:rPr>
          <w:t>75</w:t>
        </w:r>
      </w:ins>
      <w:del w:id="560" w:author="dearith" w:date="2013-08-29T15:08:00Z">
        <w:r w:rsidR="00C82D1C" w:rsidDel="00FE42B4">
          <w:rPr>
            <w:noProof/>
          </w:rPr>
          <w:delText>74</w:delText>
        </w:r>
      </w:del>
      <w:r w:rsidR="003E07B6">
        <w:fldChar w:fldCharType="end"/>
      </w:r>
      <w:r>
        <w:t>.</w:t>
      </w:r>
    </w:p>
    <w:p w:rsidR="00A4730A" w:rsidRPr="00B32DB7" w:rsidRDefault="00A4730A" w:rsidP="00A4730A">
      <w:pPr>
        <w:pStyle w:val="Citationintense"/>
      </w:pPr>
      <w:r w:rsidRPr="00B32DB7">
        <w:t>Alternative flows</w:t>
      </w:r>
    </w:p>
    <w:p w:rsidR="00A02397" w:rsidRPr="00A02397" w:rsidRDefault="00A02397" w:rsidP="00A02397">
      <w:pPr>
        <w:autoSpaceDE w:val="0"/>
        <w:autoSpaceDN w:val="0"/>
        <w:adjustRightInd w:val="0"/>
        <w:spacing w:after="137" w:line="240" w:lineRule="auto"/>
        <w:jc w:val="left"/>
        <w:rPr>
          <w:rFonts w:cs="Arial"/>
          <w:color w:val="000000"/>
          <w:lang w:val="en-US" w:eastAsia="fr-FR"/>
        </w:rPr>
      </w:pPr>
      <w:r w:rsidRPr="00A02397">
        <w:rPr>
          <w:rFonts w:cs="Arial"/>
          <w:color w:val="000000"/>
          <w:lang w:val="en-US" w:eastAsia="fr-FR"/>
        </w:rPr>
        <w:lastRenderedPageBreak/>
        <w:t xml:space="preserve"> A</w:t>
      </w:r>
      <w:r>
        <w:rPr>
          <w:rFonts w:cs="Arial"/>
          <w:color w:val="000000"/>
          <w:lang w:val="en-US" w:eastAsia="fr-FR"/>
        </w:rPr>
        <w:t xml:space="preserve"> user unregisters from MyOcean: see “</w:t>
      </w:r>
      <w:r w:rsidR="003E07B6">
        <w:rPr>
          <w:rFonts w:cs="Arial"/>
          <w:color w:val="000000"/>
          <w:lang w:val="en-US" w:eastAsia="fr-FR"/>
        </w:rPr>
        <w:fldChar w:fldCharType="begin"/>
      </w:r>
      <w:r>
        <w:rPr>
          <w:rFonts w:cs="Arial"/>
          <w:color w:val="000000"/>
          <w:lang w:val="en-US" w:eastAsia="fr-FR"/>
        </w:rPr>
        <w:instrText xml:space="preserve"> REF _Ref356207989 \r \h </w:instrText>
      </w:r>
      <w:r w:rsidR="003E07B6">
        <w:rPr>
          <w:rFonts w:cs="Arial"/>
          <w:color w:val="000000"/>
          <w:lang w:val="en-US" w:eastAsia="fr-FR"/>
        </w:rPr>
      </w:r>
      <w:r w:rsidR="003E07B6">
        <w:rPr>
          <w:rFonts w:cs="Arial"/>
          <w:color w:val="000000"/>
          <w:lang w:val="en-US" w:eastAsia="fr-FR"/>
        </w:rPr>
        <w:fldChar w:fldCharType="separate"/>
      </w:r>
      <w:r w:rsidR="00FE42B4">
        <w:rPr>
          <w:rFonts w:cs="Arial"/>
          <w:color w:val="000000"/>
          <w:lang w:val="en-US" w:eastAsia="fr-FR"/>
        </w:rPr>
        <w:t>5.1.3.17</w:t>
      </w:r>
      <w:r w:rsidR="003E07B6">
        <w:rPr>
          <w:rFonts w:cs="Arial"/>
          <w:color w:val="000000"/>
          <w:lang w:val="en-US" w:eastAsia="fr-FR"/>
        </w:rPr>
        <w:fldChar w:fldCharType="end"/>
      </w:r>
      <w:r>
        <w:rPr>
          <w:rFonts w:cs="Arial"/>
          <w:color w:val="000000"/>
          <w:lang w:val="en-US" w:eastAsia="fr-FR"/>
        </w:rPr>
        <w:t xml:space="preserve"> </w:t>
      </w:r>
      <w:r w:rsidR="003E07B6">
        <w:rPr>
          <w:rFonts w:cs="Arial"/>
          <w:color w:val="000000"/>
          <w:lang w:val="en-US" w:eastAsia="fr-FR"/>
        </w:rPr>
        <w:fldChar w:fldCharType="begin"/>
      </w:r>
      <w:r>
        <w:rPr>
          <w:rFonts w:cs="Arial"/>
          <w:color w:val="000000"/>
          <w:lang w:val="en-US" w:eastAsia="fr-FR"/>
        </w:rPr>
        <w:instrText xml:space="preserve"> REF _Ref356207991 \h </w:instrText>
      </w:r>
      <w:r w:rsidR="003E07B6">
        <w:rPr>
          <w:rFonts w:cs="Arial"/>
          <w:color w:val="000000"/>
          <w:lang w:val="en-US" w:eastAsia="fr-FR"/>
        </w:rPr>
      </w:r>
      <w:r w:rsidR="003E07B6">
        <w:rPr>
          <w:rFonts w:cs="Arial"/>
          <w:color w:val="000000"/>
          <w:lang w:val="en-US" w:eastAsia="fr-FR"/>
        </w:rPr>
        <w:fldChar w:fldCharType="separate"/>
      </w:r>
      <w:r w:rsidR="00FE42B4" w:rsidRPr="00B32DB7">
        <w:t>(UC) Unregister from MyOcean</w:t>
      </w:r>
      <w:r w:rsidR="003E07B6">
        <w:rPr>
          <w:rFonts w:cs="Arial"/>
          <w:color w:val="000000"/>
          <w:lang w:val="en-US" w:eastAsia="fr-FR"/>
        </w:rPr>
        <w:fldChar w:fldCharType="end"/>
      </w:r>
      <w:r>
        <w:rPr>
          <w:rFonts w:cs="Arial"/>
          <w:color w:val="000000"/>
          <w:lang w:val="en-US" w:eastAsia="fr-FR"/>
        </w:rPr>
        <w:t xml:space="preserve">”, page </w:t>
      </w:r>
      <w:r w:rsidR="003E07B6">
        <w:rPr>
          <w:rFonts w:cs="Arial"/>
          <w:color w:val="000000"/>
          <w:lang w:val="en-US" w:eastAsia="fr-FR"/>
        </w:rPr>
        <w:fldChar w:fldCharType="begin"/>
      </w:r>
      <w:r>
        <w:rPr>
          <w:rFonts w:cs="Arial"/>
          <w:color w:val="000000"/>
          <w:lang w:val="en-US" w:eastAsia="fr-FR"/>
        </w:rPr>
        <w:instrText xml:space="preserve"> PAGEREF _Ref356207994 \h </w:instrText>
      </w:r>
      <w:r w:rsidR="003E07B6">
        <w:rPr>
          <w:rFonts w:cs="Arial"/>
          <w:color w:val="000000"/>
          <w:lang w:val="en-US" w:eastAsia="fr-FR"/>
        </w:rPr>
      </w:r>
      <w:r w:rsidR="003E07B6">
        <w:rPr>
          <w:rFonts w:cs="Arial"/>
          <w:color w:val="000000"/>
          <w:lang w:val="en-US" w:eastAsia="fr-FR"/>
        </w:rPr>
        <w:fldChar w:fldCharType="separate"/>
      </w:r>
      <w:ins w:id="561" w:author="dearith" w:date="2013-08-29T15:08:00Z">
        <w:r w:rsidR="00FE42B4">
          <w:rPr>
            <w:rFonts w:cs="Arial"/>
            <w:noProof/>
            <w:color w:val="000000"/>
            <w:lang w:val="en-US" w:eastAsia="fr-FR"/>
          </w:rPr>
          <w:t>96</w:t>
        </w:r>
      </w:ins>
      <w:del w:id="562" w:author="dearith" w:date="2013-08-29T15:08:00Z">
        <w:r w:rsidR="00C82D1C" w:rsidDel="00FE42B4">
          <w:rPr>
            <w:rFonts w:cs="Arial"/>
            <w:noProof/>
            <w:color w:val="000000"/>
            <w:lang w:val="en-US" w:eastAsia="fr-FR"/>
          </w:rPr>
          <w:delText>95</w:delText>
        </w:r>
      </w:del>
      <w:r w:rsidR="003E07B6">
        <w:rPr>
          <w:rFonts w:cs="Arial"/>
          <w:color w:val="000000"/>
          <w:lang w:val="en-US" w:eastAsia="fr-FR"/>
        </w:rPr>
        <w:fldChar w:fldCharType="end"/>
      </w:r>
      <w:r>
        <w:rPr>
          <w:rFonts w:cs="Arial"/>
          <w:color w:val="000000"/>
          <w:lang w:val="en-US" w:eastAsia="fr-FR"/>
        </w:rPr>
        <w:t>.</w:t>
      </w:r>
    </w:p>
    <w:p w:rsidR="00A4730A" w:rsidRPr="00B32DB7" w:rsidRDefault="00A4730A" w:rsidP="00A4730A">
      <w:pPr>
        <w:pStyle w:val="Citationintense"/>
      </w:pPr>
      <w:r w:rsidRPr="00B32DB7">
        <w:t>Exceptions</w:t>
      </w:r>
    </w:p>
    <w:p w:rsidR="00A02397" w:rsidRPr="00B32DB7" w:rsidRDefault="00A02397" w:rsidP="00A02397">
      <w:r>
        <w:t>See “</w:t>
      </w:r>
      <w:r w:rsidR="003E07B6">
        <w:fldChar w:fldCharType="begin"/>
      </w:r>
      <w:r>
        <w:instrText xml:space="preserve"> REF _Ref356207445 \r \h </w:instrText>
      </w:r>
      <w:r w:rsidR="003E07B6">
        <w:fldChar w:fldCharType="separate"/>
      </w:r>
      <w:r w:rsidR="00FE42B4">
        <w:t>5.1.3.6</w:t>
      </w:r>
      <w:r w:rsidR="003E07B6">
        <w:fldChar w:fldCharType="end"/>
      </w:r>
      <w:r>
        <w:t xml:space="preserve"> </w:t>
      </w:r>
      <w:r w:rsidR="003E07B6">
        <w:fldChar w:fldCharType="begin"/>
      </w:r>
      <w:r>
        <w:instrText xml:space="preserve"> REF _Ref356207448 \h </w:instrText>
      </w:r>
      <w:r w:rsidR="003E07B6">
        <w:fldChar w:fldCharType="separate"/>
      </w:r>
      <w:r w:rsidR="00FE42B4" w:rsidRPr="00B32DB7">
        <w:t>(UC) Edit a user</w:t>
      </w:r>
      <w:r w:rsidR="003E07B6">
        <w:fldChar w:fldCharType="end"/>
      </w:r>
      <w:r>
        <w:t xml:space="preserve">”, page </w:t>
      </w:r>
      <w:r w:rsidR="003E07B6">
        <w:fldChar w:fldCharType="begin"/>
      </w:r>
      <w:r>
        <w:instrText xml:space="preserve"> PAGEREF _Ref356207451 \h </w:instrText>
      </w:r>
      <w:r w:rsidR="003E07B6">
        <w:fldChar w:fldCharType="separate"/>
      </w:r>
      <w:ins w:id="563" w:author="dearith" w:date="2013-08-29T15:08:00Z">
        <w:r w:rsidR="00FE42B4">
          <w:rPr>
            <w:noProof/>
          </w:rPr>
          <w:t>75</w:t>
        </w:r>
      </w:ins>
      <w:del w:id="564" w:author="dearith" w:date="2013-08-29T15:08:00Z">
        <w:r w:rsidR="00C82D1C" w:rsidDel="00FE42B4">
          <w:rPr>
            <w:noProof/>
          </w:rPr>
          <w:delText>74</w:delText>
        </w:r>
      </w:del>
      <w:r w:rsidR="003E07B6">
        <w:fldChar w:fldCharType="end"/>
      </w:r>
      <w:r>
        <w:t>.</w:t>
      </w:r>
    </w:p>
    <w:p w:rsidR="003D4868" w:rsidRPr="00B32DB7" w:rsidRDefault="00A4730A" w:rsidP="00A4730A">
      <w:pPr>
        <w:pStyle w:val="Titre4"/>
        <w:rPr>
          <w:lang w:val="en-GB"/>
        </w:rPr>
      </w:pPr>
      <w:r w:rsidRPr="00B32DB7">
        <w:rPr>
          <w:lang w:val="en-GB"/>
        </w:rPr>
        <w:t xml:space="preserve"> </w:t>
      </w:r>
      <w:bookmarkStart w:id="565" w:name="_Toc365552601"/>
      <w:r w:rsidR="003D4868" w:rsidRPr="00B32DB7">
        <w:rPr>
          <w:lang w:val="en-GB"/>
        </w:rPr>
        <w:t>(UC) Delete a user</w:t>
      </w:r>
      <w:bookmarkEnd w:id="565"/>
    </w:p>
    <w:p w:rsidR="007B7BB9" w:rsidRPr="00B32DB7" w:rsidRDefault="007B7BB9" w:rsidP="007B7BB9">
      <w:pPr>
        <w:pStyle w:val="Citationintense"/>
      </w:pPr>
      <w:r w:rsidRPr="00B32DB7">
        <w:t>Identification</w:t>
      </w:r>
    </w:p>
    <w:p w:rsidR="00446723" w:rsidRPr="00B32DB7" w:rsidRDefault="00446723" w:rsidP="00446723">
      <w:r w:rsidRPr="00B32DB7">
        <w:t>(UC) Delete a user</w:t>
      </w:r>
    </w:p>
    <w:p w:rsidR="007B7BB9" w:rsidRDefault="007B7BB9" w:rsidP="007B7BB9">
      <w:pPr>
        <w:pStyle w:val="Citationintense"/>
      </w:pPr>
      <w:r w:rsidRPr="00B32DB7">
        <w:t>Description</w:t>
      </w:r>
    </w:p>
    <w:p w:rsidR="00DD0A89" w:rsidRPr="00DD0A89" w:rsidRDefault="00831A45" w:rsidP="00DD0A89">
      <w:r>
        <w:t xml:space="preserve">This use case happens when a user is wrongly created and when the Service Desk wants to </w:t>
      </w:r>
      <w:r w:rsidR="00A82B21">
        <w:t xml:space="preserve">physically </w:t>
      </w:r>
      <w:r>
        <w:t>remove the user definitely from MyOcean</w:t>
      </w:r>
      <w:r>
        <w:rPr>
          <w:rFonts w:cs="Arial"/>
          <w:color w:val="000000"/>
          <w:lang w:val="en-US" w:eastAsia="fr-FR"/>
        </w:rPr>
        <w:t>.</w:t>
      </w:r>
    </w:p>
    <w:p w:rsidR="00A4730A" w:rsidRPr="00B32DB7" w:rsidRDefault="00A4730A" w:rsidP="00A4730A">
      <w:pPr>
        <w:pStyle w:val="Citationintense"/>
      </w:pPr>
      <w:r w:rsidRPr="00B32DB7">
        <w:t>Preconditions</w:t>
      </w:r>
    </w:p>
    <w:p w:rsidR="00A82B21" w:rsidRDefault="00A82B21" w:rsidP="00A82B21">
      <w:r>
        <w:t xml:space="preserve">Only users authenticated as Manager or Service Desk can </w:t>
      </w:r>
      <w:r w:rsidR="001C6978">
        <w:t>delete</w:t>
      </w:r>
      <w:r>
        <w:t xml:space="preserve"> a user. This use case can be accessed from the “delete” button in the users’ information screen (see use case “</w:t>
      </w:r>
      <w:r w:rsidR="003E07B6">
        <w:fldChar w:fldCharType="begin"/>
      </w:r>
      <w:r>
        <w:instrText xml:space="preserve"> REF _Ref355095235 \r \h </w:instrText>
      </w:r>
      <w:r w:rsidR="003E07B6">
        <w:fldChar w:fldCharType="separate"/>
      </w:r>
      <w:r w:rsidR="00FE42B4">
        <w:t>5.1.3.3</w:t>
      </w:r>
      <w:r w:rsidR="003E07B6">
        <w:fldChar w:fldCharType="end"/>
      </w:r>
      <w:r>
        <w:t xml:space="preserve"> </w:t>
      </w:r>
      <w:r w:rsidR="003E07B6">
        <w:fldChar w:fldCharType="begin"/>
      </w:r>
      <w:r>
        <w:instrText xml:space="preserve"> REF _Ref355095236 \h </w:instrText>
      </w:r>
      <w:r w:rsidR="003E07B6">
        <w:fldChar w:fldCharType="separate"/>
      </w:r>
      <w:r w:rsidR="00FE42B4" w:rsidRPr="00B32DB7">
        <w:t>(UC) Browse the users</w:t>
      </w:r>
      <w:r w:rsidR="003E07B6">
        <w:fldChar w:fldCharType="end"/>
      </w:r>
      <w:r>
        <w:t xml:space="preserve">”, page </w:t>
      </w:r>
      <w:r w:rsidR="003E07B6">
        <w:fldChar w:fldCharType="begin"/>
      </w:r>
      <w:r>
        <w:instrText xml:space="preserve"> PAGEREF _Ref355095237 \h </w:instrText>
      </w:r>
      <w:r w:rsidR="003E07B6">
        <w:fldChar w:fldCharType="separate"/>
      </w:r>
      <w:ins w:id="566" w:author="dearith" w:date="2013-08-29T15:08:00Z">
        <w:r w:rsidR="00FE42B4">
          <w:rPr>
            <w:noProof/>
          </w:rPr>
          <w:t>69</w:t>
        </w:r>
      </w:ins>
      <w:del w:id="567" w:author="dearith" w:date="2013-08-29T15:08:00Z">
        <w:r w:rsidR="00C82D1C" w:rsidDel="00FE42B4">
          <w:rPr>
            <w:noProof/>
          </w:rPr>
          <w:delText>68</w:delText>
        </w:r>
      </w:del>
      <w:r w:rsidR="003E07B6">
        <w:fldChar w:fldCharType="end"/>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82B21" w:rsidRPr="00CF7EA5" w:rsidRDefault="00A82B21" w:rsidP="00A82B21">
      <w:r>
        <w:t xml:space="preserve">All </w:t>
      </w:r>
      <w:proofErr w:type="gramStart"/>
      <w:r>
        <w:t>user</w:t>
      </w:r>
      <w:r w:rsidR="008F27CE">
        <w:t>’s</w:t>
      </w:r>
      <w:proofErr w:type="gramEnd"/>
      <w:r>
        <w:t xml:space="preserve"> information are deleted from the LDAP and PostgreSQL databases.</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C748C2" w:rsidRDefault="00C748C2" w:rsidP="00C748C2">
      <w:pPr>
        <w:keepNext/>
        <w:jc w:val="center"/>
      </w:pPr>
      <w:r w:rsidRPr="00C748C2">
        <w:rPr>
          <w:noProof/>
          <w:lang w:val="fr-FR" w:eastAsia="fr-FR"/>
        </w:rPr>
        <w:lastRenderedPageBreak/>
        <w:drawing>
          <wp:inline distT="0" distB="0" distL="0" distR="0">
            <wp:extent cx="5759450" cy="3308904"/>
            <wp:effectExtent l="19050" t="0" r="0" b="0"/>
            <wp:docPr id="23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srcRect/>
                    <a:stretch>
                      <a:fillRect/>
                    </a:stretch>
                  </pic:blipFill>
                  <pic:spPr bwMode="auto">
                    <a:xfrm>
                      <a:off x="0" y="0"/>
                      <a:ext cx="5759450" cy="3308904"/>
                    </a:xfrm>
                    <a:prstGeom prst="rect">
                      <a:avLst/>
                    </a:prstGeom>
                    <a:noFill/>
                    <a:ln w="9525">
                      <a:noFill/>
                      <a:miter lim="800000"/>
                      <a:headEnd/>
                      <a:tailEnd/>
                    </a:ln>
                  </pic:spPr>
                </pic:pic>
              </a:graphicData>
            </a:graphic>
          </wp:inline>
        </w:drawing>
      </w:r>
    </w:p>
    <w:p w:rsidR="00A4730A" w:rsidRPr="00B32DB7" w:rsidRDefault="00C748C2" w:rsidP="00C748C2">
      <w:pPr>
        <w:pStyle w:val="Lgende"/>
      </w:pPr>
      <w:bookmarkStart w:id="568" w:name="_Toc365552494"/>
      <w:r>
        <w:t xml:space="preserve">Figure </w:t>
      </w:r>
      <w:r w:rsidR="00086262">
        <w:fldChar w:fldCharType="begin"/>
      </w:r>
      <w:r w:rsidR="00086262">
        <w:instrText xml:space="preserve"> SEQ Figure \* ARABIC </w:instrText>
      </w:r>
      <w:r w:rsidR="00086262">
        <w:fldChar w:fldCharType="separate"/>
      </w:r>
      <w:r w:rsidR="00FE42B4">
        <w:rPr>
          <w:noProof/>
        </w:rPr>
        <w:t>30</w:t>
      </w:r>
      <w:r w:rsidR="00086262">
        <w:rPr>
          <w:noProof/>
        </w:rPr>
        <w:fldChar w:fldCharType="end"/>
      </w:r>
      <w:r>
        <w:t xml:space="preserve"> - </w:t>
      </w:r>
      <w:r w:rsidRPr="008127C0">
        <w:t xml:space="preserve">(UC) </w:t>
      </w:r>
      <w:r>
        <w:t xml:space="preserve">Delete </w:t>
      </w:r>
      <w:r w:rsidRPr="008127C0">
        <w:t>a user - Sequence diagram</w:t>
      </w:r>
      <w:bookmarkEnd w:id="568"/>
    </w:p>
    <w:p w:rsidR="00A4730A" w:rsidRDefault="00A4730A" w:rsidP="00A4730A">
      <w:pPr>
        <w:pStyle w:val="Citationintense"/>
      </w:pPr>
      <w:r w:rsidRPr="00B32DB7">
        <w:t>Alternative flows</w:t>
      </w:r>
    </w:p>
    <w:p w:rsidR="00F716D1" w:rsidRPr="00F716D1" w:rsidRDefault="00F716D1" w:rsidP="00F716D1"/>
    <w:p w:rsidR="00A4730A" w:rsidRPr="00B32DB7" w:rsidRDefault="00A4730A" w:rsidP="00A4730A">
      <w:pPr>
        <w:pStyle w:val="Citationintense"/>
      </w:pPr>
      <w:r w:rsidRPr="00B32DB7">
        <w:t>Exceptions</w:t>
      </w:r>
    </w:p>
    <w:p w:rsidR="00F716D1" w:rsidRPr="00B32DB7" w:rsidRDefault="00F716D1" w:rsidP="00F716D1">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569" w:author="dearith" w:date="2013-08-29T15:08:00Z">
        <w:r w:rsidR="00FE42B4">
          <w:rPr>
            <w:noProof/>
          </w:rPr>
          <w:t>24</w:t>
        </w:r>
      </w:ins>
      <w:del w:id="570"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t xml:space="preserve"> </w:t>
      </w:r>
      <w:bookmarkStart w:id="571" w:name="_Toc365552602"/>
      <w:r w:rsidR="003D4868" w:rsidRPr="00B32DB7">
        <w:rPr>
          <w:lang w:val="en-GB"/>
        </w:rPr>
        <w:t>(UC) Export user’s information</w:t>
      </w:r>
      <w:bookmarkEnd w:id="571"/>
    </w:p>
    <w:p w:rsidR="007B7BB9" w:rsidRPr="00B32DB7" w:rsidRDefault="007B7BB9" w:rsidP="007B7BB9">
      <w:pPr>
        <w:pStyle w:val="Citationintense"/>
      </w:pPr>
      <w:r w:rsidRPr="00B32DB7">
        <w:t>Identification</w:t>
      </w:r>
    </w:p>
    <w:p w:rsidR="00446723" w:rsidRPr="00B32DB7" w:rsidRDefault="00446723" w:rsidP="00446723">
      <w:r w:rsidRPr="00B32DB7">
        <w:t>(UC) Export user’s information</w:t>
      </w:r>
    </w:p>
    <w:p w:rsidR="007B7BB9" w:rsidRDefault="007B7BB9" w:rsidP="007B7BB9">
      <w:pPr>
        <w:pStyle w:val="Citationintense"/>
      </w:pPr>
      <w:r w:rsidRPr="00B32DB7">
        <w:t>Description</w:t>
      </w:r>
    </w:p>
    <w:p w:rsidR="001C6978" w:rsidRDefault="001C6978" w:rsidP="001C6978">
      <w:r>
        <w:t>This use case permits to export user’s information to a file</w:t>
      </w:r>
      <w:r w:rsidR="00675B61">
        <w:t xml:space="preserve"> in Excel format or </w:t>
      </w:r>
      <w:r>
        <w:rPr>
          <w:lang w:val="en-US"/>
        </w:rPr>
        <w:t xml:space="preserve">a </w:t>
      </w:r>
      <w:r w:rsidRPr="00ED2382">
        <w:rPr>
          <w:highlight w:val="yellow"/>
          <w:lang w:val="en-US"/>
        </w:rPr>
        <w:t>CSV file (not yet implemented)</w:t>
      </w:r>
      <w:r>
        <w:rPr>
          <w:lang w:val="en-US"/>
        </w:rPr>
        <w:t xml:space="preserve">, </w:t>
      </w:r>
      <w:proofErr w:type="gramStart"/>
      <w:r>
        <w:rPr>
          <w:lang w:val="en-US"/>
        </w:rPr>
        <w:t>By</w:t>
      </w:r>
      <w:proofErr w:type="gramEnd"/>
      <w:r>
        <w:rPr>
          <w:lang w:val="en-US"/>
        </w:rPr>
        <w:t xml:space="preserve"> default a</w:t>
      </w:r>
      <w:r>
        <w:t xml:space="preserve">ll users in the users are exported. </w:t>
      </w:r>
      <w:r w:rsidRPr="001C6978">
        <w:rPr>
          <w:highlight w:val="yellow"/>
        </w:rPr>
        <w:t xml:space="preserve">The export could be applied only on users displayed (filtered) on the display. </w:t>
      </w:r>
      <w:proofErr w:type="gramStart"/>
      <w:r w:rsidRPr="001C6978">
        <w:rPr>
          <w:highlight w:val="yellow"/>
        </w:rPr>
        <w:t>To be confirmed and to be implemented</w:t>
      </w:r>
      <w:r>
        <w:t>.</w:t>
      </w:r>
      <w:proofErr w:type="gramEnd"/>
    </w:p>
    <w:p w:rsidR="00675B61" w:rsidRPr="001C6978" w:rsidRDefault="00675B61" w:rsidP="001C6978">
      <w:pPr>
        <w:rPr>
          <w:lang w:val="en-US"/>
        </w:rPr>
      </w:pPr>
      <w:r>
        <w:rPr>
          <w:lang w:val="en-US"/>
        </w:rPr>
        <w:lastRenderedPageBreak/>
        <w:t>The format of the export as Excel file is described in section “</w:t>
      </w:r>
      <w:r w:rsidR="003E07B6">
        <w:rPr>
          <w:lang w:val="en-US"/>
        </w:rPr>
        <w:fldChar w:fldCharType="begin"/>
      </w:r>
      <w:r>
        <w:rPr>
          <w:lang w:val="en-US"/>
        </w:rPr>
        <w:instrText xml:space="preserve"> REF _Ref354997606 \r \h </w:instrText>
      </w:r>
      <w:r w:rsidR="003E07B6">
        <w:rPr>
          <w:lang w:val="en-US"/>
        </w:rPr>
      </w:r>
      <w:r w:rsidR="003E07B6">
        <w:rPr>
          <w:lang w:val="en-US"/>
        </w:rPr>
        <w:fldChar w:fldCharType="separate"/>
      </w:r>
      <w:r w:rsidR="00FE42B4">
        <w:rPr>
          <w:lang w:val="en-US"/>
        </w:rPr>
        <w:t>5.1.3.2.5</w:t>
      </w:r>
      <w:r w:rsidR="003E07B6">
        <w:rPr>
          <w:lang w:val="en-US"/>
        </w:rPr>
        <w:fldChar w:fldCharType="end"/>
      </w:r>
      <w:r>
        <w:rPr>
          <w:lang w:val="en-US"/>
        </w:rPr>
        <w:t xml:space="preserve"> </w:t>
      </w:r>
      <w:r w:rsidR="003E07B6">
        <w:rPr>
          <w:lang w:val="en-US"/>
        </w:rPr>
        <w:fldChar w:fldCharType="begin"/>
      </w:r>
      <w:r>
        <w:rPr>
          <w:lang w:val="en-US"/>
        </w:rPr>
        <w:instrText xml:space="preserve"> REF _Ref354997606 \h </w:instrText>
      </w:r>
      <w:r w:rsidR="003E07B6">
        <w:rPr>
          <w:lang w:val="en-US"/>
        </w:rPr>
      </w:r>
      <w:r w:rsidR="003E07B6">
        <w:rPr>
          <w:lang w:val="en-US"/>
        </w:rPr>
        <w:fldChar w:fldCharType="separate"/>
      </w:r>
      <w:ins w:id="572" w:author="dearith" w:date="2013-08-29T15:08:00Z">
        <w:r w:rsidR="00FE42B4" w:rsidRPr="00121D57">
          <w:t>EI_MIS_ADM_</w:t>
        </w:r>
        <w:r w:rsidR="00FE42B4">
          <w:t>EXPORT</w:t>
        </w:r>
        <w:r w:rsidR="00FE42B4" w:rsidRPr="00121D57">
          <w:t>_USERS</w:t>
        </w:r>
      </w:ins>
      <w:del w:id="573" w:author="dearith" w:date="2013-08-29T15:08:00Z">
        <w:r w:rsidR="00C82D1C" w:rsidRPr="00121D57" w:rsidDel="00FE42B4">
          <w:delText>EI_MIS_ADM_</w:delText>
        </w:r>
        <w:r w:rsidR="00C82D1C" w:rsidDel="00FE42B4">
          <w:delText>EXPORT</w:delText>
        </w:r>
        <w:r w:rsidR="00C82D1C" w:rsidRPr="00121D57" w:rsidDel="00FE42B4">
          <w:delText>_USERS</w:delText>
        </w:r>
      </w:del>
      <w:r w:rsidR="003E07B6">
        <w:rPr>
          <w:lang w:val="en-US"/>
        </w:rPr>
        <w:fldChar w:fldCharType="end"/>
      </w:r>
      <w:r>
        <w:rPr>
          <w:lang w:val="en-US"/>
        </w:rPr>
        <w:t xml:space="preserve">”, page </w:t>
      </w:r>
      <w:r w:rsidR="003E07B6">
        <w:rPr>
          <w:lang w:val="en-US"/>
        </w:rPr>
        <w:fldChar w:fldCharType="begin"/>
      </w:r>
      <w:r>
        <w:rPr>
          <w:lang w:val="en-US"/>
        </w:rPr>
        <w:instrText xml:space="preserve"> PAGEREF _Ref354997606 \h </w:instrText>
      </w:r>
      <w:r w:rsidR="003E07B6">
        <w:rPr>
          <w:lang w:val="en-US"/>
        </w:rPr>
      </w:r>
      <w:r w:rsidR="003E07B6">
        <w:rPr>
          <w:lang w:val="en-US"/>
        </w:rPr>
        <w:fldChar w:fldCharType="separate"/>
      </w:r>
      <w:ins w:id="574" w:author="dearith" w:date="2013-08-29T15:08:00Z">
        <w:r w:rsidR="00FE42B4">
          <w:rPr>
            <w:noProof/>
            <w:lang w:val="en-US"/>
          </w:rPr>
          <w:t>43</w:t>
        </w:r>
      </w:ins>
      <w:del w:id="575" w:author="dearith" w:date="2013-08-29T15:08:00Z">
        <w:r w:rsidR="00C82D1C" w:rsidDel="00FE42B4">
          <w:rPr>
            <w:noProof/>
            <w:lang w:val="en-US"/>
          </w:rPr>
          <w:delText>42</w:delText>
        </w:r>
      </w:del>
      <w:r w:rsidR="003E07B6">
        <w:rPr>
          <w:lang w:val="en-US"/>
        </w:rPr>
        <w:fldChar w:fldCharType="end"/>
      </w:r>
      <w:r>
        <w:rPr>
          <w:lang w:val="en-US"/>
        </w:rPr>
        <w:t>.</w:t>
      </w:r>
    </w:p>
    <w:p w:rsidR="00A4730A" w:rsidRDefault="00A4730A" w:rsidP="00A4730A">
      <w:pPr>
        <w:pStyle w:val="Citationintense"/>
      </w:pPr>
      <w:r w:rsidRPr="00B32DB7">
        <w:t>Preconditions</w:t>
      </w:r>
    </w:p>
    <w:p w:rsidR="001C6978" w:rsidRDefault="001C6978" w:rsidP="001C6978">
      <w:r>
        <w:t xml:space="preserve">Only users authenticated as Manager or Service Desk can </w:t>
      </w:r>
      <w:r w:rsidR="0096674D">
        <w:t>export</w:t>
      </w:r>
      <w:r>
        <w:t xml:space="preserve"> user</w:t>
      </w:r>
      <w:r w:rsidR="0096674D">
        <w:t>s’ information</w:t>
      </w:r>
      <w:r>
        <w:t>. This use case can be accessed from the “</w:t>
      </w:r>
      <w:r w:rsidR="0096674D">
        <w:t>export users</w:t>
      </w:r>
      <w:r>
        <w:t>” button in the users’ information screen (see use case “</w:t>
      </w:r>
      <w:r w:rsidR="003E07B6">
        <w:fldChar w:fldCharType="begin"/>
      </w:r>
      <w:r>
        <w:instrText xml:space="preserve"> REF _Ref355095235 \r \h </w:instrText>
      </w:r>
      <w:r w:rsidR="003E07B6">
        <w:fldChar w:fldCharType="separate"/>
      </w:r>
      <w:r w:rsidR="00FE42B4">
        <w:t>5.1.3.3</w:t>
      </w:r>
      <w:r w:rsidR="003E07B6">
        <w:fldChar w:fldCharType="end"/>
      </w:r>
      <w:r>
        <w:t xml:space="preserve"> </w:t>
      </w:r>
      <w:r w:rsidR="003E07B6">
        <w:fldChar w:fldCharType="begin"/>
      </w:r>
      <w:r>
        <w:instrText xml:space="preserve"> REF _Ref355095236 \h </w:instrText>
      </w:r>
      <w:r w:rsidR="003E07B6">
        <w:fldChar w:fldCharType="separate"/>
      </w:r>
      <w:r w:rsidR="00FE42B4" w:rsidRPr="00B32DB7">
        <w:t>(UC) Browse the users</w:t>
      </w:r>
      <w:r w:rsidR="003E07B6">
        <w:fldChar w:fldCharType="end"/>
      </w:r>
      <w:r>
        <w:t xml:space="preserve">”, page </w:t>
      </w:r>
      <w:r w:rsidR="003E07B6">
        <w:fldChar w:fldCharType="begin"/>
      </w:r>
      <w:r>
        <w:instrText xml:space="preserve"> PAGEREF _Ref355095237 \h </w:instrText>
      </w:r>
      <w:r w:rsidR="003E07B6">
        <w:fldChar w:fldCharType="separate"/>
      </w:r>
      <w:ins w:id="576" w:author="dearith" w:date="2013-08-29T15:08:00Z">
        <w:r w:rsidR="00FE42B4">
          <w:rPr>
            <w:noProof/>
          </w:rPr>
          <w:t>69</w:t>
        </w:r>
      </w:ins>
      <w:del w:id="577" w:author="dearith" w:date="2013-08-29T15:08:00Z">
        <w:r w:rsidR="00C82D1C" w:rsidDel="00FE42B4">
          <w:rPr>
            <w:noProof/>
          </w:rPr>
          <w:delText>68</w:delText>
        </w:r>
      </w:del>
      <w:r w:rsidR="003E07B6">
        <w:fldChar w:fldCharType="end"/>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675B61" w:rsidP="00A4730A">
      <w:r w:rsidRPr="00675B61">
        <w:t xml:space="preserve">Users’ information </w:t>
      </w:r>
      <w:proofErr w:type="gramStart"/>
      <w:r w:rsidRPr="00675B61">
        <w:t>are</w:t>
      </w:r>
      <w:proofErr w:type="gramEnd"/>
      <w:r w:rsidRPr="00675B61">
        <w:t xml:space="preserve"> exported to a file</w:t>
      </w:r>
      <w:r>
        <w:t>.</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6C4455" w:rsidRDefault="006C4455" w:rsidP="006C4455">
      <w:pPr>
        <w:keepNext/>
        <w:jc w:val="center"/>
      </w:pPr>
      <w:r w:rsidRPr="006C4455">
        <w:rPr>
          <w:noProof/>
          <w:lang w:val="fr-FR" w:eastAsia="fr-FR"/>
        </w:rPr>
        <w:lastRenderedPageBreak/>
        <w:drawing>
          <wp:inline distT="0" distB="0" distL="0" distR="0">
            <wp:extent cx="5759450" cy="3813406"/>
            <wp:effectExtent l="19050" t="0" r="0" b="0"/>
            <wp:docPr id="23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srcRect/>
                    <a:stretch>
                      <a:fillRect/>
                    </a:stretch>
                  </pic:blipFill>
                  <pic:spPr bwMode="auto">
                    <a:xfrm>
                      <a:off x="0" y="0"/>
                      <a:ext cx="5759450" cy="3813406"/>
                    </a:xfrm>
                    <a:prstGeom prst="rect">
                      <a:avLst/>
                    </a:prstGeom>
                    <a:noFill/>
                    <a:ln w="9525">
                      <a:noFill/>
                      <a:miter lim="800000"/>
                      <a:headEnd/>
                      <a:tailEnd/>
                    </a:ln>
                  </pic:spPr>
                </pic:pic>
              </a:graphicData>
            </a:graphic>
          </wp:inline>
        </w:drawing>
      </w:r>
    </w:p>
    <w:p w:rsidR="00A4730A" w:rsidRPr="00B32DB7" w:rsidRDefault="006C4455" w:rsidP="006C4455">
      <w:pPr>
        <w:pStyle w:val="Lgende"/>
      </w:pPr>
      <w:bookmarkStart w:id="578" w:name="_Toc365552495"/>
      <w:r>
        <w:t xml:space="preserve">Figure </w:t>
      </w:r>
      <w:r w:rsidR="00086262">
        <w:fldChar w:fldCharType="begin"/>
      </w:r>
      <w:r w:rsidR="00086262">
        <w:instrText xml:space="preserve"> SEQ Figure \* ARABIC </w:instrText>
      </w:r>
      <w:r w:rsidR="00086262">
        <w:fldChar w:fldCharType="separate"/>
      </w:r>
      <w:r w:rsidR="00FE42B4">
        <w:rPr>
          <w:noProof/>
        </w:rPr>
        <w:t>31</w:t>
      </w:r>
      <w:r w:rsidR="00086262">
        <w:rPr>
          <w:noProof/>
        </w:rPr>
        <w:fldChar w:fldCharType="end"/>
      </w:r>
      <w:r>
        <w:t xml:space="preserve"> - </w:t>
      </w:r>
      <w:r w:rsidRPr="00841C5A">
        <w:t xml:space="preserve">(UC) </w:t>
      </w:r>
      <w:r>
        <w:t>Export</w:t>
      </w:r>
      <w:r w:rsidRPr="00841C5A">
        <w:t xml:space="preserve"> </w:t>
      </w:r>
      <w:r>
        <w:t>u</w:t>
      </w:r>
      <w:r w:rsidRPr="00841C5A">
        <w:t>ser</w:t>
      </w:r>
      <w:r>
        <w:t>s</w:t>
      </w:r>
      <w:r w:rsidRPr="00841C5A">
        <w:t xml:space="preserve"> - Sequence diagram</w:t>
      </w:r>
      <w:bookmarkEnd w:id="578"/>
    </w:p>
    <w:p w:rsidR="00A4730A" w:rsidRPr="00B32DB7" w:rsidRDefault="00A4730A" w:rsidP="00A4730A">
      <w:pPr>
        <w:pStyle w:val="Citationintense"/>
      </w:pPr>
      <w:r w:rsidRPr="00B32DB7">
        <w:t>Alternative flows</w:t>
      </w:r>
    </w:p>
    <w:p w:rsidR="00A4730A" w:rsidRPr="00B32DB7" w:rsidRDefault="00A4730A" w:rsidP="00A4730A"/>
    <w:p w:rsidR="00A4730A" w:rsidRPr="00B32DB7" w:rsidRDefault="00A4730A" w:rsidP="00A4730A">
      <w:pPr>
        <w:pStyle w:val="Citationintense"/>
      </w:pPr>
      <w:r w:rsidRPr="00B32DB7">
        <w:t>Exceptions</w:t>
      </w:r>
    </w:p>
    <w:p w:rsidR="006C4455" w:rsidRPr="00B32DB7" w:rsidRDefault="006C4455" w:rsidP="006C4455">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579" w:author="dearith" w:date="2013-08-29T15:08:00Z">
        <w:r w:rsidR="00FE42B4">
          <w:rPr>
            <w:noProof/>
          </w:rPr>
          <w:t>24</w:t>
        </w:r>
      </w:ins>
      <w:del w:id="580"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t xml:space="preserve"> </w:t>
      </w:r>
      <w:bookmarkStart w:id="581" w:name="_Toc365552603"/>
      <w:r w:rsidR="003D4868" w:rsidRPr="00B32DB7">
        <w:rPr>
          <w:lang w:val="en-GB"/>
        </w:rPr>
        <w:t>(UC) Import users</w:t>
      </w:r>
      <w:bookmarkEnd w:id="581"/>
    </w:p>
    <w:p w:rsidR="007B7BB9" w:rsidRPr="00B32DB7" w:rsidRDefault="007B7BB9" w:rsidP="007B7BB9">
      <w:pPr>
        <w:pStyle w:val="Citationintense"/>
      </w:pPr>
      <w:r w:rsidRPr="00B32DB7">
        <w:t>Identification</w:t>
      </w:r>
    </w:p>
    <w:p w:rsidR="00446723" w:rsidRPr="00B32DB7" w:rsidRDefault="00446723" w:rsidP="00446723">
      <w:r w:rsidRPr="00B32DB7">
        <w:t>(UC) Import users</w:t>
      </w:r>
    </w:p>
    <w:p w:rsidR="007B7BB9" w:rsidRDefault="007B7BB9" w:rsidP="007B7BB9">
      <w:pPr>
        <w:pStyle w:val="Citationintense"/>
      </w:pPr>
      <w:r w:rsidRPr="00B32DB7">
        <w:t>Description</w:t>
      </w:r>
    </w:p>
    <w:p w:rsidR="0096674D" w:rsidRDefault="0096674D" w:rsidP="0096674D">
      <w:r>
        <w:rPr>
          <w:highlight w:val="yellow"/>
          <w:lang w:val="en-US"/>
        </w:rPr>
        <w:t>This use case is not yet implemented</w:t>
      </w:r>
      <w:r>
        <w:rPr>
          <w:lang w:val="en-US"/>
        </w:rPr>
        <w:t>.</w:t>
      </w:r>
    </w:p>
    <w:p w:rsidR="0096674D" w:rsidRDefault="0096674D" w:rsidP="0096674D">
      <w:r>
        <w:lastRenderedPageBreak/>
        <w:t xml:space="preserve">This use case permits to import user’s information from a </w:t>
      </w:r>
      <w:r w:rsidR="00370099" w:rsidRPr="00370099">
        <w:rPr>
          <w:highlight w:val="yellow"/>
        </w:rPr>
        <w:t xml:space="preserve">XML or </w:t>
      </w:r>
      <w:r w:rsidRPr="00370099">
        <w:rPr>
          <w:highlight w:val="yellow"/>
        </w:rPr>
        <w:t>CSV file</w:t>
      </w:r>
      <w:r w:rsidR="00370099" w:rsidRPr="00370099">
        <w:rPr>
          <w:highlight w:val="yellow"/>
        </w:rPr>
        <w:t xml:space="preserve"> (To be confirmed).</w:t>
      </w:r>
    </w:p>
    <w:p w:rsidR="0096674D" w:rsidRDefault="0096674D" w:rsidP="0096674D">
      <w:r>
        <w:t>The CSV file must contai</w:t>
      </w:r>
      <w:r w:rsidR="003B75EA">
        <w:t>n at least the mandatory fields (see “</w:t>
      </w:r>
      <w:r w:rsidR="003E07B6">
        <w:fldChar w:fldCharType="begin"/>
      </w:r>
      <w:r w:rsidR="003B75EA">
        <w:instrText xml:space="preserve"> REF persistentUserData \h </w:instrText>
      </w:r>
      <w:r w:rsidR="003E07B6">
        <w:fldChar w:fldCharType="separate"/>
      </w:r>
      <w:ins w:id="582" w:author="dearith" w:date="2013-08-29T15:08:00Z">
        <w:r w:rsidR="00FE42B4" w:rsidRPr="00437AC6">
          <w:rPr>
            <w:u w:val="single"/>
          </w:rPr>
          <w:t xml:space="preserve">The LDAP </w:t>
        </w:r>
        <w:r w:rsidR="00FE42B4">
          <w:rPr>
            <w:u w:val="single"/>
          </w:rPr>
          <w:t xml:space="preserve">and PostgreSQL </w:t>
        </w:r>
        <w:r w:rsidR="00FE42B4" w:rsidRPr="00437AC6">
          <w:rPr>
            <w:u w:val="single"/>
          </w:rPr>
          <w:t>database</w:t>
        </w:r>
        <w:r w:rsidR="00FE42B4">
          <w:rPr>
            <w:u w:val="single"/>
          </w:rPr>
          <w:t>s</w:t>
        </w:r>
        <w:r w:rsidR="00FE42B4" w:rsidRPr="00437AC6">
          <w:rPr>
            <w:u w:val="single"/>
          </w:rPr>
          <w:t xml:space="preserve"> store the following user </w:t>
        </w:r>
        <w:r w:rsidR="00FE42B4">
          <w:rPr>
            <w:u w:val="single"/>
          </w:rPr>
          <w:t>information</w:t>
        </w:r>
      </w:ins>
      <w:del w:id="583" w:author="dearith" w:date="2013-08-29T15:08:00Z">
        <w:r w:rsidR="00C82D1C" w:rsidRPr="00437AC6" w:rsidDel="00FE42B4">
          <w:rPr>
            <w:u w:val="single"/>
          </w:rPr>
          <w:delText xml:space="preserve">The LDAP </w:delText>
        </w:r>
        <w:r w:rsidR="00C82D1C" w:rsidDel="00FE42B4">
          <w:rPr>
            <w:u w:val="single"/>
          </w:rPr>
          <w:delText xml:space="preserve">and PostgreSQL </w:delText>
        </w:r>
        <w:r w:rsidR="00C82D1C" w:rsidRPr="00437AC6" w:rsidDel="00FE42B4">
          <w:rPr>
            <w:u w:val="single"/>
          </w:rPr>
          <w:delText>database</w:delText>
        </w:r>
        <w:r w:rsidR="00C82D1C" w:rsidDel="00FE42B4">
          <w:rPr>
            <w:u w:val="single"/>
          </w:rPr>
          <w:delText>s</w:delText>
        </w:r>
        <w:r w:rsidR="00C82D1C" w:rsidRPr="00437AC6" w:rsidDel="00FE42B4">
          <w:rPr>
            <w:u w:val="single"/>
          </w:rPr>
          <w:delText xml:space="preserve"> store the following user </w:delText>
        </w:r>
        <w:r w:rsidR="00C82D1C" w:rsidDel="00FE42B4">
          <w:rPr>
            <w:u w:val="single"/>
          </w:rPr>
          <w:delText>information</w:delText>
        </w:r>
      </w:del>
      <w:r w:rsidR="003E07B6">
        <w:fldChar w:fldCharType="end"/>
      </w:r>
      <w:r w:rsidR="003B75EA">
        <w:t xml:space="preserve">”, page </w:t>
      </w:r>
      <w:r w:rsidR="003E07B6">
        <w:fldChar w:fldCharType="begin"/>
      </w:r>
      <w:r w:rsidR="003B75EA">
        <w:instrText xml:space="preserve"> PAGEREF persistentUserData \h </w:instrText>
      </w:r>
      <w:r w:rsidR="003E07B6">
        <w:fldChar w:fldCharType="separate"/>
      </w:r>
      <w:ins w:id="584" w:author="dearith" w:date="2013-08-29T15:08:00Z">
        <w:r w:rsidR="00FE42B4">
          <w:rPr>
            <w:noProof/>
          </w:rPr>
          <w:t>28</w:t>
        </w:r>
      </w:ins>
      <w:del w:id="585" w:author="dearith" w:date="2013-08-29T15:08:00Z">
        <w:r w:rsidR="00C82D1C" w:rsidDel="00FE42B4">
          <w:rPr>
            <w:noProof/>
          </w:rPr>
          <w:delText>27</w:delText>
        </w:r>
      </w:del>
      <w:r w:rsidR="003E07B6">
        <w:fldChar w:fldCharType="end"/>
      </w:r>
      <w:r w:rsidR="003B75EA">
        <w:t>)</w:t>
      </w:r>
      <w:r w:rsidR="00F570BF">
        <w:t xml:space="preserve"> </w:t>
      </w:r>
      <w:r w:rsidR="00F570BF" w:rsidRPr="00F570BF">
        <w:rPr>
          <w:highlight w:val="yellow"/>
        </w:rPr>
        <w:t>except for the login field which could be optional (see below)</w:t>
      </w:r>
      <w:r w:rsidR="003B75EA">
        <w:t>.</w:t>
      </w:r>
      <w:r>
        <w:t xml:space="preserve"> </w:t>
      </w:r>
      <w:r w:rsidRPr="0096674D">
        <w:rPr>
          <w:highlight w:val="yellow"/>
        </w:rPr>
        <w:t xml:space="preserve">The </w:t>
      </w:r>
      <w:r w:rsidR="00370099">
        <w:rPr>
          <w:highlight w:val="yellow"/>
        </w:rPr>
        <w:t xml:space="preserve">XML or </w:t>
      </w:r>
      <w:r w:rsidRPr="0096674D">
        <w:rPr>
          <w:highlight w:val="yellow"/>
        </w:rPr>
        <w:t xml:space="preserve">CSV format be </w:t>
      </w:r>
      <w:r w:rsidR="00370099">
        <w:rPr>
          <w:highlight w:val="yellow"/>
        </w:rPr>
        <w:t>must be designed</w:t>
      </w:r>
      <w:r>
        <w:t>.</w:t>
      </w:r>
    </w:p>
    <w:p w:rsidR="00F653FA" w:rsidRDefault="00F653FA" w:rsidP="0096674D">
      <w:r>
        <w:t>A dialog box is displayed to be able to select the file to import. Then a confirmation dialog box is displayed to allow accepting or cancelling the import process.</w:t>
      </w:r>
    </w:p>
    <w:p w:rsidR="00591ED8" w:rsidRDefault="00591ED8" w:rsidP="0096674D">
      <w:r>
        <w:t>The import process logs for each user contained in the file, the import process result (successful or in error).</w:t>
      </w:r>
    </w:p>
    <w:p w:rsidR="00F570BF" w:rsidRDefault="00064B7D" w:rsidP="0096674D">
      <w:r>
        <w:rPr>
          <w:highlight w:val="yellow"/>
        </w:rPr>
        <w:t xml:space="preserve">One of the </w:t>
      </w:r>
      <w:r w:rsidR="00F570BF" w:rsidRPr="00F570BF">
        <w:rPr>
          <w:highlight w:val="yellow"/>
        </w:rPr>
        <w:t xml:space="preserve">above rules </w:t>
      </w:r>
      <w:proofErr w:type="gramStart"/>
      <w:r w:rsidR="00F570BF" w:rsidRPr="00F570BF">
        <w:rPr>
          <w:highlight w:val="yellow"/>
        </w:rPr>
        <w:t>have</w:t>
      </w:r>
      <w:proofErr w:type="gramEnd"/>
      <w:r w:rsidR="00F570BF" w:rsidRPr="00F570BF">
        <w:rPr>
          <w:highlight w:val="yellow"/>
        </w:rPr>
        <w:t xml:space="preserve"> to be </w:t>
      </w:r>
      <w:r>
        <w:rPr>
          <w:highlight w:val="yellow"/>
        </w:rPr>
        <w:t>chosen</w:t>
      </w:r>
      <w:r w:rsidR="00F570BF" w:rsidRPr="00F570BF">
        <w:rPr>
          <w:highlight w:val="yellow"/>
        </w:rPr>
        <w:t>:</w:t>
      </w:r>
    </w:p>
    <w:p w:rsidR="00F570BF" w:rsidRPr="00F570BF" w:rsidRDefault="00064B7D" w:rsidP="00F570BF">
      <w:pPr>
        <w:rPr>
          <w:u w:val="single"/>
        </w:rPr>
      </w:pPr>
      <w:r>
        <w:rPr>
          <w:u w:val="single"/>
        </w:rPr>
        <w:t>Option 1</w:t>
      </w:r>
      <w:r w:rsidR="00F570BF" w:rsidRPr="00F570BF">
        <w:rPr>
          <w:u w:val="single"/>
        </w:rPr>
        <w:t>:</w:t>
      </w:r>
    </w:p>
    <w:p w:rsidR="00F570BF" w:rsidRDefault="00F570BF" w:rsidP="00F570BF">
      <w:pPr>
        <w:pBdr>
          <w:top w:val="single" w:sz="8" w:space="1" w:color="4F81BD"/>
          <w:left w:val="single" w:sz="8" w:space="4" w:color="4F81BD"/>
          <w:bottom w:val="single" w:sz="8" w:space="1" w:color="4F81BD"/>
          <w:right w:val="single" w:sz="8" w:space="4" w:color="4F81BD"/>
        </w:pBdr>
      </w:pPr>
      <w:r>
        <w:t>The login is the user identifier.</w:t>
      </w:r>
    </w:p>
    <w:p w:rsidR="00F570BF" w:rsidRDefault="00F570BF" w:rsidP="00F570BF">
      <w:pPr>
        <w:pBdr>
          <w:top w:val="single" w:sz="8" w:space="1" w:color="4F81BD"/>
          <w:left w:val="single" w:sz="8" w:space="4" w:color="4F81BD"/>
          <w:bottom w:val="single" w:sz="8" w:space="1" w:color="4F81BD"/>
          <w:right w:val="single" w:sz="8" w:space="4" w:color="4F81BD"/>
        </w:pBdr>
      </w:pPr>
      <w:r w:rsidRPr="00064B7D">
        <w:rPr>
          <w:u w:val="single"/>
        </w:rPr>
        <w:t>If the login field is set</w:t>
      </w:r>
      <w:r>
        <w:t>, the user has to be updated. It must exist in the LDAP and PostgreSQL database, otherwise an error is logged.</w:t>
      </w:r>
    </w:p>
    <w:p w:rsidR="00F570BF" w:rsidRDefault="00F570BF" w:rsidP="00F570BF">
      <w:pPr>
        <w:pBdr>
          <w:top w:val="single" w:sz="8" w:space="1" w:color="4F81BD"/>
          <w:left w:val="single" w:sz="8" w:space="4" w:color="4F81BD"/>
          <w:bottom w:val="single" w:sz="8" w:space="1" w:color="4F81BD"/>
          <w:right w:val="single" w:sz="8" w:space="4" w:color="4F81BD"/>
        </w:pBdr>
      </w:pPr>
      <w:r w:rsidRPr="00064B7D">
        <w:rPr>
          <w:u w:val="single"/>
        </w:rPr>
        <w:t>If the login field is not set</w:t>
      </w:r>
      <w:r>
        <w:t xml:space="preserve">, the user has to be created. The login field is computed from the first name and last name in the same way as the user registration process (normalized string and add range number for duplicated login). The </w:t>
      </w:r>
      <w:r>
        <w:rPr>
          <w:rStyle w:val="hps"/>
        </w:rPr>
        <w:t>process</w:t>
      </w:r>
      <w:r>
        <w:t xml:space="preserve"> </w:t>
      </w:r>
      <w:r>
        <w:rPr>
          <w:rStyle w:val="hps"/>
        </w:rPr>
        <w:t>does not care</w:t>
      </w:r>
      <w:r>
        <w:t xml:space="preserve"> </w:t>
      </w:r>
      <w:r>
        <w:rPr>
          <w:rStyle w:val="hps"/>
        </w:rPr>
        <w:t>whether a</w:t>
      </w:r>
      <w:r>
        <w:t xml:space="preserve"> </w:t>
      </w:r>
      <w:r>
        <w:rPr>
          <w:rStyle w:val="hps"/>
        </w:rPr>
        <w:t>user with the same</w:t>
      </w:r>
      <w:r>
        <w:t xml:space="preserve"> first </w:t>
      </w:r>
      <w:r>
        <w:rPr>
          <w:rStyle w:val="hps"/>
        </w:rPr>
        <w:t>name and last name</w:t>
      </w:r>
      <w:r>
        <w:t xml:space="preserve"> already </w:t>
      </w:r>
      <w:r>
        <w:rPr>
          <w:rStyle w:val="hps"/>
        </w:rPr>
        <w:t>exists.</w:t>
      </w:r>
    </w:p>
    <w:p w:rsidR="00064B7D" w:rsidRPr="00F570BF" w:rsidRDefault="00064B7D" w:rsidP="00064B7D">
      <w:pPr>
        <w:rPr>
          <w:u w:val="single"/>
        </w:rPr>
      </w:pPr>
      <w:r>
        <w:rPr>
          <w:u w:val="single"/>
        </w:rPr>
        <w:t>Option 2</w:t>
      </w:r>
      <w:r w:rsidRPr="00F570BF">
        <w:rPr>
          <w:u w:val="single"/>
        </w:rPr>
        <w:t>:</w:t>
      </w:r>
    </w:p>
    <w:p w:rsidR="00064B7D" w:rsidRDefault="00064B7D" w:rsidP="00064B7D">
      <w:pPr>
        <w:pBdr>
          <w:top w:val="single" w:sz="8" w:space="1" w:color="4F81BD"/>
          <w:left w:val="single" w:sz="8" w:space="4" w:color="4F81BD"/>
          <w:bottom w:val="single" w:sz="8" w:space="1" w:color="4F81BD"/>
          <w:right w:val="single" w:sz="8" w:space="4" w:color="4F81BD"/>
        </w:pBdr>
      </w:pPr>
      <w:r>
        <w:t xml:space="preserve">The login is the user identifier </w:t>
      </w:r>
    </w:p>
    <w:p w:rsidR="00064B7D" w:rsidRDefault="00064B7D" w:rsidP="00064B7D">
      <w:pPr>
        <w:pBdr>
          <w:top w:val="single" w:sz="8" w:space="1" w:color="4F81BD"/>
          <w:left w:val="single" w:sz="8" w:space="4" w:color="4F81BD"/>
          <w:bottom w:val="single" w:sz="8" w:space="1" w:color="4F81BD"/>
          <w:right w:val="single" w:sz="8" w:space="4" w:color="4F81BD"/>
        </w:pBdr>
      </w:pPr>
      <w:r w:rsidRPr="00064B7D">
        <w:rPr>
          <w:u w:val="single"/>
        </w:rPr>
        <w:t>If the login field is always set</w:t>
      </w:r>
      <w:r>
        <w:t xml:space="preserve">, the user is updated if he already exists in the database. The user is created if he doesn’t exist in the database. </w:t>
      </w:r>
      <w:r>
        <w:rPr>
          <w:rStyle w:val="hps"/>
        </w:rPr>
        <w:t>This is dangerous</w:t>
      </w:r>
      <w:r>
        <w:t xml:space="preserve"> </w:t>
      </w:r>
      <w:r>
        <w:rPr>
          <w:rStyle w:val="hps"/>
        </w:rPr>
        <w:t>if the login</w:t>
      </w:r>
      <w:r>
        <w:t xml:space="preserve"> </w:t>
      </w:r>
      <w:r>
        <w:rPr>
          <w:rStyle w:val="hps"/>
        </w:rPr>
        <w:t>does not really match</w:t>
      </w:r>
      <w:r>
        <w:t xml:space="preserve"> </w:t>
      </w:r>
      <w:r>
        <w:rPr>
          <w:rStyle w:val="hps"/>
        </w:rPr>
        <w:t>to the same user</w:t>
      </w:r>
      <w:r>
        <w:t xml:space="preserve"> </w:t>
      </w:r>
      <w:r>
        <w:rPr>
          <w:rStyle w:val="hps"/>
        </w:rPr>
        <w:t>(but you</w:t>
      </w:r>
      <w:r>
        <w:t xml:space="preserve"> </w:t>
      </w:r>
      <w:r>
        <w:rPr>
          <w:rStyle w:val="hps"/>
        </w:rPr>
        <w:t>may want to change</w:t>
      </w:r>
      <w:r>
        <w:t xml:space="preserve"> </w:t>
      </w:r>
      <w:r>
        <w:rPr>
          <w:rStyle w:val="hps"/>
        </w:rPr>
        <w:t>the first</w:t>
      </w:r>
      <w:r>
        <w:t xml:space="preserve"> </w:t>
      </w:r>
      <w:r>
        <w:rPr>
          <w:rStyle w:val="hps"/>
        </w:rPr>
        <w:t>name</w:t>
      </w:r>
      <w:r>
        <w:t xml:space="preserve"> </w:t>
      </w:r>
      <w:r>
        <w:rPr>
          <w:rStyle w:val="hps"/>
        </w:rPr>
        <w:t>or</w:t>
      </w:r>
      <w:r>
        <w:t xml:space="preserve"> </w:t>
      </w:r>
      <w:r>
        <w:rPr>
          <w:rStyle w:val="hps"/>
        </w:rPr>
        <w:t>last name of the</w:t>
      </w:r>
      <w:r>
        <w:t xml:space="preserve"> </w:t>
      </w:r>
      <w:r>
        <w:rPr>
          <w:rStyle w:val="hps"/>
        </w:rPr>
        <w:t>user</w:t>
      </w:r>
      <w:r>
        <w:t xml:space="preserve"> </w:t>
      </w:r>
      <w:r>
        <w:rPr>
          <w:rStyle w:val="hps"/>
        </w:rPr>
        <w:t>due to</w:t>
      </w:r>
      <w:r>
        <w:t xml:space="preserve"> </w:t>
      </w:r>
      <w:r>
        <w:rPr>
          <w:rStyle w:val="hps"/>
        </w:rPr>
        <w:t>a</w:t>
      </w:r>
      <w:r>
        <w:t xml:space="preserve"> </w:t>
      </w:r>
      <w:r>
        <w:rPr>
          <w:rStyle w:val="hps"/>
        </w:rPr>
        <w:t>typo).</w:t>
      </w:r>
    </w:p>
    <w:p w:rsidR="00064B7D" w:rsidRPr="00F570BF" w:rsidRDefault="00064B7D" w:rsidP="00064B7D">
      <w:pPr>
        <w:rPr>
          <w:u w:val="single"/>
        </w:rPr>
      </w:pPr>
      <w:r>
        <w:rPr>
          <w:u w:val="single"/>
        </w:rPr>
        <w:t>Option 3</w:t>
      </w:r>
      <w:r w:rsidRPr="00F570BF">
        <w:rPr>
          <w:u w:val="single"/>
        </w:rPr>
        <w:t>:</w:t>
      </w:r>
    </w:p>
    <w:p w:rsidR="00064B7D" w:rsidRDefault="00064B7D" w:rsidP="00064B7D">
      <w:pPr>
        <w:pBdr>
          <w:top w:val="single" w:sz="8" w:space="1" w:color="4F81BD"/>
          <w:left w:val="single" w:sz="8" w:space="4" w:color="4F81BD"/>
          <w:bottom w:val="single" w:sz="8" w:space="1" w:color="4F81BD"/>
          <w:right w:val="single" w:sz="8" w:space="4" w:color="4F81BD"/>
        </w:pBdr>
      </w:pPr>
      <w:r>
        <w:t xml:space="preserve">The login is the user identifier </w:t>
      </w:r>
    </w:p>
    <w:p w:rsidR="00064B7D" w:rsidRDefault="00064B7D" w:rsidP="00064B7D">
      <w:pPr>
        <w:pBdr>
          <w:top w:val="single" w:sz="8" w:space="1" w:color="4F81BD"/>
          <w:left w:val="single" w:sz="8" w:space="4" w:color="4F81BD"/>
          <w:bottom w:val="single" w:sz="8" w:space="1" w:color="4F81BD"/>
          <w:right w:val="single" w:sz="8" w:space="4" w:color="4F81BD"/>
        </w:pBdr>
      </w:pPr>
      <w:r w:rsidRPr="00064B7D">
        <w:rPr>
          <w:u w:val="single"/>
        </w:rPr>
        <w:t xml:space="preserve">If the login field is </w:t>
      </w:r>
      <w:r>
        <w:rPr>
          <w:u w:val="single"/>
        </w:rPr>
        <w:t>never</w:t>
      </w:r>
      <w:r w:rsidRPr="00064B7D">
        <w:rPr>
          <w:u w:val="single"/>
        </w:rPr>
        <w:t xml:space="preserve"> set</w:t>
      </w:r>
      <w:r>
        <w:t>, the user is created if he already exists in the database</w:t>
      </w:r>
      <w:r w:rsidRPr="00064B7D">
        <w:t xml:space="preserve"> </w:t>
      </w:r>
      <w:r>
        <w:t xml:space="preserve">The login field is computed from the first name and last name in the same way as the user registration process (normalized string and add range number for duplicated login). The </w:t>
      </w:r>
      <w:r>
        <w:rPr>
          <w:rStyle w:val="hps"/>
        </w:rPr>
        <w:t>process</w:t>
      </w:r>
      <w:r>
        <w:t xml:space="preserve"> </w:t>
      </w:r>
      <w:r>
        <w:rPr>
          <w:rStyle w:val="hps"/>
        </w:rPr>
        <w:t>does not care</w:t>
      </w:r>
      <w:r>
        <w:t xml:space="preserve"> </w:t>
      </w:r>
      <w:r>
        <w:rPr>
          <w:rStyle w:val="hps"/>
        </w:rPr>
        <w:t>whether a</w:t>
      </w:r>
      <w:r>
        <w:t xml:space="preserve"> </w:t>
      </w:r>
      <w:r>
        <w:rPr>
          <w:rStyle w:val="hps"/>
        </w:rPr>
        <w:t>user with the same</w:t>
      </w:r>
      <w:r>
        <w:t xml:space="preserve"> first </w:t>
      </w:r>
      <w:r>
        <w:rPr>
          <w:rStyle w:val="hps"/>
        </w:rPr>
        <w:t>name and last name</w:t>
      </w:r>
      <w:r>
        <w:t xml:space="preserve"> already </w:t>
      </w:r>
      <w:r>
        <w:rPr>
          <w:rStyle w:val="hps"/>
        </w:rPr>
        <w:t>exists.</w:t>
      </w:r>
    </w:p>
    <w:p w:rsidR="00591ED8" w:rsidRDefault="00591ED8" w:rsidP="0096674D">
      <w:r>
        <w:t xml:space="preserve">At the end of the import, a report is built </w:t>
      </w:r>
      <w:r w:rsidRPr="00591ED8">
        <w:rPr>
          <w:highlight w:val="yellow"/>
        </w:rPr>
        <w:t>as a PDF file (to be confirmed)</w:t>
      </w:r>
      <w:r>
        <w:t xml:space="preserve"> and a dialog box is displayed to be able to get the file (download and view). </w:t>
      </w:r>
    </w:p>
    <w:p w:rsidR="00A4730A" w:rsidRPr="00B32DB7" w:rsidRDefault="00A4730A" w:rsidP="00A4730A">
      <w:pPr>
        <w:pStyle w:val="Citationintense"/>
      </w:pPr>
      <w:r w:rsidRPr="00B32DB7">
        <w:t>Preconditions</w:t>
      </w:r>
    </w:p>
    <w:p w:rsidR="0096674D" w:rsidRDefault="0096674D" w:rsidP="0096674D">
      <w:r>
        <w:lastRenderedPageBreak/>
        <w:t xml:space="preserve">Only users authenticated as Manager or Service Desk can import users’ information. This use case can be accessed from </w:t>
      </w:r>
      <w:r w:rsidRPr="0096674D">
        <w:rPr>
          <w:highlight w:val="yellow"/>
        </w:rPr>
        <w:t>the “import users” button in the users’ information screen (see use case “</w:t>
      </w:r>
      <w:r w:rsidR="00086262">
        <w:fldChar w:fldCharType="begin"/>
      </w:r>
      <w:r w:rsidR="00086262">
        <w:instrText xml:space="preserve"> REF _Ref355095235 \r \h  \* MERGEFORMAT </w:instrText>
      </w:r>
      <w:r w:rsidR="00086262">
        <w:fldChar w:fldCharType="separate"/>
      </w:r>
      <w:ins w:id="586" w:author="dearith" w:date="2013-08-29T15:08:00Z">
        <w:r w:rsidR="003E07B6" w:rsidRPr="003E07B6">
          <w:rPr>
            <w:highlight w:val="yellow"/>
            <w:rPrChange w:id="587" w:author="dearith" w:date="2013-08-29T15:08:00Z">
              <w:rPr/>
            </w:rPrChange>
          </w:rPr>
          <w:t>5.1.3.3</w:t>
        </w:r>
      </w:ins>
      <w:del w:id="588" w:author="dearith" w:date="2013-08-29T15:08:00Z">
        <w:r w:rsidR="00C82D1C" w:rsidRPr="00C82D1C" w:rsidDel="00FE42B4">
          <w:rPr>
            <w:highlight w:val="yellow"/>
          </w:rPr>
          <w:delText>5.1.3.3</w:delText>
        </w:r>
      </w:del>
      <w:r w:rsidR="00086262">
        <w:fldChar w:fldCharType="end"/>
      </w:r>
      <w:r w:rsidRPr="0096674D">
        <w:rPr>
          <w:highlight w:val="yellow"/>
        </w:rPr>
        <w:t xml:space="preserve"> </w:t>
      </w:r>
      <w:r w:rsidR="00086262">
        <w:fldChar w:fldCharType="begin"/>
      </w:r>
      <w:r w:rsidR="00086262">
        <w:instrText xml:space="preserve"> REF _Ref355095236 \h  \* MERGEFORMAT </w:instrText>
      </w:r>
      <w:r w:rsidR="00086262">
        <w:fldChar w:fldCharType="separate"/>
      </w:r>
      <w:ins w:id="589" w:author="dearith" w:date="2013-08-29T15:08:00Z">
        <w:r w:rsidR="003E07B6" w:rsidRPr="003E07B6">
          <w:rPr>
            <w:highlight w:val="yellow"/>
            <w:rPrChange w:id="590" w:author="dearith" w:date="2013-08-29T15:08:00Z">
              <w:rPr/>
            </w:rPrChange>
          </w:rPr>
          <w:t>(UC) Browse the users</w:t>
        </w:r>
      </w:ins>
      <w:del w:id="591" w:author="dearith" w:date="2013-08-29T15:08:00Z">
        <w:r w:rsidR="00C82D1C" w:rsidRPr="00C82D1C" w:rsidDel="00FE42B4">
          <w:rPr>
            <w:highlight w:val="yellow"/>
          </w:rPr>
          <w:delText>(UC) Browse the users</w:delText>
        </w:r>
      </w:del>
      <w:r w:rsidR="00086262">
        <w:fldChar w:fldCharType="end"/>
      </w:r>
      <w:r w:rsidRPr="0096674D">
        <w:rPr>
          <w:highlight w:val="yellow"/>
        </w:rPr>
        <w:t xml:space="preserve">”, page </w:t>
      </w:r>
      <w:r w:rsidR="003E07B6" w:rsidRPr="0096674D">
        <w:rPr>
          <w:highlight w:val="yellow"/>
        </w:rPr>
        <w:fldChar w:fldCharType="begin"/>
      </w:r>
      <w:r w:rsidRPr="0096674D">
        <w:rPr>
          <w:highlight w:val="yellow"/>
        </w:rPr>
        <w:instrText xml:space="preserve"> PAGEREF _Ref355095237 \h </w:instrText>
      </w:r>
      <w:r w:rsidR="003E07B6" w:rsidRPr="0096674D">
        <w:rPr>
          <w:highlight w:val="yellow"/>
        </w:rPr>
      </w:r>
      <w:r w:rsidR="003E07B6" w:rsidRPr="0096674D">
        <w:rPr>
          <w:highlight w:val="yellow"/>
        </w:rPr>
        <w:fldChar w:fldCharType="separate"/>
      </w:r>
      <w:ins w:id="592" w:author="dearith" w:date="2013-08-29T15:08:00Z">
        <w:r w:rsidR="00FE42B4">
          <w:rPr>
            <w:noProof/>
            <w:highlight w:val="yellow"/>
          </w:rPr>
          <w:t>69</w:t>
        </w:r>
      </w:ins>
      <w:del w:id="593" w:author="dearith" w:date="2013-08-29T15:08:00Z">
        <w:r w:rsidR="00C82D1C" w:rsidDel="00FE42B4">
          <w:rPr>
            <w:noProof/>
            <w:highlight w:val="yellow"/>
          </w:rPr>
          <w:delText>68</w:delText>
        </w:r>
      </w:del>
      <w:r w:rsidR="003E07B6" w:rsidRPr="0096674D">
        <w:rPr>
          <w:highlight w:val="yellow"/>
        </w:rPr>
        <w:fldChar w:fldCharType="end"/>
      </w:r>
      <w:r w:rsidRPr="0096674D">
        <w:rPr>
          <w:highlight w:val="yellow"/>
        </w:rPr>
        <w:t>).These button and function are not yet implemented.</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BE0243" w:rsidP="00A4730A">
      <w:r>
        <w:t>Users are imported in the LDAP and PostgreSQL database.</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872D3D">
      <w:pPr>
        <w:pStyle w:val="Citationintense"/>
        <w:keepNext/>
      </w:pPr>
      <w:r w:rsidRPr="00B32DB7">
        <w:lastRenderedPageBreak/>
        <w:t>Normal flow</w:t>
      </w:r>
    </w:p>
    <w:p w:rsidR="00DF5957" w:rsidRDefault="00DF5957" w:rsidP="00DF5957">
      <w:pPr>
        <w:keepNext/>
        <w:jc w:val="center"/>
      </w:pPr>
      <w:r w:rsidRPr="00DF5957">
        <w:rPr>
          <w:noProof/>
          <w:lang w:val="fr-FR" w:eastAsia="fr-FR"/>
        </w:rPr>
        <w:drawing>
          <wp:inline distT="0" distB="0" distL="0" distR="0">
            <wp:extent cx="5759450" cy="4808397"/>
            <wp:effectExtent l="19050" t="0" r="0" b="0"/>
            <wp:docPr id="23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srcRect/>
                    <a:stretch>
                      <a:fillRect/>
                    </a:stretch>
                  </pic:blipFill>
                  <pic:spPr bwMode="auto">
                    <a:xfrm>
                      <a:off x="0" y="0"/>
                      <a:ext cx="5759450" cy="4808397"/>
                    </a:xfrm>
                    <a:prstGeom prst="rect">
                      <a:avLst/>
                    </a:prstGeom>
                    <a:noFill/>
                    <a:ln w="9525">
                      <a:noFill/>
                      <a:miter lim="800000"/>
                      <a:headEnd/>
                      <a:tailEnd/>
                    </a:ln>
                  </pic:spPr>
                </pic:pic>
              </a:graphicData>
            </a:graphic>
          </wp:inline>
        </w:drawing>
      </w:r>
    </w:p>
    <w:p w:rsidR="00A4730A" w:rsidRPr="00B32DB7" w:rsidRDefault="00DF5957" w:rsidP="00DF5957">
      <w:pPr>
        <w:pStyle w:val="Lgende"/>
      </w:pPr>
      <w:bookmarkStart w:id="594" w:name="_Toc365552496"/>
      <w:r>
        <w:t xml:space="preserve">Figure </w:t>
      </w:r>
      <w:r w:rsidR="00086262">
        <w:fldChar w:fldCharType="begin"/>
      </w:r>
      <w:r w:rsidR="00086262">
        <w:instrText xml:space="preserve"> SEQ Figure \* ARABIC </w:instrText>
      </w:r>
      <w:r w:rsidR="00086262">
        <w:fldChar w:fldCharType="separate"/>
      </w:r>
      <w:r w:rsidR="00FE42B4">
        <w:rPr>
          <w:noProof/>
        </w:rPr>
        <w:t>32</w:t>
      </w:r>
      <w:r w:rsidR="00086262">
        <w:rPr>
          <w:noProof/>
        </w:rPr>
        <w:fldChar w:fldCharType="end"/>
      </w:r>
      <w:r>
        <w:t xml:space="preserve"> - </w:t>
      </w:r>
      <w:r w:rsidRPr="00160FD9">
        <w:t xml:space="preserve">(UC) </w:t>
      </w:r>
      <w:r>
        <w:t>Import</w:t>
      </w:r>
      <w:r w:rsidRPr="00160FD9">
        <w:t xml:space="preserve"> users - Sequence diagram</w:t>
      </w:r>
      <w:bookmarkEnd w:id="594"/>
    </w:p>
    <w:p w:rsidR="00A4730A" w:rsidRPr="00B32DB7" w:rsidRDefault="00A4730A" w:rsidP="00A4730A">
      <w:pPr>
        <w:pStyle w:val="Citationintense"/>
      </w:pPr>
      <w:r w:rsidRPr="00B32DB7">
        <w:t>Alternative flows</w:t>
      </w:r>
    </w:p>
    <w:p w:rsidR="00A4730A" w:rsidRPr="00B32DB7" w:rsidRDefault="00A4730A" w:rsidP="00A4730A"/>
    <w:p w:rsidR="00A4730A" w:rsidRPr="00B32DB7" w:rsidRDefault="00A4730A" w:rsidP="00A4730A">
      <w:pPr>
        <w:pStyle w:val="Citationintense"/>
      </w:pPr>
      <w:r w:rsidRPr="00B32DB7">
        <w:t>Exceptions</w:t>
      </w:r>
    </w:p>
    <w:p w:rsidR="0096674D" w:rsidRPr="00B32DB7" w:rsidRDefault="0096674D" w:rsidP="0096674D">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595" w:author="dearith" w:date="2013-08-29T15:08:00Z">
        <w:r w:rsidR="00FE42B4">
          <w:rPr>
            <w:noProof/>
          </w:rPr>
          <w:t>24</w:t>
        </w:r>
      </w:ins>
      <w:del w:id="596"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lastRenderedPageBreak/>
        <w:t xml:space="preserve"> </w:t>
      </w:r>
      <w:bookmarkStart w:id="597" w:name="_Ref356302045"/>
      <w:bookmarkStart w:id="598" w:name="_Ref356302047"/>
      <w:bookmarkStart w:id="599" w:name="_Ref356302049"/>
      <w:bookmarkStart w:id="600" w:name="_Toc365552604"/>
      <w:r w:rsidR="003D4868" w:rsidRPr="00B32DB7">
        <w:rPr>
          <w:lang w:val="en-GB"/>
        </w:rPr>
        <w:t>(UC) Browse the profiles</w:t>
      </w:r>
      <w:bookmarkEnd w:id="597"/>
      <w:bookmarkEnd w:id="598"/>
      <w:bookmarkEnd w:id="599"/>
      <w:bookmarkEnd w:id="600"/>
    </w:p>
    <w:p w:rsidR="007B7BB9" w:rsidRPr="00B32DB7" w:rsidRDefault="007B7BB9" w:rsidP="007B7BB9">
      <w:pPr>
        <w:pStyle w:val="Citationintense"/>
      </w:pPr>
      <w:r w:rsidRPr="00B32DB7">
        <w:t>Identification</w:t>
      </w:r>
    </w:p>
    <w:p w:rsidR="00446723" w:rsidRPr="00B32DB7" w:rsidRDefault="00446723" w:rsidP="00446723">
      <w:r w:rsidRPr="00B32DB7">
        <w:t>(UC) Browse the profiles</w:t>
      </w:r>
    </w:p>
    <w:p w:rsidR="007B7BB9" w:rsidRPr="00B32DB7" w:rsidRDefault="007B7BB9" w:rsidP="007B7BB9">
      <w:pPr>
        <w:pStyle w:val="Citationintense"/>
      </w:pPr>
      <w:r w:rsidRPr="00B32DB7">
        <w:t>Description</w:t>
      </w:r>
    </w:p>
    <w:p w:rsidR="00A4730A" w:rsidRPr="00B32DB7" w:rsidRDefault="00A4730A" w:rsidP="00A4730A">
      <w:pPr>
        <w:pStyle w:val="Citationintense"/>
      </w:pPr>
      <w:r w:rsidRPr="00B32DB7">
        <w:t>Preconditions</w:t>
      </w:r>
    </w:p>
    <w:p w:rsidR="00C90F8F" w:rsidRDefault="00C90F8F" w:rsidP="00C90F8F">
      <w:r>
        <w:t>Only users authenticated as Manager or Service Desk can browse profiles.</w:t>
      </w:r>
    </w:p>
    <w:p w:rsidR="00C90F8F" w:rsidRPr="00B32DB7" w:rsidRDefault="00C90F8F" w:rsidP="00C90F8F">
      <w:r>
        <w:t>The user must be authenticated as Manager or Service Desk.</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r w:rsidRPr="00B32DB7">
        <w:t xml:space="preserve">List of post conditions </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543A3D">
      <w:pPr>
        <w:pStyle w:val="Citationintense"/>
        <w:keepNext/>
      </w:pPr>
      <w:r w:rsidRPr="00B32DB7">
        <w:lastRenderedPageBreak/>
        <w:t>Normal flow</w:t>
      </w:r>
    </w:p>
    <w:p w:rsidR="00A4730A" w:rsidRDefault="00543A3D" w:rsidP="00543A3D">
      <w:pPr>
        <w:jc w:val="center"/>
      </w:pPr>
      <w:r w:rsidRPr="00543A3D">
        <w:rPr>
          <w:noProof/>
          <w:lang w:val="fr-FR" w:eastAsia="fr-FR"/>
        </w:rPr>
        <w:drawing>
          <wp:inline distT="0" distB="0" distL="0" distR="0">
            <wp:extent cx="5759450" cy="3129353"/>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cstate="print"/>
                    <a:srcRect/>
                    <a:stretch>
                      <a:fillRect/>
                    </a:stretch>
                  </pic:blipFill>
                  <pic:spPr bwMode="auto">
                    <a:xfrm>
                      <a:off x="0" y="0"/>
                      <a:ext cx="5759450" cy="3129353"/>
                    </a:xfrm>
                    <a:prstGeom prst="rect">
                      <a:avLst/>
                    </a:prstGeom>
                    <a:noFill/>
                    <a:ln w="9525">
                      <a:noFill/>
                      <a:miter lim="800000"/>
                      <a:headEnd/>
                      <a:tailEnd/>
                    </a:ln>
                  </pic:spPr>
                </pic:pic>
              </a:graphicData>
            </a:graphic>
          </wp:inline>
        </w:drawing>
      </w:r>
    </w:p>
    <w:p w:rsidR="00543A3D" w:rsidRPr="00B32DB7" w:rsidRDefault="00543A3D" w:rsidP="00543A3D">
      <w:pPr>
        <w:pStyle w:val="Lgende"/>
      </w:pPr>
      <w:bookmarkStart w:id="601" w:name="_Toc365552497"/>
      <w:r>
        <w:t xml:space="preserve">Figure </w:t>
      </w:r>
      <w:r w:rsidR="00086262">
        <w:fldChar w:fldCharType="begin"/>
      </w:r>
      <w:r w:rsidR="00086262">
        <w:instrText xml:space="preserve"> SEQ Figure \* ARABIC </w:instrText>
      </w:r>
      <w:r w:rsidR="00086262">
        <w:fldChar w:fldCharType="separate"/>
      </w:r>
      <w:r w:rsidR="00FE42B4">
        <w:rPr>
          <w:noProof/>
        </w:rPr>
        <w:t>33</w:t>
      </w:r>
      <w:r w:rsidR="00086262">
        <w:rPr>
          <w:noProof/>
        </w:rPr>
        <w:fldChar w:fldCharType="end"/>
      </w:r>
      <w:r>
        <w:t xml:space="preserve"> - </w:t>
      </w:r>
      <w:r w:rsidRPr="00AD73AF">
        <w:t xml:space="preserve">(UC) Browse the </w:t>
      </w:r>
      <w:r>
        <w:t>profiles</w:t>
      </w:r>
      <w:r>
        <w:rPr>
          <w:noProof/>
        </w:rPr>
        <w:t xml:space="preserve"> - Sequence diagram</w:t>
      </w:r>
      <w:bookmarkEnd w:id="601"/>
    </w:p>
    <w:p w:rsidR="00A4730A" w:rsidRPr="00B32DB7" w:rsidRDefault="00A4730A" w:rsidP="00A4730A">
      <w:pPr>
        <w:pStyle w:val="Citationintense"/>
      </w:pPr>
      <w:r w:rsidRPr="00B32DB7">
        <w:t>Alternative flows</w:t>
      </w:r>
    </w:p>
    <w:p w:rsidR="00A4730A" w:rsidRPr="00B32DB7" w:rsidRDefault="00A4730A" w:rsidP="00A4730A"/>
    <w:p w:rsidR="00A4730A" w:rsidRPr="00B32DB7" w:rsidRDefault="00A4730A" w:rsidP="00A4730A">
      <w:pPr>
        <w:pStyle w:val="Citationintense"/>
      </w:pPr>
      <w:r w:rsidRPr="00B32DB7">
        <w:t>Exceptions</w:t>
      </w:r>
    </w:p>
    <w:p w:rsidR="00543A3D" w:rsidRPr="00B32DB7" w:rsidRDefault="00543A3D" w:rsidP="00543A3D">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602" w:author="dearith" w:date="2013-08-29T15:08:00Z">
        <w:r w:rsidR="00FE42B4">
          <w:rPr>
            <w:noProof/>
          </w:rPr>
          <w:t>24</w:t>
        </w:r>
      </w:ins>
      <w:del w:id="603"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t xml:space="preserve"> </w:t>
      </w:r>
      <w:bookmarkStart w:id="604" w:name="_Ref356391641"/>
      <w:bookmarkStart w:id="605" w:name="_Ref356391643"/>
      <w:bookmarkStart w:id="606" w:name="_Ref356391646"/>
      <w:bookmarkStart w:id="607" w:name="_Toc365552605"/>
      <w:r w:rsidR="003D4868" w:rsidRPr="00B32DB7">
        <w:rPr>
          <w:lang w:val="en-GB"/>
        </w:rPr>
        <w:t>(UC) Consult/Edit profile</w:t>
      </w:r>
      <w:bookmarkEnd w:id="604"/>
      <w:bookmarkEnd w:id="605"/>
      <w:bookmarkEnd w:id="606"/>
      <w:bookmarkEnd w:id="607"/>
    </w:p>
    <w:p w:rsidR="007B7BB9" w:rsidRPr="00B32DB7" w:rsidRDefault="007B7BB9" w:rsidP="007B7BB9">
      <w:pPr>
        <w:pStyle w:val="Citationintense"/>
      </w:pPr>
      <w:r w:rsidRPr="00B32DB7">
        <w:t>Identification</w:t>
      </w:r>
    </w:p>
    <w:p w:rsidR="00446723" w:rsidRPr="00B32DB7" w:rsidRDefault="00446723" w:rsidP="00446723">
      <w:r w:rsidRPr="00B32DB7">
        <w:t>(UC) Consult/Edit profile</w:t>
      </w:r>
    </w:p>
    <w:p w:rsidR="007B7BB9" w:rsidRDefault="007B7BB9" w:rsidP="007B7BB9">
      <w:pPr>
        <w:pStyle w:val="Citationintense"/>
      </w:pPr>
      <w:r w:rsidRPr="00B32DB7">
        <w:t>Description</w:t>
      </w:r>
    </w:p>
    <w:p w:rsidR="00051DF6" w:rsidRDefault="00051DF6" w:rsidP="00051DF6">
      <w:r>
        <w:t>This use case allows consulting/updating an existing profile in MyOcean.</w:t>
      </w:r>
    </w:p>
    <w:p w:rsidR="009660D7" w:rsidRPr="00051DF6" w:rsidRDefault="009660D7" w:rsidP="00051DF6">
      <w:r>
        <w:lastRenderedPageBreak/>
        <w:t>A profile can include one or more profiles, and each included profile cans include also one or more profiles, and so on.</w:t>
      </w:r>
    </w:p>
    <w:p w:rsidR="00A4730A" w:rsidRPr="00B32DB7" w:rsidRDefault="00A4730A" w:rsidP="00A4730A">
      <w:pPr>
        <w:pStyle w:val="Citationintense"/>
      </w:pPr>
      <w:r w:rsidRPr="00B32DB7">
        <w:t>Preconditions</w:t>
      </w:r>
    </w:p>
    <w:p w:rsidR="00A4730A" w:rsidRPr="00B32DB7" w:rsidRDefault="00051DF6" w:rsidP="00A4730A">
      <w:r>
        <w:t xml:space="preserve">Only users authenticated as Manager or Service Desk can consult, edit and update a profile. This use case can be accessed from the “update” button in the </w:t>
      </w:r>
      <w:r w:rsidR="006369DD">
        <w:t>profiles’</w:t>
      </w:r>
      <w:r>
        <w:t xml:space="preserve"> information screen (see use case “</w:t>
      </w:r>
      <w:r w:rsidR="003E07B6">
        <w:fldChar w:fldCharType="begin"/>
      </w:r>
      <w:r>
        <w:instrText xml:space="preserve"> REF _Ref356302045 \r \h </w:instrText>
      </w:r>
      <w:r w:rsidR="003E07B6">
        <w:fldChar w:fldCharType="separate"/>
      </w:r>
      <w:r w:rsidR="00FE42B4">
        <w:t>5.1.3.12</w:t>
      </w:r>
      <w:r w:rsidR="003E07B6">
        <w:fldChar w:fldCharType="end"/>
      </w:r>
      <w:r>
        <w:t xml:space="preserve"> </w:t>
      </w:r>
      <w:r w:rsidR="003E07B6">
        <w:fldChar w:fldCharType="begin"/>
      </w:r>
      <w:r>
        <w:instrText xml:space="preserve"> REF _Ref356302047 \h </w:instrText>
      </w:r>
      <w:r w:rsidR="003E07B6">
        <w:fldChar w:fldCharType="separate"/>
      </w:r>
      <w:r w:rsidR="00FE42B4" w:rsidRPr="00B32DB7">
        <w:t>(UC) Browse the profiles</w:t>
      </w:r>
      <w:r w:rsidR="003E07B6">
        <w:fldChar w:fldCharType="end"/>
      </w:r>
      <w:r>
        <w:t xml:space="preserve">, page </w:t>
      </w:r>
      <w:r w:rsidR="003E07B6">
        <w:fldChar w:fldCharType="begin"/>
      </w:r>
      <w:r>
        <w:instrText xml:space="preserve"> PAGEREF _Ref356302049 \h </w:instrText>
      </w:r>
      <w:r w:rsidR="003E07B6">
        <w:fldChar w:fldCharType="separate"/>
      </w:r>
      <w:ins w:id="608" w:author="dearith" w:date="2013-08-29T15:08:00Z">
        <w:r w:rsidR="00FE42B4">
          <w:rPr>
            <w:noProof/>
          </w:rPr>
          <w:t>86</w:t>
        </w:r>
      </w:ins>
      <w:del w:id="609" w:author="dearith" w:date="2013-08-29T15:08:00Z">
        <w:r w:rsidR="00C82D1C" w:rsidDel="00FE42B4">
          <w:rPr>
            <w:noProof/>
          </w:rPr>
          <w:delText>85</w:delText>
        </w:r>
      </w:del>
      <w:r w:rsidR="003E07B6">
        <w:fldChar w:fldCharType="end"/>
      </w:r>
      <w:r>
        <w:t>).</w:t>
      </w:r>
      <w:r w:rsidR="00A37EA3">
        <w:t xml:space="preserve"> The GUI is described in section “</w:t>
      </w:r>
      <w:r w:rsidR="003E07B6">
        <w:fldChar w:fldCharType="begin"/>
      </w:r>
      <w:r w:rsidR="00A37EA3">
        <w:instrText xml:space="preserve"> REF _Ref355083748 \r \h </w:instrText>
      </w:r>
      <w:r w:rsidR="003E07B6">
        <w:fldChar w:fldCharType="separate"/>
      </w:r>
      <w:r w:rsidR="00FE42B4">
        <w:t>5.1.3.2.20</w:t>
      </w:r>
      <w:r w:rsidR="003E07B6">
        <w:fldChar w:fldCharType="end"/>
      </w:r>
      <w:r w:rsidR="00A37EA3">
        <w:t xml:space="preserve"> </w:t>
      </w:r>
      <w:r w:rsidR="003E07B6">
        <w:fldChar w:fldCharType="begin"/>
      </w:r>
      <w:r w:rsidR="00A37EA3">
        <w:instrText xml:space="preserve"> REF _Ref355083748 \h </w:instrText>
      </w:r>
      <w:r w:rsidR="003E07B6">
        <w:fldChar w:fldCharType="separate"/>
      </w:r>
      <w:ins w:id="610" w:author="dearith" w:date="2013-08-29T15:08:00Z">
        <w:r w:rsidR="00FE42B4" w:rsidRPr="00121D57">
          <w:t>EI_MIS_ADM_CREATE_UPDAT</w:t>
        </w:r>
        <w:r w:rsidR="00FE42B4">
          <w:t>E_PROFILES</w:t>
        </w:r>
      </w:ins>
      <w:del w:id="611" w:author="dearith" w:date="2013-08-29T15:08:00Z">
        <w:r w:rsidR="00C82D1C" w:rsidRPr="00121D57" w:rsidDel="00FE42B4">
          <w:delText>EI_MIS_ADM_CREATE_UPDAT</w:delText>
        </w:r>
        <w:r w:rsidR="00C82D1C" w:rsidDel="00FE42B4">
          <w:delText>E_PROFILES</w:delText>
        </w:r>
      </w:del>
      <w:r w:rsidR="003E07B6">
        <w:fldChar w:fldCharType="end"/>
      </w:r>
      <w:r w:rsidR="00A37EA3">
        <w:t xml:space="preserve">”, page </w:t>
      </w:r>
      <w:r w:rsidR="003E07B6">
        <w:fldChar w:fldCharType="begin"/>
      </w:r>
      <w:r w:rsidR="00A37EA3">
        <w:instrText xml:space="preserve"> PAGEREF _Ref355083748 \h </w:instrText>
      </w:r>
      <w:r w:rsidR="003E07B6">
        <w:fldChar w:fldCharType="separate"/>
      </w:r>
      <w:ins w:id="612" w:author="dearith" w:date="2013-08-29T15:08:00Z">
        <w:r w:rsidR="00FE42B4">
          <w:rPr>
            <w:noProof/>
          </w:rPr>
          <w:t>59</w:t>
        </w:r>
      </w:ins>
      <w:del w:id="613" w:author="dearith" w:date="2013-08-29T15:08:00Z">
        <w:r w:rsidR="00C82D1C" w:rsidDel="00FE42B4">
          <w:rPr>
            <w:noProof/>
          </w:rPr>
          <w:delText>58</w:delText>
        </w:r>
      </w:del>
      <w:r w:rsidR="003E07B6">
        <w:fldChar w:fldCharType="end"/>
      </w:r>
      <w:r w:rsidR="00A37EA3">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8B0F2B" w:rsidRPr="00B32DB7" w:rsidRDefault="008B0F2B" w:rsidP="008B0F2B">
      <w:r>
        <w:t xml:space="preserve">The profile </w:t>
      </w:r>
      <w:r w:rsidR="0023023A">
        <w:t>and its included profiles are</w:t>
      </w:r>
      <w:r>
        <w:t xml:space="preserve"> </w:t>
      </w:r>
      <w:r w:rsidR="0023023A">
        <w:t>updated</w:t>
      </w:r>
      <w:r>
        <w:t xml:space="preserve"> in the PostgreSQL database.</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554581">
      <w:pPr>
        <w:pStyle w:val="Citationintense"/>
        <w:keepNext/>
      </w:pPr>
      <w:r w:rsidRPr="00B32DB7">
        <w:lastRenderedPageBreak/>
        <w:t>Normal flow</w:t>
      </w:r>
    </w:p>
    <w:p w:rsidR="00A4730A" w:rsidRDefault="00554581" w:rsidP="00554581">
      <w:pPr>
        <w:jc w:val="center"/>
      </w:pPr>
      <w:r w:rsidRPr="00554581">
        <w:rPr>
          <w:noProof/>
          <w:lang w:val="fr-FR" w:eastAsia="fr-FR"/>
        </w:rPr>
        <w:drawing>
          <wp:inline distT="0" distB="0" distL="0" distR="0">
            <wp:extent cx="5759450" cy="4036190"/>
            <wp:effectExtent l="19050" t="0" r="0" b="0"/>
            <wp:docPr id="241"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srcRect/>
                    <a:stretch>
                      <a:fillRect/>
                    </a:stretch>
                  </pic:blipFill>
                  <pic:spPr bwMode="auto">
                    <a:xfrm>
                      <a:off x="0" y="0"/>
                      <a:ext cx="5759450" cy="4036190"/>
                    </a:xfrm>
                    <a:prstGeom prst="rect">
                      <a:avLst/>
                    </a:prstGeom>
                    <a:noFill/>
                    <a:ln w="9525">
                      <a:noFill/>
                      <a:miter lim="800000"/>
                      <a:headEnd/>
                      <a:tailEnd/>
                    </a:ln>
                  </pic:spPr>
                </pic:pic>
              </a:graphicData>
            </a:graphic>
          </wp:inline>
        </w:drawing>
      </w:r>
    </w:p>
    <w:p w:rsidR="00554581" w:rsidRDefault="00554581" w:rsidP="00554581">
      <w:pPr>
        <w:pStyle w:val="Lgende"/>
      </w:pPr>
      <w:bookmarkStart w:id="614" w:name="_Toc365552498"/>
      <w:r>
        <w:t xml:space="preserve">Figure </w:t>
      </w:r>
      <w:r w:rsidR="00086262">
        <w:fldChar w:fldCharType="begin"/>
      </w:r>
      <w:r w:rsidR="00086262">
        <w:instrText xml:space="preserve"> SEQ Figure \* ARABIC </w:instrText>
      </w:r>
      <w:r w:rsidR="00086262">
        <w:fldChar w:fldCharType="separate"/>
      </w:r>
      <w:r w:rsidR="00FE42B4">
        <w:rPr>
          <w:noProof/>
        </w:rPr>
        <w:t>34</w:t>
      </w:r>
      <w:r w:rsidR="00086262">
        <w:rPr>
          <w:noProof/>
        </w:rPr>
        <w:fldChar w:fldCharType="end"/>
      </w:r>
      <w:r>
        <w:t xml:space="preserve"> - (UC) Consult/edit a profile</w:t>
      </w:r>
      <w:r w:rsidRPr="007F67BB">
        <w:t xml:space="preserve"> - Sequence diagram</w:t>
      </w:r>
      <w:bookmarkEnd w:id="614"/>
    </w:p>
    <w:p w:rsidR="00554581" w:rsidRPr="00B32DB7" w:rsidRDefault="00554581" w:rsidP="00554581">
      <w:pPr>
        <w:jc w:val="center"/>
      </w:pPr>
    </w:p>
    <w:p w:rsidR="00A4730A" w:rsidRPr="00B32DB7" w:rsidRDefault="00A4730A" w:rsidP="00A4730A">
      <w:pPr>
        <w:pStyle w:val="Citationintense"/>
      </w:pPr>
      <w:r w:rsidRPr="00B32DB7">
        <w:t>Alternative flows</w:t>
      </w:r>
    </w:p>
    <w:p w:rsidR="00A4730A" w:rsidRPr="00B32DB7" w:rsidRDefault="00A4730A" w:rsidP="00A4730A"/>
    <w:p w:rsidR="00A4730A" w:rsidRPr="00B32DB7" w:rsidRDefault="00A4730A" w:rsidP="00A4730A">
      <w:pPr>
        <w:pStyle w:val="Citationintense"/>
      </w:pPr>
      <w:r w:rsidRPr="00B32DB7">
        <w:t>Exceptions</w:t>
      </w:r>
    </w:p>
    <w:p w:rsidR="008B0F2B" w:rsidRPr="00B32DB7" w:rsidRDefault="008B0F2B" w:rsidP="008B0F2B">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615" w:author="dearith" w:date="2013-08-29T15:08:00Z">
        <w:r w:rsidR="00FE42B4">
          <w:rPr>
            <w:noProof/>
          </w:rPr>
          <w:t>24</w:t>
        </w:r>
      </w:ins>
      <w:del w:id="616"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t xml:space="preserve"> </w:t>
      </w:r>
      <w:bookmarkStart w:id="617" w:name="_Toc365552606"/>
      <w:r w:rsidR="003D4868" w:rsidRPr="00B32DB7">
        <w:rPr>
          <w:lang w:val="en-GB"/>
        </w:rPr>
        <w:t>(UC) Delete a profile</w:t>
      </w:r>
      <w:bookmarkEnd w:id="617"/>
    </w:p>
    <w:p w:rsidR="007B7BB9" w:rsidRPr="00B32DB7" w:rsidRDefault="007B7BB9" w:rsidP="007B7BB9">
      <w:pPr>
        <w:pStyle w:val="Citationintense"/>
      </w:pPr>
      <w:r w:rsidRPr="00B32DB7">
        <w:t>Identification</w:t>
      </w:r>
    </w:p>
    <w:p w:rsidR="00446723" w:rsidRPr="00B32DB7" w:rsidRDefault="00446723" w:rsidP="00446723">
      <w:r w:rsidRPr="00B32DB7">
        <w:lastRenderedPageBreak/>
        <w:t>(UC) Delete a profile</w:t>
      </w:r>
    </w:p>
    <w:p w:rsidR="007B7BB9" w:rsidRDefault="007B7BB9" w:rsidP="007B7BB9">
      <w:pPr>
        <w:pStyle w:val="Citationintense"/>
      </w:pPr>
      <w:r w:rsidRPr="00B32DB7">
        <w:t>Description</w:t>
      </w:r>
    </w:p>
    <w:p w:rsidR="009660D7" w:rsidRPr="00DD0A89" w:rsidRDefault="009660D7" w:rsidP="009660D7">
      <w:bookmarkStart w:id="618" w:name="_Toc338328381"/>
      <w:r>
        <w:t>This use case permits to delete a profile</w:t>
      </w:r>
      <w:bookmarkEnd w:id="618"/>
      <w:r>
        <w:rPr>
          <w:rFonts w:cs="Arial"/>
          <w:color w:val="000000"/>
          <w:lang w:val="en-US" w:eastAsia="fr-FR"/>
        </w:rPr>
        <w:t>.</w:t>
      </w:r>
    </w:p>
    <w:p w:rsidR="009660D7" w:rsidRDefault="009660D7" w:rsidP="009660D7">
      <w:r>
        <w:t>Deleting a profile doesn’t delete its included profiles.</w:t>
      </w:r>
    </w:p>
    <w:p w:rsidR="009660D7" w:rsidRPr="009660D7" w:rsidRDefault="009660D7" w:rsidP="009660D7">
      <w:r>
        <w:t>A profile can’t be deleted if this profile is assigned at least to one user. Service Desk must unassigned this profile for all involved users</w:t>
      </w:r>
    </w:p>
    <w:p w:rsidR="00A4730A" w:rsidRPr="00B32DB7" w:rsidRDefault="00A4730A" w:rsidP="00A4730A">
      <w:pPr>
        <w:pStyle w:val="Citationintense"/>
      </w:pPr>
      <w:r w:rsidRPr="00B32DB7">
        <w:t>Preconditions</w:t>
      </w:r>
    </w:p>
    <w:p w:rsidR="00A4730A" w:rsidRPr="00B32DB7" w:rsidRDefault="006369DD" w:rsidP="00A4730A">
      <w:r>
        <w:t xml:space="preserve">Only users authenticated as Manager or Service Desk can </w:t>
      </w:r>
      <w:r w:rsidR="004473B8">
        <w:t>delete</w:t>
      </w:r>
      <w:r>
        <w:t xml:space="preserve"> a profile. This use case can be accessed from the “delete” button in the profiles’ information screen (see use case “</w:t>
      </w:r>
      <w:r w:rsidR="003E07B6">
        <w:fldChar w:fldCharType="begin"/>
      </w:r>
      <w:r>
        <w:instrText xml:space="preserve"> REF _Ref356302045 \r \h </w:instrText>
      </w:r>
      <w:r w:rsidR="003E07B6">
        <w:fldChar w:fldCharType="separate"/>
      </w:r>
      <w:r w:rsidR="00FE42B4">
        <w:t>5.1.3.12</w:t>
      </w:r>
      <w:r w:rsidR="003E07B6">
        <w:fldChar w:fldCharType="end"/>
      </w:r>
      <w:r>
        <w:t xml:space="preserve"> </w:t>
      </w:r>
      <w:r w:rsidR="003E07B6">
        <w:fldChar w:fldCharType="begin"/>
      </w:r>
      <w:r>
        <w:instrText xml:space="preserve"> REF _Ref356302047 \h </w:instrText>
      </w:r>
      <w:r w:rsidR="003E07B6">
        <w:fldChar w:fldCharType="separate"/>
      </w:r>
      <w:r w:rsidR="00FE42B4" w:rsidRPr="00B32DB7">
        <w:t>(UC) Browse the profiles</w:t>
      </w:r>
      <w:r w:rsidR="003E07B6">
        <w:fldChar w:fldCharType="end"/>
      </w:r>
      <w:r>
        <w:t xml:space="preserve">, page </w:t>
      </w:r>
      <w:r w:rsidR="003E07B6">
        <w:fldChar w:fldCharType="begin"/>
      </w:r>
      <w:r>
        <w:instrText xml:space="preserve"> PAGEREF _Ref356302049 \h </w:instrText>
      </w:r>
      <w:r w:rsidR="003E07B6">
        <w:fldChar w:fldCharType="separate"/>
      </w:r>
      <w:ins w:id="619" w:author="dearith" w:date="2013-08-29T15:08:00Z">
        <w:r w:rsidR="00FE42B4">
          <w:rPr>
            <w:noProof/>
          </w:rPr>
          <w:t>86</w:t>
        </w:r>
      </w:ins>
      <w:del w:id="620" w:author="dearith" w:date="2013-08-29T15:08:00Z">
        <w:r w:rsidR="00C82D1C" w:rsidDel="00FE42B4">
          <w:rPr>
            <w:noProof/>
          </w:rPr>
          <w:delText>85</w:delText>
        </w:r>
      </w:del>
      <w:r w:rsidR="003E07B6">
        <w:fldChar w:fldCharType="end"/>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8F27CE" w:rsidP="00A4730A">
      <w:r>
        <w:t xml:space="preserve">The profile </w:t>
      </w:r>
      <w:r w:rsidR="0023023A">
        <w:t>is</w:t>
      </w:r>
      <w:r>
        <w:t xml:space="preserve"> deleted from PostgreSQL databases.</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Default="00111B0C" w:rsidP="00111B0C">
      <w:pPr>
        <w:jc w:val="center"/>
      </w:pPr>
      <w:r w:rsidRPr="00111B0C">
        <w:rPr>
          <w:noProof/>
          <w:lang w:val="fr-FR" w:eastAsia="fr-FR"/>
        </w:rPr>
        <w:lastRenderedPageBreak/>
        <w:drawing>
          <wp:inline distT="0" distB="0" distL="0" distR="0">
            <wp:extent cx="5759450" cy="3736694"/>
            <wp:effectExtent l="1905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srcRect/>
                    <a:stretch>
                      <a:fillRect/>
                    </a:stretch>
                  </pic:blipFill>
                  <pic:spPr bwMode="auto">
                    <a:xfrm>
                      <a:off x="0" y="0"/>
                      <a:ext cx="5759450" cy="3736694"/>
                    </a:xfrm>
                    <a:prstGeom prst="rect">
                      <a:avLst/>
                    </a:prstGeom>
                    <a:noFill/>
                    <a:ln w="9525">
                      <a:noFill/>
                      <a:miter lim="800000"/>
                      <a:headEnd/>
                      <a:tailEnd/>
                    </a:ln>
                  </pic:spPr>
                </pic:pic>
              </a:graphicData>
            </a:graphic>
          </wp:inline>
        </w:drawing>
      </w:r>
    </w:p>
    <w:p w:rsidR="00111B0C" w:rsidRDefault="00111B0C" w:rsidP="00111B0C">
      <w:pPr>
        <w:pStyle w:val="Lgende"/>
      </w:pPr>
      <w:bookmarkStart w:id="621" w:name="_Toc365552499"/>
      <w:r>
        <w:t xml:space="preserve">Figure </w:t>
      </w:r>
      <w:r w:rsidR="00086262">
        <w:fldChar w:fldCharType="begin"/>
      </w:r>
      <w:r w:rsidR="00086262">
        <w:instrText xml:space="preserve"> SEQ Figure \* ARABIC </w:instrText>
      </w:r>
      <w:r w:rsidR="00086262">
        <w:fldChar w:fldCharType="separate"/>
      </w:r>
      <w:r w:rsidR="00FE42B4">
        <w:rPr>
          <w:noProof/>
        </w:rPr>
        <w:t>35</w:t>
      </w:r>
      <w:r w:rsidR="00086262">
        <w:rPr>
          <w:noProof/>
        </w:rPr>
        <w:fldChar w:fldCharType="end"/>
      </w:r>
      <w:r>
        <w:t xml:space="preserve"> - (UC) Delete a profile</w:t>
      </w:r>
      <w:r w:rsidRPr="007F67BB">
        <w:t xml:space="preserve"> - Sequence diagram</w:t>
      </w:r>
      <w:bookmarkEnd w:id="621"/>
    </w:p>
    <w:p w:rsidR="00A4730A" w:rsidRPr="00B32DB7" w:rsidRDefault="00A4730A" w:rsidP="00A4730A">
      <w:pPr>
        <w:pStyle w:val="Citationintense"/>
      </w:pPr>
      <w:r w:rsidRPr="00B32DB7">
        <w:t>Alternative flows</w:t>
      </w:r>
    </w:p>
    <w:p w:rsidR="00A4730A" w:rsidRPr="00B32DB7" w:rsidRDefault="00A4730A" w:rsidP="00A4730A"/>
    <w:p w:rsidR="00A4730A" w:rsidRPr="00B32DB7" w:rsidRDefault="00A4730A" w:rsidP="00A4730A">
      <w:pPr>
        <w:pStyle w:val="Citationintense"/>
      </w:pPr>
      <w:r w:rsidRPr="00B32DB7">
        <w:t>Exceptions</w:t>
      </w:r>
    </w:p>
    <w:p w:rsidR="00111B0C" w:rsidRPr="00B32DB7" w:rsidRDefault="00111B0C" w:rsidP="00111B0C">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622" w:author="dearith" w:date="2013-08-29T15:08:00Z">
        <w:r w:rsidR="00FE42B4">
          <w:rPr>
            <w:noProof/>
          </w:rPr>
          <w:t>24</w:t>
        </w:r>
      </w:ins>
      <w:del w:id="623"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t xml:space="preserve"> </w:t>
      </w:r>
      <w:bookmarkStart w:id="624" w:name="_Toc365552607"/>
      <w:r w:rsidR="003D4868" w:rsidRPr="00B32DB7">
        <w:rPr>
          <w:lang w:val="en-GB"/>
        </w:rPr>
        <w:t>(UC) Declare a new profile</w:t>
      </w:r>
      <w:bookmarkEnd w:id="624"/>
    </w:p>
    <w:p w:rsidR="007B7BB9" w:rsidRPr="00B32DB7" w:rsidRDefault="007B7BB9" w:rsidP="007B7BB9">
      <w:pPr>
        <w:pStyle w:val="Citationintense"/>
      </w:pPr>
      <w:r w:rsidRPr="00B32DB7">
        <w:t>Identification</w:t>
      </w:r>
    </w:p>
    <w:p w:rsidR="00446723" w:rsidRPr="00B32DB7" w:rsidRDefault="00446723" w:rsidP="00446723">
      <w:r w:rsidRPr="00B32DB7">
        <w:t>(UC) Declare a new profile</w:t>
      </w:r>
    </w:p>
    <w:p w:rsidR="004509DC" w:rsidRDefault="007B7BB9" w:rsidP="00123D56">
      <w:pPr>
        <w:pStyle w:val="Citationintense"/>
      </w:pPr>
      <w:r w:rsidRPr="00B32DB7">
        <w:t>Description</w:t>
      </w:r>
    </w:p>
    <w:p w:rsidR="00123D56" w:rsidRPr="00123D56" w:rsidRDefault="00123D56" w:rsidP="00123D56">
      <w:bookmarkStart w:id="625" w:name="_Toc338328397"/>
      <w:r>
        <w:t>This use case offers the possibility to declare a new profile</w:t>
      </w:r>
      <w:bookmarkEnd w:id="625"/>
      <w:r>
        <w:t xml:space="preserve"> in MyOcean.</w:t>
      </w:r>
    </w:p>
    <w:p w:rsidR="00A4730A" w:rsidRPr="00B32DB7" w:rsidRDefault="00A4730A" w:rsidP="00A4730A">
      <w:pPr>
        <w:pStyle w:val="Citationintense"/>
      </w:pPr>
      <w:r w:rsidRPr="00B32DB7">
        <w:lastRenderedPageBreak/>
        <w:t>Preconditions</w:t>
      </w:r>
    </w:p>
    <w:p w:rsidR="004509DC" w:rsidRPr="00B32DB7" w:rsidRDefault="004509DC" w:rsidP="004509DC">
      <w:r>
        <w:t>Only users authenticated as Manager or Service Desk can add a profile. This use case can be accessed directly from a menu “New Profile” or from the “create” button in the profile’s information screen (see use case “</w:t>
      </w:r>
      <w:r w:rsidR="003E07B6">
        <w:fldChar w:fldCharType="begin"/>
      </w:r>
      <w:r>
        <w:instrText xml:space="preserve"> REF _Ref356302045 \r \h </w:instrText>
      </w:r>
      <w:r w:rsidR="003E07B6">
        <w:fldChar w:fldCharType="separate"/>
      </w:r>
      <w:r w:rsidR="00FE42B4">
        <w:t>5.1.3.12</w:t>
      </w:r>
      <w:r w:rsidR="003E07B6">
        <w:fldChar w:fldCharType="end"/>
      </w:r>
      <w:r>
        <w:t xml:space="preserve"> </w:t>
      </w:r>
      <w:r w:rsidR="003E07B6">
        <w:fldChar w:fldCharType="begin"/>
      </w:r>
      <w:r>
        <w:instrText xml:space="preserve"> REF _Ref356302047 \h </w:instrText>
      </w:r>
      <w:r w:rsidR="003E07B6">
        <w:fldChar w:fldCharType="separate"/>
      </w:r>
      <w:r w:rsidR="00FE42B4" w:rsidRPr="00B32DB7">
        <w:t>(UC) Browse the profiles</w:t>
      </w:r>
      <w:r w:rsidR="003E07B6">
        <w:fldChar w:fldCharType="end"/>
      </w:r>
      <w:r>
        <w:t xml:space="preserve">, page </w:t>
      </w:r>
      <w:r w:rsidR="003E07B6">
        <w:fldChar w:fldCharType="begin"/>
      </w:r>
      <w:r>
        <w:instrText xml:space="preserve"> PAGEREF _Ref356302049 \h </w:instrText>
      </w:r>
      <w:r w:rsidR="003E07B6">
        <w:fldChar w:fldCharType="separate"/>
      </w:r>
      <w:ins w:id="626" w:author="dearith" w:date="2013-08-29T15:08:00Z">
        <w:r w:rsidR="00FE42B4">
          <w:rPr>
            <w:noProof/>
          </w:rPr>
          <w:t>86</w:t>
        </w:r>
      </w:ins>
      <w:del w:id="627" w:author="dearith" w:date="2013-08-29T15:08:00Z">
        <w:r w:rsidR="00C82D1C" w:rsidDel="00FE42B4">
          <w:rPr>
            <w:noProof/>
          </w:rPr>
          <w:delText>85</w:delText>
        </w:r>
      </w:del>
      <w:r w:rsidR="003E07B6">
        <w:fldChar w:fldCharType="end"/>
      </w:r>
      <w:r>
        <w:t>).).</w:t>
      </w:r>
    </w:p>
    <w:p w:rsidR="004509DC" w:rsidRDefault="004509DC" w:rsidP="004509DC">
      <w:r>
        <w:t xml:space="preserve">The </w:t>
      </w:r>
      <w:r w:rsidR="00227934">
        <w:t>profile</w:t>
      </w:r>
      <w:r>
        <w:t xml:space="preserve"> must not exist in the user directory.</w:t>
      </w:r>
    </w:p>
    <w:p w:rsidR="004509DC" w:rsidRPr="00B32DB7" w:rsidRDefault="004509DC" w:rsidP="004509DC">
      <w:r>
        <w:t>The creation form is the same as the one described in the use case “</w:t>
      </w:r>
      <w:r w:rsidR="003E07B6">
        <w:fldChar w:fldCharType="begin"/>
      </w:r>
      <w:r>
        <w:instrText xml:space="preserve"> REF _Ref356391641 \r \h </w:instrText>
      </w:r>
      <w:r w:rsidR="003E07B6">
        <w:fldChar w:fldCharType="separate"/>
      </w:r>
      <w:r w:rsidR="00FE42B4">
        <w:t>5.1.3.13</w:t>
      </w:r>
      <w:r w:rsidR="003E07B6">
        <w:fldChar w:fldCharType="end"/>
      </w:r>
      <w:r w:rsidR="00227934">
        <w:t xml:space="preserve"> </w:t>
      </w:r>
      <w:r w:rsidR="003E07B6">
        <w:fldChar w:fldCharType="begin"/>
      </w:r>
      <w:r>
        <w:instrText xml:space="preserve"> REF _Ref356391643 \h </w:instrText>
      </w:r>
      <w:r w:rsidR="003E07B6">
        <w:fldChar w:fldCharType="separate"/>
      </w:r>
      <w:r w:rsidR="00FE42B4" w:rsidRPr="00B32DB7">
        <w:t>(UC) Consult/Edit profile</w:t>
      </w:r>
      <w:r w:rsidR="003E07B6">
        <w:fldChar w:fldCharType="end"/>
      </w:r>
      <w:r>
        <w:t xml:space="preserve">”, page </w:t>
      </w:r>
      <w:r w:rsidR="003E07B6">
        <w:fldChar w:fldCharType="begin"/>
      </w:r>
      <w:r>
        <w:instrText xml:space="preserve"> PAGEREF _Ref356391646 \h </w:instrText>
      </w:r>
      <w:r w:rsidR="003E07B6">
        <w:fldChar w:fldCharType="separate"/>
      </w:r>
      <w:ins w:id="628" w:author="dearith" w:date="2013-08-29T15:08:00Z">
        <w:r w:rsidR="00FE42B4">
          <w:rPr>
            <w:noProof/>
          </w:rPr>
          <w:t>87</w:t>
        </w:r>
      </w:ins>
      <w:del w:id="629" w:author="dearith" w:date="2013-08-29T15:08:00Z">
        <w:r w:rsidR="00C82D1C" w:rsidDel="00FE42B4">
          <w:rPr>
            <w:noProof/>
          </w:rPr>
          <w:delText>86</w:delText>
        </w:r>
      </w:del>
      <w:r w:rsidR="003E07B6">
        <w:fldChar w:fldCharType="end"/>
      </w:r>
      <w:r>
        <w:t>.</w:t>
      </w:r>
    </w:p>
    <w:p w:rsidR="00A4730A" w:rsidRPr="00B32DB7" w:rsidRDefault="004509DC" w:rsidP="00A4730A">
      <w:r>
        <w:t>See also “</w:t>
      </w:r>
      <w:r w:rsidR="003E07B6">
        <w:fldChar w:fldCharType="begin"/>
      </w:r>
      <w:r>
        <w:instrText xml:space="preserve"> REF _Ref356391686 \r \h </w:instrText>
      </w:r>
      <w:r w:rsidR="003E07B6">
        <w:fldChar w:fldCharType="separate"/>
      </w:r>
      <w:r w:rsidR="00FE42B4">
        <w:t>5.1.3.2.19</w:t>
      </w:r>
      <w:r w:rsidR="003E07B6">
        <w:fldChar w:fldCharType="end"/>
      </w:r>
      <w:r>
        <w:t xml:space="preserve"> </w:t>
      </w:r>
      <w:r w:rsidR="003E07B6">
        <w:fldChar w:fldCharType="begin"/>
      </w:r>
      <w:r>
        <w:instrText xml:space="preserve"> REF _Ref356391689 \h </w:instrText>
      </w:r>
      <w:r w:rsidR="003E07B6">
        <w:fldChar w:fldCharType="separate"/>
      </w:r>
      <w:ins w:id="630" w:author="dearith" w:date="2013-08-29T15:08:00Z">
        <w:r w:rsidR="00FE42B4" w:rsidRPr="002D730F">
          <w:t>EI_MIS_ADM_LIST_DELETE_</w:t>
        </w:r>
        <w:r w:rsidR="00FE42B4">
          <w:t>PROFILES</w:t>
        </w:r>
      </w:ins>
      <w:del w:id="631" w:author="dearith" w:date="2013-08-29T15:08:00Z">
        <w:r w:rsidR="00C82D1C" w:rsidRPr="002D730F" w:rsidDel="00FE42B4">
          <w:delText>EI_MIS_ADM_LIST_DELETE_</w:delText>
        </w:r>
        <w:r w:rsidR="00C82D1C" w:rsidDel="00FE42B4">
          <w:delText>PROFILES</w:delText>
        </w:r>
      </w:del>
      <w:r w:rsidR="003E07B6">
        <w:fldChar w:fldCharType="end"/>
      </w:r>
      <w:r>
        <w:t xml:space="preserve">”, page </w:t>
      </w:r>
      <w:r w:rsidR="003E07B6">
        <w:fldChar w:fldCharType="begin"/>
      </w:r>
      <w:r>
        <w:instrText xml:space="preserve"> PAGEREF _Ref356391691 \h </w:instrText>
      </w:r>
      <w:r w:rsidR="003E07B6">
        <w:fldChar w:fldCharType="separate"/>
      </w:r>
      <w:ins w:id="632" w:author="dearith" w:date="2013-08-29T15:08:00Z">
        <w:r w:rsidR="00FE42B4">
          <w:rPr>
            <w:noProof/>
          </w:rPr>
          <w:t>58</w:t>
        </w:r>
      </w:ins>
      <w:del w:id="633" w:author="dearith" w:date="2013-08-29T15:08:00Z">
        <w:r w:rsidR="00C82D1C" w:rsidDel="00FE42B4">
          <w:rPr>
            <w:noProof/>
          </w:rPr>
          <w:delText>57</w:delText>
        </w:r>
      </w:del>
      <w:r w:rsidR="003E07B6">
        <w:fldChar w:fldCharType="end"/>
      </w:r>
      <w:r>
        <w:t xml:space="preserve"> and “</w:t>
      </w:r>
      <w:r w:rsidR="003E07B6">
        <w:fldChar w:fldCharType="begin"/>
      </w:r>
      <w:r>
        <w:instrText xml:space="preserve"> REF _Ref355083748 \r \h </w:instrText>
      </w:r>
      <w:r w:rsidR="003E07B6">
        <w:fldChar w:fldCharType="separate"/>
      </w:r>
      <w:r w:rsidR="00FE42B4">
        <w:t>5.1.3.2.20</w:t>
      </w:r>
      <w:r w:rsidR="003E07B6">
        <w:fldChar w:fldCharType="end"/>
      </w:r>
      <w:r>
        <w:t xml:space="preserve"> </w:t>
      </w:r>
      <w:r w:rsidR="003E07B6">
        <w:fldChar w:fldCharType="begin"/>
      </w:r>
      <w:r>
        <w:instrText xml:space="preserve"> REF _Ref355083748 \h </w:instrText>
      </w:r>
      <w:r w:rsidR="003E07B6">
        <w:fldChar w:fldCharType="separate"/>
      </w:r>
      <w:ins w:id="634" w:author="dearith" w:date="2013-08-29T15:08:00Z">
        <w:r w:rsidR="00FE42B4" w:rsidRPr="00121D57">
          <w:t>EI_MIS_ADM_CREATE_UPDAT</w:t>
        </w:r>
        <w:r w:rsidR="00FE42B4">
          <w:t>E_PROFILES</w:t>
        </w:r>
      </w:ins>
      <w:del w:id="635" w:author="dearith" w:date="2013-08-29T15:08:00Z">
        <w:r w:rsidR="00C82D1C" w:rsidRPr="00121D57" w:rsidDel="00FE42B4">
          <w:delText>EI_MIS_ADM_CREATE_UPDAT</w:delText>
        </w:r>
        <w:r w:rsidR="00C82D1C" w:rsidDel="00FE42B4">
          <w:delText>E_PROFILES</w:delText>
        </w:r>
      </w:del>
      <w:r w:rsidR="003E07B6">
        <w:fldChar w:fldCharType="end"/>
      </w:r>
      <w:r>
        <w:t xml:space="preserve">”, page </w:t>
      </w:r>
      <w:r w:rsidR="003E07B6">
        <w:fldChar w:fldCharType="begin"/>
      </w:r>
      <w:r>
        <w:instrText xml:space="preserve"> PAGEREF _Ref355083748 \h </w:instrText>
      </w:r>
      <w:r w:rsidR="003E07B6">
        <w:fldChar w:fldCharType="separate"/>
      </w:r>
      <w:ins w:id="636" w:author="dearith" w:date="2013-08-29T15:08:00Z">
        <w:r w:rsidR="00FE42B4">
          <w:rPr>
            <w:noProof/>
          </w:rPr>
          <w:t>59</w:t>
        </w:r>
      </w:ins>
      <w:del w:id="637" w:author="dearith" w:date="2013-08-29T15:08:00Z">
        <w:r w:rsidR="00C82D1C" w:rsidDel="00FE42B4">
          <w:rPr>
            <w:noProof/>
          </w:rPr>
          <w:delText>58</w:delText>
        </w:r>
      </w:del>
      <w:r w:rsidR="003E07B6">
        <w:fldChar w:fldCharType="end"/>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4509DC" w:rsidRPr="00B32DB7" w:rsidRDefault="004509DC" w:rsidP="004509DC">
      <w:r>
        <w:t>The profile and its included profiles are created in the PostgreSQL database.</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C71D2A">
      <w:pPr>
        <w:pStyle w:val="Citationintense"/>
        <w:keepNext/>
      </w:pPr>
      <w:r w:rsidRPr="00B32DB7">
        <w:lastRenderedPageBreak/>
        <w:t>Normal flow</w:t>
      </w:r>
    </w:p>
    <w:p w:rsidR="00A4730A" w:rsidRDefault="00C71D2A" w:rsidP="00C71D2A">
      <w:pPr>
        <w:jc w:val="center"/>
      </w:pPr>
      <w:r w:rsidRPr="00C71D2A">
        <w:rPr>
          <w:noProof/>
          <w:lang w:val="fr-FR" w:eastAsia="fr-FR"/>
        </w:rPr>
        <w:drawing>
          <wp:inline distT="0" distB="0" distL="0" distR="0">
            <wp:extent cx="5759450" cy="4526744"/>
            <wp:effectExtent l="1905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cstate="print"/>
                    <a:srcRect/>
                    <a:stretch>
                      <a:fillRect/>
                    </a:stretch>
                  </pic:blipFill>
                  <pic:spPr bwMode="auto">
                    <a:xfrm>
                      <a:off x="0" y="0"/>
                      <a:ext cx="5759450" cy="4526744"/>
                    </a:xfrm>
                    <a:prstGeom prst="rect">
                      <a:avLst/>
                    </a:prstGeom>
                    <a:noFill/>
                    <a:ln w="9525">
                      <a:noFill/>
                      <a:miter lim="800000"/>
                      <a:headEnd/>
                      <a:tailEnd/>
                    </a:ln>
                  </pic:spPr>
                </pic:pic>
              </a:graphicData>
            </a:graphic>
          </wp:inline>
        </w:drawing>
      </w:r>
    </w:p>
    <w:p w:rsidR="00C71D2A" w:rsidRDefault="00C71D2A" w:rsidP="00C71D2A">
      <w:pPr>
        <w:pStyle w:val="Lgende"/>
      </w:pPr>
      <w:bookmarkStart w:id="638" w:name="_Toc365552500"/>
      <w:r>
        <w:t xml:space="preserve">Figure </w:t>
      </w:r>
      <w:r w:rsidR="00086262">
        <w:fldChar w:fldCharType="begin"/>
      </w:r>
      <w:r w:rsidR="00086262">
        <w:instrText xml:space="preserve"> SEQ Figure \* ARABIC </w:instrText>
      </w:r>
      <w:r w:rsidR="00086262">
        <w:fldChar w:fldCharType="separate"/>
      </w:r>
      <w:r w:rsidR="00FE42B4">
        <w:rPr>
          <w:noProof/>
        </w:rPr>
        <w:t>36</w:t>
      </w:r>
      <w:r w:rsidR="00086262">
        <w:rPr>
          <w:noProof/>
        </w:rPr>
        <w:fldChar w:fldCharType="end"/>
      </w:r>
      <w:r>
        <w:t xml:space="preserve"> - (UC) Declare a new profile</w:t>
      </w:r>
      <w:r w:rsidRPr="007F67BB">
        <w:t xml:space="preserve"> - Sequence diagram</w:t>
      </w:r>
      <w:bookmarkEnd w:id="638"/>
    </w:p>
    <w:p w:rsidR="00A4730A" w:rsidRPr="00B32DB7" w:rsidRDefault="00A4730A" w:rsidP="00A4730A">
      <w:pPr>
        <w:pStyle w:val="Citationintense"/>
      </w:pPr>
      <w:r w:rsidRPr="00B32DB7">
        <w:t>Alternative flows</w:t>
      </w:r>
    </w:p>
    <w:p w:rsidR="00A4730A" w:rsidRPr="00B32DB7" w:rsidRDefault="00A4730A" w:rsidP="00A4730A"/>
    <w:p w:rsidR="00A4730A" w:rsidRPr="00B32DB7" w:rsidRDefault="00A4730A" w:rsidP="00A4730A">
      <w:pPr>
        <w:pStyle w:val="Citationintense"/>
      </w:pPr>
      <w:r w:rsidRPr="00B32DB7">
        <w:t>Exceptions</w:t>
      </w:r>
    </w:p>
    <w:p w:rsidR="00C71D2A" w:rsidRPr="00B32DB7" w:rsidRDefault="00C71D2A" w:rsidP="00C71D2A">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639" w:author="dearith" w:date="2013-08-29T15:08:00Z">
        <w:r w:rsidR="00FE42B4">
          <w:rPr>
            <w:noProof/>
          </w:rPr>
          <w:t>24</w:t>
        </w:r>
      </w:ins>
      <w:del w:id="640"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3D4868" w:rsidP="00A4730A">
      <w:pPr>
        <w:pStyle w:val="Titre4"/>
        <w:rPr>
          <w:lang w:val="en-GB"/>
        </w:rPr>
      </w:pPr>
      <w:bookmarkStart w:id="641" w:name="_Ref356294827"/>
      <w:bookmarkStart w:id="642" w:name="_Ref356294828"/>
      <w:bookmarkStart w:id="643" w:name="_Ref356294829"/>
      <w:bookmarkStart w:id="644" w:name="_Toc365552608"/>
      <w:r w:rsidRPr="00B32DB7">
        <w:rPr>
          <w:lang w:val="en-GB"/>
        </w:rPr>
        <w:t xml:space="preserve">(UC) </w:t>
      </w:r>
      <w:r w:rsidR="0031308B" w:rsidRPr="00B32DB7">
        <w:rPr>
          <w:lang w:val="en-GB"/>
        </w:rPr>
        <w:t xml:space="preserve">Register to MyOcean </w:t>
      </w:r>
      <w:r w:rsidR="00EB1AB0">
        <w:rPr>
          <w:lang w:val="en-GB"/>
        </w:rPr>
        <w:t>p</w:t>
      </w:r>
      <w:r w:rsidRPr="00B32DB7">
        <w:rPr>
          <w:lang w:val="en-GB"/>
        </w:rPr>
        <w:t>rocess</w:t>
      </w:r>
      <w:bookmarkEnd w:id="641"/>
      <w:bookmarkEnd w:id="642"/>
      <w:bookmarkEnd w:id="643"/>
      <w:bookmarkEnd w:id="644"/>
    </w:p>
    <w:p w:rsidR="007B7BB9" w:rsidRPr="00B32DB7" w:rsidRDefault="007B7BB9" w:rsidP="007B7BB9">
      <w:pPr>
        <w:pStyle w:val="Citationintense"/>
      </w:pPr>
      <w:r w:rsidRPr="00B32DB7">
        <w:t>Identification</w:t>
      </w:r>
    </w:p>
    <w:p w:rsidR="00446723" w:rsidRPr="00B32DB7" w:rsidRDefault="00446723" w:rsidP="00446723">
      <w:r w:rsidRPr="00B32DB7">
        <w:lastRenderedPageBreak/>
        <w:t xml:space="preserve">(UC) </w:t>
      </w:r>
      <w:r w:rsidR="00EB1AB0" w:rsidRPr="00EB1AB0">
        <w:t>Register to MyOcean process</w:t>
      </w:r>
    </w:p>
    <w:p w:rsidR="007B7BB9" w:rsidRDefault="007B7BB9" w:rsidP="007B7BB9">
      <w:pPr>
        <w:pStyle w:val="Citationintense"/>
      </w:pPr>
      <w:r w:rsidRPr="00B32DB7">
        <w:t>Description</w:t>
      </w:r>
    </w:p>
    <w:p w:rsidR="0031308B" w:rsidRPr="00DB2DF0" w:rsidRDefault="0031308B" w:rsidP="0031308B">
      <w:r>
        <w:t>Some services of MyOcean, such as “Download product” are reserved to registered users. This use case describes the process done by the MIS for a registration.</w:t>
      </w:r>
    </w:p>
    <w:p w:rsidR="00A4730A" w:rsidRPr="00B32DB7" w:rsidRDefault="00A4730A" w:rsidP="00A4730A">
      <w:pPr>
        <w:pStyle w:val="Citationintense"/>
      </w:pPr>
      <w:r w:rsidRPr="00B32DB7">
        <w:t>Preconditions</w:t>
      </w:r>
    </w:p>
    <w:p w:rsidR="00A4730A" w:rsidRPr="00B32DB7" w:rsidRDefault="00A4730A" w:rsidP="00A4730A"/>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r w:rsidRPr="00B32DB7">
        <w:t xml:space="preserve">List of post conditions </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CD0B76">
      <w:pPr>
        <w:pStyle w:val="Citationintense"/>
        <w:keepNext/>
      </w:pPr>
      <w:r w:rsidRPr="00B32DB7">
        <w:lastRenderedPageBreak/>
        <w:t>Normal flow</w:t>
      </w:r>
    </w:p>
    <w:p w:rsidR="00A4730A" w:rsidRDefault="00323870" w:rsidP="00CD0B76">
      <w:pPr>
        <w:jc w:val="center"/>
      </w:pPr>
      <w:r>
        <w:rPr>
          <w:noProof/>
          <w:lang w:val="fr-FR" w:eastAsia="fr-FR"/>
        </w:rPr>
        <w:drawing>
          <wp:inline distT="0" distB="0" distL="0" distR="0">
            <wp:extent cx="5759450" cy="6692900"/>
            <wp:effectExtent l="19050" t="0" r="0" b="0"/>
            <wp:docPr id="8" name="Image 7" descr="Register to MyOcea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to MyOcean process.png"/>
                    <pic:cNvPicPr/>
                  </pic:nvPicPr>
                  <pic:blipFill>
                    <a:blip r:embed="rId78" cstate="print"/>
                    <a:stretch>
                      <a:fillRect/>
                    </a:stretch>
                  </pic:blipFill>
                  <pic:spPr>
                    <a:xfrm>
                      <a:off x="0" y="0"/>
                      <a:ext cx="5759450" cy="6692900"/>
                    </a:xfrm>
                    <a:prstGeom prst="rect">
                      <a:avLst/>
                    </a:prstGeom>
                  </pic:spPr>
                </pic:pic>
              </a:graphicData>
            </a:graphic>
          </wp:inline>
        </w:drawing>
      </w:r>
    </w:p>
    <w:p w:rsidR="00CD0B76" w:rsidRPr="00B32DB7" w:rsidRDefault="00CD0B76" w:rsidP="00CD0B76">
      <w:pPr>
        <w:pStyle w:val="Lgende"/>
      </w:pPr>
      <w:bookmarkStart w:id="645" w:name="_Toc365552501"/>
      <w:r>
        <w:t xml:space="preserve">Figure </w:t>
      </w:r>
      <w:r w:rsidR="00086262">
        <w:fldChar w:fldCharType="begin"/>
      </w:r>
      <w:r w:rsidR="00086262">
        <w:instrText xml:space="preserve"> SEQ Figure \* ARABIC </w:instrText>
      </w:r>
      <w:r w:rsidR="00086262">
        <w:fldChar w:fldCharType="separate"/>
      </w:r>
      <w:r w:rsidR="00FE42B4">
        <w:rPr>
          <w:noProof/>
        </w:rPr>
        <w:t>37</w:t>
      </w:r>
      <w:r w:rsidR="00086262">
        <w:rPr>
          <w:noProof/>
        </w:rPr>
        <w:fldChar w:fldCharType="end"/>
      </w:r>
      <w:r>
        <w:t xml:space="preserve"> - (UC)</w:t>
      </w:r>
      <w:r w:rsidRPr="00B32DB7">
        <w:t xml:space="preserve"> Register to MyOcean </w:t>
      </w:r>
      <w:r>
        <w:t>p</w:t>
      </w:r>
      <w:r w:rsidRPr="00B32DB7">
        <w:t>rocess</w:t>
      </w:r>
      <w:r w:rsidRPr="00160FD9">
        <w:t xml:space="preserve"> - Sequence diagram</w:t>
      </w:r>
      <w:bookmarkEnd w:id="645"/>
    </w:p>
    <w:p w:rsidR="00A4730A" w:rsidRPr="00B32DB7" w:rsidRDefault="00A4730A" w:rsidP="00A4730A">
      <w:pPr>
        <w:pStyle w:val="Citationintense"/>
      </w:pPr>
      <w:r w:rsidRPr="00B32DB7">
        <w:t>Alternative flows</w:t>
      </w:r>
    </w:p>
    <w:p w:rsidR="00BB01E1" w:rsidRPr="00B32DB7" w:rsidRDefault="00BB01E1" w:rsidP="00BB01E1">
      <w:r>
        <w:t>The use case “</w:t>
      </w:r>
      <w:r w:rsidR="003E07B6">
        <w:fldChar w:fldCharType="begin"/>
      </w:r>
      <w:r>
        <w:instrText xml:space="preserve"> REF _Ref356294830 \r \h </w:instrText>
      </w:r>
      <w:r w:rsidR="003E07B6">
        <w:fldChar w:fldCharType="separate"/>
      </w:r>
      <w:r w:rsidR="00FE42B4">
        <w:t>5.1.3.5</w:t>
      </w:r>
      <w:r w:rsidR="003E07B6">
        <w:fldChar w:fldCharType="end"/>
      </w:r>
      <w:r>
        <w:t xml:space="preserve"> </w:t>
      </w:r>
      <w:r w:rsidR="003E07B6">
        <w:fldChar w:fldCharType="begin"/>
      </w:r>
      <w:r>
        <w:instrText xml:space="preserve"> REF _Ref356294831 \h </w:instrText>
      </w:r>
      <w:r w:rsidR="003E07B6">
        <w:fldChar w:fldCharType="separate"/>
      </w:r>
      <w:r w:rsidR="00FE42B4" w:rsidRPr="00B32DB7">
        <w:t>(UC) Declare a new user</w:t>
      </w:r>
      <w:r w:rsidR="003E07B6">
        <w:fldChar w:fldCharType="end"/>
      </w:r>
      <w:r>
        <w:t xml:space="preserve">”, page </w:t>
      </w:r>
      <w:r w:rsidR="003E07B6">
        <w:fldChar w:fldCharType="begin"/>
      </w:r>
      <w:r>
        <w:instrText xml:space="preserve"> PAGEREF _Ref356294832 \h </w:instrText>
      </w:r>
      <w:r w:rsidR="003E07B6">
        <w:fldChar w:fldCharType="separate"/>
      </w:r>
      <w:ins w:id="646" w:author="dearith" w:date="2013-08-29T15:08:00Z">
        <w:r w:rsidR="00FE42B4">
          <w:rPr>
            <w:noProof/>
          </w:rPr>
          <w:t>73</w:t>
        </w:r>
      </w:ins>
      <w:del w:id="647" w:author="dearith" w:date="2013-08-29T15:08:00Z">
        <w:r w:rsidR="00C82D1C" w:rsidDel="00FE42B4">
          <w:rPr>
            <w:noProof/>
          </w:rPr>
          <w:delText>72</w:delText>
        </w:r>
      </w:del>
      <w:r w:rsidR="003E07B6">
        <w:fldChar w:fldCharType="end"/>
      </w:r>
      <w:r>
        <w:t xml:space="preserve"> is an alternative to declare a new user.</w:t>
      </w:r>
    </w:p>
    <w:p w:rsidR="00A4730A" w:rsidRPr="00B32DB7" w:rsidRDefault="00A4730A" w:rsidP="00A4730A"/>
    <w:p w:rsidR="00A4730A" w:rsidRPr="00B32DB7" w:rsidRDefault="00A4730A" w:rsidP="00A4730A">
      <w:pPr>
        <w:pStyle w:val="Citationintense"/>
      </w:pPr>
      <w:r w:rsidRPr="00B32DB7">
        <w:t>Exceptions</w:t>
      </w:r>
    </w:p>
    <w:p w:rsidR="00BB01E1" w:rsidRPr="00B32DB7" w:rsidRDefault="00BB01E1" w:rsidP="00BB01E1">
      <w:r>
        <w:t>The CAS Proxy Ticket Granting id (PGT) can expire after a time. This time is set in the CAS Server configuration. If PGT is expired, the CAS authenticated connexion between atoll-web-admin and atoll-is can be established, the list is then empty and no error message is displayed. The user have to logout then login again. See section “</w:t>
      </w:r>
      <w:r w:rsidR="003E07B6">
        <w:fldChar w:fldCharType="begin"/>
      </w:r>
      <w:r>
        <w:instrText xml:space="preserve"> REF _Ref355099786 \h </w:instrText>
      </w:r>
      <w:r w:rsidR="003E07B6">
        <w:fldChar w:fldCharType="separate"/>
      </w:r>
      <w:r w:rsidR="00FE42B4" w:rsidRPr="00FE7E24">
        <w:t>CAS Server</w:t>
      </w:r>
      <w:r w:rsidR="003E07B6">
        <w:fldChar w:fldCharType="end"/>
      </w:r>
      <w:r>
        <w:t xml:space="preserve">”, page </w:t>
      </w:r>
      <w:r w:rsidR="003E07B6">
        <w:fldChar w:fldCharType="begin"/>
      </w:r>
      <w:r>
        <w:instrText xml:space="preserve"> PAGEREF _Ref355099786 \h </w:instrText>
      </w:r>
      <w:r w:rsidR="003E07B6">
        <w:fldChar w:fldCharType="separate"/>
      </w:r>
      <w:ins w:id="648" w:author="dearith" w:date="2013-08-29T15:08:00Z">
        <w:r w:rsidR="00FE42B4">
          <w:rPr>
            <w:noProof/>
          </w:rPr>
          <w:t>24</w:t>
        </w:r>
      </w:ins>
      <w:del w:id="649" w:author="dearith" w:date="2013-08-29T15:08:00Z">
        <w:r w:rsidR="00C82D1C" w:rsidDel="00FE42B4">
          <w:rPr>
            <w:noProof/>
          </w:rPr>
          <w:delText>23</w:delText>
        </w:r>
      </w:del>
      <w:r w:rsidR="003E07B6">
        <w:fldChar w:fldCharType="end"/>
      </w:r>
      <w:r>
        <w:t xml:space="preserve">. </w:t>
      </w:r>
      <w:r w:rsidRPr="00FE7E24">
        <w:rPr>
          <w:highlight w:val="yellow"/>
        </w:rPr>
        <w:t>Currently there is no automatic “login again” process in this specific case, because t</w:t>
      </w:r>
      <w:r w:rsidRPr="00FE7E24">
        <w:rPr>
          <w:rStyle w:val="hps"/>
          <w:highlight w:val="yellow"/>
        </w:rPr>
        <w:t>his would require</w:t>
      </w:r>
      <w:r w:rsidRPr="00FE7E24">
        <w:rPr>
          <w:rStyle w:val="shorttext"/>
          <w:highlight w:val="yellow"/>
        </w:rPr>
        <w:t xml:space="preserve"> </w:t>
      </w:r>
      <w:r w:rsidRPr="00FE7E24">
        <w:rPr>
          <w:rStyle w:val="hps"/>
          <w:highlight w:val="yellow"/>
        </w:rPr>
        <w:t>a significant</w:t>
      </w:r>
      <w:r w:rsidRPr="00FE7E24">
        <w:rPr>
          <w:rStyle w:val="shorttext"/>
          <w:highlight w:val="yellow"/>
        </w:rPr>
        <w:t xml:space="preserve"> </w:t>
      </w:r>
      <w:r w:rsidRPr="00FE7E24">
        <w:rPr>
          <w:rStyle w:val="hps"/>
          <w:highlight w:val="yellow"/>
        </w:rPr>
        <w:t>work to implement</w:t>
      </w:r>
      <w:r w:rsidRPr="00FE7E24">
        <w:rPr>
          <w:highlight w:val="yellow"/>
        </w:rPr>
        <w:t xml:space="preserve"> </w:t>
      </w:r>
      <w:r w:rsidRPr="00FE7E24">
        <w:rPr>
          <w:rStyle w:val="hps"/>
          <w:highlight w:val="yellow"/>
        </w:rPr>
        <w:t>such a mechanism</w:t>
      </w:r>
      <w:r>
        <w:rPr>
          <w:rStyle w:val="hps"/>
        </w:rPr>
        <w:t>.</w:t>
      </w:r>
    </w:p>
    <w:p w:rsidR="003D4868" w:rsidRPr="00B32DB7" w:rsidRDefault="00A4730A" w:rsidP="00A4730A">
      <w:pPr>
        <w:pStyle w:val="Titre4"/>
        <w:rPr>
          <w:lang w:val="en-GB"/>
        </w:rPr>
      </w:pPr>
      <w:r w:rsidRPr="00B32DB7">
        <w:rPr>
          <w:lang w:val="en-GB"/>
        </w:rPr>
        <w:t xml:space="preserve"> </w:t>
      </w:r>
      <w:bookmarkStart w:id="650" w:name="_Ref356207989"/>
      <w:bookmarkStart w:id="651" w:name="_Ref356207991"/>
      <w:bookmarkStart w:id="652" w:name="_Ref356207994"/>
      <w:bookmarkStart w:id="653" w:name="_Toc365552609"/>
      <w:r w:rsidR="003D4868" w:rsidRPr="00B32DB7">
        <w:rPr>
          <w:lang w:val="en-GB"/>
        </w:rPr>
        <w:t>(UC) Unregister from MyOcean</w:t>
      </w:r>
      <w:bookmarkEnd w:id="650"/>
      <w:bookmarkEnd w:id="651"/>
      <w:bookmarkEnd w:id="652"/>
      <w:bookmarkEnd w:id="653"/>
    </w:p>
    <w:p w:rsidR="007B7BB9" w:rsidRPr="00B32DB7" w:rsidRDefault="007B7BB9" w:rsidP="007B7BB9">
      <w:pPr>
        <w:pStyle w:val="Citationintense"/>
      </w:pPr>
      <w:r w:rsidRPr="00B32DB7">
        <w:t>Identification</w:t>
      </w:r>
    </w:p>
    <w:p w:rsidR="00446723" w:rsidRPr="00B32DB7" w:rsidRDefault="00446723" w:rsidP="00446723">
      <w:r w:rsidRPr="00B32DB7">
        <w:t>(UC) Unregister from MyOcean</w:t>
      </w:r>
    </w:p>
    <w:p w:rsidR="007B7BB9" w:rsidRDefault="007B7BB9" w:rsidP="007B7BB9">
      <w:pPr>
        <w:pStyle w:val="Citationintense"/>
      </w:pPr>
      <w:r w:rsidRPr="00B32DB7">
        <w:t>Description</w:t>
      </w:r>
    </w:p>
    <w:p w:rsidR="002F4CE1" w:rsidRDefault="002F4CE1" w:rsidP="002F4CE1">
      <w:r>
        <w:t>To unregister, the user sends an email to the Service Desk. Then t</w:t>
      </w:r>
      <w:r w:rsidRPr="002F4CE1">
        <w:t>he Service Desk closes the account manually.</w:t>
      </w:r>
    </w:p>
    <w:p w:rsidR="002F4CE1" w:rsidRPr="00A82B21" w:rsidRDefault="002F4CE1" w:rsidP="002F4CE1">
      <w:r>
        <w:t>Same as “</w:t>
      </w:r>
      <w:r w:rsidR="003E07B6">
        <w:fldChar w:fldCharType="begin"/>
      </w:r>
      <w:r>
        <w:instrText xml:space="preserve"> REF _Ref356295630 \r \h </w:instrText>
      </w:r>
      <w:r w:rsidR="003E07B6">
        <w:fldChar w:fldCharType="separate"/>
      </w:r>
      <w:r w:rsidR="00FE42B4">
        <w:t>5.1.3.8</w:t>
      </w:r>
      <w:r w:rsidR="003E07B6">
        <w:fldChar w:fldCharType="end"/>
      </w:r>
      <w:r>
        <w:t xml:space="preserve"> </w:t>
      </w:r>
      <w:r w:rsidR="003E07B6">
        <w:fldChar w:fldCharType="begin"/>
      </w:r>
      <w:r>
        <w:instrText xml:space="preserve"> REF _Ref356295631 \h </w:instrText>
      </w:r>
      <w:r w:rsidR="003E07B6">
        <w:fldChar w:fldCharType="separate"/>
      </w:r>
      <w:r w:rsidR="00FE42B4" w:rsidRPr="00B32DB7">
        <w:t>(UC) Close a user account</w:t>
      </w:r>
      <w:r w:rsidR="003E07B6">
        <w:fldChar w:fldCharType="end"/>
      </w:r>
      <w:r>
        <w:t xml:space="preserve">”, page </w:t>
      </w:r>
      <w:r w:rsidR="003E07B6">
        <w:fldChar w:fldCharType="begin"/>
      </w:r>
      <w:r>
        <w:instrText xml:space="preserve"> PAGEREF _Ref356295632 \h </w:instrText>
      </w:r>
      <w:r w:rsidR="003E07B6">
        <w:fldChar w:fldCharType="separate"/>
      </w:r>
      <w:ins w:id="654" w:author="dearith" w:date="2013-08-29T15:08:00Z">
        <w:r w:rsidR="00FE42B4">
          <w:rPr>
            <w:noProof/>
          </w:rPr>
          <w:t>78</w:t>
        </w:r>
      </w:ins>
      <w:del w:id="655" w:author="dearith" w:date="2013-08-29T15:08:00Z">
        <w:r w:rsidR="00C82D1C" w:rsidDel="00FE42B4">
          <w:rPr>
            <w:noProof/>
          </w:rPr>
          <w:delText>77</w:delText>
        </w:r>
      </w:del>
      <w:r w:rsidR="003E07B6">
        <w:fldChar w:fldCharType="end"/>
      </w:r>
      <w:r>
        <w:t>.</w:t>
      </w:r>
    </w:p>
    <w:p w:rsidR="002F4CE1" w:rsidRPr="002F4CE1" w:rsidRDefault="002F4CE1" w:rsidP="002F4CE1"/>
    <w:p w:rsidR="00A4730A" w:rsidRPr="00B32DB7" w:rsidRDefault="00A4730A" w:rsidP="00A4730A">
      <w:pPr>
        <w:pStyle w:val="Citationintense"/>
      </w:pPr>
      <w:r w:rsidRPr="00B32DB7">
        <w:t>Preconditions</w:t>
      </w:r>
    </w:p>
    <w:p w:rsidR="002F4CE1" w:rsidRPr="00A82B21" w:rsidRDefault="002F4CE1" w:rsidP="002F4CE1">
      <w:r>
        <w:t>See “</w:t>
      </w:r>
      <w:r w:rsidR="003E07B6">
        <w:fldChar w:fldCharType="begin"/>
      </w:r>
      <w:r>
        <w:instrText xml:space="preserve"> REF _Ref356295630 \r \h </w:instrText>
      </w:r>
      <w:r w:rsidR="003E07B6">
        <w:fldChar w:fldCharType="separate"/>
      </w:r>
      <w:r w:rsidR="00FE42B4">
        <w:t>5.1.3.8</w:t>
      </w:r>
      <w:r w:rsidR="003E07B6">
        <w:fldChar w:fldCharType="end"/>
      </w:r>
      <w:r>
        <w:t xml:space="preserve"> </w:t>
      </w:r>
      <w:r w:rsidR="003E07B6">
        <w:fldChar w:fldCharType="begin"/>
      </w:r>
      <w:r>
        <w:instrText xml:space="preserve"> REF _Ref356295631 \h </w:instrText>
      </w:r>
      <w:r w:rsidR="003E07B6">
        <w:fldChar w:fldCharType="separate"/>
      </w:r>
      <w:r w:rsidR="00FE42B4" w:rsidRPr="00B32DB7">
        <w:t>(UC) Close a user account</w:t>
      </w:r>
      <w:r w:rsidR="003E07B6">
        <w:fldChar w:fldCharType="end"/>
      </w:r>
      <w:r>
        <w:t xml:space="preserve">”, page </w:t>
      </w:r>
      <w:r w:rsidR="003E07B6">
        <w:fldChar w:fldCharType="begin"/>
      </w:r>
      <w:r>
        <w:instrText xml:space="preserve"> PAGEREF _Ref356295632 \h </w:instrText>
      </w:r>
      <w:r w:rsidR="003E07B6">
        <w:fldChar w:fldCharType="separate"/>
      </w:r>
      <w:ins w:id="656" w:author="dearith" w:date="2013-08-29T15:08:00Z">
        <w:r w:rsidR="00FE42B4">
          <w:rPr>
            <w:noProof/>
          </w:rPr>
          <w:t>78</w:t>
        </w:r>
      </w:ins>
      <w:del w:id="657" w:author="dearith" w:date="2013-08-29T15:08:00Z">
        <w:r w:rsidR="00C82D1C" w:rsidDel="00FE42B4">
          <w:rPr>
            <w:noProof/>
          </w:rPr>
          <w:delText>77</w:delText>
        </w:r>
      </w:del>
      <w:r w:rsidR="003E07B6">
        <w:fldChar w:fldCharType="end"/>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2F4CE1" w:rsidRPr="00A82B21" w:rsidRDefault="002F4CE1" w:rsidP="002F4CE1">
      <w:r>
        <w:t>See “</w:t>
      </w:r>
      <w:r w:rsidR="003E07B6">
        <w:fldChar w:fldCharType="begin"/>
      </w:r>
      <w:r>
        <w:instrText xml:space="preserve"> REF _Ref356295630 \r \h </w:instrText>
      </w:r>
      <w:r w:rsidR="003E07B6">
        <w:fldChar w:fldCharType="separate"/>
      </w:r>
      <w:r w:rsidR="00FE42B4">
        <w:t>5.1.3.8</w:t>
      </w:r>
      <w:r w:rsidR="003E07B6">
        <w:fldChar w:fldCharType="end"/>
      </w:r>
      <w:r>
        <w:t xml:space="preserve"> </w:t>
      </w:r>
      <w:r w:rsidR="003E07B6">
        <w:fldChar w:fldCharType="begin"/>
      </w:r>
      <w:r>
        <w:instrText xml:space="preserve"> REF _Ref356295631 \h </w:instrText>
      </w:r>
      <w:r w:rsidR="003E07B6">
        <w:fldChar w:fldCharType="separate"/>
      </w:r>
      <w:r w:rsidR="00FE42B4" w:rsidRPr="00B32DB7">
        <w:t>(UC) Close a user account</w:t>
      </w:r>
      <w:r w:rsidR="003E07B6">
        <w:fldChar w:fldCharType="end"/>
      </w:r>
      <w:r>
        <w:t xml:space="preserve">”, page </w:t>
      </w:r>
      <w:r w:rsidR="003E07B6">
        <w:fldChar w:fldCharType="begin"/>
      </w:r>
      <w:r>
        <w:instrText xml:space="preserve"> PAGEREF _Ref356295632 \h </w:instrText>
      </w:r>
      <w:r w:rsidR="003E07B6">
        <w:fldChar w:fldCharType="separate"/>
      </w:r>
      <w:ins w:id="658" w:author="dearith" w:date="2013-08-29T15:08:00Z">
        <w:r w:rsidR="00FE42B4">
          <w:rPr>
            <w:noProof/>
          </w:rPr>
          <w:t>78</w:t>
        </w:r>
      </w:ins>
      <w:del w:id="659" w:author="dearith" w:date="2013-08-29T15:08:00Z">
        <w:r w:rsidR="00C82D1C" w:rsidDel="00FE42B4">
          <w:rPr>
            <w:noProof/>
          </w:rPr>
          <w:delText>77</w:delText>
        </w:r>
      </w:del>
      <w:r w:rsidR="003E07B6">
        <w:fldChar w:fldCharType="end"/>
      </w:r>
      <w:r>
        <w:t>.</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2F4CE1" w:rsidRPr="00A82B21" w:rsidRDefault="002F4CE1" w:rsidP="002F4CE1">
      <w:r>
        <w:t>See “</w:t>
      </w:r>
      <w:r w:rsidR="003E07B6">
        <w:fldChar w:fldCharType="begin"/>
      </w:r>
      <w:r>
        <w:instrText xml:space="preserve"> REF _Ref356295630 \r \h </w:instrText>
      </w:r>
      <w:r w:rsidR="003E07B6">
        <w:fldChar w:fldCharType="separate"/>
      </w:r>
      <w:r w:rsidR="00FE42B4">
        <w:t>5.1.3.8</w:t>
      </w:r>
      <w:r w:rsidR="003E07B6">
        <w:fldChar w:fldCharType="end"/>
      </w:r>
      <w:r>
        <w:t xml:space="preserve"> </w:t>
      </w:r>
      <w:r w:rsidR="003E07B6">
        <w:fldChar w:fldCharType="begin"/>
      </w:r>
      <w:r>
        <w:instrText xml:space="preserve"> REF _Ref356295631 \h </w:instrText>
      </w:r>
      <w:r w:rsidR="003E07B6">
        <w:fldChar w:fldCharType="separate"/>
      </w:r>
      <w:r w:rsidR="00FE42B4" w:rsidRPr="00B32DB7">
        <w:t>(UC) Close a user account</w:t>
      </w:r>
      <w:r w:rsidR="003E07B6">
        <w:fldChar w:fldCharType="end"/>
      </w:r>
      <w:r>
        <w:t xml:space="preserve">”, page </w:t>
      </w:r>
      <w:r w:rsidR="003E07B6">
        <w:fldChar w:fldCharType="begin"/>
      </w:r>
      <w:r>
        <w:instrText xml:space="preserve"> PAGEREF _Ref356295632 \h </w:instrText>
      </w:r>
      <w:r w:rsidR="003E07B6">
        <w:fldChar w:fldCharType="separate"/>
      </w:r>
      <w:ins w:id="660" w:author="dearith" w:date="2013-08-29T15:08:00Z">
        <w:r w:rsidR="00FE42B4">
          <w:rPr>
            <w:noProof/>
          </w:rPr>
          <w:t>78</w:t>
        </w:r>
      </w:ins>
      <w:del w:id="661" w:author="dearith" w:date="2013-08-29T15:08:00Z">
        <w:r w:rsidR="00C82D1C" w:rsidDel="00FE42B4">
          <w:rPr>
            <w:noProof/>
          </w:rPr>
          <w:delText>77</w:delText>
        </w:r>
      </w:del>
      <w:r w:rsidR="003E07B6">
        <w:fldChar w:fldCharType="end"/>
      </w:r>
      <w:r>
        <w:t>.</w:t>
      </w:r>
    </w:p>
    <w:p w:rsidR="00A4730A" w:rsidRPr="00B32DB7" w:rsidRDefault="00A4730A" w:rsidP="00A4730A">
      <w:pPr>
        <w:pStyle w:val="Citationintense"/>
      </w:pPr>
      <w:r w:rsidRPr="00B32DB7">
        <w:t>Alternative flows</w:t>
      </w:r>
    </w:p>
    <w:p w:rsidR="002F4CE1" w:rsidRPr="00A82B21" w:rsidRDefault="002F4CE1" w:rsidP="002F4CE1">
      <w:r>
        <w:t>See “</w:t>
      </w:r>
      <w:r w:rsidR="003E07B6">
        <w:fldChar w:fldCharType="begin"/>
      </w:r>
      <w:r>
        <w:instrText xml:space="preserve"> REF _Ref356295630 \r \h </w:instrText>
      </w:r>
      <w:r w:rsidR="003E07B6">
        <w:fldChar w:fldCharType="separate"/>
      </w:r>
      <w:r w:rsidR="00FE42B4">
        <w:t>5.1.3.8</w:t>
      </w:r>
      <w:r w:rsidR="003E07B6">
        <w:fldChar w:fldCharType="end"/>
      </w:r>
      <w:r>
        <w:t xml:space="preserve"> </w:t>
      </w:r>
      <w:r w:rsidR="003E07B6">
        <w:fldChar w:fldCharType="begin"/>
      </w:r>
      <w:r>
        <w:instrText xml:space="preserve"> REF _Ref356295631 \h </w:instrText>
      </w:r>
      <w:r w:rsidR="003E07B6">
        <w:fldChar w:fldCharType="separate"/>
      </w:r>
      <w:r w:rsidR="00FE42B4" w:rsidRPr="00B32DB7">
        <w:t>(UC) Close a user account</w:t>
      </w:r>
      <w:r w:rsidR="003E07B6">
        <w:fldChar w:fldCharType="end"/>
      </w:r>
      <w:r>
        <w:t xml:space="preserve">”, page </w:t>
      </w:r>
      <w:r w:rsidR="003E07B6">
        <w:fldChar w:fldCharType="begin"/>
      </w:r>
      <w:r>
        <w:instrText xml:space="preserve"> PAGEREF _Ref356295632 \h </w:instrText>
      </w:r>
      <w:r w:rsidR="003E07B6">
        <w:fldChar w:fldCharType="separate"/>
      </w:r>
      <w:ins w:id="662" w:author="dearith" w:date="2013-08-29T15:08:00Z">
        <w:r w:rsidR="00FE42B4">
          <w:rPr>
            <w:noProof/>
          </w:rPr>
          <w:t>78</w:t>
        </w:r>
      </w:ins>
      <w:del w:id="663" w:author="dearith" w:date="2013-08-29T15:08:00Z">
        <w:r w:rsidR="00C82D1C" w:rsidDel="00FE42B4">
          <w:rPr>
            <w:noProof/>
          </w:rPr>
          <w:delText>77</w:delText>
        </w:r>
      </w:del>
      <w:r w:rsidR="003E07B6">
        <w:fldChar w:fldCharType="end"/>
      </w:r>
      <w:r>
        <w:t>.</w:t>
      </w:r>
    </w:p>
    <w:p w:rsidR="00A4730A" w:rsidRPr="00B32DB7" w:rsidRDefault="00A4730A" w:rsidP="00A4730A">
      <w:pPr>
        <w:pStyle w:val="Citationintense"/>
      </w:pPr>
      <w:r w:rsidRPr="00B32DB7">
        <w:t>Exceptions</w:t>
      </w:r>
    </w:p>
    <w:p w:rsidR="002F4CE1" w:rsidRPr="00A82B21" w:rsidRDefault="002F4CE1" w:rsidP="002F4CE1">
      <w:r>
        <w:t>See “</w:t>
      </w:r>
      <w:r w:rsidR="003E07B6">
        <w:fldChar w:fldCharType="begin"/>
      </w:r>
      <w:r>
        <w:instrText xml:space="preserve"> REF _Ref356295630 \r \h </w:instrText>
      </w:r>
      <w:r w:rsidR="003E07B6">
        <w:fldChar w:fldCharType="separate"/>
      </w:r>
      <w:r w:rsidR="00FE42B4">
        <w:t>5.1.3.8</w:t>
      </w:r>
      <w:r w:rsidR="003E07B6">
        <w:fldChar w:fldCharType="end"/>
      </w:r>
      <w:r>
        <w:t xml:space="preserve"> </w:t>
      </w:r>
      <w:r w:rsidR="003E07B6">
        <w:fldChar w:fldCharType="begin"/>
      </w:r>
      <w:r>
        <w:instrText xml:space="preserve"> REF _Ref356295631 \h </w:instrText>
      </w:r>
      <w:r w:rsidR="003E07B6">
        <w:fldChar w:fldCharType="separate"/>
      </w:r>
      <w:r w:rsidR="00FE42B4" w:rsidRPr="00B32DB7">
        <w:t>(UC) Close a user account</w:t>
      </w:r>
      <w:r w:rsidR="003E07B6">
        <w:fldChar w:fldCharType="end"/>
      </w:r>
      <w:r>
        <w:t xml:space="preserve">”, page </w:t>
      </w:r>
      <w:r w:rsidR="003E07B6">
        <w:fldChar w:fldCharType="begin"/>
      </w:r>
      <w:r>
        <w:instrText xml:space="preserve"> PAGEREF _Ref356295632 \h </w:instrText>
      </w:r>
      <w:r w:rsidR="003E07B6">
        <w:fldChar w:fldCharType="separate"/>
      </w:r>
      <w:ins w:id="664" w:author="dearith" w:date="2013-08-29T15:08:00Z">
        <w:r w:rsidR="00FE42B4">
          <w:rPr>
            <w:noProof/>
          </w:rPr>
          <w:t>78</w:t>
        </w:r>
      </w:ins>
      <w:del w:id="665" w:author="dearith" w:date="2013-08-29T15:08:00Z">
        <w:r w:rsidR="00C82D1C" w:rsidDel="00FE42B4">
          <w:rPr>
            <w:noProof/>
          </w:rPr>
          <w:delText>77</w:delText>
        </w:r>
      </w:del>
      <w:r w:rsidR="003E07B6">
        <w:fldChar w:fldCharType="end"/>
      </w:r>
      <w:r>
        <w:t>.</w:t>
      </w:r>
    </w:p>
    <w:p w:rsidR="003D4868" w:rsidRPr="00B32DB7" w:rsidRDefault="00A4730A" w:rsidP="00A4730A">
      <w:pPr>
        <w:pStyle w:val="Titre4"/>
        <w:rPr>
          <w:lang w:val="en-GB"/>
        </w:rPr>
      </w:pPr>
      <w:r w:rsidRPr="00B32DB7">
        <w:rPr>
          <w:lang w:val="en-GB"/>
        </w:rPr>
        <w:t xml:space="preserve"> </w:t>
      </w:r>
      <w:bookmarkStart w:id="666" w:name="_Toc365552610"/>
      <w:r w:rsidR="003D4868" w:rsidRPr="00B32DB7">
        <w:rPr>
          <w:lang w:val="en-GB"/>
        </w:rPr>
        <w:t>(UC) Log in</w:t>
      </w:r>
      <w:bookmarkEnd w:id="666"/>
    </w:p>
    <w:p w:rsidR="007B7BB9" w:rsidRPr="00B32DB7" w:rsidRDefault="007B7BB9" w:rsidP="007B7BB9">
      <w:pPr>
        <w:pStyle w:val="Citationintense"/>
      </w:pPr>
      <w:r w:rsidRPr="00B32DB7">
        <w:t>Identification</w:t>
      </w:r>
    </w:p>
    <w:p w:rsidR="00446723" w:rsidRPr="00B32DB7" w:rsidRDefault="00446723" w:rsidP="00446723">
      <w:r w:rsidRPr="00B32DB7">
        <w:t>(UC) Log in</w:t>
      </w:r>
    </w:p>
    <w:p w:rsidR="00B80A61" w:rsidRDefault="007B7BB9" w:rsidP="00123D56">
      <w:pPr>
        <w:pStyle w:val="Citationintense"/>
      </w:pPr>
      <w:r w:rsidRPr="00B32DB7">
        <w:t>Description</w:t>
      </w:r>
    </w:p>
    <w:p w:rsidR="00123D56" w:rsidRPr="00123D56" w:rsidRDefault="00123D56" w:rsidP="00123D56">
      <w:bookmarkStart w:id="667" w:name="_Toc338327996"/>
      <w:r>
        <w:t>This use case permits to open an authenticated session on MyOcean</w:t>
      </w:r>
      <w:bookmarkEnd w:id="667"/>
    </w:p>
    <w:p w:rsidR="00A4730A" w:rsidRPr="00B32DB7" w:rsidRDefault="00A4730A" w:rsidP="00A4730A">
      <w:pPr>
        <w:pStyle w:val="Citationintense"/>
      </w:pPr>
      <w:r w:rsidRPr="00B32DB7">
        <w:t>Preconditions</w:t>
      </w:r>
    </w:p>
    <w:p w:rsidR="00B80A61" w:rsidRPr="00B32DB7" w:rsidRDefault="00B80A61" w:rsidP="00B80A61">
      <w:r>
        <w:t>User must not be already authenticated on MyOcean</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B80A61" w:rsidP="00A4730A">
      <w:r>
        <w:t>User is authenticated on MyOcean</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2A1DD2" w:rsidRDefault="00BF4231" w:rsidP="002A1DD2">
      <w:pPr>
        <w:keepNext/>
        <w:jc w:val="center"/>
      </w:pPr>
      <w:r w:rsidRPr="00BF4231">
        <w:rPr>
          <w:noProof/>
          <w:lang w:val="fr-FR" w:eastAsia="fr-FR"/>
        </w:rPr>
        <w:drawing>
          <wp:inline distT="0" distB="0" distL="0" distR="0">
            <wp:extent cx="5759450" cy="3399624"/>
            <wp:effectExtent l="1905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srcRect/>
                    <a:stretch>
                      <a:fillRect/>
                    </a:stretch>
                  </pic:blipFill>
                  <pic:spPr bwMode="auto">
                    <a:xfrm>
                      <a:off x="0" y="0"/>
                      <a:ext cx="5759450" cy="3399624"/>
                    </a:xfrm>
                    <a:prstGeom prst="rect">
                      <a:avLst/>
                    </a:prstGeom>
                    <a:noFill/>
                    <a:ln w="9525">
                      <a:noFill/>
                      <a:miter lim="800000"/>
                      <a:headEnd/>
                      <a:tailEnd/>
                    </a:ln>
                  </pic:spPr>
                </pic:pic>
              </a:graphicData>
            </a:graphic>
          </wp:inline>
        </w:drawing>
      </w:r>
    </w:p>
    <w:p w:rsidR="00A4730A" w:rsidRPr="00B32DB7" w:rsidRDefault="002A1DD2" w:rsidP="002A1DD2">
      <w:pPr>
        <w:pStyle w:val="Lgende"/>
      </w:pPr>
      <w:bookmarkStart w:id="668" w:name="_Toc365552502"/>
      <w:r>
        <w:t xml:space="preserve">Figure </w:t>
      </w:r>
      <w:r w:rsidR="00086262">
        <w:fldChar w:fldCharType="begin"/>
      </w:r>
      <w:r w:rsidR="00086262">
        <w:instrText xml:space="preserve"> SEQ Figure \* ARABIC </w:instrText>
      </w:r>
      <w:r w:rsidR="00086262">
        <w:fldChar w:fldCharType="separate"/>
      </w:r>
      <w:r w:rsidR="00FE42B4">
        <w:rPr>
          <w:noProof/>
        </w:rPr>
        <w:t>38</w:t>
      </w:r>
      <w:r w:rsidR="00086262">
        <w:rPr>
          <w:noProof/>
        </w:rPr>
        <w:fldChar w:fldCharType="end"/>
      </w:r>
      <w:r>
        <w:t xml:space="preserve"> - </w:t>
      </w:r>
      <w:r w:rsidRPr="00586426">
        <w:t>(UC) Log in</w:t>
      </w:r>
      <w:r>
        <w:t xml:space="preserve"> - Sequence diagram</w:t>
      </w:r>
      <w:bookmarkEnd w:id="668"/>
    </w:p>
    <w:p w:rsidR="00A4730A" w:rsidRPr="00B32DB7" w:rsidRDefault="00A4730A" w:rsidP="00A4730A">
      <w:pPr>
        <w:pStyle w:val="Citationintense"/>
      </w:pPr>
      <w:r w:rsidRPr="00B32DB7">
        <w:t>Alternative flows</w:t>
      </w:r>
    </w:p>
    <w:p w:rsidR="00A4730A" w:rsidRPr="00B32DB7" w:rsidRDefault="003F476A" w:rsidP="00A4730A">
      <w:r>
        <w:t>When anonymous user tries to access a secured MyOcean service (service requiring authentication), he has first to authenticate on MyOcean. Then he is automatically redirected to the secure</w:t>
      </w:r>
      <w:r w:rsidR="004F69BF">
        <w:t>d</w:t>
      </w:r>
      <w:r>
        <w:t xml:space="preserve"> service.</w:t>
      </w:r>
    </w:p>
    <w:p w:rsidR="00A4730A" w:rsidRPr="00B32DB7" w:rsidRDefault="00A4730A" w:rsidP="00A4730A">
      <w:pPr>
        <w:pStyle w:val="Citationintense"/>
      </w:pPr>
      <w:r w:rsidRPr="00B32DB7">
        <w:t>Exceptions</w:t>
      </w:r>
    </w:p>
    <w:p w:rsidR="00A4730A" w:rsidRPr="00B32DB7" w:rsidRDefault="00A4730A" w:rsidP="00A4730A"/>
    <w:p w:rsidR="003D4868" w:rsidRPr="00B32DB7" w:rsidRDefault="00A4730A" w:rsidP="00A4730A">
      <w:pPr>
        <w:pStyle w:val="Titre4"/>
        <w:rPr>
          <w:lang w:val="en-GB"/>
        </w:rPr>
      </w:pPr>
      <w:r w:rsidRPr="00B32DB7">
        <w:rPr>
          <w:lang w:val="en-GB"/>
        </w:rPr>
        <w:t xml:space="preserve"> </w:t>
      </w:r>
      <w:bookmarkStart w:id="669" w:name="_Toc365552611"/>
      <w:r w:rsidR="003D4868" w:rsidRPr="00B32DB7">
        <w:rPr>
          <w:lang w:val="en-GB"/>
        </w:rPr>
        <w:t>(UC) Log-out</w:t>
      </w:r>
      <w:bookmarkEnd w:id="669"/>
    </w:p>
    <w:p w:rsidR="007B7BB9" w:rsidRPr="00B32DB7" w:rsidRDefault="007B7BB9" w:rsidP="007B7BB9">
      <w:pPr>
        <w:pStyle w:val="Citationintense"/>
      </w:pPr>
      <w:r w:rsidRPr="00B32DB7">
        <w:t>Identification</w:t>
      </w:r>
    </w:p>
    <w:p w:rsidR="00446723" w:rsidRPr="00B32DB7" w:rsidRDefault="00446723" w:rsidP="00446723">
      <w:r w:rsidRPr="00B32DB7">
        <w:t>(UC) Log-out</w:t>
      </w:r>
    </w:p>
    <w:p w:rsidR="008F6AF7" w:rsidRDefault="007B7BB9" w:rsidP="00123D56">
      <w:pPr>
        <w:pStyle w:val="Citationintense"/>
      </w:pPr>
      <w:r w:rsidRPr="00B32DB7">
        <w:t>Description</w:t>
      </w:r>
    </w:p>
    <w:p w:rsidR="00123D56" w:rsidRPr="00123D56" w:rsidRDefault="00123D56" w:rsidP="00123D56">
      <w:r>
        <w:lastRenderedPageBreak/>
        <w:t>This use case allow disabling authentication on MyOcean</w:t>
      </w:r>
    </w:p>
    <w:p w:rsidR="00A4730A" w:rsidRPr="00B32DB7" w:rsidRDefault="00A4730A" w:rsidP="00A4730A">
      <w:pPr>
        <w:pStyle w:val="Citationintense"/>
      </w:pPr>
      <w:r w:rsidRPr="00B32DB7">
        <w:t>Preconditions</w:t>
      </w:r>
    </w:p>
    <w:p w:rsidR="00A4730A" w:rsidRPr="00B32DB7" w:rsidRDefault="008F6AF7" w:rsidP="00A4730A">
      <w:r>
        <w:rPr>
          <w:rStyle w:val="hps"/>
        </w:rPr>
        <w:t>It does not matter</w:t>
      </w:r>
      <w:r>
        <w:t xml:space="preserve"> </w:t>
      </w:r>
      <w:r>
        <w:rPr>
          <w:rStyle w:val="hps"/>
        </w:rPr>
        <w:t>whether</w:t>
      </w:r>
      <w:r>
        <w:t xml:space="preserve"> </w:t>
      </w:r>
      <w:r>
        <w:rPr>
          <w:rStyle w:val="hps"/>
        </w:rPr>
        <w:t>or not</w:t>
      </w:r>
      <w:r>
        <w:t xml:space="preserve"> the user is </w:t>
      </w:r>
      <w:r>
        <w:rPr>
          <w:rStyle w:val="hps"/>
        </w:rPr>
        <w:t>already</w:t>
      </w:r>
      <w:r>
        <w:t xml:space="preserve"> </w:t>
      </w:r>
      <w:r>
        <w:rPr>
          <w:rStyle w:val="hps"/>
        </w:rPr>
        <w:t>authenticated on MyOcean.</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8F6AF7" w:rsidRPr="00B32DB7" w:rsidRDefault="008F6AF7" w:rsidP="008F6AF7">
      <w:r>
        <w:rPr>
          <w:rStyle w:val="hps"/>
        </w:rPr>
        <w:t>User is no longer</w:t>
      </w:r>
      <w:r>
        <w:t xml:space="preserve"> </w:t>
      </w:r>
      <w:r>
        <w:rPr>
          <w:rStyle w:val="hps"/>
        </w:rPr>
        <w:t>authenticated on MyOcean.</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DC6D59" w:rsidRDefault="00DC6D59" w:rsidP="00DC6D59">
      <w:pPr>
        <w:keepNext/>
        <w:jc w:val="center"/>
      </w:pPr>
      <w:r w:rsidRPr="00DC6D59">
        <w:rPr>
          <w:noProof/>
          <w:lang w:val="fr-FR" w:eastAsia="fr-FR"/>
        </w:rPr>
        <w:drawing>
          <wp:inline distT="0" distB="0" distL="0" distR="0">
            <wp:extent cx="5276850" cy="2324100"/>
            <wp:effectExtent l="1905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srcRect/>
                    <a:stretch>
                      <a:fillRect/>
                    </a:stretch>
                  </pic:blipFill>
                  <pic:spPr bwMode="auto">
                    <a:xfrm>
                      <a:off x="0" y="0"/>
                      <a:ext cx="5276850" cy="2324100"/>
                    </a:xfrm>
                    <a:prstGeom prst="rect">
                      <a:avLst/>
                    </a:prstGeom>
                    <a:noFill/>
                    <a:ln w="9525">
                      <a:noFill/>
                      <a:miter lim="800000"/>
                      <a:headEnd/>
                      <a:tailEnd/>
                    </a:ln>
                  </pic:spPr>
                </pic:pic>
              </a:graphicData>
            </a:graphic>
          </wp:inline>
        </w:drawing>
      </w:r>
    </w:p>
    <w:p w:rsidR="00A4730A" w:rsidRPr="00B32DB7" w:rsidRDefault="00DC6D59" w:rsidP="00DC6D59">
      <w:pPr>
        <w:pStyle w:val="Lgende"/>
      </w:pPr>
      <w:bookmarkStart w:id="670" w:name="_Toc365552503"/>
      <w:r>
        <w:t xml:space="preserve">Figure </w:t>
      </w:r>
      <w:r w:rsidR="00086262">
        <w:fldChar w:fldCharType="begin"/>
      </w:r>
      <w:r w:rsidR="00086262">
        <w:instrText xml:space="preserve"> SEQ Figure \* ARABIC </w:instrText>
      </w:r>
      <w:r w:rsidR="00086262">
        <w:fldChar w:fldCharType="separate"/>
      </w:r>
      <w:r w:rsidR="00FE42B4">
        <w:rPr>
          <w:noProof/>
        </w:rPr>
        <w:t>39</w:t>
      </w:r>
      <w:r w:rsidR="00086262">
        <w:rPr>
          <w:noProof/>
        </w:rPr>
        <w:fldChar w:fldCharType="end"/>
      </w:r>
      <w:r>
        <w:t xml:space="preserve"> - </w:t>
      </w:r>
      <w:r w:rsidRPr="00832D65">
        <w:t xml:space="preserve">(UC) Log </w:t>
      </w:r>
      <w:r>
        <w:t>out</w:t>
      </w:r>
      <w:r w:rsidRPr="00832D65">
        <w:t xml:space="preserve"> - Sequence diagram</w:t>
      </w:r>
      <w:bookmarkEnd w:id="670"/>
    </w:p>
    <w:p w:rsidR="00A4730A" w:rsidRDefault="00A4730A" w:rsidP="00A4730A">
      <w:pPr>
        <w:pStyle w:val="Citationintense"/>
      </w:pPr>
      <w:r w:rsidRPr="00B32DB7">
        <w:t>Alternative flows</w:t>
      </w:r>
    </w:p>
    <w:p w:rsidR="00DC6D59" w:rsidRPr="00DC6D59" w:rsidRDefault="00C76B45" w:rsidP="00DC6D59">
      <w:r>
        <w:t>User is</w:t>
      </w:r>
      <w:r w:rsidRPr="00C76B45">
        <w:t xml:space="preserve"> automatically log out if his </w:t>
      </w:r>
      <w:r>
        <w:t>browser’s</w:t>
      </w:r>
      <w:r w:rsidRPr="00C76B45">
        <w:t xml:space="preserve"> session expires due to inactivity for longer than the predetermined inactivity duration</w:t>
      </w:r>
      <w:r>
        <w:t>.</w:t>
      </w:r>
    </w:p>
    <w:p w:rsidR="00A4730A" w:rsidRPr="00B32DB7" w:rsidRDefault="00A4730A" w:rsidP="00A4730A">
      <w:pPr>
        <w:pStyle w:val="Citationintense"/>
      </w:pPr>
      <w:r w:rsidRPr="00B32DB7">
        <w:lastRenderedPageBreak/>
        <w:t>Exceptions</w:t>
      </w:r>
    </w:p>
    <w:p w:rsidR="00A4730A" w:rsidRPr="00B32DB7" w:rsidRDefault="00A4730A" w:rsidP="00A4730A"/>
    <w:p w:rsidR="00F13CD4" w:rsidRDefault="00F13CD4">
      <w:pPr>
        <w:spacing w:after="0" w:line="240" w:lineRule="auto"/>
        <w:jc w:val="left"/>
        <w:rPr>
          <w:rFonts w:eastAsia="Times New Roman"/>
          <w:b/>
          <w:color w:val="0F243E" w:themeColor="text2" w:themeShade="80"/>
          <w:kern w:val="28"/>
          <w:sz w:val="24"/>
          <w:szCs w:val="20"/>
        </w:rPr>
      </w:pPr>
      <w:r>
        <w:br w:type="page"/>
      </w:r>
    </w:p>
    <w:p w:rsidR="006B0143" w:rsidRPr="00B32DB7" w:rsidRDefault="006B0143" w:rsidP="006B0143">
      <w:pPr>
        <w:pStyle w:val="Titre3"/>
      </w:pPr>
      <w:bookmarkStart w:id="671" w:name="_Toc365552612"/>
      <w:r w:rsidRPr="00B32DB7">
        <w:lastRenderedPageBreak/>
        <w:t>Catalogue</w:t>
      </w:r>
      <w:bookmarkEnd w:id="671"/>
    </w:p>
    <w:p w:rsidR="00DA6C38" w:rsidRPr="00B32DB7" w:rsidRDefault="00DA6C38" w:rsidP="00DA6C38">
      <w:r w:rsidRPr="00B32DB7">
        <w:t>The catalogue component is responsible of the product management and product browsing. It is also involved for the production monitoring and the transaction accounting.</w:t>
      </w:r>
    </w:p>
    <w:p w:rsidR="00DA6C38" w:rsidRPr="00B32DB7" w:rsidRDefault="00DA6C38" w:rsidP="00DA6C38">
      <w:pPr>
        <w:pStyle w:val="Titre4"/>
        <w:rPr>
          <w:lang w:val="en-GB"/>
        </w:rPr>
      </w:pPr>
      <w:bookmarkStart w:id="672" w:name="_Toc365552613"/>
      <w:r w:rsidRPr="00B32DB7">
        <w:rPr>
          <w:lang w:val="en-GB"/>
        </w:rPr>
        <w:t>Software used</w:t>
      </w:r>
      <w:bookmarkEnd w:id="672"/>
    </w:p>
    <w:p w:rsidR="00DA6C38" w:rsidRPr="00B32DB7" w:rsidRDefault="00DA6C38" w:rsidP="00DA6C38">
      <w:pPr>
        <w:pStyle w:val="Citationintense"/>
      </w:pPr>
      <w:r w:rsidRPr="00B32DB7">
        <w:t>Table</w:t>
      </w:r>
    </w:p>
    <w:tbl>
      <w:tblPr>
        <w:tblStyle w:val="Trameclaire-Accent11"/>
        <w:tblW w:w="0" w:type="auto"/>
        <w:tblLayout w:type="fixed"/>
        <w:tblLook w:val="0000" w:firstRow="0" w:lastRow="0" w:firstColumn="0" w:lastColumn="0" w:noHBand="0" w:noVBand="0"/>
      </w:tblPr>
      <w:tblGrid>
        <w:gridCol w:w="1951"/>
        <w:gridCol w:w="3291"/>
        <w:gridCol w:w="1245"/>
        <w:gridCol w:w="1276"/>
        <w:gridCol w:w="1523"/>
      </w:tblGrid>
      <w:tr w:rsidR="007A6D5F" w:rsidRPr="00B32DB7" w:rsidTr="002B59E6">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7A6D5F" w:rsidRPr="00B32DB7" w:rsidRDefault="007A6D5F" w:rsidP="002B59E6">
            <w:pPr>
              <w:rPr>
                <w:rFonts w:eastAsia="Arial Unicode MS"/>
                <w:b/>
              </w:rPr>
            </w:pPr>
            <w:r w:rsidRPr="00B32DB7">
              <w:rPr>
                <w:b/>
              </w:rPr>
              <w:t>Components</w:t>
            </w:r>
          </w:p>
        </w:tc>
        <w:tc>
          <w:tcPr>
            <w:tcW w:w="3291" w:type="dxa"/>
            <w:noWrap/>
          </w:tcPr>
          <w:p w:rsidR="007A6D5F" w:rsidRPr="00B32DB7" w:rsidRDefault="007A6D5F" w:rsidP="002B59E6">
            <w:pPr>
              <w:rPr>
                <w:rFonts w:eastAsia="Arial Unicode MS"/>
                <w:b/>
              </w:rPr>
            </w:pPr>
            <w:r w:rsidRPr="00B32DB7">
              <w:rPr>
                <w:b/>
              </w:rPr>
              <w:t>label</w:t>
            </w:r>
          </w:p>
        </w:tc>
        <w:tc>
          <w:tcPr>
            <w:tcW w:w="1245" w:type="dxa"/>
            <w:noWrap/>
          </w:tcPr>
          <w:p w:rsidR="007A6D5F" w:rsidRPr="00B32DB7" w:rsidRDefault="007A6D5F" w:rsidP="002B59E6">
            <w:pPr>
              <w:rPr>
                <w:rFonts w:eastAsia="Arial Unicode MS"/>
                <w:b/>
              </w:rPr>
            </w:pPr>
            <w:r w:rsidRPr="00B32DB7">
              <w:rPr>
                <w:b/>
              </w:rPr>
              <w:t>operator</w:t>
            </w:r>
          </w:p>
        </w:tc>
        <w:tc>
          <w:tcPr>
            <w:tcW w:w="1276" w:type="dxa"/>
            <w:noWrap/>
          </w:tcPr>
          <w:p w:rsidR="007A6D5F" w:rsidRPr="00B32DB7" w:rsidRDefault="007A6D5F" w:rsidP="002B59E6">
            <w:pPr>
              <w:rPr>
                <w:rFonts w:eastAsia="Arial Unicode MS"/>
                <w:b/>
              </w:rPr>
            </w:pPr>
            <w:r w:rsidRPr="00B32DB7">
              <w:rPr>
                <w:b/>
              </w:rPr>
              <w:t>support</w:t>
            </w:r>
          </w:p>
        </w:tc>
        <w:tc>
          <w:tcPr>
            <w:tcW w:w="1523" w:type="dxa"/>
            <w:noWrap/>
          </w:tcPr>
          <w:p w:rsidR="007A6D5F" w:rsidRPr="00B32DB7" w:rsidRDefault="007A6D5F" w:rsidP="002B59E6">
            <w:pPr>
              <w:rPr>
                <w:rFonts w:eastAsia="Arial Unicode MS"/>
                <w:b/>
              </w:rPr>
            </w:pPr>
            <w:r w:rsidRPr="00B32DB7">
              <w:rPr>
                <w:b/>
              </w:rPr>
              <w:t>developer/maintainer</w:t>
            </w:r>
          </w:p>
        </w:tc>
      </w:tr>
      <w:tr w:rsidR="007A6D5F" w:rsidRPr="00B32DB7" w:rsidTr="002B59E6">
        <w:trPr>
          <w:trHeight w:val="255"/>
        </w:trPr>
        <w:tc>
          <w:tcPr>
            <w:tcW w:w="1951" w:type="dxa"/>
            <w:noWrap/>
          </w:tcPr>
          <w:p w:rsidR="007A6D5F" w:rsidRDefault="007A6D5F" w:rsidP="002B59E6">
            <w:r w:rsidRPr="00B32DB7">
              <w:t>GEONETWORK</w:t>
            </w:r>
          </w:p>
          <w:p w:rsidR="002057E4" w:rsidRPr="00B32DB7" w:rsidRDefault="002057E4" w:rsidP="002B59E6">
            <w:pPr>
              <w:rPr>
                <w:rFonts w:eastAsia="Arial Unicode MS"/>
              </w:rPr>
            </w:pPr>
            <w:r w:rsidRPr="00B32DB7">
              <w:t>GEONETWORK</w:t>
            </w:r>
            <w:r>
              <w:t>-RO</w:t>
            </w:r>
          </w:p>
        </w:tc>
        <w:tc>
          <w:tcPr>
            <w:tcW w:w="3291" w:type="dxa"/>
            <w:noWrap/>
          </w:tcPr>
          <w:p w:rsidR="007A6D5F" w:rsidRDefault="007A6D5F" w:rsidP="002B59E6">
            <w:r w:rsidRPr="00B32DB7">
              <w:t>CSW catalogue server</w:t>
            </w:r>
          </w:p>
          <w:p w:rsidR="002057E4" w:rsidRPr="00B32DB7" w:rsidRDefault="002057E4" w:rsidP="002B59E6">
            <w:pPr>
              <w:rPr>
                <w:rFonts w:eastAsia="Arial Unicode MS"/>
              </w:rPr>
            </w:pPr>
            <w:r>
              <w:t xml:space="preserve">Read-Only </w:t>
            </w:r>
            <w:r w:rsidRPr="00B32DB7">
              <w:t>CSW catalogue server</w:t>
            </w:r>
          </w:p>
        </w:tc>
        <w:tc>
          <w:tcPr>
            <w:tcW w:w="1245" w:type="dxa"/>
            <w:noWrap/>
          </w:tcPr>
          <w:p w:rsidR="007A6D5F" w:rsidRDefault="007A6D5F" w:rsidP="002B59E6">
            <w:r w:rsidRPr="00B32DB7">
              <w:t>IFR</w:t>
            </w:r>
          </w:p>
          <w:p w:rsidR="002057E4" w:rsidRPr="00B32DB7" w:rsidRDefault="002057E4" w:rsidP="002B59E6">
            <w:pPr>
              <w:rPr>
                <w:rFonts w:eastAsia="Arial Unicode MS"/>
              </w:rPr>
            </w:pPr>
            <w:r w:rsidRPr="00B32DB7">
              <w:t>IFR</w:t>
            </w:r>
          </w:p>
        </w:tc>
        <w:tc>
          <w:tcPr>
            <w:tcW w:w="1276" w:type="dxa"/>
            <w:noWrap/>
          </w:tcPr>
          <w:p w:rsidR="007A6D5F" w:rsidRDefault="007A6D5F" w:rsidP="002B59E6">
            <w:r w:rsidRPr="00B32DB7">
              <w:t>IFR</w:t>
            </w:r>
          </w:p>
          <w:p w:rsidR="002057E4" w:rsidRPr="00B32DB7" w:rsidRDefault="002057E4" w:rsidP="002B59E6">
            <w:pPr>
              <w:rPr>
                <w:rFonts w:eastAsia="Arial Unicode MS"/>
              </w:rPr>
            </w:pPr>
            <w:r w:rsidRPr="00B32DB7">
              <w:t>IFR</w:t>
            </w:r>
          </w:p>
        </w:tc>
        <w:tc>
          <w:tcPr>
            <w:tcW w:w="1523" w:type="dxa"/>
            <w:noWrap/>
          </w:tcPr>
          <w:p w:rsidR="007A6D5F" w:rsidRDefault="007A6D5F" w:rsidP="002B59E6">
            <w:r w:rsidRPr="00B32DB7">
              <w:t>IFR</w:t>
            </w:r>
          </w:p>
          <w:p w:rsidR="002057E4" w:rsidRPr="002057E4" w:rsidRDefault="002057E4" w:rsidP="002B59E6">
            <w:r w:rsidRPr="00B32DB7">
              <w:t>IFR</w:t>
            </w:r>
          </w:p>
        </w:tc>
      </w:tr>
    </w:tbl>
    <w:p w:rsidR="002675ED" w:rsidRPr="00B32DB7" w:rsidRDefault="002675ED" w:rsidP="002675ED"/>
    <w:p w:rsidR="00DA6C38" w:rsidRDefault="00DA6C38" w:rsidP="00DA6C38">
      <w:pPr>
        <w:pStyle w:val="Citationintense"/>
      </w:pPr>
      <w:r w:rsidRPr="00B32DB7">
        <w:t>Description</w:t>
      </w:r>
    </w:p>
    <w:p w:rsidR="007A6D5F" w:rsidRPr="00B32DB7" w:rsidRDefault="007A6D5F" w:rsidP="007A6D5F">
      <w:pPr>
        <w:pStyle w:val="Titre5"/>
      </w:pPr>
      <w:bookmarkStart w:id="673" w:name="_Toc365552614"/>
      <w:r w:rsidRPr="00B32DB7">
        <w:t>Geonetwork (CS-W server)</w:t>
      </w:r>
      <w:bookmarkEnd w:id="673"/>
      <w:r w:rsidRPr="00B32DB7">
        <w:t xml:space="preserve"> </w:t>
      </w:r>
    </w:p>
    <w:p w:rsidR="007A6D5F" w:rsidRDefault="007A6D5F" w:rsidP="007A6D5F">
      <w:r w:rsidRPr="00B32DB7">
        <w:t>More information about how to use Geonetwork at Ifremer:</w:t>
      </w:r>
    </w:p>
    <w:p w:rsidR="008D1786" w:rsidRPr="00B32DB7" w:rsidRDefault="008D1786" w:rsidP="008D1786">
      <w:r>
        <w:t>You can refer to</w:t>
      </w:r>
      <w:r w:rsidR="00A03033">
        <w:t xml:space="preserve"> </w:t>
      </w:r>
      <w:r w:rsidR="00A03033">
        <w:rPr>
          <w:lang w:val="en-US"/>
        </w:rPr>
        <w:t>Product and Services Manual</w:t>
      </w:r>
      <w:r w:rsidR="00D17632">
        <w:rPr>
          <w:lang w:val="en-US"/>
        </w:rPr>
        <w:t xml:space="preserve"> </w:t>
      </w:r>
      <w:r w:rsidR="006F4007">
        <w:rPr>
          <w:lang w:val="en-US"/>
        </w:rPr>
        <w:t>[DA</w:t>
      </w:r>
      <w:r w:rsidR="00D17632">
        <w:rPr>
          <w:lang w:val="en-US"/>
        </w:rPr>
        <w:t xml:space="preserve"> 11]</w:t>
      </w:r>
      <w:r w:rsidR="00A03033">
        <w:rPr>
          <w:lang w:val="en-US"/>
        </w:rPr>
        <w:t xml:space="preserve">, </w:t>
      </w:r>
      <w:r w:rsidR="00D17632">
        <w:t>P</w:t>
      </w:r>
      <w:r>
        <w:t>roduct manager manual</w:t>
      </w:r>
      <w:r w:rsidR="00D17632">
        <w:t xml:space="preserve"> [DA 13] </w:t>
      </w:r>
      <w:r w:rsidR="00A03033">
        <w:t>or Quickstart</w:t>
      </w:r>
      <w:r w:rsidR="00D17632">
        <w:t xml:space="preserve"> [DA 16]</w:t>
      </w:r>
      <w:r>
        <w:t>.</w:t>
      </w:r>
    </w:p>
    <w:p w:rsidR="007A6D5F" w:rsidRPr="00B32DB7" w:rsidRDefault="007A6D5F" w:rsidP="007A6D5F">
      <w:pPr>
        <w:pStyle w:val="Titre6"/>
      </w:pPr>
      <w:r w:rsidRPr="00B32DB7">
        <w:t>Functions provided, requirements</w:t>
      </w:r>
    </w:p>
    <w:p w:rsidR="007A6D5F" w:rsidRPr="00B32DB7" w:rsidRDefault="007A6D5F" w:rsidP="007A6D5F">
      <w:r w:rsidRPr="00B32DB7">
        <w:t xml:space="preserve">Geonetwork in an open source project from </w:t>
      </w:r>
      <w:hyperlink r:id="rId81" w:history="1">
        <w:r w:rsidRPr="00B32DB7">
          <w:rPr>
            <w:rStyle w:val="Lienhypertexte"/>
          </w:rPr>
          <w:t>http://geonetwork-opensource.org/</w:t>
        </w:r>
      </w:hyperlink>
    </w:p>
    <w:p w:rsidR="007A6D5F" w:rsidRPr="00B32DB7" w:rsidRDefault="007A6D5F" w:rsidP="007A6D5F">
      <w:r w:rsidRPr="00B32DB7">
        <w:t>GeoNetwork opensource is a standardized and decentralized spatial information management environment, designed to enable access to geo-referenced databases, cartographic products and related metadata from a variety of sources.</w:t>
      </w:r>
    </w:p>
    <w:p w:rsidR="007A6D5F" w:rsidRPr="00B32DB7" w:rsidRDefault="007A6D5F" w:rsidP="007A6D5F">
      <w:r w:rsidRPr="00B32DB7">
        <w:t>The OGC Catalog Web Service (CS-W) is the discovery service which allows editing, indexing, publishing and searching in customized metadata profiles.</w:t>
      </w:r>
    </w:p>
    <w:p w:rsidR="007A6D5F" w:rsidRPr="00B32DB7" w:rsidRDefault="007A6D5F" w:rsidP="007A6D5F">
      <w:r w:rsidRPr="00B32DB7">
        <w:t>Geonetwork is INSPIRE compliant.</w:t>
      </w:r>
    </w:p>
    <w:p w:rsidR="007A6D5F" w:rsidRPr="00B32DB7" w:rsidRDefault="007A6D5F" w:rsidP="007A6D5F">
      <w:pPr>
        <w:pStyle w:val="Titre6"/>
      </w:pPr>
      <w:r w:rsidRPr="00B32DB7">
        <w:t>Architecture context</w:t>
      </w:r>
    </w:p>
    <w:p w:rsidR="007A6D5F" w:rsidRPr="00B32DB7" w:rsidRDefault="007A6D5F" w:rsidP="007A6D5F">
      <w:r w:rsidRPr="00B32DB7">
        <w:t>Geonetwork is written in JAVA language and runs on a</w:t>
      </w:r>
      <w:r w:rsidR="003B3B80">
        <w:t xml:space="preserve"> Tomcat server</w:t>
      </w:r>
      <w:r w:rsidRPr="00B32DB7">
        <w:t>.</w:t>
      </w:r>
    </w:p>
    <w:p w:rsidR="007A6D5F" w:rsidRPr="00B32DB7" w:rsidRDefault="007A6D5F" w:rsidP="007A6D5F">
      <w:r w:rsidRPr="00B32DB7">
        <w:lastRenderedPageBreak/>
        <w:t>It can be interfaced with Oracle, Postgre or MySQL databases. At Ifremer the database management system PostgresSQL have been chosen.</w:t>
      </w:r>
    </w:p>
    <w:p w:rsidR="007A6D5F" w:rsidRPr="00B32DB7" w:rsidRDefault="007A6D5F" w:rsidP="007A6D5F">
      <w:r w:rsidRPr="00B32DB7">
        <w:t>It offers a metadata update interface and a user interface to browse the catalogue.</w:t>
      </w:r>
    </w:p>
    <w:p w:rsidR="007A6D5F" w:rsidRPr="00B32DB7" w:rsidRDefault="007A6D5F" w:rsidP="007A6D5F">
      <w:r w:rsidRPr="00B32DB7">
        <w:t>The application is deployed at Ifremer infrastructure. See more information about the physical environment hosting Geonetwork at Ifremer, see (</w:t>
      </w:r>
      <w:r w:rsidR="003E07B6" w:rsidRPr="00B32DB7">
        <w:fldChar w:fldCharType="begin"/>
      </w:r>
      <w:r w:rsidRPr="00B32DB7">
        <w:instrText xml:space="preserve"> REF _Ref347241058 \r \h </w:instrText>
      </w:r>
      <w:r w:rsidR="003E07B6" w:rsidRPr="00B32DB7">
        <w:fldChar w:fldCharType="separate"/>
      </w:r>
      <w:r w:rsidR="00FE42B4">
        <w:t>5.2.4</w:t>
      </w:r>
      <w:r w:rsidR="003E07B6" w:rsidRPr="00B32DB7">
        <w:fldChar w:fldCharType="end"/>
      </w:r>
      <w:r w:rsidRPr="00B32DB7">
        <w:t xml:space="preserve"> </w:t>
      </w:r>
      <w:r w:rsidR="003E07B6" w:rsidRPr="00B32DB7">
        <w:fldChar w:fldCharType="begin"/>
      </w:r>
      <w:r w:rsidRPr="00B32DB7">
        <w:instrText xml:space="preserve"> REF _Ref347241118 \h </w:instrText>
      </w:r>
      <w:r w:rsidR="003E07B6" w:rsidRPr="00B32DB7">
        <w:fldChar w:fldCharType="separate"/>
      </w:r>
      <w:r w:rsidR="00FE42B4" w:rsidRPr="00B32DB7">
        <w:t xml:space="preserve">Physical architecture deployed at </w:t>
      </w:r>
      <w:proofErr w:type="gramStart"/>
      <w:r w:rsidR="00FE42B4" w:rsidRPr="00B32DB7">
        <w:t xml:space="preserve">IFREMER </w:t>
      </w:r>
      <w:proofErr w:type="gramEnd"/>
      <w:r w:rsidR="003E07B6" w:rsidRPr="00B32DB7">
        <w:fldChar w:fldCharType="end"/>
      </w:r>
      <w:r w:rsidRPr="00B32DB7">
        <w:t>)</w:t>
      </w:r>
    </w:p>
    <w:p w:rsidR="007A6D5F" w:rsidRPr="00B32DB7" w:rsidRDefault="007A6D5F" w:rsidP="007A6D5F">
      <w:pPr>
        <w:pStyle w:val="Titre6"/>
        <w:rPr>
          <w:rStyle w:val="Titre4Car"/>
          <w:rFonts w:eastAsia="Calibri"/>
          <w:color w:val="548DD4" w:themeColor="text2" w:themeTint="99"/>
          <w:u w:val="none"/>
          <w:lang w:val="en-GB"/>
        </w:rPr>
      </w:pPr>
      <w:bookmarkStart w:id="674" w:name="_Toc261032293"/>
      <w:r w:rsidRPr="00B32DB7">
        <w:rPr>
          <w:rFonts w:eastAsia="Calibri"/>
        </w:rPr>
        <w:t>Role</w:t>
      </w:r>
      <w:bookmarkEnd w:id="674"/>
    </w:p>
    <w:p w:rsidR="007A6D5F" w:rsidRPr="00B32DB7" w:rsidRDefault="007A6D5F" w:rsidP="007A6D5F">
      <w:r w:rsidRPr="00B32DB7">
        <w:t>Ifremer hosts the central facility to manage the product and access service descriptions with product managers.</w:t>
      </w:r>
    </w:p>
    <w:p w:rsidR="007A6D5F" w:rsidRPr="00B32DB7" w:rsidRDefault="007A6D5F" w:rsidP="007A6D5F">
      <w:r w:rsidRPr="00B32DB7">
        <w:t>From this component the discovery service is provided to search and get product and access service descriptions.</w:t>
      </w:r>
    </w:p>
    <w:p w:rsidR="007A6D5F" w:rsidRPr="00B32DB7" w:rsidRDefault="007A6D5F" w:rsidP="007A6D5F">
      <w:r w:rsidRPr="00B32DB7">
        <w:t>At last, the system monitoring engine configuration is provided from this database and a monitoring engine runs at Ifremer.</w:t>
      </w:r>
    </w:p>
    <w:p w:rsidR="00DA6C38" w:rsidRPr="00B32DB7" w:rsidRDefault="00DA6C38" w:rsidP="00DA6C38">
      <w:pPr>
        <w:pStyle w:val="Titre4"/>
        <w:rPr>
          <w:lang w:val="en-GB"/>
        </w:rPr>
      </w:pPr>
      <w:bookmarkStart w:id="675" w:name="_Toc365552615"/>
      <w:r w:rsidRPr="00B32DB7">
        <w:rPr>
          <w:lang w:val="en-GB"/>
        </w:rPr>
        <w:t>Interfaces</w:t>
      </w:r>
      <w:bookmarkEnd w:id="675"/>
    </w:p>
    <w:p w:rsidR="00DA6C38" w:rsidRPr="00B32DB7" w:rsidRDefault="00DA6C38" w:rsidP="00DA6C38">
      <w:pPr>
        <w:pStyle w:val="Citationintense"/>
      </w:pPr>
      <w:r w:rsidRPr="00B32DB7">
        <w:t>Table</w:t>
      </w:r>
    </w:p>
    <w:tbl>
      <w:tblPr>
        <w:tblStyle w:val="Grilledutableau"/>
        <w:tblW w:w="0" w:type="auto"/>
        <w:tblLayout w:type="fixed"/>
        <w:tblLook w:val="04A0" w:firstRow="1" w:lastRow="0" w:firstColumn="1" w:lastColumn="0" w:noHBand="0" w:noVBand="1"/>
      </w:tblPr>
      <w:tblGrid>
        <w:gridCol w:w="3652"/>
        <w:gridCol w:w="2332"/>
        <w:gridCol w:w="1097"/>
        <w:gridCol w:w="913"/>
        <w:gridCol w:w="1292"/>
      </w:tblGrid>
      <w:tr w:rsidR="002675ED" w:rsidRPr="00B32DB7" w:rsidTr="001C51DB">
        <w:tc>
          <w:tcPr>
            <w:tcW w:w="3652" w:type="dxa"/>
            <w:shd w:val="clear" w:color="auto" w:fill="C2D69B" w:themeFill="accent3" w:themeFillTint="99"/>
          </w:tcPr>
          <w:p w:rsidR="002675ED" w:rsidRPr="00B32DB7" w:rsidRDefault="002675ED" w:rsidP="002675ED">
            <w:r w:rsidRPr="00B32DB7">
              <w:t>Name</w:t>
            </w:r>
          </w:p>
        </w:tc>
        <w:tc>
          <w:tcPr>
            <w:tcW w:w="2332" w:type="dxa"/>
            <w:shd w:val="clear" w:color="auto" w:fill="C2D69B" w:themeFill="accent3" w:themeFillTint="99"/>
          </w:tcPr>
          <w:p w:rsidR="002675ED" w:rsidRPr="00B32DB7" w:rsidRDefault="002675ED" w:rsidP="002675ED">
            <w:r w:rsidRPr="00B32DB7">
              <w:t>Description</w:t>
            </w:r>
          </w:p>
        </w:tc>
        <w:tc>
          <w:tcPr>
            <w:tcW w:w="1097" w:type="dxa"/>
            <w:shd w:val="clear" w:color="auto" w:fill="C2D69B" w:themeFill="accent3" w:themeFillTint="99"/>
          </w:tcPr>
          <w:p w:rsidR="002675ED" w:rsidRPr="00B32DB7" w:rsidRDefault="002675ED" w:rsidP="002675ED">
            <w:r w:rsidRPr="00B32DB7">
              <w:t>Interface provided / use an external interface</w:t>
            </w:r>
          </w:p>
        </w:tc>
        <w:tc>
          <w:tcPr>
            <w:tcW w:w="913" w:type="dxa"/>
            <w:shd w:val="clear" w:color="auto" w:fill="C2D69B" w:themeFill="accent3" w:themeFillTint="99"/>
          </w:tcPr>
          <w:p w:rsidR="002675ED" w:rsidRPr="00B32DB7" w:rsidRDefault="002675ED" w:rsidP="002675ED">
            <w:r w:rsidRPr="00B32DB7">
              <w:t>Format</w:t>
            </w:r>
          </w:p>
        </w:tc>
        <w:tc>
          <w:tcPr>
            <w:tcW w:w="1292" w:type="dxa"/>
            <w:shd w:val="clear" w:color="auto" w:fill="C2D69B" w:themeFill="accent3" w:themeFillTint="99"/>
          </w:tcPr>
          <w:p w:rsidR="002675ED" w:rsidRPr="00B32DB7" w:rsidRDefault="002675ED" w:rsidP="002675ED">
            <w:r w:rsidRPr="00B32DB7">
              <w:t>Protocol</w:t>
            </w:r>
          </w:p>
        </w:tc>
      </w:tr>
      <w:tr w:rsidR="002675ED" w:rsidRPr="00B32DB7" w:rsidTr="001C51DB">
        <w:tc>
          <w:tcPr>
            <w:tcW w:w="3652" w:type="dxa"/>
          </w:tcPr>
          <w:p w:rsidR="002675ED" w:rsidRPr="00B32DB7" w:rsidRDefault="002675ED" w:rsidP="00DA6C38">
            <w:r w:rsidRPr="00B32DB7">
              <w:t>EI_MIS_CATALOG_BROWSER</w:t>
            </w:r>
          </w:p>
        </w:tc>
        <w:tc>
          <w:tcPr>
            <w:tcW w:w="2332" w:type="dxa"/>
          </w:tcPr>
          <w:p w:rsidR="002675ED" w:rsidRPr="00B32DB7" w:rsidRDefault="002675ED" w:rsidP="00DA6C38">
            <w:r w:rsidRPr="00B32DB7">
              <w:t>This interface is used for browsing the catalogue. It can be used by the Web Portal or any external systems. It must be OGC-CSW compliant.</w:t>
            </w:r>
          </w:p>
        </w:tc>
        <w:tc>
          <w:tcPr>
            <w:tcW w:w="1097" w:type="dxa"/>
          </w:tcPr>
          <w:p w:rsidR="002675ED" w:rsidRPr="00B32DB7" w:rsidRDefault="00732B8F" w:rsidP="00DA6C38">
            <w:r>
              <w:t>Provided</w:t>
            </w:r>
          </w:p>
        </w:tc>
        <w:tc>
          <w:tcPr>
            <w:tcW w:w="913" w:type="dxa"/>
          </w:tcPr>
          <w:p w:rsidR="002675ED" w:rsidRPr="00B32DB7" w:rsidRDefault="002675ED" w:rsidP="00DA6C38"/>
        </w:tc>
        <w:tc>
          <w:tcPr>
            <w:tcW w:w="1292" w:type="dxa"/>
          </w:tcPr>
          <w:p w:rsidR="002675ED" w:rsidRPr="00B32DB7" w:rsidRDefault="00732B8F" w:rsidP="00DA6C38">
            <w:r>
              <w:t>OGC/CSW</w:t>
            </w:r>
          </w:p>
        </w:tc>
      </w:tr>
      <w:tr w:rsidR="002675ED" w:rsidRPr="00B32DB7" w:rsidTr="001C51DB">
        <w:tc>
          <w:tcPr>
            <w:tcW w:w="3652" w:type="dxa"/>
          </w:tcPr>
          <w:p w:rsidR="002675ED" w:rsidRPr="00B32DB7" w:rsidRDefault="002675ED" w:rsidP="00DA6C38">
            <w:r w:rsidRPr="00B32DB7">
              <w:t>EI_MIS_PS_ADMIN</w:t>
            </w:r>
          </w:p>
        </w:tc>
        <w:tc>
          <w:tcPr>
            <w:tcW w:w="2332" w:type="dxa"/>
          </w:tcPr>
          <w:p w:rsidR="002675ED" w:rsidRPr="00B32DB7" w:rsidRDefault="002675ED" w:rsidP="00DA6C38">
            <w:r w:rsidRPr="00B32DB7">
              <w:t>Interface for administration and configuration of the catalogue. Also provides monitoring configuration files.</w:t>
            </w:r>
          </w:p>
        </w:tc>
        <w:tc>
          <w:tcPr>
            <w:tcW w:w="1097" w:type="dxa"/>
          </w:tcPr>
          <w:p w:rsidR="002675ED" w:rsidRPr="00B32DB7" w:rsidRDefault="00732B8F" w:rsidP="00DA6C38">
            <w:r>
              <w:t>Provided</w:t>
            </w:r>
          </w:p>
        </w:tc>
        <w:tc>
          <w:tcPr>
            <w:tcW w:w="913" w:type="dxa"/>
          </w:tcPr>
          <w:p w:rsidR="002675ED" w:rsidRPr="00B32DB7" w:rsidRDefault="002675ED" w:rsidP="00DA6C38"/>
        </w:tc>
        <w:tc>
          <w:tcPr>
            <w:tcW w:w="1292" w:type="dxa"/>
          </w:tcPr>
          <w:p w:rsidR="002675ED" w:rsidRPr="00B32DB7" w:rsidRDefault="00732B8F" w:rsidP="00DA6C38">
            <w:r>
              <w:t>HTTP</w:t>
            </w:r>
          </w:p>
        </w:tc>
      </w:tr>
      <w:tr w:rsidR="002675ED" w:rsidRPr="00B32DB7" w:rsidTr="001C51DB">
        <w:tc>
          <w:tcPr>
            <w:tcW w:w="3652" w:type="dxa"/>
          </w:tcPr>
          <w:p w:rsidR="002675ED" w:rsidRPr="00B32DB7" w:rsidRDefault="00166C60" w:rsidP="00DA6C38">
            <w:r>
              <w:lastRenderedPageBreak/>
              <w:t>j</w:t>
            </w:r>
            <w:r w:rsidR="002675ED" w:rsidRPr="00B32DB7">
              <w:t>_EDITOR</w:t>
            </w:r>
          </w:p>
        </w:tc>
        <w:tc>
          <w:tcPr>
            <w:tcW w:w="2332" w:type="dxa"/>
          </w:tcPr>
          <w:p w:rsidR="002675ED" w:rsidRPr="00B32DB7" w:rsidRDefault="002675ED" w:rsidP="00DA6C38">
            <w:r w:rsidRPr="00B32DB7">
              <w:t>This interface is graphical and used by product managers. From this one, products, data access and documents are managed.</w:t>
            </w:r>
          </w:p>
        </w:tc>
        <w:tc>
          <w:tcPr>
            <w:tcW w:w="1097" w:type="dxa"/>
          </w:tcPr>
          <w:p w:rsidR="002675ED" w:rsidRPr="00B32DB7" w:rsidRDefault="00732B8F" w:rsidP="00DA6C38">
            <w:r>
              <w:t>Provided</w:t>
            </w:r>
          </w:p>
        </w:tc>
        <w:tc>
          <w:tcPr>
            <w:tcW w:w="913" w:type="dxa"/>
          </w:tcPr>
          <w:p w:rsidR="002675ED" w:rsidRPr="00B32DB7" w:rsidRDefault="002675ED" w:rsidP="00DA6C38"/>
        </w:tc>
        <w:tc>
          <w:tcPr>
            <w:tcW w:w="1292" w:type="dxa"/>
          </w:tcPr>
          <w:p w:rsidR="002675ED" w:rsidRPr="00B32DB7" w:rsidRDefault="00732B8F" w:rsidP="00DA6C38">
            <w:r>
              <w:t>HTTP</w:t>
            </w:r>
          </w:p>
        </w:tc>
      </w:tr>
      <w:tr w:rsidR="00FB509B" w:rsidRPr="00B32DB7" w:rsidTr="001C51DB">
        <w:tc>
          <w:tcPr>
            <w:tcW w:w="3652" w:type="dxa"/>
          </w:tcPr>
          <w:p w:rsidR="00FB509B" w:rsidRPr="004F27C0" w:rsidRDefault="00FB509B" w:rsidP="00FB509B">
            <w:pPr>
              <w:rPr>
                <w:lang w:val="fr-FR"/>
              </w:rPr>
            </w:pPr>
            <w:r w:rsidRPr="004F27C0">
              <w:rPr>
                <w:lang w:val="fr-FR"/>
              </w:rPr>
              <w:t>II_I_CATALOGUE_DATABASE_MIS</w:t>
            </w:r>
          </w:p>
        </w:tc>
        <w:tc>
          <w:tcPr>
            <w:tcW w:w="2332" w:type="dxa"/>
          </w:tcPr>
          <w:p w:rsidR="00FB509B" w:rsidRPr="00B32DB7" w:rsidRDefault="00FB509B" w:rsidP="00DA6C38">
            <w:r>
              <w:t>This interface is used for storage and extraction of the metadata sheets</w:t>
            </w:r>
          </w:p>
        </w:tc>
        <w:tc>
          <w:tcPr>
            <w:tcW w:w="1097" w:type="dxa"/>
          </w:tcPr>
          <w:p w:rsidR="00FB509B" w:rsidRDefault="00FB509B" w:rsidP="00DA6C38"/>
        </w:tc>
        <w:tc>
          <w:tcPr>
            <w:tcW w:w="913" w:type="dxa"/>
          </w:tcPr>
          <w:p w:rsidR="00FB509B" w:rsidRPr="00B32DB7" w:rsidRDefault="00FB509B" w:rsidP="00DA6C38"/>
        </w:tc>
        <w:tc>
          <w:tcPr>
            <w:tcW w:w="1292" w:type="dxa"/>
          </w:tcPr>
          <w:p w:rsidR="00FB509B" w:rsidRDefault="00FB509B" w:rsidP="00DA6C38"/>
        </w:tc>
      </w:tr>
      <w:tr w:rsidR="00166C60" w:rsidRPr="00B32DB7" w:rsidTr="001C51DB">
        <w:tc>
          <w:tcPr>
            <w:tcW w:w="3652" w:type="dxa"/>
          </w:tcPr>
          <w:p w:rsidR="00166C60" w:rsidRPr="00F7178C" w:rsidRDefault="00166C60" w:rsidP="00FB509B">
            <w:pPr>
              <w:rPr>
                <w:lang w:val="en-US"/>
              </w:rPr>
            </w:pPr>
            <w:r w:rsidRPr="00F7178C">
              <w:rPr>
                <w:lang w:val="en-US"/>
              </w:rPr>
              <w:t>II_</w:t>
            </w:r>
            <w:r w:rsidR="00367AE0" w:rsidRPr="00F7178C">
              <w:rPr>
                <w:lang w:val="en-US"/>
              </w:rPr>
              <w:t>I_</w:t>
            </w:r>
            <w:r w:rsidRPr="00F7178C">
              <w:rPr>
                <w:lang w:val="en-US"/>
              </w:rPr>
              <w:t>GEONETWORK_HARVESTING</w:t>
            </w:r>
            <w:r w:rsidR="00F7178C" w:rsidRPr="00F7178C">
              <w:rPr>
                <w:lang w:val="en-US"/>
              </w:rPr>
              <w:t>_MIS</w:t>
            </w:r>
          </w:p>
        </w:tc>
        <w:tc>
          <w:tcPr>
            <w:tcW w:w="2332" w:type="dxa"/>
          </w:tcPr>
          <w:p w:rsidR="00166C60" w:rsidRDefault="00166C60" w:rsidP="00DA6C38">
            <w:r>
              <w:t xml:space="preserve">This interface is used for harvest  catalogue from a geonetwork to another geonetwork </w:t>
            </w:r>
          </w:p>
        </w:tc>
        <w:tc>
          <w:tcPr>
            <w:tcW w:w="1097" w:type="dxa"/>
          </w:tcPr>
          <w:p w:rsidR="00166C60" w:rsidRDefault="00166C60" w:rsidP="00DA6C38">
            <w:r>
              <w:t>Provided</w:t>
            </w:r>
          </w:p>
        </w:tc>
        <w:tc>
          <w:tcPr>
            <w:tcW w:w="913" w:type="dxa"/>
          </w:tcPr>
          <w:p w:rsidR="00166C60" w:rsidRPr="00B32DB7" w:rsidRDefault="00166C60" w:rsidP="00DA6C38"/>
        </w:tc>
        <w:tc>
          <w:tcPr>
            <w:tcW w:w="1292" w:type="dxa"/>
          </w:tcPr>
          <w:p w:rsidR="00166C60" w:rsidRDefault="00166C60" w:rsidP="00DA6C38"/>
        </w:tc>
      </w:tr>
    </w:tbl>
    <w:p w:rsidR="00DA6C38" w:rsidRPr="00B32DB7" w:rsidRDefault="00DA6C38" w:rsidP="00DA6C38"/>
    <w:p w:rsidR="00DA6C38" w:rsidRPr="00B32DB7" w:rsidRDefault="00DA6C38" w:rsidP="00DA6C38">
      <w:pPr>
        <w:pStyle w:val="Citationintense"/>
      </w:pPr>
      <w:r w:rsidRPr="00B32DB7">
        <w:t>Figure</w:t>
      </w:r>
    </w:p>
    <w:p w:rsidR="002675ED" w:rsidRPr="00B32DB7" w:rsidRDefault="006A5EA8" w:rsidP="006A5EA8">
      <w:r>
        <w:rPr>
          <w:noProof/>
        </w:rPr>
        <w:lastRenderedPageBreak/>
        <w:pict>
          <v:oval id="Ellipse 20" o:spid="_x0000_s1361" style="position:absolute;left:0;text-align:left;margin-left:280.3pt;margin-top:490.9pt;width:11.2pt;height:11.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" fillcolor="black [3213]" strokecolor="black [3213]" strokeweight="2pt">
            <v:textbox>
              <w:txbxContent>
                <w:p w:rsidR="006A5EA8" w:rsidRDefault="006A5EA8" w:rsidP="006A5EA8">
                  <w:pPr>
                    <w:rPr>
                      <w:rFonts w:eastAsia="Times New Roman"/>
                    </w:rPr>
                  </w:pPr>
                </w:p>
              </w:txbxContent>
            </v:textbox>
          </v:oval>
        </w:pict>
      </w:r>
      <w:r>
        <w:rPr>
          <w:noProof/>
        </w:rPr>
        <w:pict>
          <v:line id="Connecteur droit 246" o:spid="_x0000_s1360"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285.75pt,450.8pt" to="285.75pt,5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" strokecolor="black [3213]" strokeweight="2pt"/>
        </w:pict>
      </w:r>
      <w:r>
        <w:rPr>
          <w:noProof/>
        </w:rPr>
        <w:pict>
          <v:shapetype id="_x0000_t202" coordsize="21600,21600" o:spt="202" path="m,l,21600r21600,l21600,xe">
            <v:stroke joinstyle="miter"/>
            <v:path gradientshapeok="t" o:connecttype="rect"/>
          </v:shapetype>
          <v:shape id="ZoneTexte 17" o:spid="_x0000_s1359" type="#_x0000_t202" style="position:absolute;left:0;text-align:left;margin-left:291.2pt;margin-top:483.4pt;width:141.7pt;height:30.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" filled="f" stroked="f">
            <v:textbox>
              <w:txbxContent>
                <w:p w:rsidR="006A5EA8" w:rsidRPr="00B02003" w:rsidRDefault="006A5EA8" w:rsidP="006A5EA8">
                  <w:pPr>
                    <w:pStyle w:val="NormalWeb"/>
                    <w:rPr>
                      <w:sz w:val="32"/>
                      <w:szCs w:val="32"/>
                    </w:rPr>
                  </w:pPr>
                  <w:r w:rsidRPr="001B40E7">
                    <w:rPr>
                      <w:rFonts w:asciiTheme="minorHAnsi" w:hAnsi="Calibri" w:cstheme="minorBidi"/>
                      <w:color w:val="000000" w:themeColor="text1"/>
                      <w:kern w:val="24"/>
                      <w:sz w:val="32"/>
                      <w:szCs w:val="32"/>
                      <w:lang w:val="en-GB"/>
                    </w:rPr>
                    <w:t>EI_MIS_PS_ADMIN</w:t>
                  </w:r>
                </w:p>
              </w:txbxContent>
            </v:textbox>
          </v:shape>
        </w:pict>
      </w:r>
      <w:r>
        <w:rPr>
          <w:noProof/>
        </w:rPr>
      </w:r>
      <w:r>
        <w:pict>
          <v:group id="Groupe 262" o:spid="_x0000_s1332" style="width:441pt;height:535.65pt;mso-position-horizontal-relative:char;mso-position-vertical-relative:line" coordorigin="3548,104" coordsize="56399,64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">
            <v:shape id="ZoneTexte 18" o:spid="_x0000_s1333" type="#_x0000_t202" style="position:absolute;left:35066;top:285;width:24882;height: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6A5EA8" w:rsidRPr="00B02003" w:rsidRDefault="006A5EA8" w:rsidP="006A5EA8">
                    <w:pPr>
                      <w:pStyle w:val="NormalWeb"/>
                      <w:rPr>
                        <w:sz w:val="32"/>
                        <w:szCs w:val="32"/>
                      </w:rPr>
                    </w:pPr>
                    <w:r w:rsidRPr="001B40E7">
                      <w:rPr>
                        <w:rFonts w:asciiTheme="minorHAnsi" w:hAnsi="Calibri" w:cstheme="minorBidi"/>
                        <w:color w:val="000000" w:themeColor="text1"/>
                        <w:kern w:val="24"/>
                        <w:sz w:val="32"/>
                        <w:szCs w:val="32"/>
                        <w:lang w:val="en-GB"/>
                      </w:rPr>
                      <w:t>EI_MIS_METADATA_EDITOR</w:t>
                    </w:r>
                  </w:p>
                </w:txbxContent>
              </v:textbox>
            </v:shape>
            <v:group id="Groupe 264" o:spid="_x0000_s1334" style="position:absolute;left:3548;top:104;width:47587;height:64869" coordorigin="3548,104" coordsize="47586,64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_x0000_s1335" type="#_x0000_t202" style="position:absolute;left:14942;top:104;width:2015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pMQA&#10;AADcAAAADwAAAGRycy9kb3ducmV2LnhtbESPQWvCQBSE70L/w/IK3nS3YkKbukpRCp4qpq3g7ZF9&#10;JqHZtyG7TeK/7wpCj8PMfMOsNqNtRE+drx1reJorEMSFMzWXGr4+32fPIHxANtg4Jg1X8rBZP0xW&#10;mBk38JH6PJQiQthnqKEKoc2k9EVFFv3ctcTRu7jOYoiyK6XpcIhw28iFUqm0WHNcqLClbUXFT/5r&#10;NXx/XM6npTqUO5u0gxuVZPsitZ4+jm+vIAKN4T98b++NhkWa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dOKTEAAAA3AAAAA8AAAAAAAAAAAAAAAAAmAIAAGRycy9k&#10;b3ducmV2LnhtbFBLBQYAAAAABAAEAPUAAACJAwAAAAA=&#10;" filled="f" stroked="f">
                <v:textbox>
                  <w:txbxContent>
                    <w:p w:rsidR="006A5EA8" w:rsidRPr="00B02003" w:rsidRDefault="006A5EA8" w:rsidP="006A5EA8">
                      <w:pPr>
                        <w:pStyle w:val="NormalWeb"/>
                        <w:rPr>
                          <w:sz w:val="32"/>
                          <w:szCs w:val="32"/>
                        </w:rPr>
                      </w:pPr>
                      <w:r w:rsidRPr="001B40E7">
                        <w:rPr>
                          <w:rFonts w:asciiTheme="minorHAnsi" w:hAnsi="Calibri" w:cstheme="minorBidi"/>
                          <w:color w:val="000000" w:themeColor="text1"/>
                          <w:kern w:val="24"/>
                          <w:sz w:val="32"/>
                          <w:szCs w:val="32"/>
                          <w:lang w:val="en-GB"/>
                        </w:rPr>
                        <w:t>EI_MIS_PS_ADMIN</w:t>
                      </w:r>
                    </w:p>
                  </w:txbxContent>
                </v:textbox>
              </v:shape>
              <v:group id="Groupe 266" o:spid="_x0000_s1336" style="position:absolute;left:3548;top:1143;width:47587;height:63830" coordorigin="3548" coordsize="47586,63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ZoneTexte 13" o:spid="_x0000_s1337" type="#_x0000_t202" style="position:absolute;left:15716;top:28860;width:33914;height: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rsidR="006A5EA8" w:rsidRPr="00B02003" w:rsidRDefault="006A5EA8" w:rsidP="006A5EA8">
                        <w:pPr>
                          <w:pStyle w:val="NormalWeb"/>
                          <w:rPr>
                            <w:sz w:val="32"/>
                            <w:szCs w:val="32"/>
                          </w:rPr>
                        </w:pPr>
                        <w:r w:rsidRPr="001B40E7">
                          <w:rPr>
                            <w:rFonts w:asciiTheme="minorHAnsi" w:hAnsi="Calibri" w:cstheme="minorBidi"/>
                            <w:color w:val="000000" w:themeColor="text1"/>
                            <w:kern w:val="24"/>
                            <w:sz w:val="32"/>
                            <w:szCs w:val="32"/>
                            <w:lang w:val="en-GB"/>
                          </w:rPr>
                          <w:t>II_I_GEONETWORK_HARVESTING_MIS</w:t>
                        </w:r>
                      </w:p>
                    </w:txbxContent>
                  </v:textbox>
                </v:shape>
                <v:group id="Groupe 268" o:spid="_x0000_s1338" style="position:absolute;left:3548;width:47587;height:63830" coordorigin="3548" coordsize="47586,63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ZoneTexte 13" o:spid="_x0000_s1339" type="#_x0000_t202" style="position:absolute;left:3548;top:60141;width:2637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6A5EA8" w:rsidRPr="00B02003" w:rsidRDefault="006A5EA8" w:rsidP="006A5EA8">
                          <w:pPr>
                            <w:pStyle w:val="NormalWeb"/>
                            <w:rPr>
                              <w:sz w:val="32"/>
                              <w:szCs w:val="32"/>
                            </w:rPr>
                          </w:pPr>
                          <w:r w:rsidRPr="001B40E7">
                            <w:rPr>
                              <w:rFonts w:asciiTheme="minorHAnsi" w:hAnsi="Calibri" w:cstheme="minorBidi"/>
                              <w:color w:val="000000" w:themeColor="text1"/>
                              <w:kern w:val="24"/>
                              <w:sz w:val="32"/>
                              <w:szCs w:val="32"/>
                              <w:lang w:val="en-GB"/>
                            </w:rPr>
                            <w:t>EI_MIS_CATALOG_BROWSER</w:t>
                          </w:r>
                        </w:p>
                      </w:txbxContent>
                    </v:textbox>
                  </v:shape>
                  <v:group id="Groupe 270" o:spid="_x0000_s1340" style="position:absolute;left:5429;width:45706;height:60058" coordsize="45705,600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oupe 272" o:spid="_x0000_s1341" style="position:absolute;left:571;width:45134;height:60058" coordsize="45134,600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73" o:spid="_x0000_s1342" style="position:absolute;left:4094;top:7369;width:41040;height:20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VosQA&#10;AADcAAAADwAAAGRycy9kb3ducmV2LnhtbESP3WrCQBSE74W+w3KE3umJFqKkbkQKQkuh9e8BTrPH&#10;JCR7NmS3Gvv03ULBy2FmvmFW68G26sK9r51omE0TUCyFM7WUGk7H7WQJygcSQ60T1nBjD+v8YbSi&#10;zLir7PlyCKWKEPEZaahC6DJEX1RsyU9dxxK9s+sthSj7Ek1P1wi3Lc6TJEVLtcSFijp+qbhoDt9W&#10;Q/e5TZvUfB3xbfHxI/yOO3dDrR/Hw+YZVOAh3MP/7VejYb54gr8z8Qhg/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gVaLEAAAA3AAAAA8AAAAAAAAAAAAAAAAAmAIAAGRycy9k&#10;b3ducmV2LnhtbFBLBQYAAAAABAAEAPUAAACJAwAAAAA=&#10;" filled="f" strokecolor="#243f60 [1604]" strokeweight="2pt">
                        <v:textbox>
                          <w:txbxContent>
                            <w:p w:rsidR="006A5EA8" w:rsidRPr="00B02003" w:rsidRDefault="006A5EA8" w:rsidP="006A5EA8">
                              <w:pPr>
                                <w:pStyle w:val="NormalWeb"/>
                                <w:rPr>
                                  <w:sz w:val="32"/>
                                  <w:szCs w:val="32"/>
                                </w:rPr>
                              </w:pPr>
                              <w:r w:rsidRPr="001B40E7">
                                <w:rPr>
                                  <w:rFonts w:asciiTheme="minorHAnsi" w:hAnsi="Calibri" w:cstheme="minorBidi"/>
                                  <w:color w:val="000000" w:themeColor="text1"/>
                                  <w:kern w:val="24"/>
                                  <w:sz w:val="32"/>
                                  <w:szCs w:val="32"/>
                                  <w:lang w:val="en-GB"/>
                                </w:rPr>
                                <w:t>Catalogue</w:t>
                              </w:r>
                            </w:p>
                          </w:txbxContent>
                        </v:textbox>
                      </v:rect>
                      <v:line id="Connecteur droit 274" o:spid="_x0000_s1343" style="position:absolute;visibility:visible;mso-wrap-style:square" from="136,15967" to="4136,15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5mfcYAAADcAAAADwAAAGRycy9kb3ducmV2LnhtbESPQWvCQBSE7wX/w/KEXopulFIlugki&#10;FEQ8tNpCj6/ZZzaYfRuyq0nz67uFgsdhZr5h1nlva3Gj1leOFcymCQjiwumKSwUfp9fJEoQPyBpr&#10;x6Tghzzk2ehhjal2Hb/T7RhKESHsU1RgQmhSKX1hyKKfuoY4emfXWgxRtqXULXYRbms5T5IXabHi&#10;uGCwoa2h4nK8WgXX7vNt2JH/Mt+Hp+Ggh33n9F6px3G/WYEI1Id7+L+90wrmi2f4OxOP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eZn3GAAAA3AAAAA8AAAAAAAAA&#10;AAAAAAAAoQIAAGRycy9kb3ducmV2LnhtbFBLBQYAAAAABAAEAPkAAACUAwAAAAA=&#10;" strokecolor="black [3213]" strokeweight="2pt">
                        <v:stroke dashstyle="3 1"/>
                      </v:line>
                      <v:line id="Connecteur droit 275" o:spid="_x0000_s1344" style="position:absolute;visibility:visible;mso-wrap-style:square" from="0,15831" to="0,59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LD5sYAAADcAAAADwAAAGRycy9kb3ducmV2LnhtbESPQWvCQBSE7wX/w/KEXopuFFolugki&#10;FEQ8tNpCj6/ZZzaYfRuyq0nz67uFgsdhZr5h1nlva3Gj1leOFcymCQjiwumKSwUfp9fJEoQPyBpr&#10;x6Tghzzk2ehhjal2Hb/T7RhKESHsU1RgQmhSKX1hyKKfuoY4emfXWgxRtqXULXYRbms5T5IXabHi&#10;uGCwoa2h4nK8WgXX7vNt2JH/Mt+Hp+Ggh33n9F6px3G/WYEI1Id7+L+90wrmi2f4OxOP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w+bGAAAA3AAAAA8AAAAAAAAA&#10;AAAAAAAAoQIAAGRycy9kb3ducmV2LnhtbFBLBQYAAAAABAAEAPkAAACUAwAAAAA=&#10;" strokecolor="black [3213]" strokeweight="2pt">
                        <v:stroke dashstyle="3 1"/>
                      </v:line>
                      <v:line id="Connecteur droit 276" o:spid="_x0000_s1345" style="position:absolute;flip:y;visibility:visible;mso-wrap-style:square" from="8734,27432" to="8734,33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rKMsUAAADcAAAADwAAAGRycy9kb3ducmV2LnhtbESPwU7DMBBE70j9B2srcaMOPYQ2rVsB&#10;AtQDSG0o9228JBHZdbBNE/4eIyFxHM3MG816O3KnzuRD68TA9SwDRVI520pt4Pj6eLUAFSKKxc4J&#10;GfimANvN5GKNhXWDHOhcxloliIQCDTQx9oXWoWqIMcxcT5K8d+cZY5K+1tbjkODc6XmW5ZqxlbTQ&#10;YE/3DVUf5RcbeKjyxfHzefm05+HthXfhxOWdN+ZyOt6uQEUa43/4r72zBuY3OfyeSUdAb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rKMsUAAADcAAAADwAAAAAAAAAA&#10;AAAAAAChAgAAZHJzL2Rvd25yZXYueG1sUEsFBgAAAAAEAAQA+QAAAJMDAAAAAA==&#10;" strokecolor="black [3213]" strokeweight="2pt"/>
                      <v:roundrect id="Rectangle à coins arrondis 277" o:spid="_x0000_s1346" style="position:absolute;left:8052;top:12419;width:17646;height:115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GtL8A&#10;AADcAAAADwAAAGRycy9kb3ducmV2LnhtbESPzQrCMBCE74LvEFbwIpqq4E81igj+XK0+wNKsbbHZ&#10;lCbV+vZGEDwOM/MNs962phRPql1hWcF4FIEgTq0uOFNwux6GCxDOI2ssLZOCNznYbrqdNcbavvhC&#10;z8RnIkDYxagg976KpXRpTgbdyFbEwbvb2qAPss6krvEV4KaUkyiaSYMFh4UcK9rnlD6SxihYNqd3&#10;Usj79Ip+0BzJLhPMtFL9XrtbgfDU+n/41z5rBZP5HL5nwhG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CAa0vwAAANwAAAAPAAAAAAAAAAAAAAAAAJgCAABkcnMvZG93bnJl&#10;di54bWxQSwUGAAAAAAQABAD1AAAAhAMAAAAA&#10;" fillcolor="#4f81bd [3204]" strokecolor="#243f60 [1604]" strokeweight="2pt">
                        <v:textbox>
                          <w:txbxContent>
                            <w:p w:rsidR="006A5EA8" w:rsidRPr="00B02003" w:rsidRDefault="006A5EA8" w:rsidP="006A5EA8">
                              <w:pPr>
                                <w:pStyle w:val="NormalWeb"/>
                                <w:jc w:val="center"/>
                                <w:rPr>
                                  <w:sz w:val="32"/>
                                  <w:szCs w:val="32"/>
                                </w:rPr>
                              </w:pPr>
                              <w:r w:rsidRPr="001B40E7">
                                <w:rPr>
                                  <w:rFonts w:asciiTheme="minorHAnsi" w:hAnsi="Calibri" w:cstheme="minorBidi"/>
                                  <w:color w:val="FFFFFF" w:themeColor="light1"/>
                                  <w:kern w:val="24"/>
                                  <w:sz w:val="32"/>
                                  <w:szCs w:val="32"/>
                                  <w:lang w:val="en-GB"/>
                                </w:rPr>
                                <w:t>Geonetwork</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278" o:spid="_x0000_s1347" type="#_x0000_t132" style="position:absolute;left:29752;top:12419;width:11938;height:11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f+MMA&#10;AADcAAAADwAAAGRycy9kb3ducmV2LnhtbERPzWqDQBC+F/IOywR6Kc2aHIy1rhIibXMopE3yAIM7&#10;VYk7K+426tt3D4EeP77/rJhMJ240uNaygvUqAkFcWd1yreByfntOQDiPrLGzTApmclDki4cMU21H&#10;/qbbydcihLBLUUHjfZ9K6aqGDLqV7YkD92MHgz7AoZZ6wDGEm05uoiiWBlsODQ32tG+oup5+jYLE&#10;9NtyjGd0Tx/v7kV/fR5NmSj1uJx2ryA8Tf5ffHcftILNNqwNZ8IR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xf+MMAAADcAAAADwAAAAAAAAAAAAAAAACYAgAAZHJzL2Rv&#10;d25yZXYueG1sUEsFBgAAAAAEAAQA9QAAAIgDAAAAAA==&#10;" fillcolor="#4f81bd [3204]" strokecolor="#243f60 [1604]" strokeweight="2pt">
                        <v:textbox>
                          <w:txbxContent>
                            <w:p w:rsidR="006A5EA8" w:rsidRPr="0076238A" w:rsidRDefault="006A5EA8" w:rsidP="006A5EA8">
                              <w:pPr>
                                <w:pStyle w:val="NormalWeb"/>
                                <w:jc w:val="center"/>
                                <w:rPr>
                                  <w:sz w:val="32"/>
                                  <w:szCs w:val="32"/>
                                </w:rPr>
                              </w:pPr>
                              <w:r w:rsidRPr="001B40E7">
                                <w:rPr>
                                  <w:rFonts w:asciiTheme="minorHAnsi" w:hAnsi="Calibri" w:cstheme="minorBidi"/>
                                  <w:color w:val="FFFFFF" w:themeColor="light1"/>
                                  <w:kern w:val="24"/>
                                  <w:sz w:val="32"/>
                                  <w:szCs w:val="32"/>
                                  <w:lang w:val="en-GB"/>
                                </w:rPr>
                                <w:t>Database</w:t>
                              </w:r>
                            </w:p>
                          </w:txbxContent>
                        </v:textbox>
                      </v:shape>
                      <v:oval id="Ellipse 279" o:spid="_x0000_s1348" style="position:absolute;left:7506;width:143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t68QA&#10;AADcAAAADwAAAGRycy9kb3ducmV2LnhtbESP3YrCMBSE74V9h3AW9kY0tYI/1SiLsKwX3mh9gENy&#10;bKvNSbeJWt9+IwheDjPzDbNcd7YWN2p95VjBaJiAINbOVFwoOOY/gxkIH5AN1o5JwYM8rFcfvSVm&#10;xt15T7dDKESEsM9QQRlCk0npdUkW/dA1xNE7udZiiLItpGnxHuG2lmmSTKTFiuNCiQ1tStKXw9Uq&#10;yE877+3+qB/5JL3qPzc+92e/Sn19dt8LEIG68A6/2lujIJ3O4Xk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HLevEAAAA3AAAAA8AAAAAAAAAAAAAAAAAmAIAAGRycy9k&#10;b3ducmV2LnhtbFBLBQYAAAAABAAEAPUAAACJAwAAAAA=&#10;" fillcolor="black [3213]" strokecolor="black [3213]" strokeweight="2pt">
                        <v:textbox>
                          <w:txbxContent>
                            <w:p w:rsidR="006A5EA8" w:rsidRDefault="006A5EA8" w:rsidP="006A5EA8">
                              <w:pPr>
                                <w:rPr>
                                  <w:rFonts w:eastAsia="Times New Roman"/>
                                </w:rPr>
                              </w:pPr>
                            </w:p>
                          </w:txbxContent>
                        </v:textbox>
                      </v:oval>
                      <v:line id="Connecteur droit 280" o:spid="_x0000_s1349" style="position:absolute;visibility:visible;mso-wrap-style:square" from="8188,1501" to="8188,7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i/aMIAAADcAAAADwAAAGRycy9kb3ducmV2LnhtbERP3WrCMBS+H/gO4Qx2N9MVJl1nLEM2&#10;FIaDVR/g0Byb/uSkNNHWt18uhF1+fP/rYra9uNLoG8cKXpYJCOLK6YZrBafj13MGwgdkjb1jUnAj&#10;D8Vm8bDGXLuJf+lahlrEEPY5KjAhDLmUvjJk0S/dQBy5sxsthgjHWuoRpxhue5kmyUpabDg2GBxo&#10;a6jqyotV8BZOrfnsdtl3+XqcflbmULdnrdTT4/zxDiLQHP7Fd/deK0izOD+eiUd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i/aMIAAADcAAAADwAAAAAAAAAAAAAA&#10;AAChAgAAZHJzL2Rvd25yZXYueG1sUEsFBgAAAAAEAAQA+QAAAJADAAAAAA==&#10;" strokecolor="black [3213]" strokeweight="2pt"/>
                      <v:oval id="Ellipse 281" o:spid="_x0000_s1350" style="position:absolute;left:28387;width:143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RysMA&#10;AADcAAAADwAAAGRycy9kb3ducmV2LnhtbESPQYvCMBSE7wv+h/AEL4umdkFKNYoIooe9aP0Bj+TZ&#10;VpuX2kSt/36zIHgcZuYbZrHqbSMe1PnasYLpJAFBrJ2puVRwKrbjDIQPyAYbx6TgRR5Wy8HXAnPj&#10;nnygxzGUIkLY56igCqHNpfS6Iot+4lri6J1dZzFE2ZXSdPiMcNvINElm0mLNcaHCljYV6evxbhUU&#10;51/v7eGkX8Usveub+7l8ZzulRsN+PQcRqA+f8Lu9NwrSbAr/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RRysMAAADcAAAADwAAAAAAAAAAAAAAAACYAgAAZHJzL2Rv&#10;d25yZXYueG1sUEsFBgAAAAAEAAQA9QAAAIgDAAAAAA==&#10;" fillcolor="black [3213]" strokecolor="black [3213]" strokeweight="2pt">
                        <v:textbox>
                          <w:txbxContent>
                            <w:p w:rsidR="006A5EA8" w:rsidRDefault="006A5EA8" w:rsidP="006A5EA8">
                              <w:pPr>
                                <w:rPr>
                                  <w:rFonts w:eastAsia="Times New Roman"/>
                                </w:rPr>
                              </w:pPr>
                            </w:p>
                          </w:txbxContent>
                        </v:textbox>
                      </v:oval>
                      <v:line id="Connecteur droit 282" o:spid="_x0000_s1351" style="position:absolute;visibility:visible;mso-wrap-style:square" from="29069,1501" to="29069,7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aEhMQAAADcAAAADwAAAGRycy9kb3ducmV2LnhtbESP0WrCQBRE34X+w3ILfdNNA5UYXaWI&#10;pQVRMPoBl+w1G83eDdmtSf++Kwg+DjNzhlmsBtuIG3W+dqzgfZKAIC6drrlScDp+jTMQPiBrbByT&#10;gj/ysFq+jBaYa9fzgW5FqESEsM9RgQmhzaX0pSGLfuJa4uidXWcxRNlVUnfYR7htZJokU2mx5rhg&#10;sKW1ofJa/FoFs3C6mM31O9sWH8d+PzW76nLWSr29Dp9zEIGG8Aw/2j9aQZqlcD8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BoSExAAAANwAAAAPAAAAAAAAAAAA&#10;AAAAAKECAABkcnMvZG93bnJldi54bWxQSwUGAAAAAAQABAD5AAAAkgMAAAAA&#10;" strokecolor="black [3213]" strokeweight="2pt"/>
                      <v:rect id="Rectangle 283" o:spid="_x0000_s1352" style="position:absolute;left:4094;top:33573;width:41040;height:20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UlhcQA&#10;AADcAAAADwAAAGRycy9kb3ducmV2LnhtbESP3WrCQBSE74W+w3KE3umJFqKkbkQKQkuh9e8BTrPH&#10;JCR7NmS3Gvv03ULBy2FmvmFW68G26sK9r51omE0TUCyFM7WUGk7H7WQJygcSQ60T1nBjD+v8YbSi&#10;zLir7PlyCKWKEPEZaahC6DJEX1RsyU9dxxK9s+sthSj7Ek1P1wi3Lc6TJEVLtcSFijp+qbhoDt9W&#10;Q/e5TZvUfB3xbfHxI/yOO3dDrR/Hw+YZVOAh3MP/7VejYb58gr8z8Qhg/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1JYXEAAAA3AAAAA8AAAAAAAAAAAAAAAAAmAIAAGRycy9k&#10;b3ducmV2LnhtbFBLBQYAAAAABAAEAPUAAACJAwAAAAA=&#10;" filled="f" strokecolor="#243f60 [1604]" strokeweight="2pt">
                        <v:textbox>
                          <w:txbxContent>
                            <w:p w:rsidR="006A5EA8" w:rsidRPr="00F96916" w:rsidRDefault="006A5EA8" w:rsidP="006A5EA8">
                              <w:pPr>
                                <w:pStyle w:val="NormalWeb"/>
                                <w:rPr>
                                  <w:sz w:val="32"/>
                                  <w:szCs w:val="32"/>
                                </w:rPr>
                              </w:pPr>
                              <w:r w:rsidRPr="001B40E7">
                                <w:rPr>
                                  <w:rFonts w:asciiTheme="minorHAnsi" w:hAnsi="Calibri" w:cstheme="minorBidi"/>
                                  <w:color w:val="000000" w:themeColor="text1"/>
                                  <w:kern w:val="24"/>
                                  <w:sz w:val="32"/>
                                  <w:szCs w:val="32"/>
                                  <w:lang w:val="en-GB"/>
                                </w:rPr>
                                <w:t>Catalogue</w:t>
                              </w:r>
                            </w:p>
                          </w:txbxContent>
                        </v:textbox>
                      </v:rect>
                      <v:oval id="Ellipse 284" o:spid="_x0000_s1353" style="position:absolute;left:8052;top:58548;width:143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yUsMA&#10;AADcAAAADwAAAGRycy9kb3ducmV2LnhtbESPQYvCMBSE7wv+h/AEL4umVpFSjbIsiHvwovUHPJJn&#10;W21eahO1/vvNwoLHYWa+YVab3jbiQZ2vHSuYThIQxNqZmksFp2I7zkD4gGywcUwKXuRhsx58rDA3&#10;7skHehxDKSKEfY4KqhDaXEqvK7LoJ64ljt7ZdRZDlF0pTYfPCLeNTJNkIS3WHBcqbOm7In093q2C&#10;4rz33h5O+lUs0ru+udnlM9spNRr2X0sQgfrwDv+3f4yCNJvD35l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PyUsMAAADcAAAADwAAAAAAAAAAAAAAAACYAgAAZHJzL2Rv&#10;d25yZXYueG1sUEsFBgAAAAAEAAQA9QAAAIgDAAAAAA==&#10;" fillcolor="black [3213]" strokecolor="black [3213]" strokeweight="2pt">
                        <v:textbox>
                          <w:txbxContent>
                            <w:p w:rsidR="006A5EA8" w:rsidRDefault="006A5EA8" w:rsidP="006A5EA8">
                              <w:pPr>
                                <w:rPr>
                                  <w:rFonts w:eastAsia="Times New Roman"/>
                                </w:rPr>
                              </w:pPr>
                            </w:p>
                          </w:txbxContent>
                        </v:textbox>
                      </v:oval>
                      <v:roundrect id="Rectangle à coins arrondis 286" o:spid="_x0000_s1354" style="position:absolute;left:7506;top:38623;width:18218;height:115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HTCL4A&#10;AADcAAAADwAAAGRycy9kb3ducmV2LnhtbESPzQrCMBCE74LvEFbwIpqqIFqNIoI/V1sfYGnWtths&#10;SpNqfXsjCB6HmfmG2ew6U4knNa60rGA6iUAQZ1aXnCu4pcfxEoTzyBory6TgTQ52235vg7G2L77S&#10;M/G5CBB2MSoovK9jKV1WkEE3sTVx8O62MeiDbHKpG3wFuKnkLIoW0mDJYaHAmg4FZY+kNQpW7fmd&#10;lPI+T9GP2hPZVYK5Vmo46PZrEJ46/w//2hetYLZcwPdMOA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CR0wi+AAAA3AAAAA8AAAAAAAAAAAAAAAAAmAIAAGRycy9kb3ducmV2&#10;LnhtbFBLBQYAAAAABAAEAPUAAACDAwAAAAA=&#10;" fillcolor="#4f81bd [3204]" strokecolor="#243f60 [1604]" strokeweight="2pt">
                        <v:textbox>
                          <w:txbxContent>
                            <w:p w:rsidR="006A5EA8" w:rsidRPr="0076238A" w:rsidRDefault="006A5EA8" w:rsidP="006A5EA8">
                              <w:pPr>
                                <w:pStyle w:val="NormalWeb"/>
                                <w:jc w:val="center"/>
                                <w:rPr>
                                  <w:sz w:val="32"/>
                                  <w:szCs w:val="32"/>
                                </w:rPr>
                              </w:pPr>
                              <w:r w:rsidRPr="001B40E7">
                                <w:rPr>
                                  <w:rFonts w:asciiTheme="minorHAnsi" w:hAnsi="Calibri" w:cstheme="minorBidi"/>
                                  <w:color w:val="FFFFFF" w:themeColor="light1"/>
                                  <w:kern w:val="24"/>
                                  <w:sz w:val="32"/>
                                  <w:szCs w:val="32"/>
                                  <w:lang w:val="en-GB"/>
                                </w:rPr>
                                <w:t>Geonetwork-RO</w:t>
                              </w:r>
                            </w:p>
                          </w:txbxContent>
                        </v:textbox>
                      </v:roundrect>
                      <v:line id="Connecteur droit 285" o:spid="_x0000_s1355" style="position:absolute;flip:y;visibility:visible;mso-wrap-style:square" from="8734,53772" to="8734,60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0kYsUAAADcAAAADwAAAGRycy9kb3ducmV2LnhtbESPQUvDQBSE70L/w/IK3uzGgiWm3RZb&#10;VHpQqLHeX7PPJJj3Nu6uTfz3riB4HGbmG2a1GblTZ/KhdWLgepaBIqmcbaU2cHx9uMpBhYhisXNC&#10;Br4pwGY9uVhhYd0gL3QuY60SREKBBpoY+0LrUDXEGGauJ0neu/OMMUlfa+txSHDu9DzLFpqxlbTQ&#10;YE+7hqqP8osN3FeL/Pj5dPt44OHtmffhxOXWG3M5He+WoCKN8T/8195bA/P8Bn7PpCO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0kYsUAAADcAAAADwAAAAAAAAAA&#10;AAAAAAChAgAAZHJzL2Rvd25yZXYueG1sUEsFBgAAAAAEAAQA+QAAAJMDAAAAAA==&#10;" strokecolor="black [3213]" strokeweight="2pt"/>
                      <v:shape id="Organigramme : Disque magnétique 287" o:spid="_x0000_s1356" type="#_x0000_t132" style="position:absolute;left:29069;top:37940;width:12541;height:12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7rcYA&#10;AADcAAAADwAAAGRycy9kb3ducmV2LnhtbESPzWrDMBCE74W+g9hCLyWWk0PiuFZCaWiSQ6GN0wdY&#10;rI1tYq2Mpfjn7aNCocdhZr5hsu1oGtFT52rLCuZRDIK4sLrmUsHP+WOWgHAeWWNjmRRM5GC7eXzI&#10;MNV24BP1uS9FgLBLUUHlfZtK6YqKDLrItsTBu9jOoA+yK6XucAhw08hFHC+lwZrDQoUtvVdUXPOb&#10;UZCYdrUblhO6l8PerfX355fZJUo9P41vryA8jf4//Nc+agWLZAW/Z8IR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a7rcYAAADcAAAADwAAAAAAAAAAAAAAAACYAgAAZHJz&#10;L2Rvd25yZXYueG1sUEsFBgAAAAAEAAQA9QAAAIsDAAAAAA==&#10;" fillcolor="#4f81bd [3204]" strokecolor="#243f60 [1604]" strokeweight="2pt">
                        <v:textbox>
                          <w:txbxContent>
                            <w:p w:rsidR="006A5EA8" w:rsidRPr="0076238A" w:rsidRDefault="006A5EA8" w:rsidP="006A5EA8">
                              <w:pPr>
                                <w:pStyle w:val="NormalWeb"/>
                                <w:jc w:val="center"/>
                                <w:rPr>
                                  <w:sz w:val="32"/>
                                  <w:szCs w:val="32"/>
                                </w:rPr>
                              </w:pPr>
                              <w:r w:rsidRPr="001B40E7">
                                <w:rPr>
                                  <w:rFonts w:asciiTheme="minorHAnsi" w:hAnsi="Calibri" w:cstheme="minorBidi"/>
                                  <w:color w:val="FFFFFF" w:themeColor="light1"/>
                                  <w:kern w:val="24"/>
                                  <w:sz w:val="32"/>
                                  <w:szCs w:val="32"/>
                                  <w:lang w:val="en-GB"/>
                                </w:rPr>
                                <w:t>Embedded Database</w:t>
                              </w:r>
                            </w:p>
                          </w:txbxContent>
                        </v:textbox>
                      </v:shape>
                      <v:oval id="Ellipse 288" o:spid="_x0000_s1357" style="position:absolute;left:8052;top:32208;width:143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74V8EA&#10;AADcAAAADwAAAGRycy9kb3ducmV2LnhtbERPzYrCMBC+C75DGGEvYtOtIKU2iiwsuwcvWh9gSMa2&#10;2ky6TdT69puD4PHj+y+3o+3EnQbfOlbwmaQgiLUzLdcKTtX3IgfhA7LBzjEpeJKH7WY6KbEw7sEH&#10;uh9DLWII+wIVNCH0hZReN2TRJ64njtzZDRZDhEMtzYCPGG47maXpSlpsOTY02NNXQ/p6vFkF1Xnv&#10;vT2c9LNaZTf955aXef6j1Mds3K1BBBrDW/xy/xoFWR7XxjPx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e+FfBAAAA3AAAAA8AAAAAAAAAAAAAAAAAmAIAAGRycy9kb3du&#10;cmV2LnhtbFBLBQYAAAAABAAEAPUAAACGAwAAAAA=&#10;" fillcolor="black [3213]" strokecolor="black [3213]" strokeweight="2pt">
                        <v:textbox>
                          <w:txbxContent>
                            <w:p w:rsidR="006A5EA8" w:rsidRDefault="006A5EA8" w:rsidP="006A5EA8">
                              <w:pPr>
                                <w:rPr>
                                  <w:rFonts w:eastAsia="Times New Roman"/>
                                </w:rPr>
                              </w:pPr>
                            </w:p>
                            <w:p w:rsidR="006A5EA8" w:rsidRDefault="006A5EA8" w:rsidP="006A5EA8">
                              <w:pPr>
                                <w:rPr>
                                  <w:rFonts w:eastAsia="Times New Roman"/>
                                </w:rPr>
                              </w:pPr>
                            </w:p>
                          </w:txbxContent>
                        </v:textbox>
                      </v:oval>
                    </v:group>
                    <v:oval id="Ellipse 271" o:spid="_x0000_s1358" style="position:absolute;top:58578;width:143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Eh7cUA&#10;AADcAAAADwAAAGRycy9kb3ducmV2LnhtbESPQWvCQBSE7wX/w/IKXkqzMQUrMZtQCqKHXjT+gMfu&#10;M4nNvo3ZVeO/7xYKPQ4z8w1TVJPtxY1G3zlWsEhSEMTamY4bBcd687oC4QOywd4xKXiQh6qcPRWY&#10;G3fnPd0OoRERwj5HBW0IQy6l1y1Z9IkbiKN3cqPFEOXYSDPiPcJtL7M0XUqLHceFFgf6bEl/H65W&#10;QX368t7uj/pRL7Orvri388tqq9T8efpYgwg0hf/wX3tnFGTvC/g9E4+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SHtxQAAANwAAAAPAAAAAAAAAAAAAAAAAJgCAABkcnMv&#10;ZG93bnJldi54bWxQSwUGAAAAAAQABAD1AAAAigMAAAAA&#10;" fillcolor="black [3213]" strokecolor="black [3213]" strokeweight="2pt">
                      <v:textbox>
                        <w:txbxContent>
                          <w:p w:rsidR="006A5EA8" w:rsidRDefault="006A5EA8" w:rsidP="006A5EA8">
                            <w:pPr>
                              <w:rPr>
                                <w:rFonts w:eastAsia="Times New Roman"/>
                              </w:rPr>
                            </w:pPr>
                          </w:p>
                          <w:p w:rsidR="006A5EA8" w:rsidRDefault="006A5EA8" w:rsidP="006A5EA8">
                            <w:pPr>
                              <w:rPr>
                                <w:rFonts w:eastAsia="Times New Roman"/>
                              </w:rPr>
                            </w:pPr>
                          </w:p>
                        </w:txbxContent>
                      </v:textbox>
                    </v:oval>
                  </v:group>
                </v:group>
              </v:group>
            </v:group>
            <w10:wrap type="none"/>
            <w10:anchorlock/>
          </v:group>
        </w:pict>
      </w:r>
    </w:p>
    <w:p w:rsidR="00DA6C38" w:rsidRDefault="002675ED" w:rsidP="002675ED">
      <w:pPr>
        <w:pStyle w:val="Lgende"/>
      </w:pPr>
      <w:bookmarkStart w:id="676" w:name="_Toc365552504"/>
      <w:r w:rsidRPr="00B32DB7">
        <w:t xml:space="preserve">Figure </w:t>
      </w:r>
      <w:r w:rsidR="00086262">
        <w:fldChar w:fldCharType="begin"/>
      </w:r>
      <w:r w:rsidR="00086262">
        <w:instrText xml:space="preserve"> SEQ Figure \* ARABIC </w:instrText>
      </w:r>
      <w:r w:rsidR="00086262">
        <w:fldChar w:fldCharType="separate"/>
      </w:r>
      <w:r w:rsidR="00FE42B4">
        <w:rPr>
          <w:noProof/>
        </w:rPr>
        <w:t>40</w:t>
      </w:r>
      <w:r w:rsidR="00086262">
        <w:rPr>
          <w:noProof/>
        </w:rPr>
        <w:fldChar w:fldCharType="end"/>
      </w:r>
      <w:r w:rsidRPr="00B32DB7">
        <w:t xml:space="preserve"> </w:t>
      </w:r>
      <w:r w:rsidR="007A6D5F">
        <w:t>–</w:t>
      </w:r>
      <w:r w:rsidRPr="00B32DB7">
        <w:t xml:space="preserve"> </w:t>
      </w:r>
      <w:r w:rsidR="00E2179A">
        <w:t>Geonetwork interfaces</w:t>
      </w:r>
      <w:bookmarkEnd w:id="676"/>
    </w:p>
    <w:p w:rsidR="00C23CFA" w:rsidRDefault="007A5AF4" w:rsidP="002B59E6">
      <w:pPr>
        <w:pStyle w:val="Citationintense"/>
        <w:rPr>
          <w:rStyle w:val="hps"/>
          <w:lang w:val="en"/>
        </w:rPr>
      </w:pPr>
      <w:bookmarkStart w:id="677" w:name="_Toc261032302"/>
      <w:r>
        <w:rPr>
          <w:rStyle w:val="hps"/>
          <w:lang w:val="en"/>
        </w:rPr>
        <w:t>Detailed</w:t>
      </w:r>
      <w:r w:rsidR="00C23CFA">
        <w:rPr>
          <w:rStyle w:val="shorttext"/>
          <w:lang w:val="en"/>
        </w:rPr>
        <w:t xml:space="preserve"> </w:t>
      </w:r>
      <w:r w:rsidR="00C23CFA">
        <w:rPr>
          <w:rStyle w:val="hps"/>
          <w:lang w:val="en"/>
        </w:rPr>
        <w:t>operation</w:t>
      </w:r>
    </w:p>
    <w:p w:rsidR="007A5AF4" w:rsidRDefault="001B40E7" w:rsidP="007A5AF4">
      <w:pPr>
        <w:rPr>
          <w:lang w:val="en"/>
        </w:rPr>
      </w:pPr>
      <w:r>
        <w:rPr>
          <w:lang w:val="en"/>
        </w:rPr>
        <w:t>There are two instances geonetwork: an edition instance and a read-only instance.</w:t>
      </w:r>
    </w:p>
    <w:p w:rsidR="00F15493" w:rsidRDefault="00861D02" w:rsidP="00861D02">
      <w:pPr>
        <w:rPr>
          <w:lang w:val="en-US"/>
        </w:rPr>
      </w:pPr>
      <w:r w:rsidRPr="000E0A1C">
        <w:rPr>
          <w:lang w:val="en-US"/>
        </w:rPr>
        <w:t xml:space="preserve">The first one is used to manage and edit products (from admin, product managers…). The second one is a read-only instance where the product edition is not allowed. She is used to </w:t>
      </w:r>
      <w:r w:rsidR="00DD5570">
        <w:rPr>
          <w:lang w:val="en-US"/>
        </w:rPr>
        <w:t xml:space="preserve">create a copy of the edition instance. She </w:t>
      </w:r>
      <w:proofErr w:type="gramStart"/>
      <w:r w:rsidRPr="000E0A1C">
        <w:rPr>
          <w:lang w:val="en-US"/>
        </w:rPr>
        <w:t>harvest</w:t>
      </w:r>
      <w:proofErr w:type="gramEnd"/>
      <w:r w:rsidRPr="000E0A1C">
        <w:rPr>
          <w:lang w:val="en-US"/>
        </w:rPr>
        <w:t xml:space="preserve"> all MyOcean catalogues of the edition </w:t>
      </w:r>
      <w:r w:rsidRPr="000E0A1C">
        <w:rPr>
          <w:lang w:val="en-US"/>
        </w:rPr>
        <w:lastRenderedPageBreak/>
        <w:t xml:space="preserve">instance. Thereby, the external components (web portal…) directly request (via CSW) the read-only instance. </w:t>
      </w:r>
    </w:p>
    <w:p w:rsidR="00861D02" w:rsidRPr="00861D02" w:rsidRDefault="00671010" w:rsidP="00861D02">
      <w:pPr>
        <w:rPr>
          <w:lang w:val="en-US"/>
        </w:rPr>
      </w:pPr>
      <w:r>
        <w:rPr>
          <w:lang w:val="en-US"/>
        </w:rPr>
        <w:t>The harvesting</w:t>
      </w:r>
      <w:r w:rsidR="00861D02">
        <w:rPr>
          <w:lang w:val="en-US"/>
        </w:rPr>
        <w:t xml:space="preserve"> on the read-only instance </w:t>
      </w:r>
      <w:proofErr w:type="gramStart"/>
      <w:r w:rsidR="00861D02">
        <w:rPr>
          <w:lang w:val="en-US"/>
        </w:rPr>
        <w:t>are</w:t>
      </w:r>
      <w:proofErr w:type="gramEnd"/>
      <w:r w:rsidR="00861D02">
        <w:rPr>
          <w:lang w:val="en-US"/>
        </w:rPr>
        <w:t xml:space="preserve"> made after each MyOcean update campaign (V4, V4.1 …).</w:t>
      </w:r>
    </w:p>
    <w:p w:rsidR="003418BF" w:rsidRDefault="00861D02" w:rsidP="00861D02">
      <w:pPr>
        <w:rPr>
          <w:lang w:val="en-US"/>
        </w:rPr>
      </w:pPr>
      <w:r w:rsidRPr="000E0A1C">
        <w:rPr>
          <w:lang w:val="en-US"/>
        </w:rPr>
        <w:t>The read-only instance is necessary to make available data 24 hours a day. Indeed, edition instance is constantly evolving and some reboots and redeployments may occur.</w:t>
      </w:r>
      <w:r w:rsidR="00E27E36">
        <w:rPr>
          <w:lang w:val="en-US"/>
        </w:rPr>
        <w:t xml:space="preserve"> </w:t>
      </w:r>
      <w:r w:rsidR="003418BF">
        <w:rPr>
          <w:lang w:val="en-US"/>
        </w:rPr>
        <w:t>T</w:t>
      </w:r>
      <w:r w:rsidR="00E27E36">
        <w:rPr>
          <w:lang w:val="en-US"/>
        </w:rPr>
        <w:t>he read-only instance has his own embedded database (postgres H2).</w:t>
      </w:r>
    </w:p>
    <w:p w:rsidR="00E27E36" w:rsidRDefault="003418BF" w:rsidP="00861D02">
      <w:pPr>
        <w:rPr>
          <w:lang w:val="en-US"/>
        </w:rPr>
      </w:pPr>
      <w:r>
        <w:rPr>
          <w:lang w:val="en-US"/>
        </w:rPr>
        <w:t>Note that you can also use the interface</w:t>
      </w:r>
      <w:r w:rsidR="00E27E36">
        <w:rPr>
          <w:lang w:val="en-US"/>
        </w:rPr>
        <w:t xml:space="preserve"> </w:t>
      </w:r>
      <w:r w:rsidRPr="003418BF">
        <w:rPr>
          <w:lang w:val="en-US"/>
        </w:rPr>
        <w:t>EI_MIS_CATALOG_BROWSER</w:t>
      </w:r>
      <w:r>
        <w:rPr>
          <w:lang w:val="en-US"/>
        </w:rPr>
        <w:t xml:space="preserve"> directly from the edition instance. This is useful in some cases.</w:t>
      </w:r>
    </w:p>
    <w:p w:rsidR="003418BF" w:rsidRDefault="003418BF" w:rsidP="00861D02">
      <w:pPr>
        <w:rPr>
          <w:lang w:val="en-US"/>
        </w:rPr>
      </w:pPr>
    </w:p>
    <w:p w:rsidR="002B59E6" w:rsidRPr="00B32DB7" w:rsidRDefault="002B59E6" w:rsidP="002B59E6">
      <w:pPr>
        <w:pStyle w:val="Citationintense"/>
      </w:pPr>
      <w:r w:rsidRPr="00B32DB7">
        <w:t>Detailed description of interfaces</w:t>
      </w:r>
    </w:p>
    <w:p w:rsidR="00E2179A" w:rsidRPr="00B32DB7" w:rsidRDefault="00E2179A" w:rsidP="00E2179A">
      <w:pPr>
        <w:pStyle w:val="Titre5"/>
      </w:pPr>
      <w:bookmarkStart w:id="678" w:name="_Toc365552616"/>
      <w:r>
        <w:t>EI_MIS_PS_ADMIN: Product and services administration</w:t>
      </w:r>
      <w:bookmarkEnd w:id="678"/>
    </w:p>
    <w:p w:rsidR="00E2179A" w:rsidRDefault="00E2179A" w:rsidP="00E2179A">
      <w:pPr>
        <w:pStyle w:val="Titre6"/>
      </w:pPr>
      <w:r w:rsidRPr="00B32DB7">
        <w:t>Scope</w:t>
      </w:r>
    </w:p>
    <w:p w:rsidR="00E2179A" w:rsidRDefault="00E2179A" w:rsidP="00E2179A">
      <w:pPr>
        <w:rPr>
          <w:lang w:val="en-US"/>
        </w:rPr>
      </w:pPr>
      <w:r>
        <w:rPr>
          <w:lang w:val="en-US"/>
        </w:rPr>
        <w:t xml:space="preserve">The product and services administration interface provides functionalities to manage </w:t>
      </w:r>
      <w:r w:rsidRPr="00B32DB7">
        <w:t xml:space="preserve">Geonetwork </w:t>
      </w:r>
      <w:r>
        <w:rPr>
          <w:lang w:val="en-US"/>
        </w:rPr>
        <w:t>functionalities at system or metadata level.</w:t>
      </w:r>
    </w:p>
    <w:p w:rsidR="00E2179A" w:rsidRDefault="00E2179A" w:rsidP="00E2179A">
      <w:pPr>
        <w:rPr>
          <w:lang w:val="en-US"/>
        </w:rPr>
      </w:pPr>
      <w:r>
        <w:rPr>
          <w:lang w:val="en-US"/>
        </w:rPr>
        <w:t>Those functionalities are provided for the administrator of the system and the administrator of the product and services metadata</w:t>
      </w:r>
    </w:p>
    <w:p w:rsidR="00E2179A" w:rsidRPr="00E2179A" w:rsidRDefault="00E2179A" w:rsidP="00E2179A">
      <w:pPr>
        <w:rPr>
          <w:lang w:val="en-US"/>
        </w:rPr>
      </w:pPr>
      <w:r>
        <w:rPr>
          <w:lang w:val="en-US"/>
        </w:rPr>
        <w:t xml:space="preserve">More information </w:t>
      </w:r>
      <w:proofErr w:type="gramStart"/>
      <w:r>
        <w:rPr>
          <w:lang w:val="en-US"/>
        </w:rPr>
        <w:t>are</w:t>
      </w:r>
      <w:proofErr w:type="gramEnd"/>
      <w:r>
        <w:rPr>
          <w:lang w:val="en-US"/>
        </w:rPr>
        <w:t xml:space="preserve"> available in the Product and Services Manual </w:t>
      </w:r>
      <w:r w:rsidR="008D1786">
        <w:rPr>
          <w:lang w:val="en-US"/>
        </w:rPr>
        <w:t>[DA</w:t>
      </w:r>
      <w:r>
        <w:rPr>
          <w:lang w:val="en-US"/>
        </w:rPr>
        <w:t xml:space="preserve"> 11]</w:t>
      </w:r>
    </w:p>
    <w:p w:rsidR="00E2179A" w:rsidRPr="00B32DB7" w:rsidRDefault="00E2179A" w:rsidP="00E2179A">
      <w:pPr>
        <w:pStyle w:val="Titre6"/>
      </w:pPr>
      <w:r w:rsidRPr="00B32DB7">
        <w:t>Maturity</w:t>
      </w:r>
    </w:p>
    <w:p w:rsidR="00E2179A" w:rsidRPr="00B32DB7" w:rsidRDefault="00E2179A" w:rsidP="00E2179A">
      <w:r w:rsidRPr="00B32DB7">
        <w:t>Geonetwork is an open source component version 2.</w:t>
      </w:r>
      <w:r>
        <w:t>6.</w:t>
      </w:r>
    </w:p>
    <w:p w:rsidR="00E2179A" w:rsidRPr="00B32DB7" w:rsidRDefault="00E2179A" w:rsidP="00E2179A">
      <w:pPr>
        <w:pStyle w:val="Titre6"/>
      </w:pPr>
      <w:r w:rsidRPr="00B32DB7">
        <w:t>Protocol(s)</w:t>
      </w:r>
    </w:p>
    <w:p w:rsidR="00E2179A" w:rsidRPr="00B32DB7" w:rsidRDefault="00E2179A" w:rsidP="00E2179A">
      <w:r w:rsidRPr="00B32DB7">
        <w:t>This interface is a GUI provided by a web server (no installation required at user level).</w:t>
      </w:r>
    </w:p>
    <w:p w:rsidR="00E2179A" w:rsidRPr="00B32DB7" w:rsidRDefault="00E2179A" w:rsidP="00E2179A">
      <w:r w:rsidRPr="00B32DB7">
        <w:t>The interface is available on internet through HTTP.</w:t>
      </w:r>
    </w:p>
    <w:p w:rsidR="00E2179A" w:rsidRPr="00B32DB7" w:rsidRDefault="001244A2" w:rsidP="00E2179A">
      <w:r>
        <w:pict>
          <v:group id="_x0000_s1150" editas="canvas" style="width:112.6pt;height:63.45pt;mso-position-horizontal-relative:char;mso-position-vertical-relative:line" coordorigin="1893,6878" coordsize="1785,1015">
            <o:lock v:ext="edit" aspectratio="t"/>
            <v:shape id="_x0000_s1151" type="#_x0000_t75" style="position:absolute;left:1893;top:6878;width:1785;height:1015" o:preferrelative="f">
              <v:fill o:detectmouseclick="t"/>
              <v:path o:extrusionok="t" o:connecttype="none"/>
              <o:lock v:ext="edit" text="t"/>
            </v:shape>
            <v:rect id="_x0000_s1152" style="position:absolute;left:1893;top:6878;width:1783;height:502;v-text-anchor:middle" fillcolor="#a3c4ff" strokecolor="#4a7ebb" strokeweight=".26mm">
              <v:fill color2="#e5eeff" angle="180" type="gradient"/>
              <v:stroke color2="#b58144"/>
              <v:shadow on="t" color="black" opacity="24926f" offset="3mm,.56mm"/>
              <v:textbox style="mso-next-textbox:#_x0000_s1152;mso-rotate-with-shape:t" inset="2.5mm,1.3mm,2.5mm,1.3mm">
                <w:txbxContent>
                  <w:p w:rsidR="00E27E36" w:rsidRDefault="00E27E36" w:rsidP="00E2179A">
                    <w:pPr>
                      <w:autoSpaceDE w:val="0"/>
                      <w:autoSpaceDN w:val="0"/>
                      <w:adjustRightInd w:val="0"/>
                      <w:jc w:val="center"/>
                      <w:rPr>
                        <w:rFonts w:cs="Calibri"/>
                        <w:sz w:val="28"/>
                        <w:szCs w:val="28"/>
                      </w:rPr>
                    </w:pPr>
                    <w:r>
                      <w:rPr>
                        <w:rFonts w:cs="Calibri"/>
                        <w:sz w:val="28"/>
                        <w:szCs w:val="28"/>
                      </w:rPr>
                      <w:t>GUI</w:t>
                    </w:r>
                  </w:p>
                </w:txbxContent>
              </v:textbox>
            </v:rect>
            <v:rect id="_x0000_s1153" style="position:absolute;left:1893;top:7391;width:1785;height:502;v-text-anchor:middle" fillcolor="#4f81bd" strokecolor="#385d8a" strokeweight=".71mm">
              <v:fill color2="#b07e42"/>
              <v:stroke color2="#c7a275"/>
              <v:textbox style="mso-next-textbox:#_x0000_s1153;mso-rotate-with-shape:t" inset="2.5mm,1.3mm,2.5mm,1.3mm">
                <w:txbxContent>
                  <w:p w:rsidR="00E27E36" w:rsidRDefault="00E27E36" w:rsidP="00E2179A">
                    <w:pPr>
                      <w:autoSpaceDE w:val="0"/>
                      <w:autoSpaceDN w:val="0"/>
                      <w:adjustRightInd w:val="0"/>
                      <w:jc w:val="center"/>
                      <w:rPr>
                        <w:rFonts w:cs="Calibri"/>
                        <w:color w:val="FFFFFF"/>
                        <w:sz w:val="28"/>
                        <w:szCs w:val="28"/>
                      </w:rPr>
                    </w:pPr>
                    <w:r>
                      <w:rPr>
                        <w:rFonts w:cs="Calibri"/>
                        <w:color w:val="FFFFFF"/>
                        <w:sz w:val="28"/>
                        <w:szCs w:val="28"/>
                      </w:rPr>
                      <w:t>HTTP</w:t>
                    </w:r>
                  </w:p>
                </w:txbxContent>
              </v:textbox>
            </v:rect>
            <w10:wrap type="none"/>
            <w10:anchorlock/>
          </v:group>
        </w:pict>
      </w:r>
    </w:p>
    <w:p w:rsidR="007A6D5F" w:rsidRPr="00B32DB7" w:rsidRDefault="005F2C9E" w:rsidP="007A6D5F">
      <w:pPr>
        <w:pStyle w:val="Titre5"/>
      </w:pPr>
      <w:bookmarkStart w:id="679" w:name="_Toc365552617"/>
      <w:r>
        <w:lastRenderedPageBreak/>
        <w:t>EI_MIS_METADATA_EDITOR</w:t>
      </w:r>
      <w:r w:rsidR="007A6D5F" w:rsidRPr="00B32DB7">
        <w:t>: Metadata editor</w:t>
      </w:r>
      <w:bookmarkEnd w:id="677"/>
      <w:bookmarkEnd w:id="679"/>
    </w:p>
    <w:p w:rsidR="007A6D5F" w:rsidRDefault="007A6D5F" w:rsidP="007A6D5F">
      <w:pPr>
        <w:pStyle w:val="Titre6"/>
      </w:pPr>
      <w:r w:rsidRPr="00B32DB7">
        <w:t>Scope</w:t>
      </w:r>
    </w:p>
    <w:p w:rsidR="007A6D5F" w:rsidRPr="00B32DB7" w:rsidRDefault="007A6D5F" w:rsidP="007A6D5F">
      <w:r w:rsidRPr="00B32DB7">
        <w:t>The metadata editor interface is provided by Geonetwork and allows managing the metadata for the catalogue.</w:t>
      </w:r>
    </w:p>
    <w:p w:rsidR="007A6D5F" w:rsidRPr="00B32DB7" w:rsidRDefault="007A6D5F" w:rsidP="007A6D5F">
      <w:r w:rsidRPr="00B32DB7">
        <w:t>It is a web interface.</w:t>
      </w:r>
    </w:p>
    <w:p w:rsidR="007A6D5F" w:rsidRPr="00B32DB7" w:rsidRDefault="007A6D5F" w:rsidP="007A6D5F">
      <w:r w:rsidRPr="00B32DB7">
        <w:t>To get more information, refer to the official documentation:</w:t>
      </w:r>
    </w:p>
    <w:p w:rsidR="007A6D5F" w:rsidRDefault="001244A2" w:rsidP="007A6D5F">
      <w:hyperlink r:id="rId82" w:history="1">
        <w:r w:rsidR="00F81695" w:rsidRPr="008C45DF">
          <w:rPr>
            <w:rStyle w:val="Lienhypertexte"/>
          </w:rPr>
          <w:t>http://www.geonetwork-opensource.org/manuals/trunk/eng/users/quickstartguide/new_metadata/index.html</w:t>
        </w:r>
      </w:hyperlink>
    </w:p>
    <w:p w:rsidR="005F2C9E" w:rsidRPr="00B32DB7" w:rsidRDefault="005F2C9E" w:rsidP="007A6D5F">
      <w:r>
        <w:t>Documentation is also provided by Ifremer in the particular case of MyOcean. You can refer to [D</w:t>
      </w:r>
      <w:r w:rsidR="00AC174F">
        <w:t>A 13</w:t>
      </w:r>
      <w:r>
        <w:t>]</w:t>
      </w:r>
      <w:r w:rsidR="00E2179A">
        <w:t xml:space="preserve"> for product manager manual.</w:t>
      </w:r>
    </w:p>
    <w:p w:rsidR="007A6D5F" w:rsidRPr="00B32DB7" w:rsidRDefault="007A6D5F" w:rsidP="007A6D5F">
      <w:pPr>
        <w:pStyle w:val="Titre6"/>
      </w:pPr>
      <w:r w:rsidRPr="00B32DB7">
        <w:t>Maturity</w:t>
      </w:r>
    </w:p>
    <w:p w:rsidR="007A6D5F" w:rsidRPr="00B32DB7" w:rsidRDefault="007A6D5F" w:rsidP="007A6D5F">
      <w:r w:rsidRPr="00B32DB7">
        <w:t xml:space="preserve">Geonetwork is an open source component version 2.6. </w:t>
      </w:r>
    </w:p>
    <w:p w:rsidR="007A6D5F" w:rsidRPr="00B32DB7" w:rsidRDefault="007A6D5F" w:rsidP="007A6D5F">
      <w:pPr>
        <w:pStyle w:val="Titre6"/>
      </w:pPr>
      <w:r w:rsidRPr="00B32DB7">
        <w:t>Protocol(s)</w:t>
      </w:r>
    </w:p>
    <w:p w:rsidR="007A6D5F" w:rsidRPr="00B32DB7" w:rsidRDefault="007A6D5F" w:rsidP="007A6D5F">
      <w:r w:rsidRPr="00B32DB7">
        <w:t>This interface is a GUI provided by a web server (no installation required at user level).</w:t>
      </w:r>
    </w:p>
    <w:p w:rsidR="007A6D5F" w:rsidRPr="00B32DB7" w:rsidRDefault="007A6D5F" w:rsidP="007A6D5F">
      <w:r w:rsidRPr="00B32DB7">
        <w:t>The interface is available on internet through HTTP.</w:t>
      </w:r>
    </w:p>
    <w:p w:rsidR="007A6D5F" w:rsidRPr="00B32DB7" w:rsidRDefault="001244A2" w:rsidP="007A6D5F">
      <w:r>
        <w:pict>
          <v:group id="_x0000_s1142" editas="canvas" style="width:112.6pt;height:63.45pt;mso-position-horizontal-relative:char;mso-position-vertical-relative:line" coordorigin="1893,6878" coordsize="1785,1015">
            <o:lock v:ext="edit" aspectratio="t"/>
            <v:shape id="_x0000_s1143" type="#_x0000_t75" style="position:absolute;left:1893;top:6878;width:1785;height:1015" o:preferrelative="f">
              <v:fill o:detectmouseclick="t"/>
              <v:path o:extrusionok="t" o:connecttype="none"/>
              <o:lock v:ext="edit" text="t"/>
            </v:shape>
            <v:rect id="_x0000_s1144" style="position:absolute;left:1893;top:6878;width:1783;height:502;v-text-anchor:middle" fillcolor="#a3c4ff" strokecolor="#4a7ebb" strokeweight=".26mm">
              <v:fill color2="#e5eeff" angle="180" type="gradient"/>
              <v:stroke color2="#b58144"/>
              <v:shadow on="t" color="black" opacity="24926f" offset="3mm,.56mm"/>
              <v:textbox style="mso-next-textbox:#_x0000_s1144;mso-rotate-with-shape:t" inset="2.5mm,1.3mm,2.5mm,1.3mm">
                <w:txbxContent>
                  <w:p w:rsidR="00E27E36" w:rsidRDefault="00E27E36" w:rsidP="007A6D5F">
                    <w:pPr>
                      <w:autoSpaceDE w:val="0"/>
                      <w:autoSpaceDN w:val="0"/>
                      <w:adjustRightInd w:val="0"/>
                      <w:jc w:val="center"/>
                      <w:rPr>
                        <w:rFonts w:cs="Calibri"/>
                        <w:sz w:val="28"/>
                        <w:szCs w:val="28"/>
                      </w:rPr>
                    </w:pPr>
                    <w:r>
                      <w:rPr>
                        <w:rFonts w:cs="Calibri"/>
                        <w:sz w:val="28"/>
                        <w:szCs w:val="28"/>
                      </w:rPr>
                      <w:t>GUI</w:t>
                    </w:r>
                  </w:p>
                </w:txbxContent>
              </v:textbox>
            </v:rect>
            <v:rect id="_x0000_s1145" style="position:absolute;left:1893;top:7391;width:1785;height:502;v-text-anchor:middle" fillcolor="#4f81bd" strokecolor="#385d8a" strokeweight=".71mm">
              <v:fill color2="#b07e42"/>
              <v:stroke color2="#c7a275"/>
              <v:textbox style="mso-next-textbox:#_x0000_s1145;mso-rotate-with-shape:t" inset="2.5mm,1.3mm,2.5mm,1.3mm">
                <w:txbxContent>
                  <w:p w:rsidR="00E27E36" w:rsidRDefault="00E27E36" w:rsidP="007A6D5F">
                    <w:pPr>
                      <w:autoSpaceDE w:val="0"/>
                      <w:autoSpaceDN w:val="0"/>
                      <w:adjustRightInd w:val="0"/>
                      <w:jc w:val="center"/>
                      <w:rPr>
                        <w:rFonts w:cs="Calibri"/>
                        <w:color w:val="FFFFFF"/>
                        <w:sz w:val="28"/>
                        <w:szCs w:val="28"/>
                      </w:rPr>
                    </w:pPr>
                    <w:r>
                      <w:rPr>
                        <w:rFonts w:cs="Calibri"/>
                        <w:color w:val="FFFFFF"/>
                        <w:sz w:val="28"/>
                        <w:szCs w:val="28"/>
                      </w:rPr>
                      <w:t>HTTP</w:t>
                    </w:r>
                  </w:p>
                </w:txbxContent>
              </v:textbox>
            </v:rect>
            <w10:wrap type="none"/>
            <w10:anchorlock/>
          </v:group>
        </w:pict>
      </w:r>
    </w:p>
    <w:p w:rsidR="007A6D5F" w:rsidRPr="00B32DB7" w:rsidRDefault="00E2179A" w:rsidP="007A6D5F">
      <w:pPr>
        <w:pStyle w:val="Titre5"/>
      </w:pPr>
      <w:bookmarkStart w:id="680" w:name="_Toc261032305"/>
      <w:bookmarkStart w:id="681" w:name="_Toc365552618"/>
      <w:r>
        <w:t>EI_MIS_CATALOG_BROWSER</w:t>
      </w:r>
      <w:r w:rsidR="007A6D5F" w:rsidRPr="00B32DB7">
        <w:t>: metadata discovery interface</w:t>
      </w:r>
      <w:bookmarkEnd w:id="680"/>
      <w:bookmarkEnd w:id="681"/>
    </w:p>
    <w:p w:rsidR="00E2179A" w:rsidRPr="00E2179A" w:rsidRDefault="007A6D5F" w:rsidP="00E2179A">
      <w:pPr>
        <w:pStyle w:val="Titre6"/>
      </w:pPr>
      <w:r w:rsidRPr="00B32DB7">
        <w:t>Scope</w:t>
      </w:r>
    </w:p>
    <w:p w:rsidR="007A6D5F" w:rsidRPr="00B32DB7" w:rsidRDefault="007A6D5F" w:rsidP="007A6D5F">
      <w:r w:rsidRPr="00B32DB7">
        <w:t>The metadata discovery interface provides a service to search and get information from the catalogue.</w:t>
      </w:r>
    </w:p>
    <w:p w:rsidR="007A6D5F" w:rsidRPr="00B32DB7" w:rsidRDefault="007A6D5F" w:rsidP="007A6D5F">
      <w:pPr>
        <w:pStyle w:val="Titre6"/>
      </w:pPr>
      <w:r w:rsidRPr="00B32DB7">
        <w:t>Maturity</w:t>
      </w:r>
    </w:p>
    <w:p w:rsidR="007A6D5F" w:rsidRPr="00B32DB7" w:rsidRDefault="007A6D5F" w:rsidP="007A6D5F">
      <w:r w:rsidRPr="00B32DB7">
        <w:t>The interface is advanced as it allows:</w:t>
      </w:r>
    </w:p>
    <w:p w:rsidR="007A6D5F" w:rsidRPr="00B32DB7" w:rsidRDefault="007A6D5F" w:rsidP="007A6D5F">
      <w:pPr>
        <w:pStyle w:val="listepuce1"/>
      </w:pPr>
      <w:proofErr w:type="gramStart"/>
      <w:r w:rsidRPr="00B32DB7">
        <w:t>To search item</w:t>
      </w:r>
      <w:r w:rsidR="00FB509B">
        <w:t>s</w:t>
      </w:r>
      <w:r w:rsidRPr="00B32DB7">
        <w:t xml:space="preserve"> with many criteria.</w:t>
      </w:r>
      <w:proofErr w:type="gramEnd"/>
    </w:p>
    <w:p w:rsidR="007A6D5F" w:rsidRPr="00B32DB7" w:rsidRDefault="007A6D5F" w:rsidP="007A6D5F">
      <w:pPr>
        <w:pStyle w:val="listepuce1"/>
      </w:pPr>
      <w:r w:rsidRPr="00B32DB7">
        <w:lastRenderedPageBreak/>
        <w:t>To navigate across items categories by following the relationship between them (e.g. one access service disseminate one product) thanks to foreign key identifiers.</w:t>
      </w:r>
    </w:p>
    <w:p w:rsidR="007A6D5F" w:rsidRPr="00B32DB7" w:rsidRDefault="007A6D5F" w:rsidP="007A6D5F">
      <w:pPr>
        <w:pStyle w:val="Titre6"/>
      </w:pPr>
      <w:r w:rsidRPr="00B32DB7">
        <w:t>Protocol</w:t>
      </w:r>
    </w:p>
    <w:p w:rsidR="007A6D5F" w:rsidRPr="00B32DB7" w:rsidRDefault="007A6D5F" w:rsidP="007A6D5F">
      <w:r w:rsidRPr="00B32DB7">
        <w:t>The interface implements the OGC/WC-S protocol in version 2.0.2.</w:t>
      </w:r>
    </w:p>
    <w:p w:rsidR="007A6D5F" w:rsidRPr="00B32DB7" w:rsidRDefault="001244A2" w:rsidP="007A6D5F">
      <w:r>
        <w:pict>
          <v:group id="_x0000_s1137" editas="canvas" style="width:113.4pt;height:92.65pt;mso-position-horizontal-relative:char;mso-position-vertical-relative:line" coordorigin="1893,8955" coordsize="1798,1482">
            <o:lock v:ext="edit" aspectratio="t"/>
            <v:shape id="_x0000_s1138" type="#_x0000_t75" style="position:absolute;left:1893;top:8955;width:1798;height:1482" o:preferrelative="f">
              <v:fill o:detectmouseclick="t"/>
              <v:path o:extrusionok="t" o:connecttype="none"/>
              <o:lock v:ext="edit" text="t"/>
            </v:shape>
            <v:rect id="_x0000_s1139" style="position:absolute;left:1902;top:9421;width:1783;height:502;v-text-anchor:middle" fillcolor="#a3c4ff" strokecolor="#4a7ebb" strokeweight=".26mm">
              <v:fill color2="#e5eeff" angle="180" type="gradient"/>
              <v:stroke color2="#b58144"/>
              <v:shadow on="t" color="black" opacity="24926f" offset="3mm,.56mm"/>
              <v:textbox style="mso-next-textbox:#_x0000_s1139;mso-rotate-with-shape:t" inset="2.5mm,1.3mm,2.5mm,1.3mm">
                <w:txbxContent>
                  <w:p w:rsidR="00E27E36" w:rsidRDefault="00E27E36" w:rsidP="007A6D5F">
                    <w:pPr>
                      <w:autoSpaceDE w:val="0"/>
                      <w:autoSpaceDN w:val="0"/>
                      <w:adjustRightInd w:val="0"/>
                      <w:jc w:val="center"/>
                      <w:rPr>
                        <w:rFonts w:cs="Calibri"/>
                        <w:sz w:val="28"/>
                        <w:szCs w:val="28"/>
                      </w:rPr>
                    </w:pPr>
                    <w:r>
                      <w:rPr>
                        <w:rFonts w:cs="Calibri"/>
                        <w:sz w:val="28"/>
                        <w:szCs w:val="28"/>
                      </w:rPr>
                      <w:t>REST</w:t>
                    </w:r>
                  </w:p>
                </w:txbxContent>
              </v:textbox>
            </v:rect>
            <v:rect id="_x0000_s1140" style="position:absolute;left:1902;top:9935;width:1789;height:502;v-text-anchor:middle" fillcolor="#4f81bd" strokecolor="#385d8a" strokeweight=".71mm">
              <v:fill color2="#b07e42"/>
              <v:stroke color2="#c7a275"/>
              <v:textbox style="mso-next-textbox:#_x0000_s1140;mso-rotate-with-shape:t" inset="2.5mm,1.3mm,2.5mm,1.3mm">
                <w:txbxContent>
                  <w:p w:rsidR="00E27E36" w:rsidRDefault="00E27E36" w:rsidP="007A6D5F">
                    <w:pPr>
                      <w:autoSpaceDE w:val="0"/>
                      <w:autoSpaceDN w:val="0"/>
                      <w:adjustRightInd w:val="0"/>
                      <w:jc w:val="center"/>
                      <w:rPr>
                        <w:rFonts w:cs="Calibri"/>
                        <w:color w:val="FFFFFF"/>
                        <w:sz w:val="28"/>
                        <w:szCs w:val="28"/>
                      </w:rPr>
                    </w:pPr>
                    <w:r>
                      <w:rPr>
                        <w:rFonts w:cs="Calibri"/>
                        <w:color w:val="FFFFFF"/>
                        <w:sz w:val="28"/>
                        <w:szCs w:val="28"/>
                      </w:rPr>
                      <w:t>HTTP</w:t>
                    </w:r>
                  </w:p>
                </w:txbxContent>
              </v:textbox>
            </v:rect>
            <v:rect id="_x0000_s1141" style="position:absolute;left:1893;top:8955;width:1784;height:502;v-text-anchor:middle" fillcolor="#0c9" strokecolor="#9c0" strokeweight=".74pt">
              <v:fill color2="#e5eeff"/>
              <v:stroke color2="#b58144"/>
              <v:shadow on="t" color="black" opacity="24926f" offset="3mm,.56mm"/>
              <v:textbox style="mso-next-textbox:#_x0000_s1141;mso-rotate-with-shape:t" inset="2.5mm,1.3mm,2.5mm,1.3mm">
                <w:txbxContent>
                  <w:p w:rsidR="00E27E36" w:rsidRDefault="00E27E36" w:rsidP="007A6D5F">
                    <w:pPr>
                      <w:autoSpaceDE w:val="0"/>
                      <w:autoSpaceDN w:val="0"/>
                      <w:adjustRightInd w:val="0"/>
                      <w:jc w:val="center"/>
                      <w:rPr>
                        <w:rFonts w:cs="Calibri"/>
                        <w:sz w:val="28"/>
                        <w:szCs w:val="28"/>
                      </w:rPr>
                    </w:pPr>
                    <w:r>
                      <w:rPr>
                        <w:rFonts w:cs="Calibri"/>
                        <w:sz w:val="28"/>
                        <w:szCs w:val="28"/>
                      </w:rPr>
                      <w:t>OGC/CS-W</w:t>
                    </w:r>
                  </w:p>
                </w:txbxContent>
              </v:textbox>
            </v:rect>
            <w10:wrap type="none"/>
            <w10:anchorlock/>
          </v:group>
        </w:pict>
      </w:r>
    </w:p>
    <w:p w:rsidR="007A6D5F" w:rsidRPr="00B32DB7" w:rsidRDefault="007A6D5F" w:rsidP="007A6D5F">
      <w:pPr>
        <w:pStyle w:val="Titre6"/>
      </w:pPr>
      <w:r w:rsidRPr="00B32DB7">
        <w:t>Operations</w:t>
      </w:r>
    </w:p>
    <w:p w:rsidR="007A6D5F" w:rsidRPr="00B32DB7" w:rsidRDefault="007A6D5F" w:rsidP="007A6D5F">
      <w:r w:rsidRPr="00B32DB7">
        <w:t>The operations which are provided by this interface are:</w:t>
      </w:r>
    </w:p>
    <w:p w:rsidR="007A6D5F" w:rsidRPr="00B32DB7" w:rsidRDefault="007A6D5F" w:rsidP="007A6D5F">
      <w:r w:rsidRPr="00B32DB7">
        <w:rPr>
          <w:b/>
        </w:rPr>
        <w:t>GetCapabilities</w:t>
      </w:r>
      <w:r w:rsidRPr="00B32DB7">
        <w:t>:</w:t>
      </w:r>
    </w:p>
    <w:p w:rsidR="007A6D5F" w:rsidRPr="00B32DB7" w:rsidRDefault="001244A2" w:rsidP="007A6D5F">
      <w:hyperlink r:id="rId83" w:anchor="getcapabilities" w:history="1">
        <w:r w:rsidR="00991A8A" w:rsidRPr="008C45DF">
          <w:rPr>
            <w:rStyle w:val="Lienhypertexte"/>
          </w:rPr>
          <w:t>http://geonetwork-opensource.org/manuals/trunk/eng/developers/xml_services/csw_services.html#getcapabilities</w:t>
        </w:r>
      </w:hyperlink>
    </w:p>
    <w:p w:rsidR="007A6D5F" w:rsidRPr="00B32DB7" w:rsidRDefault="007A6D5F" w:rsidP="007A6D5F">
      <w:r w:rsidRPr="00B32DB7">
        <w:rPr>
          <w:b/>
        </w:rPr>
        <w:t>DescribeRecord</w:t>
      </w:r>
      <w:r w:rsidRPr="00B32DB7">
        <w:t>:</w:t>
      </w:r>
    </w:p>
    <w:p w:rsidR="007A6D5F" w:rsidRPr="00B32DB7" w:rsidRDefault="001244A2" w:rsidP="007A6D5F">
      <w:hyperlink r:id="rId84" w:anchor="describerecord" w:history="1">
        <w:r w:rsidR="00991A8A" w:rsidRPr="008C45DF">
          <w:rPr>
            <w:rStyle w:val="Lienhypertexte"/>
          </w:rPr>
          <w:t>http://geonetwork-opensource.org/manuals/trunk/eng/developers/xml_services/csw_services.html#describerecord</w:t>
        </w:r>
      </w:hyperlink>
    </w:p>
    <w:p w:rsidR="007A6D5F" w:rsidRPr="00B32DB7" w:rsidRDefault="007A6D5F" w:rsidP="007A6D5F">
      <w:r w:rsidRPr="00B32DB7">
        <w:rPr>
          <w:b/>
        </w:rPr>
        <w:t>GetRecordById</w:t>
      </w:r>
      <w:r w:rsidRPr="00B32DB7">
        <w:t>:</w:t>
      </w:r>
    </w:p>
    <w:p w:rsidR="007A6D5F" w:rsidRPr="00B32DB7" w:rsidRDefault="001244A2" w:rsidP="007A6D5F">
      <w:hyperlink r:id="rId85" w:anchor="getrecordbyid" w:history="1">
        <w:r w:rsidR="007645F2" w:rsidRPr="008C45DF">
          <w:rPr>
            <w:rStyle w:val="Lienhypertexte"/>
          </w:rPr>
          <w:t>http://geonetwork-opensource.org/manuals/trunk/eng/developers/xml_services/csw_services.html#getrecordbyid</w:t>
        </w:r>
      </w:hyperlink>
    </w:p>
    <w:p w:rsidR="007A6D5F" w:rsidRPr="00B32DB7" w:rsidRDefault="007A6D5F" w:rsidP="007A6D5F">
      <w:r w:rsidRPr="00B32DB7">
        <w:rPr>
          <w:b/>
        </w:rPr>
        <w:t>GetRecords</w:t>
      </w:r>
      <w:r w:rsidRPr="00B32DB7">
        <w:t>:</w:t>
      </w:r>
    </w:p>
    <w:p w:rsidR="007A6D5F" w:rsidRPr="00B32DB7" w:rsidRDefault="001244A2" w:rsidP="007A6D5F">
      <w:hyperlink r:id="rId86" w:anchor="getrecords" w:history="1">
        <w:r w:rsidR="007645F2" w:rsidRPr="008C45DF">
          <w:rPr>
            <w:rStyle w:val="Lienhypertexte"/>
          </w:rPr>
          <w:t>http://geonetwork-opensource.org/manuals/trunk/eng/developers/xml_services/csw_services.html#getrecords</w:t>
        </w:r>
      </w:hyperlink>
    </w:p>
    <w:p w:rsidR="007A6D5F" w:rsidRPr="00B32DB7" w:rsidRDefault="007A6D5F" w:rsidP="007A6D5F">
      <w:r w:rsidRPr="00B32DB7">
        <w:rPr>
          <w:b/>
        </w:rPr>
        <w:t>Transaction</w:t>
      </w:r>
      <w:r w:rsidRPr="00B32DB7">
        <w:t>:</w:t>
      </w:r>
    </w:p>
    <w:p w:rsidR="007A6D5F" w:rsidRDefault="001244A2" w:rsidP="007A6D5F">
      <w:hyperlink r:id="rId87" w:anchor="transaction" w:history="1">
        <w:r w:rsidR="0028323F" w:rsidRPr="008C45DF">
          <w:rPr>
            <w:rStyle w:val="Lienhypertexte"/>
          </w:rPr>
          <w:t>http://geonetwork-opensource.org/manuals/trunk/eng/developers/xml_services/csw_services.html#transaction</w:t>
        </w:r>
      </w:hyperlink>
    </w:p>
    <w:p w:rsidR="00E2179A" w:rsidRDefault="00E2179A" w:rsidP="007A6D5F"/>
    <w:p w:rsidR="00E2179A" w:rsidRPr="00B32DB7" w:rsidRDefault="00E2179A" w:rsidP="007A6D5F">
      <w:r>
        <w:lastRenderedPageBreak/>
        <w:t>All operations are described in the [DA 12]</w:t>
      </w:r>
    </w:p>
    <w:p w:rsidR="007A6D5F" w:rsidRPr="007A6D5F" w:rsidRDefault="007A6D5F" w:rsidP="007A6D5F">
      <w:pPr>
        <w:pStyle w:val="Titre5"/>
        <w:rPr>
          <w:lang w:val="fr-FR"/>
        </w:rPr>
      </w:pPr>
      <w:bookmarkStart w:id="682" w:name="_Toc365552619"/>
      <w:r w:rsidRPr="007A6D5F">
        <w:rPr>
          <w:lang w:val="fr-FR"/>
        </w:rPr>
        <w:t>II_I_CATALOGUE_DATABASE_MIS</w:t>
      </w:r>
      <w:bookmarkEnd w:id="682"/>
    </w:p>
    <w:p w:rsidR="007A6D5F" w:rsidRPr="00B32DB7" w:rsidRDefault="007A6D5F" w:rsidP="007A6D5F">
      <w:r w:rsidRPr="00B32DB7">
        <w:t>This</w:t>
      </w:r>
      <w:r w:rsidR="00E2179A">
        <w:t xml:space="preserve"> internal</w:t>
      </w:r>
      <w:r w:rsidRPr="00B32DB7">
        <w:t xml:space="preserve"> interface links the Geonetwork application to the pgSQL Database at Ifremer hosting the catalogue content.</w:t>
      </w:r>
    </w:p>
    <w:p w:rsidR="007A6D5F" w:rsidRDefault="007A6D5F" w:rsidP="007A6D5F">
      <w:pPr>
        <w:rPr>
          <w:rStyle w:val="Lienhypertexte"/>
        </w:rPr>
      </w:pPr>
      <w:r w:rsidRPr="00B32DB7">
        <w:t xml:space="preserve">You can check the official Geonetwork open source documentation at </w:t>
      </w:r>
      <w:hyperlink r:id="rId88" w:history="1">
        <w:r w:rsidRPr="00B32DB7">
          <w:rPr>
            <w:rStyle w:val="Lienhypertexte"/>
          </w:rPr>
          <w:t>http://geonetwork-opensource.org/</w:t>
        </w:r>
      </w:hyperlink>
    </w:p>
    <w:p w:rsidR="00F2445E" w:rsidRDefault="00F2445E" w:rsidP="00F2445E">
      <w:pPr>
        <w:pStyle w:val="Titre5"/>
      </w:pPr>
      <w:r w:rsidRPr="00F7178C">
        <w:t>II_I_GEONETWORK_HARVESTING_MIS</w:t>
      </w:r>
    </w:p>
    <w:p w:rsidR="00F2445E" w:rsidRDefault="005043F1" w:rsidP="00F2445E">
      <w:r>
        <w:t>This internal interface is used for harvest catalogues from a geonetwork to another geonetwork</w:t>
      </w:r>
    </w:p>
    <w:p w:rsidR="005043F1" w:rsidRDefault="005043F1" w:rsidP="00F2445E">
      <w:pPr>
        <w:rPr>
          <w:lang w:val="en-US"/>
        </w:rPr>
      </w:pPr>
      <w:r>
        <w:rPr>
          <w:lang w:val="en-US"/>
        </w:rPr>
        <w:t xml:space="preserve">For more information, you can check the following URL: </w:t>
      </w:r>
      <w:hyperlink r:id="rId89" w:anchor="harvesting-gn" w:history="1">
        <w:r w:rsidRPr="003C07DA">
          <w:rPr>
            <w:rStyle w:val="Lienhypertexte"/>
            <w:lang w:val="en-US"/>
          </w:rPr>
          <w:t>http://www.geonetwork-opensource.org/manuals/trunk/eng/users/managing_metadata/harvesting/gn/index.html#harvesting-gn</w:t>
        </w:r>
      </w:hyperlink>
    </w:p>
    <w:p w:rsidR="00646D35" w:rsidRPr="00B32DB7" w:rsidRDefault="00646D35" w:rsidP="00DA6C38">
      <w:pPr>
        <w:pStyle w:val="Titre4"/>
        <w:rPr>
          <w:lang w:val="en-GB"/>
        </w:rPr>
      </w:pPr>
      <w:bookmarkStart w:id="683" w:name="_Toc365552620"/>
      <w:r w:rsidRPr="00B32DB7">
        <w:rPr>
          <w:lang w:val="en-GB"/>
        </w:rPr>
        <w:t>(UC) Manage</w:t>
      </w:r>
      <w:r w:rsidR="00833B0C">
        <w:rPr>
          <w:lang w:val="en-GB"/>
        </w:rPr>
        <w:t xml:space="preserve"> meta</w:t>
      </w:r>
      <w:r w:rsidRPr="00B32DB7">
        <w:rPr>
          <w:lang w:val="en-GB"/>
        </w:rPr>
        <w:t xml:space="preserve">data </w:t>
      </w:r>
      <w:r w:rsidR="00833B0C">
        <w:rPr>
          <w:lang w:val="en-GB"/>
        </w:rPr>
        <w:t>sheets</w:t>
      </w:r>
      <w:bookmarkEnd w:id="683"/>
    </w:p>
    <w:p w:rsidR="007B7BB9" w:rsidRDefault="007B7BB9" w:rsidP="007B7BB9">
      <w:pPr>
        <w:pStyle w:val="Citationintense"/>
      </w:pPr>
      <w:r w:rsidRPr="00B32DB7">
        <w:t>Identification</w:t>
      </w:r>
    </w:p>
    <w:p w:rsidR="00A4730A" w:rsidRPr="00A4730A" w:rsidRDefault="00A4730A" w:rsidP="00A4730A">
      <w:r w:rsidRPr="00B32DB7">
        <w:t>(UC) Manage data products</w:t>
      </w:r>
    </w:p>
    <w:p w:rsidR="007B7BB9" w:rsidRDefault="007B7BB9" w:rsidP="007B7BB9">
      <w:pPr>
        <w:pStyle w:val="Citationintense"/>
      </w:pPr>
      <w:r w:rsidRPr="00B32DB7">
        <w:t>Description</w:t>
      </w:r>
    </w:p>
    <w:p w:rsidR="00584E6C" w:rsidRDefault="00584E6C" w:rsidP="00A4730A">
      <w:pPr>
        <w:pStyle w:val="Citationintense"/>
        <w:rPr>
          <w:b w:val="0"/>
          <w:bCs w:val="0"/>
          <w:i w:val="0"/>
          <w:iCs w:val="0"/>
          <w:color w:val="auto"/>
        </w:rPr>
      </w:pPr>
      <w:r w:rsidRPr="00584E6C">
        <w:rPr>
          <w:b w:val="0"/>
          <w:bCs w:val="0"/>
          <w:i w:val="0"/>
          <w:iCs w:val="0"/>
          <w:color w:val="auto"/>
        </w:rPr>
        <w:t xml:space="preserve">This use case details how and under which conditions the data products attributes and states are managed, enabling data products to be shown in the Catalogue or not. As a result, MyOcean users will access those data depending on their rights </w:t>
      </w:r>
    </w:p>
    <w:p w:rsidR="00A4730A" w:rsidRPr="00B32DB7" w:rsidRDefault="00A4730A" w:rsidP="00A4730A">
      <w:pPr>
        <w:pStyle w:val="Citationintense"/>
      </w:pPr>
      <w:r w:rsidRPr="00B32DB7">
        <w:t>Preconditions</w:t>
      </w:r>
    </w:p>
    <w:p w:rsidR="00A4730A" w:rsidRDefault="00584E6C" w:rsidP="00A4730A">
      <w:r>
        <w:t>The user is connected to the Catalogue with sufficient rights.</w:t>
      </w:r>
    </w:p>
    <w:p w:rsidR="00584E6C" w:rsidRPr="00B32DB7" w:rsidRDefault="00584E6C" w:rsidP="00A4730A">
      <w:r w:rsidRPr="00584E6C">
        <w:t>The product metadata describing the data product exists in the Products Database</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Default="00A4730A" w:rsidP="00A4730A">
      <w:pPr>
        <w:pStyle w:val="Citationintense"/>
      </w:pPr>
      <w:r w:rsidRPr="00B32DB7">
        <w:t>Post conditions</w:t>
      </w:r>
    </w:p>
    <w:p w:rsidR="00584E6C" w:rsidRPr="00584E6C" w:rsidRDefault="00584E6C" w:rsidP="00584E6C">
      <w:r>
        <w:lastRenderedPageBreak/>
        <w:t>N/A</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Default="00A4730A" w:rsidP="00A4730A">
      <w:pPr>
        <w:pStyle w:val="Citationintense"/>
      </w:pPr>
      <w:r w:rsidRPr="00B32DB7">
        <w:t>Normal flow</w:t>
      </w:r>
    </w:p>
    <w:p w:rsidR="00FB509B" w:rsidRPr="00FB509B" w:rsidRDefault="00FB509B" w:rsidP="007A2F8A">
      <w:r>
        <w:t>In Geonetwork, all data are stored in metadata sheets. Those sheet</w:t>
      </w:r>
      <w:r w:rsidR="007A2F8A">
        <w:t>s can have several format and</w:t>
      </w:r>
      <w:r>
        <w:t xml:space="preserve"> templates. </w:t>
      </w:r>
      <w:r w:rsidR="007A2F8A">
        <w:t>Those metadata sheets are stored in one or several “groups”.</w:t>
      </w:r>
    </w:p>
    <w:p w:rsidR="00412F87" w:rsidRDefault="00412F87" w:rsidP="00A4730A">
      <w:r w:rsidRPr="00412F87">
        <w:rPr>
          <w:b/>
          <w:u w:val="single"/>
        </w:rPr>
        <w:t>Visibility and Categories</w:t>
      </w:r>
    </w:p>
    <w:p w:rsidR="00A4730A" w:rsidRDefault="00584E6C" w:rsidP="00A4730A">
      <w:r>
        <w:t>According to product manager manual §</w:t>
      </w:r>
      <w:r>
        <w:rPr>
          <w:lang w:val="en-US"/>
        </w:rPr>
        <w:t>IV.7 [</w:t>
      </w:r>
      <w:r>
        <w:t>DR 13], the visibility</w:t>
      </w:r>
      <w:r w:rsidR="00412F87">
        <w:t xml:space="preserve"> and the belonging</w:t>
      </w:r>
      <w:r>
        <w:t xml:space="preserve"> of a </w:t>
      </w:r>
      <w:r w:rsidR="00412F87">
        <w:t xml:space="preserve">metadata sheet to a </w:t>
      </w:r>
      <w:r w:rsidR="007A2F8A">
        <w:t xml:space="preserve">MyOcean </w:t>
      </w:r>
      <w:r w:rsidR="00412F87">
        <w:t>Category (MyOcean Core products, MyOcean Intermediate products...)</w:t>
      </w:r>
      <w:r>
        <w:t xml:space="preserve"> is handled as follow:</w:t>
      </w:r>
    </w:p>
    <w:p w:rsidR="00584E6C" w:rsidRDefault="0074513A" w:rsidP="00211C42">
      <w:pPr>
        <w:jc w:val="center"/>
      </w:pPr>
      <w:r w:rsidRPr="0074513A">
        <w:rPr>
          <w:noProof/>
          <w:lang w:val="fr-FR" w:eastAsia="fr-FR"/>
        </w:rPr>
        <w:drawing>
          <wp:inline distT="0" distB="0" distL="0" distR="0">
            <wp:extent cx="2216989" cy="3674853"/>
            <wp:effectExtent l="19050" t="0" r="0" b="0"/>
            <wp:docPr id="59" name="Obje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0" cy="5472608"/>
                      <a:chOff x="2843808" y="620688"/>
                      <a:chExt cx="3600400" cy="5472608"/>
                    </a:xfrm>
                  </a:grpSpPr>
                  <a:sp>
                    <a:nvSpPr>
                      <a:cNvPr id="4" name="Rectangle à coins arrondis 3"/>
                      <a:cNvSpPr/>
                    </a:nvSpPr>
                    <a:spPr>
                      <a:xfrm>
                        <a:off x="2843808" y="620688"/>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Connection to the Catalogue with sufficient rights</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à coins arrondis 4"/>
                      <a:cNvSpPr/>
                    </a:nvSpPr>
                    <a:spPr>
                      <a:xfrm>
                        <a:off x="2843808" y="1484784"/>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Click on the Manage button of the metadata sheet</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à coins arrondis 5"/>
                      <a:cNvSpPr/>
                    </a:nvSpPr>
                    <a:spPr>
                      <a:xfrm>
                        <a:off x="2843808" y="2420888"/>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Click on Edit privileges</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à coins arrondis 6"/>
                      <a:cNvSpPr/>
                    </a:nvSpPr>
                    <a:spPr>
                      <a:xfrm>
                        <a:off x="2843808" y="3284984"/>
                        <a:ext cx="3600000" cy="648072"/>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Select the groups in which the metadata sheet must appear</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à coins arrondis 7"/>
                      <a:cNvSpPr/>
                    </a:nvSpPr>
                    <a:spPr>
                      <a:xfrm>
                        <a:off x="2843808" y="5553296"/>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Click on submit</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 name="Connecteur droit avec flèche 9"/>
                      <a:cNvCxnSpPr>
                        <a:stCxn id="4" idx="2"/>
                        <a:endCxn id="5" idx="0"/>
                      </a:cNvCxnSpPr>
                    </a:nvCxnSpPr>
                    <a:spPr>
                      <a:xfrm>
                        <a:off x="4643808" y="1160688"/>
                        <a:ext cx="0" cy="324096"/>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12" name="Connecteur droit avec flèche 11"/>
                      <a:cNvCxnSpPr>
                        <a:stCxn id="5" idx="2"/>
                        <a:endCxn id="6" idx="0"/>
                      </a:cNvCxnSpPr>
                    </a:nvCxnSpPr>
                    <a:spPr>
                      <a:xfrm>
                        <a:off x="4643808" y="2024784"/>
                        <a:ext cx="0" cy="396104"/>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14" name="Connecteur droit avec flèche 13"/>
                      <a:cNvCxnSpPr>
                        <a:stCxn id="6" idx="2"/>
                        <a:endCxn id="7" idx="0"/>
                      </a:cNvCxnSpPr>
                    </a:nvCxnSpPr>
                    <a:spPr>
                      <a:xfrm>
                        <a:off x="4643808" y="2960888"/>
                        <a:ext cx="0" cy="324096"/>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16" name="Connecteur droit avec flèche 15"/>
                      <a:cNvCxnSpPr>
                        <a:stCxn id="7" idx="2"/>
                        <a:endCxn id="35" idx="0"/>
                      </a:cNvCxnSpPr>
                    </a:nvCxnSpPr>
                    <a:spPr>
                      <a:xfrm>
                        <a:off x="4643808" y="3933056"/>
                        <a:ext cx="200" cy="360040"/>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35" name="Rectangle à coins arrondis 34"/>
                      <a:cNvSpPr/>
                    </a:nvSpPr>
                    <a:spPr>
                      <a:xfrm>
                        <a:off x="2843808" y="4293096"/>
                        <a:ext cx="3600400" cy="9144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Set the global visibility of the metadata sheet for all groups</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8" name="Connecteur droit avec flèche 37"/>
                      <a:cNvCxnSpPr>
                        <a:stCxn id="35" idx="2"/>
                        <a:endCxn id="8" idx="0"/>
                      </a:cNvCxnSpPr>
                    </a:nvCxnSpPr>
                    <a:spPr>
                      <a:xfrm flipH="1">
                        <a:off x="4643808" y="5207496"/>
                        <a:ext cx="200" cy="345800"/>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412F87" w:rsidRDefault="000C4F23" w:rsidP="00412F87">
      <w:pPr>
        <w:jc w:val="left"/>
      </w:pPr>
      <w:r>
        <w:t>For V4</w:t>
      </w:r>
      <w:r w:rsidR="00CB0E5E">
        <w:t>.1, 7</w:t>
      </w:r>
      <w:r w:rsidR="00412F87">
        <w:t xml:space="preserve"> “</w:t>
      </w:r>
      <w:r w:rsidR="007A2F8A">
        <w:t>groups</w:t>
      </w:r>
      <w:r w:rsidR="00412F87">
        <w:t>” exist</w:t>
      </w:r>
      <w:r>
        <w:t>s</w:t>
      </w:r>
      <w:r w:rsidR="00412F87">
        <w:t xml:space="preserve"> in the Product Database:</w:t>
      </w:r>
    </w:p>
    <w:p w:rsidR="00A8791A" w:rsidRDefault="00A8791A" w:rsidP="00685714">
      <w:pPr>
        <w:pStyle w:val="Paragraphedeliste"/>
        <w:numPr>
          <w:ilvl w:val="0"/>
          <w:numId w:val="54"/>
        </w:numPr>
        <w:jc w:val="left"/>
      </w:pPr>
      <w:r>
        <w:t>MYOCEAN-ALL-PRODUCTS</w:t>
      </w:r>
    </w:p>
    <w:p w:rsidR="00412F87" w:rsidRDefault="00412F87" w:rsidP="00685714">
      <w:pPr>
        <w:pStyle w:val="Paragraphedeliste"/>
        <w:numPr>
          <w:ilvl w:val="0"/>
          <w:numId w:val="54"/>
        </w:numPr>
        <w:jc w:val="left"/>
      </w:pPr>
      <w:r>
        <w:t>MYOCEAN-CORE-PRODUCTS</w:t>
      </w:r>
    </w:p>
    <w:p w:rsidR="00A8791A" w:rsidRDefault="00A8791A" w:rsidP="00A8791A">
      <w:pPr>
        <w:pStyle w:val="Paragraphedeliste"/>
        <w:numPr>
          <w:ilvl w:val="0"/>
          <w:numId w:val="54"/>
        </w:numPr>
        <w:jc w:val="left"/>
      </w:pPr>
      <w:r>
        <w:t>MYOCEAN-DOCUMENTS</w:t>
      </w:r>
    </w:p>
    <w:p w:rsidR="00CB0E5E" w:rsidRDefault="00CB0E5E" w:rsidP="00CB0E5E">
      <w:pPr>
        <w:pStyle w:val="Paragraphedeliste"/>
        <w:numPr>
          <w:ilvl w:val="0"/>
          <w:numId w:val="54"/>
        </w:numPr>
        <w:jc w:val="left"/>
      </w:pPr>
      <w:r>
        <w:t>MYOCEAN-INTERMEDIATE-PRODUCTS</w:t>
      </w:r>
    </w:p>
    <w:p w:rsidR="00412F87" w:rsidRDefault="00412F87" w:rsidP="00685714">
      <w:pPr>
        <w:pStyle w:val="Paragraphedeliste"/>
        <w:numPr>
          <w:ilvl w:val="0"/>
          <w:numId w:val="54"/>
        </w:numPr>
        <w:jc w:val="left"/>
      </w:pPr>
      <w:r>
        <w:lastRenderedPageBreak/>
        <w:t>MYOCEAN-SERVICES-AND-DATASETS</w:t>
      </w:r>
    </w:p>
    <w:p w:rsidR="00A8791A" w:rsidRDefault="00A8791A" w:rsidP="00A8791A">
      <w:pPr>
        <w:pStyle w:val="Paragraphedeliste"/>
        <w:numPr>
          <w:ilvl w:val="0"/>
          <w:numId w:val="54"/>
        </w:numPr>
        <w:jc w:val="left"/>
      </w:pPr>
      <w:r>
        <w:t>MYOCEAN-SPECIFIC-CORE</w:t>
      </w:r>
    </w:p>
    <w:p w:rsidR="00CB0E5E" w:rsidRDefault="00CB0E5E" w:rsidP="00CB0E5E">
      <w:pPr>
        <w:pStyle w:val="Paragraphedeliste"/>
        <w:numPr>
          <w:ilvl w:val="0"/>
          <w:numId w:val="54"/>
        </w:numPr>
        <w:jc w:val="left"/>
      </w:pPr>
      <w:r>
        <w:t>MYOCEAN-UPSTREAM-PRODUCTS</w:t>
      </w:r>
    </w:p>
    <w:p w:rsidR="00543CE4" w:rsidRDefault="00543CE4" w:rsidP="00543CE4">
      <w:r>
        <w:t xml:space="preserve">Please consult the </w:t>
      </w:r>
      <w:r w:rsidR="00C74902">
        <w:t>CATALOGUES</w:t>
      </w:r>
      <w:r w:rsidRPr="00714F6E">
        <w:t xml:space="preserve"> user manual</w:t>
      </w:r>
      <w:r>
        <w:t xml:space="preserve"> [DA 1</w:t>
      </w:r>
      <w:r w:rsidR="00C74902">
        <w:t>4</w:t>
      </w:r>
      <w:r>
        <w:t>] for more details about these catalogues.</w:t>
      </w:r>
    </w:p>
    <w:p w:rsidR="00543CE4" w:rsidRDefault="00543CE4" w:rsidP="00543CE4"/>
    <w:p w:rsidR="00412F87" w:rsidRDefault="0021169D" w:rsidP="00412F87">
      <w:pPr>
        <w:jc w:val="left"/>
        <w:rPr>
          <w:b/>
          <w:u w:val="single"/>
        </w:rPr>
      </w:pPr>
      <w:commentRangeStart w:id="684"/>
      <w:r w:rsidRPr="0021169D">
        <w:rPr>
          <w:b/>
          <w:u w:val="single"/>
        </w:rPr>
        <w:t>Progress code</w:t>
      </w:r>
      <w:r>
        <w:rPr>
          <w:b/>
          <w:u w:val="single"/>
        </w:rPr>
        <w:t xml:space="preserve"> for product teasing</w:t>
      </w:r>
      <w:commentRangeEnd w:id="684"/>
      <w:r w:rsidR="00445A32">
        <w:rPr>
          <w:rStyle w:val="Marquedecommentaire"/>
          <w:rFonts w:eastAsia="Times New Roman"/>
        </w:rPr>
        <w:commentReference w:id="684"/>
      </w:r>
    </w:p>
    <w:p w:rsidR="0021169D" w:rsidRDefault="0021169D" w:rsidP="00412F87">
      <w:pPr>
        <w:jc w:val="left"/>
      </w:pPr>
      <w:r w:rsidRPr="0021169D">
        <w:t>The produc</w:t>
      </w:r>
      <w:r>
        <w:t>t Manager can set a status to a metadata sheet that is used by the web portal for product teasing. The procedure is described here below:</w:t>
      </w:r>
    </w:p>
    <w:p w:rsidR="0021169D" w:rsidRPr="0021169D" w:rsidRDefault="0074513A" w:rsidP="0021169D">
      <w:pPr>
        <w:jc w:val="center"/>
      </w:pPr>
      <w:r w:rsidRPr="0074513A">
        <w:rPr>
          <w:noProof/>
          <w:lang w:val="fr-FR" w:eastAsia="fr-FR"/>
        </w:rPr>
        <w:drawing>
          <wp:inline distT="0" distB="0" distL="0" distR="0">
            <wp:extent cx="2518913" cy="3036498"/>
            <wp:effectExtent l="19050" t="0" r="0" b="0"/>
            <wp:docPr id="60" name="Obje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000" cy="4212408"/>
                      <a:chOff x="2843808" y="620688"/>
                      <a:chExt cx="3600000" cy="4212408"/>
                    </a:xfrm>
                  </a:grpSpPr>
                  <a:sp>
                    <a:nvSpPr>
                      <a:cNvPr id="4" name="Rectangle à coins arrondis 3"/>
                      <a:cNvSpPr/>
                    </a:nvSpPr>
                    <a:spPr>
                      <a:xfrm>
                        <a:off x="2843808" y="620688"/>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Connection to the Catalogue with sufficient rights</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à coins arrondis 4"/>
                      <a:cNvSpPr/>
                    </a:nvSpPr>
                    <a:spPr>
                      <a:xfrm>
                        <a:off x="2843808" y="1484784"/>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Click on the Manage button of the metadata sheet</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à coins arrondis 5"/>
                      <a:cNvSpPr/>
                    </a:nvSpPr>
                    <a:spPr>
                      <a:xfrm>
                        <a:off x="2843808" y="2420888"/>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Click on Edit Status</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à coins arrondis 6"/>
                      <a:cNvSpPr/>
                    </a:nvSpPr>
                    <a:spPr>
                      <a:xfrm>
                        <a:off x="2843808" y="3284984"/>
                        <a:ext cx="3600000" cy="648072"/>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Select the progress code</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à coins arrondis 7"/>
                      <a:cNvSpPr/>
                    </a:nvSpPr>
                    <a:spPr>
                      <a:xfrm>
                        <a:off x="2843808" y="4293096"/>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Click on submit</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onnecteur droit avec flèche 8"/>
                      <a:cNvCxnSpPr>
                        <a:stCxn id="4" idx="2"/>
                        <a:endCxn id="5" idx="0"/>
                      </a:cNvCxnSpPr>
                    </a:nvCxnSpPr>
                    <a:spPr>
                      <a:xfrm>
                        <a:off x="4643808" y="1160688"/>
                        <a:ext cx="0" cy="324096"/>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10" name="Connecteur droit avec flèche 9"/>
                      <a:cNvCxnSpPr>
                        <a:stCxn id="5" idx="2"/>
                        <a:endCxn id="6" idx="0"/>
                      </a:cNvCxnSpPr>
                    </a:nvCxnSpPr>
                    <a:spPr>
                      <a:xfrm>
                        <a:off x="4643808" y="2024784"/>
                        <a:ext cx="0" cy="396104"/>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11" name="Connecteur droit avec flèche 10"/>
                      <a:cNvCxnSpPr>
                        <a:stCxn id="6" idx="2"/>
                        <a:endCxn id="7" idx="0"/>
                      </a:cNvCxnSpPr>
                    </a:nvCxnSpPr>
                    <a:spPr>
                      <a:xfrm>
                        <a:off x="4643808" y="2960888"/>
                        <a:ext cx="0" cy="324096"/>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12" name="Connecteur droit avec flèche 11"/>
                      <a:cNvCxnSpPr>
                        <a:stCxn id="7" idx="2"/>
                        <a:endCxn id="8" idx="0"/>
                      </a:cNvCxnSpPr>
                    </a:nvCxnSpPr>
                    <a:spPr>
                      <a:xfrm>
                        <a:off x="4643808" y="3933056"/>
                        <a:ext cx="0" cy="360040"/>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1169D" w:rsidRDefault="0021169D" w:rsidP="00412F87">
      <w:pPr>
        <w:jc w:val="left"/>
        <w:rPr>
          <w:rFonts w:eastAsia="Times New Roman"/>
        </w:rPr>
      </w:pPr>
      <w:r>
        <w:rPr>
          <w:rFonts w:eastAsia="Times New Roman"/>
          <w:b/>
          <w:bCs/>
        </w:rPr>
        <w:t>completed</w:t>
      </w:r>
      <w:r>
        <w:rPr>
          <w:rFonts w:eastAsia="Times New Roman"/>
        </w:rPr>
        <w:t>: production of the data has been completed</w:t>
      </w:r>
      <w:r>
        <w:rPr>
          <w:rFonts w:eastAsia="Times New Roman"/>
        </w:rPr>
        <w:br/>
      </w:r>
      <w:r>
        <w:rPr>
          <w:rFonts w:eastAsia="Times New Roman"/>
          <w:b/>
          <w:bCs/>
        </w:rPr>
        <w:t>historicalArchive</w:t>
      </w:r>
      <w:r>
        <w:rPr>
          <w:rFonts w:eastAsia="Times New Roman"/>
        </w:rPr>
        <w:t>: data has been stored in an offline storage facility</w:t>
      </w:r>
      <w:r>
        <w:rPr>
          <w:rFonts w:eastAsia="Times New Roman"/>
        </w:rPr>
        <w:br/>
      </w:r>
      <w:r>
        <w:rPr>
          <w:rFonts w:eastAsia="Times New Roman"/>
          <w:b/>
          <w:bCs/>
        </w:rPr>
        <w:t>obsolete</w:t>
      </w:r>
      <w:r>
        <w:rPr>
          <w:rFonts w:eastAsia="Times New Roman"/>
        </w:rPr>
        <w:t>: data is no longer relevant</w:t>
      </w:r>
      <w:r>
        <w:rPr>
          <w:rFonts w:eastAsia="Times New Roman"/>
        </w:rPr>
        <w:br/>
      </w:r>
      <w:r>
        <w:rPr>
          <w:rFonts w:eastAsia="Times New Roman"/>
          <w:b/>
          <w:bCs/>
        </w:rPr>
        <w:t>onGoing</w:t>
      </w:r>
      <w:r>
        <w:rPr>
          <w:rFonts w:eastAsia="Times New Roman"/>
        </w:rPr>
        <w:t>: data is continually being updated</w:t>
      </w:r>
      <w:r>
        <w:rPr>
          <w:rFonts w:eastAsia="Times New Roman"/>
        </w:rPr>
        <w:br/>
      </w:r>
      <w:r>
        <w:rPr>
          <w:rFonts w:eastAsia="Times New Roman"/>
          <w:b/>
          <w:bCs/>
        </w:rPr>
        <w:t>planned</w:t>
      </w:r>
      <w:r>
        <w:rPr>
          <w:rFonts w:eastAsia="Times New Roman"/>
        </w:rPr>
        <w:t>: fixed date has been established upon or by which the data will be created or updated</w:t>
      </w:r>
      <w:r>
        <w:rPr>
          <w:rFonts w:eastAsia="Times New Roman"/>
        </w:rPr>
        <w:br/>
      </w:r>
      <w:r>
        <w:rPr>
          <w:rFonts w:eastAsia="Times New Roman"/>
          <w:b/>
          <w:bCs/>
        </w:rPr>
        <w:t>required</w:t>
      </w:r>
      <w:r>
        <w:rPr>
          <w:rFonts w:eastAsia="Times New Roman"/>
        </w:rPr>
        <w:t>: data needs to be generated or updated</w:t>
      </w:r>
      <w:r>
        <w:rPr>
          <w:rFonts w:eastAsia="Times New Roman"/>
        </w:rPr>
        <w:br/>
      </w:r>
      <w:r>
        <w:rPr>
          <w:rFonts w:eastAsia="Times New Roman"/>
          <w:b/>
          <w:bCs/>
        </w:rPr>
        <w:t>underDevelopment</w:t>
      </w:r>
      <w:r>
        <w:rPr>
          <w:rFonts w:eastAsia="Times New Roman"/>
        </w:rPr>
        <w:t>: data is currently in the process of being created.</w:t>
      </w:r>
    </w:p>
    <w:p w:rsidR="0021169D" w:rsidRDefault="0021169D" w:rsidP="00412F87">
      <w:pPr>
        <w:jc w:val="left"/>
        <w:rPr>
          <w:rFonts w:eastAsia="Times New Roman"/>
        </w:rPr>
      </w:pPr>
    </w:p>
    <w:p w:rsidR="0021169D" w:rsidRDefault="0021169D" w:rsidP="00412F87">
      <w:pPr>
        <w:jc w:val="left"/>
        <w:rPr>
          <w:rFonts w:eastAsia="Times New Roman"/>
          <w:b/>
          <w:u w:val="single"/>
        </w:rPr>
      </w:pPr>
      <w:r w:rsidRPr="0021169D">
        <w:rPr>
          <w:rFonts w:eastAsia="Times New Roman"/>
          <w:b/>
          <w:u w:val="single"/>
        </w:rPr>
        <w:t>Validation flow</w:t>
      </w:r>
    </w:p>
    <w:p w:rsidR="0021169D" w:rsidRDefault="0021169D" w:rsidP="00412F87">
      <w:pPr>
        <w:jc w:val="left"/>
      </w:pPr>
      <w:r>
        <w:t>The Catalogue Manager and the Product Manager have to follow a validation flow which is handled by the Product Database. The procedure to modify a metadata sheet status according to th</w:t>
      </w:r>
      <w:r w:rsidR="007A2F8A">
        <w:t>e</w:t>
      </w:r>
      <w:r>
        <w:t xml:space="preserve"> validation flow is described here below:</w:t>
      </w:r>
    </w:p>
    <w:p w:rsidR="0021169D" w:rsidRDefault="0074513A" w:rsidP="0021169D">
      <w:pPr>
        <w:jc w:val="center"/>
      </w:pPr>
      <w:r w:rsidRPr="0074513A">
        <w:rPr>
          <w:noProof/>
          <w:lang w:val="fr-FR" w:eastAsia="fr-FR"/>
        </w:rPr>
        <w:lastRenderedPageBreak/>
        <w:drawing>
          <wp:inline distT="0" distB="0" distL="0" distR="0">
            <wp:extent cx="2458528" cy="2648310"/>
            <wp:effectExtent l="19050" t="0" r="0" b="0"/>
            <wp:docPr id="62" name="Obje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000" cy="4212408"/>
                      <a:chOff x="2843808" y="620688"/>
                      <a:chExt cx="3600000" cy="4212408"/>
                    </a:xfrm>
                  </a:grpSpPr>
                  <a:sp>
                    <a:nvSpPr>
                      <a:cNvPr id="4" name="Rectangle à coins arrondis 3"/>
                      <a:cNvSpPr/>
                    </a:nvSpPr>
                    <a:spPr>
                      <a:xfrm>
                        <a:off x="2843808" y="620688"/>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Connection to the Catalogue with sufficient rights</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à coins arrondis 4"/>
                      <a:cNvSpPr/>
                    </a:nvSpPr>
                    <a:spPr>
                      <a:xfrm>
                        <a:off x="2843808" y="1484784"/>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Click on the Manage button of the metadata sheet</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à coins arrondis 5"/>
                      <a:cNvSpPr/>
                    </a:nvSpPr>
                    <a:spPr>
                      <a:xfrm>
                        <a:off x="2843808" y="2420888"/>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Click on Edit Status</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à coins arrondis 6"/>
                      <a:cNvSpPr/>
                    </a:nvSpPr>
                    <a:spPr>
                      <a:xfrm>
                        <a:off x="2843808" y="3284984"/>
                        <a:ext cx="3600000" cy="648072"/>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Select the Validation flow status</a:t>
                          </a:r>
                        </a:p>
                        <a:p>
                          <a:pPr algn="ctr"/>
                          <a:r>
                            <a:rPr lang="en-GB" dirty="0" smtClean="0"/>
                            <a:t>and enter a Change log message</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à coins arrondis 7"/>
                      <a:cNvSpPr/>
                    </a:nvSpPr>
                    <a:spPr>
                      <a:xfrm>
                        <a:off x="2843808" y="4293096"/>
                        <a:ext cx="3600000" cy="5400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Click on submit</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onnecteur droit avec flèche 8"/>
                      <a:cNvCxnSpPr>
                        <a:stCxn id="4" idx="2"/>
                        <a:endCxn id="5" idx="0"/>
                      </a:cNvCxnSpPr>
                    </a:nvCxnSpPr>
                    <a:spPr>
                      <a:xfrm>
                        <a:off x="4643808" y="1160688"/>
                        <a:ext cx="0" cy="324096"/>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10" name="Connecteur droit avec flèche 9"/>
                      <a:cNvCxnSpPr>
                        <a:stCxn id="5" idx="2"/>
                        <a:endCxn id="6" idx="0"/>
                      </a:cNvCxnSpPr>
                    </a:nvCxnSpPr>
                    <a:spPr>
                      <a:xfrm>
                        <a:off x="4643808" y="2024784"/>
                        <a:ext cx="0" cy="396104"/>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11" name="Connecteur droit avec flèche 10"/>
                      <a:cNvCxnSpPr>
                        <a:stCxn id="6" idx="2"/>
                        <a:endCxn id="7" idx="0"/>
                      </a:cNvCxnSpPr>
                    </a:nvCxnSpPr>
                    <a:spPr>
                      <a:xfrm>
                        <a:off x="4643808" y="2960888"/>
                        <a:ext cx="0" cy="324096"/>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12" name="Connecteur droit avec flèche 11"/>
                      <a:cNvCxnSpPr>
                        <a:stCxn id="7" idx="2"/>
                        <a:endCxn id="8" idx="0"/>
                      </a:cNvCxnSpPr>
                    </a:nvCxnSpPr>
                    <a:spPr>
                      <a:xfrm>
                        <a:off x="4643808" y="3933056"/>
                        <a:ext cx="0" cy="360040"/>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E650ED" w:rsidRDefault="00E650ED" w:rsidP="00E650ED">
      <w:pPr>
        <w:spacing w:after="0"/>
        <w:jc w:val="left"/>
        <w:rPr>
          <w:rFonts w:eastAsia="Times New Roman"/>
          <w:b/>
          <w:bCs/>
        </w:rPr>
      </w:pPr>
    </w:p>
    <w:p w:rsidR="00E650ED" w:rsidRDefault="00E650ED" w:rsidP="00E650ED">
      <w:pPr>
        <w:spacing w:after="0"/>
        <w:jc w:val="left"/>
        <w:rPr>
          <w:rFonts w:eastAsia="Times New Roman"/>
          <w:b/>
          <w:bCs/>
        </w:rPr>
      </w:pPr>
      <w:r>
        <w:rPr>
          <w:rFonts w:eastAsia="Times New Roman"/>
          <w:b/>
          <w:bCs/>
        </w:rPr>
        <w:t>Unknown</w:t>
      </w:r>
      <w:r>
        <w:rPr>
          <w:rFonts w:eastAsia="Times New Roman"/>
        </w:rPr>
        <w:t>: Workflow not enables</w:t>
      </w:r>
    </w:p>
    <w:p w:rsidR="00E650ED" w:rsidRDefault="00E650ED" w:rsidP="00E650ED">
      <w:pPr>
        <w:spacing w:after="0"/>
        <w:jc w:val="left"/>
        <w:rPr>
          <w:rFonts w:eastAsia="Times New Roman"/>
        </w:rPr>
      </w:pPr>
      <w:r>
        <w:rPr>
          <w:rFonts w:eastAsia="Times New Roman"/>
          <w:b/>
          <w:bCs/>
        </w:rPr>
        <w:t>Draft</w:t>
      </w:r>
      <w:r>
        <w:rPr>
          <w:rFonts w:eastAsia="Times New Roman"/>
        </w:rPr>
        <w:t>: Product manager edits the description product</w:t>
      </w:r>
    </w:p>
    <w:p w:rsidR="00E650ED" w:rsidRDefault="00E650ED" w:rsidP="00E650ED">
      <w:pPr>
        <w:spacing w:after="0"/>
        <w:jc w:val="left"/>
        <w:rPr>
          <w:rFonts w:eastAsia="Times New Roman"/>
          <w:b/>
          <w:bCs/>
        </w:rPr>
      </w:pPr>
      <w:r>
        <w:rPr>
          <w:rFonts w:eastAsia="Times New Roman"/>
          <w:b/>
          <w:bCs/>
        </w:rPr>
        <w:t>Submitted</w:t>
      </w:r>
      <w:r>
        <w:rPr>
          <w:rFonts w:eastAsia="Times New Roman"/>
        </w:rPr>
        <w:t xml:space="preserve">: Product manager submit product to </w:t>
      </w:r>
      <w:r w:rsidR="004236E4">
        <w:rPr>
          <w:rFonts w:eastAsia="Times New Roman"/>
        </w:rPr>
        <w:t xml:space="preserve">the </w:t>
      </w:r>
      <w:r>
        <w:rPr>
          <w:rFonts w:eastAsia="Times New Roman"/>
        </w:rPr>
        <w:t>reviewer. He can’t modify description anymore.</w:t>
      </w:r>
    </w:p>
    <w:p w:rsidR="00E650ED" w:rsidRDefault="0021169D" w:rsidP="00E650ED">
      <w:pPr>
        <w:spacing w:after="0"/>
        <w:jc w:val="left"/>
        <w:rPr>
          <w:rFonts w:eastAsia="Times New Roman"/>
        </w:rPr>
      </w:pPr>
      <w:r>
        <w:rPr>
          <w:rFonts w:eastAsia="Times New Roman"/>
          <w:b/>
          <w:bCs/>
        </w:rPr>
        <w:t>Approved</w:t>
      </w:r>
      <w:r w:rsidR="00E650ED">
        <w:rPr>
          <w:rFonts w:eastAsia="Times New Roman"/>
        </w:rPr>
        <w:t xml:space="preserve">: </w:t>
      </w:r>
      <w:r w:rsidR="00E650ED" w:rsidRPr="00E650ED">
        <w:rPr>
          <w:rFonts w:eastAsia="Times New Roman"/>
        </w:rPr>
        <w:t>Reviewer validates the product descriptions. Product may become public. Product manager can't modify description anymore.</w:t>
      </w:r>
      <w:r>
        <w:rPr>
          <w:rFonts w:eastAsia="Times New Roman"/>
        </w:rPr>
        <w:br/>
      </w:r>
      <w:r>
        <w:rPr>
          <w:rFonts w:eastAsia="Times New Roman"/>
          <w:b/>
          <w:bCs/>
        </w:rPr>
        <w:t>Rejected</w:t>
      </w:r>
      <w:r>
        <w:rPr>
          <w:rFonts w:eastAsia="Times New Roman"/>
        </w:rPr>
        <w:t xml:space="preserve">: </w:t>
      </w:r>
      <w:r w:rsidR="00E650ED" w:rsidRPr="00E650ED">
        <w:rPr>
          <w:rFonts w:eastAsia="Times New Roman"/>
        </w:rPr>
        <w:t>Reviewer rejects product descriptions. Pro</w:t>
      </w:r>
      <w:r w:rsidR="00F2463B">
        <w:rPr>
          <w:rFonts w:eastAsia="Times New Roman"/>
        </w:rPr>
        <w:t xml:space="preserve">duct manager need to correct it </w:t>
      </w:r>
      <w:r w:rsidR="00931F66">
        <w:rPr>
          <w:rFonts w:eastAsia="Times New Roman"/>
        </w:rPr>
        <w:t xml:space="preserve">and </w:t>
      </w:r>
      <w:r w:rsidR="00E650ED" w:rsidRPr="00E650ED">
        <w:rPr>
          <w:rFonts w:eastAsia="Times New Roman"/>
        </w:rPr>
        <w:t>submit it again.</w:t>
      </w:r>
    </w:p>
    <w:p w:rsidR="0021169D" w:rsidRDefault="0021169D" w:rsidP="00E650ED">
      <w:pPr>
        <w:spacing w:after="0"/>
        <w:jc w:val="left"/>
        <w:rPr>
          <w:rFonts w:eastAsia="Times New Roman"/>
        </w:rPr>
      </w:pPr>
      <w:r>
        <w:rPr>
          <w:rFonts w:eastAsia="Times New Roman"/>
          <w:b/>
          <w:bCs/>
        </w:rPr>
        <w:t>Retired</w:t>
      </w:r>
      <w:r>
        <w:rPr>
          <w:rFonts w:eastAsia="Times New Roman"/>
        </w:rPr>
        <w:t xml:space="preserve">: </w:t>
      </w:r>
      <w:r w:rsidR="00E650ED" w:rsidRPr="00E650ED">
        <w:rPr>
          <w:rFonts w:eastAsia="Times New Roman"/>
        </w:rPr>
        <w:t xml:space="preserve">Product becomes obsolete and should be retired from the catalogue. </w:t>
      </w:r>
      <w:r w:rsidR="00F2463B" w:rsidRPr="00E650ED">
        <w:rPr>
          <w:rFonts w:eastAsia="Times New Roman"/>
        </w:rPr>
        <w:t>He still exists</w:t>
      </w:r>
      <w:r w:rsidR="00E650ED" w:rsidRPr="00E650ED">
        <w:rPr>
          <w:rFonts w:eastAsia="Times New Roman"/>
        </w:rPr>
        <w:t xml:space="preserve"> </w:t>
      </w:r>
      <w:r w:rsidR="00F2463B">
        <w:rPr>
          <w:rFonts w:eastAsia="Times New Roman"/>
        </w:rPr>
        <w:t>but only reviewers can see him.</w:t>
      </w:r>
    </w:p>
    <w:p w:rsidR="0074513A" w:rsidRDefault="0074513A" w:rsidP="0021169D">
      <w:pPr>
        <w:jc w:val="left"/>
        <w:rPr>
          <w:rFonts w:eastAsia="Times New Roman"/>
        </w:rPr>
      </w:pPr>
    </w:p>
    <w:p w:rsidR="0074513A" w:rsidRDefault="0074513A" w:rsidP="0021169D">
      <w:pPr>
        <w:jc w:val="left"/>
        <w:rPr>
          <w:rFonts w:eastAsia="Times New Roman"/>
          <w:b/>
          <w:u w:val="single"/>
        </w:rPr>
      </w:pPr>
      <w:r w:rsidRPr="0074513A">
        <w:rPr>
          <w:rFonts w:eastAsia="Times New Roman"/>
          <w:b/>
          <w:u w:val="single"/>
        </w:rPr>
        <w:t>Manage different types of metadata sheets</w:t>
      </w:r>
    </w:p>
    <w:p w:rsidR="0074513A" w:rsidRDefault="007A2F8A" w:rsidP="0021169D">
      <w:pPr>
        <w:jc w:val="left"/>
        <w:rPr>
          <w:rFonts w:eastAsia="Times New Roman"/>
        </w:rPr>
      </w:pPr>
      <w:r>
        <w:rPr>
          <w:rFonts w:eastAsia="Times New Roman"/>
        </w:rPr>
        <w:t>In MyOcean Geonetwork, m</w:t>
      </w:r>
      <w:r w:rsidR="0074513A" w:rsidRPr="0074513A">
        <w:rPr>
          <w:rFonts w:eastAsia="Times New Roman"/>
        </w:rPr>
        <w:t>etada</w:t>
      </w:r>
      <w:r w:rsidR="0074513A">
        <w:rPr>
          <w:rFonts w:eastAsia="Times New Roman"/>
        </w:rPr>
        <w:t xml:space="preserve">ta sheets </w:t>
      </w:r>
      <w:r w:rsidR="00085A8A">
        <w:rPr>
          <w:rFonts w:eastAsia="Times New Roman"/>
        </w:rPr>
        <w:t>can have 2 formats:</w:t>
      </w:r>
    </w:p>
    <w:p w:rsidR="00085A8A" w:rsidRDefault="00085A8A" w:rsidP="00685714">
      <w:pPr>
        <w:pStyle w:val="Paragraphedeliste"/>
        <w:numPr>
          <w:ilvl w:val="0"/>
          <w:numId w:val="54"/>
        </w:numPr>
        <w:jc w:val="left"/>
        <w:rPr>
          <w:rFonts w:eastAsia="Times New Roman"/>
        </w:rPr>
      </w:pPr>
      <w:r>
        <w:rPr>
          <w:rFonts w:eastAsia="Times New Roman"/>
        </w:rPr>
        <w:t>Dublin Core for documents</w:t>
      </w:r>
    </w:p>
    <w:p w:rsidR="00085A8A" w:rsidRDefault="00085A8A" w:rsidP="00685714">
      <w:pPr>
        <w:pStyle w:val="Paragraphedeliste"/>
        <w:numPr>
          <w:ilvl w:val="0"/>
          <w:numId w:val="54"/>
        </w:numPr>
        <w:jc w:val="left"/>
        <w:rPr>
          <w:rFonts w:eastAsia="Times New Roman"/>
        </w:rPr>
      </w:pPr>
      <w:r>
        <w:rPr>
          <w:rFonts w:eastAsia="Times New Roman"/>
        </w:rPr>
        <w:t>MyOcean Template (ISO19139) for datasets, products</w:t>
      </w:r>
      <w:r w:rsidR="00CB1708">
        <w:rPr>
          <w:rFonts w:eastAsia="Times New Roman"/>
        </w:rPr>
        <w:t>, intermediate products and</w:t>
      </w:r>
      <w:r>
        <w:rPr>
          <w:rFonts w:eastAsia="Times New Roman"/>
        </w:rPr>
        <w:t xml:space="preserve"> upstream products</w:t>
      </w:r>
    </w:p>
    <w:p w:rsidR="00D35B2F" w:rsidRDefault="007A2F8A" w:rsidP="00D35B2F">
      <w:pPr>
        <w:jc w:val="left"/>
        <w:rPr>
          <w:rFonts w:eastAsia="Times New Roman"/>
        </w:rPr>
      </w:pPr>
      <w:r>
        <w:rPr>
          <w:rFonts w:eastAsia="Times New Roman"/>
        </w:rPr>
        <w:t>Document</w:t>
      </w:r>
      <w:r w:rsidR="00D35B2F">
        <w:rPr>
          <w:rFonts w:eastAsia="Times New Roman"/>
        </w:rPr>
        <w:t xml:space="preserve"> metadata are stored in the MYOCEAN-DOCUMENTS </w:t>
      </w:r>
      <w:r>
        <w:rPr>
          <w:rFonts w:eastAsia="Times New Roman"/>
        </w:rPr>
        <w:t>group</w:t>
      </w:r>
      <w:r w:rsidR="00D35B2F">
        <w:rPr>
          <w:rFonts w:eastAsia="Times New Roman"/>
        </w:rPr>
        <w:t>.</w:t>
      </w:r>
    </w:p>
    <w:p w:rsidR="00A952EF" w:rsidRDefault="00A952EF" w:rsidP="00D35B2F">
      <w:pPr>
        <w:jc w:val="left"/>
        <w:rPr>
          <w:rFonts w:eastAsia="Times New Roman"/>
        </w:rPr>
      </w:pPr>
      <w:r>
        <w:rPr>
          <w:rFonts w:eastAsia="Times New Roman"/>
        </w:rPr>
        <w:t>Intermediate products metadata are stored in the MYOCEAN-INTERMEDIATE-PRODUCTS group.</w:t>
      </w:r>
    </w:p>
    <w:p w:rsidR="00D35B2F" w:rsidRDefault="00D35B2F" w:rsidP="00D35B2F">
      <w:pPr>
        <w:jc w:val="left"/>
        <w:rPr>
          <w:rFonts w:eastAsia="Times New Roman"/>
        </w:rPr>
      </w:pPr>
      <w:r>
        <w:rPr>
          <w:rFonts w:eastAsia="Times New Roman"/>
        </w:rPr>
        <w:t xml:space="preserve">Upstream products metadata are stored in the MYOCEAN-UPSTREAM-PRODUCTS </w:t>
      </w:r>
      <w:r w:rsidR="007A2F8A">
        <w:rPr>
          <w:rFonts w:eastAsia="Times New Roman"/>
        </w:rPr>
        <w:t>group</w:t>
      </w:r>
      <w:r>
        <w:rPr>
          <w:rFonts w:eastAsia="Times New Roman"/>
        </w:rPr>
        <w:t>.</w:t>
      </w:r>
    </w:p>
    <w:p w:rsidR="00D35B2F" w:rsidRPr="00335A97" w:rsidRDefault="00D35B2F" w:rsidP="00D35B2F">
      <w:pPr>
        <w:jc w:val="left"/>
        <w:rPr>
          <w:rFonts w:eastAsia="Times New Roman"/>
        </w:rPr>
      </w:pPr>
      <w:r>
        <w:rPr>
          <w:rFonts w:eastAsia="Times New Roman"/>
        </w:rPr>
        <w:t>MyOcean</w:t>
      </w:r>
      <w:r w:rsidR="007A2F8A">
        <w:rPr>
          <w:rFonts w:eastAsia="Times New Roman"/>
        </w:rPr>
        <w:t xml:space="preserve"> Core</w:t>
      </w:r>
      <w:r>
        <w:rPr>
          <w:rFonts w:eastAsia="Times New Roman"/>
        </w:rPr>
        <w:t xml:space="preserve"> Product metadata are stored in the MYOCEAN-CORE-</w:t>
      </w:r>
      <w:r w:rsidR="00335A97">
        <w:rPr>
          <w:rFonts w:eastAsia="Times New Roman"/>
        </w:rPr>
        <w:t>PRODUCTS group.</w:t>
      </w:r>
    </w:p>
    <w:p w:rsidR="00D35B2F" w:rsidRDefault="00D35B2F" w:rsidP="00D35B2F">
      <w:pPr>
        <w:jc w:val="left"/>
      </w:pPr>
      <w:r>
        <w:t xml:space="preserve">Harvested dataset metadata are stored in the MYOCEAN-SERVICES-AND-DATASETS </w:t>
      </w:r>
      <w:r w:rsidR="007A2F8A">
        <w:t>group</w:t>
      </w:r>
      <w:r>
        <w:t>.</w:t>
      </w:r>
    </w:p>
    <w:p w:rsidR="00335A97" w:rsidRPr="00335A97" w:rsidRDefault="00335A97" w:rsidP="00D35B2F">
      <w:pPr>
        <w:jc w:val="left"/>
        <w:rPr>
          <w:rFonts w:eastAsia="Times New Roman"/>
        </w:rPr>
      </w:pPr>
      <w:r>
        <w:t>Specific core products</w:t>
      </w:r>
      <w:r>
        <w:rPr>
          <w:rFonts w:eastAsia="Times New Roman"/>
        </w:rPr>
        <w:t xml:space="preserve"> metadata are stored in the MYOCEAN-SPECIFIC-CORE group.</w:t>
      </w:r>
    </w:p>
    <w:p w:rsidR="00A4730A" w:rsidRPr="00B32DB7" w:rsidRDefault="00A4730A" w:rsidP="00A4730A">
      <w:pPr>
        <w:pStyle w:val="Citationintense"/>
      </w:pPr>
      <w:r w:rsidRPr="00B32DB7">
        <w:lastRenderedPageBreak/>
        <w:t>Alternative flows</w:t>
      </w:r>
    </w:p>
    <w:p w:rsidR="00A4730A" w:rsidRPr="00B32DB7" w:rsidRDefault="00445A32" w:rsidP="00A4730A">
      <w:r>
        <w:t>N/A</w:t>
      </w:r>
    </w:p>
    <w:p w:rsidR="00A4730A" w:rsidRPr="00B32DB7" w:rsidRDefault="00A4730A" w:rsidP="00A4730A">
      <w:pPr>
        <w:pStyle w:val="Citationintense"/>
      </w:pPr>
      <w:r w:rsidRPr="00B32DB7">
        <w:t>Exceptions</w:t>
      </w:r>
    </w:p>
    <w:p w:rsidR="00A4730A" w:rsidRPr="00B32DB7" w:rsidRDefault="00445A32" w:rsidP="00A4730A">
      <w:r>
        <w:t>None</w:t>
      </w:r>
    </w:p>
    <w:p w:rsidR="00646D35" w:rsidRPr="00B32DB7" w:rsidRDefault="00A4730A" w:rsidP="00A4730A">
      <w:pPr>
        <w:pStyle w:val="Titre4"/>
        <w:rPr>
          <w:lang w:val="en-GB"/>
        </w:rPr>
      </w:pPr>
      <w:r w:rsidRPr="00B32DB7">
        <w:rPr>
          <w:lang w:val="en-GB"/>
        </w:rPr>
        <w:t xml:space="preserve"> </w:t>
      </w:r>
      <w:bookmarkStart w:id="685" w:name="_Toc365552621"/>
      <w:r w:rsidR="00646D35" w:rsidRPr="00B32DB7">
        <w:rPr>
          <w:lang w:val="en-GB"/>
        </w:rPr>
        <w:t>(UC) Create a metadata</w:t>
      </w:r>
      <w:r w:rsidR="00833B0C">
        <w:rPr>
          <w:lang w:val="en-GB"/>
        </w:rPr>
        <w:t xml:space="preserve"> sheet</w:t>
      </w:r>
      <w:bookmarkEnd w:id="685"/>
    </w:p>
    <w:p w:rsidR="007B7BB9" w:rsidRDefault="007B7BB9" w:rsidP="007B7BB9">
      <w:pPr>
        <w:pStyle w:val="Citationintense"/>
      </w:pPr>
      <w:r w:rsidRPr="00B32DB7">
        <w:t>Identification</w:t>
      </w:r>
    </w:p>
    <w:p w:rsidR="00A4730A" w:rsidRPr="00A4730A" w:rsidRDefault="00A4730A" w:rsidP="00A4730A">
      <w:r w:rsidRPr="00B32DB7">
        <w:t>(UC) Create a product metadata</w:t>
      </w:r>
    </w:p>
    <w:p w:rsidR="007B7BB9" w:rsidRDefault="007B7BB9" w:rsidP="007B7BB9">
      <w:pPr>
        <w:pStyle w:val="Citationintense"/>
      </w:pPr>
      <w:r w:rsidRPr="00B32DB7">
        <w:t>Description</w:t>
      </w:r>
    </w:p>
    <w:p w:rsidR="00445A32" w:rsidRPr="00445A32" w:rsidRDefault="00445A32" w:rsidP="00445A32">
      <w:r w:rsidRPr="00445A32">
        <w:t>The CIS provides an interface allowing the user to create and declare a new product in the Products Database via a metadata</w:t>
      </w:r>
    </w:p>
    <w:p w:rsidR="00A4730A" w:rsidRPr="00B32DB7" w:rsidRDefault="00A4730A" w:rsidP="00FB509B">
      <w:pPr>
        <w:pStyle w:val="Citationintense"/>
      </w:pPr>
      <w:r w:rsidRPr="00B32DB7">
        <w:t>Preconditions</w:t>
      </w:r>
    </w:p>
    <w:p w:rsidR="00445A32" w:rsidRDefault="00445A32" w:rsidP="00FB509B">
      <w:r>
        <w:t>The product specification defining the data product is specified in the FTSS</w:t>
      </w:r>
    </w:p>
    <w:p w:rsidR="00445A32" w:rsidRDefault="00F921F7" w:rsidP="00445A32">
      <w:r>
        <w:t>You are logged as a</w:t>
      </w:r>
      <w:r w:rsidR="00445A32">
        <w:t xml:space="preserve"> Product manager</w:t>
      </w:r>
      <w:r>
        <w:t>, a Catalogue Manager or an Administrator.</w:t>
      </w:r>
    </w:p>
    <w:p w:rsidR="00A4730A" w:rsidRPr="00B32DB7" w:rsidRDefault="00A4730A" w:rsidP="00445A32">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445A32" w:rsidRDefault="00445A32" w:rsidP="00FB509B">
      <w:r>
        <w:t>The new product metadata is registered in the catalogue</w:t>
      </w:r>
    </w:p>
    <w:p w:rsidR="00445A32" w:rsidRDefault="00445A32" w:rsidP="00FB509B">
      <w:r>
        <w:t>A unique ID has been attributed to the metadata.</w:t>
      </w:r>
    </w:p>
    <w:p w:rsidR="00A4730A" w:rsidRPr="00B32DB7" w:rsidRDefault="00A4730A" w:rsidP="00445A32">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lastRenderedPageBreak/>
        <w:t>Normal flow</w:t>
      </w:r>
    </w:p>
    <w:p w:rsidR="001312EB" w:rsidRDefault="00D35B2F" w:rsidP="00A4730A">
      <w:r>
        <w:t>There is several ways to add metadata</w:t>
      </w:r>
      <w:r w:rsidR="00E6548B">
        <w:t xml:space="preserve"> sheets</w:t>
      </w:r>
      <w:r>
        <w:t xml:space="preserve"> in the Catalogue</w:t>
      </w:r>
      <w:r w:rsidR="00C1687F">
        <w:t>:</w:t>
      </w:r>
    </w:p>
    <w:p w:rsidR="00C1687F" w:rsidRDefault="002A53FB" w:rsidP="00685714">
      <w:pPr>
        <w:pStyle w:val="Paragraphedeliste"/>
        <w:numPr>
          <w:ilvl w:val="0"/>
          <w:numId w:val="54"/>
        </w:numPr>
      </w:pPr>
      <w:r>
        <w:t>Create</w:t>
      </w:r>
      <w:r w:rsidR="00C1687F">
        <w:t xml:space="preserve"> a metadata sheet using the metadata editor</w:t>
      </w:r>
    </w:p>
    <w:p w:rsidR="00E6548B" w:rsidRDefault="00E6548B" w:rsidP="00685714">
      <w:pPr>
        <w:pStyle w:val="Paragraphedeliste"/>
        <w:numPr>
          <w:ilvl w:val="0"/>
          <w:numId w:val="54"/>
        </w:numPr>
      </w:pPr>
      <w:r>
        <w:t>Duplicate a metadata sheet using the metadata editor</w:t>
      </w:r>
    </w:p>
    <w:p w:rsidR="00C1687F" w:rsidRDefault="00C1687F" w:rsidP="00685714">
      <w:pPr>
        <w:pStyle w:val="Paragraphedeliste"/>
        <w:numPr>
          <w:ilvl w:val="0"/>
          <w:numId w:val="54"/>
        </w:numPr>
      </w:pPr>
      <w:r>
        <w:t>Import a XML file containing metadata</w:t>
      </w:r>
    </w:p>
    <w:p w:rsidR="00E6548B" w:rsidRDefault="00E6548B" w:rsidP="00685714">
      <w:pPr>
        <w:pStyle w:val="Paragraphedeliste"/>
        <w:numPr>
          <w:ilvl w:val="0"/>
          <w:numId w:val="54"/>
        </w:numPr>
      </w:pPr>
      <w:r>
        <w:t>Use the Geonetwork batch import tool</w:t>
      </w:r>
    </w:p>
    <w:p w:rsidR="0023549C" w:rsidRDefault="002A53FB" w:rsidP="00C1687F">
      <w:pPr>
        <w:rPr>
          <w:b/>
          <w:u w:val="single"/>
        </w:rPr>
      </w:pPr>
      <w:r>
        <w:rPr>
          <w:b/>
          <w:u w:val="single"/>
        </w:rPr>
        <w:t>Create</w:t>
      </w:r>
      <w:r w:rsidR="004247E5">
        <w:rPr>
          <w:b/>
          <w:u w:val="single"/>
        </w:rPr>
        <w:t xml:space="preserve"> a document metadata</w:t>
      </w:r>
    </w:p>
    <w:p w:rsidR="00E6548B" w:rsidRPr="00E6548B" w:rsidRDefault="00E6548B" w:rsidP="00C1687F">
      <w:r w:rsidRPr="00E6548B">
        <w:t>Docum</w:t>
      </w:r>
      <w:r>
        <w:t>ents are a bit special to handle because they are stored in Dublin-core format. Thus, creating a document metadata sheet is different from creating a MyOcean product metadata sheet.</w:t>
      </w:r>
    </w:p>
    <w:p w:rsidR="004247E5" w:rsidRDefault="004247E5" w:rsidP="00C1687F">
      <w:r>
        <w:t>As explained in the Product and Service Database Administration document [DA 11] (Procedures -&gt; add documents), 3 methods are available to the user:</w:t>
      </w:r>
    </w:p>
    <w:p w:rsidR="004247E5" w:rsidRDefault="004247E5" w:rsidP="00685714">
      <w:pPr>
        <w:pStyle w:val="Paragraphedeliste"/>
        <w:numPr>
          <w:ilvl w:val="0"/>
          <w:numId w:val="54"/>
        </w:numPr>
      </w:pPr>
      <w:r>
        <w:t>Import a valid XML file describing the document</w:t>
      </w:r>
    </w:p>
    <w:p w:rsidR="004247E5" w:rsidRDefault="004247E5" w:rsidP="00685714">
      <w:pPr>
        <w:pStyle w:val="Paragraphedeliste"/>
        <w:numPr>
          <w:ilvl w:val="0"/>
          <w:numId w:val="54"/>
        </w:numPr>
      </w:pPr>
      <w:r>
        <w:t>Use the Geonetwork batch import tool to create document metadata</w:t>
      </w:r>
      <w:r w:rsidR="003C5E36">
        <w:t xml:space="preserve"> (requires administrator rights). This feature is useful when importing several </w:t>
      </w:r>
      <w:r w:rsidR="00F921F7">
        <w:t>documents</w:t>
      </w:r>
      <w:r w:rsidR="003C5E36">
        <w:t xml:space="preserve"> at a time.</w:t>
      </w:r>
    </w:p>
    <w:p w:rsidR="003C5E36" w:rsidRDefault="003C5E36" w:rsidP="00685714">
      <w:pPr>
        <w:pStyle w:val="Paragraphedeliste"/>
        <w:numPr>
          <w:ilvl w:val="0"/>
          <w:numId w:val="54"/>
        </w:numPr>
      </w:pPr>
      <w:r>
        <w:t>Duplicate a document via the user interface</w:t>
      </w:r>
    </w:p>
    <w:p w:rsidR="003C5E36" w:rsidRDefault="003C5E36" w:rsidP="003C5E36">
      <w:r>
        <w:t>For the first and second option, m</w:t>
      </w:r>
      <w:r w:rsidR="00F921F7">
        <w:t>ore detail</w:t>
      </w:r>
      <w:r w:rsidR="002A53FB">
        <w:t>s</w:t>
      </w:r>
      <w:r w:rsidR="00F921F7">
        <w:t xml:space="preserve"> </w:t>
      </w:r>
      <w:r w:rsidR="002A53FB">
        <w:t>are</w:t>
      </w:r>
      <w:r w:rsidR="00F921F7">
        <w:t xml:space="preserve"> available </w:t>
      </w:r>
      <w:r w:rsidR="002A53FB">
        <w:t>i</w:t>
      </w:r>
      <w:r w:rsidR="00F921F7">
        <w:t>n the G</w:t>
      </w:r>
      <w:r>
        <w:t>eonetwork documentation.</w:t>
      </w:r>
    </w:p>
    <w:p w:rsidR="003C5E36" w:rsidRDefault="003C5E36" w:rsidP="003C5E36">
      <w:r>
        <w:t xml:space="preserve">For the third option, you need to have the rights to duplicate a metadata sheet in MYOCEAN-DOCUMENTS. Then, click on the “Manage” button of a </w:t>
      </w:r>
      <w:r w:rsidR="002A53FB">
        <w:t xml:space="preserve">document </w:t>
      </w:r>
      <w:r>
        <w:t>metadata sheet. Select “Duplicate”.</w:t>
      </w:r>
    </w:p>
    <w:p w:rsidR="003C5E36" w:rsidRDefault="003C5E36" w:rsidP="003C5E36"/>
    <w:p w:rsidR="003C5E36" w:rsidRDefault="003C5E36" w:rsidP="003C5E36">
      <w:pPr>
        <w:rPr>
          <w:b/>
          <w:u w:val="single"/>
        </w:rPr>
      </w:pPr>
      <w:r w:rsidRPr="003C5E36">
        <w:rPr>
          <w:b/>
          <w:u w:val="single"/>
        </w:rPr>
        <w:t xml:space="preserve">Creating a </w:t>
      </w:r>
      <w:r w:rsidR="00E6548B">
        <w:rPr>
          <w:b/>
          <w:u w:val="single"/>
        </w:rPr>
        <w:t xml:space="preserve">product </w:t>
      </w:r>
      <w:r w:rsidRPr="003C5E36">
        <w:rPr>
          <w:b/>
          <w:u w:val="single"/>
        </w:rPr>
        <w:t>metadata sheet using the metadata editor</w:t>
      </w:r>
    </w:p>
    <w:p w:rsidR="003C5E36" w:rsidRDefault="003C5E36" w:rsidP="003C5E36">
      <w:r>
        <w:t xml:space="preserve">Follow the procedure in the Product Manager Manual [DA 13] (Procedures -&gt; </w:t>
      </w:r>
      <w:r w:rsidRPr="003C5E36">
        <w:t>Add, edit and delete a metadata</w:t>
      </w:r>
      <w:r>
        <w:t xml:space="preserve"> -&gt; create a new metadata)</w:t>
      </w:r>
    </w:p>
    <w:p w:rsidR="003C5E36" w:rsidRDefault="003C5E36" w:rsidP="003C5E36"/>
    <w:p w:rsidR="00F921F7" w:rsidRDefault="00F921F7" w:rsidP="00F921F7">
      <w:pPr>
        <w:rPr>
          <w:b/>
          <w:u w:val="single"/>
        </w:rPr>
      </w:pPr>
      <w:r w:rsidRPr="00F921F7">
        <w:rPr>
          <w:b/>
          <w:u w:val="single"/>
        </w:rPr>
        <w:t>Importing a XML file containing metadata</w:t>
      </w:r>
    </w:p>
    <w:p w:rsidR="0023549C" w:rsidRDefault="00F921F7" w:rsidP="00C1687F">
      <w:r>
        <w:t>To import a XML file containing the metadata, you need to have administration rights. For more details about this feature, please consult the Geonetwork documentation.</w:t>
      </w:r>
    </w:p>
    <w:p w:rsidR="00E6548B" w:rsidRDefault="00E6548B" w:rsidP="00C1687F"/>
    <w:p w:rsidR="00E6548B" w:rsidRDefault="00E6548B" w:rsidP="00C1687F">
      <w:pPr>
        <w:rPr>
          <w:b/>
          <w:u w:val="single"/>
        </w:rPr>
      </w:pPr>
      <w:r w:rsidRPr="00E6548B">
        <w:rPr>
          <w:b/>
          <w:u w:val="single"/>
        </w:rPr>
        <w:t>Use Geonetwork batch import tool</w:t>
      </w:r>
    </w:p>
    <w:p w:rsidR="00E6548B" w:rsidRDefault="00E6548B" w:rsidP="00C1687F">
      <w:r>
        <w:t xml:space="preserve">More details about the batch import tool </w:t>
      </w:r>
      <w:proofErr w:type="gramStart"/>
      <w:r>
        <w:t>is</w:t>
      </w:r>
      <w:proofErr w:type="gramEnd"/>
      <w:r>
        <w:t xml:space="preserve"> available in the Geonetwork documentation.</w:t>
      </w:r>
    </w:p>
    <w:p w:rsidR="00E6548B" w:rsidRPr="00E6548B" w:rsidRDefault="00E6548B" w:rsidP="00C1687F">
      <w:r>
        <w:lastRenderedPageBreak/>
        <w:t>The batch import tool is used by automatic harvesting of metadata. Harvesting is detailed in a dedicated use case.</w:t>
      </w:r>
    </w:p>
    <w:p w:rsidR="00A4730A" w:rsidRPr="00B32DB7" w:rsidRDefault="00A4730A" w:rsidP="00A4730A">
      <w:pPr>
        <w:pStyle w:val="Citationintense"/>
      </w:pPr>
      <w:r w:rsidRPr="00B32DB7">
        <w:t>Alternative flows</w:t>
      </w:r>
    </w:p>
    <w:p w:rsidR="00A4730A" w:rsidRPr="00B32DB7" w:rsidRDefault="00F921F7" w:rsidP="00A4730A">
      <w:r>
        <w:t>N/A</w:t>
      </w:r>
    </w:p>
    <w:p w:rsidR="00A4730A" w:rsidRPr="00B32DB7" w:rsidRDefault="00A4730A" w:rsidP="00A4730A">
      <w:pPr>
        <w:pStyle w:val="Citationintense"/>
      </w:pPr>
      <w:r w:rsidRPr="00B32DB7">
        <w:t>Exceptions</w:t>
      </w:r>
    </w:p>
    <w:p w:rsidR="00A4730A" w:rsidRPr="00B32DB7" w:rsidRDefault="00F921F7" w:rsidP="00A4730A">
      <w:r>
        <w:t>N/A</w:t>
      </w:r>
    </w:p>
    <w:p w:rsidR="00646D35" w:rsidRPr="00B32DB7" w:rsidRDefault="00A4730A" w:rsidP="00A4730A">
      <w:pPr>
        <w:pStyle w:val="Titre4"/>
        <w:rPr>
          <w:lang w:val="en-GB"/>
        </w:rPr>
      </w:pPr>
      <w:r w:rsidRPr="00B32DB7">
        <w:rPr>
          <w:lang w:val="en-GB"/>
        </w:rPr>
        <w:t xml:space="preserve"> </w:t>
      </w:r>
      <w:bookmarkStart w:id="686" w:name="_Toc365552622"/>
      <w:r w:rsidR="00646D35" w:rsidRPr="00B32DB7">
        <w:rPr>
          <w:lang w:val="en-GB"/>
        </w:rPr>
        <w:t>(UC) Update a metadata</w:t>
      </w:r>
      <w:r w:rsidR="00833B0C">
        <w:rPr>
          <w:lang w:val="en-GB"/>
        </w:rPr>
        <w:t xml:space="preserve"> sheet</w:t>
      </w:r>
      <w:bookmarkEnd w:id="686"/>
    </w:p>
    <w:p w:rsidR="007B7BB9" w:rsidRDefault="007B7BB9" w:rsidP="007B7BB9">
      <w:pPr>
        <w:pStyle w:val="Citationintense"/>
      </w:pPr>
      <w:r w:rsidRPr="00B32DB7">
        <w:t>Identification</w:t>
      </w:r>
    </w:p>
    <w:p w:rsidR="00A4730A" w:rsidRPr="00A4730A" w:rsidRDefault="00A4730A" w:rsidP="00A4730A">
      <w:r w:rsidRPr="00B32DB7">
        <w:t>(UC) Update a product metadata</w:t>
      </w:r>
    </w:p>
    <w:p w:rsidR="007B7BB9" w:rsidRDefault="007B7BB9" w:rsidP="007B7BB9">
      <w:pPr>
        <w:pStyle w:val="Citationintense"/>
      </w:pPr>
      <w:r w:rsidRPr="00B32DB7">
        <w:t>Description</w:t>
      </w:r>
    </w:p>
    <w:p w:rsidR="00F921F7" w:rsidRPr="00F921F7" w:rsidRDefault="00F921F7" w:rsidP="00F921F7">
      <w:r>
        <w:t>This use case describes the way to edit metadata</w:t>
      </w:r>
    </w:p>
    <w:p w:rsidR="00A4730A" w:rsidRPr="00B32DB7" w:rsidRDefault="00A4730A" w:rsidP="00A4730A">
      <w:pPr>
        <w:pStyle w:val="Citationintense"/>
      </w:pPr>
      <w:r w:rsidRPr="00B32DB7">
        <w:t>Preconditions</w:t>
      </w:r>
    </w:p>
    <w:p w:rsidR="00A4730A" w:rsidRPr="00B32DB7" w:rsidRDefault="00F921F7" w:rsidP="00A4730A">
      <w:r>
        <w:t>You are logged as a Product Manager, Catalogue Manager or an Administrator</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F921F7" w:rsidP="00A4730A">
      <w:r>
        <w:t>The metadata is updated</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Default="00A4730A" w:rsidP="00A4730A">
      <w:pPr>
        <w:pStyle w:val="Citationintense"/>
      </w:pPr>
      <w:r w:rsidRPr="00B32DB7">
        <w:t>Normal flow</w:t>
      </w:r>
    </w:p>
    <w:p w:rsidR="00F921F7" w:rsidRDefault="00F921F7" w:rsidP="00F921F7">
      <w:r>
        <w:lastRenderedPageBreak/>
        <w:t>Follow the procedure described in the Product Manager Manual [DA 13] to edit a metadata sheet</w:t>
      </w:r>
      <w:r w:rsidR="007D52A8">
        <w:t xml:space="preserve"> (Procedure -&gt; Edit a metadata) via the metadata editor</w:t>
      </w:r>
      <w:r>
        <w:t>.</w:t>
      </w:r>
    </w:p>
    <w:p w:rsidR="00F921F7" w:rsidRDefault="007D52A8" w:rsidP="00F921F7">
      <w:r>
        <w:t xml:space="preserve">Depending on the </w:t>
      </w:r>
      <w:r w:rsidR="002A53FB">
        <w:t xml:space="preserve">opened </w:t>
      </w:r>
      <w:r>
        <w:t xml:space="preserve">metadata sheet, 3 </w:t>
      </w:r>
      <w:r w:rsidR="002A53FB">
        <w:t xml:space="preserve">views are </w:t>
      </w:r>
      <w:r>
        <w:t>available through the metadata editor:</w:t>
      </w:r>
    </w:p>
    <w:p w:rsidR="007D52A8" w:rsidRDefault="007D52A8" w:rsidP="00685714">
      <w:pPr>
        <w:pStyle w:val="Paragraphedeliste"/>
        <w:numPr>
          <w:ilvl w:val="0"/>
          <w:numId w:val="54"/>
        </w:numPr>
      </w:pPr>
      <w:r>
        <w:t>Document view</w:t>
      </w:r>
    </w:p>
    <w:p w:rsidR="007D52A8" w:rsidRDefault="007D52A8" w:rsidP="00685714">
      <w:pPr>
        <w:pStyle w:val="Paragraphedeliste"/>
        <w:numPr>
          <w:ilvl w:val="0"/>
          <w:numId w:val="54"/>
        </w:numPr>
      </w:pPr>
      <w:r>
        <w:t>Full product specification view</w:t>
      </w:r>
    </w:p>
    <w:p w:rsidR="007D52A8" w:rsidRDefault="007D52A8" w:rsidP="00685714">
      <w:pPr>
        <w:pStyle w:val="Paragraphedeliste"/>
        <w:numPr>
          <w:ilvl w:val="0"/>
          <w:numId w:val="54"/>
        </w:numPr>
      </w:pPr>
      <w:r>
        <w:t>Short product specification view</w:t>
      </w:r>
    </w:p>
    <w:p w:rsidR="007D52A8" w:rsidRDefault="007D52A8" w:rsidP="007D52A8">
      <w:pPr>
        <w:rPr>
          <w:b/>
          <w:u w:val="single"/>
        </w:rPr>
      </w:pPr>
      <w:r w:rsidRPr="007D52A8">
        <w:rPr>
          <w:b/>
          <w:u w:val="single"/>
        </w:rPr>
        <w:t>Document view</w:t>
      </w:r>
    </w:p>
    <w:p w:rsidR="007D52A8" w:rsidRDefault="007D52A8" w:rsidP="007D52A8">
      <w:r>
        <w:t>It only contains:</w:t>
      </w:r>
    </w:p>
    <w:p w:rsidR="007D52A8" w:rsidRDefault="007D52A8" w:rsidP="00685714">
      <w:pPr>
        <w:pStyle w:val="Paragraphedeliste"/>
        <w:numPr>
          <w:ilvl w:val="0"/>
          <w:numId w:val="54"/>
        </w:numPr>
      </w:pPr>
      <w:r>
        <w:t>Title</w:t>
      </w:r>
    </w:p>
    <w:p w:rsidR="007D52A8" w:rsidRDefault="007D52A8" w:rsidP="00685714">
      <w:pPr>
        <w:pStyle w:val="Paragraphedeliste"/>
        <w:numPr>
          <w:ilvl w:val="0"/>
          <w:numId w:val="54"/>
        </w:numPr>
      </w:pPr>
      <w:r>
        <w:t>URL of the document</w:t>
      </w:r>
    </w:p>
    <w:p w:rsidR="007D52A8" w:rsidRDefault="007D52A8" w:rsidP="00685714">
      <w:pPr>
        <w:pStyle w:val="Paragraphedeliste"/>
        <w:numPr>
          <w:ilvl w:val="0"/>
          <w:numId w:val="54"/>
        </w:numPr>
      </w:pPr>
      <w:r>
        <w:t>Publication date</w:t>
      </w:r>
    </w:p>
    <w:p w:rsidR="007D52A8" w:rsidRDefault="007D52A8" w:rsidP="007D52A8">
      <w:pPr>
        <w:rPr>
          <w:b/>
          <w:u w:val="single"/>
        </w:rPr>
      </w:pPr>
    </w:p>
    <w:p w:rsidR="007D52A8" w:rsidRDefault="007D52A8" w:rsidP="007D52A8">
      <w:pPr>
        <w:rPr>
          <w:b/>
          <w:u w:val="single"/>
        </w:rPr>
      </w:pPr>
      <w:r w:rsidRPr="007D52A8">
        <w:rPr>
          <w:b/>
          <w:u w:val="single"/>
        </w:rPr>
        <w:t>Full product specification view</w:t>
      </w:r>
    </w:p>
    <w:p w:rsidR="007D52A8" w:rsidRDefault="00AA6EAE" w:rsidP="007D52A8">
      <w:r>
        <w:t>The view is divided in parts containing fields related to the same area.</w:t>
      </w:r>
      <w:r w:rsidR="007D52A8">
        <w:t xml:space="preserve"> For more details, please consult Product Manager Manual [DA 13]</w:t>
      </w:r>
    </w:p>
    <w:p w:rsidR="007D52A8" w:rsidRPr="007D52A8" w:rsidRDefault="007D52A8" w:rsidP="007D52A8">
      <w:pPr>
        <w:rPr>
          <w:i/>
          <w:u w:val="single"/>
        </w:rPr>
      </w:pPr>
      <w:r w:rsidRPr="007D52A8">
        <w:rPr>
          <w:i/>
          <w:u w:val="single"/>
        </w:rPr>
        <w:t>Product identification</w:t>
      </w:r>
    </w:p>
    <w:p w:rsidR="007D52A8" w:rsidRDefault="007D52A8" w:rsidP="00685714">
      <w:pPr>
        <w:pStyle w:val="Paragraphedeliste"/>
        <w:numPr>
          <w:ilvl w:val="0"/>
          <w:numId w:val="55"/>
        </w:numPr>
      </w:pPr>
      <w:r>
        <w:t>Title</w:t>
      </w:r>
    </w:p>
    <w:p w:rsidR="007D52A8" w:rsidRDefault="007D52A8" w:rsidP="00685714">
      <w:pPr>
        <w:pStyle w:val="Paragraphedeliste"/>
        <w:numPr>
          <w:ilvl w:val="0"/>
          <w:numId w:val="55"/>
        </w:numPr>
      </w:pPr>
      <w:r>
        <w:t xml:space="preserve">Internal permanent shortname </w:t>
      </w:r>
    </w:p>
    <w:p w:rsidR="007D52A8" w:rsidRDefault="007D52A8" w:rsidP="00685714">
      <w:pPr>
        <w:pStyle w:val="Paragraphedeliste"/>
        <w:numPr>
          <w:ilvl w:val="0"/>
          <w:numId w:val="55"/>
        </w:numPr>
      </w:pPr>
      <w:r>
        <w:t>External shortname</w:t>
      </w:r>
    </w:p>
    <w:p w:rsidR="007D52A8" w:rsidRDefault="007D52A8" w:rsidP="00685714">
      <w:pPr>
        <w:pStyle w:val="Paragraphedeliste"/>
        <w:numPr>
          <w:ilvl w:val="0"/>
          <w:numId w:val="55"/>
        </w:numPr>
      </w:pPr>
      <w:r>
        <w:t>Overview</w:t>
      </w:r>
    </w:p>
    <w:p w:rsidR="007D52A8" w:rsidRDefault="007D52A8" w:rsidP="00685714">
      <w:pPr>
        <w:pStyle w:val="Paragraphedeliste"/>
        <w:numPr>
          <w:ilvl w:val="0"/>
          <w:numId w:val="55"/>
        </w:numPr>
      </w:pPr>
      <w:r>
        <w:t>Creation date/Update date</w:t>
      </w:r>
    </w:p>
    <w:p w:rsidR="007D52A8" w:rsidRDefault="007D52A8" w:rsidP="00685714">
      <w:pPr>
        <w:pStyle w:val="Paragraphedeliste"/>
        <w:numPr>
          <w:ilvl w:val="0"/>
          <w:numId w:val="55"/>
        </w:numPr>
      </w:pPr>
      <w:r>
        <w:t>Version (optional)</w:t>
      </w:r>
    </w:p>
    <w:p w:rsidR="007D52A8" w:rsidRDefault="007D52A8" w:rsidP="007D52A8">
      <w:pPr>
        <w:rPr>
          <w:i/>
          <w:u w:val="single"/>
        </w:rPr>
      </w:pPr>
      <w:r w:rsidRPr="007D52A8">
        <w:rPr>
          <w:i/>
          <w:u w:val="single"/>
        </w:rPr>
        <w:t>Descriptive keywords</w:t>
      </w:r>
    </w:p>
    <w:p w:rsidR="007D52A8" w:rsidRDefault="007D52A8" w:rsidP="00685714">
      <w:pPr>
        <w:pStyle w:val="Paragraphedeliste"/>
        <w:numPr>
          <w:ilvl w:val="0"/>
          <w:numId w:val="56"/>
        </w:numPr>
      </w:pPr>
      <w:r>
        <w:t>Mission type</w:t>
      </w:r>
    </w:p>
    <w:p w:rsidR="007D52A8" w:rsidRDefault="007D52A8" w:rsidP="00685714">
      <w:pPr>
        <w:pStyle w:val="Paragraphedeliste"/>
        <w:numPr>
          <w:ilvl w:val="0"/>
          <w:numId w:val="56"/>
        </w:numPr>
      </w:pPr>
      <w:r>
        <w:t>Feature type</w:t>
      </w:r>
    </w:p>
    <w:p w:rsidR="007D52A8" w:rsidRDefault="007D52A8" w:rsidP="00685714">
      <w:pPr>
        <w:pStyle w:val="Paragraphedeliste"/>
        <w:numPr>
          <w:ilvl w:val="0"/>
          <w:numId w:val="56"/>
        </w:numPr>
      </w:pPr>
      <w:r>
        <w:t>Area of benefit</w:t>
      </w:r>
    </w:p>
    <w:p w:rsidR="007D52A8" w:rsidRDefault="007D52A8" w:rsidP="00685714">
      <w:pPr>
        <w:pStyle w:val="Paragraphedeliste"/>
        <w:numPr>
          <w:ilvl w:val="0"/>
          <w:numId w:val="56"/>
        </w:numPr>
      </w:pPr>
      <w:r>
        <w:t>Ocean variables</w:t>
      </w:r>
    </w:p>
    <w:p w:rsidR="007D52A8" w:rsidRDefault="007D52A8" w:rsidP="00685714">
      <w:pPr>
        <w:pStyle w:val="Paragraphedeliste"/>
        <w:numPr>
          <w:ilvl w:val="0"/>
          <w:numId w:val="56"/>
        </w:numPr>
      </w:pPr>
      <w:r>
        <w:t>Display priority (optional)</w:t>
      </w:r>
    </w:p>
    <w:p w:rsidR="007D52A8" w:rsidRDefault="007D52A8" w:rsidP="007D52A8">
      <w:pPr>
        <w:rPr>
          <w:i/>
          <w:u w:val="single"/>
        </w:rPr>
      </w:pPr>
      <w:r w:rsidRPr="007D52A8">
        <w:rPr>
          <w:i/>
          <w:u w:val="single"/>
        </w:rPr>
        <w:t>Spatio-temporal extent</w:t>
      </w:r>
    </w:p>
    <w:p w:rsidR="007D52A8" w:rsidRDefault="007D52A8" w:rsidP="00685714">
      <w:pPr>
        <w:pStyle w:val="Paragraphedeliste"/>
        <w:numPr>
          <w:ilvl w:val="0"/>
          <w:numId w:val="57"/>
        </w:numPr>
      </w:pPr>
      <w:r>
        <w:t>Geographical bounding box</w:t>
      </w:r>
    </w:p>
    <w:p w:rsidR="007D52A8" w:rsidRDefault="007D52A8" w:rsidP="00685714">
      <w:pPr>
        <w:pStyle w:val="Paragraphedeliste"/>
        <w:numPr>
          <w:ilvl w:val="0"/>
          <w:numId w:val="57"/>
        </w:numPr>
      </w:pPr>
      <w:r>
        <w:t>Spatial resolution</w:t>
      </w:r>
    </w:p>
    <w:p w:rsidR="007D52A8" w:rsidRDefault="007D52A8" w:rsidP="00685714">
      <w:pPr>
        <w:pStyle w:val="Paragraphedeliste"/>
        <w:numPr>
          <w:ilvl w:val="0"/>
          <w:numId w:val="57"/>
        </w:numPr>
      </w:pPr>
      <w:r>
        <w:t>Coordinate reference system</w:t>
      </w:r>
    </w:p>
    <w:p w:rsidR="007D52A8" w:rsidRDefault="007D52A8" w:rsidP="00685714">
      <w:pPr>
        <w:pStyle w:val="Paragraphedeliste"/>
        <w:numPr>
          <w:ilvl w:val="0"/>
          <w:numId w:val="57"/>
        </w:numPr>
      </w:pPr>
      <w:r>
        <w:t>MyOcean reference areas</w:t>
      </w:r>
    </w:p>
    <w:p w:rsidR="007D52A8" w:rsidRDefault="007D52A8" w:rsidP="00685714">
      <w:pPr>
        <w:pStyle w:val="Paragraphedeliste"/>
        <w:numPr>
          <w:ilvl w:val="0"/>
          <w:numId w:val="57"/>
        </w:numPr>
      </w:pPr>
      <w:r>
        <w:t>Minimum vertical extent</w:t>
      </w:r>
    </w:p>
    <w:p w:rsidR="007D52A8" w:rsidRDefault="007D52A8" w:rsidP="00685714">
      <w:pPr>
        <w:pStyle w:val="Paragraphedeliste"/>
        <w:numPr>
          <w:ilvl w:val="0"/>
          <w:numId w:val="57"/>
        </w:numPr>
      </w:pPr>
      <w:r>
        <w:t>Maximum vertical extent</w:t>
      </w:r>
    </w:p>
    <w:p w:rsidR="007D52A8" w:rsidRDefault="007D52A8" w:rsidP="00685714">
      <w:pPr>
        <w:pStyle w:val="Paragraphedeliste"/>
        <w:numPr>
          <w:ilvl w:val="0"/>
          <w:numId w:val="57"/>
        </w:numPr>
      </w:pPr>
      <w:r>
        <w:lastRenderedPageBreak/>
        <w:t>Number of vertical levels</w:t>
      </w:r>
    </w:p>
    <w:p w:rsidR="007D52A8" w:rsidRDefault="007D52A8" w:rsidP="00685714">
      <w:pPr>
        <w:pStyle w:val="Paragraphedeliste"/>
        <w:numPr>
          <w:ilvl w:val="0"/>
          <w:numId w:val="57"/>
        </w:numPr>
      </w:pPr>
      <w:r>
        <w:t>Temporal extent start date</w:t>
      </w:r>
    </w:p>
    <w:p w:rsidR="007D52A8" w:rsidRDefault="007D52A8" w:rsidP="00685714">
      <w:pPr>
        <w:pStyle w:val="Paragraphedeliste"/>
        <w:numPr>
          <w:ilvl w:val="0"/>
          <w:numId w:val="57"/>
        </w:numPr>
      </w:pPr>
      <w:r>
        <w:t>Temporal extent end date</w:t>
      </w:r>
    </w:p>
    <w:p w:rsidR="007D52A8" w:rsidRDefault="007D52A8" w:rsidP="00685714">
      <w:pPr>
        <w:pStyle w:val="Paragraphedeliste"/>
        <w:numPr>
          <w:ilvl w:val="0"/>
          <w:numId w:val="57"/>
        </w:numPr>
      </w:pPr>
      <w:r>
        <w:t>Temporal resolution</w:t>
      </w:r>
    </w:p>
    <w:p w:rsidR="007D52A8" w:rsidRDefault="007D52A8" w:rsidP="00685714">
      <w:pPr>
        <w:pStyle w:val="Paragraphedeliste"/>
        <w:numPr>
          <w:ilvl w:val="0"/>
          <w:numId w:val="57"/>
        </w:numPr>
      </w:pPr>
      <w:r>
        <w:t>Temporal scale</w:t>
      </w:r>
    </w:p>
    <w:p w:rsidR="007D52A8" w:rsidRDefault="007D52A8" w:rsidP="00685714">
      <w:pPr>
        <w:pStyle w:val="Paragraphedeliste"/>
        <w:numPr>
          <w:ilvl w:val="0"/>
          <w:numId w:val="57"/>
        </w:numPr>
      </w:pPr>
      <w:r>
        <w:t>Processing level</w:t>
      </w:r>
    </w:p>
    <w:p w:rsidR="007D52A8" w:rsidRDefault="007D52A8" w:rsidP="00685714">
      <w:pPr>
        <w:pStyle w:val="Paragraphedeliste"/>
        <w:numPr>
          <w:ilvl w:val="0"/>
          <w:numId w:val="57"/>
        </w:numPr>
      </w:pPr>
      <w:r>
        <w:t>Update frequency</w:t>
      </w:r>
    </w:p>
    <w:p w:rsidR="007D52A8" w:rsidRDefault="007D52A8" w:rsidP="00685714">
      <w:pPr>
        <w:pStyle w:val="Paragraphedeliste"/>
        <w:numPr>
          <w:ilvl w:val="0"/>
          <w:numId w:val="57"/>
        </w:numPr>
      </w:pPr>
      <w:r>
        <w:t>Update time</w:t>
      </w:r>
    </w:p>
    <w:p w:rsidR="007D52A8" w:rsidRDefault="007D52A8" w:rsidP="00685714">
      <w:pPr>
        <w:pStyle w:val="Paragraphedeliste"/>
        <w:numPr>
          <w:ilvl w:val="0"/>
          <w:numId w:val="57"/>
        </w:numPr>
      </w:pPr>
      <w:r>
        <w:t>Sliding window of updates</w:t>
      </w:r>
    </w:p>
    <w:p w:rsidR="007D52A8" w:rsidRDefault="007D52A8" w:rsidP="007D52A8">
      <w:pPr>
        <w:rPr>
          <w:i/>
          <w:u w:val="single"/>
        </w:rPr>
      </w:pPr>
      <w:r w:rsidRPr="007D52A8">
        <w:rPr>
          <w:i/>
          <w:u w:val="single"/>
        </w:rPr>
        <w:t>Organisations responsible for management and processing, point of contact</w:t>
      </w:r>
    </w:p>
    <w:p w:rsidR="007D52A8" w:rsidRDefault="007D52A8" w:rsidP="007D52A8">
      <w:r>
        <w:t>MyOcean standards require three contacts for the product:</w:t>
      </w:r>
    </w:p>
    <w:p w:rsidR="007D52A8" w:rsidRDefault="007D52A8" w:rsidP="00685714">
      <w:pPr>
        <w:pStyle w:val="Paragraphedeliste"/>
        <w:numPr>
          <w:ilvl w:val="0"/>
          <w:numId w:val="58"/>
        </w:numPr>
      </w:pPr>
      <w:r>
        <w:t>A production centre (custodian)</w:t>
      </w:r>
    </w:p>
    <w:p w:rsidR="007D52A8" w:rsidRDefault="007D52A8" w:rsidP="00685714">
      <w:pPr>
        <w:pStyle w:val="Paragraphedeliste"/>
        <w:numPr>
          <w:ilvl w:val="0"/>
          <w:numId w:val="58"/>
        </w:numPr>
      </w:pPr>
      <w:r>
        <w:t>A product manager (originator)</w:t>
      </w:r>
    </w:p>
    <w:p w:rsidR="007D52A8" w:rsidRDefault="007D52A8" w:rsidP="00685714">
      <w:pPr>
        <w:pStyle w:val="Paragraphedeliste"/>
        <w:numPr>
          <w:ilvl w:val="0"/>
          <w:numId w:val="58"/>
        </w:numPr>
      </w:pPr>
      <w:r>
        <w:t>A local service desk (point of contact)</w:t>
      </w:r>
    </w:p>
    <w:p w:rsidR="007D52A8" w:rsidRDefault="007D52A8" w:rsidP="007D52A8">
      <w:r>
        <w:t>Each organisation is described by four mandatory fields:</w:t>
      </w:r>
    </w:p>
    <w:p w:rsidR="007D52A8" w:rsidRDefault="007D52A8" w:rsidP="00685714">
      <w:pPr>
        <w:pStyle w:val="Paragraphedeliste"/>
        <w:numPr>
          <w:ilvl w:val="0"/>
          <w:numId w:val="59"/>
        </w:numPr>
      </w:pPr>
      <w:r>
        <w:t>A name for the organisation</w:t>
      </w:r>
    </w:p>
    <w:p w:rsidR="007D52A8" w:rsidRDefault="007D52A8" w:rsidP="00685714">
      <w:pPr>
        <w:pStyle w:val="Paragraphedeliste"/>
        <w:numPr>
          <w:ilvl w:val="0"/>
          <w:numId w:val="59"/>
        </w:numPr>
      </w:pPr>
      <w:r>
        <w:t>A name for a personal point of contact</w:t>
      </w:r>
    </w:p>
    <w:p w:rsidR="007D52A8" w:rsidRDefault="007D52A8" w:rsidP="00685714">
      <w:pPr>
        <w:pStyle w:val="Paragraphedeliste"/>
        <w:numPr>
          <w:ilvl w:val="0"/>
          <w:numId w:val="59"/>
        </w:numPr>
      </w:pPr>
      <w:r>
        <w:t>An email contact</w:t>
      </w:r>
    </w:p>
    <w:p w:rsidR="007D52A8" w:rsidRDefault="007D52A8" w:rsidP="00685714">
      <w:pPr>
        <w:pStyle w:val="Paragraphedeliste"/>
        <w:numPr>
          <w:ilvl w:val="0"/>
          <w:numId w:val="59"/>
        </w:numPr>
      </w:pPr>
      <w:r>
        <w:t>A role (one of originator, custodian, or point of contact)</w:t>
      </w:r>
    </w:p>
    <w:p w:rsidR="004D5108" w:rsidRDefault="004D5108" w:rsidP="004D5108">
      <w:pPr>
        <w:rPr>
          <w:i/>
          <w:u w:val="single"/>
        </w:rPr>
      </w:pPr>
      <w:r w:rsidRPr="004D5108">
        <w:rPr>
          <w:i/>
          <w:u w:val="single"/>
        </w:rPr>
        <w:t>Thumbnails</w:t>
      </w:r>
    </w:p>
    <w:p w:rsidR="004D5108" w:rsidRDefault="004D5108" w:rsidP="00685714">
      <w:pPr>
        <w:pStyle w:val="Paragraphedeliste"/>
        <w:numPr>
          <w:ilvl w:val="0"/>
          <w:numId w:val="59"/>
        </w:numPr>
      </w:pPr>
      <w:r>
        <w:t>Image</w:t>
      </w:r>
    </w:p>
    <w:p w:rsidR="004D5108" w:rsidRDefault="004D5108" w:rsidP="004D5108">
      <w:pPr>
        <w:rPr>
          <w:i/>
          <w:u w:val="single"/>
        </w:rPr>
      </w:pPr>
      <w:r>
        <w:rPr>
          <w:i/>
          <w:u w:val="single"/>
        </w:rPr>
        <w:t>A</w:t>
      </w:r>
      <w:r w:rsidRPr="004D5108">
        <w:rPr>
          <w:i/>
          <w:u w:val="single"/>
        </w:rPr>
        <w:t>ccess services</w:t>
      </w:r>
    </w:p>
    <w:p w:rsidR="004D5108" w:rsidRPr="004D5108" w:rsidRDefault="004D5108" w:rsidP="004D5108">
      <w:r>
        <w:t>There can be several of those in a product metadata sheet.</w:t>
      </w:r>
    </w:p>
    <w:p w:rsidR="004D5108" w:rsidRPr="004D5108" w:rsidRDefault="004D5108" w:rsidP="00685714">
      <w:pPr>
        <w:pStyle w:val="Paragraphedeliste"/>
        <w:numPr>
          <w:ilvl w:val="0"/>
          <w:numId w:val="59"/>
        </w:numPr>
      </w:pPr>
      <w:r w:rsidRPr="004D5108">
        <w:rPr>
          <w:rFonts w:eastAsia="Times New Roman"/>
        </w:rPr>
        <w:t xml:space="preserve">URL </w:t>
      </w:r>
    </w:p>
    <w:p w:rsidR="004D5108" w:rsidRPr="004D5108" w:rsidRDefault="004D5108" w:rsidP="00685714">
      <w:pPr>
        <w:pStyle w:val="Paragraphedeliste"/>
        <w:numPr>
          <w:ilvl w:val="0"/>
          <w:numId w:val="59"/>
        </w:numPr>
      </w:pPr>
      <w:r>
        <w:rPr>
          <w:rFonts w:eastAsia="Times New Roman"/>
        </w:rPr>
        <w:t>P</w:t>
      </w:r>
      <w:r w:rsidRPr="004D5108">
        <w:rPr>
          <w:rFonts w:eastAsia="Times New Roman"/>
        </w:rPr>
        <w:t xml:space="preserve">rotocol </w:t>
      </w:r>
    </w:p>
    <w:p w:rsidR="004D5108" w:rsidRPr="004D5108" w:rsidRDefault="004D5108" w:rsidP="00685714">
      <w:pPr>
        <w:pStyle w:val="Paragraphedeliste"/>
        <w:numPr>
          <w:ilvl w:val="0"/>
          <w:numId w:val="59"/>
        </w:numPr>
      </w:pPr>
      <w:r>
        <w:rPr>
          <w:rFonts w:eastAsia="Times New Roman"/>
        </w:rPr>
        <w:t>L</w:t>
      </w:r>
      <w:r w:rsidRPr="004D5108">
        <w:rPr>
          <w:rFonts w:eastAsia="Times New Roman"/>
        </w:rPr>
        <w:t>ayer or dataset</w:t>
      </w:r>
    </w:p>
    <w:p w:rsidR="004D5108" w:rsidRPr="004D5108" w:rsidRDefault="004D5108" w:rsidP="00685714">
      <w:pPr>
        <w:pStyle w:val="Paragraphedeliste"/>
        <w:numPr>
          <w:ilvl w:val="0"/>
          <w:numId w:val="59"/>
        </w:numPr>
      </w:pPr>
      <w:r>
        <w:rPr>
          <w:rFonts w:eastAsia="Times New Roman"/>
        </w:rPr>
        <w:t>D</w:t>
      </w:r>
      <w:r w:rsidRPr="004D5108">
        <w:rPr>
          <w:rFonts w:eastAsia="Times New Roman"/>
        </w:rPr>
        <w:t>escription</w:t>
      </w:r>
    </w:p>
    <w:p w:rsidR="004D5108" w:rsidRDefault="004D5108" w:rsidP="004D5108">
      <w:pPr>
        <w:rPr>
          <w:i/>
          <w:u w:val="single"/>
        </w:rPr>
      </w:pPr>
      <w:r w:rsidRPr="004D5108">
        <w:rPr>
          <w:i/>
          <w:u w:val="single"/>
        </w:rPr>
        <w:t>Documents, datasets and upstream products</w:t>
      </w:r>
    </w:p>
    <w:p w:rsidR="00833B0C" w:rsidRDefault="004D5108" w:rsidP="00833B0C">
      <w:r>
        <w:t>This part is made of links to already existing metadata sheet</w:t>
      </w:r>
      <w:r w:rsidR="002A53FB">
        <w:t>s</w:t>
      </w:r>
      <w:r>
        <w:t xml:space="preserve">. </w:t>
      </w:r>
    </w:p>
    <w:p w:rsidR="004D5108" w:rsidRDefault="004D5108" w:rsidP="00833B0C">
      <w:pPr>
        <w:pStyle w:val="Paragraphedeliste"/>
        <w:numPr>
          <w:ilvl w:val="0"/>
          <w:numId w:val="59"/>
        </w:numPr>
      </w:pPr>
      <w:r>
        <w:t>Link</w:t>
      </w:r>
    </w:p>
    <w:p w:rsidR="004D5108" w:rsidRDefault="004D5108" w:rsidP="00685714">
      <w:pPr>
        <w:pStyle w:val="Paragraphedeliste"/>
        <w:numPr>
          <w:ilvl w:val="0"/>
          <w:numId w:val="59"/>
        </w:numPr>
      </w:pPr>
      <w:r>
        <w:t>Type (type can be document, validation upstream product, production upstream product or dataset)</w:t>
      </w:r>
    </w:p>
    <w:p w:rsidR="00833B0C" w:rsidRDefault="00833B0C" w:rsidP="00833B0C">
      <w:pPr>
        <w:pStyle w:val="Paragraphedeliste"/>
        <w:numPr>
          <w:ilvl w:val="1"/>
          <w:numId w:val="59"/>
        </w:numPr>
      </w:pPr>
      <w:r>
        <w:t>If type is document, links are done with metadata sheets available in the MYOCEAN-DOCUMENTS group</w:t>
      </w:r>
    </w:p>
    <w:p w:rsidR="00833B0C" w:rsidRDefault="00833B0C" w:rsidP="00833B0C">
      <w:pPr>
        <w:pStyle w:val="Paragraphedeliste"/>
        <w:numPr>
          <w:ilvl w:val="1"/>
          <w:numId w:val="59"/>
        </w:numPr>
      </w:pPr>
      <w:r>
        <w:t>If type is validation upstream product or production upstream product, links are done with metadata sheets available in the MYOCEAN-UPSTREAM-PRODUCTS group</w:t>
      </w:r>
    </w:p>
    <w:p w:rsidR="00833B0C" w:rsidRDefault="00833B0C" w:rsidP="00833B0C">
      <w:pPr>
        <w:pStyle w:val="Paragraphedeliste"/>
        <w:numPr>
          <w:ilvl w:val="1"/>
          <w:numId w:val="59"/>
        </w:numPr>
      </w:pPr>
      <w:commentRangeStart w:id="687"/>
      <w:r>
        <w:lastRenderedPageBreak/>
        <w:t>If type is dataset, links are done with metadata sheets available in the MYOCEAN-DATASETS group.</w:t>
      </w:r>
      <w:commentRangeEnd w:id="687"/>
      <w:r w:rsidR="001B19A3">
        <w:rPr>
          <w:rStyle w:val="Marquedecommentaire"/>
          <w:rFonts w:eastAsia="Times New Roman"/>
        </w:rPr>
        <w:commentReference w:id="687"/>
      </w:r>
    </w:p>
    <w:p w:rsidR="00833B0C" w:rsidRDefault="00833B0C" w:rsidP="004D5108">
      <w:pPr>
        <w:rPr>
          <w:b/>
          <w:u w:val="single"/>
        </w:rPr>
      </w:pPr>
    </w:p>
    <w:p w:rsidR="004D5108" w:rsidRDefault="004D5108" w:rsidP="004D5108">
      <w:pPr>
        <w:rPr>
          <w:b/>
          <w:u w:val="single"/>
        </w:rPr>
      </w:pPr>
      <w:r>
        <w:rPr>
          <w:b/>
          <w:u w:val="single"/>
        </w:rPr>
        <w:t>S</w:t>
      </w:r>
      <w:r w:rsidRPr="004D5108">
        <w:rPr>
          <w:b/>
          <w:u w:val="single"/>
        </w:rPr>
        <w:t>hort product specification</w:t>
      </w:r>
      <w:r>
        <w:rPr>
          <w:b/>
          <w:u w:val="single"/>
        </w:rPr>
        <w:t xml:space="preserve"> view</w:t>
      </w:r>
    </w:p>
    <w:p w:rsidR="00AA6EAE" w:rsidRDefault="004D5108" w:rsidP="00AA6EAE">
      <w:r w:rsidRPr="004D5108">
        <w:t>This</w:t>
      </w:r>
      <w:r>
        <w:t xml:space="preserve"> view is</w:t>
      </w:r>
      <w:r w:rsidR="00AA6EAE">
        <w:t xml:space="preserve"> mainly</w:t>
      </w:r>
      <w:r>
        <w:t xml:space="preserve"> used for </w:t>
      </w:r>
      <w:r w:rsidR="00AA6EAE">
        <w:t xml:space="preserve">upstream products. </w:t>
      </w:r>
      <w:r w:rsidR="00833B0C">
        <w:t>Like</w:t>
      </w:r>
      <w:r w:rsidR="00AA6EAE">
        <w:t xml:space="preserve"> the full product specification view, the view is divided in parts containing fields related to the same area. For more details, please consult Product Manager Manual [DA 13]</w:t>
      </w:r>
    </w:p>
    <w:p w:rsidR="004D5108" w:rsidRDefault="00AA6EAE" w:rsidP="004D5108">
      <w:pPr>
        <w:rPr>
          <w:i/>
          <w:u w:val="single"/>
        </w:rPr>
      </w:pPr>
      <w:r w:rsidRPr="00AA6EAE">
        <w:rPr>
          <w:i/>
          <w:u w:val="single"/>
        </w:rPr>
        <w:t>Product identification</w:t>
      </w:r>
    </w:p>
    <w:p w:rsidR="00AA6EAE" w:rsidRDefault="00AA6EAE" w:rsidP="00685714">
      <w:pPr>
        <w:pStyle w:val="Paragraphedeliste"/>
        <w:numPr>
          <w:ilvl w:val="0"/>
          <w:numId w:val="60"/>
        </w:numPr>
      </w:pPr>
      <w:r>
        <w:t>Title</w:t>
      </w:r>
    </w:p>
    <w:p w:rsidR="00AA6EAE" w:rsidRDefault="00AA6EAE" w:rsidP="00685714">
      <w:pPr>
        <w:pStyle w:val="Paragraphedeliste"/>
        <w:numPr>
          <w:ilvl w:val="0"/>
          <w:numId w:val="60"/>
        </w:numPr>
      </w:pPr>
      <w:r>
        <w:t xml:space="preserve">Internal permanent shortname </w:t>
      </w:r>
    </w:p>
    <w:p w:rsidR="00AA6EAE" w:rsidRDefault="00AA6EAE" w:rsidP="00685714">
      <w:pPr>
        <w:pStyle w:val="Paragraphedeliste"/>
        <w:numPr>
          <w:ilvl w:val="0"/>
          <w:numId w:val="60"/>
        </w:numPr>
      </w:pPr>
      <w:r>
        <w:t>Overview</w:t>
      </w:r>
    </w:p>
    <w:p w:rsidR="00AA6EAE" w:rsidRDefault="00AA6EAE" w:rsidP="00AA6EAE">
      <w:pPr>
        <w:rPr>
          <w:i/>
          <w:u w:val="single"/>
        </w:rPr>
      </w:pPr>
      <w:r w:rsidRPr="00AA6EAE">
        <w:rPr>
          <w:i/>
          <w:u w:val="single"/>
        </w:rPr>
        <w:t>Geographical extent</w:t>
      </w:r>
    </w:p>
    <w:p w:rsidR="00AA6EAE" w:rsidRDefault="00AA6EAE" w:rsidP="00685714">
      <w:pPr>
        <w:pStyle w:val="Paragraphedeliste"/>
        <w:numPr>
          <w:ilvl w:val="0"/>
          <w:numId w:val="60"/>
        </w:numPr>
      </w:pPr>
      <w:r>
        <w:t>Geographical bounding box</w:t>
      </w:r>
    </w:p>
    <w:p w:rsidR="00AA6EAE" w:rsidRDefault="00AA6EAE" w:rsidP="00AA6EAE">
      <w:pPr>
        <w:rPr>
          <w:i/>
          <w:u w:val="single"/>
        </w:rPr>
      </w:pPr>
      <w:r w:rsidRPr="00AA6EAE">
        <w:rPr>
          <w:i/>
          <w:u w:val="single"/>
        </w:rPr>
        <w:t>Organisation responsible for management and processing, point of contact</w:t>
      </w:r>
    </w:p>
    <w:p w:rsidR="00AA6EAE" w:rsidRDefault="00AA6EAE" w:rsidP="00AA6EAE">
      <w:r>
        <w:t>Manually define a contact for the product. Three fields need to be defined:</w:t>
      </w:r>
    </w:p>
    <w:p w:rsidR="00AA6EAE" w:rsidRDefault="00AA6EAE" w:rsidP="00685714">
      <w:pPr>
        <w:pStyle w:val="Paragraphedeliste"/>
        <w:numPr>
          <w:ilvl w:val="0"/>
          <w:numId w:val="60"/>
        </w:numPr>
      </w:pPr>
      <w:r>
        <w:t>The name of the organisation responsible for the product</w:t>
      </w:r>
    </w:p>
    <w:p w:rsidR="00AA6EAE" w:rsidRDefault="00AA6EAE" w:rsidP="00685714">
      <w:pPr>
        <w:pStyle w:val="Paragraphedeliste"/>
        <w:numPr>
          <w:ilvl w:val="0"/>
          <w:numId w:val="60"/>
        </w:numPr>
      </w:pPr>
      <w:r>
        <w:t>The name of the individual to contact</w:t>
      </w:r>
    </w:p>
    <w:p w:rsidR="00AA6EAE" w:rsidRPr="00AA6EAE" w:rsidRDefault="00AA6EAE" w:rsidP="00685714">
      <w:pPr>
        <w:pStyle w:val="Paragraphedeliste"/>
        <w:numPr>
          <w:ilvl w:val="0"/>
          <w:numId w:val="60"/>
        </w:numPr>
      </w:pPr>
      <w:r>
        <w:t>The electronic mail address of the individual contact</w:t>
      </w:r>
    </w:p>
    <w:p w:rsidR="004D5108" w:rsidRPr="004D5108" w:rsidRDefault="004D5108" w:rsidP="004D5108">
      <w:pPr>
        <w:rPr>
          <w:b/>
          <w:u w:val="single"/>
        </w:rPr>
      </w:pPr>
    </w:p>
    <w:p w:rsidR="00A4730A" w:rsidRPr="00B32DB7" w:rsidRDefault="00A4730A" w:rsidP="004D5108">
      <w:pPr>
        <w:pStyle w:val="Citationintense"/>
      </w:pPr>
      <w:r w:rsidRPr="00B32DB7">
        <w:t>Alternative flows</w:t>
      </w:r>
    </w:p>
    <w:p w:rsidR="00A4730A" w:rsidRPr="00B32DB7" w:rsidRDefault="004D5108" w:rsidP="00A4730A">
      <w:r>
        <w:t>N/A</w:t>
      </w:r>
    </w:p>
    <w:p w:rsidR="00A4730A" w:rsidRPr="00B32DB7" w:rsidRDefault="00A4730A" w:rsidP="00A4730A">
      <w:pPr>
        <w:pStyle w:val="Citationintense"/>
      </w:pPr>
      <w:r w:rsidRPr="00B32DB7">
        <w:t>Exceptions</w:t>
      </w:r>
    </w:p>
    <w:p w:rsidR="00A4730A" w:rsidRPr="00B32DB7" w:rsidRDefault="004D5108" w:rsidP="00A4730A">
      <w:r>
        <w:t>N/A</w:t>
      </w:r>
    </w:p>
    <w:p w:rsidR="00646D35" w:rsidRPr="00B32DB7" w:rsidRDefault="00A4730A" w:rsidP="00A4730A">
      <w:pPr>
        <w:pStyle w:val="Titre4"/>
        <w:rPr>
          <w:lang w:val="en-GB"/>
        </w:rPr>
      </w:pPr>
      <w:r w:rsidRPr="00B32DB7">
        <w:rPr>
          <w:lang w:val="en-GB"/>
        </w:rPr>
        <w:t xml:space="preserve"> </w:t>
      </w:r>
      <w:bookmarkStart w:id="688" w:name="_Toc365552623"/>
      <w:r w:rsidR="00646D35" w:rsidRPr="00B32DB7">
        <w:rPr>
          <w:lang w:val="en-GB"/>
        </w:rPr>
        <w:t>(UC) Delete a metadata</w:t>
      </w:r>
      <w:r w:rsidR="00833B0C">
        <w:rPr>
          <w:lang w:val="en-GB"/>
        </w:rPr>
        <w:t xml:space="preserve"> sheet</w:t>
      </w:r>
      <w:bookmarkEnd w:id="688"/>
    </w:p>
    <w:p w:rsidR="007B7BB9" w:rsidRDefault="007B7BB9" w:rsidP="007B7BB9">
      <w:pPr>
        <w:pStyle w:val="Citationintense"/>
      </w:pPr>
      <w:r w:rsidRPr="00B32DB7">
        <w:t>Identification</w:t>
      </w:r>
    </w:p>
    <w:p w:rsidR="00A4730A" w:rsidRPr="00A4730A" w:rsidRDefault="00A4730A" w:rsidP="00A4730A">
      <w:r w:rsidRPr="00B32DB7">
        <w:t>(UC) Delete a product metadata</w:t>
      </w:r>
    </w:p>
    <w:p w:rsidR="007B7BB9" w:rsidRDefault="007B7BB9" w:rsidP="007B7BB9">
      <w:pPr>
        <w:pStyle w:val="Citationintense"/>
      </w:pPr>
      <w:r w:rsidRPr="00B32DB7">
        <w:t>Description</w:t>
      </w:r>
    </w:p>
    <w:p w:rsidR="00AA6EAE" w:rsidRPr="00AA6EAE" w:rsidRDefault="00AA6EAE" w:rsidP="00AA6EAE">
      <w:r>
        <w:t>This use case describes the way to delete a product metadata</w:t>
      </w:r>
    </w:p>
    <w:p w:rsidR="00A4730A" w:rsidRPr="00B32DB7" w:rsidRDefault="00A4730A" w:rsidP="00A4730A">
      <w:pPr>
        <w:pStyle w:val="Citationintense"/>
      </w:pPr>
      <w:r w:rsidRPr="00B32DB7">
        <w:lastRenderedPageBreak/>
        <w:t>Preconditions</w:t>
      </w:r>
    </w:p>
    <w:p w:rsidR="00A4730A" w:rsidRPr="00B32DB7" w:rsidRDefault="00AA6EAE" w:rsidP="00A4730A">
      <w:r>
        <w:t>You must be logged as product manager, catalogue manager or administrator.</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A6EAE" w:rsidP="00A4730A">
      <w:r>
        <w:t>The metadata sheet is deleted.</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Default="00A4730A" w:rsidP="00A4730A">
      <w:pPr>
        <w:pStyle w:val="Citationintense"/>
      </w:pPr>
      <w:r w:rsidRPr="00B32DB7">
        <w:t>Normal flow</w:t>
      </w:r>
    </w:p>
    <w:p w:rsidR="00AA6EAE" w:rsidRDefault="00833B0C" w:rsidP="00AA6EAE">
      <w:r w:rsidRPr="00833B0C">
        <w:t>Follow the procedure described in the Product Manager Manual [DA 13] to edit a</w:t>
      </w:r>
      <w:r>
        <w:t xml:space="preserve"> metadata sheet (Procedure -&gt; Delete</w:t>
      </w:r>
      <w:r w:rsidRPr="00833B0C">
        <w:t xml:space="preserve"> a metadata) via the metadata editor.</w:t>
      </w:r>
    </w:p>
    <w:p w:rsidR="00833B0C" w:rsidRPr="00AA6EAE" w:rsidRDefault="00833B0C" w:rsidP="00AA6EAE"/>
    <w:p w:rsidR="00A4730A" w:rsidRPr="00B32DB7" w:rsidRDefault="00A4730A" w:rsidP="00A4730A">
      <w:pPr>
        <w:pStyle w:val="Citationintense"/>
      </w:pPr>
      <w:r w:rsidRPr="00B32DB7">
        <w:t>Alternative flows</w:t>
      </w:r>
    </w:p>
    <w:p w:rsidR="00A4730A" w:rsidRPr="00B32DB7" w:rsidRDefault="00AA6EAE" w:rsidP="00A4730A">
      <w:r>
        <w:t>N/A</w:t>
      </w:r>
    </w:p>
    <w:p w:rsidR="00A4730A" w:rsidRPr="00B32DB7" w:rsidRDefault="00A4730A" w:rsidP="00A4730A">
      <w:pPr>
        <w:pStyle w:val="Citationintense"/>
      </w:pPr>
      <w:r w:rsidRPr="00B32DB7">
        <w:t>Exceptions</w:t>
      </w:r>
    </w:p>
    <w:p w:rsidR="00A4730A" w:rsidRPr="00B32DB7" w:rsidRDefault="00AA6EAE" w:rsidP="00A4730A">
      <w:r>
        <w:t>N/A</w:t>
      </w:r>
    </w:p>
    <w:p w:rsidR="00646D35" w:rsidRPr="00B32DB7" w:rsidRDefault="00646D35" w:rsidP="00A4730A">
      <w:pPr>
        <w:pStyle w:val="Titre4"/>
        <w:rPr>
          <w:lang w:val="en-GB"/>
        </w:rPr>
      </w:pPr>
      <w:bookmarkStart w:id="689" w:name="_Toc365552624"/>
      <w:r w:rsidRPr="00B32DB7">
        <w:rPr>
          <w:lang w:val="en-GB"/>
        </w:rPr>
        <w:t>(UC) Consult advanced product information</w:t>
      </w:r>
      <w:bookmarkEnd w:id="689"/>
    </w:p>
    <w:p w:rsidR="007B7BB9" w:rsidRDefault="007B7BB9" w:rsidP="007B7BB9">
      <w:pPr>
        <w:pStyle w:val="Citationintense"/>
        <w:rPr>
          <w:lang w:val="fr-FR"/>
        </w:rPr>
      </w:pPr>
      <w:r w:rsidRPr="002B59E6">
        <w:rPr>
          <w:lang w:val="fr-FR"/>
        </w:rPr>
        <w:t>Identification</w:t>
      </w:r>
    </w:p>
    <w:p w:rsidR="00A4730A" w:rsidRPr="00A4730A" w:rsidRDefault="00A4730A" w:rsidP="00A4730A">
      <w:r w:rsidRPr="00B32DB7">
        <w:t>(UC) Consult advanced product information</w:t>
      </w:r>
    </w:p>
    <w:p w:rsidR="007B7BB9" w:rsidRDefault="007B7BB9" w:rsidP="007B7BB9">
      <w:pPr>
        <w:pStyle w:val="Citationintense"/>
        <w:rPr>
          <w:lang w:val="en-US"/>
        </w:rPr>
      </w:pPr>
      <w:r w:rsidRPr="00A4730A">
        <w:rPr>
          <w:lang w:val="en-US"/>
        </w:rPr>
        <w:t>Description</w:t>
      </w:r>
    </w:p>
    <w:p w:rsidR="00833B0C" w:rsidRPr="00833B0C" w:rsidRDefault="00833B0C" w:rsidP="00833B0C">
      <w:pPr>
        <w:rPr>
          <w:lang w:val="en-US"/>
        </w:rPr>
      </w:pPr>
      <w:r>
        <w:rPr>
          <w:lang w:val="en-US"/>
        </w:rPr>
        <w:lastRenderedPageBreak/>
        <w:t>This use case describes the way to access the full metadata of a metadata sheet without using the metadata editor or the machine to machine CSW interface.</w:t>
      </w:r>
    </w:p>
    <w:p w:rsidR="00A4730A" w:rsidRPr="00B32DB7" w:rsidRDefault="00A4730A" w:rsidP="00A4730A">
      <w:pPr>
        <w:pStyle w:val="Citationintense"/>
      </w:pPr>
      <w:r w:rsidRPr="00B32DB7">
        <w:t>Preconditions</w:t>
      </w:r>
    </w:p>
    <w:p w:rsidR="00A4730A" w:rsidRPr="00B32DB7" w:rsidRDefault="00833B0C" w:rsidP="00A4730A">
      <w:r>
        <w:t>None</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833B0C" w:rsidP="00A4730A">
      <w:r>
        <w:t>None</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Pr="00B32DB7" w:rsidRDefault="00833B0C" w:rsidP="00A4730A">
      <w:r>
        <w:t>Go to the sextant interface and click on a metadata sheet.</w:t>
      </w:r>
    </w:p>
    <w:p w:rsidR="00A4730A" w:rsidRPr="00B32DB7" w:rsidRDefault="00A4730A" w:rsidP="00A4730A">
      <w:pPr>
        <w:pStyle w:val="Citationintense"/>
      </w:pPr>
      <w:r w:rsidRPr="00B32DB7">
        <w:t>Alternative flows</w:t>
      </w:r>
    </w:p>
    <w:p w:rsidR="00A4730A" w:rsidRPr="00B32DB7" w:rsidRDefault="00833B0C" w:rsidP="00A4730A">
      <w:r>
        <w:t>N/A</w:t>
      </w:r>
    </w:p>
    <w:p w:rsidR="00A4730A" w:rsidRPr="00B32DB7" w:rsidRDefault="00A4730A" w:rsidP="00A4730A">
      <w:pPr>
        <w:pStyle w:val="Citationintense"/>
      </w:pPr>
      <w:r w:rsidRPr="00B32DB7">
        <w:t>Exceptions</w:t>
      </w:r>
    </w:p>
    <w:p w:rsidR="00A4730A" w:rsidRDefault="00833B0C" w:rsidP="00A4730A">
      <w:r>
        <w:t>N/A</w:t>
      </w:r>
    </w:p>
    <w:p w:rsidR="00714F6E" w:rsidRDefault="00714F6E" w:rsidP="00A4730A"/>
    <w:p w:rsidR="00714F6E" w:rsidRPr="00B32DB7" w:rsidRDefault="00714F6E" w:rsidP="00714F6E">
      <w:pPr>
        <w:pStyle w:val="Titre4"/>
        <w:rPr>
          <w:lang w:val="en-GB"/>
        </w:rPr>
      </w:pPr>
      <w:bookmarkStart w:id="690" w:name="_Toc365552625"/>
      <w:r w:rsidRPr="00B32DB7">
        <w:rPr>
          <w:lang w:val="en-GB"/>
        </w:rPr>
        <w:t xml:space="preserve">(UC) </w:t>
      </w:r>
      <w:r>
        <w:rPr>
          <w:lang w:val="en-GB"/>
        </w:rPr>
        <w:t>Metadata Harvesting</w:t>
      </w:r>
      <w:bookmarkEnd w:id="690"/>
    </w:p>
    <w:p w:rsidR="00714F6E" w:rsidRDefault="00714F6E" w:rsidP="00714F6E">
      <w:pPr>
        <w:pStyle w:val="Citationintense"/>
        <w:rPr>
          <w:lang w:val="fr-FR"/>
        </w:rPr>
      </w:pPr>
      <w:r w:rsidRPr="002B59E6">
        <w:rPr>
          <w:lang w:val="fr-FR"/>
        </w:rPr>
        <w:t>Identification</w:t>
      </w:r>
    </w:p>
    <w:p w:rsidR="00714F6E" w:rsidRPr="00A4730A" w:rsidRDefault="00714F6E" w:rsidP="00714F6E">
      <w:r w:rsidRPr="00B32DB7">
        <w:t xml:space="preserve">(UC) </w:t>
      </w:r>
      <w:r>
        <w:t>Metadata Harvesting</w:t>
      </w:r>
    </w:p>
    <w:p w:rsidR="00714F6E" w:rsidRDefault="00714F6E" w:rsidP="00714F6E">
      <w:pPr>
        <w:pStyle w:val="Citationintense"/>
        <w:rPr>
          <w:lang w:val="en-US"/>
        </w:rPr>
      </w:pPr>
      <w:r w:rsidRPr="00A4730A">
        <w:rPr>
          <w:lang w:val="en-US"/>
        </w:rPr>
        <w:lastRenderedPageBreak/>
        <w:t>Description</w:t>
      </w:r>
    </w:p>
    <w:p w:rsidR="00714F6E" w:rsidRPr="00833B0C" w:rsidRDefault="00714F6E" w:rsidP="00714F6E">
      <w:pPr>
        <w:rPr>
          <w:lang w:val="en-US"/>
        </w:rPr>
      </w:pPr>
      <w:r>
        <w:rPr>
          <w:lang w:val="en-US"/>
        </w:rPr>
        <w:t>This use case describes the way the Catalogue harvest metadata from Dissemination Units and populates the Geonetwork groups.</w:t>
      </w:r>
    </w:p>
    <w:p w:rsidR="00714F6E" w:rsidRPr="00B32DB7" w:rsidRDefault="00714F6E" w:rsidP="00714F6E">
      <w:pPr>
        <w:pStyle w:val="Citationintense"/>
      </w:pPr>
      <w:r w:rsidRPr="00B32DB7">
        <w:t>Preconditions</w:t>
      </w:r>
    </w:p>
    <w:p w:rsidR="00714F6E" w:rsidRPr="00B32DB7" w:rsidRDefault="00714F6E" w:rsidP="00714F6E">
      <w:r>
        <w:t>Dissemination units have configured their interfaces to allow the harvester to gather metadata.</w:t>
      </w:r>
    </w:p>
    <w:p w:rsidR="00714F6E" w:rsidRPr="00B32DB7" w:rsidRDefault="00714F6E" w:rsidP="00714F6E">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714F6E" w:rsidRPr="00B32DB7" w:rsidTr="00714F6E">
        <w:tc>
          <w:tcPr>
            <w:tcW w:w="4643" w:type="dxa"/>
          </w:tcPr>
          <w:p w:rsidR="00714F6E" w:rsidRPr="00B32DB7" w:rsidRDefault="00714F6E" w:rsidP="00714F6E">
            <w:r w:rsidRPr="00B32DB7">
              <w:t>Variables</w:t>
            </w:r>
          </w:p>
        </w:tc>
        <w:tc>
          <w:tcPr>
            <w:tcW w:w="4643" w:type="dxa"/>
          </w:tcPr>
          <w:p w:rsidR="00714F6E" w:rsidRPr="00B32DB7" w:rsidRDefault="00714F6E" w:rsidP="00714F6E">
            <w:r w:rsidRPr="00B32DB7">
              <w:t>Mandatory / Optional</w:t>
            </w:r>
          </w:p>
        </w:tc>
      </w:tr>
      <w:tr w:rsidR="00714F6E" w:rsidRPr="00B32DB7" w:rsidTr="00714F6E">
        <w:tc>
          <w:tcPr>
            <w:tcW w:w="4643" w:type="dxa"/>
          </w:tcPr>
          <w:p w:rsidR="00714F6E" w:rsidRPr="00B32DB7" w:rsidRDefault="00714F6E" w:rsidP="00714F6E"/>
        </w:tc>
        <w:tc>
          <w:tcPr>
            <w:tcW w:w="4643" w:type="dxa"/>
          </w:tcPr>
          <w:p w:rsidR="00714F6E" w:rsidRPr="00B32DB7" w:rsidRDefault="00714F6E" w:rsidP="00714F6E"/>
        </w:tc>
      </w:tr>
    </w:tbl>
    <w:p w:rsidR="00714F6E" w:rsidRPr="00B32DB7" w:rsidRDefault="00714F6E" w:rsidP="00714F6E"/>
    <w:p w:rsidR="00714F6E" w:rsidRPr="00B32DB7" w:rsidRDefault="00714F6E" w:rsidP="00714F6E">
      <w:pPr>
        <w:pStyle w:val="Citationintense"/>
      </w:pPr>
      <w:r w:rsidRPr="00B32DB7">
        <w:t>Post conditions</w:t>
      </w:r>
    </w:p>
    <w:p w:rsidR="00714F6E" w:rsidRPr="00B32DB7" w:rsidRDefault="00714F6E" w:rsidP="00714F6E">
      <w:r>
        <w:t>Datasets metadata sheets are created in the Catalogue</w:t>
      </w:r>
    </w:p>
    <w:p w:rsidR="00714F6E" w:rsidRPr="00B32DB7" w:rsidRDefault="00714F6E" w:rsidP="00714F6E">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714F6E" w:rsidRPr="00B32DB7" w:rsidTr="00714F6E">
        <w:tc>
          <w:tcPr>
            <w:tcW w:w="4643" w:type="dxa"/>
          </w:tcPr>
          <w:p w:rsidR="00714F6E" w:rsidRPr="00B32DB7" w:rsidRDefault="00714F6E" w:rsidP="00714F6E">
            <w:r w:rsidRPr="00B32DB7">
              <w:t>Variables</w:t>
            </w:r>
          </w:p>
        </w:tc>
        <w:tc>
          <w:tcPr>
            <w:tcW w:w="4643" w:type="dxa"/>
          </w:tcPr>
          <w:p w:rsidR="00714F6E" w:rsidRPr="00B32DB7" w:rsidRDefault="00714F6E" w:rsidP="00714F6E">
            <w:r w:rsidRPr="00B32DB7">
              <w:t>Mandatory / Optional</w:t>
            </w:r>
          </w:p>
        </w:tc>
      </w:tr>
      <w:tr w:rsidR="00714F6E" w:rsidRPr="00B32DB7" w:rsidTr="00714F6E">
        <w:tc>
          <w:tcPr>
            <w:tcW w:w="4643" w:type="dxa"/>
          </w:tcPr>
          <w:p w:rsidR="00714F6E" w:rsidRPr="00B32DB7" w:rsidRDefault="00714F6E" w:rsidP="00714F6E"/>
        </w:tc>
        <w:tc>
          <w:tcPr>
            <w:tcW w:w="4643" w:type="dxa"/>
          </w:tcPr>
          <w:p w:rsidR="00714F6E" w:rsidRPr="00B32DB7" w:rsidRDefault="00714F6E" w:rsidP="00714F6E"/>
        </w:tc>
      </w:tr>
    </w:tbl>
    <w:p w:rsidR="00714F6E" w:rsidRPr="00B32DB7" w:rsidRDefault="00714F6E" w:rsidP="00714F6E"/>
    <w:p w:rsidR="00714F6E" w:rsidRDefault="00714F6E" w:rsidP="00714F6E">
      <w:pPr>
        <w:pStyle w:val="Citationintense"/>
      </w:pPr>
      <w:r w:rsidRPr="00B32DB7">
        <w:t>Normal flow</w:t>
      </w:r>
    </w:p>
    <w:p w:rsidR="00714F6E" w:rsidRPr="00714F6E" w:rsidRDefault="00714F6E" w:rsidP="00714F6E">
      <w:r>
        <w:t xml:space="preserve">Please consult the </w:t>
      </w:r>
      <w:r w:rsidRPr="00714F6E">
        <w:t>PRODUCT AND SERVICE DATABASE user manual</w:t>
      </w:r>
      <w:r>
        <w:t xml:space="preserve"> [DA 11] for more details about harvesting (Procedures -&gt; Harvest Datasets from dissemination unit server).</w:t>
      </w:r>
    </w:p>
    <w:p w:rsidR="00714F6E" w:rsidRPr="00B32DB7" w:rsidRDefault="00714F6E" w:rsidP="00714F6E">
      <w:pPr>
        <w:pStyle w:val="Citationintense"/>
      </w:pPr>
      <w:r w:rsidRPr="00B32DB7">
        <w:t>Alternative flows</w:t>
      </w:r>
    </w:p>
    <w:p w:rsidR="00714F6E" w:rsidRPr="00B32DB7" w:rsidRDefault="00714F6E" w:rsidP="00714F6E">
      <w:r>
        <w:t>N/A</w:t>
      </w:r>
    </w:p>
    <w:p w:rsidR="00714F6E" w:rsidRPr="00B32DB7" w:rsidRDefault="00714F6E" w:rsidP="00714F6E">
      <w:pPr>
        <w:pStyle w:val="Citationintense"/>
      </w:pPr>
      <w:r w:rsidRPr="00B32DB7">
        <w:t>Exceptions</w:t>
      </w:r>
    </w:p>
    <w:p w:rsidR="00714F6E" w:rsidRPr="00B32DB7" w:rsidRDefault="00714F6E" w:rsidP="00714F6E">
      <w:r>
        <w:t>N/A</w:t>
      </w:r>
    </w:p>
    <w:p w:rsidR="00714F6E" w:rsidRDefault="00714F6E" w:rsidP="00A4730A"/>
    <w:p w:rsidR="00714F6E" w:rsidRPr="00B32DB7" w:rsidRDefault="00714F6E" w:rsidP="00714F6E">
      <w:pPr>
        <w:pStyle w:val="Titre4"/>
        <w:rPr>
          <w:lang w:val="en-GB"/>
        </w:rPr>
      </w:pPr>
      <w:bookmarkStart w:id="691" w:name="_Toc365552626"/>
      <w:r w:rsidRPr="00B32DB7">
        <w:rPr>
          <w:lang w:val="en-GB"/>
        </w:rPr>
        <w:lastRenderedPageBreak/>
        <w:t xml:space="preserve">(UC) </w:t>
      </w:r>
      <w:r>
        <w:rPr>
          <w:lang w:val="en-GB"/>
        </w:rPr>
        <w:t>Export Catalogue in CSV</w:t>
      </w:r>
      <w:bookmarkEnd w:id="691"/>
    </w:p>
    <w:p w:rsidR="00714F6E" w:rsidRDefault="00714F6E" w:rsidP="00714F6E">
      <w:pPr>
        <w:pStyle w:val="Citationintense"/>
        <w:rPr>
          <w:lang w:val="fr-FR"/>
        </w:rPr>
      </w:pPr>
      <w:r w:rsidRPr="002B59E6">
        <w:rPr>
          <w:lang w:val="fr-FR"/>
        </w:rPr>
        <w:t>Identification</w:t>
      </w:r>
    </w:p>
    <w:p w:rsidR="00714F6E" w:rsidRPr="00A4730A" w:rsidRDefault="00714F6E" w:rsidP="00714F6E">
      <w:r w:rsidRPr="00B32DB7">
        <w:t xml:space="preserve">(UC) </w:t>
      </w:r>
      <w:r>
        <w:t>Export Catalogue in CSV</w:t>
      </w:r>
    </w:p>
    <w:p w:rsidR="00714F6E" w:rsidRDefault="00714F6E" w:rsidP="00714F6E">
      <w:pPr>
        <w:pStyle w:val="Citationintense"/>
        <w:rPr>
          <w:lang w:val="en-US"/>
        </w:rPr>
      </w:pPr>
      <w:r w:rsidRPr="00A4730A">
        <w:rPr>
          <w:lang w:val="en-US"/>
        </w:rPr>
        <w:t>Description</w:t>
      </w:r>
    </w:p>
    <w:p w:rsidR="00714F6E" w:rsidRPr="00833B0C" w:rsidRDefault="00714F6E" w:rsidP="00714F6E">
      <w:pPr>
        <w:rPr>
          <w:lang w:val="en-US"/>
        </w:rPr>
      </w:pPr>
      <w:r>
        <w:rPr>
          <w:lang w:val="en-US"/>
        </w:rPr>
        <w:t>This use case describes the way the Catalogue can be exported in CSV format</w:t>
      </w:r>
    </w:p>
    <w:p w:rsidR="00714F6E" w:rsidRPr="00B32DB7" w:rsidRDefault="00714F6E" w:rsidP="00714F6E">
      <w:pPr>
        <w:pStyle w:val="Citationintense"/>
      </w:pPr>
      <w:r w:rsidRPr="00B32DB7">
        <w:t>Preconditions</w:t>
      </w:r>
    </w:p>
    <w:p w:rsidR="00714F6E" w:rsidRPr="00B32DB7" w:rsidRDefault="00714F6E" w:rsidP="00714F6E">
      <w:r>
        <w:t>None</w:t>
      </w:r>
    </w:p>
    <w:p w:rsidR="00714F6E" w:rsidRPr="00B32DB7" w:rsidRDefault="00714F6E" w:rsidP="00714F6E">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714F6E" w:rsidRPr="00B32DB7" w:rsidTr="00714F6E">
        <w:tc>
          <w:tcPr>
            <w:tcW w:w="4643" w:type="dxa"/>
          </w:tcPr>
          <w:p w:rsidR="00714F6E" w:rsidRPr="00B32DB7" w:rsidRDefault="00714F6E" w:rsidP="00714F6E">
            <w:r w:rsidRPr="00B32DB7">
              <w:t>Variables</w:t>
            </w:r>
          </w:p>
        </w:tc>
        <w:tc>
          <w:tcPr>
            <w:tcW w:w="4643" w:type="dxa"/>
          </w:tcPr>
          <w:p w:rsidR="00714F6E" w:rsidRPr="00B32DB7" w:rsidRDefault="00714F6E" w:rsidP="00714F6E">
            <w:r w:rsidRPr="00B32DB7">
              <w:t>Mandatory / Optional</w:t>
            </w:r>
          </w:p>
        </w:tc>
      </w:tr>
      <w:tr w:rsidR="00714F6E" w:rsidRPr="00B32DB7" w:rsidTr="00714F6E">
        <w:tc>
          <w:tcPr>
            <w:tcW w:w="4643" w:type="dxa"/>
          </w:tcPr>
          <w:p w:rsidR="00714F6E" w:rsidRPr="00B32DB7" w:rsidRDefault="00714F6E" w:rsidP="00714F6E"/>
        </w:tc>
        <w:tc>
          <w:tcPr>
            <w:tcW w:w="4643" w:type="dxa"/>
          </w:tcPr>
          <w:p w:rsidR="00714F6E" w:rsidRPr="00B32DB7" w:rsidRDefault="00714F6E" w:rsidP="00714F6E"/>
        </w:tc>
      </w:tr>
    </w:tbl>
    <w:p w:rsidR="00714F6E" w:rsidRPr="00B32DB7" w:rsidRDefault="00714F6E" w:rsidP="00714F6E"/>
    <w:p w:rsidR="00714F6E" w:rsidRPr="00B32DB7" w:rsidRDefault="00714F6E" w:rsidP="00714F6E">
      <w:pPr>
        <w:pStyle w:val="Citationintense"/>
      </w:pPr>
      <w:r w:rsidRPr="00B32DB7">
        <w:t>Post conditions</w:t>
      </w:r>
    </w:p>
    <w:p w:rsidR="00714F6E" w:rsidRPr="00B32DB7" w:rsidRDefault="00714F6E" w:rsidP="00714F6E">
      <w:r>
        <w:t>The Catalogue is exported in CSV format</w:t>
      </w:r>
    </w:p>
    <w:p w:rsidR="00714F6E" w:rsidRPr="00B32DB7" w:rsidRDefault="00714F6E" w:rsidP="00714F6E">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714F6E" w:rsidRPr="00B32DB7" w:rsidTr="00714F6E">
        <w:tc>
          <w:tcPr>
            <w:tcW w:w="4643" w:type="dxa"/>
          </w:tcPr>
          <w:p w:rsidR="00714F6E" w:rsidRPr="00B32DB7" w:rsidRDefault="00714F6E" w:rsidP="00714F6E">
            <w:r w:rsidRPr="00B32DB7">
              <w:t>Variables</w:t>
            </w:r>
          </w:p>
        </w:tc>
        <w:tc>
          <w:tcPr>
            <w:tcW w:w="4643" w:type="dxa"/>
          </w:tcPr>
          <w:p w:rsidR="00714F6E" w:rsidRPr="00B32DB7" w:rsidRDefault="00714F6E" w:rsidP="00714F6E">
            <w:r w:rsidRPr="00B32DB7">
              <w:t>Mandatory / Optional</w:t>
            </w:r>
          </w:p>
        </w:tc>
      </w:tr>
      <w:tr w:rsidR="00714F6E" w:rsidRPr="00B32DB7" w:rsidTr="00714F6E">
        <w:tc>
          <w:tcPr>
            <w:tcW w:w="4643" w:type="dxa"/>
          </w:tcPr>
          <w:p w:rsidR="00714F6E" w:rsidRPr="00B32DB7" w:rsidRDefault="00714F6E" w:rsidP="00714F6E"/>
        </w:tc>
        <w:tc>
          <w:tcPr>
            <w:tcW w:w="4643" w:type="dxa"/>
          </w:tcPr>
          <w:p w:rsidR="00714F6E" w:rsidRPr="00B32DB7" w:rsidRDefault="00714F6E" w:rsidP="00714F6E"/>
        </w:tc>
      </w:tr>
    </w:tbl>
    <w:p w:rsidR="00714F6E" w:rsidRPr="00B32DB7" w:rsidRDefault="00714F6E" w:rsidP="00714F6E"/>
    <w:p w:rsidR="00714F6E" w:rsidRDefault="00714F6E" w:rsidP="00714F6E">
      <w:pPr>
        <w:pStyle w:val="Citationintense"/>
      </w:pPr>
      <w:r w:rsidRPr="00B32DB7">
        <w:t>Normal flow</w:t>
      </w:r>
    </w:p>
    <w:p w:rsidR="00714F6E" w:rsidRPr="00714F6E" w:rsidRDefault="00714F6E" w:rsidP="00714F6E">
      <w:r>
        <w:t xml:space="preserve">Please consult the </w:t>
      </w:r>
      <w:r w:rsidRPr="00714F6E">
        <w:t>PRODUCT AND SERVICE DATABASE user manual</w:t>
      </w:r>
      <w:r>
        <w:t xml:space="preserve"> [DA 11] for more details about export in CSV (Procedure -&gt; Export Catalogue metadata in CSV).</w:t>
      </w:r>
    </w:p>
    <w:p w:rsidR="00714F6E" w:rsidRPr="00B32DB7" w:rsidRDefault="00714F6E" w:rsidP="00714F6E">
      <w:pPr>
        <w:pStyle w:val="Citationintense"/>
      </w:pPr>
      <w:r w:rsidRPr="00B32DB7">
        <w:t>Alternative flows</w:t>
      </w:r>
    </w:p>
    <w:p w:rsidR="00714F6E" w:rsidRPr="00B32DB7" w:rsidRDefault="00714F6E" w:rsidP="00714F6E">
      <w:r>
        <w:t>N/A</w:t>
      </w:r>
    </w:p>
    <w:p w:rsidR="00714F6E" w:rsidRPr="00B32DB7" w:rsidRDefault="00714F6E" w:rsidP="00714F6E">
      <w:pPr>
        <w:pStyle w:val="Citationintense"/>
      </w:pPr>
      <w:r w:rsidRPr="00B32DB7">
        <w:t>Exceptions</w:t>
      </w:r>
    </w:p>
    <w:p w:rsidR="00714F6E" w:rsidRPr="00B32DB7" w:rsidRDefault="00714F6E" w:rsidP="00714F6E">
      <w:r>
        <w:t>N/A</w:t>
      </w:r>
    </w:p>
    <w:p w:rsidR="00714F6E" w:rsidRDefault="00714F6E" w:rsidP="00A4730A"/>
    <w:p w:rsidR="00714F6E" w:rsidRPr="00B32DB7" w:rsidRDefault="00714F6E" w:rsidP="00714F6E">
      <w:pPr>
        <w:pStyle w:val="Titre4"/>
        <w:rPr>
          <w:lang w:val="en-GB"/>
        </w:rPr>
      </w:pPr>
      <w:bookmarkStart w:id="692" w:name="_Toc365552627"/>
      <w:commentRangeStart w:id="693"/>
      <w:r w:rsidRPr="00B32DB7">
        <w:rPr>
          <w:lang w:val="en-GB"/>
        </w:rPr>
        <w:t xml:space="preserve">(UC) </w:t>
      </w:r>
      <w:r>
        <w:rPr>
          <w:lang w:val="en-GB"/>
        </w:rPr>
        <w:t>Deploy read only instance</w:t>
      </w:r>
      <w:commentRangeEnd w:id="693"/>
      <w:r>
        <w:rPr>
          <w:rStyle w:val="Marquedecommentaire"/>
          <w:b w:val="0"/>
          <w:color w:val="auto"/>
          <w:kern w:val="0"/>
          <w:u w:val="none"/>
          <w:lang w:val="en-GB"/>
        </w:rPr>
        <w:commentReference w:id="693"/>
      </w:r>
      <w:bookmarkEnd w:id="692"/>
    </w:p>
    <w:p w:rsidR="00714F6E" w:rsidRDefault="00714F6E" w:rsidP="00714F6E">
      <w:pPr>
        <w:pStyle w:val="Citationintense"/>
        <w:rPr>
          <w:lang w:val="fr-FR"/>
        </w:rPr>
      </w:pPr>
      <w:r w:rsidRPr="002B59E6">
        <w:rPr>
          <w:lang w:val="fr-FR"/>
        </w:rPr>
        <w:t>Identification</w:t>
      </w:r>
    </w:p>
    <w:p w:rsidR="00714F6E" w:rsidRPr="00A4730A" w:rsidRDefault="00714F6E" w:rsidP="00714F6E">
      <w:r w:rsidRPr="00B32DB7">
        <w:t xml:space="preserve">(UC) </w:t>
      </w:r>
      <w:r>
        <w:t>Deploy read only instance</w:t>
      </w:r>
    </w:p>
    <w:p w:rsidR="00714F6E" w:rsidRDefault="00714F6E" w:rsidP="00714F6E">
      <w:pPr>
        <w:pStyle w:val="Citationintense"/>
        <w:rPr>
          <w:lang w:val="en-US"/>
        </w:rPr>
      </w:pPr>
      <w:r w:rsidRPr="00A4730A">
        <w:rPr>
          <w:lang w:val="en-US"/>
        </w:rPr>
        <w:t>Description</w:t>
      </w:r>
    </w:p>
    <w:p w:rsidR="00714F6E" w:rsidRPr="00833B0C" w:rsidRDefault="00714F6E" w:rsidP="00714F6E">
      <w:pPr>
        <w:rPr>
          <w:lang w:val="en-US"/>
        </w:rPr>
      </w:pPr>
      <w:r>
        <w:rPr>
          <w:lang w:val="en-US"/>
        </w:rPr>
        <w:t>This use case describes the way the Catalogue can deploy an additional read-only Geonetwork instance.</w:t>
      </w:r>
    </w:p>
    <w:p w:rsidR="00714F6E" w:rsidRPr="00B32DB7" w:rsidRDefault="00714F6E" w:rsidP="00714F6E">
      <w:pPr>
        <w:pStyle w:val="Citationintense"/>
      </w:pPr>
      <w:r w:rsidRPr="00B32DB7">
        <w:t>Preconditions</w:t>
      </w:r>
    </w:p>
    <w:p w:rsidR="00714F6E" w:rsidRPr="00B32DB7" w:rsidRDefault="00714F6E" w:rsidP="00714F6E">
      <w:r>
        <w:t>None</w:t>
      </w:r>
    </w:p>
    <w:p w:rsidR="00714F6E" w:rsidRPr="00B32DB7" w:rsidRDefault="00714F6E" w:rsidP="00714F6E">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714F6E" w:rsidRPr="00B32DB7" w:rsidTr="00714F6E">
        <w:tc>
          <w:tcPr>
            <w:tcW w:w="4643" w:type="dxa"/>
          </w:tcPr>
          <w:p w:rsidR="00714F6E" w:rsidRPr="00B32DB7" w:rsidRDefault="00714F6E" w:rsidP="00714F6E">
            <w:r w:rsidRPr="00B32DB7">
              <w:t>Variables</w:t>
            </w:r>
          </w:p>
        </w:tc>
        <w:tc>
          <w:tcPr>
            <w:tcW w:w="4643" w:type="dxa"/>
          </w:tcPr>
          <w:p w:rsidR="00714F6E" w:rsidRPr="00B32DB7" w:rsidRDefault="00714F6E" w:rsidP="00714F6E">
            <w:r w:rsidRPr="00B32DB7">
              <w:t>Mandatory / Optional</w:t>
            </w:r>
          </w:p>
        </w:tc>
      </w:tr>
      <w:tr w:rsidR="00714F6E" w:rsidRPr="00B32DB7" w:rsidTr="00714F6E">
        <w:tc>
          <w:tcPr>
            <w:tcW w:w="4643" w:type="dxa"/>
          </w:tcPr>
          <w:p w:rsidR="00714F6E" w:rsidRPr="00B32DB7" w:rsidRDefault="00714F6E" w:rsidP="00714F6E"/>
        </w:tc>
        <w:tc>
          <w:tcPr>
            <w:tcW w:w="4643" w:type="dxa"/>
          </w:tcPr>
          <w:p w:rsidR="00714F6E" w:rsidRPr="00B32DB7" w:rsidRDefault="00714F6E" w:rsidP="00714F6E"/>
        </w:tc>
      </w:tr>
    </w:tbl>
    <w:p w:rsidR="00714F6E" w:rsidRPr="00B32DB7" w:rsidRDefault="00714F6E" w:rsidP="00714F6E"/>
    <w:p w:rsidR="00714F6E" w:rsidRPr="00B32DB7" w:rsidRDefault="00714F6E" w:rsidP="00714F6E">
      <w:pPr>
        <w:pStyle w:val="Citationintense"/>
      </w:pPr>
      <w:r w:rsidRPr="00B32DB7">
        <w:t>Post conditions</w:t>
      </w:r>
    </w:p>
    <w:p w:rsidR="00714F6E" w:rsidRPr="00B32DB7" w:rsidRDefault="00714F6E" w:rsidP="00714F6E">
      <w:r>
        <w:t>The Catalogue has now two instances. One of them is read only.</w:t>
      </w:r>
    </w:p>
    <w:p w:rsidR="00714F6E" w:rsidRPr="00B32DB7" w:rsidRDefault="00714F6E" w:rsidP="00714F6E">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714F6E" w:rsidRPr="00B32DB7" w:rsidTr="00714F6E">
        <w:tc>
          <w:tcPr>
            <w:tcW w:w="4643" w:type="dxa"/>
          </w:tcPr>
          <w:p w:rsidR="00714F6E" w:rsidRPr="00B32DB7" w:rsidRDefault="00714F6E" w:rsidP="00714F6E">
            <w:r w:rsidRPr="00B32DB7">
              <w:t>Variables</w:t>
            </w:r>
          </w:p>
        </w:tc>
        <w:tc>
          <w:tcPr>
            <w:tcW w:w="4643" w:type="dxa"/>
          </w:tcPr>
          <w:p w:rsidR="00714F6E" w:rsidRPr="00B32DB7" w:rsidRDefault="00714F6E" w:rsidP="00714F6E">
            <w:r w:rsidRPr="00B32DB7">
              <w:t>Mandatory / Optional</w:t>
            </w:r>
          </w:p>
        </w:tc>
      </w:tr>
      <w:tr w:rsidR="00714F6E" w:rsidRPr="00B32DB7" w:rsidTr="00714F6E">
        <w:tc>
          <w:tcPr>
            <w:tcW w:w="4643" w:type="dxa"/>
          </w:tcPr>
          <w:p w:rsidR="00714F6E" w:rsidRPr="00B32DB7" w:rsidRDefault="00714F6E" w:rsidP="00714F6E"/>
        </w:tc>
        <w:tc>
          <w:tcPr>
            <w:tcW w:w="4643" w:type="dxa"/>
          </w:tcPr>
          <w:p w:rsidR="00714F6E" w:rsidRPr="00B32DB7" w:rsidRDefault="00714F6E" w:rsidP="00714F6E"/>
        </w:tc>
      </w:tr>
    </w:tbl>
    <w:p w:rsidR="00714F6E" w:rsidRPr="00B32DB7" w:rsidRDefault="00714F6E" w:rsidP="00714F6E"/>
    <w:p w:rsidR="00714F6E" w:rsidRDefault="00714F6E" w:rsidP="00714F6E">
      <w:pPr>
        <w:pStyle w:val="Citationintense"/>
      </w:pPr>
      <w:r w:rsidRPr="00B32DB7">
        <w:t>Normal flow</w:t>
      </w:r>
    </w:p>
    <w:p w:rsidR="00091ACB" w:rsidRDefault="00091ACB" w:rsidP="00091ACB">
      <w:r>
        <w:t xml:space="preserve">The read-only Geonetwork instance retrieves all myocean catalogues from the edition Geonetwork instance via CSW requests. It ensures better stability and availability than edition instance (because edition instance may be updated and/or restarted). </w:t>
      </w:r>
    </w:p>
    <w:p w:rsidR="00714F6E" w:rsidRPr="00714F6E" w:rsidRDefault="00714F6E" w:rsidP="00091ACB">
      <w:r>
        <w:t xml:space="preserve">Please consult the </w:t>
      </w:r>
      <w:r w:rsidRPr="00714F6E">
        <w:t>PRODUCT AND SERVICE DATABASE user manual</w:t>
      </w:r>
      <w:r>
        <w:t xml:space="preserve"> [DA 11] for more details about </w:t>
      </w:r>
      <w:r w:rsidR="00B804A9">
        <w:t>Geonetwork read only</w:t>
      </w:r>
      <w:r w:rsidR="00091ACB">
        <w:t xml:space="preserve"> instance</w:t>
      </w:r>
      <w:r>
        <w:t xml:space="preserve"> (Procedure -&gt; Geonetwork read only).</w:t>
      </w:r>
    </w:p>
    <w:p w:rsidR="00714F6E" w:rsidRPr="00B32DB7" w:rsidRDefault="00714F6E" w:rsidP="00714F6E">
      <w:pPr>
        <w:pStyle w:val="Citationintense"/>
      </w:pPr>
      <w:r w:rsidRPr="00B32DB7">
        <w:t>Alternative flows</w:t>
      </w:r>
    </w:p>
    <w:p w:rsidR="00714F6E" w:rsidRPr="00B32DB7" w:rsidRDefault="00714F6E" w:rsidP="00714F6E">
      <w:r>
        <w:lastRenderedPageBreak/>
        <w:t>N/A</w:t>
      </w:r>
    </w:p>
    <w:p w:rsidR="00714F6E" w:rsidRPr="00B32DB7" w:rsidRDefault="00714F6E" w:rsidP="00714F6E">
      <w:pPr>
        <w:pStyle w:val="Citationintense"/>
      </w:pPr>
      <w:r w:rsidRPr="00B32DB7">
        <w:t>Exceptions</w:t>
      </w:r>
    </w:p>
    <w:p w:rsidR="00714F6E" w:rsidRPr="00B32DB7" w:rsidRDefault="00714F6E" w:rsidP="00714F6E">
      <w:r>
        <w:t>N/A</w:t>
      </w:r>
    </w:p>
    <w:p w:rsidR="00714F6E" w:rsidRPr="00B32DB7" w:rsidRDefault="00714F6E" w:rsidP="00A4730A"/>
    <w:p w:rsidR="00F13CD4" w:rsidRDefault="00F13CD4">
      <w:pPr>
        <w:spacing w:after="0" w:line="240" w:lineRule="auto"/>
        <w:jc w:val="left"/>
      </w:pPr>
      <w:r>
        <w:br w:type="page"/>
      </w:r>
    </w:p>
    <w:p w:rsidR="006B0143" w:rsidRPr="00B32DB7" w:rsidRDefault="006B0143" w:rsidP="006B0143">
      <w:pPr>
        <w:pStyle w:val="Titre3"/>
      </w:pPr>
      <w:bookmarkStart w:id="694" w:name="_Toc365552628"/>
      <w:r w:rsidRPr="00B32DB7">
        <w:lastRenderedPageBreak/>
        <w:t>Vocabulary Server</w:t>
      </w:r>
      <w:bookmarkEnd w:id="694"/>
    </w:p>
    <w:p w:rsidR="00F22F30" w:rsidRPr="00B32DB7" w:rsidRDefault="00F22F30" w:rsidP="00F22F30">
      <w:pPr>
        <w:pStyle w:val="Citationintense"/>
      </w:pPr>
      <w:r w:rsidRPr="00B32DB7">
        <w:t>Design</w:t>
      </w:r>
    </w:p>
    <w:p w:rsidR="009B4A64" w:rsidRPr="00B32DB7" w:rsidRDefault="00A32B86" w:rsidP="009B4A64">
      <w:r w:rsidRPr="00B32DB7">
        <w:t>The Vocabulary Server provides reference vocabularies that are compliant with the MyOcean policy. The web portal and the catalogue share the same need of vocabulary. In order to avoid discrepancies in the parameters, names or definitions, the catalogue component and the web portal subsystem retrieve vocabulary from the Vocabulary Server.</w:t>
      </w:r>
    </w:p>
    <w:p w:rsidR="00CE16FC" w:rsidRDefault="00F13CD4" w:rsidP="00F13CD4">
      <w:pPr>
        <w:pStyle w:val="Titre4"/>
      </w:pPr>
      <w:bookmarkStart w:id="695" w:name="_Toc365552629"/>
      <w:r>
        <w:t>Software used</w:t>
      </w:r>
      <w:bookmarkEnd w:id="695"/>
    </w:p>
    <w:p w:rsidR="00F13CD4" w:rsidRDefault="00F13CD4" w:rsidP="00F13CD4">
      <w:pPr>
        <w:pStyle w:val="Citationintense"/>
        <w:rPr>
          <w:lang w:val="en-US"/>
        </w:rPr>
      </w:pPr>
      <w:r>
        <w:rPr>
          <w:lang w:val="en-US"/>
        </w:rPr>
        <w:t>Table</w:t>
      </w:r>
    </w:p>
    <w:tbl>
      <w:tblPr>
        <w:tblStyle w:val="Trameclaire-Accent11"/>
        <w:tblW w:w="0" w:type="auto"/>
        <w:tblLayout w:type="fixed"/>
        <w:tblLook w:val="0000" w:firstRow="0" w:lastRow="0" w:firstColumn="0" w:lastColumn="0" w:noHBand="0" w:noVBand="0"/>
      </w:tblPr>
      <w:tblGrid>
        <w:gridCol w:w="1951"/>
        <w:gridCol w:w="3291"/>
        <w:gridCol w:w="1245"/>
        <w:gridCol w:w="1276"/>
        <w:gridCol w:w="1523"/>
      </w:tblGrid>
      <w:tr w:rsidR="00F13CD4" w:rsidRPr="00B32DB7" w:rsidTr="007F546C">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F13CD4" w:rsidRPr="00B32DB7" w:rsidRDefault="00F13CD4" w:rsidP="007F546C">
            <w:pPr>
              <w:rPr>
                <w:rFonts w:eastAsia="Arial Unicode MS"/>
                <w:b/>
              </w:rPr>
            </w:pPr>
            <w:r w:rsidRPr="00B32DB7">
              <w:rPr>
                <w:b/>
              </w:rPr>
              <w:t>Components</w:t>
            </w:r>
          </w:p>
        </w:tc>
        <w:tc>
          <w:tcPr>
            <w:tcW w:w="3291" w:type="dxa"/>
            <w:noWrap/>
          </w:tcPr>
          <w:p w:rsidR="00F13CD4" w:rsidRPr="00B32DB7" w:rsidRDefault="00F13CD4" w:rsidP="007F546C">
            <w:pPr>
              <w:rPr>
                <w:rFonts w:eastAsia="Arial Unicode MS"/>
                <w:b/>
              </w:rPr>
            </w:pPr>
            <w:r w:rsidRPr="00B32DB7">
              <w:rPr>
                <w:b/>
              </w:rPr>
              <w:t>label</w:t>
            </w:r>
          </w:p>
        </w:tc>
        <w:tc>
          <w:tcPr>
            <w:tcW w:w="1245" w:type="dxa"/>
            <w:noWrap/>
          </w:tcPr>
          <w:p w:rsidR="00F13CD4" w:rsidRPr="00B32DB7" w:rsidRDefault="00F13CD4" w:rsidP="007F546C">
            <w:pPr>
              <w:rPr>
                <w:rFonts w:eastAsia="Arial Unicode MS"/>
                <w:b/>
              </w:rPr>
            </w:pPr>
            <w:r w:rsidRPr="00B32DB7">
              <w:rPr>
                <w:b/>
              </w:rPr>
              <w:t>operator</w:t>
            </w:r>
          </w:p>
        </w:tc>
        <w:tc>
          <w:tcPr>
            <w:tcW w:w="1276" w:type="dxa"/>
            <w:noWrap/>
          </w:tcPr>
          <w:p w:rsidR="00F13CD4" w:rsidRPr="00B32DB7" w:rsidRDefault="00F13CD4" w:rsidP="007F546C">
            <w:pPr>
              <w:rPr>
                <w:rFonts w:eastAsia="Arial Unicode MS"/>
                <w:b/>
              </w:rPr>
            </w:pPr>
            <w:r w:rsidRPr="00B32DB7">
              <w:rPr>
                <w:b/>
              </w:rPr>
              <w:t>support</w:t>
            </w:r>
          </w:p>
        </w:tc>
        <w:tc>
          <w:tcPr>
            <w:tcW w:w="1523" w:type="dxa"/>
            <w:noWrap/>
          </w:tcPr>
          <w:p w:rsidR="00F13CD4" w:rsidRPr="00B32DB7" w:rsidRDefault="00F13CD4" w:rsidP="007F546C">
            <w:pPr>
              <w:rPr>
                <w:rFonts w:eastAsia="Arial Unicode MS"/>
                <w:b/>
              </w:rPr>
            </w:pPr>
            <w:r w:rsidRPr="00B32DB7">
              <w:rPr>
                <w:b/>
              </w:rPr>
              <w:t>developer/maintainer</w:t>
            </w:r>
          </w:p>
        </w:tc>
      </w:tr>
      <w:tr w:rsidR="00F13CD4" w:rsidRPr="00B32DB7" w:rsidTr="007F546C">
        <w:trPr>
          <w:trHeight w:val="255"/>
        </w:trPr>
        <w:tc>
          <w:tcPr>
            <w:tcW w:w="1951" w:type="dxa"/>
            <w:noWrap/>
          </w:tcPr>
          <w:p w:rsidR="00F13CD4" w:rsidRPr="00B32DB7" w:rsidRDefault="00B37F65" w:rsidP="007F546C">
            <w:r>
              <w:t>Geonetwork</w:t>
            </w:r>
          </w:p>
        </w:tc>
        <w:tc>
          <w:tcPr>
            <w:tcW w:w="3291" w:type="dxa"/>
            <w:noWrap/>
          </w:tcPr>
          <w:p w:rsidR="00F13CD4" w:rsidRPr="00B32DB7" w:rsidRDefault="00B37F65" w:rsidP="007F546C">
            <w:r>
              <w:t>Geonetwork</w:t>
            </w:r>
          </w:p>
        </w:tc>
        <w:tc>
          <w:tcPr>
            <w:tcW w:w="1245" w:type="dxa"/>
            <w:noWrap/>
          </w:tcPr>
          <w:p w:rsidR="00F13CD4" w:rsidRPr="00B32DB7" w:rsidRDefault="00B37F65" w:rsidP="007F546C">
            <w:r>
              <w:t>IFREMER</w:t>
            </w:r>
          </w:p>
        </w:tc>
        <w:tc>
          <w:tcPr>
            <w:tcW w:w="1276" w:type="dxa"/>
            <w:noWrap/>
          </w:tcPr>
          <w:p w:rsidR="00F13CD4" w:rsidRPr="00B32DB7" w:rsidRDefault="00B37F65" w:rsidP="007F546C">
            <w:r>
              <w:t>IFREMER</w:t>
            </w:r>
          </w:p>
        </w:tc>
        <w:tc>
          <w:tcPr>
            <w:tcW w:w="1523" w:type="dxa"/>
            <w:noWrap/>
          </w:tcPr>
          <w:p w:rsidR="00F13CD4" w:rsidRPr="00B32DB7" w:rsidRDefault="00F13CD4" w:rsidP="007F546C">
            <w:r w:rsidRPr="00B32DB7">
              <w:t>?</w:t>
            </w:r>
          </w:p>
        </w:tc>
      </w:tr>
    </w:tbl>
    <w:p w:rsidR="00F13CD4" w:rsidRPr="00F13CD4" w:rsidRDefault="00F13CD4" w:rsidP="00F13CD4">
      <w:pPr>
        <w:rPr>
          <w:lang w:val="en-US"/>
        </w:rPr>
      </w:pPr>
    </w:p>
    <w:p w:rsidR="00F13CD4" w:rsidRDefault="00F13CD4" w:rsidP="00F13CD4">
      <w:pPr>
        <w:pStyle w:val="Citationintense"/>
      </w:pPr>
      <w:r>
        <w:t>Description</w:t>
      </w:r>
    </w:p>
    <w:p w:rsidR="00F13CD4" w:rsidRPr="00F13CD4" w:rsidRDefault="00B37F65" w:rsidP="00F13CD4">
      <w:r>
        <w:t>The Geonetwork allows managing thesauri. For more information about this feature, please consult the geonetwork documentation.</w:t>
      </w:r>
    </w:p>
    <w:p w:rsidR="00F13CD4" w:rsidRPr="00B32DB7" w:rsidRDefault="00F13CD4" w:rsidP="00F13CD4">
      <w:pPr>
        <w:pStyle w:val="Titre4"/>
        <w:rPr>
          <w:lang w:val="en-GB"/>
        </w:rPr>
      </w:pPr>
      <w:bookmarkStart w:id="696" w:name="_Toc365552630"/>
      <w:r w:rsidRPr="00B32DB7">
        <w:rPr>
          <w:lang w:val="en-GB"/>
        </w:rPr>
        <w:t>Interfaces</w:t>
      </w:r>
      <w:bookmarkEnd w:id="696"/>
    </w:p>
    <w:p w:rsidR="002B59E6" w:rsidRPr="002B59E6" w:rsidRDefault="002B59E6" w:rsidP="002B59E6">
      <w:pPr>
        <w:pStyle w:val="Citationintense"/>
      </w:pPr>
      <w:r>
        <w:t>Table</w:t>
      </w:r>
    </w:p>
    <w:tbl>
      <w:tblPr>
        <w:tblStyle w:val="Grilledutableau"/>
        <w:tblW w:w="0" w:type="auto"/>
        <w:tblLook w:val="04A0" w:firstRow="1" w:lastRow="0" w:firstColumn="1" w:lastColumn="0" w:noHBand="0" w:noVBand="1"/>
      </w:tblPr>
      <w:tblGrid>
        <w:gridCol w:w="3442"/>
        <w:gridCol w:w="2127"/>
        <w:gridCol w:w="1239"/>
        <w:gridCol w:w="1239"/>
        <w:gridCol w:w="1239"/>
      </w:tblGrid>
      <w:tr w:rsidR="007F546C" w:rsidRPr="00B32DB7" w:rsidTr="007F546C">
        <w:tc>
          <w:tcPr>
            <w:tcW w:w="3442" w:type="dxa"/>
            <w:shd w:val="clear" w:color="auto" w:fill="C2D69B" w:themeFill="accent3" w:themeFillTint="99"/>
          </w:tcPr>
          <w:p w:rsidR="007F546C" w:rsidRPr="00B32DB7" w:rsidRDefault="007F546C" w:rsidP="007F546C">
            <w:r w:rsidRPr="00B32DB7">
              <w:t>Name</w:t>
            </w:r>
          </w:p>
        </w:tc>
        <w:tc>
          <w:tcPr>
            <w:tcW w:w="2127" w:type="dxa"/>
            <w:shd w:val="clear" w:color="auto" w:fill="C2D69B" w:themeFill="accent3" w:themeFillTint="99"/>
          </w:tcPr>
          <w:p w:rsidR="007F546C" w:rsidRPr="00B32DB7" w:rsidRDefault="007F546C" w:rsidP="007F546C">
            <w:r w:rsidRPr="00B32DB7">
              <w:t>Description</w:t>
            </w:r>
          </w:p>
        </w:tc>
        <w:tc>
          <w:tcPr>
            <w:tcW w:w="1239" w:type="dxa"/>
            <w:shd w:val="clear" w:color="auto" w:fill="C2D69B" w:themeFill="accent3" w:themeFillTint="99"/>
          </w:tcPr>
          <w:p w:rsidR="007F546C" w:rsidRPr="00B32DB7" w:rsidRDefault="007F546C" w:rsidP="007F546C">
            <w:r w:rsidRPr="00B32DB7">
              <w:t>Interface provided / use an external interface</w:t>
            </w:r>
          </w:p>
        </w:tc>
        <w:tc>
          <w:tcPr>
            <w:tcW w:w="1239" w:type="dxa"/>
            <w:shd w:val="clear" w:color="auto" w:fill="C2D69B" w:themeFill="accent3" w:themeFillTint="99"/>
          </w:tcPr>
          <w:p w:rsidR="007F546C" w:rsidRPr="00B32DB7" w:rsidRDefault="007F546C" w:rsidP="007F546C">
            <w:r w:rsidRPr="00B32DB7">
              <w:t>Format</w:t>
            </w:r>
          </w:p>
        </w:tc>
        <w:tc>
          <w:tcPr>
            <w:tcW w:w="1239" w:type="dxa"/>
            <w:shd w:val="clear" w:color="auto" w:fill="C2D69B" w:themeFill="accent3" w:themeFillTint="99"/>
          </w:tcPr>
          <w:p w:rsidR="007F546C" w:rsidRPr="00B32DB7" w:rsidRDefault="007F546C" w:rsidP="007F546C">
            <w:r w:rsidRPr="00B32DB7">
              <w:t>Protocol</w:t>
            </w:r>
          </w:p>
        </w:tc>
      </w:tr>
      <w:tr w:rsidR="007F546C" w:rsidRPr="00B32DB7" w:rsidTr="007F546C">
        <w:tc>
          <w:tcPr>
            <w:tcW w:w="3442" w:type="dxa"/>
          </w:tcPr>
          <w:p w:rsidR="007F546C" w:rsidRPr="00B32DB7" w:rsidRDefault="007F546C" w:rsidP="002775B2">
            <w:r w:rsidRPr="00B32DB7">
              <w:t>EI_MIS_VOCABULARY_DATA</w:t>
            </w:r>
          </w:p>
        </w:tc>
        <w:tc>
          <w:tcPr>
            <w:tcW w:w="2127" w:type="dxa"/>
          </w:tcPr>
          <w:p w:rsidR="007F546C" w:rsidRPr="00B32DB7" w:rsidRDefault="007F546C" w:rsidP="00CE16FC">
            <w:r w:rsidRPr="00B32DB7">
              <w:t>This interface is the one used by the catalogue and the web portal.</w:t>
            </w:r>
          </w:p>
        </w:tc>
        <w:tc>
          <w:tcPr>
            <w:tcW w:w="1239" w:type="dxa"/>
          </w:tcPr>
          <w:p w:rsidR="007F546C" w:rsidRPr="00B32DB7" w:rsidRDefault="007F546C" w:rsidP="00CE16FC"/>
        </w:tc>
        <w:tc>
          <w:tcPr>
            <w:tcW w:w="1239" w:type="dxa"/>
          </w:tcPr>
          <w:p w:rsidR="007F546C" w:rsidRPr="00B32DB7" w:rsidRDefault="007F546C" w:rsidP="00CE16FC"/>
        </w:tc>
        <w:tc>
          <w:tcPr>
            <w:tcW w:w="1239" w:type="dxa"/>
          </w:tcPr>
          <w:p w:rsidR="007F546C" w:rsidRPr="00B32DB7" w:rsidRDefault="007F546C" w:rsidP="00CE16FC"/>
        </w:tc>
      </w:tr>
      <w:tr w:rsidR="007F546C" w:rsidRPr="00B32DB7" w:rsidTr="007F546C">
        <w:tc>
          <w:tcPr>
            <w:tcW w:w="3442" w:type="dxa"/>
          </w:tcPr>
          <w:p w:rsidR="007F546C" w:rsidRPr="00B32DB7" w:rsidRDefault="007F546C" w:rsidP="002775B2">
            <w:r w:rsidRPr="00B32DB7">
              <w:t>EI_MIS_VOCABULARY_ADMIN</w:t>
            </w:r>
          </w:p>
        </w:tc>
        <w:tc>
          <w:tcPr>
            <w:tcW w:w="2127" w:type="dxa"/>
          </w:tcPr>
          <w:p w:rsidR="007F546C" w:rsidRPr="00B32DB7" w:rsidRDefault="007F546C" w:rsidP="00CE16FC">
            <w:r w:rsidRPr="00B32DB7">
              <w:t xml:space="preserve">This interface is used by Vocabulary managers for </w:t>
            </w:r>
            <w:r w:rsidRPr="00B32DB7">
              <w:lastRenderedPageBreak/>
              <w:t>creation, update or deletion of data.</w:t>
            </w:r>
          </w:p>
        </w:tc>
        <w:tc>
          <w:tcPr>
            <w:tcW w:w="1239" w:type="dxa"/>
          </w:tcPr>
          <w:p w:rsidR="007F546C" w:rsidRPr="00B32DB7" w:rsidRDefault="007F546C" w:rsidP="00CE16FC"/>
        </w:tc>
        <w:tc>
          <w:tcPr>
            <w:tcW w:w="1239" w:type="dxa"/>
          </w:tcPr>
          <w:p w:rsidR="007F546C" w:rsidRPr="00B32DB7" w:rsidRDefault="007F546C" w:rsidP="00CE16FC"/>
        </w:tc>
        <w:tc>
          <w:tcPr>
            <w:tcW w:w="1239" w:type="dxa"/>
          </w:tcPr>
          <w:p w:rsidR="007F546C" w:rsidRPr="00B32DB7" w:rsidRDefault="00B37F65" w:rsidP="00CE16FC">
            <w:r>
              <w:t>HTTP</w:t>
            </w:r>
          </w:p>
        </w:tc>
      </w:tr>
    </w:tbl>
    <w:p w:rsidR="002B59E6" w:rsidRPr="00B32DB7" w:rsidRDefault="002B59E6" w:rsidP="002B59E6">
      <w:pPr>
        <w:pStyle w:val="Citationintense"/>
      </w:pPr>
      <w:r w:rsidRPr="00B32DB7">
        <w:lastRenderedPageBreak/>
        <w:t>Figure</w:t>
      </w:r>
    </w:p>
    <w:p w:rsidR="002B59E6" w:rsidRPr="00B32DB7" w:rsidRDefault="003E1646" w:rsidP="002B59E6">
      <w:pPr>
        <w:keepNext/>
        <w:jc w:val="center"/>
      </w:pPr>
      <w:r w:rsidRPr="003E1646">
        <w:rPr>
          <w:noProof/>
          <w:lang w:val="fr-FR" w:eastAsia="fr-FR"/>
        </w:rPr>
        <w:drawing>
          <wp:inline distT="0" distB="0" distL="0" distR="0">
            <wp:extent cx="5040560" cy="4113748"/>
            <wp:effectExtent l="19050" t="0" r="7690" b="0"/>
            <wp:docPr id="240" name="Obje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40560" cy="4113748"/>
                      <a:chOff x="1763688" y="899428"/>
                      <a:chExt cx="5040560" cy="4113748"/>
                    </a:xfrm>
                  </a:grpSpPr>
                  <a:sp>
                    <a:nvSpPr>
                      <a:cNvPr id="6" name="Rectangle 5"/>
                      <a:cNvSpPr/>
                    </a:nvSpPr>
                    <a:spPr>
                      <a:xfrm>
                        <a:off x="1763688" y="1700808"/>
                        <a:ext cx="5040560" cy="2592288"/>
                      </a:xfrm>
                      <a:prstGeom prst="rect">
                        <a:avLst/>
                      </a:prstGeom>
                      <a:noFill/>
                    </a:spPr>
                    <a:txSp>
                      <a:txBody>
                        <a:bodyPr rtlCol="0" anchor="t" anchorCtr="0"/>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r>
                            <a:rPr lang="en-GB" dirty="0" smtClean="0">
                              <a:solidFill>
                                <a:schemeClr val="tx1"/>
                              </a:solidFill>
                            </a:rPr>
                            <a:t>Catalogue</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à coins arrondis 3"/>
                      <a:cNvSpPr/>
                    </a:nvSpPr>
                    <a:spPr>
                      <a:xfrm>
                        <a:off x="2195736" y="2132856"/>
                        <a:ext cx="2880320" cy="1944216"/>
                      </a:xfrm>
                      <a:prstGeom prst="roundRect">
                        <a:avLst/>
                      </a:prstGeom>
                    </a:spPr>
                    <a:txSp>
                      <a:txBody>
                        <a:bodyPr rtlCol="0" anchor="t" anchorCtr="0"/>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r>
                            <a:rPr lang="en-GB" dirty="0" err="1" smtClean="0"/>
                            <a:t>Geonetwork</a:t>
                          </a:r>
                          <a:endParaRPr lang="en-GB" dirty="0" smtClean="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Organigramme : Disque magnétique 4"/>
                      <a:cNvSpPr/>
                    </a:nvSpPr>
                    <a:spPr>
                      <a:xfrm>
                        <a:off x="5436096" y="1916832"/>
                        <a:ext cx="1152128" cy="1152128"/>
                      </a:xfrm>
                      <a:prstGeom prst="flowChartMagneticDisk">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Database</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2" name="Groupe 14"/>
                      <a:cNvGrpSpPr/>
                    </a:nvGrpSpPr>
                    <a:grpSpPr>
                      <a:xfrm rot="10800000">
                        <a:off x="2411760" y="4283804"/>
                        <a:ext cx="144016" cy="720080"/>
                        <a:chOff x="2411760" y="980728"/>
                        <a:chExt cx="144016" cy="720080"/>
                      </a:xfrm>
                    </a:grpSpPr>
                    <a:sp>
                      <a:nvSpPr>
                        <a:cNvPr id="7" name="Ellipse 6"/>
                        <a:cNvSpPr/>
                      </a:nvSpPr>
                      <a:spPr>
                        <a:xfrm>
                          <a:off x="2411760" y="980728"/>
                          <a:ext cx="144016" cy="144016"/>
                        </a:xfrm>
                        <a:prstGeom prst="ellipse">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onnecteur droit 8"/>
                        <a:cNvCxnSpPr>
                          <a:stCxn id="7" idx="4"/>
                        </a:cNvCxnSpPr>
                      </a:nvCxnSpPr>
                      <a:spPr>
                        <a:xfrm>
                          <a:off x="2483768" y="1124744"/>
                          <a:ext cx="0" cy="576064"/>
                        </a:xfrm>
                        <a:prstGeom prst="line">
                          <a:avLst/>
                        </a:prstGeom>
                        <a:ln w="25400">
                          <a:solidFill>
                            <a:schemeClr val="tx1"/>
                          </a:solidFill>
                        </a:ln>
                      </a:spPr>
                      <a:style>
                        <a:lnRef idx="1">
                          <a:schemeClr val="accent1"/>
                        </a:lnRef>
                        <a:fillRef idx="0">
                          <a:schemeClr val="accent1"/>
                        </a:fillRef>
                        <a:effectRef idx="0">
                          <a:schemeClr val="accent1"/>
                        </a:effectRef>
                        <a:fontRef idx="minor">
                          <a:schemeClr val="tx1"/>
                        </a:fontRef>
                      </a:style>
                    </a:cxnSp>
                  </a:grpSp>
                  <a:grpSp>
                    <a:nvGrpSpPr>
                      <a:cNvPr id="3" name="Groupe 15"/>
                      <a:cNvGrpSpPr/>
                    </a:nvGrpSpPr>
                    <a:grpSpPr>
                      <a:xfrm>
                        <a:off x="2339752" y="980728"/>
                        <a:ext cx="144016" cy="720080"/>
                        <a:chOff x="3851920" y="980728"/>
                        <a:chExt cx="144016" cy="720080"/>
                      </a:xfrm>
                    </a:grpSpPr>
                    <a:sp>
                      <a:nvSpPr>
                        <a:cNvPr id="10" name="Ellipse 9"/>
                        <a:cNvSpPr/>
                      </a:nvSpPr>
                      <a:spPr>
                        <a:xfrm>
                          <a:off x="3851920" y="980728"/>
                          <a:ext cx="144016" cy="144016"/>
                        </a:xfrm>
                        <a:prstGeom prst="ellipse">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GB"/>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Connecteur droit 10"/>
                        <a:cNvCxnSpPr>
                          <a:stCxn id="10" idx="4"/>
                        </a:cNvCxnSpPr>
                      </a:nvCxnSpPr>
                      <a:spPr>
                        <a:xfrm>
                          <a:off x="3923928" y="1124744"/>
                          <a:ext cx="0" cy="576064"/>
                        </a:xfrm>
                        <a:prstGeom prst="line">
                          <a:avLst/>
                        </a:prstGeom>
                        <a:ln w="25400">
                          <a:solidFill>
                            <a:schemeClr val="tx1"/>
                          </a:solidFill>
                        </a:ln>
                      </a:spPr>
                      <a:style>
                        <a:lnRef idx="1">
                          <a:schemeClr val="accent1"/>
                        </a:lnRef>
                        <a:fillRef idx="0">
                          <a:schemeClr val="accent1"/>
                        </a:fillRef>
                        <a:effectRef idx="0">
                          <a:schemeClr val="accent1"/>
                        </a:effectRef>
                        <a:fontRef idx="minor">
                          <a:schemeClr val="tx1"/>
                        </a:fontRef>
                      </a:style>
                    </a:cxnSp>
                  </a:grpSp>
                  <a:sp>
                    <a:nvSpPr>
                      <a:cNvPr id="14" name="ZoneTexte 13"/>
                      <a:cNvSpPr txBox="1"/>
                    </a:nvSpPr>
                    <a:spPr>
                      <a:xfrm>
                        <a:off x="2555776" y="4643844"/>
                        <a:ext cx="316835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EI_MIS_VOCABULARY_ADMIN</a:t>
                          </a:r>
                          <a:endParaRPr lang="en-GB" dirty="0" smtClean="0"/>
                        </a:p>
                      </a:txBody>
                      <a:useSpRect/>
                    </a:txSp>
                  </a:sp>
                  <a:sp>
                    <a:nvSpPr>
                      <a:cNvPr id="18" name="ZoneTexte 17"/>
                      <a:cNvSpPr txBox="1"/>
                    </a:nvSpPr>
                    <a:spPr>
                      <a:xfrm>
                        <a:off x="2411760" y="899428"/>
                        <a:ext cx="280831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EI_MIS_VOCABULARY_DATA</a:t>
                          </a:r>
                        </a:p>
                      </a:txBody>
                      <a:useSpRect/>
                    </a:txSp>
                  </a:sp>
                  <a:sp>
                    <a:nvSpPr>
                      <a:cNvPr id="17" name="Rectangle à coins arrondis 16"/>
                      <a:cNvSpPr/>
                    </a:nvSpPr>
                    <a:spPr>
                      <a:xfrm>
                        <a:off x="3419872" y="2780928"/>
                        <a:ext cx="1368152" cy="1008112"/>
                      </a:xfrm>
                      <a:prstGeom prst="roundRect">
                        <a:avLst/>
                      </a:prstGeom>
                      <a:solidFill>
                        <a:schemeClr val="accent1">
                          <a:lumMod val="60000"/>
                          <a:lumOff val="4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dirty="0" smtClean="0"/>
                            <a:t>Vocabulary Server</a:t>
                          </a: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2B59E6" w:rsidRDefault="002B59E6" w:rsidP="002B59E6">
      <w:pPr>
        <w:pStyle w:val="Lgende"/>
      </w:pPr>
      <w:bookmarkStart w:id="697" w:name="_Toc365552505"/>
      <w:r w:rsidRPr="00B32DB7">
        <w:t xml:space="preserve">Figure </w:t>
      </w:r>
      <w:r w:rsidR="00086262">
        <w:fldChar w:fldCharType="begin"/>
      </w:r>
      <w:r w:rsidR="00086262">
        <w:instrText xml:space="preserve"> SEQ Figure \* ARABIC </w:instrText>
      </w:r>
      <w:r w:rsidR="00086262">
        <w:fldChar w:fldCharType="separate"/>
      </w:r>
      <w:r w:rsidR="00FE42B4">
        <w:rPr>
          <w:noProof/>
        </w:rPr>
        <w:t>41</w:t>
      </w:r>
      <w:r w:rsidR="00086262">
        <w:rPr>
          <w:noProof/>
        </w:rPr>
        <w:fldChar w:fldCharType="end"/>
      </w:r>
      <w:r w:rsidRPr="00B32DB7">
        <w:t xml:space="preserve"> </w:t>
      </w:r>
      <w:r>
        <w:t>–</w:t>
      </w:r>
      <w:r w:rsidRPr="00B32DB7">
        <w:t xml:space="preserve"> </w:t>
      </w:r>
      <w:r w:rsidR="003E1646">
        <w:t>Vocabulary Server</w:t>
      </w:r>
      <w:bookmarkEnd w:id="697"/>
    </w:p>
    <w:p w:rsidR="002B59E6" w:rsidRPr="00B32DB7" w:rsidRDefault="002B59E6" w:rsidP="002B59E6">
      <w:pPr>
        <w:pStyle w:val="Citationintense"/>
      </w:pPr>
      <w:r w:rsidRPr="00B32DB7">
        <w:t>Detailed description of interfaces</w:t>
      </w:r>
    </w:p>
    <w:p w:rsidR="00B37F65" w:rsidRDefault="00B37F65" w:rsidP="002B59E6">
      <w:pPr>
        <w:pStyle w:val="Titre4"/>
      </w:pPr>
      <w:bookmarkStart w:id="698" w:name="_Toc365552631"/>
      <w:r w:rsidRPr="00B32DB7">
        <w:t>EI_MIS_VOCABULARY_DATA</w:t>
      </w:r>
      <w:bookmarkEnd w:id="698"/>
    </w:p>
    <w:p w:rsidR="000B0EB0" w:rsidRPr="000B0EB0" w:rsidRDefault="000B0EB0" w:rsidP="000B0EB0">
      <w:pPr>
        <w:rPr>
          <w:lang w:val="en-US"/>
        </w:rPr>
      </w:pPr>
      <w:r>
        <w:rPr>
          <w:lang w:val="en-US"/>
        </w:rPr>
        <w:t>This interface is an exchange by any mean available of a sparql file between catalogue manager and web portal administrator.</w:t>
      </w:r>
    </w:p>
    <w:p w:rsidR="00B37F65" w:rsidRDefault="00B37F65" w:rsidP="00B37F65">
      <w:pPr>
        <w:pStyle w:val="Titre4"/>
      </w:pPr>
      <w:bookmarkStart w:id="699" w:name="_Toc365552632"/>
      <w:r w:rsidRPr="00B32DB7">
        <w:t>EI_MIS_VOCABULARY_ADMIN</w:t>
      </w:r>
      <w:bookmarkEnd w:id="699"/>
    </w:p>
    <w:p w:rsidR="000B0EB0" w:rsidRDefault="000B0EB0" w:rsidP="000B0EB0">
      <w:pPr>
        <w:pStyle w:val="Titre6"/>
      </w:pPr>
      <w:r w:rsidRPr="00B32DB7">
        <w:t>Scope</w:t>
      </w:r>
    </w:p>
    <w:p w:rsidR="000B0EB0" w:rsidRPr="000B0EB0" w:rsidRDefault="000B0EB0" w:rsidP="000B0EB0">
      <w:pPr>
        <w:rPr>
          <w:lang w:val="en-US"/>
        </w:rPr>
      </w:pPr>
      <w:r>
        <w:rPr>
          <w:lang w:val="en-US"/>
        </w:rPr>
        <w:t xml:space="preserve">This is the same interface as </w:t>
      </w:r>
      <w:r w:rsidRPr="000B0EB0">
        <w:rPr>
          <w:lang w:val="en-US"/>
        </w:rPr>
        <w:t>5.1.4.2.1</w:t>
      </w:r>
      <w:r w:rsidRPr="000B0EB0">
        <w:rPr>
          <w:lang w:val="en-US"/>
        </w:rPr>
        <w:tab/>
        <w:t>EI_MIS_PS_ADMIN: Product and services administration</w:t>
      </w:r>
      <w:r>
        <w:rPr>
          <w:lang w:val="en-US"/>
        </w:rPr>
        <w:t>.</w:t>
      </w:r>
    </w:p>
    <w:p w:rsidR="000B0EB0" w:rsidRDefault="000B0EB0" w:rsidP="000B0EB0">
      <w:pPr>
        <w:rPr>
          <w:lang w:val="en-US"/>
        </w:rPr>
      </w:pPr>
      <w:r>
        <w:rPr>
          <w:lang w:val="en-US"/>
        </w:rPr>
        <w:lastRenderedPageBreak/>
        <w:t xml:space="preserve">The product and services administration interface provides functionalities to manage </w:t>
      </w:r>
      <w:r w:rsidRPr="00B32DB7">
        <w:t xml:space="preserve">Geonetwork </w:t>
      </w:r>
      <w:r>
        <w:rPr>
          <w:lang w:val="en-US"/>
        </w:rPr>
        <w:t>functionalities at system or metadata level.</w:t>
      </w:r>
    </w:p>
    <w:p w:rsidR="000B0EB0" w:rsidRDefault="000B0EB0" w:rsidP="000B0EB0">
      <w:pPr>
        <w:rPr>
          <w:lang w:val="en-US"/>
        </w:rPr>
      </w:pPr>
      <w:r>
        <w:rPr>
          <w:lang w:val="en-US"/>
        </w:rPr>
        <w:t>Those functionalities are provided for the administrator of the system and the administrator of the product and services metadata</w:t>
      </w:r>
    </w:p>
    <w:p w:rsidR="000B0EB0" w:rsidRPr="00E2179A" w:rsidRDefault="000B0EB0" w:rsidP="000B0EB0">
      <w:pPr>
        <w:rPr>
          <w:lang w:val="en-US"/>
        </w:rPr>
      </w:pPr>
      <w:r>
        <w:rPr>
          <w:lang w:val="en-US"/>
        </w:rPr>
        <w:t xml:space="preserve">More information </w:t>
      </w:r>
      <w:proofErr w:type="gramStart"/>
      <w:r>
        <w:rPr>
          <w:lang w:val="en-US"/>
        </w:rPr>
        <w:t>are</w:t>
      </w:r>
      <w:proofErr w:type="gramEnd"/>
      <w:r>
        <w:rPr>
          <w:lang w:val="en-US"/>
        </w:rPr>
        <w:t xml:space="preserve"> available in the Product and Services Manual [DR 11]</w:t>
      </w:r>
    </w:p>
    <w:p w:rsidR="000B0EB0" w:rsidRPr="00B32DB7" w:rsidRDefault="000B0EB0" w:rsidP="000B0EB0">
      <w:pPr>
        <w:pStyle w:val="Titre6"/>
      </w:pPr>
      <w:r w:rsidRPr="00B32DB7">
        <w:t>Maturity</w:t>
      </w:r>
    </w:p>
    <w:p w:rsidR="000B0EB0" w:rsidRPr="00B32DB7" w:rsidRDefault="000B0EB0" w:rsidP="000B0EB0">
      <w:r w:rsidRPr="00B32DB7">
        <w:t>Geonetwork is an open source component version 2.</w:t>
      </w:r>
      <w:r>
        <w:t>6.</w:t>
      </w:r>
    </w:p>
    <w:p w:rsidR="000B0EB0" w:rsidRPr="00B32DB7" w:rsidRDefault="000B0EB0" w:rsidP="000B0EB0">
      <w:pPr>
        <w:pStyle w:val="Titre6"/>
      </w:pPr>
      <w:r w:rsidRPr="00B32DB7">
        <w:t>Protocol(s)</w:t>
      </w:r>
    </w:p>
    <w:p w:rsidR="000B0EB0" w:rsidRPr="00B32DB7" w:rsidRDefault="000B0EB0" w:rsidP="000B0EB0">
      <w:r w:rsidRPr="00B32DB7">
        <w:t>This interface is a GUI provided by a web server (no installation required at user level).</w:t>
      </w:r>
    </w:p>
    <w:p w:rsidR="000B0EB0" w:rsidRPr="00B32DB7" w:rsidRDefault="000B0EB0" w:rsidP="000B0EB0">
      <w:r w:rsidRPr="00B32DB7">
        <w:t>The interface is available on internet through HTTP.</w:t>
      </w:r>
    </w:p>
    <w:p w:rsidR="000B0EB0" w:rsidRPr="00B32DB7" w:rsidRDefault="001244A2" w:rsidP="000B0EB0">
      <w:r>
        <w:pict>
          <v:group id="_x0000_s1158" editas="canvas" style="width:112.6pt;height:63.45pt;mso-position-horizontal-relative:char;mso-position-vertical-relative:line" coordorigin="1893,6878" coordsize="1785,1015">
            <o:lock v:ext="edit" aspectratio="t"/>
            <v:shape id="_x0000_s1159" type="#_x0000_t75" style="position:absolute;left:1893;top:6878;width:1785;height:1015" o:preferrelative="f">
              <v:fill o:detectmouseclick="t"/>
              <v:path o:extrusionok="t" o:connecttype="none"/>
              <o:lock v:ext="edit" text="t"/>
            </v:shape>
            <v:rect id="_x0000_s1160" style="position:absolute;left:1893;top:6878;width:1783;height:502;v-text-anchor:middle" fillcolor="#a3c4ff" strokecolor="#4a7ebb" strokeweight=".26mm">
              <v:fill color2="#e5eeff" angle="180" type="gradient"/>
              <v:stroke color2="#b58144"/>
              <v:shadow on="t" color="black" opacity="24926f" offset="3mm,.56mm"/>
              <v:textbox style="mso-next-textbox:#_x0000_s1160;mso-rotate-with-shape:t" inset="2.5mm,1.3mm,2.5mm,1.3mm">
                <w:txbxContent>
                  <w:p w:rsidR="00E27E36" w:rsidRDefault="00E27E36" w:rsidP="000B0EB0">
                    <w:pPr>
                      <w:autoSpaceDE w:val="0"/>
                      <w:autoSpaceDN w:val="0"/>
                      <w:adjustRightInd w:val="0"/>
                      <w:jc w:val="center"/>
                      <w:rPr>
                        <w:rFonts w:cs="Calibri"/>
                        <w:sz w:val="28"/>
                        <w:szCs w:val="28"/>
                      </w:rPr>
                    </w:pPr>
                    <w:r>
                      <w:rPr>
                        <w:rFonts w:cs="Calibri"/>
                        <w:sz w:val="28"/>
                        <w:szCs w:val="28"/>
                      </w:rPr>
                      <w:t>GUI</w:t>
                    </w:r>
                  </w:p>
                </w:txbxContent>
              </v:textbox>
            </v:rect>
            <v:rect id="_x0000_s1161" style="position:absolute;left:1893;top:7391;width:1785;height:502;v-text-anchor:middle" fillcolor="#4f81bd" strokecolor="#385d8a" strokeweight=".71mm">
              <v:fill color2="#b07e42"/>
              <v:stroke color2="#c7a275"/>
              <v:textbox style="mso-next-textbox:#_x0000_s1161;mso-rotate-with-shape:t" inset="2.5mm,1.3mm,2.5mm,1.3mm">
                <w:txbxContent>
                  <w:p w:rsidR="00E27E36" w:rsidRDefault="00E27E36" w:rsidP="000B0EB0">
                    <w:pPr>
                      <w:autoSpaceDE w:val="0"/>
                      <w:autoSpaceDN w:val="0"/>
                      <w:adjustRightInd w:val="0"/>
                      <w:jc w:val="center"/>
                      <w:rPr>
                        <w:rFonts w:cs="Calibri"/>
                        <w:color w:val="FFFFFF"/>
                        <w:sz w:val="28"/>
                        <w:szCs w:val="28"/>
                      </w:rPr>
                    </w:pPr>
                    <w:r>
                      <w:rPr>
                        <w:rFonts w:cs="Calibri"/>
                        <w:color w:val="FFFFFF"/>
                        <w:sz w:val="28"/>
                        <w:szCs w:val="28"/>
                      </w:rPr>
                      <w:t>HTTP</w:t>
                    </w:r>
                  </w:p>
                </w:txbxContent>
              </v:textbox>
            </v:rect>
            <w10:wrap type="none"/>
            <w10:anchorlock/>
          </v:group>
        </w:pict>
      </w:r>
    </w:p>
    <w:p w:rsidR="000B0EB0" w:rsidRPr="000B0EB0" w:rsidRDefault="000B0EB0" w:rsidP="000B0EB0">
      <w:pPr>
        <w:rPr>
          <w:lang w:val="en-US"/>
        </w:rPr>
      </w:pPr>
    </w:p>
    <w:p w:rsidR="002B59E6" w:rsidRDefault="002B59E6" w:rsidP="002B59E6">
      <w:pPr>
        <w:pStyle w:val="Titre4"/>
      </w:pPr>
      <w:bookmarkStart w:id="700" w:name="_Toc365552633"/>
      <w:r w:rsidRPr="00B32DB7">
        <w:t>(UC) Manage Vocabulary</w:t>
      </w:r>
      <w:bookmarkEnd w:id="700"/>
    </w:p>
    <w:p w:rsidR="002B59E6" w:rsidRPr="00B32DB7" w:rsidRDefault="002B59E6" w:rsidP="002B59E6">
      <w:pPr>
        <w:pStyle w:val="Citationintense"/>
      </w:pPr>
      <w:r w:rsidRPr="00B32DB7">
        <w:t>Identification</w:t>
      </w:r>
    </w:p>
    <w:p w:rsidR="002B59E6" w:rsidRPr="00B32DB7" w:rsidRDefault="002B59E6" w:rsidP="002B59E6">
      <w:r w:rsidRPr="00B32DB7">
        <w:t>(UC) Manage Vocabulary</w:t>
      </w:r>
    </w:p>
    <w:p w:rsidR="002B59E6" w:rsidRDefault="002B59E6" w:rsidP="002B59E6">
      <w:pPr>
        <w:pStyle w:val="Citationintense"/>
      </w:pPr>
      <w:r w:rsidRPr="00B32DB7">
        <w:t>Description</w:t>
      </w:r>
    </w:p>
    <w:p w:rsidR="00B37F65" w:rsidRPr="00B37F65" w:rsidRDefault="006D0C4A" w:rsidP="00B37F65">
      <w:r>
        <w:t>This use case describes how vocabulary is managed in Geonetwork.</w:t>
      </w:r>
    </w:p>
    <w:p w:rsidR="00A4730A" w:rsidRPr="00B32DB7" w:rsidRDefault="00A4730A" w:rsidP="00A4730A">
      <w:pPr>
        <w:pStyle w:val="Citationintense"/>
      </w:pPr>
      <w:r w:rsidRPr="00B32DB7">
        <w:t>Preconditions</w:t>
      </w:r>
    </w:p>
    <w:p w:rsidR="00A4730A" w:rsidRDefault="006D0C4A" w:rsidP="00A4730A">
      <w:r>
        <w:t>The user is logged as Catalogue administrator.</w:t>
      </w:r>
    </w:p>
    <w:p w:rsidR="006D0C4A" w:rsidRPr="00B32DB7" w:rsidRDefault="006D0C4A" w:rsidP="00A4730A">
      <w:r>
        <w:t>System administrator rights are required for some operations.</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6D0C4A" w:rsidP="00A4730A">
      <w:r>
        <w:t>None</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Default="006D0C4A" w:rsidP="00A4730A">
      <w:r>
        <w:t>Geonetwork administration interface is used for managing thesauri. MyOcean keywords are defined in those thesauri. This includes values available in the metadata editor.</w:t>
      </w:r>
    </w:p>
    <w:p w:rsidR="006D0C4A" w:rsidRDefault="006D0C4A" w:rsidP="00A4730A">
      <w:r>
        <w:t>For CF-parameters, MyOcean is synchronised with SeaDataNet vocabulary server. But because some MyOcean parameters have no definition in SeaDataNet vocabulary server, an additional file is used to complete the SeaDataNet vocabulary.</w:t>
      </w:r>
    </w:p>
    <w:p w:rsidR="006D0C4A" w:rsidRDefault="006D0C4A" w:rsidP="00A4730A">
      <w:r>
        <w:t>MyOcean web portal uses the CF parameters defined as previously explained. The only way to synchronise MyOcean Web Portal and the Geonetwork vocabulary server is to generate a sparql file that needs to be included in the Web Portal.</w:t>
      </w:r>
    </w:p>
    <w:p w:rsidR="003E1646" w:rsidRDefault="003E1646" w:rsidP="00A4730A"/>
    <w:p w:rsidR="003E1646" w:rsidRPr="00714F6E" w:rsidRDefault="003E1646" w:rsidP="003E1646">
      <w:r>
        <w:t xml:space="preserve">For more details about those operations, please consult the </w:t>
      </w:r>
      <w:r w:rsidRPr="00714F6E">
        <w:t>PRODUCT AND SERVICE DATABASE user manual</w:t>
      </w:r>
      <w:r>
        <w:t xml:space="preserve"> [DA 11] (Procedure -&gt; </w:t>
      </w:r>
      <w:r w:rsidRPr="003E1646">
        <w:t>Add/update keyword</w:t>
      </w:r>
      <w:r>
        <w:t>).</w:t>
      </w:r>
    </w:p>
    <w:p w:rsidR="003E1646" w:rsidRPr="00B32DB7" w:rsidRDefault="003E1646" w:rsidP="00A4730A"/>
    <w:p w:rsidR="00A4730A" w:rsidRPr="00B32DB7" w:rsidRDefault="00A4730A" w:rsidP="00A4730A">
      <w:pPr>
        <w:pStyle w:val="Citationintense"/>
      </w:pPr>
      <w:r w:rsidRPr="00B32DB7">
        <w:t>Alternative flows</w:t>
      </w:r>
    </w:p>
    <w:p w:rsidR="00A4730A" w:rsidRPr="00B32DB7" w:rsidRDefault="003E1646" w:rsidP="00A4730A">
      <w:r>
        <w:t>N/A</w:t>
      </w:r>
    </w:p>
    <w:p w:rsidR="00A4730A" w:rsidRPr="00B32DB7" w:rsidRDefault="00A4730A" w:rsidP="00A4730A">
      <w:pPr>
        <w:pStyle w:val="Citationintense"/>
      </w:pPr>
      <w:r w:rsidRPr="00B32DB7">
        <w:t>Exceptions</w:t>
      </w:r>
    </w:p>
    <w:p w:rsidR="00A4730A" w:rsidRPr="00B32DB7" w:rsidRDefault="003E1646" w:rsidP="00A4730A">
      <w:r>
        <w:t>N/A</w:t>
      </w:r>
    </w:p>
    <w:p w:rsidR="00F13CD4" w:rsidRDefault="00F13CD4">
      <w:pPr>
        <w:spacing w:after="0" w:line="240" w:lineRule="auto"/>
        <w:jc w:val="left"/>
        <w:rPr>
          <w:rFonts w:eastAsia="Times New Roman"/>
          <w:b/>
          <w:color w:val="0F243E" w:themeColor="text2" w:themeShade="80"/>
          <w:kern w:val="28"/>
          <w:sz w:val="24"/>
          <w:szCs w:val="20"/>
        </w:rPr>
      </w:pPr>
      <w:r>
        <w:br w:type="page"/>
      </w:r>
    </w:p>
    <w:p w:rsidR="00123D56" w:rsidRDefault="00123D56" w:rsidP="00123D56">
      <w:pPr>
        <w:pStyle w:val="Titre3"/>
      </w:pPr>
      <w:bookmarkStart w:id="701" w:name="_Toc343520243"/>
      <w:bookmarkStart w:id="702" w:name="_Toc365552634"/>
      <w:r>
        <w:lastRenderedPageBreak/>
        <w:t>MIS Gateway Transaction Accounting</w:t>
      </w:r>
      <w:bookmarkEnd w:id="701"/>
      <w:bookmarkEnd w:id="702"/>
    </w:p>
    <w:p w:rsidR="00123D56" w:rsidRDefault="0093564F" w:rsidP="00123D56">
      <w:r w:rsidRPr="0093564F">
        <w:t xml:space="preserve">The MIS </w:t>
      </w:r>
      <w:r>
        <w:t xml:space="preserve">Gateway (Motu) logs every extraction request as an XML file (own format). Initially, </w:t>
      </w:r>
      <w:r w:rsidR="004603FB">
        <w:t>these logs were</w:t>
      </w:r>
      <w:r>
        <w:t xml:space="preserve"> designed to help debugging.</w:t>
      </w:r>
    </w:p>
    <w:p w:rsidR="00D5343E" w:rsidRDefault="00D5343E" w:rsidP="00D5343E">
      <w:pPr>
        <w:pStyle w:val="Titre4"/>
      </w:pPr>
      <w:bookmarkStart w:id="703" w:name="_Toc365552635"/>
      <w:r>
        <w:t>Software used</w:t>
      </w:r>
      <w:bookmarkEnd w:id="703"/>
    </w:p>
    <w:p w:rsidR="00D5343E" w:rsidRPr="00B32DB7" w:rsidRDefault="00D5343E" w:rsidP="00D5343E">
      <w:pPr>
        <w:pStyle w:val="Citationintense"/>
      </w:pPr>
      <w:r w:rsidRPr="00B32DB7">
        <w:t>Table</w:t>
      </w:r>
    </w:p>
    <w:tbl>
      <w:tblPr>
        <w:tblStyle w:val="Trameclaire-Accent11"/>
        <w:tblW w:w="0" w:type="auto"/>
        <w:tblLayout w:type="fixed"/>
        <w:tblLook w:val="0000" w:firstRow="0" w:lastRow="0" w:firstColumn="0" w:lastColumn="0" w:noHBand="0" w:noVBand="0"/>
      </w:tblPr>
      <w:tblGrid>
        <w:gridCol w:w="1951"/>
        <w:gridCol w:w="3291"/>
        <w:gridCol w:w="1245"/>
        <w:gridCol w:w="1276"/>
        <w:gridCol w:w="1523"/>
      </w:tblGrid>
      <w:tr w:rsidR="00D5343E" w:rsidRPr="00B32DB7" w:rsidTr="00D5343E">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D5343E" w:rsidRPr="00B32DB7" w:rsidRDefault="00D5343E" w:rsidP="00D5343E">
            <w:pPr>
              <w:rPr>
                <w:rFonts w:eastAsia="Arial Unicode MS"/>
                <w:b/>
              </w:rPr>
            </w:pPr>
            <w:r w:rsidRPr="00B32DB7">
              <w:rPr>
                <w:b/>
              </w:rPr>
              <w:t>Components</w:t>
            </w:r>
          </w:p>
        </w:tc>
        <w:tc>
          <w:tcPr>
            <w:tcW w:w="3291" w:type="dxa"/>
            <w:noWrap/>
          </w:tcPr>
          <w:p w:rsidR="00D5343E" w:rsidRPr="00B32DB7" w:rsidRDefault="00D5343E" w:rsidP="00D5343E">
            <w:pPr>
              <w:rPr>
                <w:rFonts w:eastAsia="Arial Unicode MS"/>
                <w:b/>
              </w:rPr>
            </w:pPr>
            <w:r w:rsidRPr="00B32DB7">
              <w:rPr>
                <w:b/>
              </w:rPr>
              <w:t>Label</w:t>
            </w:r>
          </w:p>
        </w:tc>
        <w:tc>
          <w:tcPr>
            <w:tcW w:w="1245" w:type="dxa"/>
            <w:noWrap/>
          </w:tcPr>
          <w:p w:rsidR="00D5343E" w:rsidRPr="00B32DB7" w:rsidRDefault="00D5343E" w:rsidP="00D5343E">
            <w:pPr>
              <w:rPr>
                <w:rFonts w:eastAsia="Arial Unicode MS"/>
                <w:b/>
              </w:rPr>
            </w:pPr>
            <w:r w:rsidRPr="00B32DB7">
              <w:rPr>
                <w:b/>
              </w:rPr>
              <w:t>operator</w:t>
            </w:r>
          </w:p>
        </w:tc>
        <w:tc>
          <w:tcPr>
            <w:tcW w:w="1276" w:type="dxa"/>
            <w:noWrap/>
          </w:tcPr>
          <w:p w:rsidR="00D5343E" w:rsidRPr="00B32DB7" w:rsidRDefault="00D5343E" w:rsidP="00D5343E">
            <w:pPr>
              <w:rPr>
                <w:rFonts w:eastAsia="Arial Unicode MS"/>
                <w:b/>
              </w:rPr>
            </w:pPr>
            <w:r w:rsidRPr="00B32DB7">
              <w:rPr>
                <w:b/>
              </w:rPr>
              <w:t>support</w:t>
            </w:r>
          </w:p>
        </w:tc>
        <w:tc>
          <w:tcPr>
            <w:tcW w:w="1523" w:type="dxa"/>
            <w:noWrap/>
          </w:tcPr>
          <w:p w:rsidR="00D5343E" w:rsidRPr="00B32DB7" w:rsidRDefault="00D5343E" w:rsidP="00D5343E">
            <w:pPr>
              <w:rPr>
                <w:rFonts w:eastAsia="Arial Unicode MS"/>
                <w:b/>
              </w:rPr>
            </w:pPr>
            <w:r w:rsidRPr="00B32DB7">
              <w:rPr>
                <w:b/>
              </w:rPr>
              <w:t>Developer / maintainer</w:t>
            </w:r>
          </w:p>
        </w:tc>
      </w:tr>
      <w:tr w:rsidR="00D5343E" w:rsidRPr="00B32DB7" w:rsidTr="00D5343E">
        <w:trPr>
          <w:trHeight w:val="255"/>
        </w:trPr>
        <w:tc>
          <w:tcPr>
            <w:tcW w:w="1951" w:type="dxa"/>
            <w:noWrap/>
          </w:tcPr>
          <w:p w:rsidR="00D5343E" w:rsidRPr="00B32DB7" w:rsidRDefault="00D5343E" w:rsidP="00D5343E">
            <w:r>
              <w:t>MISGW-</w:t>
            </w:r>
            <w:r w:rsidRPr="00B32DB7">
              <w:t>TRANS-ACCOUNTING</w:t>
            </w:r>
          </w:p>
        </w:tc>
        <w:tc>
          <w:tcPr>
            <w:tcW w:w="3291" w:type="dxa"/>
            <w:noWrap/>
          </w:tcPr>
          <w:p w:rsidR="00D5343E" w:rsidRPr="00B32DB7" w:rsidRDefault="00D5343E" w:rsidP="00D5343E">
            <w:r>
              <w:t xml:space="preserve">MIS Gateway extraction requests </w:t>
            </w:r>
            <w:r w:rsidRPr="00B32DB7">
              <w:t>report</w:t>
            </w:r>
          </w:p>
        </w:tc>
        <w:tc>
          <w:tcPr>
            <w:tcW w:w="1245" w:type="dxa"/>
            <w:noWrap/>
          </w:tcPr>
          <w:p w:rsidR="00D5343E" w:rsidRPr="00B32DB7" w:rsidRDefault="00D5343E" w:rsidP="00D5343E">
            <w:r w:rsidRPr="00B32DB7">
              <w:t>CLS</w:t>
            </w:r>
          </w:p>
        </w:tc>
        <w:tc>
          <w:tcPr>
            <w:tcW w:w="1276" w:type="dxa"/>
            <w:noWrap/>
          </w:tcPr>
          <w:p w:rsidR="00D5343E" w:rsidRPr="00B32DB7" w:rsidRDefault="00D5343E" w:rsidP="00D5343E">
            <w:r w:rsidRPr="00B32DB7">
              <w:t>CLS</w:t>
            </w:r>
          </w:p>
        </w:tc>
        <w:tc>
          <w:tcPr>
            <w:tcW w:w="1523" w:type="dxa"/>
            <w:noWrap/>
          </w:tcPr>
          <w:p w:rsidR="00D5343E" w:rsidRPr="00B32DB7" w:rsidRDefault="00D5343E" w:rsidP="00D5343E">
            <w:r w:rsidRPr="00B32DB7">
              <w:t>CLS</w:t>
            </w:r>
          </w:p>
        </w:tc>
      </w:tr>
    </w:tbl>
    <w:p w:rsidR="00D5343E" w:rsidRDefault="00D5343E" w:rsidP="00D5343E">
      <w:pPr>
        <w:rPr>
          <w:lang w:val="en-US"/>
        </w:rPr>
      </w:pPr>
    </w:p>
    <w:p w:rsidR="00D5343E" w:rsidRDefault="00D5343E" w:rsidP="00D5343E">
      <w:pPr>
        <w:pStyle w:val="Titre4"/>
      </w:pPr>
      <w:bookmarkStart w:id="704" w:name="_Toc365552636"/>
      <w:r>
        <w:t xml:space="preserve">MIS Gateway </w:t>
      </w:r>
      <w:r w:rsidRPr="00B32DB7">
        <w:t>Transaction accounting</w:t>
      </w:r>
      <w:r>
        <w:t xml:space="preserve"> logical view</w:t>
      </w:r>
      <w:bookmarkEnd w:id="704"/>
    </w:p>
    <w:p w:rsidR="00D5343E" w:rsidRDefault="00D5343E" w:rsidP="00D5343E">
      <w:pPr>
        <w:pStyle w:val="Titre6"/>
      </w:pPr>
      <w:r w:rsidRPr="00B32DB7">
        <w:t>Functions provided, requirements</w:t>
      </w:r>
    </w:p>
    <w:p w:rsidR="00D5343E" w:rsidRDefault="00D5343E" w:rsidP="00D5343E">
      <w:pPr>
        <w:rPr>
          <w:lang w:val="en-US"/>
        </w:rPr>
      </w:pPr>
      <w:r>
        <w:rPr>
          <w:lang w:val="en-US"/>
        </w:rPr>
        <w:t xml:space="preserve">The </w:t>
      </w:r>
      <w:r>
        <w:rPr>
          <w:noProof/>
        </w:rPr>
        <w:t xml:space="preserve">MIS Gateway </w:t>
      </w:r>
      <w:r>
        <w:rPr>
          <w:lang w:val="en-US"/>
        </w:rPr>
        <w:t>Transaction Accounting XML files are downloaded by the Layout Tool from MIS-Gateway Server of the Dissemination Units (DU).</w:t>
      </w:r>
    </w:p>
    <w:p w:rsidR="00D5343E" w:rsidRPr="00F21BDB" w:rsidRDefault="00D5343E" w:rsidP="00D5343E">
      <w:pPr>
        <w:rPr>
          <w:lang w:val="en-US"/>
        </w:rPr>
      </w:pPr>
      <w:r>
        <w:rPr>
          <w:lang w:val="en-US"/>
        </w:rPr>
        <w:t>The downloaded files are processed by the Layout Tool and converted from the XML format to a more readable Microsoft Excel format (XLS).</w:t>
      </w:r>
    </w:p>
    <w:p w:rsidR="00D5343E" w:rsidRDefault="00D5343E" w:rsidP="00D5343E">
      <w:pPr>
        <w:rPr>
          <w:lang w:val="en-US"/>
        </w:rPr>
      </w:pPr>
      <w:r>
        <w:rPr>
          <w:lang w:val="en-US"/>
        </w:rPr>
        <w:t xml:space="preserve">A XML configuration file (one per DU) </w:t>
      </w:r>
      <w:r>
        <w:rPr>
          <w:rStyle w:val="hps"/>
        </w:rPr>
        <w:t>defines</w:t>
      </w:r>
      <w:r>
        <w:rPr>
          <w:rStyle w:val="shorttext"/>
        </w:rPr>
        <w:t xml:space="preserve"> the r</w:t>
      </w:r>
      <w:r>
        <w:rPr>
          <w:rStyle w:val="hps"/>
        </w:rPr>
        <w:t xml:space="preserve">untime settings as the </w:t>
      </w:r>
      <w:proofErr w:type="gramStart"/>
      <w:r>
        <w:rPr>
          <w:rStyle w:val="hps"/>
        </w:rPr>
        <w:t>url</w:t>
      </w:r>
      <w:proofErr w:type="gramEnd"/>
      <w:r>
        <w:rPr>
          <w:rStyle w:val="hps"/>
        </w:rPr>
        <w:t xml:space="preserve"> of MIS-Gateway server, the name of the XML Transaction Accounting file, the recipients of the</w:t>
      </w:r>
      <w:r>
        <w:t xml:space="preserve"> </w:t>
      </w:r>
      <w:r>
        <w:rPr>
          <w:rStyle w:val="hps"/>
        </w:rPr>
        <w:t>report of</w:t>
      </w:r>
      <w:r>
        <w:t xml:space="preserve"> </w:t>
      </w:r>
      <w:r>
        <w:rPr>
          <w:rStyle w:val="hps"/>
        </w:rPr>
        <w:t>the execution and the recipients of the output</w:t>
      </w:r>
      <w:r>
        <w:t xml:space="preserve"> </w:t>
      </w:r>
      <w:r>
        <w:rPr>
          <w:rStyle w:val="hps"/>
        </w:rPr>
        <w:t>XLS</w:t>
      </w:r>
      <w:r>
        <w:t xml:space="preserve"> </w:t>
      </w:r>
      <w:r>
        <w:rPr>
          <w:rStyle w:val="hps"/>
        </w:rPr>
        <w:t>reports.</w:t>
      </w:r>
    </w:p>
    <w:p w:rsidR="00D5343E" w:rsidRPr="00B32DB7" w:rsidRDefault="00D5343E" w:rsidP="00D5343E">
      <w:pPr>
        <w:pStyle w:val="Titre6"/>
      </w:pPr>
      <w:r w:rsidRPr="00B32DB7">
        <w:t>Architecture context</w:t>
      </w:r>
    </w:p>
    <w:p w:rsidR="00D5343E" w:rsidRPr="00B32DB7" w:rsidRDefault="00D5343E" w:rsidP="00D5343E">
      <w:r w:rsidRPr="00B32DB7">
        <w:t>The transaction accounting is made using several technical components:</w:t>
      </w:r>
    </w:p>
    <w:p w:rsidR="00D5343E" w:rsidRPr="00B32DB7" w:rsidRDefault="00D5343E" w:rsidP="00D5343E">
      <w:pPr>
        <w:pStyle w:val="Titre7"/>
      </w:pPr>
      <w:r>
        <w:t>Perl /Shell</w:t>
      </w:r>
      <w:r w:rsidRPr="00B32DB7">
        <w:t xml:space="preserve"> scripts</w:t>
      </w:r>
    </w:p>
    <w:p w:rsidR="00D5343E" w:rsidRPr="00B32DB7" w:rsidRDefault="00D5343E" w:rsidP="00D5343E">
      <w:r w:rsidRPr="00B32DB7">
        <w:t xml:space="preserve">Scripts are written process </w:t>
      </w:r>
      <w:r>
        <w:t>XML</w:t>
      </w:r>
      <w:r w:rsidRPr="00B32DB7">
        <w:t xml:space="preserve"> files.</w:t>
      </w:r>
    </w:p>
    <w:p w:rsidR="00D5343E" w:rsidRPr="00B32DB7" w:rsidRDefault="00D5343E" w:rsidP="00D5343E">
      <w:r w:rsidRPr="00B32DB7">
        <w:t>Perl offers powerful stri</w:t>
      </w:r>
      <w:r>
        <w:t>ng and regular expression tools</w:t>
      </w:r>
      <w:r w:rsidRPr="00B32DB7">
        <w:t>.</w:t>
      </w:r>
    </w:p>
    <w:p w:rsidR="00D5343E" w:rsidRPr="00B32DB7" w:rsidRDefault="00D5343E" w:rsidP="00D5343E">
      <w:pPr>
        <w:pStyle w:val="Titre7"/>
      </w:pPr>
      <w:r w:rsidRPr="00B32DB7">
        <w:lastRenderedPageBreak/>
        <w:t>XSLT</w:t>
      </w:r>
      <w:r>
        <w:t xml:space="preserve"> 1.0</w:t>
      </w:r>
    </w:p>
    <w:p w:rsidR="00D5343E" w:rsidRDefault="004F27C0" w:rsidP="00D5343E">
      <w:r>
        <w:t>Finally, X</w:t>
      </w:r>
      <w:r w:rsidR="00D5343E" w:rsidRPr="00B32DB7">
        <w:t>S</w:t>
      </w:r>
      <w:r>
        <w:t>L</w:t>
      </w:r>
      <w:r w:rsidR="00D5343E" w:rsidRPr="00B32DB7">
        <w:t xml:space="preserve"> transformation is applied on the </w:t>
      </w:r>
      <w:r w:rsidR="00D5343E">
        <w:t>XML MIS Gateway Transaction Accounting files</w:t>
      </w:r>
      <w:r w:rsidR="00D5343E" w:rsidRPr="00B32DB7">
        <w:t xml:space="preserve"> to format the information and get XML</w:t>
      </w:r>
      <w:r w:rsidR="00D5343E">
        <w:t xml:space="preserve"> Excel </w:t>
      </w:r>
      <w:r w:rsidR="00D5343E" w:rsidRPr="00B32DB7">
        <w:t>output file.</w:t>
      </w:r>
      <w:r w:rsidR="00D5343E">
        <w:t xml:space="preserve"> </w:t>
      </w:r>
    </w:p>
    <w:p w:rsidR="00D5343E" w:rsidRDefault="00D5343E" w:rsidP="00D5343E">
      <w:proofErr w:type="gramStart"/>
      <w:r>
        <w:rPr>
          <w:b/>
        </w:rPr>
        <w:t>x</w:t>
      </w:r>
      <w:r w:rsidRPr="0006142D">
        <w:rPr>
          <w:b/>
        </w:rPr>
        <w:t>sltproc</w:t>
      </w:r>
      <w:proofErr w:type="gramEnd"/>
      <w:r>
        <w:t xml:space="preserve"> is the tool used for applying XSLT 1.0 stylesheets to XML documents (see </w:t>
      </w:r>
      <w:hyperlink r:id="rId90" w:history="1">
        <w:r w:rsidRPr="00D137FA">
          <w:rPr>
            <w:rStyle w:val="Lienhypertexte"/>
          </w:rPr>
          <w:t>http://linux.about.com/library/cmd/blcmdl1_xsltproc.htm</w:t>
        </w:r>
      </w:hyperlink>
      <w:r>
        <w:t>).</w:t>
      </w:r>
    </w:p>
    <w:p w:rsidR="00D5343E" w:rsidRDefault="00D5343E" w:rsidP="00D5343E">
      <w:pPr>
        <w:shd w:val="clear" w:color="auto" w:fill="F2F2F2" w:themeFill="background1" w:themeFillShade="F2"/>
      </w:pPr>
      <w:r w:rsidRPr="00D96E59">
        <w:rPr>
          <w:u w:val="single"/>
        </w:rPr>
        <w:t>Note</w:t>
      </w:r>
      <w:r>
        <w:t xml:space="preserve">: XSLT 1.0 is used, not XSLT 2.0 although it offers more functionalities. XSLT 2.0 is not implemented in all XSL processors. </w:t>
      </w:r>
      <w:r>
        <w:rPr>
          <w:rStyle w:val="hps"/>
        </w:rPr>
        <w:t>XSLT 1.0 is sufficient</w:t>
      </w:r>
      <w:r>
        <w:rPr>
          <w:rStyle w:val="shorttext"/>
        </w:rPr>
        <w:t xml:space="preserve"> </w:t>
      </w:r>
      <w:r>
        <w:rPr>
          <w:rStyle w:val="hps"/>
        </w:rPr>
        <w:t>for</w:t>
      </w:r>
      <w:r>
        <w:rPr>
          <w:rStyle w:val="shorttext"/>
        </w:rPr>
        <w:t xml:space="preserve"> </w:t>
      </w:r>
      <w:r>
        <w:rPr>
          <w:rStyle w:val="hps"/>
        </w:rPr>
        <w:t>the CIS transaction accounting.</w:t>
      </w:r>
    </w:p>
    <w:p w:rsidR="00D5343E" w:rsidRPr="00B32DB7" w:rsidRDefault="00D5343E" w:rsidP="00D5343E">
      <w:pPr>
        <w:pStyle w:val="Titre7"/>
      </w:pPr>
      <w:r>
        <w:t>Sendmail</w:t>
      </w:r>
    </w:p>
    <w:p w:rsidR="00D5343E" w:rsidRPr="00B32DB7" w:rsidRDefault="00D5343E" w:rsidP="00D5343E">
      <w:r>
        <w:t>Send</w:t>
      </w:r>
      <w:r w:rsidRPr="009000B1">
        <w:t xml:space="preserve">mail is </w:t>
      </w:r>
      <w:r>
        <w:t xml:space="preserve">an “Open Source” </w:t>
      </w:r>
      <w:r w:rsidRPr="009000B1">
        <w:t>mail delivery agent/Mail system.</w:t>
      </w:r>
      <w:r>
        <w:t xml:space="preserve"> It implements a Simple Mail Transfer Protocol (SMTP) for transmitting e-mail.</w:t>
      </w:r>
    </w:p>
    <w:p w:rsidR="00D5343E" w:rsidRDefault="00D5343E" w:rsidP="00D5343E">
      <w:r>
        <w:t xml:space="preserve">More information and documentation are available at </w:t>
      </w:r>
      <w:hyperlink r:id="rId91" w:anchor="ss5.1" w:history="1">
        <w:r w:rsidRPr="0084025E">
          <w:rPr>
            <w:rStyle w:val="Lienhypertexte"/>
          </w:rPr>
          <w:t>http://www.linux.com/learn/docs/ldp/619-mail-administrator-howto#ss5.1</w:t>
        </w:r>
      </w:hyperlink>
      <w:r>
        <w:t xml:space="preserve"> and </w:t>
      </w:r>
      <w:hyperlink r:id="rId92" w:history="1">
        <w:r w:rsidRPr="0084025E">
          <w:rPr>
            <w:rStyle w:val="Lienhypertexte"/>
          </w:rPr>
          <w:t>http://www.sendmail.com/sm/open_source/</w:t>
        </w:r>
      </w:hyperlink>
      <w:r>
        <w:t>.</w:t>
      </w:r>
    </w:p>
    <w:p w:rsidR="00D5343E" w:rsidRDefault="00D5343E" w:rsidP="00D5343E"/>
    <w:p w:rsidR="00D5343E" w:rsidRDefault="00D5343E" w:rsidP="00D5343E">
      <w:pPr>
        <w:jc w:val="center"/>
      </w:pPr>
      <w:r w:rsidRPr="00D5343E">
        <w:rPr>
          <w:noProof/>
          <w:lang w:val="fr-FR" w:eastAsia="fr-FR"/>
        </w:rPr>
        <w:drawing>
          <wp:inline distT="0" distB="0" distL="0" distR="0">
            <wp:extent cx="5759450" cy="4246295"/>
            <wp:effectExtent l="19050" t="0" r="0" b="0"/>
            <wp:docPr id="2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759450" cy="4246295"/>
                    </a:xfrm>
                    <a:prstGeom prst="rect">
                      <a:avLst/>
                    </a:prstGeom>
                  </pic:spPr>
                </pic:pic>
              </a:graphicData>
            </a:graphic>
          </wp:inline>
        </w:drawing>
      </w:r>
    </w:p>
    <w:p w:rsidR="00D5343E" w:rsidRDefault="00D5343E" w:rsidP="00D5343E">
      <w:pPr>
        <w:pStyle w:val="Lgende"/>
      </w:pPr>
      <w:bookmarkStart w:id="705" w:name="_Toc300323333"/>
      <w:bookmarkStart w:id="706" w:name="_Toc365552506"/>
      <w:r>
        <w:t xml:space="preserve">Figure </w:t>
      </w:r>
      <w:r w:rsidR="00086262">
        <w:fldChar w:fldCharType="begin"/>
      </w:r>
      <w:r w:rsidR="00086262">
        <w:instrText xml:space="preserve"> SEQ Figure \* ARABIC </w:instrText>
      </w:r>
      <w:r w:rsidR="00086262">
        <w:fldChar w:fldCharType="separate"/>
      </w:r>
      <w:r w:rsidR="00FE42B4">
        <w:rPr>
          <w:noProof/>
        </w:rPr>
        <w:t>42</w:t>
      </w:r>
      <w:r w:rsidR="00086262">
        <w:rPr>
          <w:noProof/>
        </w:rPr>
        <w:fldChar w:fldCharType="end"/>
      </w:r>
      <w:r w:rsidR="00E52AB6">
        <w:rPr>
          <w:noProof/>
        </w:rPr>
        <w:t xml:space="preserve"> - </w:t>
      </w:r>
      <w:r>
        <w:rPr>
          <w:noProof/>
        </w:rPr>
        <w:t xml:space="preserve">MIS Gateway </w:t>
      </w:r>
      <w:r>
        <w:t>Transaction Accounting Layout Tool</w:t>
      </w:r>
      <w:r>
        <w:rPr>
          <w:noProof/>
        </w:rPr>
        <w:t xml:space="preserve"> overview</w:t>
      </w:r>
      <w:bookmarkEnd w:id="705"/>
      <w:bookmarkEnd w:id="706"/>
    </w:p>
    <w:p w:rsidR="00E91B75" w:rsidRDefault="00E91B75" w:rsidP="00E91B75">
      <w:pPr>
        <w:pStyle w:val="Titre6"/>
      </w:pPr>
      <w:r>
        <w:lastRenderedPageBreak/>
        <w:t>The XML Transaction Accounting files</w:t>
      </w:r>
    </w:p>
    <w:p w:rsidR="00E91B75" w:rsidRDefault="00E91B75" w:rsidP="00E91B75">
      <w:pPr>
        <w:rPr>
          <w:lang w:val="en-US"/>
        </w:rPr>
      </w:pPr>
      <w:r>
        <w:rPr>
          <w:lang w:val="en-US"/>
        </w:rPr>
        <w:t>The settings are in the log4j.xml in the Motu configuration directory.</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E91B75" w:rsidRPr="00E91B75" w:rsidTr="00E91B75">
        <w:tc>
          <w:tcPr>
            <w:tcW w:w="9210" w:type="dxa"/>
            <w:shd w:val="clear" w:color="auto" w:fill="F2F2F2" w:themeFill="background1" w:themeFillShade="F2"/>
          </w:tcPr>
          <w:p w:rsidR="00E91B75" w:rsidRPr="00E91B75" w:rsidRDefault="00E91B75" w:rsidP="00E91B75">
            <w:pPr>
              <w:jc w:val="left"/>
              <w:rPr>
                <w:rFonts w:ascii="Courier New" w:hAnsi="Courier New" w:cs="Courier New"/>
                <w:sz w:val="16"/>
                <w:szCs w:val="16"/>
                <w:lang w:val="en-US"/>
              </w:rPr>
            </w:pPr>
            <w:r w:rsidRPr="00E91B75">
              <w:rPr>
                <w:rFonts w:ascii="Courier New" w:hAnsi="Courier New" w:cs="Courier New"/>
                <w:color w:val="000096"/>
                <w:sz w:val="16"/>
                <w:szCs w:val="16"/>
                <w:lang w:val="en-US" w:eastAsia="fr-FR"/>
              </w:rPr>
              <w:t>&lt;log4j</w:t>
            </w:r>
            <w:proofErr w:type="gramStart"/>
            <w:r w:rsidRPr="00E91B75">
              <w:rPr>
                <w:rFonts w:ascii="Courier New" w:hAnsi="Courier New" w:cs="Courier New"/>
                <w:color w:val="000096"/>
                <w:sz w:val="16"/>
                <w:szCs w:val="16"/>
                <w:lang w:val="en-US" w:eastAsia="fr-FR"/>
              </w:rPr>
              <w:t>:configuration</w:t>
            </w:r>
            <w:proofErr w:type="gramEnd"/>
            <w:r w:rsidRPr="00E91B75">
              <w:rPr>
                <w:rFonts w:ascii="Courier New" w:hAnsi="Courier New" w:cs="Courier New"/>
                <w:color w:val="F5844C"/>
                <w:sz w:val="16"/>
                <w:szCs w:val="16"/>
                <w:lang w:val="en-US" w:eastAsia="fr-FR"/>
              </w:rPr>
              <w:t xml:space="preserve"> debug</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"false"</w:t>
            </w:r>
            <w:r w:rsidRPr="00E91B75">
              <w:rPr>
                <w:rFonts w:ascii="Courier New" w:hAnsi="Courier New" w:cs="Courier New"/>
                <w:color w:val="F5844C"/>
                <w:sz w:val="16"/>
                <w:szCs w:val="16"/>
                <w:lang w:val="en-US" w:eastAsia="fr-FR"/>
              </w:rPr>
              <w:t xml:space="preserve"> xmlns:log4j</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"http://jakarta.apache.org/log4j/"</w:t>
            </w:r>
            <w:r w:rsidRPr="00E91B75">
              <w:rPr>
                <w:rFonts w:ascii="Courier New" w:hAnsi="Courier New" w:cs="Courier New"/>
                <w:color w:val="000096"/>
                <w:sz w:val="16"/>
                <w:szCs w:val="16"/>
                <w:lang w:val="en-US" w:eastAsia="fr-FR"/>
              </w:rPr>
              <w:t>&gt;</w:t>
            </w:r>
            <w:r w:rsidRPr="00E91B75">
              <w:rPr>
                <w:rFonts w:ascii="Courier New" w:hAnsi="Courier New" w:cs="Courier New"/>
                <w:color w:val="000000"/>
                <w:sz w:val="16"/>
                <w:szCs w:val="16"/>
                <w:lang w:val="en-US" w:eastAsia="fr-FR"/>
              </w:rPr>
              <w:br/>
            </w:r>
            <w:r>
              <w:rPr>
                <w:rFonts w:ascii="Courier New" w:hAnsi="Courier New" w:cs="Courier New"/>
                <w:color w:val="000096"/>
                <w:sz w:val="16"/>
                <w:szCs w:val="16"/>
                <w:lang w:val="en-US" w:eastAsia="fr-FR"/>
              </w:rPr>
              <w:t>…</w:t>
            </w:r>
            <w:r w:rsidRPr="00E91B75">
              <w:rPr>
                <w:rFonts w:ascii="Courier New" w:hAnsi="Courier New" w:cs="Courier New"/>
                <w:color w:val="000000"/>
                <w:sz w:val="16"/>
                <w:szCs w:val="16"/>
                <w:lang w:val="en-US" w:eastAsia="fr-FR"/>
              </w:rPr>
              <w:br/>
              <w:t xml:space="preserve">    </w:t>
            </w:r>
            <w:r w:rsidRPr="00E91B75">
              <w:rPr>
                <w:rFonts w:ascii="Courier New" w:hAnsi="Courier New" w:cs="Courier New"/>
                <w:color w:val="000096"/>
                <w:sz w:val="16"/>
                <w:szCs w:val="16"/>
                <w:lang w:val="en-US" w:eastAsia="fr-FR"/>
              </w:rPr>
              <w:t>&lt;appender</w:t>
            </w:r>
            <w:r w:rsidRPr="00E91B75">
              <w:rPr>
                <w:rFonts w:ascii="Courier New" w:hAnsi="Courier New" w:cs="Courier New"/>
                <w:color w:val="F5844C"/>
                <w:sz w:val="16"/>
                <w:szCs w:val="16"/>
                <w:lang w:val="en-US" w:eastAsia="fr-FR"/>
              </w:rPr>
              <w:t xml:space="preserve"> class</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"org.apache.log4j.DailyRollingFileAppender"</w:t>
            </w:r>
            <w:r w:rsidRPr="00E91B75">
              <w:rPr>
                <w:rFonts w:ascii="Courier New" w:hAnsi="Courier New" w:cs="Courier New"/>
                <w:color w:val="F5844C"/>
                <w:sz w:val="16"/>
                <w:szCs w:val="16"/>
                <w:lang w:val="en-US" w:eastAsia="fr-FR"/>
              </w:rPr>
              <w:t xml:space="preserve"> name</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w:t>
            </w:r>
            <w:r w:rsidRPr="00E91B75">
              <w:rPr>
                <w:rFonts w:ascii="Courier New" w:hAnsi="Courier New" w:cs="Courier New"/>
                <w:color w:val="993300"/>
                <w:sz w:val="16"/>
                <w:szCs w:val="16"/>
                <w:highlight w:val="yellow"/>
                <w:lang w:val="en-US" w:eastAsia="fr-FR"/>
              </w:rPr>
              <w:t>XMLFileInfo</w:t>
            </w:r>
            <w:r w:rsidRPr="00E91B75">
              <w:rPr>
                <w:rFonts w:ascii="Courier New" w:hAnsi="Courier New" w:cs="Courier New"/>
                <w:color w:val="993300"/>
                <w:sz w:val="16"/>
                <w:szCs w:val="16"/>
                <w:lang w:val="en-US" w:eastAsia="fr-FR"/>
              </w:rPr>
              <w:t>"</w:t>
            </w:r>
            <w:r w:rsidRPr="00E91B75">
              <w:rPr>
                <w:rFonts w:ascii="Courier New" w:hAnsi="Courier New" w:cs="Courier New"/>
                <w:color w:val="000096"/>
                <w:sz w:val="16"/>
                <w:szCs w:val="16"/>
                <w:lang w:val="en-US" w:eastAsia="fr-FR"/>
              </w:rPr>
              <w:t>&gt;</w:t>
            </w:r>
            <w:r w:rsidRPr="00E91B75">
              <w:rPr>
                <w:rFonts w:ascii="Courier New" w:hAnsi="Courier New" w:cs="Courier New"/>
                <w:color w:val="000000"/>
                <w:sz w:val="16"/>
                <w:szCs w:val="16"/>
                <w:lang w:val="en-US" w:eastAsia="fr-FR"/>
              </w:rPr>
              <w:br/>
              <w:t xml:space="preserve">        </w:t>
            </w:r>
            <w:r w:rsidRPr="00E91B75">
              <w:rPr>
                <w:rFonts w:ascii="Courier New" w:hAnsi="Courier New" w:cs="Courier New"/>
                <w:color w:val="000096"/>
                <w:sz w:val="16"/>
                <w:szCs w:val="16"/>
                <w:lang w:val="en-US" w:eastAsia="fr-FR"/>
              </w:rPr>
              <w:t>&lt;param</w:t>
            </w:r>
            <w:r w:rsidRPr="00E91B75">
              <w:rPr>
                <w:rFonts w:ascii="Courier New" w:hAnsi="Courier New" w:cs="Courier New"/>
                <w:color w:val="F5844C"/>
                <w:sz w:val="16"/>
                <w:szCs w:val="16"/>
                <w:lang w:val="en-US" w:eastAsia="fr-FR"/>
              </w:rPr>
              <w:t xml:space="preserve"> name</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"file"</w:t>
            </w:r>
            <w:r w:rsidRPr="00E91B75">
              <w:rPr>
                <w:rFonts w:ascii="Courier New" w:hAnsi="Courier New" w:cs="Courier New"/>
                <w:color w:val="F5844C"/>
                <w:sz w:val="16"/>
                <w:szCs w:val="16"/>
                <w:lang w:val="en-US" w:eastAsia="fr-FR"/>
              </w:rPr>
              <w:t xml:space="preserve"> value</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w:t>
            </w:r>
            <w:r w:rsidRPr="00E91B75">
              <w:rPr>
                <w:rFonts w:ascii="Courier New" w:hAnsi="Courier New" w:cs="Courier New"/>
                <w:color w:val="993300"/>
                <w:sz w:val="16"/>
                <w:szCs w:val="16"/>
                <w:highlight w:val="yellow"/>
                <w:lang w:val="en-US" w:eastAsia="fr-FR"/>
              </w:rPr>
              <w:t>/opt/atoll/motu/publication/transactions/accounting-yourdu.xml</w:t>
            </w:r>
            <w:r w:rsidRPr="00E91B75">
              <w:rPr>
                <w:rFonts w:ascii="Courier New" w:hAnsi="Courier New" w:cs="Courier New"/>
                <w:color w:val="993300"/>
                <w:sz w:val="16"/>
                <w:szCs w:val="16"/>
                <w:lang w:val="en-US" w:eastAsia="fr-FR"/>
              </w:rPr>
              <w:t>"</w:t>
            </w:r>
            <w:r w:rsidRPr="00E91B75">
              <w:rPr>
                <w:rFonts w:ascii="Courier New" w:hAnsi="Courier New" w:cs="Courier New"/>
                <w:color w:val="000096"/>
                <w:sz w:val="16"/>
                <w:szCs w:val="16"/>
                <w:lang w:val="en-US" w:eastAsia="fr-FR"/>
              </w:rPr>
              <w:t>/&gt;</w:t>
            </w:r>
            <w:r w:rsidRPr="00E91B75">
              <w:rPr>
                <w:rFonts w:ascii="Courier New" w:hAnsi="Courier New" w:cs="Courier New"/>
                <w:color w:val="000000"/>
                <w:sz w:val="16"/>
                <w:szCs w:val="16"/>
                <w:lang w:val="en-US" w:eastAsia="fr-FR"/>
              </w:rPr>
              <w:br/>
              <w:t xml:space="preserve">         </w:t>
            </w:r>
            <w:r w:rsidRPr="00E91B75">
              <w:rPr>
                <w:rFonts w:ascii="Courier New" w:hAnsi="Courier New" w:cs="Courier New"/>
                <w:color w:val="000096"/>
                <w:sz w:val="16"/>
                <w:szCs w:val="16"/>
                <w:lang w:val="en-US" w:eastAsia="fr-FR"/>
              </w:rPr>
              <w:t>&lt;param</w:t>
            </w:r>
            <w:r w:rsidRPr="00E91B75">
              <w:rPr>
                <w:rFonts w:ascii="Courier New" w:hAnsi="Courier New" w:cs="Courier New"/>
                <w:color w:val="F5844C"/>
                <w:sz w:val="16"/>
                <w:szCs w:val="16"/>
                <w:lang w:val="en-US" w:eastAsia="fr-FR"/>
              </w:rPr>
              <w:t xml:space="preserve"> name</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"Append"</w:t>
            </w:r>
            <w:r w:rsidRPr="00E91B75">
              <w:rPr>
                <w:rFonts w:ascii="Courier New" w:hAnsi="Courier New" w:cs="Courier New"/>
                <w:color w:val="F5844C"/>
                <w:sz w:val="16"/>
                <w:szCs w:val="16"/>
                <w:lang w:val="en-US" w:eastAsia="fr-FR"/>
              </w:rPr>
              <w:t xml:space="preserve"> value</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"true"</w:t>
            </w:r>
            <w:r w:rsidRPr="00E91B75">
              <w:rPr>
                <w:rFonts w:ascii="Courier New" w:hAnsi="Courier New" w:cs="Courier New"/>
                <w:color w:val="000096"/>
                <w:sz w:val="16"/>
                <w:szCs w:val="16"/>
                <w:lang w:val="en-US" w:eastAsia="fr-FR"/>
              </w:rPr>
              <w:t>/&gt;</w:t>
            </w:r>
            <w:r w:rsidRPr="00E91B75">
              <w:rPr>
                <w:rFonts w:ascii="Courier New" w:hAnsi="Courier New" w:cs="Courier New"/>
                <w:color w:val="000000"/>
                <w:sz w:val="16"/>
                <w:szCs w:val="16"/>
                <w:lang w:val="en-US" w:eastAsia="fr-FR"/>
              </w:rPr>
              <w:br/>
              <w:t xml:space="preserve">        </w:t>
            </w:r>
            <w:r w:rsidRPr="00E91B75">
              <w:rPr>
                <w:rFonts w:ascii="Courier New" w:hAnsi="Courier New" w:cs="Courier New"/>
                <w:color w:val="000096"/>
                <w:sz w:val="16"/>
                <w:szCs w:val="16"/>
                <w:lang w:val="en-US" w:eastAsia="fr-FR"/>
              </w:rPr>
              <w:t>&lt;param</w:t>
            </w:r>
            <w:r w:rsidRPr="00E91B75">
              <w:rPr>
                <w:rFonts w:ascii="Courier New" w:hAnsi="Courier New" w:cs="Courier New"/>
                <w:color w:val="F5844C"/>
                <w:sz w:val="16"/>
                <w:szCs w:val="16"/>
                <w:lang w:val="en-US" w:eastAsia="fr-FR"/>
              </w:rPr>
              <w:t xml:space="preserve"> name</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"DatePattern"</w:t>
            </w:r>
            <w:r w:rsidRPr="00E91B75">
              <w:rPr>
                <w:rFonts w:ascii="Courier New" w:hAnsi="Courier New" w:cs="Courier New"/>
                <w:color w:val="F5844C"/>
                <w:sz w:val="16"/>
                <w:szCs w:val="16"/>
                <w:lang w:val="en-US" w:eastAsia="fr-FR"/>
              </w:rPr>
              <w:t xml:space="preserve"> value</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w:t>
            </w:r>
            <w:r w:rsidRPr="00E91B75">
              <w:rPr>
                <w:rFonts w:ascii="Courier New" w:hAnsi="Courier New" w:cs="Courier New"/>
                <w:color w:val="993300"/>
                <w:sz w:val="16"/>
                <w:szCs w:val="16"/>
                <w:highlight w:val="yellow"/>
                <w:lang w:val="en-US" w:eastAsia="fr-FR"/>
              </w:rPr>
              <w:t>'.'yyyy-MM</w:t>
            </w:r>
            <w:r w:rsidRPr="00E91B75">
              <w:rPr>
                <w:rFonts w:ascii="Courier New" w:hAnsi="Courier New" w:cs="Courier New"/>
                <w:color w:val="993300"/>
                <w:sz w:val="16"/>
                <w:szCs w:val="16"/>
                <w:lang w:val="en-US" w:eastAsia="fr-FR"/>
              </w:rPr>
              <w:t>"</w:t>
            </w:r>
            <w:r w:rsidRPr="00E91B75">
              <w:rPr>
                <w:rFonts w:ascii="Courier New" w:hAnsi="Courier New" w:cs="Courier New"/>
                <w:color w:val="000096"/>
                <w:sz w:val="16"/>
                <w:szCs w:val="16"/>
                <w:lang w:val="en-US" w:eastAsia="fr-FR"/>
              </w:rPr>
              <w:t>/&gt;</w:t>
            </w:r>
            <w:r w:rsidRPr="00E91B75">
              <w:rPr>
                <w:rFonts w:ascii="Courier New" w:hAnsi="Courier New" w:cs="Courier New"/>
                <w:color w:val="000000"/>
                <w:sz w:val="16"/>
                <w:szCs w:val="16"/>
                <w:lang w:val="en-US" w:eastAsia="fr-FR"/>
              </w:rPr>
              <w:br/>
              <w:t xml:space="preserve">        </w:t>
            </w:r>
            <w:r w:rsidRPr="00E91B75">
              <w:rPr>
                <w:rFonts w:ascii="Courier New" w:hAnsi="Courier New" w:cs="Courier New"/>
                <w:color w:val="000096"/>
                <w:sz w:val="16"/>
                <w:szCs w:val="16"/>
                <w:lang w:val="en-US" w:eastAsia="fr-FR"/>
              </w:rPr>
              <w:t>&lt;layout</w:t>
            </w:r>
            <w:r w:rsidRPr="00E91B75">
              <w:rPr>
                <w:rFonts w:ascii="Courier New" w:hAnsi="Courier New" w:cs="Courier New"/>
                <w:color w:val="F5844C"/>
                <w:sz w:val="16"/>
                <w:szCs w:val="16"/>
                <w:lang w:val="en-US" w:eastAsia="fr-FR"/>
              </w:rPr>
              <w:t xml:space="preserve"> class</w:t>
            </w:r>
            <w:r w:rsidRPr="00E91B75">
              <w:rPr>
                <w:rFonts w:ascii="Courier New" w:hAnsi="Courier New" w:cs="Courier New"/>
                <w:color w:val="FF8040"/>
                <w:sz w:val="16"/>
                <w:szCs w:val="16"/>
                <w:lang w:val="en-US" w:eastAsia="fr-FR"/>
              </w:rPr>
              <w:t>=</w:t>
            </w:r>
            <w:r w:rsidRPr="00E91B75">
              <w:rPr>
                <w:rFonts w:ascii="Courier New" w:hAnsi="Courier New" w:cs="Courier New"/>
                <w:color w:val="993300"/>
                <w:sz w:val="16"/>
                <w:szCs w:val="16"/>
                <w:lang w:val="en-US" w:eastAsia="fr-FR"/>
              </w:rPr>
              <w:t>"fr.cls.atoll.motu.library.misc.log4j.MotuXMLLayout"</w:t>
            </w:r>
            <w:r w:rsidRPr="00E91B75">
              <w:rPr>
                <w:rFonts w:ascii="Courier New" w:hAnsi="Courier New" w:cs="Courier New"/>
                <w:color w:val="000096"/>
                <w:sz w:val="16"/>
                <w:szCs w:val="16"/>
                <w:lang w:val="en-US" w:eastAsia="fr-FR"/>
              </w:rPr>
              <w:t>/&gt;</w:t>
            </w:r>
            <w:r w:rsidRPr="00E91B75">
              <w:rPr>
                <w:rFonts w:ascii="Courier New" w:hAnsi="Courier New" w:cs="Courier New"/>
                <w:color w:val="000000"/>
                <w:sz w:val="16"/>
                <w:szCs w:val="16"/>
                <w:lang w:val="en-US" w:eastAsia="fr-FR"/>
              </w:rPr>
              <w:br/>
            </w:r>
            <w:r w:rsidRPr="00E91B75">
              <w:rPr>
                <w:rFonts w:ascii="Courier New" w:hAnsi="Courier New" w:cs="Courier New"/>
                <w:color w:val="000000"/>
                <w:sz w:val="16"/>
                <w:szCs w:val="16"/>
                <w:lang w:val="en-US" w:eastAsia="fr-FR"/>
              </w:rPr>
              <w:br/>
              <w:t xml:space="preserve">    </w:t>
            </w:r>
            <w:r w:rsidRPr="00E91B75">
              <w:rPr>
                <w:rFonts w:ascii="Courier New" w:hAnsi="Courier New" w:cs="Courier New"/>
                <w:color w:val="000096"/>
                <w:sz w:val="16"/>
                <w:szCs w:val="16"/>
                <w:lang w:val="en-US" w:eastAsia="fr-FR"/>
              </w:rPr>
              <w:t>&lt;/appender&gt;</w:t>
            </w:r>
            <w:r>
              <w:rPr>
                <w:rFonts w:ascii="Courier New" w:hAnsi="Courier New" w:cs="Courier New"/>
                <w:color w:val="000096"/>
                <w:sz w:val="16"/>
                <w:szCs w:val="16"/>
                <w:lang w:val="en-US" w:eastAsia="fr-FR"/>
              </w:rPr>
              <w:br/>
              <w:t>…</w:t>
            </w:r>
            <w:r w:rsidRPr="00E91B75">
              <w:rPr>
                <w:rFonts w:ascii="Courier New" w:hAnsi="Courier New" w:cs="Courier New"/>
                <w:color w:val="000000"/>
                <w:sz w:val="16"/>
                <w:szCs w:val="16"/>
                <w:lang w:val="en-US" w:eastAsia="fr-FR"/>
              </w:rPr>
              <w:br/>
            </w:r>
            <w:r w:rsidRPr="00E91B75">
              <w:rPr>
                <w:rFonts w:ascii="Courier New" w:hAnsi="Courier New" w:cs="Courier New"/>
                <w:color w:val="000096"/>
                <w:sz w:val="16"/>
                <w:szCs w:val="16"/>
                <w:lang w:val="en-US" w:eastAsia="fr-FR"/>
              </w:rPr>
              <w:t>&lt;/log4j:configuration&gt;</w:t>
            </w:r>
          </w:p>
        </w:tc>
      </w:tr>
    </w:tbl>
    <w:p w:rsidR="00E91B75" w:rsidRDefault="00E91B75" w:rsidP="00E91B75">
      <w:pPr>
        <w:rPr>
          <w:lang w:val="en-US"/>
        </w:rPr>
      </w:pPr>
    </w:p>
    <w:p w:rsidR="00E91B75" w:rsidRDefault="00E91B75" w:rsidP="00E91B75">
      <w:pPr>
        <w:rPr>
          <w:lang w:val="en-US"/>
        </w:rPr>
      </w:pPr>
      <w:r>
        <w:rPr>
          <w:lang w:val="en-US"/>
        </w:rPr>
        <w:t xml:space="preserve">A date marker (DatePattern setting) is added after the xml extension: e.g.: </w:t>
      </w:r>
      <w:r w:rsidRPr="00E91B75">
        <w:rPr>
          <w:lang w:val="en-US"/>
        </w:rPr>
        <w:t>accounting-yourdu.xml</w:t>
      </w:r>
      <w:r>
        <w:rPr>
          <w:lang w:val="en-US"/>
        </w:rPr>
        <w:t>.2013-05.</w:t>
      </w:r>
    </w:p>
    <w:p w:rsidR="00E91B75" w:rsidRDefault="00E91B75" w:rsidP="00E91B75">
      <w:pPr>
        <w:rPr>
          <w:rStyle w:val="hps"/>
        </w:rPr>
      </w:pPr>
      <w:r>
        <w:rPr>
          <w:lang w:val="en-US"/>
        </w:rPr>
        <w:t>On next month, the file is automatically rotated</w:t>
      </w:r>
      <w:r w:rsidR="00D71089">
        <w:rPr>
          <w:lang w:val="en-US"/>
        </w:rPr>
        <w:t xml:space="preserve">. The file rotation is processed </w:t>
      </w:r>
      <w:r w:rsidR="00D71089" w:rsidRPr="00D71089">
        <w:rPr>
          <w:u w:val="single"/>
          <w:lang w:val="en-US"/>
        </w:rPr>
        <w:t>if the month has changed and a request has been processed by Motu</w:t>
      </w:r>
      <w:r w:rsidR="00D71089">
        <w:rPr>
          <w:lang w:val="en-US"/>
        </w:rPr>
        <w:t xml:space="preserve">. </w:t>
      </w:r>
      <w:r w:rsidR="00D71089">
        <w:rPr>
          <w:rStyle w:val="hps"/>
        </w:rPr>
        <w:t>Therefore the rotation</w:t>
      </w:r>
      <w:r w:rsidR="00D71089">
        <w:t xml:space="preserve"> </w:t>
      </w:r>
      <w:r w:rsidR="00D71089">
        <w:rPr>
          <w:rStyle w:val="hps"/>
        </w:rPr>
        <w:t>is not</w:t>
      </w:r>
      <w:r w:rsidR="00D71089">
        <w:t xml:space="preserve"> </w:t>
      </w:r>
      <w:r w:rsidR="00D71089">
        <w:rPr>
          <w:rStyle w:val="hps"/>
        </w:rPr>
        <w:t>exactly</w:t>
      </w:r>
      <w:r w:rsidR="00D71089">
        <w:t xml:space="preserve"> </w:t>
      </w:r>
      <w:r w:rsidR="00D71089">
        <w:rPr>
          <w:rStyle w:val="hps"/>
        </w:rPr>
        <w:t>at the end</w:t>
      </w:r>
      <w:r w:rsidR="00D71089">
        <w:t xml:space="preserve"> </w:t>
      </w:r>
      <w:r w:rsidR="00D71089">
        <w:rPr>
          <w:rStyle w:val="hps"/>
        </w:rPr>
        <w:t>of the month.</w:t>
      </w:r>
    </w:p>
    <w:p w:rsidR="00D71089" w:rsidRDefault="00D71089" w:rsidP="00E91B75">
      <w:pPr>
        <w:rPr>
          <w:rStyle w:val="hps"/>
        </w:rPr>
      </w:pPr>
      <w:r>
        <w:rPr>
          <w:rStyle w:val="hps"/>
        </w:rPr>
        <w:t>The XML Transaction Accounting files must be available through HTTP protocol. They are store at the MyOc</w:t>
      </w:r>
      <w:r w:rsidR="006E3D8F">
        <w:rPr>
          <w:rStyle w:val="hps"/>
        </w:rPr>
        <w:t>ean</w:t>
      </w:r>
      <w:r>
        <w:rPr>
          <w:rStyle w:val="hps"/>
        </w:rPr>
        <w:t xml:space="preserve"> Transaction Accounting </w:t>
      </w:r>
      <w:proofErr w:type="gramStart"/>
      <w:r>
        <w:rPr>
          <w:rStyle w:val="hps"/>
        </w:rPr>
        <w:t>url</w:t>
      </w:r>
      <w:proofErr w:type="gramEnd"/>
      <w:r>
        <w:rPr>
          <w:rStyle w:val="hps"/>
        </w:rPr>
        <w:t>.</w:t>
      </w:r>
      <w:r w:rsidR="0082439F">
        <w:rPr>
          <w:rStyle w:val="hps"/>
        </w:rPr>
        <w:t xml:space="preserve"> The HTTP access can be anonymous or can use an HTTP Basic Authentication.</w:t>
      </w:r>
    </w:p>
    <w:p w:rsidR="00744577" w:rsidRPr="00744577" w:rsidRDefault="00744577" w:rsidP="00E91B75">
      <w:pPr>
        <w:rPr>
          <w:rStyle w:val="hps"/>
          <w:b/>
          <w:u w:val="single"/>
        </w:rPr>
      </w:pPr>
      <w:r w:rsidRPr="00744577">
        <w:rPr>
          <w:rStyle w:val="hps"/>
          <w:b/>
          <w:u w:val="single"/>
        </w:rPr>
        <w:t xml:space="preserve">Example of XML Transaction Accounting content: </w:t>
      </w:r>
    </w:p>
    <w:p w:rsidR="00744577" w:rsidRPr="00744577" w:rsidRDefault="00744577" w:rsidP="00744577">
      <w:pPr>
        <w:keepNext/>
        <w:rPr>
          <w:u w:val="single"/>
          <w:lang w:val="en-US"/>
        </w:rPr>
      </w:pPr>
      <w:r w:rsidRPr="00744577">
        <w:rPr>
          <w:u w:val="single"/>
          <w:lang w:val="en-US"/>
        </w:rPr>
        <w:t xml:space="preserve">XML Transaction Accounting view – Succesfull requests: </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894F6F" w:rsidRPr="00894F6F" w:rsidTr="00894F6F">
        <w:tc>
          <w:tcPr>
            <w:tcW w:w="9210" w:type="dxa"/>
            <w:shd w:val="clear" w:color="auto" w:fill="F2F2F2" w:themeFill="background1" w:themeFillShade="F2"/>
          </w:tcPr>
          <w:p w:rsidR="00894F6F" w:rsidRPr="00894F6F" w:rsidRDefault="00894F6F" w:rsidP="00894F6F">
            <w:pPr>
              <w:jc w:val="left"/>
              <w:rPr>
                <w:rFonts w:ascii="Courier New" w:hAnsi="Courier New" w:cs="Courier New"/>
                <w:sz w:val="16"/>
                <w:szCs w:val="16"/>
                <w:lang w:val="en-US"/>
              </w:rPr>
            </w:pPr>
            <w:r w:rsidRPr="00894F6F">
              <w:rPr>
                <w:rFonts w:ascii="Courier New" w:hAnsi="Courier New" w:cs="Courier New"/>
                <w:color w:val="000096"/>
                <w:sz w:val="16"/>
                <w:szCs w:val="16"/>
                <w:lang w:val="en-US" w:eastAsia="fr-FR"/>
              </w:rPr>
              <w:t>&lt;</w:t>
            </w:r>
            <w:r w:rsidRPr="00894F6F">
              <w:rPr>
                <w:rFonts w:ascii="Courier New" w:hAnsi="Courier New" w:cs="Courier New"/>
                <w:color w:val="000096"/>
                <w:sz w:val="16"/>
                <w:szCs w:val="16"/>
                <w:highlight w:val="yellow"/>
                <w:lang w:val="en-US" w:eastAsia="fr-FR"/>
              </w:rPr>
              <w:t>motuQueueServerLog</w:t>
            </w:r>
            <w:r w:rsidRPr="00894F6F">
              <w:rPr>
                <w:rFonts w:ascii="Courier New" w:hAnsi="Courier New" w:cs="Courier New"/>
                <w:color w:val="F5844C"/>
                <w:sz w:val="16"/>
                <w:szCs w:val="16"/>
                <w:lang w:val="en-US" w:eastAsia="fr-FR"/>
              </w:rPr>
              <w:t xml:space="preserve"> queueId</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"queue1"</w:t>
            </w:r>
            <w:r w:rsidRPr="00894F6F">
              <w:rPr>
                <w:rFonts w:ascii="Courier New" w:hAnsi="Courier New" w:cs="Courier New"/>
                <w:color w:val="F5844C"/>
                <w:sz w:val="16"/>
                <w:szCs w:val="16"/>
                <w:lang w:val="en-US" w:eastAsia="fr-FR"/>
              </w:rPr>
              <w:t xml:space="preserve"> queueDesc</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"light queue"</w:t>
            </w:r>
            <w:r w:rsidRPr="00894F6F">
              <w:rPr>
                <w:rFonts w:ascii="Courier New" w:hAnsi="Courier New" w:cs="Courier New"/>
                <w:color w:val="F5844C"/>
                <w:sz w:val="16"/>
                <w:szCs w:val="16"/>
                <w:lang w:val="en-US" w:eastAsia="fr-FR"/>
              </w:rPr>
              <w:t xml:space="preserve"> requestId</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"1367487702195"</w:t>
            </w:r>
            <w:r w:rsidRPr="00894F6F">
              <w:rPr>
                <w:rFonts w:ascii="Courier New" w:hAnsi="Courier New" w:cs="Courier New"/>
                <w:color w:val="F5844C"/>
                <w:sz w:val="16"/>
                <w:szCs w:val="16"/>
                <w:lang w:val="en-US" w:eastAsia="fr-FR"/>
              </w:rPr>
              <w:br/>
              <w:t xml:space="preserve">    elapsedWaitQueueTime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"1"</w:t>
            </w:r>
            <w:r w:rsidRPr="00894F6F">
              <w:rPr>
                <w:rFonts w:ascii="Courier New" w:hAnsi="Courier New" w:cs="Courier New"/>
                <w:color w:val="F5844C"/>
                <w:sz w:val="16"/>
                <w:szCs w:val="16"/>
                <w:lang w:val="en-US" w:eastAsia="fr-FR"/>
              </w:rPr>
              <w:t xml:space="preserve"> elapsedRunTime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"1895"</w:t>
            </w:r>
            <w:r w:rsidRPr="00894F6F">
              <w:rPr>
                <w:rFonts w:ascii="Courier New" w:hAnsi="Courier New" w:cs="Courier New"/>
                <w:color w:val="F5844C"/>
                <w:sz w:val="16"/>
                <w:szCs w:val="16"/>
                <w:lang w:val="en-US" w:eastAsia="fr-FR"/>
              </w:rPr>
              <w:t xml:space="preserve"> elapsedTotalTime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"1896"</w:t>
            </w:r>
            <w:r w:rsidRPr="00894F6F">
              <w:rPr>
                <w:rFonts w:ascii="Courier New" w:hAnsi="Courier New" w:cs="Courier New"/>
                <w:color w:val="F5844C"/>
                <w:sz w:val="16"/>
                <w:szCs w:val="16"/>
                <w:lang w:val="en-US" w:eastAsia="fr-FR"/>
              </w:rPr>
              <w:br/>
              <w:t xml:space="preserve">    inQueueTime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"2013-05-02 09:41:42.260 UTC"</w:t>
            </w:r>
            <w:r w:rsidRPr="00894F6F">
              <w:rPr>
                <w:rFonts w:ascii="Courier New" w:hAnsi="Courier New" w:cs="Courier New"/>
                <w:color w:val="F5844C"/>
                <w:sz w:val="16"/>
                <w:szCs w:val="16"/>
                <w:lang w:val="en-US" w:eastAsia="fr-FR"/>
              </w:rPr>
              <w:t xml:space="preserve"> startTime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"2013-05-02 09:41:42.261 UTC"</w:t>
            </w:r>
            <w:r w:rsidRPr="00894F6F">
              <w:rPr>
                <w:rFonts w:ascii="Courier New" w:hAnsi="Courier New" w:cs="Courier New"/>
                <w:color w:val="F5844C"/>
                <w:sz w:val="16"/>
                <w:szCs w:val="16"/>
                <w:lang w:val="en-US" w:eastAsia="fr-FR"/>
              </w:rPr>
              <w:br/>
              <w:t xml:space="preserve">    endTime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"2013-05-02 09:41:44.156 UTC"</w:t>
            </w:r>
            <w:r w:rsidRPr="00894F6F">
              <w:rPr>
                <w:rFonts w:ascii="Courier New" w:hAnsi="Courier New" w:cs="Courier New"/>
                <w:color w:val="F5844C"/>
                <w:sz w:val="16"/>
                <w:szCs w:val="16"/>
                <w:lang w:val="en-US" w:eastAsia="fr-FR"/>
              </w:rPr>
              <w:t xml:space="preserve"> amountDataSize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"0.04940032958984375"</w:t>
            </w:r>
            <w:r w:rsidRPr="00894F6F">
              <w:rPr>
                <w:rFonts w:ascii="Courier New" w:hAnsi="Courier New" w:cs="Courier New"/>
                <w:color w:val="F5844C"/>
                <w:sz w:val="16"/>
                <w:szCs w:val="16"/>
                <w:lang w:val="en-US" w:eastAsia="fr-FR"/>
              </w:rPr>
              <w:t xml:space="preserve"> totalIOTime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"1507"</w:t>
            </w:r>
            <w:r w:rsidRPr="00894F6F">
              <w:rPr>
                <w:rFonts w:ascii="Courier New" w:hAnsi="Courier New" w:cs="Courier New"/>
                <w:color w:val="F5844C"/>
                <w:sz w:val="16"/>
                <w:szCs w:val="16"/>
                <w:lang w:val="en-US" w:eastAsia="fr-FR"/>
              </w:rPr>
              <w:br/>
              <w:t xml:space="preserve">    preparingTime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"0"</w:t>
            </w:r>
            <w:r w:rsidRPr="00894F6F">
              <w:rPr>
                <w:rFonts w:ascii="Courier New" w:hAnsi="Courier New" w:cs="Courier New"/>
                <w:color w:val="F5844C"/>
                <w:sz w:val="16"/>
                <w:szCs w:val="16"/>
                <w:lang w:val="en-US" w:eastAsia="fr-FR"/>
              </w:rPr>
              <w:t xml:space="preserve"> readingTime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"1504"</w:t>
            </w:r>
            <w:r w:rsidRPr="00894F6F">
              <w:rPr>
                <w:rFonts w:ascii="Courier New" w:hAnsi="Courier New" w:cs="Courier New"/>
                <w:color w:val="F5844C"/>
                <w:sz w:val="16"/>
                <w:szCs w:val="16"/>
                <w:lang w:val="en-US" w:eastAsia="fr-FR"/>
              </w:rPr>
              <w:t xml:space="preserve"> writingTime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"3"</w:t>
            </w:r>
            <w:r w:rsidRPr="00894F6F">
              <w:rPr>
                <w:rFonts w:ascii="Courier New" w:hAnsi="Courier New" w:cs="Courier New"/>
                <w:color w:val="F5844C"/>
                <w:sz w:val="16"/>
                <w:szCs w:val="16"/>
                <w:lang w:val="en-US" w:eastAsia="fr-FR"/>
              </w:rPr>
              <w:t xml:space="preserve"> copyingTime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"0"</w:t>
            </w:r>
            <w:r w:rsidRPr="00894F6F">
              <w:rPr>
                <w:rFonts w:ascii="Courier New" w:hAnsi="Courier New" w:cs="Courier New"/>
                <w:color w:val="F5844C"/>
                <w:sz w:val="16"/>
                <w:szCs w:val="16"/>
                <w:lang w:val="en-US" w:eastAsia="fr-FR"/>
              </w:rPr>
              <w:t xml:space="preserve"> compressingTime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"0"</w:t>
            </w:r>
            <w:r w:rsidRPr="00894F6F">
              <w:rPr>
                <w:rFonts w:ascii="Courier New" w:hAnsi="Courier New" w:cs="Courier New"/>
                <w:color w:val="F5844C"/>
                <w:sz w:val="16"/>
                <w:szCs w:val="16"/>
                <w:lang w:val="en-US" w:eastAsia="fr-FR"/>
              </w:rPr>
              <w:br/>
              <w:t xml:space="preserve">    downloadUrlPath</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"http://atoll.cls.fr/mfcglo-armor-gateway/deliveries/dataset-armor-3d-v1-myocean_1367487702306.nc"</w:t>
            </w:r>
            <w:r w:rsidRPr="00894F6F">
              <w:rPr>
                <w:rFonts w:ascii="Courier New" w:hAnsi="Courier New" w:cs="Courier New"/>
                <w:color w:val="F5844C"/>
                <w:sz w:val="16"/>
                <w:szCs w:val="16"/>
                <w:lang w:val="en-US" w:eastAsia="fr-FR"/>
              </w:rPr>
              <w:br/>
              <w:t xml:space="preserve">    extractLocationData</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"/datalocal/atoll/mfcglo-armor-gateway/deliveries/dataset-armor-3d-v1-myocean_1367487702306.nc"</w:t>
            </w:r>
            <w:r w:rsidRPr="00894F6F">
              <w:rPr>
                <w:rFonts w:ascii="Courier New" w:hAnsi="Courier New" w:cs="Courier New"/>
                <w:color w:val="000096"/>
                <w:sz w:val="16"/>
                <w:szCs w:val="16"/>
                <w:lang w:val="en-US" w:eastAsia="fr-FR"/>
              </w:rPr>
              <w:t>&gt;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&lt;extractionParameters</w:t>
            </w:r>
            <w:r w:rsidRPr="00894F6F">
              <w:rPr>
                <w:rFonts w:ascii="Courier New" w:hAnsi="Courier New" w:cs="Courier New"/>
                <w:color w:val="000096"/>
                <w:sz w:val="16"/>
                <w:szCs w:val="16"/>
                <w:lang w:val="en-US" w:eastAsia="fr-FR"/>
              </w:rPr>
              <w:br/>
            </w:r>
            <w:r w:rsidRPr="00894F6F">
              <w:rPr>
                <w:rFonts w:ascii="Courier New" w:hAnsi="Courier New" w:cs="Courier New"/>
                <w:color w:val="F5844C"/>
                <w:sz w:val="16"/>
                <w:szCs w:val="16"/>
                <w:lang w:val="en-US" w:eastAsia="fr-FR"/>
              </w:rPr>
              <w:t xml:space="preserve">        serviceName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"http://purl.org/myocean/ontology/service/database#GLOBAL_ANALYSIS_PHYS_001_003-TDS"</w:t>
            </w:r>
            <w:r w:rsidRPr="00894F6F">
              <w:rPr>
                <w:rFonts w:ascii="Courier New" w:hAnsi="Courier New" w:cs="Courier New"/>
                <w:color w:val="F5844C"/>
                <w:sz w:val="16"/>
                <w:szCs w:val="16"/>
                <w:lang w:val="en-US" w:eastAsia="fr-FR"/>
              </w:rPr>
              <w:br/>
              <w:t xml:space="preserve">        temporalCoverageInDays</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"64"</w:t>
            </w:r>
            <w:r w:rsidRPr="00894F6F">
              <w:rPr>
                <w:rFonts w:ascii="Courier New" w:hAnsi="Courier New" w:cs="Courier New"/>
                <w:color w:val="F5844C"/>
                <w:sz w:val="16"/>
                <w:szCs w:val="16"/>
                <w:lang w:val="en-US" w:eastAsia="fr-FR"/>
              </w:rPr>
              <w:t xml:space="preserve"> productId</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"dataset-armor-3d-v1-myocean"</w:t>
            </w:r>
            <w:r w:rsidRPr="00894F6F">
              <w:rPr>
                <w:rFonts w:ascii="Courier New" w:hAnsi="Courier New" w:cs="Courier New"/>
                <w:color w:val="F5844C"/>
                <w:sz w:val="16"/>
                <w:szCs w:val="16"/>
                <w:lang w:val="en-US" w:eastAsia="fr-FR"/>
              </w:rPr>
              <w:t xml:space="preserve"> userId</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"ksimensen"</w:t>
            </w:r>
            <w:r w:rsidRPr="00894F6F">
              <w:rPr>
                <w:rFonts w:ascii="Courier New" w:hAnsi="Courier New" w:cs="Courier New"/>
                <w:color w:val="F5844C"/>
                <w:sz w:val="16"/>
                <w:szCs w:val="16"/>
                <w:lang w:val="en-US" w:eastAsia="fr-FR"/>
              </w:rPr>
              <w:br/>
              <w:t xml:space="preserve">        userHost</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"46.34.88.155"</w:t>
            </w:r>
            <w:r w:rsidRPr="00894F6F">
              <w:rPr>
                <w:rFonts w:ascii="Courier New" w:hAnsi="Courier New" w:cs="Courier New"/>
                <w:color w:val="F5844C"/>
                <w:sz w:val="16"/>
                <w:szCs w:val="16"/>
                <w:lang w:val="en-US" w:eastAsia="fr-FR"/>
              </w:rPr>
              <w:t xml:space="preserve"> anonymousUser</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"false"</w:t>
            </w:r>
            <w:r w:rsidRPr="00894F6F">
              <w:rPr>
                <w:rFonts w:ascii="Courier New" w:hAnsi="Courier New" w:cs="Courier New"/>
                <w:color w:val="F5844C"/>
                <w:sz w:val="16"/>
                <w:szCs w:val="16"/>
                <w:lang w:val="en-US" w:eastAsia="fr-FR"/>
              </w:rPr>
              <w:t xml:space="preserve"> batchQueue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"false"</w:t>
            </w:r>
            <w:r w:rsidRPr="00894F6F">
              <w:rPr>
                <w:rFonts w:ascii="Courier New" w:hAnsi="Courier New" w:cs="Courier New"/>
                <w:color w:val="000096"/>
                <w:sz w:val="16"/>
                <w:szCs w:val="16"/>
                <w:lang w:val="en-US" w:eastAsia="fr-FR"/>
              </w:rPr>
              <w:t>&gt;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&lt;listVar&gt;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salinity</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temperature</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&lt;/listVar&gt;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&lt;listTemporalCoverage&gt;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2012-05-30</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2012-08-01</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&lt;/listTemporalCoverage&gt;</w:t>
            </w:r>
            <w:r w:rsidRPr="00894F6F">
              <w:rPr>
                <w:rFonts w:ascii="Courier New" w:hAnsi="Courier New" w:cs="Courier New"/>
                <w:color w:val="000000"/>
                <w:sz w:val="16"/>
                <w:szCs w:val="16"/>
                <w:lang w:val="en-US" w:eastAsia="fr-FR"/>
              </w:rPr>
              <w:br/>
            </w:r>
            <w:r w:rsidRPr="00894F6F">
              <w:rPr>
                <w:rFonts w:ascii="Courier New" w:hAnsi="Courier New" w:cs="Courier New"/>
                <w:color w:val="000000"/>
                <w:sz w:val="16"/>
                <w:szCs w:val="16"/>
                <w:lang w:val="en-US" w:eastAsia="fr-FR"/>
              </w:rPr>
              <w:lastRenderedPageBreak/>
              <w:t xml:space="preserve">        </w:t>
            </w:r>
            <w:r w:rsidRPr="00894F6F">
              <w:rPr>
                <w:rFonts w:ascii="Courier New" w:hAnsi="Courier New" w:cs="Courier New"/>
                <w:color w:val="000096"/>
                <w:sz w:val="16"/>
                <w:szCs w:val="16"/>
                <w:lang w:val="en-US" w:eastAsia="fr-FR"/>
              </w:rPr>
              <w:t>&lt;listLatLonCoverage&gt;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73</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68</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76</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80</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&lt;/listLatLonCoverage&gt;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&lt;listDepthCoverage&gt;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Surface</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t>Surface</w:t>
            </w:r>
            <w:r w:rsidRPr="00894F6F">
              <w:rPr>
                <w:rFonts w:ascii="Courier New" w:hAnsi="Courier New" w:cs="Courier New"/>
                <w:color w:val="000096"/>
                <w:sz w:val="16"/>
                <w:szCs w:val="16"/>
                <w:lang w:val="en-US" w:eastAsia="fr-FR"/>
              </w:rPr>
              <w:t>&lt;/string&gt;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&lt;/listDepthCoverage&gt;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&lt;responseFormat&gt;</w:t>
            </w:r>
            <w:r w:rsidRPr="00894F6F">
              <w:rPr>
                <w:rFonts w:ascii="Courier New" w:hAnsi="Courier New" w:cs="Courier New"/>
                <w:color w:val="000000"/>
                <w:sz w:val="16"/>
                <w:szCs w:val="16"/>
                <w:lang w:val="en-US" w:eastAsia="fr-FR"/>
              </w:rPr>
              <w:t>HTML</w:t>
            </w:r>
            <w:r w:rsidRPr="00894F6F">
              <w:rPr>
                <w:rFonts w:ascii="Courier New" w:hAnsi="Courier New" w:cs="Courier New"/>
                <w:color w:val="000096"/>
                <w:sz w:val="16"/>
                <w:szCs w:val="16"/>
                <w:lang w:val="en-US" w:eastAsia="fr-FR"/>
              </w:rPr>
              <w:t>&lt;/responseFormat&gt;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&lt;/extractionParameters&gt;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&lt;priorities&gt;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&lt;priority</w:t>
            </w:r>
            <w:r w:rsidRPr="00894F6F">
              <w:rPr>
                <w:rFonts w:ascii="Courier New" w:hAnsi="Courier New" w:cs="Courier New"/>
                <w:color w:val="F5844C"/>
                <w:sz w:val="16"/>
                <w:szCs w:val="16"/>
                <w:lang w:val="en-US" w:eastAsia="fr-FR"/>
              </w:rPr>
              <w:t xml:space="preserve"> priority</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"2"</w:t>
            </w:r>
            <w:r w:rsidRPr="00894F6F">
              <w:rPr>
                <w:rFonts w:ascii="Courier New" w:hAnsi="Courier New" w:cs="Courier New"/>
                <w:color w:val="F5844C"/>
                <w:sz w:val="16"/>
                <w:szCs w:val="16"/>
                <w:lang w:val="en-US" w:eastAsia="fr-FR"/>
              </w:rPr>
              <w:t xml:space="preserve"> range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"1"</w:t>
            </w:r>
            <w:r w:rsidRPr="00894F6F">
              <w:rPr>
                <w:rFonts w:ascii="Courier New" w:hAnsi="Courier New" w:cs="Courier New"/>
                <w:color w:val="F5844C"/>
                <w:sz w:val="16"/>
                <w:szCs w:val="16"/>
                <w:lang w:val="en-US" w:eastAsia="fr-FR"/>
              </w:rPr>
              <w:t xml:space="preserve"> date</w:t>
            </w:r>
            <w:r w:rsidRPr="00894F6F">
              <w:rPr>
                <w:rFonts w:ascii="Courier New" w:hAnsi="Courier New" w:cs="Courier New"/>
                <w:color w:val="FF8040"/>
                <w:sz w:val="16"/>
                <w:szCs w:val="16"/>
                <w:lang w:val="en-US" w:eastAsia="fr-FR"/>
              </w:rPr>
              <w:t>=</w:t>
            </w:r>
            <w:r w:rsidRPr="00894F6F">
              <w:rPr>
                <w:rFonts w:ascii="Courier New" w:hAnsi="Courier New" w:cs="Courier New"/>
                <w:color w:val="993300"/>
                <w:sz w:val="16"/>
                <w:szCs w:val="16"/>
                <w:lang w:val="en-US" w:eastAsia="fr-FR"/>
              </w:rPr>
              <w:t>"2013-05-02 09:41:42.260 UTC"</w:t>
            </w:r>
            <w:r w:rsidRPr="00894F6F">
              <w:rPr>
                <w:rFonts w:ascii="Courier New" w:hAnsi="Courier New" w:cs="Courier New"/>
                <w:color w:val="000096"/>
                <w:sz w:val="16"/>
                <w:szCs w:val="16"/>
                <w:lang w:val="en-US" w:eastAsia="fr-FR"/>
              </w:rPr>
              <w:t>/&gt;</w:t>
            </w:r>
            <w:r w:rsidRPr="00894F6F">
              <w:rPr>
                <w:rFonts w:ascii="Courier New" w:hAnsi="Courier New" w:cs="Courier New"/>
                <w:color w:val="000000"/>
                <w:sz w:val="16"/>
                <w:szCs w:val="16"/>
                <w:lang w:val="en-US" w:eastAsia="fr-FR"/>
              </w:rPr>
              <w:br/>
              <w:t xml:space="preserve">    </w:t>
            </w:r>
            <w:r w:rsidRPr="00894F6F">
              <w:rPr>
                <w:rFonts w:ascii="Courier New" w:hAnsi="Courier New" w:cs="Courier New"/>
                <w:color w:val="000096"/>
                <w:sz w:val="16"/>
                <w:szCs w:val="16"/>
                <w:lang w:val="en-US" w:eastAsia="fr-FR"/>
              </w:rPr>
              <w:t>&lt;/priorities&gt;</w:t>
            </w:r>
            <w:r w:rsidRPr="00894F6F">
              <w:rPr>
                <w:rFonts w:ascii="Courier New" w:hAnsi="Courier New" w:cs="Courier New"/>
                <w:color w:val="000000"/>
                <w:sz w:val="16"/>
                <w:szCs w:val="16"/>
                <w:lang w:val="en-US" w:eastAsia="fr-FR"/>
              </w:rPr>
              <w:br/>
            </w:r>
            <w:r w:rsidRPr="00894F6F">
              <w:rPr>
                <w:rFonts w:ascii="Courier New" w:hAnsi="Courier New" w:cs="Courier New"/>
                <w:color w:val="000096"/>
                <w:sz w:val="16"/>
                <w:szCs w:val="16"/>
                <w:lang w:val="en-US" w:eastAsia="fr-FR"/>
              </w:rPr>
              <w:t>&lt;/motuQueueServerLog&gt;</w:t>
            </w:r>
          </w:p>
        </w:tc>
      </w:tr>
    </w:tbl>
    <w:p w:rsidR="00744577" w:rsidRDefault="00744577" w:rsidP="00744577"/>
    <w:p w:rsidR="00744577" w:rsidRPr="00744577" w:rsidRDefault="00744577" w:rsidP="00744577">
      <w:pPr>
        <w:keepNext/>
        <w:rPr>
          <w:u w:val="single"/>
          <w:lang w:val="en-US"/>
        </w:rPr>
      </w:pPr>
      <w:r w:rsidRPr="00744577">
        <w:rPr>
          <w:u w:val="single"/>
          <w:lang w:val="en-US"/>
        </w:rPr>
        <w:t xml:space="preserve">XML Transaction Accounting view – </w:t>
      </w:r>
      <w:r>
        <w:rPr>
          <w:u w:val="single"/>
          <w:lang w:val="en-US"/>
        </w:rPr>
        <w:t>Uns</w:t>
      </w:r>
      <w:r w:rsidRPr="00744577">
        <w:rPr>
          <w:u w:val="single"/>
          <w:lang w:val="en-US"/>
        </w:rPr>
        <w:t xml:space="preserve">uccesfull requests: </w:t>
      </w:r>
    </w:p>
    <w:tbl>
      <w:tblPr>
        <w:tblStyle w:val="Grilledutableau"/>
        <w:tblW w:w="0" w:type="auto"/>
        <w:shd w:val="clear" w:color="auto" w:fill="F2F2F2" w:themeFill="background1" w:themeFillShade="F2"/>
        <w:tblLook w:val="04A0" w:firstRow="1" w:lastRow="0" w:firstColumn="1" w:lastColumn="0" w:noHBand="0" w:noVBand="1"/>
      </w:tblPr>
      <w:tblGrid>
        <w:gridCol w:w="9242"/>
      </w:tblGrid>
      <w:tr w:rsidR="00744577" w:rsidRPr="00744577" w:rsidTr="00894F6F">
        <w:tc>
          <w:tcPr>
            <w:tcW w:w="9210" w:type="dxa"/>
            <w:shd w:val="clear" w:color="auto" w:fill="F2F2F2" w:themeFill="background1" w:themeFillShade="F2"/>
          </w:tcPr>
          <w:p w:rsidR="00744577" w:rsidRPr="00744577" w:rsidRDefault="00744577" w:rsidP="00744577">
            <w:pPr>
              <w:jc w:val="left"/>
              <w:rPr>
                <w:rFonts w:ascii="Courier New" w:hAnsi="Courier New" w:cs="Courier New"/>
                <w:sz w:val="16"/>
                <w:szCs w:val="16"/>
                <w:lang w:val="en-US"/>
              </w:rPr>
            </w:pPr>
            <w:r w:rsidRPr="00744577">
              <w:rPr>
                <w:rFonts w:ascii="Courier New" w:hAnsi="Courier New" w:cs="Courier New"/>
                <w:color w:val="000096"/>
                <w:sz w:val="16"/>
                <w:szCs w:val="16"/>
                <w:lang w:val="en-US" w:eastAsia="fr-FR"/>
              </w:rPr>
              <w:t>&lt;</w:t>
            </w:r>
            <w:r w:rsidRPr="00744577">
              <w:rPr>
                <w:rFonts w:ascii="Courier New" w:hAnsi="Courier New" w:cs="Courier New"/>
                <w:color w:val="000096"/>
                <w:sz w:val="16"/>
                <w:szCs w:val="16"/>
                <w:highlight w:val="yellow"/>
                <w:lang w:val="en-US" w:eastAsia="fr-FR"/>
              </w:rPr>
              <w:t>motuQueueServerLogError</w:t>
            </w:r>
            <w:r w:rsidRPr="00744577">
              <w:rPr>
                <w:rFonts w:ascii="Courier New" w:hAnsi="Courier New" w:cs="Courier New"/>
                <w:color w:val="F5844C"/>
                <w:sz w:val="16"/>
                <w:szCs w:val="16"/>
                <w:lang w:val="en-US" w:eastAsia="fr-FR"/>
              </w:rPr>
              <w:t xml:space="preserve"> requestId</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"1367477006084"</w:t>
            </w:r>
            <w:r w:rsidRPr="00744577">
              <w:rPr>
                <w:rFonts w:ascii="Courier New" w:hAnsi="Courier New" w:cs="Courier New"/>
                <w:color w:val="F5844C"/>
                <w:sz w:val="16"/>
                <w:szCs w:val="16"/>
                <w:lang w:val="en-US" w:eastAsia="fr-FR"/>
              </w:rPr>
              <w:t xml:space="preserve"> elapsedWaitQueueTime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w:t>
            </w:r>
            <w:r w:rsidRPr="00744577">
              <w:rPr>
                <w:rFonts w:ascii="Courier New" w:hAnsi="Courier New" w:cs="Courier New"/>
                <w:color w:val="F5844C"/>
                <w:sz w:val="16"/>
                <w:szCs w:val="16"/>
                <w:lang w:val="en-US" w:eastAsia="fr-FR"/>
              </w:rPr>
              <w:t xml:space="preserve"> elapsedRunTime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w:t>
            </w:r>
            <w:r w:rsidRPr="00744577">
              <w:rPr>
                <w:rFonts w:ascii="Courier New" w:hAnsi="Courier New" w:cs="Courier New"/>
                <w:color w:val="F5844C"/>
                <w:sz w:val="16"/>
                <w:szCs w:val="16"/>
                <w:lang w:val="en-US" w:eastAsia="fr-FR"/>
              </w:rPr>
              <w:br/>
              <w:t xml:space="preserve">    elapsedTotalTime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w:t>
            </w:r>
            <w:r w:rsidRPr="00744577">
              <w:rPr>
                <w:rFonts w:ascii="Courier New" w:hAnsi="Courier New" w:cs="Courier New"/>
                <w:color w:val="F5844C"/>
                <w:sz w:val="16"/>
                <w:szCs w:val="16"/>
                <w:lang w:val="en-US" w:eastAsia="fr-FR"/>
              </w:rPr>
              <w:t xml:space="preserve"> amountDataSize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"0.0"</w:t>
            </w:r>
            <w:r w:rsidRPr="00744577">
              <w:rPr>
                <w:rFonts w:ascii="Courier New" w:hAnsi="Courier New" w:cs="Courier New"/>
                <w:color w:val="F5844C"/>
                <w:sz w:val="16"/>
                <w:szCs w:val="16"/>
                <w:lang w:val="en-US" w:eastAsia="fr-FR"/>
              </w:rPr>
              <w:t xml:space="preserve"> totalIOTime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w:t>
            </w:r>
            <w:r w:rsidRPr="00744577">
              <w:rPr>
                <w:rFonts w:ascii="Courier New" w:hAnsi="Courier New" w:cs="Courier New"/>
                <w:color w:val="F5844C"/>
                <w:sz w:val="16"/>
                <w:szCs w:val="16"/>
                <w:lang w:val="en-US" w:eastAsia="fr-FR"/>
              </w:rPr>
              <w:t xml:space="preserve"> preparingTime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w:t>
            </w:r>
            <w:r w:rsidRPr="00744577">
              <w:rPr>
                <w:rFonts w:ascii="Courier New" w:hAnsi="Courier New" w:cs="Courier New"/>
                <w:color w:val="F5844C"/>
                <w:sz w:val="16"/>
                <w:szCs w:val="16"/>
                <w:lang w:val="en-US" w:eastAsia="fr-FR"/>
              </w:rPr>
              <w:t xml:space="preserve"> readingTime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w:t>
            </w:r>
            <w:r w:rsidRPr="00744577">
              <w:rPr>
                <w:rFonts w:ascii="Courier New" w:hAnsi="Courier New" w:cs="Courier New"/>
                <w:color w:val="F5844C"/>
                <w:sz w:val="16"/>
                <w:szCs w:val="16"/>
                <w:lang w:val="en-US" w:eastAsia="fr-FR"/>
              </w:rPr>
              <w:br/>
              <w:t xml:space="preserve">    writingTime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w:t>
            </w:r>
            <w:r w:rsidRPr="00744577">
              <w:rPr>
                <w:rFonts w:ascii="Courier New" w:hAnsi="Courier New" w:cs="Courier New"/>
                <w:color w:val="F5844C"/>
                <w:sz w:val="16"/>
                <w:szCs w:val="16"/>
                <w:lang w:val="en-US" w:eastAsia="fr-FR"/>
              </w:rPr>
              <w:t xml:space="preserve"> copyingTime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w:t>
            </w:r>
            <w:r w:rsidRPr="00744577">
              <w:rPr>
                <w:rFonts w:ascii="Courier New" w:hAnsi="Courier New" w:cs="Courier New"/>
                <w:color w:val="F5844C"/>
                <w:sz w:val="16"/>
                <w:szCs w:val="16"/>
                <w:lang w:val="en-US" w:eastAsia="fr-FR"/>
              </w:rPr>
              <w:t xml:space="preserve"> compressingTime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"0"</w:t>
            </w:r>
            <w:r w:rsidRPr="00744577">
              <w:rPr>
                <w:rFonts w:ascii="Courier New" w:hAnsi="Courier New" w:cs="Courier New"/>
                <w:color w:val="000096"/>
                <w:sz w:val="16"/>
                <w:szCs w:val="16"/>
                <w:lang w:val="en-US" w:eastAsia="fr-FR"/>
              </w:rPr>
              <w:t>&gt;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w:t>
            </w:r>
            <w:r w:rsidRPr="005F6B44">
              <w:rPr>
                <w:rFonts w:ascii="Courier New" w:hAnsi="Courier New" w:cs="Courier New"/>
                <w:color w:val="000096"/>
                <w:sz w:val="16"/>
                <w:szCs w:val="16"/>
                <w:highlight w:val="yellow"/>
                <w:lang w:val="en-US" w:eastAsia="fr-FR"/>
              </w:rPr>
              <w:t>queueLogError</w:t>
            </w:r>
            <w:r w:rsidRPr="00744577">
              <w:rPr>
                <w:rFonts w:ascii="Courier New" w:hAnsi="Courier New" w:cs="Courier New"/>
                <w:color w:val="F5844C"/>
                <w:sz w:val="16"/>
                <w:szCs w:val="16"/>
                <w:lang w:val="en-US" w:eastAsia="fr-FR"/>
              </w:rPr>
              <w:t xml:space="preserve"> errorCode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w:t>
            </w:r>
            <w:r w:rsidRPr="005F6B44">
              <w:rPr>
                <w:rFonts w:ascii="Courier New" w:hAnsi="Courier New" w:cs="Courier New"/>
                <w:color w:val="993300"/>
                <w:sz w:val="16"/>
                <w:szCs w:val="16"/>
                <w:highlight w:val="yellow"/>
                <w:lang w:val="en-US" w:eastAsia="fr-FR"/>
              </w:rPr>
              <w:t>INVALID_DATE_RANGE</w:t>
            </w:r>
            <w:r w:rsidRPr="00744577">
              <w:rPr>
                <w:rFonts w:ascii="Courier New" w:hAnsi="Courier New" w:cs="Courier New"/>
                <w:color w:val="993300"/>
                <w:sz w:val="16"/>
                <w:szCs w:val="16"/>
                <w:lang w:val="en-US" w:eastAsia="fr-FR"/>
              </w:rPr>
              <w:t>"</w:t>
            </w:r>
            <w:r w:rsidRPr="00744577">
              <w:rPr>
                <w:rFonts w:ascii="Courier New" w:hAnsi="Courier New" w:cs="Courier New"/>
                <w:color w:val="F5844C"/>
                <w:sz w:val="16"/>
                <w:szCs w:val="16"/>
                <w:lang w:val="en-US" w:eastAsia="fr-FR"/>
              </w:rPr>
              <w:br/>
              <w:t xml:space="preserve">        message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w:t>
            </w:r>
            <w:r w:rsidRPr="005F6B44">
              <w:rPr>
                <w:rFonts w:ascii="Courier New" w:hAnsi="Courier New" w:cs="Courier New"/>
                <w:color w:val="993300"/>
                <w:sz w:val="16"/>
                <w:szCs w:val="16"/>
                <w:highlight w:val="yellow"/>
                <w:lang w:val="en-US" w:eastAsia="fr-FR"/>
              </w:rPr>
              <w:t>Invalid date range.Invalid range: [2088-06-18 00:00:00</w:t>
            </w:r>
            <w:proofErr w:type="gramStart"/>
            <w:r w:rsidRPr="005F6B44">
              <w:rPr>
                <w:rFonts w:ascii="Courier New" w:hAnsi="Courier New" w:cs="Courier New"/>
                <w:color w:val="993300"/>
                <w:sz w:val="16"/>
                <w:szCs w:val="16"/>
                <w:highlight w:val="yellow"/>
                <w:lang w:val="en-US" w:eastAsia="fr-FR"/>
              </w:rPr>
              <w:t>,2089</w:t>
            </w:r>
            <w:proofErr w:type="gramEnd"/>
            <w:r w:rsidRPr="005F6B44">
              <w:rPr>
                <w:rFonts w:ascii="Courier New" w:hAnsi="Courier New" w:cs="Courier New"/>
                <w:color w:val="993300"/>
                <w:sz w:val="16"/>
                <w:szCs w:val="16"/>
                <w:highlight w:val="yellow"/>
                <w:lang w:val="en-US" w:eastAsia="fr-FR"/>
              </w:rPr>
              <w:t>-06-18 00:00:00]. Valid range is: [2011-01-05 00:00:00</w:t>
            </w:r>
            <w:proofErr w:type="gramStart"/>
            <w:r w:rsidRPr="005F6B44">
              <w:rPr>
                <w:rFonts w:ascii="Courier New" w:hAnsi="Courier New" w:cs="Courier New"/>
                <w:color w:val="993300"/>
                <w:sz w:val="16"/>
                <w:szCs w:val="16"/>
                <w:highlight w:val="yellow"/>
                <w:lang w:val="en-US" w:eastAsia="fr-FR"/>
              </w:rPr>
              <w:t>,2013</w:t>
            </w:r>
            <w:proofErr w:type="gramEnd"/>
            <w:r w:rsidRPr="005F6B44">
              <w:rPr>
                <w:rFonts w:ascii="Courier New" w:hAnsi="Courier New" w:cs="Courier New"/>
                <w:color w:val="993300"/>
                <w:sz w:val="16"/>
                <w:szCs w:val="16"/>
                <w:highlight w:val="yellow"/>
                <w:lang w:val="en-US" w:eastAsia="fr-FR"/>
              </w:rPr>
              <w:t>-04-24 00:00:00].</w:t>
            </w:r>
            <w:r w:rsidRPr="00744577">
              <w:rPr>
                <w:rFonts w:ascii="Courier New" w:hAnsi="Courier New" w:cs="Courier New"/>
                <w:color w:val="993300"/>
                <w:sz w:val="16"/>
                <w:szCs w:val="16"/>
                <w:lang w:val="en-US" w:eastAsia="fr-FR"/>
              </w:rPr>
              <w:t xml:space="preserve"> "</w:t>
            </w:r>
            <w:r w:rsidRPr="00744577">
              <w:rPr>
                <w:rFonts w:ascii="Courier New" w:hAnsi="Courier New" w:cs="Courier New"/>
                <w:color w:val="F5844C"/>
                <w:sz w:val="16"/>
                <w:szCs w:val="16"/>
                <w:lang w:val="en-US" w:eastAsia="fr-FR"/>
              </w:rPr>
              <w:br/>
              <w:t xml:space="preserve">        dateError</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"2013-05-02 06:43:26.144 UTC"</w:t>
            </w:r>
            <w:r w:rsidRPr="00744577">
              <w:rPr>
                <w:rFonts w:ascii="Courier New" w:hAnsi="Courier New" w:cs="Courier New"/>
                <w:color w:val="000096"/>
                <w:sz w:val="16"/>
                <w:szCs w:val="16"/>
                <w:lang w:val="en-US" w:eastAsia="fr-FR"/>
              </w:rPr>
              <w:t>/&gt;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&lt;extractionParameters</w:t>
            </w:r>
            <w:r w:rsidRPr="00744577">
              <w:rPr>
                <w:rFonts w:ascii="Courier New" w:hAnsi="Courier New" w:cs="Courier New"/>
                <w:color w:val="000096"/>
                <w:sz w:val="16"/>
                <w:szCs w:val="16"/>
                <w:lang w:val="en-US" w:eastAsia="fr-FR"/>
              </w:rPr>
              <w:br/>
            </w:r>
            <w:r w:rsidRPr="00744577">
              <w:rPr>
                <w:rFonts w:ascii="Courier New" w:hAnsi="Courier New" w:cs="Courier New"/>
                <w:color w:val="F5844C"/>
                <w:sz w:val="16"/>
                <w:szCs w:val="16"/>
                <w:lang w:val="en-US" w:eastAsia="fr-FR"/>
              </w:rPr>
              <w:t xml:space="preserve">        serviceName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"http://purl.org/myocean/ontology/service/database#GLOBAL_ANALYSIS_PHYS_001_003_a-TDS"</w:t>
            </w:r>
            <w:r w:rsidRPr="00744577">
              <w:rPr>
                <w:rFonts w:ascii="Courier New" w:hAnsi="Courier New" w:cs="Courier New"/>
                <w:color w:val="F5844C"/>
                <w:sz w:val="16"/>
                <w:szCs w:val="16"/>
                <w:lang w:val="en-US" w:eastAsia="fr-FR"/>
              </w:rPr>
              <w:br/>
              <w:t xml:space="preserve">        temporalCoverageInDays</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"366"</w:t>
            </w:r>
            <w:r w:rsidRPr="00744577">
              <w:rPr>
                <w:rFonts w:ascii="Courier New" w:hAnsi="Courier New" w:cs="Courier New"/>
                <w:color w:val="F5844C"/>
                <w:sz w:val="16"/>
                <w:szCs w:val="16"/>
                <w:lang w:val="en-US" w:eastAsia="fr-FR"/>
              </w:rPr>
              <w:t xml:space="preserve"> productId</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"dataset-armor-3d-v1-myocean"</w:t>
            </w:r>
            <w:r w:rsidRPr="00744577">
              <w:rPr>
                <w:rFonts w:ascii="Courier New" w:hAnsi="Courier New" w:cs="Courier New"/>
                <w:color w:val="F5844C"/>
                <w:sz w:val="16"/>
                <w:szCs w:val="16"/>
                <w:lang w:val="en-US" w:eastAsia="fr-FR"/>
              </w:rPr>
              <w:t xml:space="preserve"> userId</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"opemis"</w:t>
            </w:r>
            <w:r w:rsidRPr="00744577">
              <w:rPr>
                <w:rFonts w:ascii="Courier New" w:hAnsi="Courier New" w:cs="Courier New"/>
                <w:color w:val="F5844C"/>
                <w:sz w:val="16"/>
                <w:szCs w:val="16"/>
                <w:lang w:val="en-US" w:eastAsia="fr-FR"/>
              </w:rPr>
              <w:br/>
              <w:t xml:space="preserve">        userHost</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"vnagioscamioon.ifremer.fr"</w:t>
            </w:r>
            <w:r w:rsidRPr="00744577">
              <w:rPr>
                <w:rFonts w:ascii="Courier New" w:hAnsi="Courier New" w:cs="Courier New"/>
                <w:color w:val="F5844C"/>
                <w:sz w:val="16"/>
                <w:szCs w:val="16"/>
                <w:lang w:val="en-US" w:eastAsia="fr-FR"/>
              </w:rPr>
              <w:t xml:space="preserve"> anonymousUser</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"false"</w:t>
            </w:r>
            <w:r w:rsidRPr="00744577">
              <w:rPr>
                <w:rFonts w:ascii="Courier New" w:hAnsi="Courier New" w:cs="Courier New"/>
                <w:color w:val="F5844C"/>
                <w:sz w:val="16"/>
                <w:szCs w:val="16"/>
                <w:lang w:val="en-US" w:eastAsia="fr-FR"/>
              </w:rPr>
              <w:t xml:space="preserve"> batchQueue</w:t>
            </w:r>
            <w:r w:rsidRPr="00744577">
              <w:rPr>
                <w:rFonts w:ascii="Courier New" w:hAnsi="Courier New" w:cs="Courier New"/>
                <w:color w:val="FF8040"/>
                <w:sz w:val="16"/>
                <w:szCs w:val="16"/>
                <w:lang w:val="en-US" w:eastAsia="fr-FR"/>
              </w:rPr>
              <w:t>=</w:t>
            </w:r>
            <w:r w:rsidRPr="00744577">
              <w:rPr>
                <w:rFonts w:ascii="Courier New" w:hAnsi="Courier New" w:cs="Courier New"/>
                <w:color w:val="993300"/>
                <w:sz w:val="16"/>
                <w:szCs w:val="16"/>
                <w:lang w:val="en-US" w:eastAsia="fr-FR"/>
              </w:rPr>
              <w:t>"false"</w:t>
            </w:r>
            <w:r w:rsidRPr="00744577">
              <w:rPr>
                <w:rFonts w:ascii="Courier New" w:hAnsi="Courier New" w:cs="Courier New"/>
                <w:color w:val="000096"/>
                <w:sz w:val="16"/>
                <w:szCs w:val="16"/>
                <w:lang w:val="en-US" w:eastAsia="fr-FR"/>
              </w:rPr>
              <w:t>&gt;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&lt;listVar/&gt;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&lt;listTemporalCoverage&gt;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t>2088-06-18</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t>2089-06-18</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&lt;/listTemporalCoverage&gt;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&lt;listLatLonCoverage&gt;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t>-90</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t>-180</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t>90</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t>180</w:t>
            </w:r>
            <w:r w:rsidRPr="00744577">
              <w:rPr>
                <w:rFonts w:ascii="Courier New" w:hAnsi="Courier New" w:cs="Courier New"/>
                <w:color w:val="000096"/>
                <w:sz w:val="16"/>
                <w:szCs w:val="16"/>
                <w:lang w:val="en-US" w:eastAsia="fr-FR"/>
              </w:rPr>
              <w:t>&lt;/string&gt;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&lt;/listLatLonCoverage&gt;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&lt;listDepthCoverage/&gt;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&lt;responseFormat&gt;</w:t>
            </w:r>
            <w:r w:rsidRPr="00744577">
              <w:rPr>
                <w:rFonts w:ascii="Courier New" w:hAnsi="Courier New" w:cs="Courier New"/>
                <w:color w:val="000000"/>
                <w:sz w:val="16"/>
                <w:szCs w:val="16"/>
                <w:lang w:val="en-US" w:eastAsia="fr-FR"/>
              </w:rPr>
              <w:t>HTML</w:t>
            </w:r>
            <w:r w:rsidRPr="00744577">
              <w:rPr>
                <w:rFonts w:ascii="Courier New" w:hAnsi="Courier New" w:cs="Courier New"/>
                <w:color w:val="000096"/>
                <w:sz w:val="16"/>
                <w:szCs w:val="16"/>
                <w:lang w:val="en-US" w:eastAsia="fr-FR"/>
              </w:rPr>
              <w:t>&lt;/responseFormat&gt;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&lt;/extractionParameters&gt;</w:t>
            </w:r>
            <w:r w:rsidRPr="00744577">
              <w:rPr>
                <w:rFonts w:ascii="Courier New" w:hAnsi="Courier New" w:cs="Courier New"/>
                <w:color w:val="000000"/>
                <w:sz w:val="16"/>
                <w:szCs w:val="16"/>
                <w:lang w:val="en-US" w:eastAsia="fr-FR"/>
              </w:rPr>
              <w:br/>
              <w:t xml:space="preserve">    </w:t>
            </w:r>
            <w:r w:rsidRPr="00744577">
              <w:rPr>
                <w:rFonts w:ascii="Courier New" w:hAnsi="Courier New" w:cs="Courier New"/>
                <w:color w:val="000096"/>
                <w:sz w:val="16"/>
                <w:szCs w:val="16"/>
                <w:lang w:val="en-US" w:eastAsia="fr-FR"/>
              </w:rPr>
              <w:t>&lt;priorities/&gt;</w:t>
            </w:r>
            <w:r w:rsidRPr="00744577">
              <w:rPr>
                <w:rFonts w:ascii="Courier New" w:hAnsi="Courier New" w:cs="Courier New"/>
                <w:color w:val="000000"/>
                <w:sz w:val="16"/>
                <w:szCs w:val="16"/>
                <w:lang w:val="en-US" w:eastAsia="fr-FR"/>
              </w:rPr>
              <w:br/>
            </w:r>
            <w:r w:rsidRPr="00744577">
              <w:rPr>
                <w:rFonts w:ascii="Courier New" w:hAnsi="Courier New" w:cs="Courier New"/>
                <w:color w:val="000096"/>
                <w:sz w:val="16"/>
                <w:szCs w:val="16"/>
                <w:lang w:val="en-US" w:eastAsia="fr-FR"/>
              </w:rPr>
              <w:t>&lt;/motuQueueServerLogError&gt;</w:t>
            </w:r>
          </w:p>
        </w:tc>
      </w:tr>
    </w:tbl>
    <w:p w:rsidR="00744577" w:rsidRPr="000E2EB3" w:rsidRDefault="00744577" w:rsidP="00744577"/>
    <w:p w:rsidR="00E91B75" w:rsidRPr="002B5010" w:rsidRDefault="00E91B75" w:rsidP="00E91B75">
      <w:pPr>
        <w:pStyle w:val="Titre6"/>
      </w:pPr>
      <w:r>
        <w:t xml:space="preserve">The </w:t>
      </w:r>
      <w:r w:rsidR="00430A99">
        <w:t>MIS Gateway Transaction Accounting</w:t>
      </w:r>
      <w:r>
        <w:t xml:space="preserve"> configuration files</w:t>
      </w:r>
    </w:p>
    <w:p w:rsidR="006E3D8F" w:rsidRDefault="00D5343E" w:rsidP="006E3D8F">
      <w:pPr>
        <w:rPr>
          <w:rStyle w:val="hps"/>
        </w:rPr>
      </w:pPr>
      <w:r w:rsidRPr="00707220">
        <w:rPr>
          <w:lang w:val="en-US"/>
        </w:rPr>
        <w:t>The</w:t>
      </w:r>
      <w:r w:rsidR="00E91B75">
        <w:rPr>
          <w:lang w:val="en-US"/>
        </w:rPr>
        <w:t xml:space="preserve"> </w:t>
      </w:r>
      <w:r w:rsidR="00430A99" w:rsidRPr="00430A99">
        <w:rPr>
          <w:lang w:val="en-US"/>
        </w:rPr>
        <w:t xml:space="preserve">MIS Gateway Transaction Accounting </w:t>
      </w:r>
      <w:r w:rsidRPr="00707220">
        <w:rPr>
          <w:lang w:val="en-US"/>
        </w:rPr>
        <w:t xml:space="preserve">configuration files are XML format. </w:t>
      </w:r>
      <w:r w:rsidR="006E3D8F">
        <w:rPr>
          <w:rStyle w:val="hps"/>
        </w:rPr>
        <w:t>This file describes which</w:t>
      </w:r>
      <w:r w:rsidR="006E3D8F">
        <w:t xml:space="preserve"> XML Transaction </w:t>
      </w:r>
      <w:proofErr w:type="gramStart"/>
      <w:r w:rsidR="006E3D8F">
        <w:t>Accounting</w:t>
      </w:r>
      <w:proofErr w:type="gramEnd"/>
      <w:r w:rsidR="006E3D8F">
        <w:t xml:space="preserve"> </w:t>
      </w:r>
      <w:r w:rsidR="006E3D8F">
        <w:rPr>
          <w:rStyle w:val="hps"/>
        </w:rPr>
        <w:t>files</w:t>
      </w:r>
      <w:r w:rsidR="006E3D8F">
        <w:t xml:space="preserve"> </w:t>
      </w:r>
      <w:r w:rsidR="006E3D8F">
        <w:rPr>
          <w:rStyle w:val="hps"/>
        </w:rPr>
        <w:t>should be</w:t>
      </w:r>
      <w:r w:rsidR="006E3D8F">
        <w:t xml:space="preserve"> </w:t>
      </w:r>
      <w:r w:rsidR="006E3D8F">
        <w:rPr>
          <w:rStyle w:val="hps"/>
        </w:rPr>
        <w:t>considered.</w:t>
      </w:r>
    </w:p>
    <w:p w:rsidR="00D5343E" w:rsidRDefault="006E3D8F" w:rsidP="006E3D8F">
      <w:r>
        <w:t>A configuration file is needed for each DU.</w:t>
      </w:r>
    </w:p>
    <w:p w:rsidR="006E3D8F" w:rsidRDefault="006E3D8F" w:rsidP="006E3D8F">
      <w:r>
        <w:lastRenderedPageBreak/>
        <w:t>The full description and example of this configuration file are located in the document [</w:t>
      </w:r>
      <w:r w:rsidR="003E07B6">
        <w:fldChar w:fldCharType="begin"/>
      </w:r>
      <w:r>
        <w:instrText xml:space="preserve"> REF _Ref356459435 \h </w:instrText>
      </w:r>
      <w:r w:rsidR="003E07B6">
        <w:fldChar w:fldCharType="separate"/>
      </w:r>
      <w:ins w:id="707" w:author="dearith" w:date="2013-08-29T15:08:00Z">
        <w:r w:rsidR="00FE42B4" w:rsidRPr="00E13544">
          <w:rPr>
            <w:highlight w:val="yellow"/>
          </w:rPr>
          <w:t xml:space="preserve">DA </w:t>
        </w:r>
        <w:r w:rsidR="00FE42B4">
          <w:rPr>
            <w:noProof/>
            <w:highlight w:val="yellow"/>
          </w:rPr>
          <w:t>8</w:t>
        </w:r>
      </w:ins>
      <w:del w:id="708" w:author="dearith" w:date="2013-08-29T15:08:00Z">
        <w:r w:rsidR="00C82D1C" w:rsidDel="00FE42B4">
          <w:delText xml:space="preserve">DA </w:delText>
        </w:r>
        <w:r w:rsidR="00C82D1C" w:rsidDel="00FE42B4">
          <w:rPr>
            <w:noProof/>
          </w:rPr>
          <w:delText>8</w:delText>
        </w:r>
      </w:del>
      <w:r w:rsidR="003E07B6">
        <w:fldChar w:fldCharType="end"/>
      </w:r>
      <w:r>
        <w:t xml:space="preserve">]. The XML schema is </w:t>
      </w:r>
      <w:r w:rsidRPr="00784F61">
        <w:rPr>
          <w:i/>
        </w:rPr>
        <w:t>log</w:t>
      </w:r>
      <w:r>
        <w:rPr>
          <w:i/>
        </w:rPr>
        <w:t>File</w:t>
      </w:r>
      <w:r w:rsidRPr="00784F61">
        <w:rPr>
          <w:i/>
        </w:rPr>
        <w:t>Config.xsd</w:t>
      </w:r>
      <w:r>
        <w:t>.</w:t>
      </w:r>
    </w:p>
    <w:p w:rsidR="006E3D8F" w:rsidRDefault="006E3D8F" w:rsidP="006E3D8F">
      <w:r>
        <w:t>Example:</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82439F" w:rsidRPr="0082439F" w:rsidTr="0082439F">
        <w:tc>
          <w:tcPr>
            <w:tcW w:w="9210" w:type="dxa"/>
            <w:shd w:val="clear" w:color="auto" w:fill="F2F2F2" w:themeFill="background1" w:themeFillShade="F2"/>
          </w:tcPr>
          <w:p w:rsidR="0082439F" w:rsidRPr="0082439F" w:rsidRDefault="0082439F" w:rsidP="0082439F">
            <w:pPr>
              <w:jc w:val="left"/>
              <w:rPr>
                <w:rFonts w:ascii="Courier New" w:hAnsi="Courier New" w:cs="Courier New"/>
                <w:sz w:val="16"/>
                <w:szCs w:val="16"/>
                <w:lang w:val="en-US"/>
              </w:rPr>
            </w:pPr>
            <w:r w:rsidRPr="0082439F">
              <w:rPr>
                <w:rFonts w:ascii="Courier New" w:hAnsi="Courier New" w:cs="Courier New"/>
                <w:color w:val="8B26C9"/>
                <w:sz w:val="16"/>
                <w:szCs w:val="16"/>
                <w:lang w:val="en-US" w:eastAsia="fr-FR"/>
              </w:rPr>
              <w:t>&lt;?xml version="1.0" encoding="UTF-8"?&gt;</w:t>
            </w:r>
            <w:r w:rsidRPr="0082439F">
              <w:rPr>
                <w:rFonts w:ascii="Courier New" w:hAnsi="Courier New" w:cs="Courier New"/>
                <w:color w:val="000000"/>
                <w:sz w:val="16"/>
                <w:szCs w:val="16"/>
                <w:lang w:val="en-US" w:eastAsia="fr-FR"/>
              </w:rPr>
              <w:br/>
            </w:r>
            <w:r w:rsidRPr="0082439F">
              <w:rPr>
                <w:rFonts w:ascii="Courier New" w:hAnsi="Courier New" w:cs="Courier New"/>
                <w:color w:val="000096"/>
                <w:sz w:val="16"/>
                <w:szCs w:val="16"/>
                <w:lang w:val="en-US" w:eastAsia="fr-FR"/>
              </w:rPr>
              <w:t>&lt;logFileConfig</w:t>
            </w:r>
            <w:r w:rsidRPr="0082439F">
              <w:rPr>
                <w:rFonts w:ascii="Courier New" w:hAnsi="Courier New" w:cs="Courier New"/>
                <w:color w:val="F5844C"/>
                <w:sz w:val="16"/>
                <w:szCs w:val="16"/>
                <w:lang w:val="en-US" w:eastAsia="fr-FR"/>
              </w:rPr>
              <w:t xml:space="preserve"> description</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"Logs Queue Server Motu - MyOcean - SLTAC"</w:t>
            </w:r>
            <w:r w:rsidRPr="0082439F">
              <w:rPr>
                <w:rFonts w:ascii="Courier New" w:hAnsi="Courier New" w:cs="Courier New"/>
                <w:color w:val="F5844C"/>
                <w:sz w:val="16"/>
                <w:szCs w:val="16"/>
                <w:lang w:val="en-US" w:eastAsia="fr-FR"/>
              </w:rPr>
              <w:t xml:space="preserve"> </w:t>
            </w:r>
            <w:r w:rsidRPr="0082439F">
              <w:rPr>
                <w:rFonts w:ascii="Courier New" w:hAnsi="Courier New" w:cs="Courier New"/>
                <w:color w:val="F5844C"/>
                <w:sz w:val="16"/>
                <w:szCs w:val="16"/>
                <w:lang w:val="en-US" w:eastAsia="fr-FR"/>
              </w:rPr>
              <w:br/>
              <w:t xml:space="preserve">    remoteHost</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"http://atoll.cls.fr"</w:t>
            </w:r>
            <w:r w:rsidRPr="0082439F">
              <w:rPr>
                <w:rFonts w:ascii="Courier New" w:hAnsi="Courier New" w:cs="Courier New"/>
                <w:color w:val="F5844C"/>
                <w:sz w:val="16"/>
                <w:szCs w:val="16"/>
                <w:lang w:val="en-US" w:eastAsia="fr-FR"/>
              </w:rPr>
              <w:t xml:space="preserve"> </w:t>
            </w:r>
            <w:r w:rsidRPr="0082439F">
              <w:rPr>
                <w:rFonts w:ascii="Courier New" w:hAnsi="Courier New" w:cs="Courier New"/>
                <w:color w:val="F5844C"/>
                <w:sz w:val="16"/>
                <w:szCs w:val="16"/>
                <w:lang w:val="en-US" w:eastAsia="fr-FR"/>
              </w:rPr>
              <w:br/>
              <w:t xml:space="preserve">    subDir</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"SLTAC"</w:t>
            </w:r>
            <w:r w:rsidRPr="0082439F">
              <w:rPr>
                <w:rFonts w:ascii="Courier New" w:hAnsi="Courier New" w:cs="Courier New"/>
                <w:color w:val="F5844C"/>
                <w:sz w:val="16"/>
                <w:szCs w:val="16"/>
                <w:lang w:val="en-US" w:eastAsia="fr-FR"/>
              </w:rPr>
              <w:t xml:space="preserve"> </w:t>
            </w:r>
            <w:r w:rsidRPr="0082439F">
              <w:rPr>
                <w:rFonts w:ascii="Courier New" w:hAnsi="Courier New" w:cs="Courier New"/>
                <w:color w:val="F5844C"/>
                <w:sz w:val="16"/>
                <w:szCs w:val="16"/>
                <w:lang w:val="en-US" w:eastAsia="fr-FR"/>
              </w:rPr>
              <w:br/>
              <w:t xml:space="preserve">    name</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"transAccLogFile_SLTAC"</w:t>
            </w:r>
            <w:r w:rsidRPr="0082439F">
              <w:rPr>
                <w:rFonts w:ascii="Courier New" w:hAnsi="Courier New" w:cs="Courier New"/>
                <w:color w:val="F5844C"/>
                <w:sz w:val="16"/>
                <w:szCs w:val="16"/>
                <w:lang w:val="en-US" w:eastAsia="fr-FR"/>
              </w:rPr>
              <w:tab/>
            </w:r>
            <w:r w:rsidRPr="0082439F">
              <w:rPr>
                <w:rFonts w:ascii="Courier New" w:hAnsi="Courier New" w:cs="Courier New"/>
                <w:color w:val="F5844C"/>
                <w:sz w:val="16"/>
                <w:szCs w:val="16"/>
                <w:lang w:val="en-US" w:eastAsia="fr-FR"/>
              </w:rPr>
              <w:br/>
              <w:t xml:space="preserve">    labelFileDate</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"%YYYY-0-%MM-0"</w:t>
            </w:r>
            <w:r w:rsidRPr="0082439F">
              <w:rPr>
                <w:rFonts w:ascii="Courier New" w:hAnsi="Courier New" w:cs="Courier New"/>
                <w:color w:val="F5844C"/>
                <w:sz w:val="16"/>
                <w:szCs w:val="16"/>
                <w:lang w:val="en-US" w:eastAsia="fr-FR"/>
              </w:rPr>
              <w:br/>
              <w:t xml:space="preserve">    remoteProtocol</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"http"</w:t>
            </w:r>
            <w:r w:rsidRPr="0082439F">
              <w:rPr>
                <w:rFonts w:ascii="Courier New" w:hAnsi="Courier New" w:cs="Courier New"/>
                <w:color w:val="F5844C"/>
                <w:sz w:val="16"/>
                <w:szCs w:val="16"/>
                <w:lang w:val="en-US" w:eastAsia="fr-FR"/>
              </w:rPr>
              <w:br/>
              <w:t xml:space="preserve">    fromRemote</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"true"</w:t>
            </w:r>
            <w:r w:rsidRPr="0082439F">
              <w:rPr>
                <w:rFonts w:ascii="Courier New" w:hAnsi="Courier New" w:cs="Courier New"/>
                <w:color w:val="F5844C"/>
                <w:sz w:val="16"/>
                <w:szCs w:val="16"/>
                <w:lang w:val="en-US" w:eastAsia="fr-FR"/>
              </w:rPr>
              <w:br/>
              <w:t xml:space="preserve">    proxyHost</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"http://proxy-prod.cls.fr"</w:t>
            </w:r>
            <w:r w:rsidRPr="0082439F">
              <w:rPr>
                <w:rFonts w:ascii="Courier New" w:hAnsi="Courier New" w:cs="Courier New"/>
                <w:color w:val="F5844C"/>
                <w:sz w:val="16"/>
                <w:szCs w:val="16"/>
                <w:lang w:val="en-US" w:eastAsia="fr-FR"/>
              </w:rPr>
              <w:br/>
              <w:t xml:space="preserve">    proxyPort</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"8080"</w:t>
            </w:r>
            <w:r w:rsidRPr="0082439F">
              <w:rPr>
                <w:rFonts w:ascii="Courier New" w:hAnsi="Courier New" w:cs="Courier New"/>
                <w:color w:val="F5844C"/>
                <w:sz w:val="16"/>
                <w:szCs w:val="16"/>
                <w:lang w:val="en-US" w:eastAsia="fr-FR"/>
              </w:rPr>
              <w:br/>
              <w:t xml:space="preserve">    remoteUserHost</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w:t>
            </w:r>
            <w:r w:rsidRPr="0082439F">
              <w:rPr>
                <w:rFonts w:ascii="Courier New" w:hAnsi="Courier New" w:cs="Courier New"/>
                <w:i/>
                <w:color w:val="993300"/>
                <w:sz w:val="16"/>
                <w:szCs w:val="16"/>
                <w:lang w:val="en-US" w:eastAsia="fr-FR"/>
              </w:rPr>
              <w:t>your_hppt_basic_authentication_login</w:t>
            </w:r>
            <w:r w:rsidRPr="0082439F">
              <w:rPr>
                <w:rFonts w:ascii="Courier New" w:hAnsi="Courier New" w:cs="Courier New"/>
                <w:color w:val="993300"/>
                <w:sz w:val="16"/>
                <w:szCs w:val="16"/>
                <w:lang w:val="en-US" w:eastAsia="fr-FR"/>
              </w:rPr>
              <w:t>"</w:t>
            </w:r>
            <w:r w:rsidRPr="0082439F">
              <w:rPr>
                <w:rFonts w:ascii="Courier New" w:hAnsi="Courier New" w:cs="Courier New"/>
                <w:color w:val="F5844C"/>
                <w:sz w:val="16"/>
                <w:szCs w:val="16"/>
                <w:lang w:val="en-US" w:eastAsia="fr-FR"/>
              </w:rPr>
              <w:br/>
              <w:t xml:space="preserve">    remotePwdHost</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w:t>
            </w:r>
            <w:r w:rsidRPr="0082439F">
              <w:rPr>
                <w:rFonts w:ascii="Courier New" w:hAnsi="Courier New" w:cs="Courier New"/>
                <w:i/>
                <w:color w:val="993300"/>
                <w:sz w:val="16"/>
                <w:szCs w:val="16"/>
                <w:lang w:val="en-US" w:eastAsia="fr-FR"/>
              </w:rPr>
              <w:t>your_hppt_basic_authentication_password</w:t>
            </w:r>
            <w:r w:rsidRPr="0082439F">
              <w:rPr>
                <w:rFonts w:ascii="Courier New" w:hAnsi="Courier New" w:cs="Courier New"/>
                <w:color w:val="993300"/>
                <w:sz w:val="16"/>
                <w:szCs w:val="16"/>
                <w:lang w:val="en-US" w:eastAsia="fr-FR"/>
              </w:rPr>
              <w:t>"</w:t>
            </w:r>
            <w:r w:rsidRPr="0082439F">
              <w:rPr>
                <w:rFonts w:ascii="Courier New" w:hAnsi="Courier New" w:cs="Courier New"/>
                <w:color w:val="F5844C"/>
                <w:sz w:val="16"/>
                <w:szCs w:val="16"/>
                <w:lang w:val="en-US" w:eastAsia="fr-FR"/>
              </w:rPr>
              <w:br/>
              <w:t xml:space="preserve">    xmlns:xsi</w:t>
            </w:r>
            <w:r w:rsidRPr="0082439F">
              <w:rPr>
                <w:rFonts w:ascii="Courier New" w:hAnsi="Courier New" w:cs="Courier New"/>
                <w:color w:val="FF8040"/>
                <w:sz w:val="16"/>
                <w:szCs w:val="16"/>
                <w:lang w:val="en-US" w:eastAsia="fr-FR"/>
              </w:rPr>
              <w:t>=</w:t>
            </w:r>
            <w:r w:rsidRPr="0082439F">
              <w:rPr>
                <w:rFonts w:ascii="Courier New" w:hAnsi="Courier New" w:cs="Courier New"/>
                <w:color w:val="993300"/>
                <w:sz w:val="16"/>
                <w:szCs w:val="16"/>
                <w:lang w:val="en-US" w:eastAsia="fr-FR"/>
              </w:rPr>
              <w:t>"http://www.w3.org/2001/XMLSchema-instance"</w:t>
            </w:r>
            <w:r w:rsidRPr="0082439F">
              <w:rPr>
                <w:rFonts w:ascii="Courier New" w:hAnsi="Courier New" w:cs="Courier New"/>
                <w:color w:val="000096"/>
                <w:sz w:val="16"/>
                <w:szCs w:val="16"/>
                <w:lang w:val="en-US" w:eastAsia="fr-FR"/>
              </w:rPr>
              <w:t>&gt;</w:t>
            </w:r>
            <w:r w:rsidRPr="0082439F">
              <w:rPr>
                <w:rFonts w:ascii="Courier New" w:hAnsi="Courier New" w:cs="Courier New"/>
                <w:color w:val="000000"/>
                <w:sz w:val="16"/>
                <w:szCs w:val="16"/>
                <w:lang w:val="en-US" w:eastAsia="fr-FR"/>
              </w:rPr>
              <w:br/>
              <w:t xml:space="preserve">    </w:t>
            </w:r>
            <w:r w:rsidRPr="0082439F">
              <w:rPr>
                <w:rFonts w:ascii="Courier New" w:hAnsi="Courier New" w:cs="Courier New"/>
                <w:color w:val="000096"/>
                <w:sz w:val="16"/>
                <w:szCs w:val="16"/>
                <w:lang w:val="en-US" w:eastAsia="fr-FR"/>
              </w:rPr>
              <w:t>&lt;logFile&gt;</w:t>
            </w:r>
            <w:r w:rsidRPr="0082439F">
              <w:rPr>
                <w:rFonts w:ascii="Courier New" w:hAnsi="Courier New" w:cs="Courier New"/>
                <w:color w:val="000000"/>
                <w:sz w:val="16"/>
                <w:szCs w:val="16"/>
                <w:lang w:val="en-US" w:eastAsia="fr-FR"/>
              </w:rPr>
              <w:br/>
              <w:t xml:space="preserve">        </w:t>
            </w:r>
            <w:r w:rsidRPr="0082439F">
              <w:rPr>
                <w:rFonts w:ascii="Courier New" w:hAnsi="Courier New" w:cs="Courier New"/>
                <w:color w:val="000096"/>
                <w:sz w:val="16"/>
                <w:szCs w:val="16"/>
                <w:lang w:val="en-US" w:eastAsia="fr-FR"/>
              </w:rPr>
              <w:t>&lt;include&gt;</w:t>
            </w:r>
            <w:r w:rsidRPr="0082439F">
              <w:rPr>
                <w:rFonts w:ascii="Courier New" w:hAnsi="Courier New" w:cs="Courier New"/>
                <w:color w:val="000000"/>
                <w:sz w:val="16"/>
                <w:szCs w:val="16"/>
                <w:lang w:val="en-US" w:eastAsia="fr-FR"/>
              </w:rPr>
              <w:t>/sltac-gateway/transactions/accounting-GLO-CLS-TOULOUSE-FR-SLTAC.xml</w:t>
            </w:r>
            <w:r w:rsidRPr="0082439F">
              <w:rPr>
                <w:rFonts w:ascii="Courier New" w:hAnsi="Courier New" w:cs="Courier New"/>
                <w:color w:val="000096"/>
                <w:sz w:val="16"/>
                <w:szCs w:val="16"/>
                <w:lang w:val="en-US" w:eastAsia="fr-FR"/>
              </w:rPr>
              <w:t>&lt;/include&gt;</w:t>
            </w:r>
            <w:r w:rsidRPr="0082439F">
              <w:rPr>
                <w:rFonts w:ascii="Courier New" w:hAnsi="Courier New" w:cs="Courier New"/>
                <w:color w:val="000000"/>
                <w:sz w:val="16"/>
                <w:szCs w:val="16"/>
                <w:lang w:val="en-US" w:eastAsia="fr-FR"/>
              </w:rPr>
              <w:br/>
              <w:t xml:space="preserve">    </w:t>
            </w:r>
            <w:r w:rsidRPr="0082439F">
              <w:rPr>
                <w:rFonts w:ascii="Courier New" w:hAnsi="Courier New" w:cs="Courier New"/>
                <w:color w:val="000096"/>
                <w:sz w:val="16"/>
                <w:szCs w:val="16"/>
                <w:lang w:val="en-US" w:eastAsia="fr-FR"/>
              </w:rPr>
              <w:t>&lt;/logFile&gt;</w:t>
            </w:r>
            <w:r w:rsidRPr="0082439F">
              <w:rPr>
                <w:rFonts w:ascii="Courier New" w:hAnsi="Courier New" w:cs="Courier New"/>
                <w:color w:val="000000"/>
                <w:sz w:val="16"/>
                <w:szCs w:val="16"/>
                <w:lang w:val="en-US" w:eastAsia="fr-FR"/>
              </w:rPr>
              <w:br/>
              <w:t xml:space="preserve">    </w:t>
            </w:r>
            <w:r w:rsidRPr="0082439F">
              <w:rPr>
                <w:rFonts w:ascii="Courier New" w:hAnsi="Courier New" w:cs="Courier New"/>
                <w:color w:val="000000"/>
                <w:sz w:val="16"/>
                <w:szCs w:val="16"/>
                <w:lang w:val="en-US" w:eastAsia="fr-FR"/>
              </w:rPr>
              <w:br/>
              <w:t xml:space="preserve">    </w:t>
            </w:r>
            <w:r w:rsidRPr="0082439F">
              <w:rPr>
                <w:rFonts w:ascii="Courier New" w:hAnsi="Courier New" w:cs="Courier New"/>
                <w:color w:val="000096"/>
                <w:sz w:val="16"/>
                <w:szCs w:val="16"/>
                <w:lang w:val="en-US" w:eastAsia="fr-FR"/>
              </w:rPr>
              <w:t>&lt;mailErrorDest&gt;</w:t>
            </w:r>
            <w:r w:rsidRPr="0082439F">
              <w:rPr>
                <w:rFonts w:ascii="Courier New" w:hAnsi="Courier New" w:cs="Courier New"/>
                <w:color w:val="000000"/>
                <w:sz w:val="16"/>
                <w:szCs w:val="16"/>
                <w:lang w:val="en-US" w:eastAsia="fr-FR"/>
              </w:rPr>
              <w:t>exploitation-atoll@cls.fr</w:t>
            </w:r>
            <w:r w:rsidRPr="0082439F">
              <w:rPr>
                <w:rFonts w:ascii="Courier New" w:hAnsi="Courier New" w:cs="Courier New"/>
                <w:color w:val="000096"/>
                <w:sz w:val="16"/>
                <w:szCs w:val="16"/>
                <w:lang w:val="en-US" w:eastAsia="fr-FR"/>
              </w:rPr>
              <w:t>&lt;/mailErrorDest&gt;</w:t>
            </w:r>
            <w:r w:rsidRPr="0082439F">
              <w:rPr>
                <w:rFonts w:ascii="Courier New" w:hAnsi="Courier New" w:cs="Courier New"/>
                <w:color w:val="000000"/>
                <w:sz w:val="16"/>
                <w:szCs w:val="16"/>
                <w:lang w:val="en-US" w:eastAsia="fr-FR"/>
              </w:rPr>
              <w:br/>
              <w:t xml:space="preserve">    </w:t>
            </w:r>
            <w:r w:rsidRPr="0082439F">
              <w:rPr>
                <w:rFonts w:ascii="Courier New" w:hAnsi="Courier New" w:cs="Courier New"/>
                <w:color w:val="000096"/>
                <w:sz w:val="16"/>
                <w:szCs w:val="16"/>
                <w:lang w:val="en-US" w:eastAsia="fr-FR"/>
              </w:rPr>
              <w:t>&lt;mailDest&gt;</w:t>
            </w:r>
            <w:r w:rsidRPr="0082439F">
              <w:rPr>
                <w:rFonts w:ascii="Courier New" w:hAnsi="Courier New" w:cs="Courier New"/>
                <w:color w:val="000000"/>
                <w:sz w:val="16"/>
                <w:szCs w:val="16"/>
                <w:lang w:val="en-US" w:eastAsia="fr-FR"/>
              </w:rPr>
              <w:t>exploitation-atoll@cls.fr</w:t>
            </w:r>
            <w:r w:rsidRPr="0082439F">
              <w:rPr>
                <w:rFonts w:ascii="Courier New" w:hAnsi="Courier New" w:cs="Courier New"/>
                <w:color w:val="000096"/>
                <w:sz w:val="16"/>
                <w:szCs w:val="16"/>
                <w:lang w:val="en-US" w:eastAsia="fr-FR"/>
              </w:rPr>
              <w:t>&lt;/mailDest&gt;</w:t>
            </w:r>
            <w:r w:rsidRPr="0082439F">
              <w:rPr>
                <w:rFonts w:ascii="Courier New" w:hAnsi="Courier New" w:cs="Courier New"/>
                <w:color w:val="000000"/>
                <w:sz w:val="16"/>
                <w:szCs w:val="16"/>
                <w:lang w:val="en-US" w:eastAsia="fr-FR"/>
              </w:rPr>
              <w:br/>
              <w:t xml:space="preserve">    </w:t>
            </w:r>
            <w:r w:rsidRPr="0082439F">
              <w:rPr>
                <w:rFonts w:ascii="Courier New" w:hAnsi="Courier New" w:cs="Courier New"/>
                <w:color w:val="000096"/>
                <w:sz w:val="16"/>
                <w:szCs w:val="16"/>
                <w:lang w:val="en-US" w:eastAsia="fr-FR"/>
              </w:rPr>
              <w:t>&lt;mailDest&gt;</w:t>
            </w:r>
            <w:r w:rsidRPr="0082439F">
              <w:rPr>
                <w:rFonts w:ascii="Courier New" w:hAnsi="Courier New" w:cs="Courier New"/>
                <w:color w:val="000000"/>
                <w:sz w:val="16"/>
                <w:szCs w:val="16"/>
                <w:lang w:val="en-US" w:eastAsia="fr-FR"/>
              </w:rPr>
              <w:t>servicedesk@mercator-ocean.fr</w:t>
            </w:r>
            <w:r w:rsidRPr="0082439F">
              <w:rPr>
                <w:rFonts w:ascii="Courier New" w:hAnsi="Courier New" w:cs="Courier New"/>
                <w:color w:val="000096"/>
                <w:sz w:val="16"/>
                <w:szCs w:val="16"/>
                <w:lang w:val="en-US" w:eastAsia="fr-FR"/>
              </w:rPr>
              <w:t>&lt;/mailDest&gt;</w:t>
            </w:r>
            <w:r w:rsidRPr="0082439F">
              <w:rPr>
                <w:rFonts w:ascii="Courier New" w:hAnsi="Courier New" w:cs="Courier New"/>
                <w:color w:val="000000"/>
                <w:sz w:val="16"/>
                <w:szCs w:val="16"/>
                <w:lang w:val="en-US" w:eastAsia="fr-FR"/>
              </w:rPr>
              <w:br/>
              <w:t xml:space="preserve">    </w:t>
            </w:r>
            <w:r w:rsidRPr="0082439F">
              <w:rPr>
                <w:rFonts w:ascii="Courier New" w:hAnsi="Courier New" w:cs="Courier New"/>
                <w:color w:val="000096"/>
                <w:sz w:val="16"/>
                <w:szCs w:val="16"/>
                <w:lang w:val="en-US" w:eastAsia="fr-FR"/>
              </w:rPr>
              <w:t>&lt;mailDest&gt;</w:t>
            </w:r>
            <w:r w:rsidRPr="0082439F">
              <w:rPr>
                <w:rFonts w:ascii="Courier New" w:hAnsi="Courier New" w:cs="Courier New"/>
                <w:color w:val="000000"/>
                <w:sz w:val="16"/>
                <w:szCs w:val="16"/>
                <w:lang w:val="en-US" w:eastAsia="fr-FR"/>
              </w:rPr>
              <w:t>servicedesk.myocean@cls.fr</w:t>
            </w:r>
            <w:r w:rsidRPr="0082439F">
              <w:rPr>
                <w:rFonts w:ascii="Courier New" w:hAnsi="Courier New" w:cs="Courier New"/>
                <w:color w:val="000096"/>
                <w:sz w:val="16"/>
                <w:szCs w:val="16"/>
                <w:lang w:val="en-US" w:eastAsia="fr-FR"/>
              </w:rPr>
              <w:t>&lt;/mailDest&gt;</w:t>
            </w:r>
            <w:r w:rsidRPr="0082439F">
              <w:rPr>
                <w:rFonts w:ascii="Courier New" w:hAnsi="Courier New" w:cs="Courier New"/>
                <w:color w:val="000000"/>
                <w:sz w:val="16"/>
                <w:szCs w:val="16"/>
                <w:lang w:val="en-US" w:eastAsia="fr-FR"/>
              </w:rPr>
              <w:t xml:space="preserve">  </w:t>
            </w:r>
            <w:r w:rsidRPr="0082439F">
              <w:rPr>
                <w:rFonts w:ascii="Courier New" w:hAnsi="Courier New" w:cs="Courier New"/>
                <w:color w:val="000000"/>
                <w:sz w:val="16"/>
                <w:szCs w:val="16"/>
                <w:lang w:val="en-US" w:eastAsia="fr-FR"/>
              </w:rPr>
              <w:br/>
              <w:t xml:space="preserve">    </w:t>
            </w:r>
            <w:r w:rsidRPr="0082439F">
              <w:rPr>
                <w:rFonts w:ascii="Courier New" w:hAnsi="Courier New" w:cs="Courier New"/>
                <w:color w:val="000000"/>
                <w:sz w:val="16"/>
                <w:szCs w:val="16"/>
                <w:lang w:val="en-US" w:eastAsia="fr-FR"/>
              </w:rPr>
              <w:br/>
            </w:r>
            <w:r w:rsidRPr="0082439F">
              <w:rPr>
                <w:rFonts w:ascii="Courier New" w:hAnsi="Courier New" w:cs="Courier New"/>
                <w:color w:val="000096"/>
                <w:sz w:val="16"/>
                <w:szCs w:val="16"/>
                <w:lang w:val="en-US" w:eastAsia="fr-FR"/>
              </w:rPr>
              <w:t>&lt;/logFileConfig&gt;</w:t>
            </w:r>
          </w:p>
        </w:tc>
      </w:tr>
    </w:tbl>
    <w:p w:rsidR="006E3D8F" w:rsidRDefault="006E3D8F" w:rsidP="006E3D8F"/>
    <w:p w:rsidR="00430A99" w:rsidRDefault="00430A99" w:rsidP="00430A99">
      <w:pPr>
        <w:pStyle w:val="Titre4"/>
      </w:pPr>
      <w:bookmarkStart w:id="709" w:name="_Toc365552637"/>
      <w:r>
        <w:t>Sequence of commands</w:t>
      </w:r>
      <w:bookmarkEnd w:id="709"/>
    </w:p>
    <w:p w:rsidR="00430A99" w:rsidRDefault="00430A99" w:rsidP="00430A99">
      <w:pPr>
        <w:rPr>
          <w:lang w:val="en-US"/>
        </w:rPr>
      </w:pPr>
      <w:r>
        <w:rPr>
          <w:lang w:val="en-US"/>
        </w:rPr>
        <w:t>This section describes the commands to run for analysis achievement. There is one command per Dissemination Unit.</w:t>
      </w:r>
    </w:p>
    <w:p w:rsidR="00430A99" w:rsidRDefault="00430A99" w:rsidP="00430A99">
      <w:pPr>
        <w:rPr>
          <w:lang w:val="en-US"/>
        </w:rPr>
      </w:pPr>
      <w:r>
        <w:rPr>
          <w:lang w:val="en-US"/>
        </w:rPr>
        <w:t xml:space="preserve">This process retrieves the </w:t>
      </w:r>
      <w:r w:rsidR="00AE52EE">
        <w:rPr>
          <w:lang w:val="en-US"/>
        </w:rPr>
        <w:t>XML Transaction Accounting file</w:t>
      </w:r>
      <w:r>
        <w:rPr>
          <w:lang w:val="en-US"/>
        </w:rPr>
        <w:t xml:space="preserve"> configured in </w:t>
      </w:r>
      <w:r w:rsidR="00AE52EE">
        <w:rPr>
          <w:lang w:val="en-US"/>
        </w:rPr>
        <w:t>the</w:t>
      </w:r>
      <w:r>
        <w:rPr>
          <w:lang w:val="en-US"/>
        </w:rPr>
        <w:t xml:space="preserve"> </w:t>
      </w:r>
      <w:r w:rsidR="00AE52EE" w:rsidRPr="00430A99">
        <w:rPr>
          <w:lang w:val="en-US"/>
        </w:rPr>
        <w:t xml:space="preserve">MIS Gateway Transaction Accounting </w:t>
      </w:r>
      <w:r>
        <w:rPr>
          <w:lang w:val="en-US"/>
        </w:rPr>
        <w:t xml:space="preserve">configuration file. </w:t>
      </w:r>
    </w:p>
    <w:p w:rsidR="00430A99" w:rsidRDefault="00430A99" w:rsidP="00430A99">
      <w:pPr>
        <w:rPr>
          <w:lang w:val="en-US"/>
        </w:rPr>
      </w:pPr>
      <w:r>
        <w:rPr>
          <w:lang w:val="en-US"/>
        </w:rPr>
        <w:t xml:space="preserve">The process copies the </w:t>
      </w:r>
      <w:r w:rsidR="00AE52EE">
        <w:rPr>
          <w:lang w:val="en-US"/>
        </w:rPr>
        <w:t>XML Transaction Accounting file</w:t>
      </w:r>
      <w:r>
        <w:rPr>
          <w:lang w:val="en-US"/>
        </w:rPr>
        <w:t xml:space="preserve"> on the local machine (the machine where the </w:t>
      </w:r>
      <w:r w:rsidR="00AE52EE">
        <w:rPr>
          <w:lang w:val="en-US"/>
        </w:rPr>
        <w:t>MIS Gateway</w:t>
      </w:r>
      <w:r>
        <w:rPr>
          <w:lang w:val="en-US"/>
        </w:rPr>
        <w:t xml:space="preserve"> transaction Accounting tool is installed). </w:t>
      </w:r>
    </w:p>
    <w:p w:rsidR="00430A99" w:rsidRPr="00457EE7" w:rsidRDefault="00430A99" w:rsidP="00430A99">
      <w:pPr>
        <w:rPr>
          <w:lang w:val="en-US"/>
        </w:rPr>
      </w:pPr>
      <w:r>
        <w:rPr>
          <w:lang w:val="en-US"/>
        </w:rPr>
        <w:t xml:space="preserve">The process builds (generates) </w:t>
      </w:r>
      <w:r w:rsidR="00AE52EE">
        <w:rPr>
          <w:lang w:val="en-US"/>
        </w:rPr>
        <w:t>the XML Excel report</w:t>
      </w:r>
      <w:r>
        <w:rPr>
          <w:lang w:val="en-US"/>
        </w:rPr>
        <w:t>.</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430A99" w:rsidTr="00430A99">
        <w:tc>
          <w:tcPr>
            <w:tcW w:w="9210" w:type="dxa"/>
            <w:shd w:val="clear" w:color="auto" w:fill="F2F2F2" w:themeFill="background1" w:themeFillShade="F2"/>
          </w:tcPr>
          <w:p w:rsidR="00AE52EE" w:rsidRPr="00AE52EE" w:rsidRDefault="00AE52EE" w:rsidP="00AE52EE">
            <w:pPr>
              <w:pStyle w:val="Paragraphedeliste"/>
              <w:numPr>
                <w:ilvl w:val="0"/>
                <w:numId w:val="39"/>
              </w:numPr>
              <w:jc w:val="left"/>
              <w:rPr>
                <w:rFonts w:ascii="Courier New" w:hAnsi="Courier New" w:cs="Courier New"/>
                <w:b/>
                <w:i/>
                <w:sz w:val="16"/>
                <w:szCs w:val="16"/>
              </w:rPr>
            </w:pPr>
            <w:r w:rsidRPr="00AE52EE">
              <w:rPr>
                <w:rFonts w:ascii="Courier New" w:hAnsi="Courier New" w:cs="Courier New"/>
                <w:b/>
                <w:i/>
                <w:sz w:val="16"/>
                <w:szCs w:val="16"/>
              </w:rPr>
              <w:t># Run Transaction Accounting Reporting - MyOcean - Armor</w:t>
            </w:r>
          </w:p>
          <w:p w:rsidR="00430A99" w:rsidRDefault="00AE52EE" w:rsidP="00AE52EE">
            <w:pPr>
              <w:pStyle w:val="Paragraphedeliste"/>
              <w:numPr>
                <w:ilvl w:val="0"/>
                <w:numId w:val="39"/>
              </w:numPr>
              <w:jc w:val="left"/>
              <w:rPr>
                <w:rFonts w:ascii="Courier New" w:hAnsi="Courier New" w:cs="Courier New"/>
                <w:sz w:val="16"/>
                <w:szCs w:val="16"/>
              </w:rPr>
            </w:pPr>
            <w:r w:rsidRPr="00AE52EE">
              <w:rPr>
                <w:rFonts w:ascii="Courier New" w:hAnsi="Courier New" w:cs="Courier New"/>
                <w:sz w:val="16"/>
                <w:szCs w:val="16"/>
              </w:rPr>
              <w:t>perl /data2/atoll/awstats/logs/perl/</w:t>
            </w:r>
            <w:r w:rsidRPr="00805EDF">
              <w:rPr>
                <w:rFonts w:ascii="Courier New" w:hAnsi="Courier New" w:cs="Courier New"/>
                <w:b/>
                <w:sz w:val="16"/>
                <w:szCs w:val="16"/>
              </w:rPr>
              <w:t>logQSMotu.pl</w:t>
            </w:r>
            <w:r w:rsidRPr="00AE52EE">
              <w:rPr>
                <w:rFonts w:ascii="Courier New" w:hAnsi="Courier New" w:cs="Courier New"/>
                <w:sz w:val="16"/>
                <w:szCs w:val="16"/>
              </w:rPr>
              <w:t xml:space="preserve"> -conffilelog /data2/atoll/awstats/logs/xml/MyOcean/</w:t>
            </w:r>
            <w:r w:rsidRPr="00AE52EE">
              <w:rPr>
                <w:rFonts w:ascii="Courier New" w:hAnsi="Courier New" w:cs="Courier New"/>
                <w:b/>
                <w:color w:val="365F91" w:themeColor="accent1" w:themeShade="BF"/>
                <w:sz w:val="16"/>
                <w:szCs w:val="16"/>
              </w:rPr>
              <w:t>transAccountConfFile_Armor.xml</w:t>
            </w:r>
            <w:r w:rsidRPr="00AE52EE">
              <w:rPr>
                <w:rFonts w:ascii="Courier New" w:hAnsi="Courier New" w:cs="Courier New"/>
                <w:sz w:val="16"/>
                <w:szCs w:val="16"/>
              </w:rPr>
              <w:t xml:space="preserve"> $MONTH_SETTING $YEAR_SETTING</w:t>
            </w:r>
          </w:p>
          <w:p w:rsidR="00AE52EE" w:rsidRPr="00AE52EE" w:rsidRDefault="00AE52EE" w:rsidP="00AE52EE">
            <w:pPr>
              <w:pStyle w:val="Paragraphedeliste"/>
              <w:numPr>
                <w:ilvl w:val="0"/>
                <w:numId w:val="39"/>
              </w:numPr>
              <w:jc w:val="left"/>
              <w:rPr>
                <w:rFonts w:ascii="Courier New" w:hAnsi="Courier New" w:cs="Courier New"/>
                <w:b/>
                <w:i/>
                <w:sz w:val="16"/>
                <w:szCs w:val="16"/>
              </w:rPr>
            </w:pPr>
            <w:r w:rsidRPr="00AE52EE">
              <w:rPr>
                <w:rFonts w:ascii="Courier New" w:hAnsi="Courier New" w:cs="Courier New"/>
                <w:b/>
                <w:i/>
                <w:sz w:val="16"/>
                <w:szCs w:val="16"/>
              </w:rPr>
              <w:t># Repeat the 'Run' command above for each DU</w:t>
            </w:r>
          </w:p>
        </w:tc>
      </w:tr>
    </w:tbl>
    <w:p w:rsidR="00430A99" w:rsidRDefault="00430A99" w:rsidP="00430A99">
      <w:pPr>
        <w:jc w:val="left"/>
      </w:pPr>
    </w:p>
    <w:p w:rsidR="00430A99" w:rsidRPr="00430A99" w:rsidRDefault="00805EDF" w:rsidP="00430A99">
      <w:r w:rsidRPr="0043036A">
        <w:rPr>
          <w:b/>
        </w:rPr>
        <w:t xml:space="preserve">-conf </w:t>
      </w:r>
      <w:r>
        <w:rPr>
          <w:b/>
        </w:rPr>
        <w:t xml:space="preserve">filelog </w:t>
      </w:r>
      <w:r>
        <w:rPr>
          <w:b/>
          <w:i/>
        </w:rPr>
        <w:t>MISGW_Transaction_</w:t>
      </w:r>
      <w:r w:rsidRPr="00805EDF">
        <w:rPr>
          <w:b/>
          <w:i/>
        </w:rPr>
        <w:t>Accounting</w:t>
      </w:r>
      <w:r w:rsidRPr="0043036A">
        <w:rPr>
          <w:b/>
          <w:i/>
        </w:rPr>
        <w:t>_conf_file</w:t>
      </w:r>
      <w:r w:rsidRPr="0043036A">
        <w:t xml:space="preserve">: specifies </w:t>
      </w:r>
      <w:r>
        <w:t>the</w:t>
      </w:r>
      <w:r w:rsidRPr="0043036A">
        <w:t xml:space="preserve"> </w:t>
      </w:r>
      <w:r w:rsidRPr="00430A99">
        <w:rPr>
          <w:lang w:val="en-US"/>
        </w:rPr>
        <w:t xml:space="preserve">MIS Gateway Transaction Accounting </w:t>
      </w:r>
      <w:r w:rsidRPr="00707220">
        <w:rPr>
          <w:lang w:val="en-US"/>
        </w:rPr>
        <w:t xml:space="preserve">configuration </w:t>
      </w:r>
      <w:r w:rsidRPr="0043036A">
        <w:t>file to use.</w:t>
      </w:r>
    </w:p>
    <w:p w:rsidR="00805EDF" w:rsidRDefault="00805EDF" w:rsidP="00805EDF">
      <w:pPr>
        <w:rPr>
          <w:rStyle w:val="hps"/>
        </w:rPr>
      </w:pPr>
      <w:r w:rsidRPr="008B1377">
        <w:rPr>
          <w:b/>
        </w:rPr>
        <w:lastRenderedPageBreak/>
        <w:t>$</w:t>
      </w:r>
      <w:r>
        <w:rPr>
          <w:b/>
        </w:rPr>
        <w:t>YEAR</w:t>
      </w:r>
      <w:r w:rsidRPr="008B1377">
        <w:rPr>
          <w:b/>
        </w:rPr>
        <w:t>_SETTING</w:t>
      </w:r>
      <w:r>
        <w:t xml:space="preserve"> can be empty or contain </w:t>
      </w:r>
      <w:r w:rsidRPr="008B1377">
        <w:rPr>
          <w:b/>
        </w:rPr>
        <w:t xml:space="preserve">-year </w:t>
      </w:r>
      <w:r w:rsidRPr="008B1377">
        <w:rPr>
          <w:b/>
          <w:i/>
        </w:rPr>
        <w:t>YYYY</w:t>
      </w:r>
      <w:r>
        <w:rPr>
          <w:i/>
        </w:rPr>
        <w:t xml:space="preserve">: </w:t>
      </w:r>
      <w:r w:rsidRPr="008B1377">
        <w:t xml:space="preserve">this is </w:t>
      </w:r>
      <w:r>
        <w:t>the</w:t>
      </w:r>
      <w:r w:rsidRPr="00695270">
        <w:t xml:space="preserve"> year </w:t>
      </w:r>
      <w:r>
        <w:t>of the log to process. If empty, the d</w:t>
      </w:r>
      <w:r w:rsidRPr="00695270">
        <w:t>efault</w:t>
      </w:r>
      <w:r>
        <w:t xml:space="preserve"> is:</w:t>
      </w:r>
      <w:r w:rsidRPr="00695270">
        <w:t xml:space="preserve"> year of the month</w:t>
      </w:r>
      <w:r>
        <w:rPr>
          <w:rStyle w:val="hps"/>
        </w:rPr>
        <w:t xml:space="preserve"> </w:t>
      </w:r>
      <w:proofErr w:type="gramStart"/>
      <w:r>
        <w:rPr>
          <w:rStyle w:val="hps"/>
        </w:rPr>
        <w:t>preceding</w:t>
      </w:r>
      <w:proofErr w:type="gramEnd"/>
      <w:r>
        <w:rPr>
          <w:rStyle w:val="hps"/>
        </w:rPr>
        <w:t xml:space="preserve"> the</w:t>
      </w:r>
      <w:r>
        <w:t xml:space="preserve"> current </w:t>
      </w:r>
      <w:r>
        <w:rPr>
          <w:rStyle w:val="hps"/>
        </w:rPr>
        <w:t>month</w:t>
      </w:r>
    </w:p>
    <w:p w:rsidR="00805EDF" w:rsidRDefault="00805EDF" w:rsidP="00805EDF">
      <w:pPr>
        <w:rPr>
          <w:lang w:val="en-US"/>
        </w:rPr>
      </w:pPr>
      <w:r w:rsidRPr="008B1377">
        <w:rPr>
          <w:b/>
        </w:rPr>
        <w:t>$MONTH_SETTING</w:t>
      </w:r>
      <w:r>
        <w:rPr>
          <w:rStyle w:val="hps"/>
        </w:rPr>
        <w:t xml:space="preserve"> </w:t>
      </w:r>
      <w:r>
        <w:t xml:space="preserve">can be empty or contain </w:t>
      </w:r>
      <w:r w:rsidRPr="008B1377">
        <w:rPr>
          <w:rStyle w:val="atn"/>
          <w:b/>
        </w:rPr>
        <w:t>-</w:t>
      </w:r>
      <w:r w:rsidRPr="008B1377">
        <w:rPr>
          <w:b/>
        </w:rPr>
        <w:t xml:space="preserve">month </w:t>
      </w:r>
      <w:r w:rsidRPr="008B1377">
        <w:rPr>
          <w:rStyle w:val="hps"/>
          <w:b/>
          <w:i/>
        </w:rPr>
        <w:t>MM</w:t>
      </w:r>
      <w:r>
        <w:rPr>
          <w:rStyle w:val="hps"/>
        </w:rPr>
        <w:t>: this is the month</w:t>
      </w:r>
      <w:r>
        <w:t xml:space="preserve"> of the log to process. If empty, the d</w:t>
      </w:r>
      <w:r w:rsidRPr="00695270">
        <w:t>efault</w:t>
      </w:r>
      <w:r>
        <w:t xml:space="preserve"> is: </w:t>
      </w:r>
      <w:r>
        <w:rPr>
          <w:rStyle w:val="hps"/>
        </w:rPr>
        <w:t>previous month</w:t>
      </w:r>
      <w:r>
        <w:t xml:space="preserve"> </w:t>
      </w:r>
      <w:r>
        <w:rPr>
          <w:rStyle w:val="hps"/>
        </w:rPr>
        <w:t>the current month)</w:t>
      </w:r>
    </w:p>
    <w:p w:rsidR="00805EDF" w:rsidRDefault="00805EDF" w:rsidP="00805EDF">
      <w:pPr>
        <w:rPr>
          <w:rStyle w:val="hps"/>
        </w:rPr>
      </w:pPr>
      <w:r w:rsidRPr="008B1377">
        <w:t xml:space="preserve">$YEAR_SETTING, $MONTH_SETTING </w:t>
      </w:r>
      <w:r>
        <w:t xml:space="preserve">are usually empty, </w:t>
      </w:r>
      <w:r>
        <w:rPr>
          <w:rStyle w:val="hps"/>
        </w:rPr>
        <w:t>unless we want to</w:t>
      </w:r>
      <w:r>
        <w:t xml:space="preserve"> </w:t>
      </w:r>
      <w:r>
        <w:rPr>
          <w:rStyle w:val="hps"/>
        </w:rPr>
        <w:t>replay the analysis</w:t>
      </w:r>
      <w:r>
        <w:t xml:space="preserve"> </w:t>
      </w:r>
      <w:r>
        <w:rPr>
          <w:rStyle w:val="hps"/>
        </w:rPr>
        <w:t>for a specific</w:t>
      </w:r>
      <w:r>
        <w:t xml:space="preserve"> </w:t>
      </w:r>
      <w:r>
        <w:rPr>
          <w:rStyle w:val="hps"/>
        </w:rPr>
        <w:t>period.</w:t>
      </w:r>
    </w:p>
    <w:p w:rsidR="00805EDF" w:rsidRDefault="00805EDF" w:rsidP="00805EDF">
      <w:pPr>
        <w:pStyle w:val="Titre4"/>
      </w:pPr>
      <w:bookmarkStart w:id="710" w:name="_Toc365552638"/>
      <w:r>
        <w:t>Statistics report in detail</w:t>
      </w:r>
      <w:bookmarkEnd w:id="710"/>
    </w:p>
    <w:p w:rsidR="002B4074" w:rsidRDefault="002B4074" w:rsidP="002B4074">
      <w:pPr>
        <w:rPr>
          <w:lang w:val="en-US"/>
        </w:rPr>
      </w:pPr>
      <w:r>
        <w:rPr>
          <w:lang w:val="en-US"/>
        </w:rPr>
        <w:t>The XML Excel report contains two sheets: one about successful extraction</w:t>
      </w:r>
      <w:r w:rsidR="00744577">
        <w:rPr>
          <w:lang w:val="en-US"/>
        </w:rPr>
        <w:t>s</w:t>
      </w:r>
      <w:r>
        <w:rPr>
          <w:lang w:val="en-US"/>
        </w:rPr>
        <w:t>, on about errors.</w:t>
      </w:r>
    </w:p>
    <w:p w:rsidR="00EB236E" w:rsidRPr="002B4074" w:rsidRDefault="00EB236E" w:rsidP="002B4074">
      <w:pPr>
        <w:rPr>
          <w:lang w:val="en-US"/>
        </w:rPr>
      </w:pPr>
      <w:r>
        <w:rPr>
          <w:lang w:val="en-US"/>
        </w:rPr>
        <w:t>The fields are explained in the [</w:t>
      </w:r>
      <w:r w:rsidR="003E07B6">
        <w:rPr>
          <w:lang w:val="en-US"/>
        </w:rPr>
        <w:fldChar w:fldCharType="begin"/>
      </w:r>
      <w:r>
        <w:rPr>
          <w:lang w:val="en-US"/>
        </w:rPr>
        <w:instrText xml:space="preserve"> REF _Ref359248414 \h </w:instrText>
      </w:r>
      <w:r w:rsidR="003E07B6">
        <w:rPr>
          <w:lang w:val="en-US"/>
        </w:rPr>
      </w:r>
      <w:r w:rsidR="003E07B6">
        <w:rPr>
          <w:lang w:val="en-US"/>
        </w:rPr>
        <w:fldChar w:fldCharType="separate"/>
      </w:r>
      <w:r w:rsidR="00FE42B4">
        <w:t xml:space="preserve">DA </w:t>
      </w:r>
      <w:r w:rsidR="00FE42B4">
        <w:rPr>
          <w:noProof/>
        </w:rPr>
        <w:t>7</w:t>
      </w:r>
      <w:r w:rsidR="003E07B6">
        <w:rPr>
          <w:lang w:val="en-US"/>
        </w:rPr>
        <w:fldChar w:fldCharType="end"/>
      </w:r>
      <w:r>
        <w:rPr>
          <w:lang w:val="en-US"/>
        </w:rPr>
        <w:t>] document.</w:t>
      </w:r>
    </w:p>
    <w:p w:rsidR="00805EDF" w:rsidRDefault="002B4074" w:rsidP="00805EDF">
      <w:pPr>
        <w:pStyle w:val="Titre6"/>
      </w:pPr>
      <w:r>
        <w:t>Succesfull extra</w:t>
      </w:r>
      <w:r w:rsidR="00744577">
        <w:t>c</w:t>
      </w:r>
      <w:r>
        <w:t>tion</w:t>
      </w:r>
      <w:r w:rsidR="00744577">
        <w:t>s</w:t>
      </w:r>
    </w:p>
    <w:p w:rsidR="00805EDF" w:rsidRDefault="002231F4" w:rsidP="00805EDF">
      <w:pPr>
        <w:rPr>
          <w:lang w:val="en-US"/>
        </w:rPr>
      </w:pPr>
      <w:r w:rsidRPr="002231F4">
        <w:rPr>
          <w:noProof/>
          <w:lang w:val="fr-FR" w:eastAsia="fr-FR"/>
        </w:rPr>
        <w:drawing>
          <wp:inline distT="0" distB="0" distL="0" distR="0">
            <wp:extent cx="5759450" cy="1204137"/>
            <wp:effectExtent l="19050" t="0" r="0" b="0"/>
            <wp:docPr id="4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srcRect/>
                    <a:stretch>
                      <a:fillRect/>
                    </a:stretch>
                  </pic:blipFill>
                  <pic:spPr bwMode="auto">
                    <a:xfrm>
                      <a:off x="0" y="0"/>
                      <a:ext cx="5759450" cy="1204137"/>
                    </a:xfrm>
                    <a:prstGeom prst="rect">
                      <a:avLst/>
                    </a:prstGeom>
                    <a:noFill/>
                    <a:ln w="9525">
                      <a:noFill/>
                      <a:miter lim="800000"/>
                      <a:headEnd/>
                      <a:tailEnd/>
                    </a:ln>
                  </pic:spPr>
                </pic:pic>
              </a:graphicData>
            </a:graphic>
          </wp:inline>
        </w:drawing>
      </w:r>
    </w:p>
    <w:p w:rsidR="002231F4" w:rsidRDefault="002231F4" w:rsidP="00805EDF">
      <w:pPr>
        <w:rPr>
          <w:lang w:val="en-US"/>
        </w:rPr>
      </w:pPr>
      <w:r w:rsidRPr="002231F4">
        <w:rPr>
          <w:noProof/>
          <w:lang w:val="fr-FR" w:eastAsia="fr-FR"/>
        </w:rPr>
        <w:drawing>
          <wp:inline distT="0" distB="0" distL="0" distR="0">
            <wp:extent cx="5759450" cy="1022431"/>
            <wp:effectExtent l="19050" t="0" r="0" b="0"/>
            <wp:docPr id="4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srcRect/>
                    <a:stretch>
                      <a:fillRect/>
                    </a:stretch>
                  </pic:blipFill>
                  <pic:spPr bwMode="auto">
                    <a:xfrm>
                      <a:off x="0" y="0"/>
                      <a:ext cx="5759450" cy="1022431"/>
                    </a:xfrm>
                    <a:prstGeom prst="rect">
                      <a:avLst/>
                    </a:prstGeom>
                    <a:noFill/>
                    <a:ln w="9525">
                      <a:noFill/>
                      <a:miter lim="800000"/>
                      <a:headEnd/>
                      <a:tailEnd/>
                    </a:ln>
                  </pic:spPr>
                </pic:pic>
              </a:graphicData>
            </a:graphic>
          </wp:inline>
        </w:drawing>
      </w:r>
    </w:p>
    <w:p w:rsidR="002231F4" w:rsidRDefault="002231F4" w:rsidP="00805EDF">
      <w:pPr>
        <w:rPr>
          <w:lang w:val="en-US"/>
        </w:rPr>
      </w:pPr>
      <w:r w:rsidRPr="002231F4">
        <w:rPr>
          <w:noProof/>
          <w:lang w:val="fr-FR" w:eastAsia="fr-FR"/>
        </w:rPr>
        <w:drawing>
          <wp:inline distT="0" distB="0" distL="0" distR="0">
            <wp:extent cx="5759450" cy="1066048"/>
            <wp:effectExtent l="19050" t="0" r="0" b="0"/>
            <wp:docPr id="4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a:stretch>
                      <a:fillRect/>
                    </a:stretch>
                  </pic:blipFill>
                  <pic:spPr bwMode="auto">
                    <a:xfrm>
                      <a:off x="0" y="0"/>
                      <a:ext cx="5759450" cy="1066048"/>
                    </a:xfrm>
                    <a:prstGeom prst="rect">
                      <a:avLst/>
                    </a:prstGeom>
                    <a:noFill/>
                    <a:ln w="9525">
                      <a:noFill/>
                      <a:miter lim="800000"/>
                      <a:headEnd/>
                      <a:tailEnd/>
                    </a:ln>
                  </pic:spPr>
                </pic:pic>
              </a:graphicData>
            </a:graphic>
          </wp:inline>
        </w:drawing>
      </w:r>
    </w:p>
    <w:p w:rsidR="002231F4" w:rsidRDefault="002231F4" w:rsidP="002231F4">
      <w:pPr>
        <w:pStyle w:val="Titre6"/>
      </w:pPr>
      <w:r>
        <w:lastRenderedPageBreak/>
        <w:t>Unsuccesfull extractions</w:t>
      </w:r>
    </w:p>
    <w:p w:rsidR="002231F4" w:rsidRDefault="002231F4" w:rsidP="00805EDF">
      <w:pPr>
        <w:rPr>
          <w:lang w:val="en-US"/>
        </w:rPr>
      </w:pPr>
      <w:r w:rsidRPr="002231F4">
        <w:rPr>
          <w:noProof/>
          <w:lang w:val="fr-FR" w:eastAsia="fr-FR"/>
        </w:rPr>
        <w:drawing>
          <wp:inline distT="0" distB="0" distL="0" distR="0">
            <wp:extent cx="5759450" cy="2025641"/>
            <wp:effectExtent l="19050" t="0" r="0" b="0"/>
            <wp:docPr id="4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5759450" cy="2025641"/>
                    </a:xfrm>
                    <a:prstGeom prst="rect">
                      <a:avLst/>
                    </a:prstGeom>
                    <a:noFill/>
                    <a:ln w="9525">
                      <a:noFill/>
                      <a:miter lim="800000"/>
                      <a:headEnd/>
                      <a:tailEnd/>
                    </a:ln>
                  </pic:spPr>
                </pic:pic>
              </a:graphicData>
            </a:graphic>
          </wp:inline>
        </w:drawing>
      </w:r>
    </w:p>
    <w:p w:rsidR="002231F4" w:rsidRDefault="002231F4" w:rsidP="00805EDF">
      <w:pPr>
        <w:rPr>
          <w:lang w:val="en-US"/>
        </w:rPr>
      </w:pPr>
      <w:r w:rsidRPr="002231F4">
        <w:rPr>
          <w:noProof/>
          <w:lang w:val="fr-FR" w:eastAsia="fr-FR"/>
        </w:rPr>
        <w:drawing>
          <wp:inline distT="0" distB="0" distL="0" distR="0">
            <wp:extent cx="5759450" cy="1823370"/>
            <wp:effectExtent l="19050" t="0" r="0" b="0"/>
            <wp:docPr id="57"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cstate="print"/>
                    <a:srcRect/>
                    <a:stretch>
                      <a:fillRect/>
                    </a:stretch>
                  </pic:blipFill>
                  <pic:spPr bwMode="auto">
                    <a:xfrm>
                      <a:off x="0" y="0"/>
                      <a:ext cx="5759450" cy="1823370"/>
                    </a:xfrm>
                    <a:prstGeom prst="rect">
                      <a:avLst/>
                    </a:prstGeom>
                    <a:noFill/>
                    <a:ln w="9525">
                      <a:noFill/>
                      <a:miter lim="800000"/>
                      <a:headEnd/>
                      <a:tailEnd/>
                    </a:ln>
                  </pic:spPr>
                </pic:pic>
              </a:graphicData>
            </a:graphic>
          </wp:inline>
        </w:drawing>
      </w:r>
    </w:p>
    <w:p w:rsidR="00EB236E" w:rsidRDefault="00EB236E" w:rsidP="00EB236E">
      <w:pPr>
        <w:pStyle w:val="Titre4"/>
      </w:pPr>
      <w:bookmarkStart w:id="711" w:name="_Toc365552639"/>
      <w:r>
        <w:t>Interfaces</w:t>
      </w:r>
      <w:bookmarkEnd w:id="711"/>
    </w:p>
    <w:p w:rsidR="00EB236E" w:rsidRDefault="00EB236E" w:rsidP="00805EDF">
      <w:pPr>
        <w:rPr>
          <w:lang w:val="en-US"/>
        </w:rPr>
      </w:pPr>
      <w:r>
        <w:rPr>
          <w:lang w:val="en-US"/>
        </w:rPr>
        <w:t>Interfaces are described in the [</w:t>
      </w:r>
      <w:r w:rsidR="003E07B6">
        <w:rPr>
          <w:lang w:val="en-US"/>
        </w:rPr>
        <w:fldChar w:fldCharType="begin"/>
      </w:r>
      <w:r>
        <w:rPr>
          <w:lang w:val="en-US"/>
        </w:rPr>
        <w:instrText xml:space="preserve"> REF _Ref359248414 \h </w:instrText>
      </w:r>
      <w:r w:rsidR="003E07B6">
        <w:rPr>
          <w:lang w:val="en-US"/>
        </w:rPr>
      </w:r>
      <w:r w:rsidR="003E07B6">
        <w:rPr>
          <w:lang w:val="en-US"/>
        </w:rPr>
        <w:fldChar w:fldCharType="separate"/>
      </w:r>
      <w:r w:rsidR="00FE42B4">
        <w:t xml:space="preserve">DA </w:t>
      </w:r>
      <w:r w:rsidR="00FE42B4">
        <w:rPr>
          <w:noProof/>
        </w:rPr>
        <w:t>7</w:t>
      </w:r>
      <w:r w:rsidR="003E07B6">
        <w:rPr>
          <w:lang w:val="en-US"/>
        </w:rPr>
        <w:fldChar w:fldCharType="end"/>
      </w:r>
      <w:r>
        <w:rPr>
          <w:lang w:val="en-US"/>
        </w:rPr>
        <w:t>] document.</w:t>
      </w:r>
    </w:p>
    <w:p w:rsidR="00EA313F" w:rsidRDefault="00EA313F">
      <w:pPr>
        <w:spacing w:after="0" w:line="240" w:lineRule="auto"/>
        <w:jc w:val="left"/>
        <w:rPr>
          <w:lang w:val="en-US"/>
        </w:rPr>
      </w:pPr>
      <w:r>
        <w:rPr>
          <w:lang w:val="en-US"/>
        </w:rPr>
        <w:br w:type="page"/>
      </w:r>
    </w:p>
    <w:p w:rsidR="006B0143" w:rsidRDefault="00DB5BCF" w:rsidP="006B0143">
      <w:pPr>
        <w:pStyle w:val="Titre3"/>
      </w:pPr>
      <w:bookmarkStart w:id="712" w:name="_Toc365552640"/>
      <w:bookmarkStart w:id="713" w:name="_Hlk356899840"/>
      <w:r>
        <w:lastRenderedPageBreak/>
        <w:t xml:space="preserve">CIS </w:t>
      </w:r>
      <w:r w:rsidR="006B0143" w:rsidRPr="00B32DB7">
        <w:t>Transaction accounting</w:t>
      </w:r>
      <w:bookmarkEnd w:id="712"/>
    </w:p>
    <w:bookmarkEnd w:id="713"/>
    <w:p w:rsidR="000C35EE" w:rsidRDefault="000C35EE" w:rsidP="000C35EE">
      <w:r>
        <w:rPr>
          <w:rStyle w:val="hps"/>
        </w:rPr>
        <w:t>This CIS Transaction accounting provides</w:t>
      </w:r>
      <w:r>
        <w:t xml:space="preserve"> </w:t>
      </w:r>
      <w:r>
        <w:rPr>
          <w:rStyle w:val="hps"/>
        </w:rPr>
        <w:t>assistance in</w:t>
      </w:r>
      <w:r>
        <w:t xml:space="preserve"> </w:t>
      </w:r>
      <w:r>
        <w:rPr>
          <w:rStyle w:val="hps"/>
        </w:rPr>
        <w:t>log analysis</w:t>
      </w:r>
      <w:r>
        <w:t xml:space="preserve"> </w:t>
      </w:r>
      <w:r>
        <w:rPr>
          <w:rStyle w:val="hps"/>
        </w:rPr>
        <w:t>in order to facilitate</w:t>
      </w:r>
      <w:r>
        <w:t xml:space="preserve"> </w:t>
      </w:r>
      <w:r>
        <w:rPr>
          <w:rStyle w:val="hps"/>
        </w:rPr>
        <w:t>the preparation</w:t>
      </w:r>
      <w:r>
        <w:t xml:space="preserve"> </w:t>
      </w:r>
      <w:r>
        <w:rPr>
          <w:rStyle w:val="hps"/>
        </w:rPr>
        <w:t>of statistical reports.</w:t>
      </w:r>
    </w:p>
    <w:p w:rsidR="000C35EE" w:rsidRDefault="000C35EE" w:rsidP="000C35EE">
      <w:pPr>
        <w:rPr>
          <w:rStyle w:val="hps"/>
        </w:rPr>
      </w:pPr>
      <w:r>
        <w:rPr>
          <w:rStyle w:val="hps"/>
        </w:rPr>
        <w:t>A</w:t>
      </w:r>
      <w:r>
        <w:t xml:space="preserve"> </w:t>
      </w:r>
      <w:r>
        <w:rPr>
          <w:rStyle w:val="hps"/>
        </w:rPr>
        <w:t>log file</w:t>
      </w:r>
      <w:r>
        <w:t xml:space="preserve"> </w:t>
      </w:r>
      <w:r>
        <w:rPr>
          <w:rStyle w:val="hps"/>
        </w:rPr>
        <w:t>is</w:t>
      </w:r>
      <w:r>
        <w:t xml:space="preserve"> </w:t>
      </w:r>
      <w:r>
        <w:rPr>
          <w:rStyle w:val="hps"/>
        </w:rPr>
        <w:t>a file in which</w:t>
      </w:r>
      <w:r>
        <w:t xml:space="preserve"> </w:t>
      </w:r>
      <w:r>
        <w:rPr>
          <w:rStyle w:val="hps"/>
        </w:rPr>
        <w:t>are written</w:t>
      </w:r>
      <w:r>
        <w:t xml:space="preserve"> </w:t>
      </w:r>
      <w:r>
        <w:rPr>
          <w:rStyle w:val="hps"/>
        </w:rPr>
        <w:t>the</w:t>
      </w:r>
      <w:r>
        <w:t xml:space="preserve"> </w:t>
      </w:r>
      <w:r>
        <w:rPr>
          <w:rStyle w:val="hps"/>
        </w:rPr>
        <w:t>web access</w:t>
      </w:r>
      <w:r>
        <w:t xml:space="preserve"> </w:t>
      </w:r>
      <w:r>
        <w:rPr>
          <w:rStyle w:val="hps"/>
        </w:rPr>
        <w:t>(http,</w:t>
      </w:r>
      <w:r>
        <w:t xml:space="preserve"> </w:t>
      </w:r>
      <w:r>
        <w:rPr>
          <w:rStyle w:val="hps"/>
        </w:rPr>
        <w:t>ftp ...</w:t>
      </w:r>
      <w:r>
        <w:t xml:space="preserve">). </w:t>
      </w:r>
      <w:r>
        <w:rPr>
          <w:rStyle w:val="hps"/>
        </w:rPr>
        <w:t>Information</w:t>
      </w:r>
      <w:r>
        <w:t xml:space="preserve"> are </w:t>
      </w:r>
      <w:r>
        <w:rPr>
          <w:rStyle w:val="hps"/>
        </w:rPr>
        <w:t>raw data</w:t>
      </w:r>
      <w:r>
        <w:t xml:space="preserve"> </w:t>
      </w:r>
      <w:r>
        <w:rPr>
          <w:rStyle w:val="hps"/>
        </w:rPr>
        <w:t>and difficult to use</w:t>
      </w:r>
      <w:r>
        <w:t xml:space="preserve"> </w:t>
      </w:r>
      <w:r>
        <w:rPr>
          <w:rStyle w:val="hps"/>
        </w:rPr>
        <w:t>visually. The service</w:t>
      </w:r>
      <w:r>
        <w:t xml:space="preserve"> </w:t>
      </w:r>
      <w:r>
        <w:rPr>
          <w:rStyle w:val="hps"/>
        </w:rPr>
        <w:t>gives the user</w:t>
      </w:r>
      <w:r>
        <w:t xml:space="preserve"> </w:t>
      </w:r>
      <w:r>
        <w:rPr>
          <w:rStyle w:val="hps"/>
        </w:rPr>
        <w:t>the ability to analyze</w:t>
      </w:r>
      <w:r>
        <w:t xml:space="preserve">, synthesize </w:t>
      </w:r>
      <w:r>
        <w:rPr>
          <w:rStyle w:val="hps"/>
        </w:rPr>
        <w:t>the information and</w:t>
      </w:r>
      <w:r>
        <w:t xml:space="preserve"> </w:t>
      </w:r>
      <w:r>
        <w:rPr>
          <w:rStyle w:val="hps"/>
        </w:rPr>
        <w:t>to provide</w:t>
      </w:r>
      <w:r>
        <w:t xml:space="preserve"> </w:t>
      </w:r>
      <w:r>
        <w:rPr>
          <w:rStyle w:val="hps"/>
        </w:rPr>
        <w:t>a set of</w:t>
      </w:r>
      <w:r>
        <w:t xml:space="preserve"> </w:t>
      </w:r>
      <w:r>
        <w:rPr>
          <w:rStyle w:val="hps"/>
        </w:rPr>
        <w:t>predefined statistical</w:t>
      </w:r>
      <w:r>
        <w:t xml:space="preserve"> </w:t>
      </w:r>
      <w:r>
        <w:rPr>
          <w:rStyle w:val="hps"/>
        </w:rPr>
        <w:t>reports</w:t>
      </w:r>
      <w:r>
        <w:t xml:space="preserve"> </w:t>
      </w:r>
      <w:r>
        <w:rPr>
          <w:rStyle w:val="hps"/>
        </w:rPr>
        <w:t xml:space="preserve">in </w:t>
      </w:r>
      <w:r w:rsidRPr="000C35EE">
        <w:rPr>
          <w:rStyle w:val="hps"/>
          <w:highlight w:val="yellow"/>
        </w:rPr>
        <w:t xml:space="preserve">HTML, Excel, </w:t>
      </w:r>
      <w:r>
        <w:rPr>
          <w:rStyle w:val="hps"/>
          <w:highlight w:val="yellow"/>
        </w:rPr>
        <w:t xml:space="preserve">CSV, XML, </w:t>
      </w:r>
      <w:proofErr w:type="gramStart"/>
      <w:r w:rsidRPr="000C35EE">
        <w:rPr>
          <w:rStyle w:val="hps"/>
          <w:highlight w:val="yellow"/>
        </w:rPr>
        <w:t>PDF</w:t>
      </w:r>
      <w:proofErr w:type="gramEnd"/>
      <w:r w:rsidRPr="000C35EE">
        <w:rPr>
          <w:rStyle w:val="hps"/>
          <w:highlight w:val="yellow"/>
        </w:rPr>
        <w:t xml:space="preserve"> formats</w:t>
      </w:r>
      <w:r>
        <w:rPr>
          <w:rStyle w:val="hps"/>
        </w:rPr>
        <w:t xml:space="preserve"> </w:t>
      </w:r>
      <w:r w:rsidRPr="000C35EE">
        <w:rPr>
          <w:rStyle w:val="hps"/>
          <w:highlight w:val="yellow"/>
        </w:rPr>
        <w:t>(TBC)</w:t>
      </w:r>
      <w:r>
        <w:rPr>
          <w:rStyle w:val="hps"/>
        </w:rPr>
        <w:t xml:space="preserve">. </w:t>
      </w:r>
    </w:p>
    <w:p w:rsidR="000C35EE" w:rsidRPr="000C35EE" w:rsidRDefault="000C35EE" w:rsidP="000C35EE"/>
    <w:p w:rsidR="002775B2" w:rsidRPr="00B32DB7" w:rsidRDefault="002775B2" w:rsidP="002775B2">
      <w:pPr>
        <w:pStyle w:val="Citationintense"/>
        <w:keepNext/>
      </w:pPr>
      <w:r w:rsidRPr="00B32DB7">
        <w:rPr>
          <w:b w:val="0"/>
          <w:bCs w:val="0"/>
          <w:i w:val="0"/>
          <w:iCs w:val="0"/>
          <w:noProof/>
          <w:color w:val="auto"/>
          <w:lang w:val="fr-FR" w:eastAsia="fr-FR"/>
        </w:rPr>
        <w:drawing>
          <wp:inline distT="0" distB="0" distL="0" distR="0">
            <wp:extent cx="5759450" cy="4458036"/>
            <wp:effectExtent l="19050" t="0" r="0" b="0"/>
            <wp:docPr id="11" name="Image 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99" cstate="print"/>
                    <a:srcRect/>
                    <a:stretch>
                      <a:fillRect/>
                    </a:stretch>
                  </pic:blipFill>
                  <pic:spPr bwMode="auto">
                    <a:xfrm>
                      <a:off x="0" y="0"/>
                      <a:ext cx="5759450" cy="4458036"/>
                    </a:xfrm>
                    <a:prstGeom prst="rect">
                      <a:avLst/>
                    </a:prstGeom>
                    <a:noFill/>
                    <a:ln w="9525">
                      <a:noFill/>
                      <a:miter lim="800000"/>
                      <a:headEnd/>
                      <a:tailEnd/>
                    </a:ln>
                  </pic:spPr>
                </pic:pic>
              </a:graphicData>
            </a:graphic>
          </wp:inline>
        </w:drawing>
      </w:r>
    </w:p>
    <w:p w:rsidR="002775B2" w:rsidRPr="00B32DB7" w:rsidRDefault="002775B2" w:rsidP="002775B2">
      <w:pPr>
        <w:pStyle w:val="Lgende"/>
      </w:pPr>
      <w:bookmarkStart w:id="714" w:name="_Toc365552507"/>
      <w:r w:rsidRPr="00B32DB7">
        <w:t xml:space="preserve">Figure </w:t>
      </w:r>
      <w:r w:rsidR="00086262">
        <w:fldChar w:fldCharType="begin"/>
      </w:r>
      <w:r w:rsidR="00086262">
        <w:instrText xml:space="preserve"> SEQ Figure \* ARABIC </w:instrText>
      </w:r>
      <w:r w:rsidR="00086262">
        <w:fldChar w:fldCharType="separate"/>
      </w:r>
      <w:r w:rsidR="00FE42B4">
        <w:rPr>
          <w:noProof/>
        </w:rPr>
        <w:t>43</w:t>
      </w:r>
      <w:r w:rsidR="00086262">
        <w:rPr>
          <w:noProof/>
        </w:rPr>
        <w:fldChar w:fldCharType="end"/>
      </w:r>
      <w:r w:rsidRPr="00B32DB7">
        <w:t xml:space="preserve"> </w:t>
      </w:r>
      <w:r w:rsidR="00E52AB6">
        <w:t>–</w:t>
      </w:r>
      <w:r w:rsidRPr="00B32DB7">
        <w:t xml:space="preserve"> </w:t>
      </w:r>
      <w:r w:rsidR="00E52AB6">
        <w:t xml:space="preserve">CIS </w:t>
      </w:r>
      <w:r w:rsidRPr="00B32DB7">
        <w:t>Transaction accounting use cases</w:t>
      </w:r>
      <w:bookmarkEnd w:id="714"/>
    </w:p>
    <w:p w:rsidR="002775B2" w:rsidRDefault="002775B2" w:rsidP="002775B2">
      <w:r w:rsidRPr="00B32DB7">
        <w:t>The transaction accounting component shall be able to retrieve logs from the dissemination units (download access services logs</w:t>
      </w:r>
      <w:r w:rsidR="000C35EE">
        <w:t xml:space="preserve"> </w:t>
      </w:r>
      <w:r w:rsidRPr="00B32DB7">
        <w:t>and viewing logs) and the web portal. From that point, it shall be able to aggregate the logs, analyse them and build raw statistics data. Then, reports are generated and send to the Service Desk and Service Managers.</w:t>
      </w:r>
    </w:p>
    <w:p w:rsidR="00732AE0" w:rsidRDefault="00732AE0" w:rsidP="00732AE0">
      <w:pPr>
        <w:pStyle w:val="Titre4"/>
      </w:pPr>
      <w:bookmarkStart w:id="715" w:name="_Toc365552641"/>
      <w:r>
        <w:lastRenderedPageBreak/>
        <w:t>Software used</w:t>
      </w:r>
      <w:bookmarkEnd w:id="715"/>
    </w:p>
    <w:p w:rsidR="00732AE0" w:rsidRPr="00B32DB7" w:rsidRDefault="00732AE0" w:rsidP="00732AE0">
      <w:pPr>
        <w:pStyle w:val="Citationintense"/>
      </w:pPr>
      <w:r w:rsidRPr="00B32DB7">
        <w:t>Table</w:t>
      </w:r>
    </w:p>
    <w:tbl>
      <w:tblPr>
        <w:tblStyle w:val="Trameclaire-Accent11"/>
        <w:tblW w:w="0" w:type="auto"/>
        <w:tblLayout w:type="fixed"/>
        <w:tblLook w:val="0000" w:firstRow="0" w:lastRow="0" w:firstColumn="0" w:lastColumn="0" w:noHBand="0" w:noVBand="0"/>
      </w:tblPr>
      <w:tblGrid>
        <w:gridCol w:w="1951"/>
        <w:gridCol w:w="3291"/>
        <w:gridCol w:w="1245"/>
        <w:gridCol w:w="1276"/>
        <w:gridCol w:w="1523"/>
      </w:tblGrid>
      <w:tr w:rsidR="00732AE0" w:rsidRPr="00B32DB7" w:rsidTr="00732AE0">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732AE0" w:rsidRPr="00B32DB7" w:rsidRDefault="00732AE0" w:rsidP="00732AE0">
            <w:pPr>
              <w:rPr>
                <w:rFonts w:eastAsia="Arial Unicode MS"/>
                <w:b/>
              </w:rPr>
            </w:pPr>
            <w:r w:rsidRPr="00B32DB7">
              <w:rPr>
                <w:b/>
              </w:rPr>
              <w:t>Components</w:t>
            </w:r>
          </w:p>
        </w:tc>
        <w:tc>
          <w:tcPr>
            <w:tcW w:w="3291" w:type="dxa"/>
            <w:noWrap/>
          </w:tcPr>
          <w:p w:rsidR="00732AE0" w:rsidRPr="00B32DB7" w:rsidRDefault="00C60A60" w:rsidP="00732AE0">
            <w:pPr>
              <w:rPr>
                <w:rFonts w:eastAsia="Arial Unicode MS"/>
                <w:b/>
              </w:rPr>
            </w:pPr>
            <w:r w:rsidRPr="00B32DB7">
              <w:rPr>
                <w:b/>
              </w:rPr>
              <w:t>L</w:t>
            </w:r>
            <w:r w:rsidR="00732AE0" w:rsidRPr="00B32DB7">
              <w:rPr>
                <w:b/>
              </w:rPr>
              <w:t>abel</w:t>
            </w:r>
          </w:p>
        </w:tc>
        <w:tc>
          <w:tcPr>
            <w:tcW w:w="1245" w:type="dxa"/>
            <w:noWrap/>
          </w:tcPr>
          <w:p w:rsidR="00732AE0" w:rsidRPr="00B32DB7" w:rsidRDefault="00732AE0" w:rsidP="00732AE0">
            <w:pPr>
              <w:rPr>
                <w:rFonts w:eastAsia="Arial Unicode MS"/>
                <w:b/>
              </w:rPr>
            </w:pPr>
            <w:r w:rsidRPr="00B32DB7">
              <w:rPr>
                <w:b/>
              </w:rPr>
              <w:t>operator</w:t>
            </w:r>
          </w:p>
        </w:tc>
        <w:tc>
          <w:tcPr>
            <w:tcW w:w="1276" w:type="dxa"/>
            <w:noWrap/>
          </w:tcPr>
          <w:p w:rsidR="00732AE0" w:rsidRPr="00B32DB7" w:rsidRDefault="00732AE0" w:rsidP="00732AE0">
            <w:pPr>
              <w:rPr>
                <w:rFonts w:eastAsia="Arial Unicode MS"/>
                <w:b/>
              </w:rPr>
            </w:pPr>
            <w:r w:rsidRPr="00B32DB7">
              <w:rPr>
                <w:b/>
              </w:rPr>
              <w:t>support</w:t>
            </w:r>
          </w:p>
        </w:tc>
        <w:tc>
          <w:tcPr>
            <w:tcW w:w="1523" w:type="dxa"/>
            <w:noWrap/>
          </w:tcPr>
          <w:p w:rsidR="00732AE0" w:rsidRPr="00B32DB7" w:rsidRDefault="00732AE0" w:rsidP="00732AE0">
            <w:pPr>
              <w:rPr>
                <w:rFonts w:eastAsia="Arial Unicode MS"/>
                <w:b/>
              </w:rPr>
            </w:pPr>
            <w:r w:rsidRPr="00B32DB7">
              <w:rPr>
                <w:b/>
              </w:rPr>
              <w:t>Developer / maintainer</w:t>
            </w:r>
          </w:p>
        </w:tc>
      </w:tr>
      <w:tr w:rsidR="00732AE0" w:rsidRPr="00B32DB7" w:rsidTr="00732AE0">
        <w:trPr>
          <w:trHeight w:val="255"/>
        </w:trPr>
        <w:tc>
          <w:tcPr>
            <w:tcW w:w="1951" w:type="dxa"/>
            <w:noWrap/>
          </w:tcPr>
          <w:p w:rsidR="00732AE0" w:rsidRPr="00B32DB7" w:rsidRDefault="00D5343E" w:rsidP="00732AE0">
            <w:r>
              <w:t>CIS-</w:t>
            </w:r>
            <w:r w:rsidR="00732AE0" w:rsidRPr="00B32DB7">
              <w:t>TRANS-ACCOUNTING</w:t>
            </w:r>
          </w:p>
        </w:tc>
        <w:tc>
          <w:tcPr>
            <w:tcW w:w="3291" w:type="dxa"/>
            <w:noWrap/>
          </w:tcPr>
          <w:p w:rsidR="00732AE0" w:rsidRPr="00B32DB7" w:rsidRDefault="00732AE0" w:rsidP="00732AE0">
            <w:r w:rsidRPr="00B32DB7">
              <w:t>Logs analysis and report</w:t>
            </w:r>
          </w:p>
        </w:tc>
        <w:tc>
          <w:tcPr>
            <w:tcW w:w="1245" w:type="dxa"/>
            <w:noWrap/>
          </w:tcPr>
          <w:p w:rsidR="00732AE0" w:rsidRPr="00B32DB7" w:rsidRDefault="00732AE0" w:rsidP="00732AE0">
            <w:r w:rsidRPr="00B32DB7">
              <w:t>CLS</w:t>
            </w:r>
          </w:p>
        </w:tc>
        <w:tc>
          <w:tcPr>
            <w:tcW w:w="1276" w:type="dxa"/>
            <w:noWrap/>
          </w:tcPr>
          <w:p w:rsidR="00732AE0" w:rsidRPr="00B32DB7" w:rsidRDefault="00732AE0" w:rsidP="00732AE0">
            <w:r w:rsidRPr="00B32DB7">
              <w:t>CLS</w:t>
            </w:r>
          </w:p>
        </w:tc>
        <w:tc>
          <w:tcPr>
            <w:tcW w:w="1523" w:type="dxa"/>
            <w:noWrap/>
          </w:tcPr>
          <w:p w:rsidR="00732AE0" w:rsidRPr="00B32DB7" w:rsidRDefault="00732AE0" w:rsidP="00732AE0">
            <w:r w:rsidRPr="00B32DB7">
              <w:t>CLS</w:t>
            </w:r>
          </w:p>
        </w:tc>
      </w:tr>
    </w:tbl>
    <w:p w:rsidR="00732AE0" w:rsidRDefault="00732AE0" w:rsidP="00732AE0">
      <w:pPr>
        <w:rPr>
          <w:lang w:val="en-US"/>
        </w:rPr>
      </w:pPr>
    </w:p>
    <w:p w:rsidR="00F3750C" w:rsidRDefault="00F3750C" w:rsidP="00F3750C">
      <w:pPr>
        <w:pStyle w:val="Titre4"/>
      </w:pPr>
      <w:bookmarkStart w:id="716" w:name="_Ref356908441"/>
      <w:bookmarkStart w:id="717" w:name="_Toc365552642"/>
      <w:r>
        <w:t xml:space="preserve">MyOcean </w:t>
      </w:r>
      <w:r w:rsidR="00167113">
        <w:t xml:space="preserve">XML </w:t>
      </w:r>
      <w:r w:rsidR="006F7A7F">
        <w:t>Product Specification (</w:t>
      </w:r>
      <w:r>
        <w:t>EPST</w:t>
      </w:r>
      <w:r w:rsidR="006F7A7F">
        <w:t>)</w:t>
      </w:r>
      <w:r>
        <w:t xml:space="preserve"> file</w:t>
      </w:r>
      <w:bookmarkEnd w:id="716"/>
      <w:bookmarkEnd w:id="717"/>
    </w:p>
    <w:p w:rsidR="00F3750C" w:rsidRDefault="00F3750C" w:rsidP="00F3750C">
      <w:pPr>
        <w:rPr>
          <w:rStyle w:val="hps"/>
        </w:rPr>
      </w:pPr>
      <w:r>
        <w:rPr>
          <w:rStyle w:val="hps"/>
        </w:rPr>
        <w:t>Needed information</w:t>
      </w:r>
      <w:r>
        <w:t xml:space="preserve"> for the CIS Transaction Accounting </w:t>
      </w:r>
      <w:proofErr w:type="gramStart"/>
      <w:r>
        <w:t>are</w:t>
      </w:r>
      <w:proofErr w:type="gramEnd"/>
      <w:r>
        <w:t xml:space="preserve"> </w:t>
      </w:r>
      <w:r>
        <w:rPr>
          <w:rStyle w:val="hps"/>
        </w:rPr>
        <w:t>provided by the</w:t>
      </w:r>
      <w:r>
        <w:t xml:space="preserve"> </w:t>
      </w:r>
      <w:r>
        <w:rPr>
          <w:rStyle w:val="hps"/>
        </w:rPr>
        <w:t>EPST</w:t>
      </w:r>
      <w:r>
        <w:t xml:space="preserve"> Product Specification </w:t>
      </w:r>
      <w:r>
        <w:rPr>
          <w:rStyle w:val="hps"/>
        </w:rPr>
        <w:t xml:space="preserve">file. This EPST file is an Excel file. </w:t>
      </w:r>
      <w:r w:rsidR="00102D48">
        <w:rPr>
          <w:rStyle w:val="hps"/>
        </w:rPr>
        <w:t>This file has</w:t>
      </w:r>
      <w:r>
        <w:rPr>
          <w:rStyle w:val="hps"/>
        </w:rPr>
        <w:t xml:space="preserve"> to be exported manually as XML file(s) from Excel (see Excel help or </w:t>
      </w:r>
      <w:hyperlink r:id="rId100" w:history="1">
        <w:r w:rsidRPr="00A4444A">
          <w:rPr>
            <w:rStyle w:val="Lienhypertexte"/>
          </w:rPr>
          <w:t>http://office.microsoft.com/en-au/excel-help/export-xml-data-HP010206401.aspx</w:t>
        </w:r>
      </w:hyperlink>
      <w:r>
        <w:rPr>
          <w:rStyle w:val="hps"/>
        </w:rPr>
        <w:t>).</w:t>
      </w:r>
    </w:p>
    <w:p w:rsidR="00F3750C" w:rsidRDefault="00F3750C" w:rsidP="00F3750C">
      <w:pPr>
        <w:rPr>
          <w:rStyle w:val="hps"/>
        </w:rPr>
      </w:pPr>
      <w:r>
        <w:rPr>
          <w:rStyle w:val="hps"/>
        </w:rPr>
        <w:t xml:space="preserve">The needed information to get from EPST </w:t>
      </w:r>
      <w:proofErr w:type="gramStart"/>
      <w:r>
        <w:rPr>
          <w:rStyle w:val="hps"/>
        </w:rPr>
        <w:t>are</w:t>
      </w:r>
      <w:proofErr w:type="gramEnd"/>
      <w:r>
        <w:rPr>
          <w:rStyle w:val="hps"/>
        </w:rPr>
        <w:t>:</w:t>
      </w:r>
    </w:p>
    <w:p w:rsidR="00F3750C" w:rsidRPr="00CA409E" w:rsidRDefault="00F3750C" w:rsidP="0043036A">
      <w:pPr>
        <w:pStyle w:val="Paragraphedeliste"/>
        <w:numPr>
          <w:ilvl w:val="0"/>
          <w:numId w:val="33"/>
        </w:numPr>
        <w:rPr>
          <w:rStyle w:val="hps"/>
        </w:rPr>
      </w:pPr>
      <w:r>
        <w:rPr>
          <w:rStyle w:val="hps"/>
        </w:rPr>
        <w:t>TAC_MFC</w:t>
      </w:r>
      <w:r w:rsidRPr="00CA409E">
        <w:rPr>
          <w:rStyle w:val="hps"/>
        </w:rPr>
        <w:t xml:space="preserve"> (e.g. GLO, ARC, MED, OC, SST...)</w:t>
      </w:r>
      <w:r>
        <w:rPr>
          <w:rStyle w:val="hps"/>
        </w:rPr>
        <w:t xml:space="preserve">: these are the first characters before the first “-“ character of the Dissemination Unit (e.g. Dissemination Unit = </w:t>
      </w:r>
      <w:r w:rsidRPr="00167BF5">
        <w:rPr>
          <w:rStyle w:val="hps"/>
          <w:b/>
        </w:rPr>
        <w:t>GLO</w:t>
      </w:r>
      <w:r w:rsidRPr="00167BF5">
        <w:rPr>
          <w:rStyle w:val="hps"/>
        </w:rPr>
        <w:t>-CLS-TOULOUSE-FR</w:t>
      </w:r>
      <w:r>
        <w:rPr>
          <w:rStyle w:val="hps"/>
        </w:rPr>
        <w:t>, then Production family = GLO)</w:t>
      </w:r>
    </w:p>
    <w:p w:rsidR="00F3750C" w:rsidRPr="00CA409E" w:rsidRDefault="00F3750C" w:rsidP="0043036A">
      <w:pPr>
        <w:pStyle w:val="Paragraphedeliste"/>
        <w:numPr>
          <w:ilvl w:val="0"/>
          <w:numId w:val="33"/>
        </w:numPr>
        <w:rPr>
          <w:rStyle w:val="hps"/>
        </w:rPr>
      </w:pPr>
      <w:r w:rsidRPr="00CA409E">
        <w:rPr>
          <w:rStyle w:val="hps"/>
        </w:rPr>
        <w:t>Dissemination Unit</w:t>
      </w:r>
    </w:p>
    <w:p w:rsidR="00F3750C" w:rsidRDefault="00F3750C" w:rsidP="0043036A">
      <w:pPr>
        <w:pStyle w:val="Paragraphedeliste"/>
        <w:numPr>
          <w:ilvl w:val="0"/>
          <w:numId w:val="33"/>
        </w:numPr>
      </w:pPr>
      <w:r>
        <w:t>Product Specification</w:t>
      </w:r>
    </w:p>
    <w:p w:rsidR="00F3750C" w:rsidRDefault="00F3750C" w:rsidP="0043036A">
      <w:pPr>
        <w:pStyle w:val="Paragraphedeliste"/>
        <w:numPr>
          <w:ilvl w:val="0"/>
          <w:numId w:val="33"/>
        </w:numPr>
      </w:pPr>
      <w:r>
        <w:t>Dataset</w:t>
      </w:r>
    </w:p>
    <w:p w:rsidR="00F3750C" w:rsidRDefault="00F3750C" w:rsidP="0043036A">
      <w:pPr>
        <w:pStyle w:val="Paragraphedeliste"/>
        <w:numPr>
          <w:ilvl w:val="0"/>
          <w:numId w:val="33"/>
        </w:numPr>
      </w:pPr>
      <w:r>
        <w:t>Collection (e.g.: “model”, “observations”)</w:t>
      </w:r>
    </w:p>
    <w:p w:rsidR="00F3750C" w:rsidRPr="0081449F" w:rsidRDefault="00F3750C" w:rsidP="0043036A">
      <w:pPr>
        <w:pStyle w:val="Paragraphedeliste"/>
        <w:numPr>
          <w:ilvl w:val="0"/>
          <w:numId w:val="33"/>
        </w:numPr>
        <w:rPr>
          <w:rStyle w:val="hps"/>
        </w:rPr>
      </w:pPr>
      <w:r>
        <w:t>Regions: a string with a list of regions (one or more regions with blank separator), e.g.:“</w:t>
      </w:r>
      <w:r w:rsidRPr="00766FB4">
        <w:rPr>
          <w:rStyle w:val="hps"/>
        </w:rPr>
        <w:t>BS BAL MED NWS IBI</w:t>
      </w:r>
      <w:r>
        <w:rPr>
          <w:rStyle w:val="hps"/>
        </w:rPr>
        <w:t>” or “MED”, “</w:t>
      </w:r>
      <w:r w:rsidRPr="00766FB4">
        <w:rPr>
          <w:rStyle w:val="hps"/>
        </w:rPr>
        <w:t>NWS IBI</w:t>
      </w:r>
      <w:r>
        <w:rPr>
          <w:rStyle w:val="hps"/>
        </w:rPr>
        <w:t>”:</w:t>
      </w:r>
    </w:p>
    <w:p w:rsidR="00F3750C" w:rsidRPr="0081449F" w:rsidRDefault="00F3750C" w:rsidP="0043036A">
      <w:pPr>
        <w:pStyle w:val="Paragraphedeliste"/>
        <w:numPr>
          <w:ilvl w:val="1"/>
          <w:numId w:val="33"/>
        </w:numPr>
        <w:rPr>
          <w:rStyle w:val="hps"/>
        </w:rPr>
      </w:pPr>
      <w:r>
        <w:t>“</w:t>
      </w:r>
      <w:r w:rsidRPr="00766FB4">
        <w:rPr>
          <w:rStyle w:val="hps"/>
        </w:rPr>
        <w:t>BS BAL MED NWS IBI</w:t>
      </w:r>
      <w:r>
        <w:rPr>
          <w:rStyle w:val="hps"/>
        </w:rPr>
        <w:t xml:space="preserve">”: this string is considered as one region which includes </w:t>
      </w:r>
      <w:r w:rsidRPr="00766FB4">
        <w:rPr>
          <w:rStyle w:val="hps"/>
        </w:rPr>
        <w:t>BS</w:t>
      </w:r>
      <w:r>
        <w:rPr>
          <w:rStyle w:val="hps"/>
        </w:rPr>
        <w:t>,</w:t>
      </w:r>
      <w:r w:rsidRPr="00766FB4">
        <w:rPr>
          <w:rStyle w:val="hps"/>
        </w:rPr>
        <w:t xml:space="preserve"> BAL</w:t>
      </w:r>
      <w:r>
        <w:rPr>
          <w:rStyle w:val="hps"/>
        </w:rPr>
        <w:t>,</w:t>
      </w:r>
      <w:r w:rsidRPr="00766FB4">
        <w:rPr>
          <w:rStyle w:val="hps"/>
        </w:rPr>
        <w:t xml:space="preserve"> MED</w:t>
      </w:r>
      <w:r>
        <w:rPr>
          <w:rStyle w:val="hps"/>
        </w:rPr>
        <w:t>,</w:t>
      </w:r>
      <w:r w:rsidRPr="00766FB4">
        <w:rPr>
          <w:rStyle w:val="hps"/>
        </w:rPr>
        <w:t xml:space="preserve"> NWS</w:t>
      </w:r>
      <w:r>
        <w:rPr>
          <w:rStyle w:val="hps"/>
        </w:rPr>
        <w:t xml:space="preserve"> and </w:t>
      </w:r>
      <w:r w:rsidRPr="00766FB4">
        <w:rPr>
          <w:rStyle w:val="hps"/>
        </w:rPr>
        <w:t>IBI</w:t>
      </w:r>
      <w:r>
        <w:rPr>
          <w:rStyle w:val="hps"/>
        </w:rPr>
        <w:t>.</w:t>
      </w:r>
    </w:p>
    <w:p w:rsidR="00F3750C" w:rsidRPr="0081449F" w:rsidRDefault="00F3750C" w:rsidP="0043036A">
      <w:pPr>
        <w:pStyle w:val="Paragraphedeliste"/>
        <w:numPr>
          <w:ilvl w:val="1"/>
          <w:numId w:val="33"/>
        </w:numPr>
        <w:rPr>
          <w:rStyle w:val="hps"/>
        </w:rPr>
      </w:pPr>
      <w:r>
        <w:t>“</w:t>
      </w:r>
      <w:r>
        <w:rPr>
          <w:rStyle w:val="hps"/>
        </w:rPr>
        <w:t>MED”</w:t>
      </w:r>
    </w:p>
    <w:p w:rsidR="00F3750C" w:rsidRPr="0081449F" w:rsidRDefault="00F3750C" w:rsidP="0043036A">
      <w:pPr>
        <w:pStyle w:val="Paragraphedeliste"/>
        <w:numPr>
          <w:ilvl w:val="1"/>
          <w:numId w:val="33"/>
        </w:numPr>
        <w:rPr>
          <w:rStyle w:val="hps"/>
        </w:rPr>
      </w:pPr>
      <w:r>
        <w:t>“</w:t>
      </w:r>
      <w:r w:rsidRPr="00766FB4">
        <w:rPr>
          <w:rStyle w:val="hps"/>
        </w:rPr>
        <w:t>NWS IBI</w:t>
      </w:r>
      <w:r>
        <w:rPr>
          <w:rStyle w:val="hps"/>
        </w:rPr>
        <w:t xml:space="preserve">”: this string is considered as a single region which includes </w:t>
      </w:r>
      <w:r w:rsidRPr="00766FB4">
        <w:rPr>
          <w:rStyle w:val="hps"/>
        </w:rPr>
        <w:t>NWS</w:t>
      </w:r>
      <w:r>
        <w:rPr>
          <w:rStyle w:val="hps"/>
        </w:rPr>
        <w:t xml:space="preserve"> and</w:t>
      </w:r>
      <w:r w:rsidRPr="00766FB4">
        <w:rPr>
          <w:rStyle w:val="hps"/>
        </w:rPr>
        <w:t xml:space="preserve"> IBI</w:t>
      </w:r>
    </w:p>
    <w:p w:rsidR="00F3750C" w:rsidRDefault="00F3750C" w:rsidP="0043036A">
      <w:pPr>
        <w:pStyle w:val="Paragraphedeliste"/>
        <w:numPr>
          <w:ilvl w:val="0"/>
          <w:numId w:val="33"/>
        </w:numPr>
      </w:pPr>
      <w:r>
        <w:t>Product type: e.g.:</w:t>
      </w:r>
    </w:p>
    <w:p w:rsidR="00F3750C" w:rsidRDefault="00F3750C" w:rsidP="0043036A">
      <w:pPr>
        <w:pStyle w:val="Paragraphedeliste"/>
        <w:numPr>
          <w:ilvl w:val="1"/>
          <w:numId w:val="33"/>
        </w:numPr>
      </w:pPr>
      <w:r w:rsidRPr="001D6F88">
        <w:t>Near Real Time Product</w:t>
      </w:r>
    </w:p>
    <w:p w:rsidR="00F3750C" w:rsidRDefault="00F3750C" w:rsidP="0043036A">
      <w:pPr>
        <w:pStyle w:val="Paragraphedeliste"/>
        <w:numPr>
          <w:ilvl w:val="1"/>
          <w:numId w:val="33"/>
        </w:numPr>
      </w:pPr>
      <w:r w:rsidRPr="001D6F88">
        <w:t>Near Real Time Product; Forecast Product</w:t>
      </w:r>
      <w:r>
        <w:t xml:space="preserve">: </w:t>
      </w:r>
      <w:r>
        <w:rPr>
          <w:rStyle w:val="hps"/>
        </w:rPr>
        <w:t xml:space="preserve">this string is considered as a single product type which includes </w:t>
      </w:r>
      <w:r w:rsidRPr="001D6F88">
        <w:t>Near Real Time Product</w:t>
      </w:r>
      <w:r>
        <w:rPr>
          <w:rStyle w:val="hps"/>
        </w:rPr>
        <w:t xml:space="preserve"> and</w:t>
      </w:r>
      <w:r w:rsidRPr="00766FB4">
        <w:rPr>
          <w:rStyle w:val="hps"/>
        </w:rPr>
        <w:t xml:space="preserve"> </w:t>
      </w:r>
      <w:r w:rsidRPr="001D6F88">
        <w:t>Forecast Product</w:t>
      </w:r>
    </w:p>
    <w:p w:rsidR="00F3750C" w:rsidRDefault="00F3750C" w:rsidP="0043036A">
      <w:pPr>
        <w:pStyle w:val="Paragraphedeliste"/>
        <w:numPr>
          <w:ilvl w:val="1"/>
          <w:numId w:val="33"/>
        </w:numPr>
      </w:pPr>
      <w:r w:rsidRPr="001D6F88">
        <w:t>Forecast Product</w:t>
      </w:r>
    </w:p>
    <w:p w:rsidR="00F3750C" w:rsidRDefault="00F3750C" w:rsidP="0043036A">
      <w:pPr>
        <w:pStyle w:val="Paragraphedeliste"/>
        <w:numPr>
          <w:ilvl w:val="1"/>
          <w:numId w:val="33"/>
        </w:numPr>
      </w:pPr>
      <w:r w:rsidRPr="001D6F88">
        <w:t>Multi Year Product</w:t>
      </w:r>
    </w:p>
    <w:p w:rsidR="00F3750C" w:rsidRPr="008127AD" w:rsidRDefault="00F3750C" w:rsidP="0043036A">
      <w:pPr>
        <w:pStyle w:val="Paragraphedeliste"/>
        <w:numPr>
          <w:ilvl w:val="0"/>
          <w:numId w:val="33"/>
        </w:numPr>
        <w:rPr>
          <w:lang w:val="en-US"/>
        </w:rPr>
      </w:pPr>
      <w:r w:rsidRPr="008127AD">
        <w:rPr>
          <w:lang w:val="en-US"/>
        </w:rPr>
        <w:t>Old dataset: this is a previous dataset name (</w:t>
      </w:r>
      <w:r>
        <w:rPr>
          <w:rStyle w:val="hps"/>
        </w:rPr>
        <w:t>It may be helpful</w:t>
      </w:r>
      <w:r>
        <w:t xml:space="preserve"> </w:t>
      </w:r>
      <w:r>
        <w:rPr>
          <w:rStyle w:val="hps"/>
        </w:rPr>
        <w:t>for the transition</w:t>
      </w:r>
      <w:r>
        <w:t xml:space="preserve"> </w:t>
      </w:r>
      <w:r>
        <w:rPr>
          <w:rStyle w:val="hps"/>
        </w:rPr>
        <w:t>between the old and</w:t>
      </w:r>
      <w:r>
        <w:t xml:space="preserve"> </w:t>
      </w:r>
      <w:r>
        <w:rPr>
          <w:rStyle w:val="hps"/>
        </w:rPr>
        <w:t>the new name). This information may be empty.</w:t>
      </w:r>
    </w:p>
    <w:p w:rsidR="00F3750C" w:rsidRPr="008127AD" w:rsidRDefault="00F3750C" w:rsidP="00F3750C">
      <w:pPr>
        <w:rPr>
          <w:lang w:val="en-US"/>
        </w:rPr>
      </w:pPr>
    </w:p>
    <w:p w:rsidR="00F3750C" w:rsidRDefault="00F3750C" w:rsidP="00F3750C">
      <w:pPr>
        <w:keepNext/>
      </w:pPr>
      <w:r>
        <w:lastRenderedPageBreak/>
        <w:t>The XSD schema used to export to XML could be:</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F3750C" w:rsidRPr="008127AD" w:rsidTr="00F3750C">
        <w:tc>
          <w:tcPr>
            <w:tcW w:w="9210" w:type="dxa"/>
            <w:shd w:val="clear" w:color="auto" w:fill="F2F2F2" w:themeFill="background1" w:themeFillShade="F2"/>
          </w:tcPr>
          <w:p w:rsidR="00F3750C" w:rsidRPr="008127AD" w:rsidRDefault="00F3750C" w:rsidP="00F3750C">
            <w:pPr>
              <w:keepNext/>
              <w:jc w:val="left"/>
              <w:rPr>
                <w:rFonts w:ascii="Courier New" w:hAnsi="Courier New" w:cs="Courier New"/>
                <w:sz w:val="16"/>
                <w:szCs w:val="16"/>
              </w:rPr>
            </w:pPr>
            <w:r w:rsidRPr="008127AD">
              <w:rPr>
                <w:rFonts w:ascii="Courier New" w:hAnsi="Courier New" w:cs="Courier New"/>
                <w:color w:val="8B26C9"/>
                <w:sz w:val="16"/>
                <w:szCs w:val="16"/>
                <w:lang w:val="en-US" w:eastAsia="fr-FR"/>
              </w:rPr>
              <w:t>&lt;?xml version="1.0" encoding="UTF-8"?&gt;</w:t>
            </w:r>
            <w:r w:rsidRPr="008127AD">
              <w:rPr>
                <w:rFonts w:ascii="Courier New" w:hAnsi="Courier New" w:cs="Courier New"/>
                <w:color w:val="000000"/>
                <w:sz w:val="16"/>
                <w:szCs w:val="16"/>
                <w:lang w:val="en-US" w:eastAsia="fr-FR"/>
              </w:rPr>
              <w:br/>
            </w:r>
            <w:r w:rsidRPr="008127AD">
              <w:rPr>
                <w:rFonts w:ascii="Courier New" w:hAnsi="Courier New" w:cs="Courier New"/>
                <w:color w:val="000096"/>
                <w:sz w:val="16"/>
                <w:szCs w:val="16"/>
                <w:lang w:val="en-US" w:eastAsia="fr-FR"/>
              </w:rPr>
              <w:t>&lt;xs:schema</w:t>
            </w:r>
            <w:r w:rsidRPr="008127AD">
              <w:rPr>
                <w:rFonts w:ascii="Courier New" w:hAnsi="Courier New" w:cs="Courier New"/>
                <w:color w:val="F5844C"/>
                <w:sz w:val="16"/>
                <w:szCs w:val="16"/>
                <w:lang w:val="en-US" w:eastAsia="fr-FR"/>
              </w:rPr>
              <w:t xml:space="preserve"> xmlns:xs</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"http://www.w3.org/2001/XMLSchema"</w:t>
            </w:r>
            <w:r w:rsidRPr="008127AD">
              <w:rPr>
                <w:rFonts w:ascii="Courier New" w:hAnsi="Courier New" w:cs="Courier New"/>
                <w:color w:val="F5844C"/>
                <w:sz w:val="16"/>
                <w:szCs w:val="16"/>
                <w:lang w:val="en-US" w:eastAsia="fr-FR"/>
              </w:rPr>
              <w:t xml:space="preserve"> elementFormDefault</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"qualified"</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"products"</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&lt;xs:complexType&gt;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&lt;xs:sequence&gt;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ref</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"product"</w:t>
            </w:r>
            <w:r w:rsidRPr="008127AD">
              <w:rPr>
                <w:rFonts w:ascii="Courier New" w:hAnsi="Courier New" w:cs="Courier New"/>
                <w:color w:val="F5844C"/>
                <w:sz w:val="16"/>
                <w:szCs w:val="16"/>
                <w:lang w:val="en-US" w:eastAsia="fr-FR"/>
              </w:rPr>
              <w:t xml:space="preserve"> minOccurs</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"0"</w:t>
            </w:r>
            <w:r w:rsidRPr="008127AD">
              <w:rPr>
                <w:rFonts w:ascii="Courier New" w:hAnsi="Courier New" w:cs="Courier New"/>
                <w:color w:val="F5844C"/>
                <w:sz w:val="16"/>
                <w:szCs w:val="16"/>
                <w:lang w:val="en-US" w:eastAsia="fr-FR"/>
              </w:rPr>
              <w:t xml:space="preserve"> maxOccurs</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"unbounded"</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&lt;/xs:sequence&gt;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&lt;/xs:complexType&gt;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"product"</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&lt;xs:complexType&gt;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&lt;xs:sequence&gt;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"tacmfc"</w:t>
            </w:r>
            <w:r w:rsidRPr="008127AD">
              <w:rPr>
                <w:rFonts w:ascii="Courier New" w:hAnsi="Courier New" w:cs="Courier New"/>
                <w:color w:val="F5844C"/>
                <w:sz w:val="16"/>
                <w:szCs w:val="16"/>
                <w:lang w:val="en-US" w:eastAsia="fr-FR"/>
              </w:rPr>
              <w:t xml:space="preserve"> type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"xs:string"</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"du"</w:t>
            </w:r>
            <w:r w:rsidRPr="008127AD">
              <w:rPr>
                <w:rFonts w:ascii="Courier New" w:hAnsi="Courier New" w:cs="Courier New"/>
                <w:color w:val="F5844C"/>
                <w:sz w:val="16"/>
                <w:szCs w:val="16"/>
                <w:lang w:val="en-US" w:eastAsia="fr-FR"/>
              </w:rPr>
              <w:t xml:space="preserve"> type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"xs:string"</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"product"</w:t>
            </w:r>
            <w:r w:rsidRPr="008127AD">
              <w:rPr>
                <w:rFonts w:ascii="Courier New" w:hAnsi="Courier New" w:cs="Courier New"/>
                <w:color w:val="F5844C"/>
                <w:sz w:val="16"/>
                <w:szCs w:val="16"/>
                <w:lang w:val="en-US" w:eastAsia="fr-FR"/>
              </w:rPr>
              <w:t xml:space="preserve"> type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"xs:string"</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"dataset"</w:t>
            </w:r>
            <w:r w:rsidRPr="008127AD">
              <w:rPr>
                <w:rFonts w:ascii="Courier New" w:hAnsi="Courier New" w:cs="Courier New"/>
                <w:color w:val="F5844C"/>
                <w:sz w:val="16"/>
                <w:szCs w:val="16"/>
                <w:lang w:val="en-US" w:eastAsia="fr-FR"/>
              </w:rPr>
              <w:t xml:space="preserve"> type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"xs:string"</w:t>
            </w:r>
            <w:r w:rsidRPr="008127AD">
              <w:rPr>
                <w:rFonts w:ascii="Courier New" w:hAnsi="Courier New" w:cs="Courier New"/>
                <w:color w:val="F5844C"/>
                <w:sz w:val="16"/>
                <w:szCs w:val="16"/>
                <w:lang w:val="en-US" w:eastAsia="fr-FR"/>
              </w:rPr>
              <w:t xml:space="preserve"> </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"collection"</w:t>
            </w:r>
            <w:r w:rsidRPr="008127AD">
              <w:rPr>
                <w:rFonts w:ascii="Courier New" w:hAnsi="Courier New" w:cs="Courier New"/>
                <w:color w:val="F5844C"/>
                <w:sz w:val="16"/>
                <w:szCs w:val="16"/>
                <w:lang w:val="en-US" w:eastAsia="fr-FR"/>
              </w:rPr>
              <w:t xml:space="preserve"> type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"xs:string"</w:t>
            </w:r>
            <w:r w:rsidRPr="008127AD">
              <w:rPr>
                <w:rFonts w:ascii="Courier New" w:hAnsi="Courier New" w:cs="Courier New"/>
                <w:color w:val="F5844C"/>
                <w:sz w:val="16"/>
                <w:szCs w:val="16"/>
                <w:lang w:val="en-US" w:eastAsia="fr-FR"/>
              </w:rPr>
              <w:t xml:space="preserve">  </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"regions"</w:t>
            </w:r>
            <w:r w:rsidRPr="008127AD">
              <w:rPr>
                <w:rFonts w:ascii="Courier New" w:hAnsi="Courier New" w:cs="Courier New"/>
                <w:color w:val="F5844C"/>
                <w:sz w:val="16"/>
                <w:szCs w:val="16"/>
                <w:lang w:val="en-US" w:eastAsia="fr-FR"/>
              </w:rPr>
              <w:t xml:space="preserve"> type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"xs:string"</w:t>
            </w:r>
            <w:r w:rsidRPr="008127AD">
              <w:rPr>
                <w:rFonts w:ascii="Courier New" w:hAnsi="Courier New" w:cs="Courier New"/>
                <w:color w:val="F5844C"/>
                <w:sz w:val="16"/>
                <w:szCs w:val="16"/>
                <w:lang w:val="en-US" w:eastAsia="fr-FR"/>
              </w:rPr>
              <w:t xml:space="preserve"> </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"ptype"</w:t>
            </w:r>
            <w:r w:rsidRPr="008127AD">
              <w:rPr>
                <w:rFonts w:ascii="Courier New" w:hAnsi="Courier New" w:cs="Courier New"/>
                <w:color w:val="F5844C"/>
                <w:sz w:val="16"/>
                <w:szCs w:val="16"/>
                <w:lang w:val="en-US" w:eastAsia="fr-FR"/>
              </w:rPr>
              <w:t xml:space="preserve"> type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"xs:string"</w:t>
            </w:r>
            <w:r w:rsidRPr="008127AD">
              <w:rPr>
                <w:rFonts w:ascii="Courier New" w:hAnsi="Courier New" w:cs="Courier New"/>
                <w:color w:val="F5844C"/>
                <w:sz w:val="16"/>
                <w:szCs w:val="16"/>
                <w:lang w:val="en-US" w:eastAsia="fr-FR"/>
              </w:rPr>
              <w:t xml:space="preserve"> </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w:t>
            </w:r>
            <w:r w:rsidRPr="008127AD">
              <w:rPr>
                <w:rFonts w:ascii="Courier New" w:hAnsi="Courier New" w:cs="Courier New"/>
                <w:color w:val="F5844C"/>
                <w:sz w:val="16"/>
                <w:szCs w:val="16"/>
                <w:lang w:val="en-US" w:eastAsia="fr-FR"/>
              </w:rPr>
              <w:t xml:space="preserve"> name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"datasetold"</w:t>
            </w:r>
            <w:r w:rsidRPr="008127AD">
              <w:rPr>
                <w:rFonts w:ascii="Courier New" w:hAnsi="Courier New" w:cs="Courier New"/>
                <w:color w:val="F5844C"/>
                <w:sz w:val="16"/>
                <w:szCs w:val="16"/>
                <w:lang w:val="en-US" w:eastAsia="fr-FR"/>
              </w:rPr>
              <w:t xml:space="preserve"> type</w:t>
            </w:r>
            <w:r w:rsidRPr="008127AD">
              <w:rPr>
                <w:rFonts w:ascii="Courier New" w:hAnsi="Courier New" w:cs="Courier New"/>
                <w:color w:val="FF8040"/>
                <w:sz w:val="16"/>
                <w:szCs w:val="16"/>
                <w:lang w:val="en-US" w:eastAsia="fr-FR"/>
              </w:rPr>
              <w:t>=</w:t>
            </w:r>
            <w:r w:rsidRPr="008127AD">
              <w:rPr>
                <w:rFonts w:ascii="Courier New" w:hAnsi="Courier New" w:cs="Courier New"/>
                <w:color w:val="993300"/>
                <w:sz w:val="16"/>
                <w:szCs w:val="16"/>
                <w:lang w:val="en-US" w:eastAsia="fr-FR"/>
              </w:rPr>
              <w:t>"xs:string"</w:t>
            </w:r>
            <w:r w:rsidRPr="008127AD">
              <w:rPr>
                <w:rFonts w:ascii="Courier New" w:hAnsi="Courier New" w:cs="Courier New"/>
                <w:color w:val="F5844C"/>
                <w:sz w:val="16"/>
                <w:szCs w:val="16"/>
                <w:lang w:val="en-US" w:eastAsia="fr-FR"/>
              </w:rPr>
              <w:t xml:space="preserve"> </w:t>
            </w:r>
            <w:r w:rsidRPr="008127AD">
              <w:rPr>
                <w:rFonts w:ascii="Courier New" w:hAnsi="Courier New" w:cs="Courier New"/>
                <w:color w:val="000096"/>
                <w:sz w:val="16"/>
                <w:szCs w:val="16"/>
                <w:lang w:val="en-US" w:eastAsia="fr-FR"/>
              </w:rPr>
              <w: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&lt;/xs:sequence&gt;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&lt;/xs:complexType&gt;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96"/>
                <w:sz w:val="16"/>
                <w:szCs w:val="16"/>
                <w:lang w:val="en-US" w:eastAsia="fr-FR"/>
              </w:rPr>
              <w:t>&lt;/xs:element&gt;</w:t>
            </w:r>
            <w:r w:rsidRPr="008127AD">
              <w:rPr>
                <w:rFonts w:ascii="Courier New" w:hAnsi="Courier New" w:cs="Courier New"/>
                <w:color w:val="000000"/>
                <w:sz w:val="16"/>
                <w:szCs w:val="16"/>
                <w:lang w:val="en-US" w:eastAsia="fr-FR"/>
              </w:rPr>
              <w:br/>
              <w:t xml:space="preserve">    </w:t>
            </w:r>
            <w:r w:rsidRPr="008127AD">
              <w:rPr>
                <w:rFonts w:ascii="Courier New" w:hAnsi="Courier New" w:cs="Courier New"/>
                <w:color w:val="000000"/>
                <w:sz w:val="16"/>
                <w:szCs w:val="16"/>
                <w:lang w:val="en-US" w:eastAsia="fr-FR"/>
              </w:rPr>
              <w:br/>
            </w:r>
            <w:r w:rsidRPr="008127AD">
              <w:rPr>
                <w:rFonts w:ascii="Courier New" w:hAnsi="Courier New" w:cs="Courier New"/>
                <w:color w:val="000096"/>
                <w:sz w:val="16"/>
                <w:szCs w:val="16"/>
                <w:lang w:val="en-US" w:eastAsia="fr-FR"/>
              </w:rPr>
              <w:t>&lt;/xs:schema&gt;</w:t>
            </w:r>
            <w:r w:rsidRPr="008127AD">
              <w:rPr>
                <w:rFonts w:ascii="Courier New" w:hAnsi="Courier New" w:cs="Courier New"/>
                <w:color w:val="000000"/>
                <w:sz w:val="16"/>
                <w:szCs w:val="16"/>
                <w:lang w:val="en-US" w:eastAsia="fr-FR"/>
              </w:rPr>
              <w:br/>
            </w:r>
          </w:p>
        </w:tc>
      </w:tr>
    </w:tbl>
    <w:p w:rsidR="00F3750C" w:rsidRDefault="00F3750C" w:rsidP="00F3750C">
      <w:pPr>
        <w:keepNext/>
      </w:pPr>
    </w:p>
    <w:p w:rsidR="00F3750C" w:rsidRDefault="00F3750C" w:rsidP="00F3750C">
      <w:r>
        <w:t>To export the information to XML file, the easier way is:</w:t>
      </w:r>
    </w:p>
    <w:p w:rsidR="00F3750C" w:rsidRDefault="00F3750C" w:rsidP="0043036A">
      <w:pPr>
        <w:pStyle w:val="Paragraphedeliste"/>
        <w:numPr>
          <w:ilvl w:val="0"/>
          <w:numId w:val="34"/>
        </w:numPr>
      </w:pPr>
      <w:r>
        <w:t>Make a copy of the EPST file.</w:t>
      </w:r>
    </w:p>
    <w:p w:rsidR="00F3750C" w:rsidRDefault="00F3750C" w:rsidP="0043036A">
      <w:pPr>
        <w:pStyle w:val="Paragraphedeliste"/>
        <w:numPr>
          <w:ilvl w:val="0"/>
          <w:numId w:val="34"/>
        </w:numPr>
      </w:pPr>
      <w:r>
        <w:t>Open this copy in Excel.</w:t>
      </w:r>
    </w:p>
    <w:p w:rsidR="00F3750C" w:rsidRDefault="00F3750C" w:rsidP="0043036A">
      <w:pPr>
        <w:pStyle w:val="Paragraphedeliste"/>
        <w:numPr>
          <w:ilvl w:val="0"/>
          <w:numId w:val="34"/>
        </w:numPr>
      </w:pPr>
      <w:r>
        <w:t>Create a new sheet.</w:t>
      </w:r>
    </w:p>
    <w:p w:rsidR="00F3750C" w:rsidRDefault="00F3750C" w:rsidP="0043036A">
      <w:pPr>
        <w:pStyle w:val="Paragraphedeliste"/>
        <w:numPr>
          <w:ilvl w:val="0"/>
          <w:numId w:val="34"/>
        </w:numPr>
      </w:pPr>
      <w:r>
        <w:t>Copy the needed columns to the new sheet in this order: Dissemination Unit, Product Specification, Dataset, Product type, Regions</w:t>
      </w:r>
    </w:p>
    <w:p w:rsidR="00F3750C" w:rsidRDefault="00F3750C" w:rsidP="0043036A">
      <w:pPr>
        <w:pStyle w:val="Paragraphedeliste"/>
        <w:numPr>
          <w:ilvl w:val="0"/>
          <w:numId w:val="34"/>
        </w:numPr>
      </w:pPr>
      <w:r>
        <w:t xml:space="preserve">Insert a new column, before Dissemination Unit and to extract the Product family  enter the formula: </w:t>
      </w:r>
      <w:r w:rsidRPr="00CE5ECD">
        <w:t>=GAUCHE($B2;TROUVE("-";$B2;1)-1)</w:t>
      </w:r>
      <w:r>
        <w:t xml:space="preserve"> (or </w:t>
      </w:r>
      <w:r w:rsidRPr="00CE5ECD">
        <w:t>=</w:t>
      </w:r>
      <w:r>
        <w:t>LEFT</w:t>
      </w:r>
      <w:r w:rsidRPr="00CE5ECD">
        <w:t>($B2;</w:t>
      </w:r>
      <w:r>
        <w:t>FIND</w:t>
      </w:r>
      <w:r w:rsidRPr="00CE5ECD">
        <w:t>("-";$B2;1)-1)</w:t>
      </w:r>
      <w:r>
        <w:t>). Report this formula on all lines.</w:t>
      </w:r>
    </w:p>
    <w:p w:rsidR="00F3750C" w:rsidRDefault="00F3750C" w:rsidP="0043036A">
      <w:pPr>
        <w:pStyle w:val="Paragraphedeliste"/>
        <w:numPr>
          <w:ilvl w:val="0"/>
          <w:numId w:val="34"/>
        </w:numPr>
      </w:pPr>
      <w:r>
        <w:t>Map XML with the XSD file above and export as XML as mentioned in the Excel documentation.</w:t>
      </w:r>
    </w:p>
    <w:p w:rsidR="00F3750C" w:rsidRDefault="00F3750C" w:rsidP="00F3750C">
      <w:pPr>
        <w:keepNext/>
      </w:pPr>
      <w:r>
        <w:lastRenderedPageBreak/>
        <w:t>The Excel sheet to export looks like:</w:t>
      </w:r>
    </w:p>
    <w:p w:rsidR="00F3750C" w:rsidRDefault="00F3750C" w:rsidP="00F3750C">
      <w:r w:rsidRPr="00A91F98">
        <w:rPr>
          <w:noProof/>
          <w:lang w:val="fr-FR" w:eastAsia="fr-FR"/>
        </w:rPr>
        <w:drawing>
          <wp:inline distT="0" distB="0" distL="0" distR="0">
            <wp:extent cx="5759450" cy="2002548"/>
            <wp:effectExtent l="19050" t="0" r="0" b="0"/>
            <wp:docPr id="242"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1" cstate="print"/>
                    <a:srcRect/>
                    <a:stretch>
                      <a:fillRect/>
                    </a:stretch>
                  </pic:blipFill>
                  <pic:spPr bwMode="auto">
                    <a:xfrm>
                      <a:off x="0" y="0"/>
                      <a:ext cx="5759450" cy="2002548"/>
                    </a:xfrm>
                    <a:prstGeom prst="rect">
                      <a:avLst/>
                    </a:prstGeom>
                    <a:noFill/>
                    <a:ln w="9525">
                      <a:noFill/>
                      <a:miter lim="800000"/>
                      <a:headEnd/>
                      <a:tailEnd/>
                    </a:ln>
                  </pic:spPr>
                </pic:pic>
              </a:graphicData>
            </a:graphic>
          </wp:inline>
        </w:drawing>
      </w:r>
    </w:p>
    <w:p w:rsidR="00F3750C" w:rsidRDefault="00F3750C" w:rsidP="00F3750C">
      <w:r>
        <w:t>The exported XML file looks like:</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F3750C" w:rsidRPr="001773AB" w:rsidTr="00F3750C">
        <w:tc>
          <w:tcPr>
            <w:tcW w:w="9210" w:type="dxa"/>
            <w:shd w:val="clear" w:color="auto" w:fill="F2F2F2" w:themeFill="background1" w:themeFillShade="F2"/>
          </w:tcPr>
          <w:p w:rsidR="00F3750C" w:rsidRPr="001773AB" w:rsidRDefault="00F3750C" w:rsidP="00F3750C">
            <w:pPr>
              <w:jc w:val="left"/>
              <w:rPr>
                <w:rFonts w:ascii="Courier New" w:hAnsi="Courier New" w:cs="Courier New"/>
                <w:sz w:val="16"/>
                <w:szCs w:val="16"/>
              </w:rPr>
            </w:pPr>
            <w:r w:rsidRPr="001773AB">
              <w:rPr>
                <w:rFonts w:ascii="Courier New" w:hAnsi="Courier New" w:cs="Courier New"/>
                <w:color w:val="8B26C9"/>
                <w:sz w:val="16"/>
                <w:szCs w:val="16"/>
                <w:lang w:val="en-US" w:eastAsia="fr-FR"/>
              </w:rPr>
              <w:t>&lt;?xml version="1.0" encoding="UTF-8" standalone="yes"?&gt;</w:t>
            </w:r>
            <w:r w:rsidRPr="001773AB">
              <w:rPr>
                <w:rFonts w:ascii="Courier New" w:hAnsi="Courier New" w:cs="Courier New"/>
                <w:color w:val="000000"/>
                <w:sz w:val="16"/>
                <w:szCs w:val="16"/>
                <w:lang w:val="en-US" w:eastAsia="fr-FR"/>
              </w:rPr>
              <w:br/>
            </w:r>
            <w:r w:rsidRPr="001773AB">
              <w:rPr>
                <w:rFonts w:ascii="Courier New" w:hAnsi="Courier New" w:cs="Courier New"/>
                <w:color w:val="000096"/>
                <w:sz w:val="16"/>
                <w:szCs w:val="16"/>
                <w:lang w:val="en-US" w:eastAsia="fr-FR"/>
              </w:rPr>
              <w:t>&lt;products&gt;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t>GLO</w:t>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t>GLO-CLS-TOULOUSE-FR</w:t>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t>GLOBAL_ANALYSIS_PHYS_001_003</w:t>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t>dataset-armor-3d-v1-myocean</w:t>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t>observations</w:t>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t>GLO</w:t>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t>Near Real Time Product</w:t>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&lt;datasetold&gt;</w:t>
            </w:r>
            <w:r w:rsidRPr="001773AB">
              <w:rPr>
                <w:rFonts w:ascii="Courier New" w:hAnsi="Courier New" w:cs="Courier New"/>
                <w:color w:val="000000"/>
                <w:sz w:val="16"/>
                <w:szCs w:val="16"/>
                <w:lang w:val="en-US" w:eastAsia="fr-FR"/>
              </w:rPr>
              <w:t>dataset-armor-3d-v1-myocean</w:t>
            </w:r>
            <w:r w:rsidRPr="001773AB">
              <w:rPr>
                <w:rFonts w:ascii="Courier New" w:hAnsi="Courier New" w:cs="Courier New"/>
                <w:color w:val="000096"/>
                <w:sz w:val="16"/>
                <w:szCs w:val="16"/>
                <w:lang w:val="en-US" w:eastAsia="fr-FR"/>
              </w:rPr>
              <w:t>&lt;/datasetold&gt;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t>GLO</w:t>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t>GLO-CLS-TOULOUSE-FR</w:t>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t>GLOBAL_REP_PHYS_001_012</w:t>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t>dataset-armor-3d-ran-v1-myocean</w:t>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t>observations</w:t>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t>GLO</w:t>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t>Multi Year Product</w:t>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&lt;datasetold&gt;</w:t>
            </w:r>
            <w:r w:rsidRPr="001773AB">
              <w:rPr>
                <w:rFonts w:ascii="Courier New" w:hAnsi="Courier New" w:cs="Courier New"/>
                <w:color w:val="000000"/>
                <w:sz w:val="16"/>
                <w:szCs w:val="16"/>
                <w:lang w:val="en-US" w:eastAsia="fr-FR"/>
              </w:rPr>
              <w:t>dataset-armor-3d-ran-v1-myocean</w:t>
            </w:r>
            <w:r w:rsidRPr="001773AB">
              <w:rPr>
                <w:rFonts w:ascii="Courier New" w:hAnsi="Courier New" w:cs="Courier New"/>
                <w:color w:val="000096"/>
                <w:sz w:val="16"/>
                <w:szCs w:val="16"/>
                <w:lang w:val="en-US" w:eastAsia="fr-FR"/>
              </w:rPr>
              <w:t>&lt;/datasetold&gt;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96"/>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t>SL</w:t>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t>SL-CLS-TOULOUSE-FR</w:t>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t>SEALEVEL_GLO_SLA_L3_REP_OBSERVATIONS_008_001_b</w:t>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t>dataset-duacs-rep-global-e2-sla-l3</w:t>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t>observations</w:t>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t>ARC BAL GLO IBI NWS</w:t>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t>Multi Year Product</w:t>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&lt;datasetold&gt;</w:t>
            </w:r>
            <w:r w:rsidRPr="001773AB">
              <w:rPr>
                <w:rFonts w:ascii="Courier New" w:hAnsi="Courier New" w:cs="Courier New"/>
                <w:color w:val="000000"/>
                <w:sz w:val="16"/>
                <w:szCs w:val="16"/>
                <w:lang w:val="en-US" w:eastAsia="fr-FR"/>
              </w:rPr>
              <w:t>dataset-duacs-ran-global-e2-sla-l3</w:t>
            </w:r>
            <w:r w:rsidRPr="001773AB">
              <w:rPr>
                <w:rFonts w:ascii="Courier New" w:hAnsi="Courier New" w:cs="Courier New"/>
                <w:color w:val="000096"/>
                <w:sz w:val="16"/>
                <w:szCs w:val="16"/>
                <w:lang w:val="en-US" w:eastAsia="fr-FR"/>
              </w:rPr>
              <w:t>&lt;/datasetold&gt;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t>GLO</w:t>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t>GLO-CLS-TOULOUSE-FR</w:t>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t>GLOBAL_ANALYSIS_FORECAST_PHYS_001_002</w:t>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t>global-analysis-forecast-phys-001-002</w:t>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t>model</w:t>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t>GLO</w:t>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t>Near Real Time Product; Forecast Product</w:t>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&lt;datasetold&gt;</w:t>
            </w:r>
            <w:r w:rsidRPr="001773AB">
              <w:rPr>
                <w:rFonts w:ascii="Courier New" w:hAnsi="Courier New" w:cs="Courier New"/>
                <w:color w:val="000000"/>
                <w:sz w:val="16"/>
                <w:szCs w:val="16"/>
                <w:lang w:val="en-US" w:eastAsia="fr-FR"/>
              </w:rPr>
              <w:t>global-analysis-forecast-phys-001-001-c-glo</w:t>
            </w:r>
            <w:r w:rsidRPr="001773AB">
              <w:rPr>
                <w:rFonts w:ascii="Courier New" w:hAnsi="Courier New" w:cs="Courier New"/>
                <w:color w:val="000096"/>
                <w:sz w:val="16"/>
                <w:szCs w:val="16"/>
                <w:lang w:val="en-US" w:eastAsia="fr-FR"/>
              </w:rPr>
              <w:t>&lt;/datasetold&gt;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lastRenderedPageBreak/>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t>MED</w:t>
            </w:r>
            <w:r w:rsidRPr="001773AB">
              <w:rPr>
                <w:rFonts w:ascii="Courier New" w:hAnsi="Courier New" w:cs="Courier New"/>
                <w:color w:val="000096"/>
                <w:sz w:val="16"/>
                <w:szCs w:val="16"/>
                <w:lang w:val="en-US" w:eastAsia="fr-FR"/>
              </w:rPr>
              <w:t>&lt;/tacmfc&gt;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t>MED-INGV-BOLOGNA-IT</w:t>
            </w:r>
            <w:r w:rsidRPr="001773AB">
              <w:rPr>
                <w:rFonts w:ascii="Courier New" w:hAnsi="Courier New" w:cs="Courier New"/>
                <w:color w:val="000096"/>
                <w:sz w:val="16"/>
                <w:szCs w:val="16"/>
                <w:lang w:val="en-US" w:eastAsia="fr-FR"/>
              </w:rPr>
              <w:t>&lt;/du&gt;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t>MEDSEA_REANALYSIS_PHYS_006_004</w:t>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t>myov03-med-ingv-ssh-rean-dy</w:t>
            </w:r>
            <w:r w:rsidRPr="001773AB">
              <w:rPr>
                <w:rFonts w:ascii="Courier New" w:hAnsi="Courier New" w:cs="Courier New"/>
                <w:color w:val="000096"/>
                <w:sz w:val="16"/>
                <w:szCs w:val="16"/>
                <w:lang w:val="en-US" w:eastAsia="fr-FR"/>
              </w:rPr>
              <w:t>&lt;/dataset&gt;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t>model</w:t>
            </w:r>
            <w:r w:rsidRPr="001773AB">
              <w:rPr>
                <w:rFonts w:ascii="Courier New" w:hAnsi="Courier New" w:cs="Courier New"/>
                <w:color w:val="000096"/>
                <w:sz w:val="16"/>
                <w:szCs w:val="16"/>
                <w:lang w:val="en-US" w:eastAsia="fr-FR"/>
              </w:rPr>
              <w:t>&lt;/collection&gt;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t>MED</w:t>
            </w:r>
            <w:r w:rsidRPr="001773AB">
              <w:rPr>
                <w:rFonts w:ascii="Courier New" w:hAnsi="Courier New" w:cs="Courier New"/>
                <w:color w:val="000096"/>
                <w:sz w:val="16"/>
                <w:szCs w:val="16"/>
                <w:lang w:val="en-US" w:eastAsia="fr-FR"/>
              </w:rPr>
              <w:t>&lt;/regions&gt;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t>Multi Year Product</w:t>
            </w:r>
            <w:r w:rsidRPr="001773AB">
              <w:rPr>
                <w:rFonts w:ascii="Courier New" w:hAnsi="Courier New" w:cs="Courier New"/>
                <w:color w:val="000096"/>
                <w:sz w:val="16"/>
                <w:szCs w:val="16"/>
                <w:lang w:val="en-US" w:eastAsia="fr-FR"/>
              </w:rPr>
              <w:t>&lt;/ptype&gt;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&lt;datasetold/&gt;</w:t>
            </w:r>
            <w:r w:rsidRPr="001773AB">
              <w:rPr>
                <w:rFonts w:ascii="Courier New" w:hAnsi="Courier New" w:cs="Courier New"/>
                <w:color w:val="000000"/>
                <w:sz w:val="16"/>
                <w:szCs w:val="16"/>
                <w:lang w:val="en-US" w:eastAsia="fr-FR"/>
              </w:rPr>
              <w:br/>
            </w:r>
            <w:r w:rsidRPr="001773AB">
              <w:rPr>
                <w:rFonts w:ascii="Courier New" w:hAnsi="Courier New" w:cs="Courier New"/>
                <w:color w:val="000000"/>
                <w:sz w:val="16"/>
                <w:szCs w:val="16"/>
                <w:lang w:val="en-US" w:eastAsia="fr-FR"/>
              </w:rPr>
              <w:tab/>
            </w:r>
            <w:r w:rsidRPr="001773AB">
              <w:rPr>
                <w:rFonts w:ascii="Courier New" w:hAnsi="Courier New" w:cs="Courier New"/>
                <w:color w:val="000096"/>
                <w:sz w:val="16"/>
                <w:szCs w:val="16"/>
                <w:lang w:val="en-US" w:eastAsia="fr-FR"/>
              </w:rPr>
              <w:t>&lt;/product&gt;</w:t>
            </w:r>
            <w:r w:rsidRPr="001773AB">
              <w:rPr>
                <w:rFonts w:ascii="Courier New" w:hAnsi="Courier New" w:cs="Courier New"/>
                <w:color w:val="000000"/>
                <w:sz w:val="16"/>
                <w:szCs w:val="16"/>
                <w:lang w:val="en-US" w:eastAsia="fr-FR"/>
              </w:rPr>
              <w:br/>
              <w:t>…</w:t>
            </w:r>
            <w:r w:rsidRPr="001773AB">
              <w:rPr>
                <w:rFonts w:ascii="Courier New" w:hAnsi="Courier New" w:cs="Courier New"/>
                <w:color w:val="000000"/>
                <w:sz w:val="16"/>
                <w:szCs w:val="16"/>
                <w:lang w:val="en-US" w:eastAsia="fr-FR"/>
              </w:rPr>
              <w:br/>
            </w:r>
            <w:r w:rsidRPr="001773AB">
              <w:rPr>
                <w:rFonts w:ascii="Courier New" w:hAnsi="Courier New" w:cs="Courier New"/>
                <w:color w:val="000096"/>
                <w:sz w:val="16"/>
                <w:szCs w:val="16"/>
                <w:lang w:val="en-US" w:eastAsia="fr-FR"/>
              </w:rPr>
              <w:t>&lt;/products&gt;</w:t>
            </w:r>
          </w:p>
        </w:tc>
      </w:tr>
    </w:tbl>
    <w:p w:rsidR="00F3750C" w:rsidRDefault="00F3750C" w:rsidP="00F3750C"/>
    <w:p w:rsidR="00732AE0" w:rsidRPr="00B32DB7" w:rsidRDefault="00DB5BCF" w:rsidP="00F3750C">
      <w:pPr>
        <w:pStyle w:val="Titre4"/>
      </w:pPr>
      <w:bookmarkStart w:id="718" w:name="_Toc365552643"/>
      <w:r>
        <w:t xml:space="preserve">CIS </w:t>
      </w:r>
      <w:r w:rsidR="00732AE0" w:rsidRPr="00B32DB7">
        <w:t>Transaction accounting</w:t>
      </w:r>
      <w:r w:rsidR="00021963">
        <w:t xml:space="preserve"> logical view</w:t>
      </w:r>
      <w:bookmarkEnd w:id="718"/>
    </w:p>
    <w:p w:rsidR="00732AE0" w:rsidRPr="00B32DB7" w:rsidRDefault="00732AE0" w:rsidP="00732AE0">
      <w:pPr>
        <w:pStyle w:val="Titre6"/>
      </w:pPr>
      <w:r w:rsidRPr="00B32DB7">
        <w:t>Functions provided, requirements</w:t>
      </w:r>
    </w:p>
    <w:p w:rsidR="00732AE0" w:rsidRPr="00B32DB7" w:rsidRDefault="00732AE0" w:rsidP="00732AE0">
      <w:r w:rsidRPr="00B32DB7">
        <w:t xml:space="preserve">The </w:t>
      </w:r>
      <w:r w:rsidR="000C35EE">
        <w:t xml:space="preserve">CIS </w:t>
      </w:r>
      <w:r w:rsidRPr="00B32DB7">
        <w:t xml:space="preserve">transaction accounting is a logs analyzer and push system. Several server logs will be analyzed, filtered and formatted </w:t>
      </w:r>
      <w:r w:rsidRPr="000C35EE">
        <w:rPr>
          <w:highlight w:val="yellow"/>
        </w:rPr>
        <w:t>(HTML, XML, CSV</w:t>
      </w:r>
      <w:r w:rsidR="000C35EE" w:rsidRPr="000C35EE">
        <w:rPr>
          <w:highlight w:val="yellow"/>
        </w:rPr>
        <w:t>, Excel, PDF</w:t>
      </w:r>
      <w:r w:rsidRPr="000C35EE">
        <w:rPr>
          <w:highlight w:val="yellow"/>
        </w:rPr>
        <w:t>…).</w:t>
      </w:r>
      <w:r w:rsidRPr="00B32DB7">
        <w:t xml:space="preserve"> The result can be sent by mail to anyone who needs information from the logs.</w:t>
      </w:r>
    </w:p>
    <w:p w:rsidR="00732AE0" w:rsidRPr="00B32DB7" w:rsidRDefault="00732AE0" w:rsidP="00732AE0">
      <w:pPr>
        <w:pStyle w:val="Titre6"/>
      </w:pPr>
      <w:r w:rsidRPr="00B32DB7">
        <w:t>Architecture context</w:t>
      </w:r>
    </w:p>
    <w:p w:rsidR="00732AE0" w:rsidRPr="00B32DB7" w:rsidRDefault="00732AE0" w:rsidP="00732AE0">
      <w:r w:rsidRPr="00B32DB7">
        <w:t>The transaction accounting is made using several technical components:</w:t>
      </w:r>
    </w:p>
    <w:p w:rsidR="00732AE0" w:rsidRPr="00B32DB7" w:rsidRDefault="00732AE0" w:rsidP="000C35EE">
      <w:pPr>
        <w:pStyle w:val="Titre7"/>
      </w:pPr>
      <w:r w:rsidRPr="00B32DB7">
        <w:t>AWSTATS</w:t>
      </w:r>
    </w:p>
    <w:p w:rsidR="00732AE0" w:rsidRPr="00B32DB7" w:rsidRDefault="00732AE0" w:rsidP="00732AE0">
      <w:r w:rsidRPr="00B32DB7">
        <w:t>AWStats offers useful functionalities:</w:t>
      </w:r>
    </w:p>
    <w:p w:rsidR="00732AE0" w:rsidRPr="00B32DB7" w:rsidRDefault="00732AE0" w:rsidP="00732AE0">
      <w:pPr>
        <w:pStyle w:val="listepuce1"/>
      </w:pPr>
      <w:r w:rsidRPr="00B32DB7">
        <w:t>Statistic database with xml format and the log archive system.</w:t>
      </w:r>
    </w:p>
    <w:p w:rsidR="00732AE0" w:rsidRPr="00B32DB7" w:rsidRDefault="00732AE0" w:rsidP="00732AE0">
      <w:pPr>
        <w:pStyle w:val="listepuce1"/>
      </w:pPr>
      <w:r w:rsidRPr="00B32DB7">
        <w:t>Configurable</w:t>
      </w:r>
    </w:p>
    <w:p w:rsidR="00732AE0" w:rsidRPr="00B32DB7" w:rsidRDefault="00732AE0" w:rsidP="00732AE0">
      <w:pPr>
        <w:pStyle w:val="listepuce1"/>
      </w:pPr>
      <w:r w:rsidRPr="00B32DB7">
        <w:t>Personalized analysis</w:t>
      </w:r>
    </w:p>
    <w:p w:rsidR="00732AE0" w:rsidRDefault="00732AE0" w:rsidP="00732AE0">
      <w:pPr>
        <w:pStyle w:val="listepuce1"/>
      </w:pPr>
      <w:r w:rsidRPr="00B32DB7">
        <w:t>Portability: AWStats is an open source project under GPL licence.</w:t>
      </w:r>
    </w:p>
    <w:p w:rsidR="00053C19" w:rsidRDefault="00053C19" w:rsidP="00732AE0">
      <w:pPr>
        <w:pStyle w:val="listepuce1"/>
      </w:pPr>
      <w:r>
        <w:t xml:space="preserve">See Awstat documentation at </w:t>
      </w:r>
      <w:hyperlink r:id="rId102" w:history="1">
        <w:r w:rsidRPr="00A4444A">
          <w:rPr>
            <w:rStyle w:val="Lienhypertexte"/>
          </w:rPr>
          <w:t>http://awstats.sourceforge.net/</w:t>
        </w:r>
      </w:hyperlink>
      <w:r>
        <w:t>.</w:t>
      </w:r>
    </w:p>
    <w:p w:rsidR="00E5242D" w:rsidRDefault="00E5242D" w:rsidP="00E5242D">
      <w:pPr>
        <w:pStyle w:val="Titre7"/>
      </w:pPr>
      <w:bookmarkStart w:id="719" w:name="_Ref357679324"/>
      <w:r>
        <w:t>GeoIP plug-in</w:t>
      </w:r>
      <w:bookmarkEnd w:id="719"/>
    </w:p>
    <w:p w:rsidR="00E5242D" w:rsidRDefault="00E5242D" w:rsidP="00E5242D">
      <w:pPr>
        <w:rPr>
          <w:lang w:val="en-US"/>
        </w:rPr>
      </w:pPr>
      <w:r>
        <w:rPr>
          <w:lang w:val="en-US"/>
        </w:rPr>
        <w:t>GeoIP uses IP address to find the country by using IP databases (binary files).</w:t>
      </w:r>
    </w:p>
    <w:p w:rsidR="00E5242D" w:rsidRDefault="00E5242D" w:rsidP="00E5242D">
      <w:r>
        <w:t>The GeoIP plug-in is Awstats compliant. See Awstats configuration documentation to enable the GeoIP plug-in in Awstats.</w:t>
      </w:r>
    </w:p>
    <w:p w:rsidR="00BD7F51" w:rsidRDefault="00E5242D" w:rsidP="00BD7F51">
      <w:pPr>
        <w:jc w:val="left"/>
        <w:rPr>
          <w:lang w:val="en-US"/>
        </w:rPr>
      </w:pPr>
      <w:r>
        <w:rPr>
          <w:lang w:val="en-US"/>
        </w:rPr>
        <w:t xml:space="preserve">The GeoIP plug-in is </w:t>
      </w:r>
      <w:proofErr w:type="gramStart"/>
      <w:r>
        <w:rPr>
          <w:lang w:val="en-US"/>
        </w:rPr>
        <w:t xml:space="preserve">downloadable </w:t>
      </w:r>
      <w:r w:rsidR="00BD7F51">
        <w:rPr>
          <w:lang w:val="en-US"/>
        </w:rPr>
        <w:t>:</w:t>
      </w:r>
      <w:proofErr w:type="gramEnd"/>
      <w:r w:rsidR="00BD7F51">
        <w:rPr>
          <w:lang w:val="en-US"/>
        </w:rPr>
        <w:t xml:space="preserve"> see</w:t>
      </w:r>
      <w:r>
        <w:rPr>
          <w:lang w:val="en-US"/>
        </w:rPr>
        <w:t xml:space="preserve"> </w:t>
      </w:r>
      <w:hyperlink r:id="rId103" w:history="1">
        <w:r w:rsidRPr="00D137FA">
          <w:rPr>
            <w:rStyle w:val="Lienhypertexte"/>
            <w:lang w:val="en-US"/>
          </w:rPr>
          <w:t>http://dev.maxmind.com/geoip/legacy/downloadable</w:t>
        </w:r>
      </w:hyperlink>
      <w:r w:rsidR="00BD7F51">
        <w:rPr>
          <w:lang w:val="en-US"/>
        </w:rPr>
        <w:t>:</w:t>
      </w:r>
    </w:p>
    <w:p w:rsidR="00E5242D" w:rsidRPr="00BD7F51" w:rsidRDefault="00BD7F51" w:rsidP="00BD7F51">
      <w:pPr>
        <w:jc w:val="left"/>
        <w:rPr>
          <w:rFonts w:ascii="Courier New" w:hAnsi="Courier New" w:cs="Courier New"/>
          <w:sz w:val="16"/>
          <w:szCs w:val="16"/>
          <w:lang w:val="en-US"/>
        </w:rPr>
      </w:pPr>
      <w:proofErr w:type="gramStart"/>
      <w:r w:rsidRPr="00BD7F51">
        <w:rPr>
          <w:rFonts w:ascii="Courier New" w:hAnsi="Courier New" w:cs="Courier New"/>
          <w:sz w:val="16"/>
          <w:szCs w:val="16"/>
          <w:lang w:val="en-US"/>
        </w:rPr>
        <w:t>wget</w:t>
      </w:r>
      <w:proofErr w:type="gramEnd"/>
      <w:r w:rsidRPr="00BD7F51">
        <w:rPr>
          <w:rFonts w:ascii="Courier New" w:hAnsi="Courier New" w:cs="Courier New"/>
          <w:sz w:val="16"/>
          <w:szCs w:val="16"/>
          <w:lang w:val="en-US"/>
        </w:rPr>
        <w:t xml:space="preserve"> -N http://geolite.maxmind.com/download/geoip/database/GeoLiteCountry/GeoIP.dat.gz</w:t>
      </w:r>
    </w:p>
    <w:p w:rsidR="00E5242D" w:rsidRDefault="00E5242D" w:rsidP="00E5242D">
      <w:r>
        <w:rPr>
          <w:lang w:val="en-US"/>
        </w:rPr>
        <w:lastRenderedPageBreak/>
        <w:t xml:space="preserve">GeoIP </w:t>
      </w:r>
      <w:r>
        <w:t xml:space="preserve">supplies APIs for many programming languages. Currently, the GeoIP C API is used. This API needs a C compiler to be installed. </w:t>
      </w:r>
    </w:p>
    <w:p w:rsidR="00E5242D" w:rsidRDefault="00E5242D" w:rsidP="00E5242D">
      <w:r>
        <w:t>The GeoIP Perl API could be used (see GeoIP documentation), but it uses a wrapper to the GeoIP C library. So, the Perl module is not relevant.</w:t>
      </w:r>
    </w:p>
    <w:p w:rsidR="00E5242D" w:rsidRDefault="00E5242D" w:rsidP="00E5242D">
      <w:r>
        <w:t xml:space="preserve">The “country database” and “city database” are free and are available at </w:t>
      </w:r>
      <w:hyperlink r:id="rId104" w:history="1">
        <w:r w:rsidRPr="00D137FA">
          <w:rPr>
            <w:rStyle w:val="Lienhypertexte"/>
          </w:rPr>
          <w:t>http://dev.maxmind.com/geoip/legacy/geolite</w:t>
        </w:r>
      </w:hyperlink>
      <w:r>
        <w:t xml:space="preserve"> (download the binary databases).</w:t>
      </w:r>
    </w:p>
    <w:p w:rsidR="00E5242D" w:rsidRDefault="00E5242D" w:rsidP="00E5242D">
      <w:r>
        <w:t>Currently, only statistics on countries are relevant in MyOcean. Statistics on cities are not needed.</w:t>
      </w:r>
    </w:p>
    <w:p w:rsidR="00E5242D" w:rsidRDefault="00E5242D" w:rsidP="00E5242D">
      <w:r>
        <w:t>Currently release 1.4.6 is used. The latest one is 1.5.1.</w:t>
      </w:r>
    </w:p>
    <w:p w:rsidR="00E5242D" w:rsidRPr="00B32DB7" w:rsidRDefault="00E5242D" w:rsidP="00E5242D">
      <w:r>
        <w:t>The “country database” is upgraded each month on the Maxmind site. A monthly cron could be used to automatically download the latest version.</w:t>
      </w:r>
    </w:p>
    <w:p w:rsidR="00732AE0" w:rsidRPr="00B32DB7" w:rsidRDefault="00F54F77" w:rsidP="000C35EE">
      <w:pPr>
        <w:pStyle w:val="Titre7"/>
      </w:pPr>
      <w:r>
        <w:t>Perl /Shell</w:t>
      </w:r>
      <w:r w:rsidR="00732AE0" w:rsidRPr="00B32DB7">
        <w:t xml:space="preserve"> scripts</w:t>
      </w:r>
    </w:p>
    <w:p w:rsidR="00732AE0" w:rsidRPr="00B32DB7" w:rsidRDefault="00732AE0" w:rsidP="00732AE0">
      <w:r w:rsidRPr="00B32DB7">
        <w:t>Scripts are written to filter or process log files.</w:t>
      </w:r>
    </w:p>
    <w:p w:rsidR="00732AE0" w:rsidRPr="00B32DB7" w:rsidRDefault="00732AE0" w:rsidP="00732AE0">
      <w:r w:rsidRPr="00B32DB7">
        <w:t>Perl offers powerful string and regular expression tools. This solution will be faster to develop than a C or C++ program.</w:t>
      </w:r>
    </w:p>
    <w:p w:rsidR="00732AE0" w:rsidRPr="00B32DB7" w:rsidRDefault="00732AE0" w:rsidP="00732AE0">
      <w:r w:rsidRPr="00B32DB7">
        <w:t>In addition as AWStats is written in Perl language, it seems natural to complete with perl scripts.</w:t>
      </w:r>
    </w:p>
    <w:p w:rsidR="00732AE0" w:rsidRPr="00B32DB7" w:rsidRDefault="00732AE0" w:rsidP="000C35EE">
      <w:pPr>
        <w:pStyle w:val="Titre7"/>
      </w:pPr>
      <w:r w:rsidRPr="00B32DB7">
        <w:t>XSLT</w:t>
      </w:r>
      <w:r w:rsidR="0006142D">
        <w:t xml:space="preserve"> 1.0</w:t>
      </w:r>
    </w:p>
    <w:p w:rsidR="00732AE0" w:rsidRDefault="00D5343E" w:rsidP="00732AE0">
      <w:r>
        <w:t>Finally, X</w:t>
      </w:r>
      <w:r w:rsidR="00732AE0" w:rsidRPr="00B32DB7">
        <w:t>S</w:t>
      </w:r>
      <w:r>
        <w:t>L</w:t>
      </w:r>
      <w:r w:rsidR="00732AE0" w:rsidRPr="00B32DB7">
        <w:t xml:space="preserve"> transformation is applied on the result to format the information and get an HTML, XML, CSV, etc… output file.</w:t>
      </w:r>
      <w:r w:rsidR="0006142D">
        <w:t xml:space="preserve"> </w:t>
      </w:r>
    </w:p>
    <w:p w:rsidR="0006142D" w:rsidRDefault="0006142D" w:rsidP="00732AE0">
      <w:proofErr w:type="gramStart"/>
      <w:r>
        <w:rPr>
          <w:b/>
        </w:rPr>
        <w:t>x</w:t>
      </w:r>
      <w:r w:rsidRPr="0006142D">
        <w:rPr>
          <w:b/>
        </w:rPr>
        <w:t>sltproc</w:t>
      </w:r>
      <w:proofErr w:type="gramEnd"/>
      <w:r>
        <w:t xml:space="preserve"> is the tool used for applying XSLT </w:t>
      </w:r>
      <w:r w:rsidR="00D96E59">
        <w:t xml:space="preserve">1.0 </w:t>
      </w:r>
      <w:r>
        <w:t xml:space="preserve">stylesheets to XML documents (see </w:t>
      </w:r>
      <w:hyperlink r:id="rId105" w:history="1">
        <w:r w:rsidRPr="00D137FA">
          <w:rPr>
            <w:rStyle w:val="Lienhypertexte"/>
          </w:rPr>
          <w:t>http://linux.about.com/library/cmd/blcmdl1_xsltproc.htm</w:t>
        </w:r>
      </w:hyperlink>
      <w:r>
        <w:t>).</w:t>
      </w:r>
    </w:p>
    <w:p w:rsidR="00F56BAE" w:rsidRDefault="00F56BAE" w:rsidP="00D96E59">
      <w:pPr>
        <w:shd w:val="clear" w:color="auto" w:fill="F2F2F2" w:themeFill="background1" w:themeFillShade="F2"/>
      </w:pPr>
      <w:r w:rsidRPr="00D96E59">
        <w:rPr>
          <w:u w:val="single"/>
        </w:rPr>
        <w:t>Note</w:t>
      </w:r>
      <w:r>
        <w:t xml:space="preserve">: XSLT 1.0 is used, not XSLT 2.0 although it offers more functionalities. XSLT 2.0 is not implemented in all XSL processors. </w:t>
      </w:r>
      <w:r w:rsidR="00D96E59">
        <w:rPr>
          <w:rStyle w:val="hps"/>
        </w:rPr>
        <w:t>XSLT 1.0 is sufficient</w:t>
      </w:r>
      <w:r w:rsidR="00D96E59">
        <w:rPr>
          <w:rStyle w:val="shorttext"/>
        </w:rPr>
        <w:t xml:space="preserve"> </w:t>
      </w:r>
      <w:r w:rsidR="00D96E59">
        <w:rPr>
          <w:rStyle w:val="hps"/>
        </w:rPr>
        <w:t>for</w:t>
      </w:r>
      <w:r w:rsidR="00D96E59">
        <w:rPr>
          <w:rStyle w:val="shorttext"/>
        </w:rPr>
        <w:t xml:space="preserve"> </w:t>
      </w:r>
      <w:r w:rsidR="00D96E59">
        <w:rPr>
          <w:rStyle w:val="hps"/>
        </w:rPr>
        <w:t>the CIS transaction accounting.</w:t>
      </w:r>
    </w:p>
    <w:p w:rsidR="009000B1" w:rsidRPr="00B32DB7" w:rsidRDefault="009000B1" w:rsidP="000C35EE">
      <w:pPr>
        <w:pStyle w:val="Titre7"/>
      </w:pPr>
      <w:r>
        <w:t>Sendmail</w:t>
      </w:r>
    </w:p>
    <w:p w:rsidR="00EC3E9D" w:rsidRPr="00B32DB7" w:rsidRDefault="00EC3E9D" w:rsidP="00EC3E9D">
      <w:r>
        <w:t>Send</w:t>
      </w:r>
      <w:r w:rsidRPr="009000B1">
        <w:t xml:space="preserve">mail is </w:t>
      </w:r>
      <w:r>
        <w:t xml:space="preserve">an “Open Source” </w:t>
      </w:r>
      <w:r w:rsidRPr="009000B1">
        <w:t>mail delivery agent/Mail system.</w:t>
      </w:r>
      <w:r>
        <w:t xml:space="preserve"> It implements a Simple Mail Transfer Protocol (SMTP) for transmitting e-mail.</w:t>
      </w:r>
    </w:p>
    <w:p w:rsidR="009000B1" w:rsidRDefault="00552C64" w:rsidP="00732AE0">
      <w:r>
        <w:t xml:space="preserve">More information and documentation are available at </w:t>
      </w:r>
      <w:hyperlink r:id="rId106" w:anchor="ss5.1" w:history="1">
        <w:r w:rsidRPr="0084025E">
          <w:rPr>
            <w:rStyle w:val="Lienhypertexte"/>
          </w:rPr>
          <w:t>http://www.linux.com/learn/docs/ldp/619-mail-administrator-howto#ss5.1</w:t>
        </w:r>
      </w:hyperlink>
      <w:r>
        <w:t xml:space="preserve"> and </w:t>
      </w:r>
      <w:hyperlink r:id="rId107" w:history="1">
        <w:r w:rsidRPr="0084025E">
          <w:rPr>
            <w:rStyle w:val="Lienhypertexte"/>
          </w:rPr>
          <w:t>http://www.sendmail.com/sm/open_source/</w:t>
        </w:r>
      </w:hyperlink>
      <w:r>
        <w:t>.</w:t>
      </w:r>
    </w:p>
    <w:p w:rsidR="00732AE0" w:rsidRPr="00B32DB7" w:rsidRDefault="006B31F0" w:rsidP="00C60A60">
      <w:pPr>
        <w:keepNext/>
        <w:jc w:val="center"/>
      </w:pPr>
      <w:r w:rsidRPr="006B31F0">
        <w:rPr>
          <w:noProof/>
          <w:lang w:val="fr-FR" w:eastAsia="fr-FR"/>
        </w:rPr>
        <w:lastRenderedPageBreak/>
        <w:drawing>
          <wp:inline distT="0" distB="0" distL="0" distR="0">
            <wp:extent cx="5759450" cy="5147167"/>
            <wp:effectExtent l="19050" t="0" r="0" b="0"/>
            <wp:docPr id="3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srcRect/>
                    <a:stretch>
                      <a:fillRect/>
                    </a:stretch>
                  </pic:blipFill>
                  <pic:spPr bwMode="auto">
                    <a:xfrm>
                      <a:off x="0" y="0"/>
                      <a:ext cx="5759450" cy="5147167"/>
                    </a:xfrm>
                    <a:prstGeom prst="rect">
                      <a:avLst/>
                    </a:prstGeom>
                    <a:noFill/>
                    <a:ln w="9525">
                      <a:noFill/>
                      <a:miter lim="800000"/>
                      <a:headEnd/>
                      <a:tailEnd/>
                    </a:ln>
                  </pic:spPr>
                </pic:pic>
              </a:graphicData>
            </a:graphic>
          </wp:inline>
        </w:drawing>
      </w:r>
      <w:r w:rsidR="00F54F77">
        <w:rPr>
          <w:rStyle w:val="Marquedecommentaire"/>
          <w:rFonts w:eastAsia="Times New Roman"/>
        </w:rPr>
        <w:commentReference w:id="720"/>
      </w:r>
      <w:r w:rsidR="00F54F77">
        <w:rPr>
          <w:rStyle w:val="Marquedecommentaire"/>
          <w:rFonts w:eastAsia="Times New Roman"/>
        </w:rPr>
        <w:commentReference w:id="721"/>
      </w:r>
      <w:r w:rsidR="00732AE0" w:rsidRPr="00B32DB7">
        <w:rPr>
          <w:rStyle w:val="Marquedecommentaire"/>
          <w:rFonts w:eastAsia="Times New Roman"/>
        </w:rPr>
        <w:commentReference w:id="722"/>
      </w:r>
      <w:r w:rsidR="00732AE0" w:rsidRPr="00B32DB7">
        <w:rPr>
          <w:rStyle w:val="Marquedecommentaire"/>
          <w:rFonts w:eastAsia="Times New Roman"/>
        </w:rPr>
        <w:commentReference w:id="723"/>
      </w:r>
    </w:p>
    <w:p w:rsidR="00732AE0" w:rsidRPr="00B32DB7" w:rsidRDefault="00732AE0" w:rsidP="00732AE0">
      <w:pPr>
        <w:pStyle w:val="Lgende"/>
      </w:pPr>
      <w:bookmarkStart w:id="724" w:name="_Toc365552508"/>
      <w:r w:rsidRPr="00B32DB7">
        <w:t xml:space="preserve">Figure </w:t>
      </w:r>
      <w:r w:rsidR="00086262">
        <w:fldChar w:fldCharType="begin"/>
      </w:r>
      <w:r w:rsidR="00086262">
        <w:instrText xml:space="preserve"> SEQ Figure \* ARABIC </w:instrText>
      </w:r>
      <w:r w:rsidR="00086262">
        <w:fldChar w:fldCharType="separate"/>
      </w:r>
      <w:r w:rsidR="00FE42B4">
        <w:rPr>
          <w:noProof/>
        </w:rPr>
        <w:t>44</w:t>
      </w:r>
      <w:r w:rsidR="00086262">
        <w:rPr>
          <w:noProof/>
        </w:rPr>
        <w:fldChar w:fldCharType="end"/>
      </w:r>
      <w:r w:rsidR="00E52AB6">
        <w:t xml:space="preserve"> -</w:t>
      </w:r>
      <w:r w:rsidRPr="00B32DB7">
        <w:t xml:space="preserve"> </w:t>
      </w:r>
      <w:r w:rsidR="00E52AB6">
        <w:t xml:space="preserve">CIS </w:t>
      </w:r>
      <w:r w:rsidRPr="00B32DB7">
        <w:t>Transaction accounting logical architecture</w:t>
      </w:r>
      <w:bookmarkEnd w:id="724"/>
    </w:p>
    <w:p w:rsidR="00021963" w:rsidRPr="002B5010" w:rsidRDefault="00707220" w:rsidP="00707220">
      <w:pPr>
        <w:pStyle w:val="Titre6"/>
      </w:pPr>
      <w:bookmarkStart w:id="725" w:name="_Ref359250100"/>
      <w:r>
        <w:t>The configuration files</w:t>
      </w:r>
      <w:bookmarkEnd w:id="725"/>
    </w:p>
    <w:p w:rsidR="00707220" w:rsidRPr="00707220" w:rsidRDefault="00707220" w:rsidP="00707220">
      <w:pPr>
        <w:rPr>
          <w:lang w:val="en-US"/>
        </w:rPr>
      </w:pPr>
      <w:r w:rsidRPr="00707220">
        <w:rPr>
          <w:lang w:val="en-US"/>
        </w:rPr>
        <w:t xml:space="preserve">The configuration files are XML format. They are used to define the </w:t>
      </w:r>
      <w:r>
        <w:rPr>
          <w:lang w:val="en-US"/>
        </w:rPr>
        <w:t>settings</w:t>
      </w:r>
      <w:r w:rsidRPr="00707220">
        <w:rPr>
          <w:lang w:val="en-US"/>
        </w:rPr>
        <w:t xml:space="preserve"> of the </w:t>
      </w:r>
      <w:r>
        <w:rPr>
          <w:lang w:val="en-US"/>
        </w:rPr>
        <w:t xml:space="preserve">transaction </w:t>
      </w:r>
      <w:r w:rsidR="00DB5BCF">
        <w:rPr>
          <w:lang w:val="en-US"/>
        </w:rPr>
        <w:t>accounting</w:t>
      </w:r>
      <w:r w:rsidR="00DB5BCF" w:rsidRPr="00707220">
        <w:rPr>
          <w:lang w:val="en-US"/>
        </w:rPr>
        <w:t xml:space="preserve"> </w:t>
      </w:r>
      <w:r w:rsidR="00DB5BCF">
        <w:rPr>
          <w:lang w:val="en-US"/>
        </w:rPr>
        <w:t>such</w:t>
      </w:r>
      <w:r w:rsidRPr="00707220">
        <w:rPr>
          <w:lang w:val="en-US"/>
        </w:rPr>
        <w:t xml:space="preserve"> as:</w:t>
      </w:r>
    </w:p>
    <w:p w:rsidR="00AC39C0" w:rsidRDefault="00AC39C0" w:rsidP="0043036A">
      <w:pPr>
        <w:pStyle w:val="Paragraphedeliste"/>
        <w:numPr>
          <w:ilvl w:val="0"/>
          <w:numId w:val="10"/>
        </w:numPr>
        <w:rPr>
          <w:lang w:val="en-US"/>
        </w:rPr>
      </w:pPr>
      <w:r>
        <w:rPr>
          <w:lang w:val="en-US"/>
        </w:rPr>
        <w:t xml:space="preserve">The </w:t>
      </w:r>
      <w:r w:rsidR="00720259">
        <w:rPr>
          <w:lang w:val="en-US"/>
        </w:rPr>
        <w:t xml:space="preserve">log </w:t>
      </w:r>
      <w:r>
        <w:rPr>
          <w:lang w:val="en-US"/>
        </w:rPr>
        <w:t>configuration file (tag as C in the diagram above): it specifies</w:t>
      </w:r>
      <w:r w:rsidRPr="00707220">
        <w:rPr>
          <w:lang w:val="en-US"/>
        </w:rPr>
        <w:t xml:space="preserve"> </w:t>
      </w:r>
      <w:r>
        <w:rPr>
          <w:lang w:val="en-US"/>
        </w:rPr>
        <w:t xml:space="preserve">the log </w:t>
      </w:r>
      <w:r w:rsidRPr="00707220">
        <w:rPr>
          <w:lang w:val="en-US"/>
        </w:rPr>
        <w:t xml:space="preserve">files </w:t>
      </w:r>
      <w:r>
        <w:rPr>
          <w:lang w:val="en-US"/>
        </w:rPr>
        <w:t>(</w:t>
      </w:r>
      <w:r w:rsidRPr="00707220">
        <w:rPr>
          <w:lang w:val="en-US"/>
        </w:rPr>
        <w:t>Apache</w:t>
      </w:r>
      <w:r>
        <w:rPr>
          <w:lang w:val="en-US"/>
        </w:rPr>
        <w:t xml:space="preserve">, FTP) to use: </w:t>
      </w:r>
      <w:r>
        <w:rPr>
          <w:rStyle w:val="hps"/>
        </w:rPr>
        <w:t>t</w:t>
      </w:r>
      <w:r w:rsidRPr="00B92545">
        <w:rPr>
          <w:rStyle w:val="hps"/>
        </w:rPr>
        <w:t>he content of</w:t>
      </w:r>
      <w:r w:rsidRPr="00B92545">
        <w:t xml:space="preserve"> </w:t>
      </w:r>
      <w:r w:rsidRPr="00B92545">
        <w:rPr>
          <w:rStyle w:val="hps"/>
        </w:rPr>
        <w:t>the analysis ("what"</w:t>
      </w:r>
      <w:r w:rsidRPr="00B92545">
        <w:t>)</w:t>
      </w:r>
      <w:r>
        <w:t xml:space="preserve">, </w:t>
      </w:r>
    </w:p>
    <w:p w:rsidR="00AC39C0" w:rsidRPr="00707220" w:rsidRDefault="00AC39C0" w:rsidP="0043036A">
      <w:pPr>
        <w:pStyle w:val="Paragraphedeliste"/>
        <w:numPr>
          <w:ilvl w:val="0"/>
          <w:numId w:val="10"/>
        </w:numPr>
        <w:rPr>
          <w:lang w:val="en-US"/>
        </w:rPr>
      </w:pPr>
      <w:r>
        <w:rPr>
          <w:lang w:val="en-US"/>
        </w:rPr>
        <w:t xml:space="preserve">The </w:t>
      </w:r>
      <w:r w:rsidR="00720259">
        <w:rPr>
          <w:lang w:val="en-US"/>
        </w:rPr>
        <w:t xml:space="preserve">criteria </w:t>
      </w:r>
      <w:r>
        <w:rPr>
          <w:lang w:val="en-US"/>
        </w:rPr>
        <w:t xml:space="preserve">configuration file </w:t>
      </w:r>
      <w:r w:rsidRPr="00707220">
        <w:rPr>
          <w:lang w:val="en-US"/>
        </w:rPr>
        <w:t>(</w:t>
      </w:r>
      <w:r>
        <w:rPr>
          <w:lang w:val="en-US"/>
        </w:rPr>
        <w:t>tag as B in the diagram above</w:t>
      </w:r>
      <w:r w:rsidRPr="00707220">
        <w:rPr>
          <w:lang w:val="en-US"/>
        </w:rPr>
        <w:t>)</w:t>
      </w:r>
      <w:r>
        <w:rPr>
          <w:lang w:val="en-US"/>
        </w:rPr>
        <w:t>: it specifies the selection and/</w:t>
      </w:r>
      <w:r w:rsidRPr="00707220">
        <w:rPr>
          <w:lang w:val="en-US"/>
        </w:rPr>
        <w:t xml:space="preserve">or exclusion </w:t>
      </w:r>
      <w:r>
        <w:rPr>
          <w:lang w:val="en-US"/>
        </w:rPr>
        <w:t xml:space="preserve">criteria: </w:t>
      </w:r>
      <w:r>
        <w:t>the c</w:t>
      </w:r>
      <w:r w:rsidRPr="00B92545">
        <w:rPr>
          <w:rStyle w:val="hps"/>
        </w:rPr>
        <w:t>riteria for</w:t>
      </w:r>
      <w:r w:rsidRPr="00B92545">
        <w:t xml:space="preserve"> </w:t>
      </w:r>
      <w:r w:rsidRPr="00B92545">
        <w:rPr>
          <w:rStyle w:val="hps"/>
        </w:rPr>
        <w:t>analysis ("how"</w:t>
      </w:r>
      <w:r w:rsidRPr="00B92545">
        <w:t>)</w:t>
      </w:r>
      <w:r>
        <w:t>,</w:t>
      </w:r>
    </w:p>
    <w:p w:rsidR="00707220" w:rsidRPr="00496F57" w:rsidRDefault="00AC39C0" w:rsidP="0043036A">
      <w:pPr>
        <w:pStyle w:val="Paragraphedeliste"/>
        <w:numPr>
          <w:ilvl w:val="0"/>
          <w:numId w:val="10"/>
        </w:numPr>
        <w:rPr>
          <w:rStyle w:val="hps"/>
          <w:lang w:val="en-US"/>
        </w:rPr>
      </w:pPr>
      <w:r>
        <w:rPr>
          <w:lang w:val="en-US"/>
        </w:rPr>
        <w:t xml:space="preserve">The </w:t>
      </w:r>
      <w:r w:rsidR="00DD21A0">
        <w:rPr>
          <w:lang w:val="en-US"/>
        </w:rPr>
        <w:t xml:space="preserve">process </w:t>
      </w:r>
      <w:r>
        <w:rPr>
          <w:lang w:val="en-US"/>
        </w:rPr>
        <w:t xml:space="preserve">configuration </w:t>
      </w:r>
      <w:r w:rsidR="006F7A7F">
        <w:rPr>
          <w:lang w:val="en-US"/>
        </w:rPr>
        <w:t>f</w:t>
      </w:r>
      <w:r>
        <w:rPr>
          <w:lang w:val="en-US"/>
        </w:rPr>
        <w:t xml:space="preserve">ile </w:t>
      </w:r>
      <w:r w:rsidRPr="00707220">
        <w:rPr>
          <w:lang w:val="en-US"/>
        </w:rPr>
        <w:t>(</w:t>
      </w:r>
      <w:r>
        <w:rPr>
          <w:lang w:val="en-US"/>
        </w:rPr>
        <w:t>tag as A in the diagram above</w:t>
      </w:r>
      <w:r w:rsidR="00F411C0">
        <w:rPr>
          <w:lang w:val="en-US"/>
        </w:rPr>
        <w:t>)</w:t>
      </w:r>
      <w:r>
        <w:rPr>
          <w:lang w:val="en-US"/>
        </w:rPr>
        <w:t>: it specifies</w:t>
      </w:r>
      <w:r w:rsidR="00707220" w:rsidRPr="00707220">
        <w:rPr>
          <w:lang w:val="en-US"/>
        </w:rPr>
        <w:t xml:space="preserve"> </w:t>
      </w:r>
      <w:r w:rsidR="00707220">
        <w:rPr>
          <w:lang w:val="en-US"/>
        </w:rPr>
        <w:t xml:space="preserve">the </w:t>
      </w:r>
      <w:r w:rsidR="000C35EE">
        <w:rPr>
          <w:lang w:val="en-US"/>
        </w:rPr>
        <w:t xml:space="preserve">CIS </w:t>
      </w:r>
      <w:r w:rsidR="00707220">
        <w:rPr>
          <w:lang w:val="en-US"/>
        </w:rPr>
        <w:t>Transaction Accounting to process</w:t>
      </w:r>
      <w:r>
        <w:rPr>
          <w:lang w:val="en-US"/>
        </w:rPr>
        <w:t xml:space="preserve">: </w:t>
      </w:r>
      <w:r>
        <w:rPr>
          <w:rStyle w:val="hps"/>
        </w:rPr>
        <w:t xml:space="preserve">the </w:t>
      </w:r>
      <w:r w:rsidRPr="00B92545">
        <w:rPr>
          <w:rStyle w:val="hps"/>
        </w:rPr>
        <w:t>assemb</w:t>
      </w:r>
      <w:r>
        <w:rPr>
          <w:rStyle w:val="hps"/>
        </w:rPr>
        <w:t>ly of the analysis:</w:t>
      </w:r>
      <w:r w:rsidRPr="00B92545">
        <w:t xml:space="preserve"> </w:t>
      </w:r>
      <w:r w:rsidRPr="00B92545">
        <w:rPr>
          <w:rStyle w:val="hps"/>
        </w:rPr>
        <w:t>"what"</w:t>
      </w:r>
      <w:r w:rsidRPr="00B92545">
        <w:t xml:space="preserve"> </w:t>
      </w:r>
      <w:r>
        <w:rPr>
          <w:rStyle w:val="hps"/>
        </w:rPr>
        <w:t>+</w:t>
      </w:r>
      <w:r w:rsidRPr="00B92545">
        <w:t xml:space="preserve"> </w:t>
      </w:r>
      <w:r w:rsidRPr="00B92545">
        <w:rPr>
          <w:rStyle w:val="hps"/>
        </w:rPr>
        <w:t>"how"</w:t>
      </w:r>
    </w:p>
    <w:p w:rsidR="00496F57" w:rsidRDefault="00496F57" w:rsidP="00496F57">
      <w:pPr>
        <w:keepNext/>
        <w:keepLines/>
        <w:shd w:val="clear" w:color="auto" w:fill="F2F2F2" w:themeFill="background1" w:themeFillShade="F2"/>
        <w:spacing w:after="0"/>
        <w:rPr>
          <w:rStyle w:val="hps"/>
        </w:rPr>
      </w:pPr>
      <w:r w:rsidRPr="00496F57">
        <w:rPr>
          <w:rStyle w:val="hps"/>
          <w:u w:val="single"/>
        </w:rPr>
        <w:lastRenderedPageBreak/>
        <w:t>Note</w:t>
      </w:r>
      <w:r>
        <w:rPr>
          <w:rStyle w:val="hps"/>
        </w:rPr>
        <w:t xml:space="preserve">: </w:t>
      </w:r>
    </w:p>
    <w:p w:rsidR="00496F57" w:rsidRPr="00496F57" w:rsidRDefault="00496F57" w:rsidP="009D686C">
      <w:pPr>
        <w:pStyle w:val="Paragraphedeliste"/>
        <w:keepNext/>
        <w:keepLines/>
        <w:numPr>
          <w:ilvl w:val="0"/>
          <w:numId w:val="41"/>
        </w:numPr>
        <w:shd w:val="clear" w:color="auto" w:fill="F2F2F2" w:themeFill="background1" w:themeFillShade="F2"/>
        <w:spacing w:after="0"/>
      </w:pPr>
      <w:r>
        <w:rPr>
          <w:rFonts w:eastAsiaTheme="minorHAnsi"/>
          <w:lang w:val="en-US"/>
        </w:rPr>
        <w:t>When a date</w:t>
      </w:r>
      <w:r w:rsidRPr="00496F57">
        <w:rPr>
          <w:rFonts w:eastAsiaTheme="minorHAnsi"/>
          <w:lang w:val="en-US"/>
        </w:rPr>
        <w:t xml:space="preserve"> marker</w:t>
      </w:r>
      <w:r>
        <w:rPr>
          <w:rFonts w:eastAsiaTheme="minorHAnsi"/>
          <w:lang w:val="en-US"/>
        </w:rPr>
        <w:t xml:space="preserve"> is set in the log configuration file (C) and criteria configuration file (B), it is replace par the date of the desired analysis:</w:t>
      </w:r>
    </w:p>
    <w:p w:rsidR="00496F57" w:rsidRPr="00496F57" w:rsidRDefault="00496F57" w:rsidP="009D686C">
      <w:pPr>
        <w:pStyle w:val="Paragraphedeliste"/>
        <w:keepNext/>
        <w:keepLines/>
        <w:numPr>
          <w:ilvl w:val="1"/>
          <w:numId w:val="41"/>
        </w:numPr>
        <w:shd w:val="clear" w:color="auto" w:fill="F2F2F2" w:themeFill="background1" w:themeFillShade="F2"/>
        <w:spacing w:after="0"/>
      </w:pPr>
      <w:r w:rsidRPr="00496F57">
        <w:rPr>
          <w:rFonts w:eastAsiaTheme="minorHAnsi"/>
          <w:b/>
          <w:lang w:val="en-US"/>
        </w:rPr>
        <w:t>%YYYY-0</w:t>
      </w:r>
      <w:r w:rsidRPr="00496F57">
        <w:rPr>
          <w:rFonts w:eastAsiaTheme="minorHAnsi"/>
          <w:lang w:val="en-US"/>
        </w:rPr>
        <w:t xml:space="preserve"> for the year</w:t>
      </w:r>
    </w:p>
    <w:p w:rsidR="00496F57" w:rsidRPr="00496F57" w:rsidRDefault="00496F57" w:rsidP="009D686C">
      <w:pPr>
        <w:pStyle w:val="Paragraphedeliste"/>
        <w:keepNext/>
        <w:keepLines/>
        <w:numPr>
          <w:ilvl w:val="1"/>
          <w:numId w:val="41"/>
        </w:numPr>
        <w:shd w:val="clear" w:color="auto" w:fill="F2F2F2" w:themeFill="background1" w:themeFillShade="F2"/>
        <w:spacing w:after="0"/>
      </w:pPr>
      <w:r w:rsidRPr="00496F57">
        <w:rPr>
          <w:rFonts w:eastAsiaTheme="minorHAnsi"/>
          <w:b/>
          <w:lang w:val="en-US"/>
        </w:rPr>
        <w:t>%MM-0</w:t>
      </w:r>
      <w:r>
        <w:rPr>
          <w:rFonts w:eastAsiaTheme="minorHAnsi"/>
          <w:lang w:val="en-US"/>
        </w:rPr>
        <w:t xml:space="preserve"> for the month</w:t>
      </w:r>
    </w:p>
    <w:p w:rsidR="00496F57" w:rsidRPr="00496F57" w:rsidRDefault="00496F57" w:rsidP="00496F57">
      <w:pPr>
        <w:keepNext/>
        <w:keepLines/>
        <w:shd w:val="clear" w:color="auto" w:fill="F2F2F2" w:themeFill="background1" w:themeFillShade="F2"/>
        <w:rPr>
          <w:lang w:val="en-US"/>
        </w:rPr>
      </w:pPr>
      <w:r>
        <w:t xml:space="preserve">E.g. : </w:t>
      </w:r>
      <w:r w:rsidRPr="000933E1">
        <w:rPr>
          <w:rFonts w:ascii="Courier New" w:eastAsiaTheme="minorHAnsi" w:hAnsi="Courier New" w:cs="Courier New"/>
          <w:color w:val="000096"/>
          <w:sz w:val="16"/>
          <w:szCs w:val="16"/>
          <w:lang w:val="en-US"/>
        </w:rPr>
        <w:t>&lt;include</w:t>
      </w:r>
      <w:r w:rsidRPr="000933E1">
        <w:rPr>
          <w:rFonts w:ascii="Courier New" w:eastAsiaTheme="minorHAnsi" w:hAnsi="Courier New" w:cs="Courier New"/>
          <w:color w:val="F5844C"/>
          <w:sz w:val="16"/>
          <w:szCs w:val="16"/>
          <w:lang w:val="en-US"/>
        </w:rPr>
        <w:t xml:space="preserve"> lineFilter</w:t>
      </w:r>
      <w:r w:rsidRPr="000933E1">
        <w:rPr>
          <w:rFonts w:ascii="Courier New" w:eastAsiaTheme="minorHAnsi" w:hAnsi="Courier New" w:cs="Courier New"/>
          <w:color w:val="FF8040"/>
          <w:sz w:val="16"/>
          <w:szCs w:val="16"/>
          <w:lang w:val="en-US"/>
        </w:rPr>
        <w:t>=</w:t>
      </w:r>
      <w:r w:rsidRPr="000933E1">
        <w:rPr>
          <w:rFonts w:ascii="Courier New" w:eastAsiaTheme="minorHAnsi" w:hAnsi="Courier New" w:cs="Courier New"/>
          <w:color w:val="993300"/>
          <w:sz w:val="16"/>
          <w:szCs w:val="16"/>
          <w:lang w:val="en-US"/>
        </w:rPr>
        <w:t>"OK DOWNLOAD"</w:t>
      </w:r>
      <w:r w:rsidRPr="000933E1">
        <w:rPr>
          <w:rFonts w:ascii="Courier New" w:eastAsiaTheme="minorHAnsi" w:hAnsi="Courier New" w:cs="Courier New"/>
          <w:color w:val="000096"/>
          <w:sz w:val="16"/>
          <w:szCs w:val="16"/>
          <w:lang w:val="en-US"/>
        </w:rPr>
        <w:t>&gt;</w:t>
      </w:r>
      <w:r w:rsidRPr="000933E1">
        <w:rPr>
          <w:rFonts w:ascii="Courier New" w:eastAsiaTheme="minorHAnsi" w:hAnsi="Courier New" w:cs="Courier New"/>
          <w:color w:val="000000"/>
          <w:sz w:val="16"/>
          <w:szCs w:val="16"/>
          <w:lang w:val="en-US"/>
        </w:rPr>
        <w:t>/transaction_accounting/accounting-vsftpd.log</w:t>
      </w:r>
      <w:r w:rsidRPr="00496F57">
        <w:rPr>
          <w:rFonts w:ascii="Courier New" w:eastAsiaTheme="minorHAnsi" w:hAnsi="Courier New" w:cs="Courier New"/>
          <w:color w:val="000000"/>
          <w:sz w:val="16"/>
          <w:szCs w:val="16"/>
          <w:lang w:val="en-US"/>
        </w:rPr>
        <w:t>.%YYYY-0-%MM-0</w:t>
      </w:r>
      <w:r w:rsidRPr="000933E1">
        <w:rPr>
          <w:rFonts w:ascii="Courier New" w:eastAsiaTheme="minorHAnsi" w:hAnsi="Courier New" w:cs="Courier New"/>
          <w:color w:val="000096"/>
          <w:sz w:val="16"/>
          <w:szCs w:val="16"/>
          <w:lang w:val="en-US"/>
        </w:rPr>
        <w:t>&lt;/include</w:t>
      </w:r>
      <w:proofErr w:type="gramStart"/>
      <w:r w:rsidRPr="000933E1">
        <w:rPr>
          <w:rFonts w:ascii="Courier New" w:eastAsiaTheme="minorHAnsi" w:hAnsi="Courier New" w:cs="Courier New"/>
          <w:color w:val="000096"/>
          <w:sz w:val="16"/>
          <w:szCs w:val="16"/>
          <w:lang w:val="en-US"/>
        </w:rPr>
        <w:t>&gt;</w:t>
      </w:r>
      <w:r>
        <w:rPr>
          <w:rFonts w:ascii="Courier New" w:eastAsiaTheme="minorHAnsi" w:hAnsi="Courier New" w:cs="Courier New"/>
          <w:color w:val="000096"/>
          <w:sz w:val="16"/>
          <w:szCs w:val="16"/>
          <w:lang w:val="en-US"/>
        </w:rPr>
        <w:t xml:space="preserve"> :</w:t>
      </w:r>
      <w:proofErr w:type="gramEnd"/>
      <w:r>
        <w:rPr>
          <w:rFonts w:ascii="Courier New" w:eastAsiaTheme="minorHAnsi" w:hAnsi="Courier New" w:cs="Courier New"/>
          <w:color w:val="000096"/>
          <w:sz w:val="16"/>
          <w:szCs w:val="16"/>
          <w:lang w:val="en-US"/>
        </w:rPr>
        <w:t xml:space="preserve"> </w:t>
      </w:r>
      <w:r w:rsidRPr="000933E1">
        <w:rPr>
          <w:rFonts w:ascii="Courier New" w:eastAsiaTheme="minorHAnsi" w:hAnsi="Courier New" w:cs="Courier New"/>
          <w:color w:val="000000"/>
          <w:sz w:val="16"/>
          <w:szCs w:val="16"/>
          <w:lang w:val="en-US"/>
        </w:rPr>
        <w:t>transaction_accounting/accounting-vsftpd.log</w:t>
      </w:r>
      <w:r w:rsidRPr="00496F57">
        <w:rPr>
          <w:rFonts w:ascii="Courier New" w:eastAsiaTheme="minorHAnsi" w:hAnsi="Courier New" w:cs="Courier New"/>
          <w:color w:val="000000"/>
          <w:sz w:val="16"/>
          <w:szCs w:val="16"/>
          <w:lang w:val="en-US"/>
        </w:rPr>
        <w:t>.</w:t>
      </w:r>
      <w:r w:rsidRPr="00496F57">
        <w:rPr>
          <w:rFonts w:ascii="Courier New" w:eastAsiaTheme="minorHAnsi" w:hAnsi="Courier New" w:cs="Courier New"/>
          <w:b/>
          <w:color w:val="000000"/>
          <w:sz w:val="16"/>
          <w:szCs w:val="16"/>
          <w:highlight w:val="yellow"/>
          <w:lang w:val="en-US"/>
        </w:rPr>
        <w:t>%YYYY-0</w:t>
      </w:r>
      <w:r w:rsidRPr="00496F57">
        <w:rPr>
          <w:rFonts w:ascii="Courier New" w:eastAsiaTheme="minorHAnsi" w:hAnsi="Courier New" w:cs="Courier New"/>
          <w:color w:val="000000"/>
          <w:sz w:val="16"/>
          <w:szCs w:val="16"/>
          <w:lang w:val="en-US"/>
        </w:rPr>
        <w:t>-</w:t>
      </w:r>
      <w:r w:rsidRPr="00496F57">
        <w:rPr>
          <w:rFonts w:ascii="Courier New" w:eastAsiaTheme="minorHAnsi" w:hAnsi="Courier New" w:cs="Courier New"/>
          <w:color w:val="000000"/>
          <w:sz w:val="16"/>
          <w:szCs w:val="16"/>
          <w:highlight w:val="yellow"/>
          <w:lang w:val="en-US"/>
        </w:rPr>
        <w:t>%MM-0</w:t>
      </w:r>
      <w:r>
        <w:rPr>
          <w:rFonts w:ascii="Courier New" w:eastAsiaTheme="minorHAnsi" w:hAnsi="Courier New" w:cs="Courier New"/>
          <w:color w:val="000000"/>
          <w:sz w:val="16"/>
          <w:szCs w:val="16"/>
          <w:lang w:val="en-US"/>
        </w:rPr>
        <w:t xml:space="preserve"> </w:t>
      </w:r>
      <w:r>
        <w:rPr>
          <w:lang w:val="en-US"/>
        </w:rPr>
        <w:t xml:space="preserve">setting will be replaced by </w:t>
      </w:r>
      <w:r w:rsidRPr="000933E1">
        <w:rPr>
          <w:rFonts w:ascii="Courier New" w:eastAsiaTheme="minorHAnsi" w:hAnsi="Courier New" w:cs="Courier New"/>
          <w:color w:val="000000"/>
          <w:sz w:val="16"/>
          <w:szCs w:val="16"/>
          <w:lang w:val="en-US"/>
        </w:rPr>
        <w:t>transaction_accounting/accounting-vsftpd.log</w:t>
      </w:r>
      <w:r>
        <w:rPr>
          <w:rFonts w:ascii="Courier New" w:eastAsiaTheme="minorHAnsi" w:hAnsi="Courier New" w:cs="Courier New"/>
          <w:color w:val="000000"/>
          <w:sz w:val="16"/>
          <w:szCs w:val="16"/>
          <w:lang w:val="en-US"/>
        </w:rPr>
        <w:t>.</w:t>
      </w:r>
      <w:r w:rsidRPr="00496F57">
        <w:rPr>
          <w:rFonts w:ascii="Courier New" w:eastAsiaTheme="minorHAnsi" w:hAnsi="Courier New" w:cs="Courier New"/>
          <w:color w:val="000000"/>
          <w:sz w:val="16"/>
          <w:szCs w:val="16"/>
          <w:highlight w:val="yellow"/>
          <w:lang w:val="en-US"/>
        </w:rPr>
        <w:t>2013</w:t>
      </w:r>
      <w:r>
        <w:rPr>
          <w:rFonts w:ascii="Courier New" w:eastAsiaTheme="minorHAnsi" w:hAnsi="Courier New" w:cs="Courier New"/>
          <w:color w:val="000000"/>
          <w:sz w:val="16"/>
          <w:szCs w:val="16"/>
          <w:lang w:val="en-US"/>
        </w:rPr>
        <w:t>-</w:t>
      </w:r>
      <w:r w:rsidRPr="00496F57">
        <w:rPr>
          <w:rFonts w:ascii="Courier New" w:eastAsiaTheme="minorHAnsi" w:hAnsi="Courier New" w:cs="Courier New"/>
          <w:color w:val="000000"/>
          <w:sz w:val="16"/>
          <w:szCs w:val="16"/>
          <w:highlight w:val="yellow"/>
          <w:lang w:val="en-US"/>
        </w:rPr>
        <w:t>05</w:t>
      </w:r>
      <w:r>
        <w:t xml:space="preserve"> for CIS transaction accounting of the year/month 2013/05.</w:t>
      </w:r>
    </w:p>
    <w:p w:rsidR="00905724" w:rsidRPr="002B5010" w:rsidRDefault="00905724" w:rsidP="00905724">
      <w:pPr>
        <w:pStyle w:val="Titre7"/>
      </w:pPr>
      <w:bookmarkStart w:id="726" w:name="_Ref357084439"/>
      <w:r>
        <w:t>The log configuration file (C</w:t>
      </w:r>
      <w:r w:rsidRPr="00707220">
        <w:t>)</w:t>
      </w:r>
      <w:bookmarkEnd w:id="726"/>
    </w:p>
    <w:p w:rsidR="00AC39C0" w:rsidRDefault="00B309BD" w:rsidP="00AC39C0">
      <w:pPr>
        <w:rPr>
          <w:rStyle w:val="hps"/>
        </w:rPr>
      </w:pPr>
      <w:r>
        <w:rPr>
          <w:rStyle w:val="hps"/>
        </w:rPr>
        <w:t xml:space="preserve">This file </w:t>
      </w:r>
      <w:r w:rsidR="00AC39C0">
        <w:rPr>
          <w:rStyle w:val="hps"/>
        </w:rPr>
        <w:t>describes which</w:t>
      </w:r>
      <w:r w:rsidR="00AC39C0">
        <w:t xml:space="preserve"> </w:t>
      </w:r>
      <w:r>
        <w:t xml:space="preserve">log </w:t>
      </w:r>
      <w:r w:rsidR="00AC39C0">
        <w:rPr>
          <w:rStyle w:val="hps"/>
        </w:rPr>
        <w:t>files</w:t>
      </w:r>
      <w:r w:rsidR="00AC39C0">
        <w:t xml:space="preserve"> </w:t>
      </w:r>
      <w:r w:rsidR="00AC39C0">
        <w:rPr>
          <w:rStyle w:val="hps"/>
        </w:rPr>
        <w:t>should be</w:t>
      </w:r>
      <w:r w:rsidR="00AC39C0">
        <w:t xml:space="preserve"> </w:t>
      </w:r>
      <w:r w:rsidR="00AC39C0">
        <w:rPr>
          <w:rStyle w:val="hps"/>
        </w:rPr>
        <w:t>considered.</w:t>
      </w:r>
      <w:r>
        <w:rPr>
          <w:rStyle w:val="hps"/>
        </w:rPr>
        <w:t xml:space="preserve"> It can be Apache or VSFTPD logs.</w:t>
      </w:r>
    </w:p>
    <w:p w:rsidR="00B309BD" w:rsidRDefault="00B309BD" w:rsidP="00B309BD">
      <w:r>
        <w:t>A configuration file is needed:</w:t>
      </w:r>
    </w:p>
    <w:p w:rsidR="00B309BD" w:rsidRDefault="00B309BD" w:rsidP="0043036A">
      <w:pPr>
        <w:pStyle w:val="Paragraphedeliste"/>
        <w:numPr>
          <w:ilvl w:val="0"/>
          <w:numId w:val="30"/>
        </w:numPr>
      </w:pPr>
      <w:r>
        <w:t>For each pair [Disseminatio</w:t>
      </w:r>
      <w:r w:rsidR="0065024E">
        <w:t>n </w:t>
      </w:r>
      <w:proofErr w:type="gramStart"/>
      <w:r w:rsidR="0065024E">
        <w:t>Unit ;</w:t>
      </w:r>
      <w:proofErr w:type="gramEnd"/>
      <w:r w:rsidR="0065024E">
        <w:t> Media] (WMS, Subsetter,</w:t>
      </w:r>
      <w:r>
        <w:t xml:space="preserve"> VSFTPD). Let’s say a Dissemination Unit offers WMS, Subsetter Motu</w:t>
      </w:r>
      <w:r w:rsidR="00720259">
        <w:t>, S</w:t>
      </w:r>
      <w:r>
        <w:t xml:space="preserve">ubsetter Oceanotron and VSFTP services: there will be 4 configuration log files for this Dissemination unit. </w:t>
      </w:r>
    </w:p>
    <w:p w:rsidR="004F4287" w:rsidRDefault="004F4287" w:rsidP="0043036A">
      <w:pPr>
        <w:pStyle w:val="Paragraphedeliste"/>
        <w:numPr>
          <w:ilvl w:val="0"/>
          <w:numId w:val="30"/>
        </w:numPr>
      </w:pPr>
      <w:r>
        <w:t>For all Dissemination Unit</w:t>
      </w:r>
      <w:r w:rsidR="005C48F8">
        <w:t>s</w:t>
      </w:r>
      <w:r>
        <w:t xml:space="preserve"> </w:t>
      </w:r>
      <w:r w:rsidR="005C48F8">
        <w:t xml:space="preserve">(DU mixed </w:t>
      </w:r>
      <w:r w:rsidR="004177CE">
        <w:t>up</w:t>
      </w:r>
      <w:r w:rsidR="005C48F8">
        <w:t>)</w:t>
      </w:r>
      <w:r>
        <w:t xml:space="preserve"> pair [</w:t>
      </w:r>
      <w:r w:rsidR="005C48F8">
        <w:t xml:space="preserve">All </w:t>
      </w:r>
      <w:r>
        <w:t>Dissemination </w:t>
      </w:r>
      <w:proofErr w:type="gramStart"/>
      <w:r>
        <w:t>Unit ;</w:t>
      </w:r>
      <w:proofErr w:type="gramEnd"/>
      <w:r>
        <w:t xml:space="preserve"> Media] (WMS, </w:t>
      </w:r>
      <w:r w:rsidR="005C48F8">
        <w:t xml:space="preserve">Subsetter, VSFTPD). Let’s say MyOcean </w:t>
      </w:r>
      <w:r>
        <w:t>offers WMS, Subsetter Motu, Subsetter Oceanotron and VSFTP services: there will be 4</w:t>
      </w:r>
      <w:r w:rsidR="005C48F8">
        <w:t xml:space="preserve"> configuration log files for the Dissemination Uni</w:t>
      </w:r>
      <w:r>
        <w:t>t</w:t>
      </w:r>
      <w:r w:rsidR="005C48F8">
        <w:t xml:space="preserve">s mixed </w:t>
      </w:r>
      <w:r w:rsidR="004177CE">
        <w:t>up</w:t>
      </w:r>
      <w:r>
        <w:t xml:space="preserve">. </w:t>
      </w:r>
    </w:p>
    <w:p w:rsidR="00B309BD" w:rsidRDefault="00B309BD" w:rsidP="0043036A">
      <w:pPr>
        <w:pStyle w:val="Paragraphedeliste"/>
        <w:numPr>
          <w:ilvl w:val="0"/>
          <w:numId w:val="30"/>
        </w:numPr>
      </w:pPr>
      <w:r>
        <w:t>For MyOcean Web Portal</w:t>
      </w:r>
    </w:p>
    <w:p w:rsidR="0030328C" w:rsidRDefault="0030328C" w:rsidP="0030328C">
      <w:r>
        <w:t xml:space="preserve">The full description </w:t>
      </w:r>
      <w:r w:rsidR="000223A6">
        <w:t xml:space="preserve">and example </w:t>
      </w:r>
      <w:r>
        <w:t xml:space="preserve">of this configuration file </w:t>
      </w:r>
      <w:r w:rsidR="000223A6">
        <w:t>are</w:t>
      </w:r>
      <w:r>
        <w:t xml:space="preserve"> located in the document [</w:t>
      </w:r>
      <w:r w:rsidR="003E07B6">
        <w:fldChar w:fldCharType="begin"/>
      </w:r>
      <w:r>
        <w:instrText xml:space="preserve"> REF _Ref356459435 \h </w:instrText>
      </w:r>
      <w:r w:rsidR="003E07B6">
        <w:fldChar w:fldCharType="separate"/>
      </w:r>
      <w:ins w:id="727" w:author="dearith" w:date="2013-08-29T15:08:00Z">
        <w:r w:rsidR="00FE42B4" w:rsidRPr="00E13544">
          <w:rPr>
            <w:highlight w:val="yellow"/>
          </w:rPr>
          <w:t xml:space="preserve">DA </w:t>
        </w:r>
        <w:r w:rsidR="00FE42B4">
          <w:rPr>
            <w:noProof/>
            <w:highlight w:val="yellow"/>
          </w:rPr>
          <w:t>8</w:t>
        </w:r>
      </w:ins>
      <w:del w:id="728" w:author="dearith" w:date="2013-08-29T15:08:00Z">
        <w:r w:rsidR="00C82D1C" w:rsidDel="00FE42B4">
          <w:delText xml:space="preserve">DA </w:delText>
        </w:r>
        <w:r w:rsidR="00C82D1C" w:rsidDel="00FE42B4">
          <w:rPr>
            <w:noProof/>
          </w:rPr>
          <w:delText>8</w:delText>
        </w:r>
      </w:del>
      <w:r w:rsidR="003E07B6">
        <w:fldChar w:fldCharType="end"/>
      </w:r>
      <w:r>
        <w:t>].</w:t>
      </w:r>
      <w:r w:rsidR="00784F61">
        <w:t xml:space="preserve"> The XML schema is </w:t>
      </w:r>
      <w:r w:rsidR="00784F61" w:rsidRPr="00784F61">
        <w:rPr>
          <w:i/>
        </w:rPr>
        <w:t>log</w:t>
      </w:r>
      <w:r w:rsidR="00784F61">
        <w:rPr>
          <w:i/>
        </w:rPr>
        <w:t>File</w:t>
      </w:r>
      <w:r w:rsidR="00784F61" w:rsidRPr="00784F61">
        <w:rPr>
          <w:i/>
        </w:rPr>
        <w:t>Config.xsd</w:t>
      </w:r>
      <w:r w:rsidR="00784F61">
        <w:t>.</w:t>
      </w:r>
    </w:p>
    <w:p w:rsidR="00CC0D13" w:rsidRDefault="00CC0D13" w:rsidP="00CC0D13">
      <w:pPr>
        <w:keepNext/>
        <w:keepLines/>
        <w:shd w:val="clear" w:color="auto" w:fill="F2F2F2" w:themeFill="background1" w:themeFillShade="F2"/>
        <w:rPr>
          <w:rStyle w:val="hps"/>
        </w:rPr>
      </w:pPr>
      <w:r>
        <w:rPr>
          <w:rStyle w:val="hps"/>
          <w:u w:val="single"/>
        </w:rPr>
        <w:t>Notes</w:t>
      </w:r>
      <w:r>
        <w:rPr>
          <w:rStyle w:val="hps"/>
        </w:rPr>
        <w:t xml:space="preserve">: </w:t>
      </w:r>
    </w:p>
    <w:p w:rsidR="00CC0D13" w:rsidRPr="00CC0D13" w:rsidRDefault="00CC0D13" w:rsidP="0043036A">
      <w:pPr>
        <w:pStyle w:val="Paragraphedeliste"/>
        <w:numPr>
          <w:ilvl w:val="0"/>
          <w:numId w:val="35"/>
        </w:numPr>
        <w:shd w:val="clear" w:color="auto" w:fill="F2F2F2" w:themeFill="background1" w:themeFillShade="F2"/>
        <w:rPr>
          <w:rStyle w:val="hps"/>
          <w:lang w:val="en-US"/>
        </w:rPr>
      </w:pPr>
      <w:r>
        <w:rPr>
          <w:rStyle w:val="hps"/>
        </w:rPr>
        <w:t xml:space="preserve">The Apache log files can contain irrelevant log lines, e.g. </w:t>
      </w:r>
    </w:p>
    <w:p w:rsidR="00CC0D13" w:rsidRPr="00CC0D13" w:rsidRDefault="00CC0D13" w:rsidP="0043036A">
      <w:pPr>
        <w:pStyle w:val="Paragraphedeliste"/>
        <w:numPr>
          <w:ilvl w:val="1"/>
          <w:numId w:val="35"/>
        </w:numPr>
        <w:shd w:val="clear" w:color="auto" w:fill="F2F2F2" w:themeFill="background1" w:themeFillShade="F2"/>
        <w:rPr>
          <w:rStyle w:val="hps"/>
          <w:lang w:val="en-US"/>
        </w:rPr>
      </w:pPr>
      <w:r>
        <w:rPr>
          <w:rStyle w:val="hps"/>
          <w:lang w:val="en-US"/>
        </w:rPr>
        <w:t xml:space="preserve">In the WMS log file, only requests started by /thredds/wms/ are relevant for the MyOcean statistics. To filter this line use the </w:t>
      </w:r>
      <w:r w:rsidRPr="00CC0D13">
        <w:rPr>
          <w:rStyle w:val="hps"/>
          <w:b/>
          <w:i/>
          <w:lang w:val="en-US"/>
        </w:rPr>
        <w:t>lineFilter</w:t>
      </w:r>
      <w:r>
        <w:rPr>
          <w:rStyle w:val="hps"/>
          <w:lang w:val="en-US"/>
        </w:rPr>
        <w:t xml:space="preserve"> </w:t>
      </w:r>
      <w:r>
        <w:rPr>
          <w:rStyle w:val="hps"/>
        </w:rPr>
        <w:t xml:space="preserve">attribute of the </w:t>
      </w:r>
      <w:r w:rsidRPr="00CC0D13">
        <w:rPr>
          <w:rStyle w:val="hps"/>
          <w:b/>
          <w:i/>
        </w:rPr>
        <w:t>include</w:t>
      </w:r>
      <w:r>
        <w:rPr>
          <w:rStyle w:val="hps"/>
        </w:rPr>
        <w:t xml:space="preserve"> element:</w:t>
      </w:r>
    </w:p>
    <w:p w:rsidR="00CC0D13" w:rsidRDefault="00CC0D13" w:rsidP="00CC0D13">
      <w:pPr>
        <w:shd w:val="clear" w:color="auto" w:fill="F2F2F2" w:themeFill="background1" w:themeFillShade="F2"/>
        <w:ind w:left="1080"/>
        <w:jc w:val="left"/>
        <w:rPr>
          <w:rStyle w:val="hps"/>
        </w:rPr>
      </w:pPr>
      <w:r w:rsidRPr="00CC0D13">
        <w:rPr>
          <w:rStyle w:val="hps"/>
          <w:rFonts w:ascii="Courier New" w:hAnsi="Courier New" w:cs="Courier New"/>
          <w:sz w:val="16"/>
          <w:szCs w:val="16"/>
        </w:rPr>
        <w:t>&lt;</w:t>
      </w:r>
      <w:proofErr w:type="gramStart"/>
      <w:r w:rsidRPr="00CC0D13">
        <w:rPr>
          <w:rStyle w:val="hps"/>
          <w:rFonts w:ascii="Courier New" w:hAnsi="Courier New" w:cs="Courier New"/>
          <w:sz w:val="16"/>
          <w:szCs w:val="16"/>
        </w:rPr>
        <w:t>include</w:t>
      </w:r>
      <w:proofErr w:type="gramEnd"/>
      <w:r w:rsidRPr="00CC0D13">
        <w:rPr>
          <w:rStyle w:val="hps"/>
          <w:rFonts w:ascii="Courier New" w:hAnsi="Courier New" w:cs="Courier New"/>
          <w:sz w:val="16"/>
          <w:szCs w:val="16"/>
        </w:rPr>
        <w:t xml:space="preserve"> </w:t>
      </w:r>
      <w:r w:rsidRPr="00CC0D13">
        <w:rPr>
          <w:rStyle w:val="hps"/>
          <w:rFonts w:ascii="Courier New" w:hAnsi="Courier New" w:cs="Courier New"/>
          <w:b/>
          <w:sz w:val="16"/>
          <w:szCs w:val="16"/>
          <w:highlight w:val="lightGray"/>
        </w:rPr>
        <w:t>lineFilter="/thredds/wms/"&gt;</w:t>
      </w:r>
      <w:r w:rsidRPr="00CC0D13">
        <w:rPr>
          <w:rStyle w:val="hps"/>
          <w:rFonts w:ascii="Courier New" w:hAnsi="Courier New" w:cs="Courier New"/>
          <w:sz w:val="16"/>
          <w:szCs w:val="16"/>
        </w:rPr>
        <w:t>opendap.aviso.oceanobs.com-access_log&lt;/include&gt;</w:t>
      </w:r>
      <w:r>
        <w:rPr>
          <w:rStyle w:val="hps"/>
        </w:rPr>
        <w:t xml:space="preserve">  </w:t>
      </w:r>
    </w:p>
    <w:p w:rsidR="00502883" w:rsidRPr="00502883" w:rsidRDefault="00CC0D13" w:rsidP="0043036A">
      <w:pPr>
        <w:pStyle w:val="Paragraphedeliste"/>
        <w:numPr>
          <w:ilvl w:val="1"/>
          <w:numId w:val="35"/>
        </w:numPr>
        <w:shd w:val="clear" w:color="auto" w:fill="F2F2F2" w:themeFill="background1" w:themeFillShade="F2"/>
        <w:rPr>
          <w:rStyle w:val="hps"/>
          <w:lang w:val="en-US"/>
        </w:rPr>
      </w:pPr>
      <w:r>
        <w:rPr>
          <w:rStyle w:val="hps"/>
          <w:lang w:val="en-US"/>
        </w:rPr>
        <w:t xml:space="preserve">In the Subsetter (i.e. log file, only the requests to download the </w:t>
      </w:r>
      <w:r w:rsidR="00502883">
        <w:rPr>
          <w:rStyle w:val="hps"/>
          <w:lang w:val="en-US"/>
        </w:rPr>
        <w:t xml:space="preserve">result file </w:t>
      </w:r>
      <w:r w:rsidR="001E197F">
        <w:rPr>
          <w:rStyle w:val="hps"/>
          <w:lang w:val="en-US"/>
        </w:rPr>
        <w:t>are</w:t>
      </w:r>
      <w:r w:rsidR="00502883">
        <w:rPr>
          <w:rStyle w:val="hps"/>
          <w:lang w:val="en-US"/>
        </w:rPr>
        <w:t xml:space="preserve"> interested </w:t>
      </w:r>
      <w:r>
        <w:rPr>
          <w:rStyle w:val="hps"/>
          <w:lang w:val="en-US"/>
        </w:rPr>
        <w:t xml:space="preserve">for the MyOcean statistics. To filter this line use the </w:t>
      </w:r>
      <w:r w:rsidRPr="00CC0D13">
        <w:rPr>
          <w:rStyle w:val="hps"/>
          <w:b/>
          <w:i/>
          <w:lang w:val="en-US"/>
        </w:rPr>
        <w:t>lineFilter</w:t>
      </w:r>
      <w:r>
        <w:rPr>
          <w:rStyle w:val="hps"/>
          <w:lang w:val="en-US"/>
        </w:rPr>
        <w:t xml:space="preserve"> </w:t>
      </w:r>
      <w:r>
        <w:rPr>
          <w:rStyle w:val="hps"/>
        </w:rPr>
        <w:t xml:space="preserve">attribute of the </w:t>
      </w:r>
      <w:r w:rsidRPr="00CC0D13">
        <w:rPr>
          <w:rStyle w:val="hps"/>
          <w:b/>
          <w:i/>
        </w:rPr>
        <w:t>include</w:t>
      </w:r>
      <w:r w:rsidR="00502883">
        <w:rPr>
          <w:rStyle w:val="hps"/>
        </w:rPr>
        <w:t xml:space="preserve"> element. Let’s say the source file to dow</w:t>
      </w:r>
      <w:r w:rsidR="001E197F">
        <w:rPr>
          <w:rStyle w:val="hps"/>
        </w:rPr>
        <w:t>nload in the motu-extract direc</w:t>
      </w:r>
      <w:r w:rsidR="00502883">
        <w:rPr>
          <w:rStyle w:val="hps"/>
        </w:rPr>
        <w:t>tory :</w:t>
      </w:r>
    </w:p>
    <w:p w:rsidR="00CC0D13" w:rsidRDefault="00502883" w:rsidP="008E49A2">
      <w:pPr>
        <w:shd w:val="clear" w:color="auto" w:fill="F2F2F2" w:themeFill="background1" w:themeFillShade="F2"/>
        <w:ind w:left="1080"/>
        <w:jc w:val="left"/>
        <w:rPr>
          <w:rStyle w:val="hps"/>
          <w:rFonts w:ascii="Courier New" w:hAnsi="Courier New" w:cs="Courier New"/>
          <w:sz w:val="16"/>
          <w:szCs w:val="16"/>
        </w:rPr>
      </w:pPr>
      <w:r w:rsidRPr="00502883">
        <w:rPr>
          <w:rStyle w:val="hps"/>
          <w:rFonts w:ascii="Courier New" w:hAnsi="Courier New" w:cs="Courier New"/>
          <w:sz w:val="16"/>
          <w:szCs w:val="16"/>
        </w:rPr>
        <w:t>&lt;</w:t>
      </w:r>
      <w:proofErr w:type="gramStart"/>
      <w:r w:rsidRPr="00502883">
        <w:rPr>
          <w:rStyle w:val="hps"/>
          <w:rFonts w:ascii="Courier New" w:hAnsi="Courier New" w:cs="Courier New"/>
          <w:sz w:val="16"/>
          <w:szCs w:val="16"/>
        </w:rPr>
        <w:t>include</w:t>
      </w:r>
      <w:proofErr w:type="gramEnd"/>
      <w:r w:rsidRPr="00502883">
        <w:rPr>
          <w:rStyle w:val="hps"/>
          <w:rFonts w:ascii="Courier New" w:hAnsi="Courier New" w:cs="Courier New"/>
          <w:sz w:val="16"/>
          <w:szCs w:val="16"/>
        </w:rPr>
        <w:t xml:space="preserve"> </w:t>
      </w:r>
      <w:r w:rsidRPr="00502883">
        <w:rPr>
          <w:rStyle w:val="hps"/>
          <w:rFonts w:ascii="Courier New" w:hAnsi="Courier New" w:cs="Courier New"/>
          <w:b/>
          <w:sz w:val="16"/>
          <w:szCs w:val="16"/>
          <w:highlight w:val="lightGray"/>
        </w:rPr>
        <w:t>lineFilter="/motu-extract"&gt;</w:t>
      </w:r>
      <w:r w:rsidRPr="00502883">
        <w:rPr>
          <w:rStyle w:val="hps"/>
          <w:rFonts w:ascii="Courier New" w:hAnsi="Courier New" w:cs="Courier New"/>
          <w:sz w:val="16"/>
          <w:szCs w:val="16"/>
        </w:rPr>
        <w:t>opendap.aviso.oceanobs.com-access_log&lt;/include&gt;</w:t>
      </w:r>
    </w:p>
    <w:p w:rsidR="001E197F" w:rsidRPr="00502883" w:rsidRDefault="001E197F" w:rsidP="001E197F">
      <w:pPr>
        <w:pStyle w:val="Paragraphedeliste"/>
        <w:numPr>
          <w:ilvl w:val="1"/>
          <w:numId w:val="35"/>
        </w:numPr>
        <w:shd w:val="clear" w:color="auto" w:fill="F2F2F2" w:themeFill="background1" w:themeFillShade="F2"/>
        <w:rPr>
          <w:rStyle w:val="hps"/>
          <w:lang w:val="en-US"/>
        </w:rPr>
      </w:pPr>
      <w:r>
        <w:rPr>
          <w:rStyle w:val="hps"/>
          <w:lang w:val="en-US"/>
        </w:rPr>
        <w:t xml:space="preserve">In MyOcean Web Portal (i.e. log file, only the requests to Joomla relevant for the MyOcean statistics. To filter this line use the </w:t>
      </w:r>
      <w:r w:rsidRPr="00CC0D13">
        <w:rPr>
          <w:rStyle w:val="hps"/>
          <w:b/>
          <w:i/>
          <w:lang w:val="en-US"/>
        </w:rPr>
        <w:t>lineFilter</w:t>
      </w:r>
      <w:r>
        <w:rPr>
          <w:rStyle w:val="hps"/>
          <w:lang w:val="en-US"/>
        </w:rPr>
        <w:t xml:space="preserve"> </w:t>
      </w:r>
      <w:r>
        <w:rPr>
          <w:rStyle w:val="hps"/>
        </w:rPr>
        <w:t xml:space="preserve">attribute of the </w:t>
      </w:r>
      <w:r w:rsidRPr="00CC0D13">
        <w:rPr>
          <w:rStyle w:val="hps"/>
          <w:b/>
          <w:i/>
        </w:rPr>
        <w:t>include</w:t>
      </w:r>
      <w:r>
        <w:rPr>
          <w:rStyle w:val="hps"/>
        </w:rPr>
        <w:t xml:space="preserve"> element. Let’s say the Joomla root is /web/ :</w:t>
      </w:r>
    </w:p>
    <w:p w:rsidR="001E197F" w:rsidRDefault="001E197F" w:rsidP="001E197F">
      <w:pPr>
        <w:shd w:val="clear" w:color="auto" w:fill="F2F2F2" w:themeFill="background1" w:themeFillShade="F2"/>
        <w:ind w:left="1080"/>
        <w:jc w:val="left"/>
        <w:rPr>
          <w:rStyle w:val="hps"/>
          <w:rFonts w:ascii="Courier New" w:hAnsi="Courier New" w:cs="Courier New"/>
          <w:sz w:val="16"/>
          <w:szCs w:val="16"/>
        </w:rPr>
      </w:pPr>
      <w:r w:rsidRPr="00502883">
        <w:rPr>
          <w:rStyle w:val="hps"/>
          <w:rFonts w:ascii="Courier New" w:hAnsi="Courier New" w:cs="Courier New"/>
          <w:sz w:val="16"/>
          <w:szCs w:val="16"/>
        </w:rPr>
        <w:t xml:space="preserve">&lt;include </w:t>
      </w:r>
      <w:r w:rsidRPr="00502883">
        <w:rPr>
          <w:rStyle w:val="hps"/>
          <w:rFonts w:ascii="Courier New" w:hAnsi="Courier New" w:cs="Courier New"/>
          <w:b/>
          <w:sz w:val="16"/>
          <w:szCs w:val="16"/>
          <w:highlight w:val="lightGray"/>
        </w:rPr>
        <w:t>lineFilter="/</w:t>
      </w:r>
      <w:r>
        <w:rPr>
          <w:rStyle w:val="hps"/>
          <w:rFonts w:ascii="Courier New" w:hAnsi="Courier New" w:cs="Courier New"/>
          <w:b/>
          <w:sz w:val="16"/>
          <w:szCs w:val="16"/>
          <w:highlight w:val="lightGray"/>
        </w:rPr>
        <w:t>web/</w:t>
      </w:r>
      <w:r w:rsidRPr="00502883">
        <w:rPr>
          <w:rStyle w:val="hps"/>
          <w:rFonts w:ascii="Courier New" w:hAnsi="Courier New" w:cs="Courier New"/>
          <w:b/>
          <w:sz w:val="16"/>
          <w:szCs w:val="16"/>
          <w:highlight w:val="lightGray"/>
        </w:rPr>
        <w:t>"&gt;</w:t>
      </w:r>
      <w:r w:rsidRPr="001E197F">
        <w:t xml:space="preserve"> </w:t>
      </w:r>
      <w:r w:rsidRPr="001E197F">
        <w:rPr>
          <w:rStyle w:val="hps"/>
          <w:rFonts w:ascii="Courier New" w:hAnsi="Courier New" w:cs="Courier New"/>
          <w:sz w:val="16"/>
          <w:szCs w:val="16"/>
        </w:rPr>
        <w:t>myocean-wp.cls.fr-access_log</w:t>
      </w:r>
      <w:r w:rsidRPr="00502883">
        <w:rPr>
          <w:rStyle w:val="hps"/>
          <w:rFonts w:ascii="Courier New" w:hAnsi="Courier New" w:cs="Courier New"/>
          <w:sz w:val="16"/>
          <w:szCs w:val="16"/>
        </w:rPr>
        <w:t>&lt;/include&gt;</w:t>
      </w:r>
    </w:p>
    <w:p w:rsidR="001E197F" w:rsidRDefault="001E197F" w:rsidP="001E197F">
      <w:pPr>
        <w:shd w:val="clear" w:color="auto" w:fill="F2F2F2" w:themeFill="background1" w:themeFillShade="F2"/>
        <w:jc w:val="left"/>
        <w:rPr>
          <w:rStyle w:val="hps"/>
          <w:rFonts w:ascii="Courier New" w:hAnsi="Courier New" w:cs="Courier New"/>
          <w:sz w:val="16"/>
          <w:szCs w:val="16"/>
        </w:rPr>
      </w:pPr>
    </w:p>
    <w:p w:rsidR="008E49A2" w:rsidRPr="008E49A2" w:rsidRDefault="008E49A2" w:rsidP="0043036A">
      <w:pPr>
        <w:pStyle w:val="Paragraphedeliste"/>
        <w:numPr>
          <w:ilvl w:val="0"/>
          <w:numId w:val="35"/>
        </w:numPr>
        <w:shd w:val="clear" w:color="auto" w:fill="F2F2F2" w:themeFill="background1" w:themeFillShade="F2"/>
        <w:rPr>
          <w:rStyle w:val="hps"/>
          <w:lang w:val="en-US"/>
        </w:rPr>
      </w:pPr>
      <w:r>
        <w:rPr>
          <w:rStyle w:val="hps"/>
        </w:rPr>
        <w:t xml:space="preserve">There is another way to filter lines by writing the log lines in a specific log file: use the   </w:t>
      </w:r>
      <w:r w:rsidRPr="00A1300A">
        <w:rPr>
          <w:rStyle w:val="hps"/>
          <w:i/>
        </w:rPr>
        <w:t xml:space="preserve">CustomLog </w:t>
      </w:r>
      <w:r w:rsidR="00A1300A" w:rsidRPr="00A1300A">
        <w:rPr>
          <w:rStyle w:val="hps"/>
          <w:i/>
        </w:rPr>
        <w:t>Conditional Logs</w:t>
      </w:r>
      <w:r w:rsidR="00A1300A">
        <w:rPr>
          <w:rStyle w:val="hps"/>
        </w:rPr>
        <w:t xml:space="preserve"> </w:t>
      </w:r>
      <w:r>
        <w:rPr>
          <w:rStyle w:val="hps"/>
        </w:rPr>
        <w:t>Apache configuration</w:t>
      </w:r>
      <w:r w:rsidR="00A1300A">
        <w:rPr>
          <w:rStyle w:val="hps"/>
        </w:rPr>
        <w:t xml:space="preserve"> (see </w:t>
      </w:r>
      <w:hyperlink r:id="rId109" w:history="1">
        <w:r w:rsidR="00A1300A" w:rsidRPr="00A4444A">
          <w:rPr>
            <w:rStyle w:val="Lienhypertexte"/>
          </w:rPr>
          <w:t>http://httpd.apache.org/docs/2.4/en/logs.html</w:t>
        </w:r>
      </w:hyperlink>
      <w:r w:rsidR="00A1300A">
        <w:rPr>
          <w:rStyle w:val="hps"/>
        </w:rPr>
        <w:t>)</w:t>
      </w:r>
      <w:r>
        <w:rPr>
          <w:rStyle w:val="hps"/>
        </w:rPr>
        <w:t xml:space="preserve">: </w:t>
      </w:r>
    </w:p>
    <w:p w:rsidR="00A1300A" w:rsidRDefault="005C48F8" w:rsidP="00A1300A">
      <w:pPr>
        <w:shd w:val="clear" w:color="auto" w:fill="F2F2F2" w:themeFill="background1" w:themeFillShade="F2"/>
        <w:ind w:left="360"/>
        <w:jc w:val="left"/>
      </w:pPr>
      <w:r>
        <w:rPr>
          <w:lang w:val="en-US"/>
        </w:rPr>
        <w:t>Consider</w:t>
      </w:r>
      <w:r w:rsidR="00A1300A">
        <w:t xml:space="preserve"> logging requests from /motu-extract </w:t>
      </w:r>
      <w:r w:rsidR="005429D4">
        <w:t xml:space="preserve">directory </w:t>
      </w:r>
      <w:r w:rsidR="00A1300A">
        <w:t>to one log file, and the other ones to a different log file.</w:t>
      </w:r>
    </w:p>
    <w:p w:rsidR="00E95A67" w:rsidRDefault="00E95A67" w:rsidP="00A1300A">
      <w:pPr>
        <w:shd w:val="clear" w:color="auto" w:fill="F2F2F2" w:themeFill="background1" w:themeFillShade="F2"/>
        <w:ind w:left="360"/>
        <w:jc w:val="left"/>
        <w:rPr>
          <w:rFonts w:ascii="Courier New" w:eastAsia="Times New Roman" w:hAnsi="Courier New" w:cs="Courier New"/>
          <w:sz w:val="16"/>
          <w:szCs w:val="16"/>
        </w:rPr>
      </w:pPr>
      <w:r>
        <w:rPr>
          <w:rFonts w:ascii="Courier New" w:eastAsia="Times New Roman" w:hAnsi="Courier New" w:cs="Courier New"/>
          <w:sz w:val="16"/>
          <w:szCs w:val="16"/>
        </w:rPr>
        <w:t>###-----------------------------------------------------------------</w:t>
      </w:r>
      <w:r>
        <w:rPr>
          <w:rFonts w:ascii="Courier New" w:eastAsia="Times New Roman" w:hAnsi="Courier New" w:cs="Courier New"/>
          <w:sz w:val="16"/>
          <w:szCs w:val="16"/>
        </w:rPr>
        <w:br/>
      </w:r>
      <w:r w:rsidR="00A1300A">
        <w:rPr>
          <w:rFonts w:ascii="Courier New" w:eastAsia="Times New Roman" w:hAnsi="Courier New" w:cs="Courier New"/>
          <w:sz w:val="16"/>
          <w:szCs w:val="16"/>
        </w:rPr>
        <w:t xml:space="preserve">### </w:t>
      </w:r>
      <w:r w:rsidR="005429D4">
        <w:rPr>
          <w:rFonts w:ascii="Courier New" w:eastAsia="Times New Roman" w:hAnsi="Courier New" w:cs="Courier New"/>
          <w:sz w:val="16"/>
          <w:szCs w:val="16"/>
        </w:rPr>
        <w:t xml:space="preserve">if </w:t>
      </w:r>
      <w:r w:rsidR="005429D4" w:rsidRPr="00A1300A">
        <w:rPr>
          <w:rFonts w:ascii="Courier New" w:eastAsia="Times New Roman" w:hAnsi="Courier New" w:cs="Courier New"/>
          <w:sz w:val="16"/>
          <w:szCs w:val="16"/>
        </w:rPr>
        <w:t>Reques</w:t>
      </w:r>
      <w:r w:rsidR="005429D4">
        <w:rPr>
          <w:rFonts w:ascii="Courier New" w:eastAsia="Times New Roman" w:hAnsi="Courier New" w:cs="Courier New"/>
          <w:sz w:val="16"/>
          <w:szCs w:val="16"/>
        </w:rPr>
        <w:t xml:space="preserve">t_URI starts with /motu-extract, then set variable </w:t>
      </w:r>
      <w:r w:rsidR="005429D4" w:rsidRPr="00A1300A">
        <w:rPr>
          <w:rFonts w:ascii="Courier New" w:eastAsia="Times New Roman" w:hAnsi="Courier New" w:cs="Courier New"/>
          <w:sz w:val="16"/>
          <w:szCs w:val="16"/>
        </w:rPr>
        <w:t>motu-extract</w:t>
      </w:r>
      <w:r w:rsidR="005429D4">
        <w:rPr>
          <w:rFonts w:ascii="Courier New" w:eastAsia="Times New Roman" w:hAnsi="Courier New" w:cs="Courier New"/>
          <w:sz w:val="16"/>
          <w:szCs w:val="16"/>
        </w:rPr>
        <w:br/>
      </w:r>
      <w:r>
        <w:rPr>
          <w:rFonts w:ascii="Courier New" w:eastAsia="Times New Roman" w:hAnsi="Courier New" w:cs="Courier New"/>
          <w:sz w:val="16"/>
          <w:szCs w:val="16"/>
        </w:rPr>
        <w:t>###-----------------------------------------------------------------</w:t>
      </w:r>
      <w:r>
        <w:rPr>
          <w:rFonts w:ascii="Courier New" w:eastAsia="Times New Roman" w:hAnsi="Courier New" w:cs="Courier New"/>
          <w:sz w:val="16"/>
          <w:szCs w:val="16"/>
        </w:rPr>
        <w:br/>
      </w:r>
      <w:r w:rsidR="00A1300A" w:rsidRPr="00A1300A">
        <w:rPr>
          <w:rFonts w:ascii="Courier New" w:eastAsia="Times New Roman" w:hAnsi="Courier New" w:cs="Courier New"/>
          <w:sz w:val="16"/>
          <w:szCs w:val="16"/>
        </w:rPr>
        <w:t>SetEnvIf Reques</w:t>
      </w:r>
      <w:r w:rsidR="00A1300A">
        <w:rPr>
          <w:rFonts w:ascii="Courier New" w:eastAsia="Times New Roman" w:hAnsi="Courier New" w:cs="Courier New"/>
          <w:sz w:val="16"/>
          <w:szCs w:val="16"/>
        </w:rPr>
        <w:t>t_URI  ^/motu-extract</w:t>
      </w:r>
      <w:r w:rsidR="00A1300A" w:rsidRPr="00A1300A">
        <w:rPr>
          <w:rFonts w:ascii="Courier New" w:eastAsia="Times New Roman" w:hAnsi="Courier New" w:cs="Courier New"/>
          <w:sz w:val="16"/>
          <w:szCs w:val="16"/>
        </w:rPr>
        <w:t xml:space="preserve"> motu-extract</w:t>
      </w:r>
      <w:r w:rsidR="00A1300A">
        <w:rPr>
          <w:rFonts w:ascii="Courier New" w:eastAsia="Times New Roman" w:hAnsi="Courier New" w:cs="Courier New"/>
          <w:sz w:val="16"/>
          <w:szCs w:val="16"/>
        </w:rPr>
        <w:br/>
      </w:r>
      <w:r>
        <w:rPr>
          <w:rFonts w:ascii="Courier New" w:eastAsia="Times New Roman" w:hAnsi="Courier New" w:cs="Courier New"/>
          <w:sz w:val="16"/>
          <w:szCs w:val="16"/>
        </w:rPr>
        <w:t>###-----------------------------------------------------------------</w:t>
      </w:r>
      <w:r>
        <w:rPr>
          <w:rFonts w:ascii="Courier New" w:eastAsia="Times New Roman" w:hAnsi="Courier New" w:cs="Courier New"/>
          <w:sz w:val="16"/>
          <w:szCs w:val="16"/>
        </w:rPr>
        <w:br/>
      </w:r>
      <w:r w:rsidR="00A1300A">
        <w:rPr>
          <w:rFonts w:ascii="Courier New" w:eastAsia="Times New Roman" w:hAnsi="Courier New" w:cs="Courier New"/>
          <w:sz w:val="16"/>
          <w:szCs w:val="16"/>
        </w:rPr>
        <w:t xml:space="preserve">### Log </w:t>
      </w:r>
      <w:r w:rsidR="005429D4">
        <w:rPr>
          <w:rFonts w:ascii="Courier New" w:eastAsia="Times New Roman" w:hAnsi="Courier New" w:cs="Courier New"/>
          <w:sz w:val="16"/>
          <w:szCs w:val="16"/>
        </w:rPr>
        <w:t xml:space="preserve">requests starting with /motu-extract in a specific log file, by using </w:t>
      </w:r>
      <w:r w:rsidR="005429D4" w:rsidRPr="00A1300A">
        <w:rPr>
          <w:rFonts w:ascii="Courier New" w:eastAsia="Times New Roman" w:hAnsi="Courier New" w:cs="Courier New"/>
          <w:sz w:val="16"/>
          <w:szCs w:val="16"/>
        </w:rPr>
        <w:t>motu-extract</w:t>
      </w:r>
      <w:r w:rsidR="005429D4">
        <w:rPr>
          <w:rFonts w:ascii="Courier New" w:eastAsia="Times New Roman" w:hAnsi="Courier New" w:cs="Courier New"/>
          <w:sz w:val="16"/>
          <w:szCs w:val="16"/>
        </w:rPr>
        <w:t xml:space="preserve"> variable</w:t>
      </w:r>
      <w:r w:rsidR="00A1300A" w:rsidRPr="00A1300A">
        <w:rPr>
          <w:rFonts w:ascii="Courier New" w:eastAsia="Times New Roman" w:hAnsi="Courier New" w:cs="Courier New"/>
          <w:sz w:val="16"/>
          <w:szCs w:val="16"/>
        </w:rPr>
        <w:br/>
      </w:r>
      <w:r>
        <w:rPr>
          <w:rFonts w:ascii="Courier New" w:eastAsia="Times New Roman" w:hAnsi="Courier New" w:cs="Courier New"/>
          <w:sz w:val="16"/>
          <w:szCs w:val="16"/>
        </w:rPr>
        <w:t>###-----------------------------------------------------------------</w:t>
      </w:r>
      <w:r>
        <w:rPr>
          <w:rFonts w:ascii="Courier New" w:eastAsia="Times New Roman" w:hAnsi="Courier New" w:cs="Courier New"/>
          <w:sz w:val="16"/>
          <w:szCs w:val="16"/>
        </w:rPr>
        <w:br/>
      </w:r>
      <w:r w:rsidR="005429D4" w:rsidRPr="008E49A2">
        <w:rPr>
          <w:rFonts w:ascii="Courier New" w:eastAsia="Times New Roman" w:hAnsi="Courier New" w:cs="Courier New"/>
          <w:sz w:val="16"/>
          <w:szCs w:val="16"/>
        </w:rPr>
        <w:t xml:space="preserve">CustomLog logs/motu-aviso-extract.aviso.oceanobs.com-access_log common </w:t>
      </w:r>
      <w:r w:rsidR="005429D4" w:rsidRPr="00A1300A">
        <w:rPr>
          <w:rFonts w:ascii="Courier New" w:eastAsia="Times New Roman" w:hAnsi="Courier New" w:cs="Courier New"/>
          <w:b/>
          <w:sz w:val="16"/>
          <w:szCs w:val="16"/>
        </w:rPr>
        <w:t>env=motu-</w:t>
      </w:r>
      <w:r w:rsidR="005D7A5F">
        <w:rPr>
          <w:rFonts w:ascii="Courier New" w:eastAsia="Times New Roman" w:hAnsi="Courier New" w:cs="Courier New"/>
          <w:b/>
          <w:sz w:val="16"/>
          <w:szCs w:val="16"/>
        </w:rPr>
        <w:t>extract</w:t>
      </w:r>
      <w:r w:rsidR="005429D4">
        <w:rPr>
          <w:rFonts w:ascii="Courier New" w:eastAsia="Times New Roman" w:hAnsi="Courier New" w:cs="Courier New"/>
          <w:b/>
          <w:sz w:val="16"/>
          <w:szCs w:val="16"/>
        </w:rPr>
        <w:br/>
      </w:r>
      <w:r>
        <w:rPr>
          <w:rFonts w:ascii="Courier New" w:eastAsia="Times New Roman" w:hAnsi="Courier New" w:cs="Courier New"/>
          <w:sz w:val="16"/>
          <w:szCs w:val="16"/>
        </w:rPr>
        <w:t>###-----------------------------------------------------------------</w:t>
      </w:r>
      <w:r>
        <w:rPr>
          <w:rFonts w:ascii="Courier New" w:eastAsia="Times New Roman" w:hAnsi="Courier New" w:cs="Courier New"/>
          <w:sz w:val="16"/>
          <w:szCs w:val="16"/>
        </w:rPr>
        <w:br/>
      </w:r>
      <w:r w:rsidR="005429D4">
        <w:rPr>
          <w:rFonts w:ascii="Courier New" w:eastAsia="Times New Roman" w:hAnsi="Courier New" w:cs="Courier New"/>
          <w:sz w:val="16"/>
          <w:szCs w:val="16"/>
        </w:rPr>
        <w:t xml:space="preserve">### Log requests that do not start with /motu-extract in a another log file, by using </w:t>
      </w:r>
      <w:r w:rsidR="005429D4" w:rsidRPr="00A1300A">
        <w:rPr>
          <w:rFonts w:ascii="Courier New" w:eastAsia="Times New Roman" w:hAnsi="Courier New" w:cs="Courier New"/>
          <w:sz w:val="16"/>
          <w:szCs w:val="16"/>
        </w:rPr>
        <w:t>motu-extract</w:t>
      </w:r>
      <w:r w:rsidR="005429D4">
        <w:rPr>
          <w:rFonts w:ascii="Courier New" w:eastAsia="Times New Roman" w:hAnsi="Courier New" w:cs="Courier New"/>
          <w:sz w:val="16"/>
          <w:szCs w:val="16"/>
        </w:rPr>
        <w:t xml:space="preserve"> variable</w:t>
      </w:r>
      <w:r w:rsidR="005429D4" w:rsidRPr="00A1300A">
        <w:rPr>
          <w:rFonts w:ascii="Courier New" w:eastAsia="Times New Roman" w:hAnsi="Courier New" w:cs="Courier New"/>
          <w:sz w:val="16"/>
          <w:szCs w:val="16"/>
        </w:rPr>
        <w:br/>
      </w:r>
      <w:r>
        <w:rPr>
          <w:rFonts w:ascii="Courier New" w:eastAsia="Times New Roman" w:hAnsi="Courier New" w:cs="Courier New"/>
          <w:sz w:val="16"/>
          <w:szCs w:val="16"/>
        </w:rPr>
        <w:t>###-----------------------------------------------------------------</w:t>
      </w:r>
      <w:r>
        <w:rPr>
          <w:rFonts w:ascii="Courier New" w:eastAsia="Times New Roman" w:hAnsi="Courier New" w:cs="Courier New"/>
          <w:sz w:val="16"/>
          <w:szCs w:val="16"/>
        </w:rPr>
        <w:br/>
      </w:r>
      <w:r w:rsidR="008E49A2" w:rsidRPr="008E49A2">
        <w:rPr>
          <w:rFonts w:ascii="Courier New" w:eastAsia="Times New Roman" w:hAnsi="Courier New" w:cs="Courier New"/>
          <w:sz w:val="16"/>
          <w:szCs w:val="16"/>
        </w:rPr>
        <w:t>CustomLog logs/atoll-motu.aviso.oceanobs.com-access_log com</w:t>
      </w:r>
      <w:r w:rsidR="008E49A2">
        <w:rPr>
          <w:rFonts w:ascii="Courier New" w:eastAsia="Times New Roman" w:hAnsi="Courier New" w:cs="Courier New"/>
          <w:sz w:val="16"/>
          <w:szCs w:val="16"/>
        </w:rPr>
        <w:t xml:space="preserve">mon </w:t>
      </w:r>
      <w:r w:rsidR="00A1300A">
        <w:rPr>
          <w:rFonts w:ascii="Courier New" w:eastAsia="Times New Roman" w:hAnsi="Courier New" w:cs="Courier New"/>
          <w:b/>
          <w:sz w:val="16"/>
          <w:szCs w:val="16"/>
        </w:rPr>
        <w:t>env=!motu</w:t>
      </w:r>
      <w:r w:rsidR="008E49A2" w:rsidRPr="008E49A2">
        <w:rPr>
          <w:rFonts w:ascii="Courier New" w:eastAsia="Times New Roman" w:hAnsi="Courier New" w:cs="Courier New"/>
          <w:b/>
          <w:sz w:val="16"/>
          <w:szCs w:val="16"/>
        </w:rPr>
        <w:t>-extract</w:t>
      </w:r>
    </w:p>
    <w:p w:rsidR="005429D4" w:rsidRDefault="005429D4" w:rsidP="00A1300A">
      <w:pPr>
        <w:shd w:val="clear" w:color="auto" w:fill="F2F2F2" w:themeFill="background1" w:themeFillShade="F2"/>
        <w:ind w:left="360"/>
        <w:jc w:val="left"/>
        <w:rPr>
          <w:rFonts w:ascii="Courier New" w:eastAsia="Times New Roman" w:hAnsi="Courier New" w:cs="Courier New"/>
          <w:sz w:val="16"/>
          <w:szCs w:val="16"/>
        </w:rPr>
      </w:pPr>
      <w:proofErr w:type="gramStart"/>
      <w:r>
        <w:t>or</w:t>
      </w:r>
      <w:proofErr w:type="gramEnd"/>
      <w:r>
        <w:t xml:space="preserve"> for WMS :</w:t>
      </w:r>
      <w:r w:rsidRPr="005429D4">
        <w:rPr>
          <w:rFonts w:ascii="Courier New" w:eastAsia="Times New Roman" w:hAnsi="Courier New" w:cs="Courier New"/>
          <w:sz w:val="16"/>
          <w:szCs w:val="16"/>
        </w:rPr>
        <w:t xml:space="preserve"> </w:t>
      </w:r>
    </w:p>
    <w:p w:rsidR="008E49A2" w:rsidRPr="005429D4" w:rsidRDefault="00E95A67" w:rsidP="00A1300A">
      <w:pPr>
        <w:shd w:val="clear" w:color="auto" w:fill="F2F2F2" w:themeFill="background1" w:themeFillShade="F2"/>
        <w:ind w:left="360"/>
        <w:jc w:val="left"/>
        <w:rPr>
          <w:rStyle w:val="hps"/>
        </w:rPr>
      </w:pPr>
      <w:r>
        <w:rPr>
          <w:rFonts w:ascii="Courier New" w:eastAsia="Times New Roman" w:hAnsi="Courier New" w:cs="Courier New"/>
          <w:sz w:val="16"/>
          <w:szCs w:val="16"/>
        </w:rPr>
        <w:t>###-----------------------------------------------------------------</w:t>
      </w:r>
      <w:r>
        <w:rPr>
          <w:rFonts w:ascii="Courier New" w:eastAsia="Times New Roman" w:hAnsi="Courier New" w:cs="Courier New"/>
          <w:sz w:val="16"/>
          <w:szCs w:val="16"/>
        </w:rPr>
        <w:br/>
      </w:r>
      <w:r w:rsidR="005429D4">
        <w:rPr>
          <w:rFonts w:ascii="Courier New" w:eastAsia="Times New Roman" w:hAnsi="Courier New" w:cs="Courier New"/>
          <w:sz w:val="16"/>
          <w:szCs w:val="16"/>
        </w:rPr>
        <w:t xml:space="preserve">### if </w:t>
      </w:r>
      <w:r w:rsidR="005429D4" w:rsidRPr="00A1300A">
        <w:rPr>
          <w:rFonts w:ascii="Courier New" w:eastAsia="Times New Roman" w:hAnsi="Courier New" w:cs="Courier New"/>
          <w:sz w:val="16"/>
          <w:szCs w:val="16"/>
        </w:rPr>
        <w:t>Reques</w:t>
      </w:r>
      <w:r w:rsidR="005429D4">
        <w:rPr>
          <w:rFonts w:ascii="Courier New" w:eastAsia="Times New Roman" w:hAnsi="Courier New" w:cs="Courier New"/>
          <w:sz w:val="16"/>
          <w:szCs w:val="16"/>
        </w:rPr>
        <w:t>t_URI starts with /thredds/wms, then set variable thredds-wms</w:t>
      </w:r>
      <w:r w:rsidR="005429D4">
        <w:rPr>
          <w:rFonts w:ascii="Courier New" w:eastAsia="Times New Roman" w:hAnsi="Courier New" w:cs="Courier New"/>
          <w:sz w:val="16"/>
          <w:szCs w:val="16"/>
        </w:rPr>
        <w:br/>
      </w:r>
      <w:r>
        <w:rPr>
          <w:rFonts w:ascii="Courier New" w:eastAsia="Times New Roman" w:hAnsi="Courier New" w:cs="Courier New"/>
          <w:sz w:val="16"/>
          <w:szCs w:val="16"/>
        </w:rPr>
        <w:t>###-----------------------------------------------------------------</w:t>
      </w:r>
      <w:r>
        <w:rPr>
          <w:rFonts w:ascii="Courier New" w:eastAsia="Times New Roman" w:hAnsi="Courier New" w:cs="Courier New"/>
          <w:sz w:val="16"/>
          <w:szCs w:val="16"/>
        </w:rPr>
        <w:br/>
      </w:r>
      <w:r w:rsidR="005429D4" w:rsidRPr="00A1300A">
        <w:rPr>
          <w:rFonts w:ascii="Courier New" w:eastAsia="Times New Roman" w:hAnsi="Courier New" w:cs="Courier New"/>
          <w:sz w:val="16"/>
          <w:szCs w:val="16"/>
        </w:rPr>
        <w:t>SetEnvIf Reques</w:t>
      </w:r>
      <w:r w:rsidR="005429D4">
        <w:rPr>
          <w:rFonts w:ascii="Courier New" w:eastAsia="Times New Roman" w:hAnsi="Courier New" w:cs="Courier New"/>
          <w:sz w:val="16"/>
          <w:szCs w:val="16"/>
        </w:rPr>
        <w:t>t_URI  ^/thredds/wms</w:t>
      </w:r>
      <w:r w:rsidR="005429D4" w:rsidRPr="00A1300A">
        <w:rPr>
          <w:rFonts w:ascii="Courier New" w:eastAsia="Times New Roman" w:hAnsi="Courier New" w:cs="Courier New"/>
          <w:sz w:val="16"/>
          <w:szCs w:val="16"/>
        </w:rPr>
        <w:t xml:space="preserve"> </w:t>
      </w:r>
      <w:r w:rsidR="005429D4">
        <w:rPr>
          <w:rFonts w:ascii="Courier New" w:eastAsia="Times New Roman" w:hAnsi="Courier New" w:cs="Courier New"/>
          <w:sz w:val="16"/>
          <w:szCs w:val="16"/>
        </w:rPr>
        <w:t>thredds</w:t>
      </w:r>
      <w:r w:rsidR="005429D4" w:rsidRPr="00A1300A">
        <w:rPr>
          <w:rFonts w:ascii="Courier New" w:eastAsia="Times New Roman" w:hAnsi="Courier New" w:cs="Courier New"/>
          <w:sz w:val="16"/>
          <w:szCs w:val="16"/>
        </w:rPr>
        <w:t>-</w:t>
      </w:r>
      <w:r w:rsidR="005429D4">
        <w:rPr>
          <w:rFonts w:ascii="Courier New" w:eastAsia="Times New Roman" w:hAnsi="Courier New" w:cs="Courier New"/>
          <w:sz w:val="16"/>
          <w:szCs w:val="16"/>
        </w:rPr>
        <w:t>wms</w:t>
      </w:r>
      <w:r w:rsidR="005429D4">
        <w:rPr>
          <w:rFonts w:ascii="Courier New" w:eastAsia="Times New Roman" w:hAnsi="Courier New" w:cs="Courier New"/>
          <w:sz w:val="16"/>
          <w:szCs w:val="16"/>
        </w:rPr>
        <w:br/>
      </w:r>
      <w:r>
        <w:rPr>
          <w:rFonts w:ascii="Courier New" w:eastAsia="Times New Roman" w:hAnsi="Courier New" w:cs="Courier New"/>
          <w:sz w:val="16"/>
          <w:szCs w:val="16"/>
        </w:rPr>
        <w:t>###-----------------------------------------------------------------</w:t>
      </w:r>
      <w:r>
        <w:rPr>
          <w:rFonts w:ascii="Courier New" w:eastAsia="Times New Roman" w:hAnsi="Courier New" w:cs="Courier New"/>
          <w:sz w:val="16"/>
          <w:szCs w:val="16"/>
        </w:rPr>
        <w:br/>
      </w:r>
      <w:r w:rsidR="005429D4">
        <w:rPr>
          <w:rFonts w:ascii="Courier New" w:eastAsia="Times New Roman" w:hAnsi="Courier New" w:cs="Courier New"/>
          <w:sz w:val="16"/>
          <w:szCs w:val="16"/>
        </w:rPr>
        <w:t>### Log requests starting with /thredds/wms</w:t>
      </w:r>
      <w:r w:rsidR="005429D4" w:rsidRPr="00A1300A">
        <w:rPr>
          <w:rFonts w:ascii="Courier New" w:eastAsia="Times New Roman" w:hAnsi="Courier New" w:cs="Courier New"/>
          <w:sz w:val="16"/>
          <w:szCs w:val="16"/>
        </w:rPr>
        <w:t xml:space="preserve"> </w:t>
      </w:r>
      <w:r w:rsidR="005429D4">
        <w:rPr>
          <w:rFonts w:ascii="Courier New" w:eastAsia="Times New Roman" w:hAnsi="Courier New" w:cs="Courier New"/>
          <w:sz w:val="16"/>
          <w:szCs w:val="16"/>
        </w:rPr>
        <w:t>in a specific log file, by using thredds</w:t>
      </w:r>
      <w:r w:rsidR="005429D4" w:rsidRPr="00A1300A">
        <w:rPr>
          <w:rFonts w:ascii="Courier New" w:eastAsia="Times New Roman" w:hAnsi="Courier New" w:cs="Courier New"/>
          <w:sz w:val="16"/>
          <w:szCs w:val="16"/>
        </w:rPr>
        <w:t>-</w:t>
      </w:r>
      <w:r w:rsidR="005429D4">
        <w:rPr>
          <w:rFonts w:ascii="Courier New" w:eastAsia="Times New Roman" w:hAnsi="Courier New" w:cs="Courier New"/>
          <w:sz w:val="16"/>
          <w:szCs w:val="16"/>
        </w:rPr>
        <w:t>wms variable</w:t>
      </w:r>
      <w:r w:rsidR="005429D4" w:rsidRPr="00A1300A">
        <w:rPr>
          <w:rFonts w:ascii="Courier New" w:eastAsia="Times New Roman" w:hAnsi="Courier New" w:cs="Courier New"/>
          <w:sz w:val="16"/>
          <w:szCs w:val="16"/>
        </w:rPr>
        <w:br/>
      </w:r>
      <w:r>
        <w:rPr>
          <w:rFonts w:ascii="Courier New" w:eastAsia="Times New Roman" w:hAnsi="Courier New" w:cs="Courier New"/>
          <w:sz w:val="16"/>
          <w:szCs w:val="16"/>
        </w:rPr>
        <w:t>###-----------------------------------------------------------------</w:t>
      </w:r>
      <w:r>
        <w:rPr>
          <w:rFonts w:ascii="Courier New" w:eastAsia="Times New Roman" w:hAnsi="Courier New" w:cs="Courier New"/>
          <w:sz w:val="16"/>
          <w:szCs w:val="16"/>
        </w:rPr>
        <w:br/>
      </w:r>
      <w:r w:rsidR="005429D4" w:rsidRPr="008E49A2">
        <w:rPr>
          <w:rFonts w:ascii="Courier New" w:eastAsia="Times New Roman" w:hAnsi="Courier New" w:cs="Courier New"/>
          <w:sz w:val="16"/>
          <w:szCs w:val="16"/>
        </w:rPr>
        <w:t>CustomLog logs/</w:t>
      </w:r>
      <w:r w:rsidR="005429D4">
        <w:rPr>
          <w:rFonts w:ascii="Courier New" w:eastAsia="Times New Roman" w:hAnsi="Courier New" w:cs="Courier New"/>
          <w:sz w:val="16"/>
          <w:szCs w:val="16"/>
        </w:rPr>
        <w:t>wms</w:t>
      </w:r>
      <w:r w:rsidR="005429D4" w:rsidRPr="008E49A2">
        <w:rPr>
          <w:rFonts w:ascii="Courier New" w:eastAsia="Times New Roman" w:hAnsi="Courier New" w:cs="Courier New"/>
          <w:sz w:val="16"/>
          <w:szCs w:val="16"/>
        </w:rPr>
        <w:t xml:space="preserve">.com-access_log common </w:t>
      </w:r>
      <w:r w:rsidR="005429D4" w:rsidRPr="00A1300A">
        <w:rPr>
          <w:rFonts w:ascii="Courier New" w:eastAsia="Times New Roman" w:hAnsi="Courier New" w:cs="Courier New"/>
          <w:b/>
          <w:sz w:val="16"/>
          <w:szCs w:val="16"/>
        </w:rPr>
        <w:t>env=</w:t>
      </w:r>
      <w:r w:rsidR="005429D4">
        <w:rPr>
          <w:rFonts w:ascii="Courier New" w:eastAsia="Times New Roman" w:hAnsi="Courier New" w:cs="Courier New"/>
          <w:sz w:val="16"/>
          <w:szCs w:val="16"/>
        </w:rPr>
        <w:t>thredds</w:t>
      </w:r>
      <w:r w:rsidR="005429D4" w:rsidRPr="00A1300A">
        <w:rPr>
          <w:rFonts w:ascii="Courier New" w:eastAsia="Times New Roman" w:hAnsi="Courier New" w:cs="Courier New"/>
          <w:sz w:val="16"/>
          <w:szCs w:val="16"/>
        </w:rPr>
        <w:t>-</w:t>
      </w:r>
      <w:r w:rsidR="005429D4">
        <w:rPr>
          <w:rFonts w:ascii="Courier New" w:eastAsia="Times New Roman" w:hAnsi="Courier New" w:cs="Courier New"/>
          <w:sz w:val="16"/>
          <w:szCs w:val="16"/>
        </w:rPr>
        <w:t>wms</w:t>
      </w:r>
      <w:r w:rsidR="005429D4">
        <w:rPr>
          <w:rFonts w:ascii="Courier New" w:eastAsia="Times New Roman" w:hAnsi="Courier New" w:cs="Courier New"/>
          <w:b/>
          <w:sz w:val="16"/>
          <w:szCs w:val="16"/>
        </w:rPr>
        <w:br/>
      </w:r>
      <w:r>
        <w:rPr>
          <w:rFonts w:ascii="Courier New" w:eastAsia="Times New Roman" w:hAnsi="Courier New" w:cs="Courier New"/>
          <w:sz w:val="16"/>
          <w:szCs w:val="16"/>
        </w:rPr>
        <w:t>###-----------------------------------------------------------------</w:t>
      </w:r>
      <w:r>
        <w:rPr>
          <w:rFonts w:ascii="Courier New" w:eastAsia="Times New Roman" w:hAnsi="Courier New" w:cs="Courier New"/>
          <w:sz w:val="16"/>
          <w:szCs w:val="16"/>
        </w:rPr>
        <w:br/>
      </w:r>
      <w:r w:rsidR="005429D4">
        <w:rPr>
          <w:rFonts w:ascii="Courier New" w:eastAsia="Times New Roman" w:hAnsi="Courier New" w:cs="Courier New"/>
          <w:sz w:val="16"/>
          <w:szCs w:val="16"/>
        </w:rPr>
        <w:t>### Log requests that do not start with /thredds/wms</w:t>
      </w:r>
      <w:r w:rsidR="005429D4" w:rsidRPr="00A1300A">
        <w:rPr>
          <w:rFonts w:ascii="Courier New" w:eastAsia="Times New Roman" w:hAnsi="Courier New" w:cs="Courier New"/>
          <w:sz w:val="16"/>
          <w:szCs w:val="16"/>
        </w:rPr>
        <w:t xml:space="preserve"> </w:t>
      </w:r>
      <w:r w:rsidR="005429D4">
        <w:rPr>
          <w:rFonts w:ascii="Courier New" w:eastAsia="Times New Roman" w:hAnsi="Courier New" w:cs="Courier New"/>
          <w:sz w:val="16"/>
          <w:szCs w:val="16"/>
        </w:rPr>
        <w:t>in a another log file, by using</w:t>
      </w:r>
      <w:r>
        <w:rPr>
          <w:rFonts w:ascii="Courier New" w:eastAsia="Times New Roman" w:hAnsi="Courier New" w:cs="Courier New"/>
          <w:sz w:val="16"/>
          <w:szCs w:val="16"/>
        </w:rPr>
        <w:br/>
      </w:r>
      <w:r w:rsidR="005429D4">
        <w:rPr>
          <w:rFonts w:ascii="Courier New" w:eastAsia="Times New Roman" w:hAnsi="Courier New" w:cs="Courier New"/>
          <w:sz w:val="16"/>
          <w:szCs w:val="16"/>
        </w:rPr>
        <w:t>thredds</w:t>
      </w:r>
      <w:r w:rsidR="005429D4" w:rsidRPr="00A1300A">
        <w:rPr>
          <w:rFonts w:ascii="Courier New" w:eastAsia="Times New Roman" w:hAnsi="Courier New" w:cs="Courier New"/>
          <w:sz w:val="16"/>
          <w:szCs w:val="16"/>
        </w:rPr>
        <w:t>-</w:t>
      </w:r>
      <w:r w:rsidR="005429D4">
        <w:rPr>
          <w:rFonts w:ascii="Courier New" w:eastAsia="Times New Roman" w:hAnsi="Courier New" w:cs="Courier New"/>
          <w:sz w:val="16"/>
          <w:szCs w:val="16"/>
        </w:rPr>
        <w:t>wms variable</w:t>
      </w:r>
      <w:r w:rsidR="005429D4" w:rsidRPr="00A1300A">
        <w:rPr>
          <w:rFonts w:ascii="Courier New" w:eastAsia="Times New Roman" w:hAnsi="Courier New" w:cs="Courier New"/>
          <w:sz w:val="16"/>
          <w:szCs w:val="16"/>
        </w:rPr>
        <w:br/>
      </w:r>
      <w:r w:rsidR="005D7A5F">
        <w:rPr>
          <w:rFonts w:ascii="Courier New" w:eastAsia="Times New Roman" w:hAnsi="Courier New" w:cs="Courier New"/>
          <w:sz w:val="16"/>
          <w:szCs w:val="16"/>
        </w:rPr>
        <w:t>###-----------------------------------------------------------------</w:t>
      </w:r>
      <w:r w:rsidR="005D7A5F">
        <w:rPr>
          <w:rFonts w:ascii="Courier New" w:eastAsia="Times New Roman" w:hAnsi="Courier New" w:cs="Courier New"/>
          <w:sz w:val="16"/>
          <w:szCs w:val="16"/>
        </w:rPr>
        <w:br/>
      </w:r>
      <w:r w:rsidR="005429D4" w:rsidRPr="008E49A2">
        <w:rPr>
          <w:rFonts w:ascii="Courier New" w:eastAsia="Times New Roman" w:hAnsi="Courier New" w:cs="Courier New"/>
          <w:sz w:val="16"/>
          <w:szCs w:val="16"/>
        </w:rPr>
        <w:t>CustomLog logs/</w:t>
      </w:r>
      <w:r>
        <w:rPr>
          <w:rFonts w:ascii="Courier New" w:eastAsia="Times New Roman" w:hAnsi="Courier New" w:cs="Courier New"/>
          <w:sz w:val="16"/>
          <w:szCs w:val="16"/>
        </w:rPr>
        <w:t>other</w:t>
      </w:r>
      <w:r w:rsidR="005429D4" w:rsidRPr="008E49A2">
        <w:rPr>
          <w:rFonts w:ascii="Courier New" w:eastAsia="Times New Roman" w:hAnsi="Courier New" w:cs="Courier New"/>
          <w:sz w:val="16"/>
          <w:szCs w:val="16"/>
        </w:rPr>
        <w:t xml:space="preserve">.com-access_log common </w:t>
      </w:r>
      <w:r w:rsidR="005429D4" w:rsidRPr="00A1300A">
        <w:rPr>
          <w:rFonts w:ascii="Courier New" w:eastAsia="Times New Roman" w:hAnsi="Courier New" w:cs="Courier New"/>
          <w:b/>
          <w:sz w:val="16"/>
          <w:szCs w:val="16"/>
        </w:rPr>
        <w:t>env=</w:t>
      </w:r>
      <w:r>
        <w:rPr>
          <w:rFonts w:ascii="Courier New" w:eastAsia="Times New Roman" w:hAnsi="Courier New" w:cs="Courier New"/>
          <w:b/>
          <w:sz w:val="16"/>
          <w:szCs w:val="16"/>
        </w:rPr>
        <w:t>!</w:t>
      </w:r>
      <w:r w:rsidR="005429D4">
        <w:rPr>
          <w:rFonts w:ascii="Courier New" w:eastAsia="Times New Roman" w:hAnsi="Courier New" w:cs="Courier New"/>
          <w:sz w:val="16"/>
          <w:szCs w:val="16"/>
        </w:rPr>
        <w:t>thredds</w:t>
      </w:r>
      <w:r w:rsidR="005429D4" w:rsidRPr="00A1300A">
        <w:rPr>
          <w:rFonts w:ascii="Courier New" w:eastAsia="Times New Roman" w:hAnsi="Courier New" w:cs="Courier New"/>
          <w:sz w:val="16"/>
          <w:szCs w:val="16"/>
        </w:rPr>
        <w:t>-</w:t>
      </w:r>
      <w:r w:rsidR="005429D4">
        <w:rPr>
          <w:rFonts w:ascii="Courier New" w:eastAsia="Times New Roman" w:hAnsi="Courier New" w:cs="Courier New"/>
          <w:sz w:val="16"/>
          <w:szCs w:val="16"/>
        </w:rPr>
        <w:t>wms</w:t>
      </w:r>
    </w:p>
    <w:p w:rsidR="00CC0D13" w:rsidRPr="00742D25" w:rsidRDefault="00795F01" w:rsidP="0043036A">
      <w:pPr>
        <w:pStyle w:val="Paragraphedeliste"/>
        <w:numPr>
          <w:ilvl w:val="0"/>
          <w:numId w:val="35"/>
        </w:numPr>
        <w:shd w:val="clear" w:color="auto" w:fill="F2F2F2" w:themeFill="background1" w:themeFillShade="F2"/>
        <w:rPr>
          <w:rStyle w:val="hps"/>
          <w:highlight w:val="yellow"/>
          <w:lang w:val="en-US"/>
        </w:rPr>
      </w:pPr>
      <w:r w:rsidRPr="00795F01">
        <w:rPr>
          <w:rStyle w:val="hps"/>
          <w:b/>
          <w:highlight w:val="yellow"/>
          <w:u w:val="single"/>
        </w:rPr>
        <w:t>Regarding the Apache log file</w:t>
      </w:r>
      <w:r>
        <w:rPr>
          <w:rStyle w:val="hps"/>
          <w:highlight w:val="yellow"/>
        </w:rPr>
        <w:t>, i</w:t>
      </w:r>
      <w:r w:rsidR="00053C19" w:rsidRPr="00742D25">
        <w:rPr>
          <w:rStyle w:val="hps"/>
          <w:highlight w:val="yellow"/>
        </w:rPr>
        <w:t>f the log format in not the recommended one in the document [</w:t>
      </w:r>
      <w:r w:rsidR="00086262">
        <w:fldChar w:fldCharType="begin"/>
      </w:r>
      <w:r w:rsidR="00086262">
        <w:instrText xml:space="preserve"> REF _Ref356997145 \h  \* MERGEFORMAT </w:instrText>
      </w:r>
      <w:r w:rsidR="00086262">
        <w:fldChar w:fldCharType="separate"/>
      </w:r>
      <w:ins w:id="729" w:author="dearith" w:date="2013-08-29T15:08:00Z">
        <w:r w:rsidR="00FE42B4" w:rsidRPr="00E13544">
          <w:rPr>
            <w:highlight w:val="yellow"/>
          </w:rPr>
          <w:t xml:space="preserve">DA </w:t>
        </w:r>
        <w:r w:rsidR="00FE42B4">
          <w:rPr>
            <w:noProof/>
            <w:highlight w:val="yellow"/>
          </w:rPr>
          <w:t>10</w:t>
        </w:r>
      </w:ins>
      <w:del w:id="730" w:author="dearith" w:date="2013-08-29T15:08:00Z">
        <w:r w:rsidR="00C82D1C" w:rsidRPr="00C82D1C" w:rsidDel="00FE42B4">
          <w:rPr>
            <w:highlight w:val="yellow"/>
          </w:rPr>
          <w:delText xml:space="preserve">DA </w:delText>
        </w:r>
        <w:r w:rsidR="00C82D1C" w:rsidRPr="00C82D1C" w:rsidDel="00FE42B4">
          <w:rPr>
            <w:noProof/>
            <w:highlight w:val="yellow"/>
          </w:rPr>
          <w:delText>10</w:delText>
        </w:r>
      </w:del>
      <w:r w:rsidR="00086262">
        <w:fldChar w:fldCharType="end"/>
      </w:r>
      <w:r w:rsidR="00053C19" w:rsidRPr="00742D25">
        <w:rPr>
          <w:rStyle w:val="hps"/>
          <w:highlight w:val="yellow"/>
        </w:rPr>
        <w:t>]</w:t>
      </w:r>
      <w:r w:rsidR="005D7A5F" w:rsidRPr="00742D25">
        <w:rPr>
          <w:rStyle w:val="hps"/>
          <w:highlight w:val="yellow"/>
        </w:rPr>
        <w:t xml:space="preserve">, </w:t>
      </w:r>
      <w:r w:rsidR="00053C19" w:rsidRPr="00742D25">
        <w:rPr>
          <w:rStyle w:val="hps"/>
          <w:highlight w:val="yellow"/>
          <w:lang w:val="en-US"/>
        </w:rPr>
        <w:t xml:space="preserve">the </w:t>
      </w:r>
      <w:r w:rsidR="00053C19" w:rsidRPr="00742D25">
        <w:rPr>
          <w:rStyle w:val="hps"/>
          <w:b/>
          <w:i/>
          <w:highlight w:val="yellow"/>
          <w:lang w:val="en-US"/>
        </w:rPr>
        <w:t>logFormat</w:t>
      </w:r>
      <w:r w:rsidR="00053C19" w:rsidRPr="00742D25">
        <w:rPr>
          <w:rStyle w:val="hps"/>
          <w:highlight w:val="yellow"/>
          <w:lang w:val="en-US"/>
        </w:rPr>
        <w:t xml:space="preserve"> </w:t>
      </w:r>
      <w:r w:rsidR="00053C19" w:rsidRPr="00742D25">
        <w:rPr>
          <w:rStyle w:val="hps"/>
          <w:highlight w:val="yellow"/>
        </w:rPr>
        <w:t xml:space="preserve">attribute of the </w:t>
      </w:r>
      <w:r w:rsidR="00053C19" w:rsidRPr="00742D25">
        <w:rPr>
          <w:rStyle w:val="hps"/>
          <w:b/>
          <w:i/>
          <w:highlight w:val="yellow"/>
        </w:rPr>
        <w:t>logFile</w:t>
      </w:r>
      <w:r w:rsidR="00053C19" w:rsidRPr="00742D25">
        <w:rPr>
          <w:rStyle w:val="hps"/>
          <w:highlight w:val="yellow"/>
        </w:rPr>
        <w:t xml:space="preserve"> element allow</w:t>
      </w:r>
      <w:r w:rsidR="005C48F8" w:rsidRPr="00742D25">
        <w:rPr>
          <w:rStyle w:val="hps"/>
          <w:highlight w:val="yellow"/>
        </w:rPr>
        <w:t>s</w:t>
      </w:r>
      <w:r w:rsidR="00053C19" w:rsidRPr="00742D25">
        <w:rPr>
          <w:rStyle w:val="hps"/>
          <w:highlight w:val="yellow"/>
        </w:rPr>
        <w:t xml:space="preserve"> to specify the</w:t>
      </w:r>
      <w:r w:rsidR="005D7A5F" w:rsidRPr="00742D25">
        <w:rPr>
          <w:rStyle w:val="hps"/>
          <w:highlight w:val="yellow"/>
        </w:rPr>
        <w:t xml:space="preserve"> log format </w:t>
      </w:r>
      <w:r w:rsidR="00053C19" w:rsidRPr="00742D25">
        <w:rPr>
          <w:rStyle w:val="hps"/>
          <w:highlight w:val="yellow"/>
        </w:rPr>
        <w:t>of the log file: e.g.:</w:t>
      </w:r>
    </w:p>
    <w:p w:rsidR="00053C19" w:rsidRPr="00742D25" w:rsidRDefault="00053C19" w:rsidP="00053C19">
      <w:pPr>
        <w:shd w:val="clear" w:color="auto" w:fill="F2F2F2" w:themeFill="background1" w:themeFillShade="F2"/>
        <w:ind w:left="360"/>
        <w:rPr>
          <w:rFonts w:ascii="Courier New" w:hAnsi="Courier New" w:cs="Courier New"/>
          <w:sz w:val="16"/>
          <w:szCs w:val="16"/>
          <w:highlight w:val="yellow"/>
          <w:lang w:val="en-US"/>
        </w:rPr>
      </w:pPr>
      <w:r w:rsidRPr="00742D25">
        <w:rPr>
          <w:rFonts w:ascii="Courier New" w:hAnsi="Courier New" w:cs="Courier New"/>
          <w:sz w:val="16"/>
          <w:szCs w:val="16"/>
          <w:highlight w:val="yellow"/>
          <w:lang w:val="en-US"/>
        </w:rPr>
        <w:t xml:space="preserve">&lt;logFile </w:t>
      </w:r>
      <w:r w:rsidRPr="00742D25">
        <w:rPr>
          <w:rFonts w:ascii="Courier New" w:hAnsi="Courier New" w:cs="Courier New"/>
          <w:b/>
          <w:sz w:val="16"/>
          <w:szCs w:val="16"/>
          <w:highlight w:val="yellow"/>
          <w:lang w:val="en-US"/>
        </w:rPr>
        <w:t>logFormat="%host %other %other %time1 %methodurl %code %bytesd"</w:t>
      </w:r>
      <w:r w:rsidRPr="00742D25">
        <w:rPr>
          <w:rFonts w:ascii="Courier New" w:hAnsi="Courier New" w:cs="Courier New"/>
          <w:sz w:val="16"/>
          <w:szCs w:val="16"/>
          <w:highlight w:val="yellow"/>
          <w:lang w:val="en-US"/>
        </w:rPr>
        <w:t>&gt;</w:t>
      </w:r>
    </w:p>
    <w:p w:rsidR="00053C19" w:rsidRPr="00742D25" w:rsidRDefault="00053C19" w:rsidP="00053C19">
      <w:pPr>
        <w:shd w:val="clear" w:color="auto" w:fill="F2F2F2" w:themeFill="background1" w:themeFillShade="F2"/>
        <w:ind w:left="360"/>
        <w:rPr>
          <w:highlight w:val="yellow"/>
          <w:lang w:val="en-US"/>
        </w:rPr>
      </w:pPr>
      <w:r w:rsidRPr="00742D25">
        <w:rPr>
          <w:highlight w:val="yellow"/>
          <w:lang w:val="en-US"/>
        </w:rPr>
        <w:t xml:space="preserve">The tags are explained in the Awstats configuration manual at </w:t>
      </w:r>
      <w:hyperlink r:id="rId110" w:anchor="LogFormat" w:history="1">
        <w:r w:rsidRPr="00742D25">
          <w:rPr>
            <w:rStyle w:val="Lienhypertexte"/>
            <w:highlight w:val="yellow"/>
            <w:lang w:val="en-US"/>
          </w:rPr>
          <w:t>http://awstats.sourceforge.net/docs/awstats_config.html#LogFormat</w:t>
        </w:r>
      </w:hyperlink>
      <w:r w:rsidRPr="00742D25">
        <w:rPr>
          <w:highlight w:val="yellow"/>
          <w:lang w:val="en-US"/>
        </w:rPr>
        <w:t>.</w:t>
      </w:r>
    </w:p>
    <w:p w:rsidR="00742D25" w:rsidRDefault="00742D25" w:rsidP="00053C19">
      <w:pPr>
        <w:shd w:val="clear" w:color="auto" w:fill="F2F2F2" w:themeFill="background1" w:themeFillShade="F2"/>
        <w:ind w:left="360"/>
        <w:rPr>
          <w:color w:val="FF0000"/>
          <w:lang w:val="en-US"/>
        </w:rPr>
      </w:pPr>
      <w:r w:rsidRPr="00742D25">
        <w:rPr>
          <w:color w:val="FF0000"/>
          <w:highlight w:val="yellow"/>
          <w:lang w:val="en-US"/>
        </w:rPr>
        <w:t xml:space="preserve">BUT, </w:t>
      </w:r>
      <w:r w:rsidRPr="00742D25">
        <w:rPr>
          <w:rStyle w:val="hps"/>
          <w:color w:val="FF0000"/>
          <w:highlight w:val="yellow"/>
        </w:rPr>
        <w:t>this scenario</w:t>
      </w:r>
      <w:r w:rsidRPr="00742D25">
        <w:rPr>
          <w:color w:val="FF0000"/>
          <w:highlight w:val="yellow"/>
        </w:rPr>
        <w:t xml:space="preserve"> </w:t>
      </w:r>
      <w:r w:rsidRPr="00742D25">
        <w:rPr>
          <w:rStyle w:val="hps"/>
          <w:color w:val="FF0000"/>
          <w:highlight w:val="yellow"/>
        </w:rPr>
        <w:t>is not</w:t>
      </w:r>
      <w:r w:rsidRPr="00742D25">
        <w:rPr>
          <w:color w:val="FF0000"/>
          <w:highlight w:val="yellow"/>
        </w:rPr>
        <w:t xml:space="preserve"> </w:t>
      </w:r>
      <w:r w:rsidRPr="00742D25">
        <w:rPr>
          <w:rStyle w:val="hps"/>
          <w:color w:val="FF0000"/>
          <w:highlight w:val="yellow"/>
        </w:rPr>
        <w:t>workable</w:t>
      </w:r>
      <w:r w:rsidRPr="00742D25">
        <w:rPr>
          <w:color w:val="FF0000"/>
          <w:highlight w:val="yellow"/>
        </w:rPr>
        <w:t xml:space="preserve"> </w:t>
      </w:r>
      <w:r w:rsidRPr="00742D25">
        <w:rPr>
          <w:rStyle w:val="hps"/>
          <w:color w:val="FF0000"/>
          <w:highlight w:val="yellow"/>
        </w:rPr>
        <w:t>because</w:t>
      </w:r>
      <w:r w:rsidRPr="00742D25">
        <w:rPr>
          <w:color w:val="FF0000"/>
          <w:highlight w:val="yellow"/>
        </w:rPr>
        <w:t xml:space="preserve"> </w:t>
      </w:r>
      <w:r w:rsidRPr="00742D25">
        <w:rPr>
          <w:rStyle w:val="hps"/>
          <w:color w:val="FF0000"/>
          <w:highlight w:val="yellow"/>
        </w:rPr>
        <w:t>it will not be</w:t>
      </w:r>
      <w:r w:rsidRPr="00742D25">
        <w:rPr>
          <w:color w:val="FF0000"/>
          <w:highlight w:val="yellow"/>
        </w:rPr>
        <w:t xml:space="preserve"> </w:t>
      </w:r>
      <w:r w:rsidRPr="00742D25">
        <w:rPr>
          <w:rStyle w:val="hps"/>
          <w:color w:val="FF0000"/>
          <w:highlight w:val="yellow"/>
        </w:rPr>
        <w:t>possible to merge the</w:t>
      </w:r>
      <w:r w:rsidRPr="00742D25">
        <w:rPr>
          <w:color w:val="FF0000"/>
          <w:highlight w:val="yellow"/>
        </w:rPr>
        <w:t xml:space="preserve"> </w:t>
      </w:r>
      <w:r w:rsidRPr="00742D25">
        <w:rPr>
          <w:rStyle w:val="hps"/>
          <w:color w:val="FF0000"/>
          <w:highlight w:val="yellow"/>
        </w:rPr>
        <w:t>log files</w:t>
      </w:r>
      <w:r w:rsidRPr="00742D25">
        <w:rPr>
          <w:color w:val="FF0000"/>
          <w:highlight w:val="yellow"/>
        </w:rPr>
        <w:t xml:space="preserve"> </w:t>
      </w:r>
      <w:r w:rsidRPr="00742D25">
        <w:rPr>
          <w:rStyle w:val="hps"/>
          <w:color w:val="FF0000"/>
          <w:highlight w:val="yellow"/>
        </w:rPr>
        <w:t>of</w:t>
      </w:r>
      <w:r w:rsidRPr="00742D25">
        <w:rPr>
          <w:color w:val="FF0000"/>
          <w:highlight w:val="yellow"/>
        </w:rPr>
        <w:t xml:space="preserve"> </w:t>
      </w:r>
      <w:r w:rsidRPr="00742D25">
        <w:rPr>
          <w:rStyle w:val="hps"/>
          <w:color w:val="FF0000"/>
          <w:highlight w:val="yellow"/>
        </w:rPr>
        <w:t>each DU</w:t>
      </w:r>
      <w:r w:rsidRPr="00742D25">
        <w:rPr>
          <w:color w:val="FF0000"/>
          <w:highlight w:val="yellow"/>
        </w:rPr>
        <w:t xml:space="preserve"> </w:t>
      </w:r>
      <w:r w:rsidRPr="00742D25">
        <w:rPr>
          <w:rStyle w:val="hps"/>
          <w:color w:val="FF0000"/>
          <w:highlight w:val="yellow"/>
        </w:rPr>
        <w:t>in the</w:t>
      </w:r>
      <w:r w:rsidRPr="00742D25">
        <w:rPr>
          <w:color w:val="FF0000"/>
          <w:highlight w:val="yellow"/>
        </w:rPr>
        <w:t xml:space="preserve"> </w:t>
      </w:r>
      <w:r w:rsidRPr="00742D25">
        <w:rPr>
          <w:rStyle w:val="hps"/>
          <w:color w:val="FF0000"/>
          <w:highlight w:val="yellow"/>
        </w:rPr>
        <w:t>case of the analysis</w:t>
      </w:r>
      <w:r w:rsidRPr="00742D25">
        <w:rPr>
          <w:color w:val="FF0000"/>
          <w:highlight w:val="yellow"/>
        </w:rPr>
        <w:t xml:space="preserve"> for </w:t>
      </w:r>
      <w:r w:rsidRPr="00742D25">
        <w:rPr>
          <w:rStyle w:val="hps"/>
          <w:color w:val="FF0000"/>
          <w:highlight w:val="yellow"/>
        </w:rPr>
        <w:t>all</w:t>
      </w:r>
      <w:r w:rsidRPr="00742D25">
        <w:rPr>
          <w:color w:val="FF0000"/>
          <w:highlight w:val="yellow"/>
        </w:rPr>
        <w:t xml:space="preserve"> </w:t>
      </w:r>
      <w:r w:rsidRPr="00742D25">
        <w:rPr>
          <w:rStyle w:val="hps"/>
          <w:color w:val="FF0000"/>
          <w:highlight w:val="yellow"/>
        </w:rPr>
        <w:t>mixed</w:t>
      </w:r>
      <w:r w:rsidRPr="00742D25">
        <w:rPr>
          <w:color w:val="FF0000"/>
          <w:highlight w:val="yellow"/>
        </w:rPr>
        <w:t xml:space="preserve"> </w:t>
      </w:r>
      <w:r w:rsidRPr="00742D25">
        <w:rPr>
          <w:rStyle w:val="hps"/>
          <w:color w:val="FF0000"/>
          <w:highlight w:val="yellow"/>
        </w:rPr>
        <w:t>DU</w:t>
      </w:r>
      <w:r w:rsidRPr="00742D25">
        <w:rPr>
          <w:color w:val="FF0000"/>
          <w:highlight w:val="yellow"/>
          <w:lang w:val="en-US"/>
        </w:rPr>
        <w:t>. In this case, the log format of the Apache configuration</w:t>
      </w:r>
      <w:r w:rsidR="007856B5">
        <w:rPr>
          <w:color w:val="FF0000"/>
          <w:highlight w:val="yellow"/>
          <w:lang w:val="en-US"/>
        </w:rPr>
        <w:t xml:space="preserve"> MUST be changed </w:t>
      </w:r>
      <w:r w:rsidRPr="00742D25">
        <w:rPr>
          <w:color w:val="FF0000"/>
          <w:highlight w:val="yellow"/>
          <w:lang w:val="en-US"/>
        </w:rPr>
        <w:t>or use a duplicate log file with the recommended format to avoid to break existing applications which use the log file: this is the case for, currently with DU CLS and SLTAC log format.</w:t>
      </w:r>
    </w:p>
    <w:p w:rsidR="00BD7524" w:rsidRPr="00BD7524" w:rsidRDefault="00BD7524" w:rsidP="0043036A">
      <w:pPr>
        <w:pStyle w:val="Paragraphedeliste"/>
        <w:numPr>
          <w:ilvl w:val="0"/>
          <w:numId w:val="35"/>
        </w:numPr>
        <w:shd w:val="clear" w:color="auto" w:fill="F2F2F2" w:themeFill="background1" w:themeFillShade="F2"/>
        <w:rPr>
          <w:rStyle w:val="hps"/>
          <w:lang w:val="en-US"/>
        </w:rPr>
      </w:pPr>
      <w:r w:rsidRPr="00BD7524">
        <w:rPr>
          <w:rStyle w:val="hps"/>
          <w:b/>
          <w:u w:val="single"/>
        </w:rPr>
        <w:t xml:space="preserve">Regarding the </w:t>
      </w:r>
      <w:r>
        <w:rPr>
          <w:rStyle w:val="hps"/>
          <w:b/>
          <w:u w:val="single"/>
        </w:rPr>
        <w:t>VSFTP</w:t>
      </w:r>
      <w:r w:rsidRPr="00BD7524">
        <w:rPr>
          <w:rStyle w:val="hps"/>
          <w:b/>
          <w:u w:val="single"/>
        </w:rPr>
        <w:t xml:space="preserve"> log file</w:t>
      </w:r>
      <w:r>
        <w:rPr>
          <w:rStyle w:val="hps"/>
        </w:rPr>
        <w:t xml:space="preserve">, </w:t>
      </w:r>
      <w:r w:rsidRPr="00BD7524">
        <w:rPr>
          <w:rStyle w:val="hps"/>
        </w:rPr>
        <w:t xml:space="preserve">the log format </w:t>
      </w:r>
      <w:r>
        <w:rPr>
          <w:rStyle w:val="hps"/>
        </w:rPr>
        <w:t>must be set to “</w:t>
      </w:r>
      <w:r w:rsidRPr="00BD7524">
        <w:rPr>
          <w:rStyle w:val="hps"/>
          <w:b/>
        </w:rPr>
        <w:t>vsftpdextend</w:t>
      </w:r>
      <w:r>
        <w:rPr>
          <w:rStyle w:val="hps"/>
        </w:rPr>
        <w:t>”. This option allows a specific process to compute the transfer</w:t>
      </w:r>
      <w:r w:rsidR="000223A6">
        <w:rPr>
          <w:rStyle w:val="hps"/>
        </w:rPr>
        <w:t>/download</w:t>
      </w:r>
      <w:r>
        <w:rPr>
          <w:rStyle w:val="hps"/>
        </w:rPr>
        <w:t xml:space="preserve"> time on </w:t>
      </w:r>
      <w:r>
        <w:rPr>
          <w:rStyle w:val="hps"/>
        </w:rPr>
        <w:lastRenderedPageBreak/>
        <w:t xml:space="preserve">downloaded data. In this case, the log file to set is the file that matches the </w:t>
      </w:r>
      <w:r w:rsidRPr="00BD7524">
        <w:rPr>
          <w:b/>
          <w:i/>
        </w:rPr>
        <w:t>vsftpd_log_file</w:t>
      </w:r>
      <w:r>
        <w:rPr>
          <w:rStyle w:val="hps"/>
        </w:rPr>
        <w:t xml:space="preserve"> parameter of the VSFTPD configuration file (see document [</w:t>
      </w:r>
      <w:r w:rsidR="003E07B6">
        <w:rPr>
          <w:rStyle w:val="hps"/>
        </w:rPr>
        <w:fldChar w:fldCharType="begin"/>
      </w:r>
      <w:r>
        <w:rPr>
          <w:rStyle w:val="hps"/>
        </w:rPr>
        <w:instrText xml:space="preserve"> REF _Ref356905851 \h </w:instrText>
      </w:r>
      <w:r w:rsidR="003E07B6">
        <w:rPr>
          <w:rStyle w:val="hps"/>
        </w:rPr>
      </w:r>
      <w:r w:rsidR="003E07B6">
        <w:rPr>
          <w:rStyle w:val="hps"/>
        </w:rPr>
        <w:fldChar w:fldCharType="separate"/>
      </w:r>
      <w:ins w:id="731" w:author="dearith" w:date="2013-08-29T15:08:00Z">
        <w:r w:rsidR="00FE42B4" w:rsidRPr="00E13544">
          <w:rPr>
            <w:highlight w:val="yellow"/>
          </w:rPr>
          <w:t xml:space="preserve">DA </w:t>
        </w:r>
        <w:r w:rsidR="00FE42B4">
          <w:rPr>
            <w:noProof/>
            <w:highlight w:val="yellow"/>
          </w:rPr>
          <w:t>9</w:t>
        </w:r>
      </w:ins>
      <w:del w:id="732" w:author="dearith" w:date="2013-08-29T15:08:00Z">
        <w:r w:rsidR="00C82D1C" w:rsidDel="00FE42B4">
          <w:delText xml:space="preserve">DA </w:delText>
        </w:r>
        <w:r w:rsidR="00C82D1C" w:rsidDel="00FE42B4">
          <w:rPr>
            <w:noProof/>
          </w:rPr>
          <w:delText>9</w:delText>
        </w:r>
      </w:del>
      <w:r w:rsidR="003E07B6">
        <w:rPr>
          <w:rStyle w:val="hps"/>
        </w:rPr>
        <w:fldChar w:fldCharType="end"/>
      </w:r>
      <w:r>
        <w:rPr>
          <w:rStyle w:val="hps"/>
        </w:rPr>
        <w:t>])</w:t>
      </w:r>
      <w:r w:rsidRPr="00BD7524">
        <w:rPr>
          <w:rStyle w:val="hps"/>
        </w:rPr>
        <w:t>: e.g.:</w:t>
      </w:r>
    </w:p>
    <w:p w:rsidR="00BD7524" w:rsidRPr="00BD7524" w:rsidRDefault="00BD7524" w:rsidP="00BD7524">
      <w:pPr>
        <w:shd w:val="clear" w:color="auto" w:fill="F2F2F2" w:themeFill="background1" w:themeFillShade="F2"/>
        <w:ind w:left="360"/>
        <w:rPr>
          <w:rFonts w:ascii="Courier New" w:hAnsi="Courier New" w:cs="Courier New"/>
          <w:sz w:val="16"/>
          <w:szCs w:val="16"/>
          <w:lang w:val="en-US"/>
        </w:rPr>
      </w:pPr>
      <w:r w:rsidRPr="00BD7524">
        <w:rPr>
          <w:rFonts w:ascii="Courier New" w:hAnsi="Courier New" w:cs="Courier New"/>
          <w:sz w:val="16"/>
          <w:szCs w:val="16"/>
          <w:lang w:val="en-US"/>
        </w:rPr>
        <w:t xml:space="preserve">&lt;logFile </w:t>
      </w:r>
      <w:r w:rsidRPr="00BD7524">
        <w:rPr>
          <w:rFonts w:ascii="Courier New" w:hAnsi="Courier New" w:cs="Courier New"/>
          <w:b/>
          <w:sz w:val="16"/>
          <w:szCs w:val="16"/>
          <w:lang w:val="en-US"/>
        </w:rPr>
        <w:t>logFormat</w:t>
      </w:r>
      <w:r>
        <w:rPr>
          <w:rFonts w:ascii="Courier New" w:hAnsi="Courier New" w:cs="Courier New"/>
          <w:b/>
          <w:sz w:val="16"/>
          <w:szCs w:val="16"/>
          <w:lang w:val="en-US"/>
        </w:rPr>
        <w:t>=”</w:t>
      </w:r>
      <w:r w:rsidRPr="00BD7524">
        <w:rPr>
          <w:rFonts w:ascii="Courier New" w:hAnsi="Courier New" w:cs="Courier New"/>
          <w:b/>
          <w:sz w:val="16"/>
          <w:szCs w:val="16"/>
          <w:lang w:val="en-US"/>
        </w:rPr>
        <w:t>vsftpdextend"</w:t>
      </w:r>
      <w:r w:rsidRPr="00BD7524">
        <w:rPr>
          <w:rFonts w:ascii="Courier New" w:hAnsi="Courier New" w:cs="Courier New"/>
          <w:sz w:val="16"/>
          <w:szCs w:val="16"/>
          <w:lang w:val="en-US"/>
        </w:rPr>
        <w:t>&gt;</w:t>
      </w:r>
    </w:p>
    <w:p w:rsidR="007856B5" w:rsidRPr="00905724" w:rsidRDefault="005C48F8" w:rsidP="0043036A">
      <w:pPr>
        <w:pStyle w:val="Paragraphedeliste"/>
        <w:numPr>
          <w:ilvl w:val="0"/>
          <w:numId w:val="35"/>
        </w:numPr>
        <w:shd w:val="clear" w:color="auto" w:fill="F2F2F2" w:themeFill="background1" w:themeFillShade="F2"/>
        <w:rPr>
          <w:rStyle w:val="hps"/>
          <w:lang w:val="en-US"/>
        </w:rPr>
      </w:pPr>
      <w:r>
        <w:rPr>
          <w:rStyle w:val="hps"/>
        </w:rPr>
        <w:t xml:space="preserve">For all Dissemination Units mixed </w:t>
      </w:r>
      <w:r w:rsidR="004177CE">
        <w:rPr>
          <w:rStyle w:val="hps"/>
        </w:rPr>
        <w:t>up</w:t>
      </w:r>
      <w:r>
        <w:rPr>
          <w:rStyle w:val="hps"/>
        </w:rPr>
        <w:t xml:space="preserve"> analysis, a </w:t>
      </w:r>
      <w:r>
        <w:rPr>
          <w:rStyle w:val="hps"/>
          <w:b/>
          <w:i/>
        </w:rPr>
        <w:t>include</w:t>
      </w:r>
      <w:r>
        <w:rPr>
          <w:rStyle w:val="hps"/>
        </w:rPr>
        <w:t xml:space="preserve"> element must be set fo</w:t>
      </w:r>
      <w:r w:rsidR="00905724">
        <w:rPr>
          <w:rStyle w:val="hps"/>
        </w:rPr>
        <w:t xml:space="preserve">r each Dissemination Unit. A specific process must be run to configure and merge automatically the log configuration files of each DU per media (VSFTP, Motu, WMS...). </w:t>
      </w:r>
      <w:r w:rsidR="00905724" w:rsidRPr="00905724">
        <w:rPr>
          <w:rStyle w:val="hps"/>
          <w:b/>
        </w:rPr>
        <w:t>See section “</w:t>
      </w:r>
      <w:r w:rsidR="00086262">
        <w:fldChar w:fldCharType="begin"/>
      </w:r>
      <w:r w:rsidR="00086262">
        <w:instrText xml:space="preserve"> REF _Ref357002974 \h  \* MERGEFORMAT </w:instrText>
      </w:r>
      <w:r w:rsidR="00086262">
        <w:fldChar w:fldCharType="separate"/>
      </w:r>
      <w:ins w:id="733" w:author="dearith" w:date="2013-08-29T15:08:00Z">
        <w:r w:rsidR="003E07B6" w:rsidRPr="003E07B6">
          <w:rPr>
            <w:b/>
            <w:rPrChange w:id="734" w:author="dearith" w:date="2013-08-29T15:08:00Z">
              <w:rPr/>
            </w:rPrChange>
          </w:rPr>
          <w:t>The log configuration file (C) for all Dissemination Units</w:t>
        </w:r>
      </w:ins>
      <w:del w:id="735" w:author="dearith" w:date="2013-08-29T15:08:00Z">
        <w:r w:rsidR="00C82D1C" w:rsidRPr="00C82D1C" w:rsidDel="00FE42B4">
          <w:rPr>
            <w:b/>
          </w:rPr>
          <w:delText>The log configuration file (C) for all Dissemination Units</w:delText>
        </w:r>
      </w:del>
      <w:r w:rsidR="00086262">
        <w:fldChar w:fldCharType="end"/>
      </w:r>
      <w:r w:rsidR="00905724" w:rsidRPr="00905724">
        <w:rPr>
          <w:rStyle w:val="hps"/>
          <w:b/>
        </w:rPr>
        <w:t xml:space="preserve">”, page </w:t>
      </w:r>
      <w:r w:rsidR="003E07B6" w:rsidRPr="00905724">
        <w:rPr>
          <w:rStyle w:val="hps"/>
          <w:b/>
        </w:rPr>
        <w:fldChar w:fldCharType="begin"/>
      </w:r>
      <w:r w:rsidR="00905724" w:rsidRPr="00905724">
        <w:rPr>
          <w:rStyle w:val="hps"/>
          <w:b/>
        </w:rPr>
        <w:instrText xml:space="preserve"> PAGEREF _Ref357002974 \h </w:instrText>
      </w:r>
      <w:r w:rsidR="003E07B6" w:rsidRPr="00905724">
        <w:rPr>
          <w:rStyle w:val="hps"/>
          <w:b/>
        </w:rPr>
      </w:r>
      <w:r w:rsidR="003E07B6" w:rsidRPr="00905724">
        <w:rPr>
          <w:rStyle w:val="hps"/>
          <w:b/>
        </w:rPr>
        <w:fldChar w:fldCharType="separate"/>
      </w:r>
      <w:ins w:id="736" w:author="dearith" w:date="2013-08-29T15:08:00Z">
        <w:r w:rsidR="00FE42B4">
          <w:rPr>
            <w:rStyle w:val="hps"/>
            <w:b/>
            <w:noProof/>
          </w:rPr>
          <w:t>142</w:t>
        </w:r>
      </w:ins>
      <w:del w:id="737" w:author="dearith" w:date="2013-08-29T15:08:00Z">
        <w:r w:rsidR="00C82D1C" w:rsidDel="00FE42B4">
          <w:rPr>
            <w:rStyle w:val="hps"/>
            <w:b/>
            <w:noProof/>
          </w:rPr>
          <w:delText>132</w:delText>
        </w:r>
      </w:del>
      <w:r w:rsidR="003E07B6" w:rsidRPr="00905724">
        <w:rPr>
          <w:rStyle w:val="hps"/>
          <w:b/>
        </w:rPr>
        <w:fldChar w:fldCharType="end"/>
      </w:r>
      <w:r w:rsidR="00905724" w:rsidRPr="00905724">
        <w:rPr>
          <w:rStyle w:val="hps"/>
          <w:b/>
        </w:rPr>
        <w:t>.</w:t>
      </w:r>
    </w:p>
    <w:p w:rsidR="00905724" w:rsidRPr="002B5010" w:rsidRDefault="00905724" w:rsidP="00905724">
      <w:pPr>
        <w:pStyle w:val="Titre8"/>
      </w:pPr>
      <w:bookmarkStart w:id="738" w:name="_Ref357002974"/>
      <w:r>
        <w:t>The log configuration file (C</w:t>
      </w:r>
      <w:r w:rsidRPr="00707220">
        <w:t>)</w:t>
      </w:r>
      <w:r>
        <w:t xml:space="preserve"> for all Dissemination Units</w:t>
      </w:r>
      <w:bookmarkEnd w:id="738"/>
      <w:r w:rsidR="006E1D5E">
        <w:t xml:space="preserve"> mixed up</w:t>
      </w:r>
    </w:p>
    <w:p w:rsidR="00905724" w:rsidRDefault="00905724" w:rsidP="00905724">
      <w:r>
        <w:rPr>
          <w:rStyle w:val="hps"/>
          <w:lang w:val="en-US"/>
        </w:rPr>
        <w:t xml:space="preserve">As we can see, a log configuration file is configured to get one or more log files from a single source: </w:t>
      </w:r>
      <w:r w:rsidRPr="00905724">
        <w:rPr>
          <w:rStyle w:val="hps"/>
          <w:i/>
          <w:lang w:val="en-US"/>
        </w:rPr>
        <w:t>remoteHost</w:t>
      </w:r>
      <w:r w:rsidR="00273B38">
        <w:rPr>
          <w:rStyle w:val="hps"/>
          <w:lang w:val="en-US"/>
        </w:rPr>
        <w:t xml:space="preserve"> </w:t>
      </w:r>
      <w:r>
        <w:rPr>
          <w:rStyle w:val="hps"/>
          <w:lang w:val="en-US"/>
        </w:rPr>
        <w:t>attribute (refer to d</w:t>
      </w:r>
      <w:r>
        <w:t>ocument [</w:t>
      </w:r>
      <w:r w:rsidR="003E07B6">
        <w:fldChar w:fldCharType="begin"/>
      </w:r>
      <w:r>
        <w:instrText xml:space="preserve"> REF _Ref356459435 \h </w:instrText>
      </w:r>
      <w:r w:rsidR="003E07B6">
        <w:fldChar w:fldCharType="separate"/>
      </w:r>
      <w:ins w:id="739" w:author="dearith" w:date="2013-08-29T15:08:00Z">
        <w:r w:rsidR="00FE42B4" w:rsidRPr="00E13544">
          <w:rPr>
            <w:highlight w:val="yellow"/>
          </w:rPr>
          <w:t xml:space="preserve">DA </w:t>
        </w:r>
        <w:r w:rsidR="00FE42B4">
          <w:rPr>
            <w:noProof/>
            <w:highlight w:val="yellow"/>
          </w:rPr>
          <w:t>8</w:t>
        </w:r>
      </w:ins>
      <w:del w:id="740" w:author="dearith" w:date="2013-08-29T15:08:00Z">
        <w:r w:rsidR="00C82D1C" w:rsidDel="00FE42B4">
          <w:delText xml:space="preserve">DA </w:delText>
        </w:r>
        <w:r w:rsidR="00C82D1C" w:rsidDel="00FE42B4">
          <w:rPr>
            <w:noProof/>
          </w:rPr>
          <w:delText>8</w:delText>
        </w:r>
      </w:del>
      <w:r w:rsidR="003E07B6">
        <w:fldChar w:fldCharType="end"/>
      </w:r>
      <w:r>
        <w:t>]).</w:t>
      </w:r>
    </w:p>
    <w:p w:rsidR="00070A7B" w:rsidRDefault="00070A7B" w:rsidP="00905724">
      <w:r>
        <w:t xml:space="preserve">To analyze logs for all Dissemination Units we have to run the entire process by merging all log file of each DU. We can’t merge final analysis of each DU for the following </w:t>
      </w:r>
      <w:r w:rsidR="00795F01">
        <w:t>reason:</w:t>
      </w:r>
    </w:p>
    <w:p w:rsidR="00795F01" w:rsidRDefault="00070A7B" w:rsidP="00905724">
      <w:r>
        <w:t xml:space="preserve">Let’s say user John has downloaded data from FTP from DU1, DU2. The analysis for FTP and DU1 will show that John has downloaded data and will be recorded as a unique visitor for DU1. The analysis for FTP and DU2 will show that John has downloaded data and will be recorded as a unique visitor for DU2. The </w:t>
      </w:r>
      <w:r w:rsidR="00C93946">
        <w:t>analysis for FTP and all DU has</w:t>
      </w:r>
      <w:r>
        <w:t xml:space="preserve"> to show John has downloaded data and will be recorded as a unique visitor for all</w:t>
      </w:r>
      <w:r w:rsidR="00795F01">
        <w:t xml:space="preserve"> </w:t>
      </w:r>
      <w:r>
        <w:t>DU. If we merge the final FTP analysis for DU1 and DU2</w:t>
      </w:r>
      <w:r w:rsidR="00C93946">
        <w:t>, we get the sum 1+1=2 unique visitors, that</w:t>
      </w:r>
      <w:r w:rsidR="00273B38">
        <w:t>’s</w:t>
      </w:r>
      <w:r w:rsidR="00C93946">
        <w:t xml:space="preserve"> wrong, because it’s the same user.</w:t>
      </w:r>
    </w:p>
    <w:p w:rsidR="007F7F86" w:rsidRDefault="00795F01" w:rsidP="00905724">
      <w:r>
        <w:t>A specific log configuration file has to be created for all Dissemination Unit</w:t>
      </w:r>
      <w:r w:rsidR="000223A6">
        <w:t xml:space="preserve"> (one file per media: VSFTPD, Motu, WMS...)</w:t>
      </w:r>
      <w:r>
        <w:t>: e.g.:</w:t>
      </w:r>
    </w:p>
    <w:p w:rsidR="007F7F86" w:rsidRDefault="007F7F86" w:rsidP="00905724">
      <w:r>
        <w:t>WMS</w:t>
      </w:r>
      <w:r w:rsidR="009D53F0">
        <w:t xml:space="preserve"> example</w:t>
      </w:r>
      <w:r>
        <w:t>:</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7F7F86" w:rsidTr="007F7F86">
        <w:tc>
          <w:tcPr>
            <w:tcW w:w="9210" w:type="dxa"/>
            <w:shd w:val="clear" w:color="auto" w:fill="F2F2F2" w:themeFill="background1" w:themeFillShade="F2"/>
          </w:tcPr>
          <w:p w:rsidR="007F7F86" w:rsidRDefault="007F7F86" w:rsidP="007F7F86">
            <w:pPr>
              <w:jc w:val="left"/>
            </w:pPr>
            <w:proofErr w:type="gramStart"/>
            <w:r w:rsidRPr="007F7F86">
              <w:rPr>
                <w:rFonts w:ascii="Courier New" w:eastAsiaTheme="minorHAnsi" w:hAnsi="Courier New" w:cs="Courier New"/>
                <w:color w:val="8B26C9"/>
                <w:sz w:val="16"/>
                <w:szCs w:val="16"/>
                <w:lang w:val="en-US"/>
              </w:rPr>
              <w:t>&lt;?xml</w:t>
            </w:r>
            <w:proofErr w:type="gramEnd"/>
            <w:r w:rsidRPr="007F7F86">
              <w:rPr>
                <w:rFonts w:ascii="Courier New" w:eastAsiaTheme="minorHAnsi" w:hAnsi="Courier New" w:cs="Courier New"/>
                <w:color w:val="8B26C9"/>
                <w:sz w:val="16"/>
                <w:szCs w:val="16"/>
                <w:lang w:val="en-US"/>
              </w:rPr>
              <w:t xml:space="preserve"> version="1.0" encoding="UTF-8"?&gt;</w:t>
            </w:r>
            <w:r w:rsidRPr="007F7F86">
              <w:rPr>
                <w:rFonts w:ascii="Courier New" w:eastAsiaTheme="minorHAnsi" w:hAnsi="Courier New" w:cs="Courier New"/>
                <w:color w:val="000000"/>
                <w:sz w:val="16"/>
                <w:szCs w:val="16"/>
                <w:lang w:val="en-US"/>
              </w:rPr>
              <w:br/>
            </w:r>
            <w:r w:rsidRPr="007F7F86">
              <w:rPr>
                <w:rFonts w:ascii="Courier New" w:eastAsiaTheme="minorHAnsi" w:hAnsi="Courier New" w:cs="Courier New"/>
                <w:color w:val="000096"/>
                <w:sz w:val="16"/>
                <w:szCs w:val="16"/>
                <w:lang w:val="en-US"/>
              </w:rPr>
              <w:t>&lt;logFileConfig</w:t>
            </w:r>
            <w:r w:rsidRPr="007F7F86">
              <w:rPr>
                <w:rFonts w:ascii="Courier New" w:eastAsiaTheme="minorHAnsi" w:hAnsi="Courier New" w:cs="Courier New"/>
                <w:color w:val="F5844C"/>
                <w:sz w:val="16"/>
                <w:szCs w:val="16"/>
                <w:lang w:val="en-US"/>
              </w:rPr>
              <w:t xml:space="preserve"> description</w:t>
            </w:r>
            <w:r w:rsidRPr="007F7F86">
              <w:rPr>
                <w:rFonts w:ascii="Courier New" w:eastAsiaTheme="minorHAnsi" w:hAnsi="Courier New" w:cs="Courier New"/>
                <w:color w:val="FF8040"/>
                <w:sz w:val="16"/>
                <w:szCs w:val="16"/>
                <w:lang w:val="en-US"/>
              </w:rPr>
              <w:t>=</w:t>
            </w:r>
            <w:r w:rsidRPr="007F7F86">
              <w:rPr>
                <w:rFonts w:ascii="Courier New" w:eastAsiaTheme="minorHAnsi" w:hAnsi="Courier New" w:cs="Courier New"/>
                <w:color w:val="993300"/>
                <w:sz w:val="16"/>
                <w:szCs w:val="16"/>
                <w:lang w:val="en-US"/>
              </w:rPr>
              <w:t>"Configuration file – WMS – All Dissemination Unit"</w:t>
            </w:r>
            <w:r w:rsidRPr="007F7F86">
              <w:rPr>
                <w:rFonts w:ascii="Courier New" w:eastAsiaTheme="minorHAnsi" w:hAnsi="Courier New" w:cs="Courier New"/>
                <w:color w:val="F5844C"/>
                <w:sz w:val="16"/>
                <w:szCs w:val="16"/>
                <w:lang w:val="en-US"/>
              </w:rPr>
              <w:t xml:space="preserve"> </w:t>
            </w:r>
            <w:r w:rsidRPr="007F7F86">
              <w:rPr>
                <w:rFonts w:ascii="Courier New" w:eastAsiaTheme="minorHAnsi" w:hAnsi="Courier New" w:cs="Courier New"/>
                <w:color w:val="F5844C"/>
                <w:sz w:val="16"/>
                <w:szCs w:val="16"/>
                <w:lang w:val="en-US"/>
              </w:rPr>
              <w:br/>
              <w:t xml:space="preserve">               siteDomain</w:t>
            </w:r>
            <w:r w:rsidRPr="007F7F86">
              <w:rPr>
                <w:rFonts w:ascii="Courier New" w:eastAsiaTheme="minorHAnsi" w:hAnsi="Courier New" w:cs="Courier New"/>
                <w:color w:val="FF8040"/>
                <w:sz w:val="16"/>
                <w:szCs w:val="16"/>
                <w:lang w:val="en-US"/>
              </w:rPr>
              <w:t>=</w:t>
            </w:r>
            <w:r w:rsidRPr="007F7F86">
              <w:rPr>
                <w:rFonts w:ascii="Courier New" w:eastAsiaTheme="minorHAnsi" w:hAnsi="Courier New" w:cs="Courier New"/>
                <w:color w:val="993300"/>
                <w:sz w:val="16"/>
                <w:szCs w:val="16"/>
                <w:lang w:val="en-US"/>
              </w:rPr>
              <w:t>"none"</w:t>
            </w:r>
            <w:r w:rsidRPr="007F7F86">
              <w:rPr>
                <w:rFonts w:ascii="Courier New" w:eastAsiaTheme="minorHAnsi" w:hAnsi="Courier New" w:cs="Courier New"/>
                <w:color w:val="F5844C"/>
                <w:sz w:val="16"/>
                <w:szCs w:val="16"/>
                <w:lang w:val="en-US"/>
              </w:rPr>
              <w:t xml:space="preserve"> </w:t>
            </w:r>
            <w:r w:rsidRPr="007F7F86">
              <w:rPr>
                <w:rFonts w:ascii="Courier New" w:eastAsiaTheme="minorHAnsi" w:hAnsi="Courier New" w:cs="Courier New"/>
                <w:color w:val="F5844C"/>
                <w:sz w:val="16"/>
                <w:szCs w:val="16"/>
                <w:lang w:val="en-US"/>
              </w:rPr>
              <w:br/>
            </w:r>
            <w:r w:rsidRPr="007F7F86">
              <w:rPr>
                <w:rFonts w:ascii="Courier New" w:eastAsiaTheme="minorHAnsi" w:hAnsi="Courier New" w:cs="Courier New"/>
                <w:color w:val="F5844C"/>
                <w:sz w:val="16"/>
                <w:szCs w:val="16"/>
                <w:lang w:val="en-US"/>
              </w:rPr>
              <w:tab/>
            </w:r>
            <w:r w:rsidRPr="007F7F86">
              <w:rPr>
                <w:rFonts w:ascii="Courier New" w:eastAsiaTheme="minorHAnsi" w:hAnsi="Courier New" w:cs="Courier New"/>
                <w:color w:val="F5844C"/>
                <w:sz w:val="16"/>
                <w:szCs w:val="16"/>
                <w:lang w:val="en-US"/>
              </w:rPr>
              <w:tab/>
              <w:t>logType</w:t>
            </w:r>
            <w:r w:rsidRPr="007F7F86">
              <w:rPr>
                <w:rFonts w:ascii="Courier New" w:eastAsiaTheme="minorHAnsi" w:hAnsi="Courier New" w:cs="Courier New"/>
                <w:color w:val="FF8040"/>
                <w:sz w:val="16"/>
                <w:szCs w:val="16"/>
                <w:lang w:val="en-US"/>
              </w:rPr>
              <w:t>=</w:t>
            </w:r>
            <w:r w:rsidRPr="007F7F86">
              <w:rPr>
                <w:rFonts w:ascii="Courier New" w:eastAsiaTheme="minorHAnsi" w:hAnsi="Courier New" w:cs="Courier New"/>
                <w:color w:val="993300"/>
                <w:sz w:val="16"/>
                <w:szCs w:val="16"/>
                <w:lang w:val="en-US"/>
              </w:rPr>
              <w:t>"W"</w:t>
            </w:r>
            <w:r w:rsidRPr="007F7F86">
              <w:rPr>
                <w:rFonts w:ascii="Courier New" w:eastAsiaTheme="minorHAnsi" w:hAnsi="Courier New" w:cs="Courier New"/>
                <w:color w:val="F5844C"/>
                <w:sz w:val="16"/>
                <w:szCs w:val="16"/>
                <w:lang w:val="en-US"/>
              </w:rPr>
              <w:t xml:space="preserve"> </w:t>
            </w:r>
            <w:r w:rsidRPr="007F7F86">
              <w:rPr>
                <w:rFonts w:ascii="Courier New" w:eastAsiaTheme="minorHAnsi" w:hAnsi="Courier New" w:cs="Courier New"/>
                <w:color w:val="F5844C"/>
                <w:sz w:val="16"/>
                <w:szCs w:val="16"/>
                <w:lang w:val="en-US"/>
              </w:rPr>
              <w:br/>
            </w:r>
            <w:r>
              <w:rPr>
                <w:rFonts w:ascii="Courier New" w:eastAsiaTheme="minorHAnsi" w:hAnsi="Courier New" w:cs="Courier New"/>
                <w:color w:val="F5844C"/>
                <w:sz w:val="16"/>
                <w:szCs w:val="16"/>
                <w:lang w:val="en-US"/>
              </w:rPr>
              <w:tab/>
            </w:r>
            <w:r>
              <w:rPr>
                <w:rFonts w:ascii="Courier New" w:eastAsiaTheme="minorHAnsi" w:hAnsi="Courier New" w:cs="Courier New"/>
                <w:color w:val="F5844C"/>
                <w:sz w:val="16"/>
                <w:szCs w:val="16"/>
                <w:lang w:val="en-US"/>
              </w:rPr>
              <w:tab/>
              <w:t>media</w:t>
            </w:r>
            <w:r w:rsidRPr="00C8079F">
              <w:rPr>
                <w:rFonts w:ascii="Courier New" w:eastAsiaTheme="minorHAnsi" w:hAnsi="Courier New" w:cs="Courier New"/>
                <w:color w:val="F5844C"/>
                <w:sz w:val="16"/>
                <w:szCs w:val="16"/>
                <w:lang w:val="en-US"/>
              </w:rPr>
              <w:t>Type</w:t>
            </w:r>
            <w:r w:rsidRPr="00C8079F">
              <w:rPr>
                <w:rFonts w:ascii="Courier New" w:eastAsiaTheme="minorHAnsi" w:hAnsi="Courier New" w:cs="Courier New"/>
                <w:color w:val="FF8040"/>
                <w:sz w:val="16"/>
                <w:szCs w:val="16"/>
                <w:lang w:val="en-US"/>
              </w:rPr>
              <w:t>=</w:t>
            </w:r>
            <w:r w:rsidRPr="00C8079F">
              <w:rPr>
                <w:rFonts w:ascii="Courier New" w:eastAsiaTheme="minorHAnsi" w:hAnsi="Courier New" w:cs="Courier New"/>
                <w:color w:val="993300"/>
                <w:sz w:val="16"/>
                <w:szCs w:val="16"/>
                <w:lang w:val="en-US"/>
              </w:rPr>
              <w:t>"W</w:t>
            </w:r>
            <w:r>
              <w:rPr>
                <w:rFonts w:ascii="Courier New" w:eastAsiaTheme="minorHAnsi" w:hAnsi="Courier New" w:cs="Courier New"/>
                <w:color w:val="993300"/>
                <w:sz w:val="16"/>
                <w:szCs w:val="16"/>
                <w:lang w:val="en-US"/>
              </w:rPr>
              <w:t>MS</w:t>
            </w:r>
            <w:r w:rsidRPr="00C8079F">
              <w:rPr>
                <w:rFonts w:ascii="Courier New" w:eastAsiaTheme="minorHAnsi" w:hAnsi="Courier New" w:cs="Courier New"/>
                <w:color w:val="993300"/>
                <w:sz w:val="16"/>
                <w:szCs w:val="16"/>
                <w:lang w:val="en-US"/>
              </w:rPr>
              <w:t>"</w:t>
            </w:r>
            <w:r w:rsidRPr="00C8079F">
              <w:rPr>
                <w:rFonts w:ascii="Courier New" w:eastAsiaTheme="minorHAnsi" w:hAnsi="Courier New" w:cs="Courier New"/>
                <w:color w:val="F5844C"/>
                <w:sz w:val="16"/>
                <w:szCs w:val="16"/>
                <w:lang w:val="en-US"/>
              </w:rPr>
              <w:t xml:space="preserve"> </w:t>
            </w:r>
            <w:r w:rsidRPr="00C8079F">
              <w:rPr>
                <w:rFonts w:ascii="Courier New" w:eastAsiaTheme="minorHAnsi" w:hAnsi="Courier New" w:cs="Courier New"/>
                <w:color w:val="F5844C"/>
                <w:sz w:val="16"/>
                <w:szCs w:val="16"/>
                <w:lang w:val="en-US"/>
              </w:rPr>
              <w:br/>
            </w:r>
            <w:r w:rsidRPr="007F7F86">
              <w:rPr>
                <w:rFonts w:ascii="Courier New" w:eastAsiaTheme="minorHAnsi" w:hAnsi="Courier New" w:cs="Courier New"/>
                <w:color w:val="F5844C"/>
                <w:sz w:val="16"/>
                <w:szCs w:val="16"/>
                <w:lang w:val="en-US"/>
              </w:rPr>
              <w:tab/>
            </w:r>
            <w:r w:rsidRPr="007F7F86">
              <w:rPr>
                <w:rFonts w:ascii="Courier New" w:eastAsiaTheme="minorHAnsi" w:hAnsi="Courier New" w:cs="Courier New"/>
                <w:color w:val="F5844C"/>
                <w:sz w:val="16"/>
                <w:szCs w:val="16"/>
                <w:lang w:val="en-US"/>
              </w:rPr>
              <w:tab/>
              <w:t>name</w:t>
            </w:r>
            <w:r w:rsidRPr="007F7F86">
              <w:rPr>
                <w:rFonts w:ascii="Courier New" w:eastAsiaTheme="minorHAnsi" w:hAnsi="Courier New" w:cs="Courier New"/>
                <w:color w:val="FF8040"/>
                <w:sz w:val="16"/>
                <w:szCs w:val="16"/>
                <w:lang w:val="en-US"/>
              </w:rPr>
              <w:t>=</w:t>
            </w:r>
            <w:r w:rsidRPr="007F7F86">
              <w:rPr>
                <w:rFonts w:ascii="Courier New" w:eastAsiaTheme="minorHAnsi" w:hAnsi="Courier New" w:cs="Courier New"/>
                <w:color w:val="993300"/>
                <w:sz w:val="16"/>
                <w:szCs w:val="16"/>
                <w:lang w:val="en-US"/>
              </w:rPr>
              <w:t>"WMSAllDU"</w:t>
            </w:r>
            <w:r w:rsidRPr="007F7F86">
              <w:rPr>
                <w:rFonts w:ascii="Courier New" w:eastAsiaTheme="minorHAnsi" w:hAnsi="Courier New" w:cs="Courier New"/>
                <w:color w:val="F5844C"/>
                <w:sz w:val="16"/>
                <w:szCs w:val="16"/>
                <w:lang w:val="en-US"/>
              </w:rPr>
              <w:t xml:space="preserve"> </w:t>
            </w:r>
            <w:r w:rsidRPr="007F7F86">
              <w:rPr>
                <w:rFonts w:ascii="Courier New" w:eastAsiaTheme="minorHAnsi" w:hAnsi="Courier New" w:cs="Courier New"/>
                <w:color w:val="F5844C"/>
                <w:sz w:val="16"/>
                <w:szCs w:val="16"/>
                <w:lang w:val="en-US"/>
              </w:rPr>
              <w:br/>
            </w:r>
            <w:r w:rsidRPr="007F7F86">
              <w:rPr>
                <w:rFonts w:ascii="Courier New" w:eastAsiaTheme="minorHAnsi" w:hAnsi="Courier New" w:cs="Courier New"/>
                <w:color w:val="F5844C"/>
                <w:sz w:val="16"/>
                <w:szCs w:val="16"/>
                <w:lang w:val="en-US"/>
              </w:rPr>
              <w:tab/>
            </w:r>
            <w:r w:rsidRPr="007F7F86">
              <w:rPr>
                <w:rFonts w:ascii="Courier New" w:eastAsiaTheme="minorHAnsi" w:hAnsi="Courier New" w:cs="Courier New"/>
                <w:color w:val="F5844C"/>
                <w:sz w:val="16"/>
                <w:szCs w:val="16"/>
                <w:lang w:val="en-US"/>
              </w:rPr>
              <w:tab/>
              <w:t>subDir</w:t>
            </w:r>
            <w:r w:rsidRPr="007F7F86">
              <w:rPr>
                <w:rFonts w:ascii="Courier New" w:eastAsiaTheme="minorHAnsi" w:hAnsi="Courier New" w:cs="Courier New"/>
                <w:color w:val="FF8040"/>
                <w:sz w:val="16"/>
                <w:szCs w:val="16"/>
                <w:lang w:val="en-US"/>
              </w:rPr>
              <w:t>=</w:t>
            </w:r>
            <w:r w:rsidRPr="007F7F86">
              <w:rPr>
                <w:rFonts w:ascii="Courier New" w:eastAsiaTheme="minorHAnsi" w:hAnsi="Courier New" w:cs="Courier New"/>
                <w:color w:val="993300"/>
                <w:sz w:val="16"/>
                <w:szCs w:val="16"/>
                <w:lang w:val="en-US"/>
              </w:rPr>
              <w:t>"</w:t>
            </w:r>
            <w:r w:rsidRPr="007F7F86">
              <w:rPr>
                <w:rFonts w:ascii="Courier New" w:eastAsiaTheme="minorHAnsi" w:hAnsi="Courier New" w:cs="Courier New"/>
                <w:b/>
                <w:color w:val="993300"/>
                <w:sz w:val="16"/>
                <w:szCs w:val="16"/>
                <w:lang w:val="en-US"/>
              </w:rPr>
              <w:t>AllDU</w:t>
            </w:r>
            <w:r w:rsidRPr="007F7F86">
              <w:rPr>
                <w:rFonts w:ascii="Courier New" w:eastAsiaTheme="minorHAnsi" w:hAnsi="Courier New" w:cs="Courier New"/>
                <w:color w:val="993300"/>
                <w:sz w:val="16"/>
                <w:szCs w:val="16"/>
                <w:lang w:val="en-US"/>
              </w:rPr>
              <w:t>"</w:t>
            </w:r>
            <w:r w:rsidRPr="007F7F86">
              <w:rPr>
                <w:rFonts w:ascii="Courier New" w:eastAsiaTheme="minorHAnsi" w:hAnsi="Courier New" w:cs="Courier New"/>
                <w:color w:val="F5844C"/>
                <w:sz w:val="16"/>
                <w:szCs w:val="16"/>
                <w:lang w:val="en-US"/>
              </w:rPr>
              <w:t xml:space="preserve"> </w:t>
            </w:r>
            <w:r w:rsidRPr="007F7F86">
              <w:rPr>
                <w:rFonts w:ascii="Courier New" w:hAnsi="Courier New" w:cs="Courier New"/>
                <w:color w:val="006400"/>
                <w:sz w:val="16"/>
                <w:szCs w:val="16"/>
                <w:lang w:val="en-US" w:eastAsia="fr-FR"/>
              </w:rPr>
              <w:t>&lt;!-- this is an example for the name of the DU --&gt;</w:t>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r>
            <w:r>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t>fromRemote</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"false"</w:t>
            </w:r>
            <w:r w:rsidRPr="004F114F">
              <w:rPr>
                <w:rFonts w:ascii="Courier New" w:eastAsiaTheme="minorHAnsi" w:hAnsi="Courier New" w:cs="Courier New"/>
                <w:color w:val="F5844C"/>
                <w:sz w:val="16"/>
                <w:szCs w:val="16"/>
                <w:lang w:val="en-US"/>
              </w:rPr>
              <w:t xml:space="preserve"> </w:t>
            </w:r>
            <w:r w:rsidRPr="004F114F">
              <w:rPr>
                <w:rFonts w:ascii="Courier New" w:eastAsiaTheme="minorHAnsi" w:hAnsi="Courier New" w:cs="Courier New"/>
                <w:color w:val="F5844C"/>
                <w:sz w:val="16"/>
                <w:szCs w:val="16"/>
                <w:lang w:val="en-US"/>
              </w:rPr>
              <w:br/>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t>mergeLogs</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"false"</w:t>
            </w:r>
            <w:r w:rsidRPr="004F114F">
              <w:rPr>
                <w:rFonts w:ascii="Courier New" w:eastAsiaTheme="minorHAnsi" w:hAnsi="Courier New" w:cs="Courier New"/>
                <w:color w:val="F5844C"/>
                <w:sz w:val="16"/>
                <w:szCs w:val="16"/>
                <w:lang w:val="en-US"/>
              </w:rPr>
              <w:t xml:space="preserve"> </w:t>
            </w:r>
            <w:r w:rsidRPr="004F114F">
              <w:rPr>
                <w:rFonts w:ascii="Courier New" w:eastAsiaTheme="minorHAnsi" w:hAnsi="Courier New" w:cs="Courier New"/>
                <w:color w:val="F5844C"/>
                <w:sz w:val="16"/>
                <w:szCs w:val="16"/>
                <w:lang w:val="en-US"/>
              </w:rPr>
              <w:br/>
            </w:r>
            <w:r w:rsidRPr="007F7F86">
              <w:rPr>
                <w:rFonts w:ascii="Courier New" w:eastAsiaTheme="minorHAnsi" w:hAnsi="Courier New" w:cs="Courier New"/>
                <w:color w:val="F5844C"/>
                <w:sz w:val="16"/>
                <w:szCs w:val="16"/>
                <w:lang w:val="en-US"/>
              </w:rPr>
              <w:tab/>
              <w:t>xmlns:xsi</w:t>
            </w:r>
            <w:r w:rsidRPr="007F7F86">
              <w:rPr>
                <w:rFonts w:ascii="Courier New" w:eastAsiaTheme="minorHAnsi" w:hAnsi="Courier New" w:cs="Courier New"/>
                <w:color w:val="FF8040"/>
                <w:sz w:val="16"/>
                <w:szCs w:val="16"/>
                <w:lang w:val="en-US"/>
              </w:rPr>
              <w:t>=</w:t>
            </w:r>
            <w:r w:rsidRPr="007F7F86">
              <w:rPr>
                <w:rFonts w:ascii="Courier New" w:eastAsiaTheme="minorHAnsi" w:hAnsi="Courier New" w:cs="Courier New"/>
                <w:color w:val="993300"/>
                <w:sz w:val="16"/>
                <w:szCs w:val="16"/>
                <w:lang w:val="en-US"/>
              </w:rPr>
              <w:t>"http://www.w3.org/2001/XMLSchema-instance"</w:t>
            </w:r>
            <w:r w:rsidRPr="007F7F86">
              <w:rPr>
                <w:rFonts w:ascii="Courier New" w:eastAsiaTheme="minorHAnsi" w:hAnsi="Courier New" w:cs="Courier New"/>
                <w:color w:val="F5844C"/>
                <w:sz w:val="16"/>
                <w:szCs w:val="16"/>
                <w:lang w:val="en-US"/>
              </w:rPr>
              <w:t xml:space="preserve"> xsi:noNamespaceSchemaLocation</w:t>
            </w:r>
            <w:r w:rsidRPr="007F7F86">
              <w:rPr>
                <w:rFonts w:ascii="Courier New" w:eastAsiaTheme="minorHAnsi" w:hAnsi="Courier New" w:cs="Courier New"/>
                <w:color w:val="FF8040"/>
                <w:sz w:val="16"/>
                <w:szCs w:val="16"/>
                <w:lang w:val="en-US"/>
              </w:rPr>
              <w:t>=</w:t>
            </w:r>
            <w:r w:rsidRPr="007F7F86">
              <w:rPr>
                <w:rFonts w:ascii="Courier New" w:eastAsiaTheme="minorHAnsi" w:hAnsi="Courier New" w:cs="Courier New"/>
                <w:color w:val="993300"/>
                <w:sz w:val="16"/>
                <w:szCs w:val="16"/>
                <w:lang w:val="en-US"/>
              </w:rPr>
              <w:t>"../logFileConfig.xsd"</w:t>
            </w:r>
            <w:r w:rsidRPr="007F7F86">
              <w:rPr>
                <w:rFonts w:ascii="Courier New" w:eastAsiaTheme="minorHAnsi" w:hAnsi="Courier New" w:cs="Courier New"/>
                <w:color w:val="000096"/>
                <w:sz w:val="16"/>
                <w:szCs w:val="16"/>
                <w:lang w:val="en-US"/>
              </w:rPr>
              <w:t>&gt;</w:t>
            </w:r>
            <w:r w:rsidRPr="007F7F86">
              <w:rPr>
                <w:rFonts w:ascii="Courier New" w:eastAsiaTheme="minorHAnsi" w:hAnsi="Courier New" w:cs="Courier New"/>
                <w:color w:val="000000"/>
                <w:sz w:val="16"/>
                <w:szCs w:val="16"/>
                <w:lang w:val="en-US"/>
              </w:rPr>
              <w:br/>
            </w:r>
            <w:r w:rsidRPr="007F7F86">
              <w:rPr>
                <w:rFonts w:ascii="Courier New" w:eastAsiaTheme="minorHAnsi" w:hAnsi="Courier New" w:cs="Courier New"/>
                <w:color w:val="000000"/>
                <w:sz w:val="16"/>
                <w:szCs w:val="16"/>
                <w:lang w:val="en-US"/>
              </w:rPr>
              <w:tab/>
            </w:r>
            <w:r w:rsidRPr="007F7F86">
              <w:rPr>
                <w:rFonts w:ascii="Courier New" w:eastAsiaTheme="minorHAnsi" w:hAnsi="Courier New" w:cs="Courier New"/>
                <w:color w:val="000096"/>
                <w:sz w:val="16"/>
                <w:szCs w:val="16"/>
                <w:lang w:val="en-US"/>
              </w:rPr>
              <w:t>&lt;logFile&gt;</w:t>
            </w:r>
            <w:r w:rsidRPr="007F7F86">
              <w:rPr>
                <w:rFonts w:ascii="Courier New" w:eastAsiaTheme="minorHAnsi" w:hAnsi="Courier New" w:cs="Courier New"/>
                <w:color w:val="000000"/>
                <w:sz w:val="16"/>
                <w:szCs w:val="16"/>
                <w:lang w:val="en-US"/>
              </w:rPr>
              <w:br/>
            </w:r>
            <w:r w:rsidRPr="007F7F86">
              <w:rPr>
                <w:rFonts w:ascii="Courier New" w:hAnsi="Courier New" w:cs="Courier New"/>
                <w:color w:val="000096"/>
                <w:sz w:val="16"/>
                <w:szCs w:val="16"/>
                <w:lang w:val="en-US" w:eastAsia="fr-FR"/>
              </w:rPr>
              <w:tab/>
            </w:r>
            <w:r w:rsidRPr="007F7F86">
              <w:rPr>
                <w:rFonts w:ascii="Courier New" w:hAnsi="Courier New" w:cs="Courier New"/>
                <w:color w:val="000096"/>
                <w:sz w:val="16"/>
                <w:szCs w:val="16"/>
                <w:lang w:val="en-US" w:eastAsia="fr-FR"/>
              </w:rPr>
              <w:tab/>
              <w:t>&lt;include</w:t>
            </w:r>
            <w:r w:rsidRPr="007F7F86">
              <w:rPr>
                <w:rFonts w:ascii="Courier New" w:hAnsi="Courier New" w:cs="Courier New"/>
                <w:color w:val="F5844C"/>
                <w:sz w:val="16"/>
                <w:szCs w:val="16"/>
                <w:lang w:val="en-US" w:eastAsia="fr-FR"/>
              </w:rPr>
              <w:t xml:space="preserve"> lineFilter</w:t>
            </w:r>
            <w:r w:rsidRPr="007F7F86">
              <w:rPr>
                <w:rFonts w:ascii="Courier New" w:hAnsi="Courier New" w:cs="Courier New"/>
                <w:color w:val="FF8040"/>
                <w:sz w:val="16"/>
                <w:szCs w:val="16"/>
                <w:lang w:val="en-US" w:eastAsia="fr-FR"/>
              </w:rPr>
              <w:t>=</w:t>
            </w:r>
            <w:r w:rsidRPr="007F7F86">
              <w:rPr>
                <w:rFonts w:ascii="Courier New" w:hAnsi="Courier New" w:cs="Courier New"/>
                <w:color w:val="993300"/>
                <w:sz w:val="16"/>
                <w:szCs w:val="16"/>
                <w:lang w:val="en-US" w:eastAsia="fr-FR"/>
              </w:rPr>
              <w:t>"/thredds/wms/"</w:t>
            </w:r>
            <w:r w:rsidRPr="007F7F86">
              <w:rPr>
                <w:rFonts w:ascii="Courier New" w:eastAsiaTheme="minorHAnsi" w:hAnsi="Courier New" w:cs="Courier New"/>
                <w:color w:val="000096"/>
                <w:sz w:val="16"/>
                <w:szCs w:val="16"/>
                <w:lang w:val="en-US"/>
              </w:rPr>
              <w:t>&gt;</w:t>
            </w:r>
            <w:r w:rsidRPr="007F7F86">
              <w:rPr>
                <w:rFonts w:ascii="Courier New" w:eastAsiaTheme="minorHAnsi" w:hAnsi="Courier New" w:cs="Courier New"/>
                <w:i/>
                <w:color w:val="000000"/>
                <w:sz w:val="16"/>
                <w:szCs w:val="16"/>
                <w:lang w:val="en-US"/>
              </w:rPr>
              <w:t>/transaction_accounting/WMS</w:t>
            </w:r>
            <w:r w:rsidRPr="007F7F86">
              <w:rPr>
                <w:rFonts w:ascii="Courier New" w:hAnsi="Courier New" w:cs="Courier New"/>
                <w:i/>
                <w:color w:val="000000"/>
                <w:sz w:val="16"/>
                <w:szCs w:val="16"/>
                <w:lang w:val="en-US" w:eastAsia="fr-FR"/>
              </w:rPr>
              <w:t>DU1.log</w:t>
            </w:r>
            <w:r w:rsidRPr="004F114F">
              <w:rPr>
                <w:rFonts w:ascii="Courier New" w:eastAsiaTheme="minorHAnsi" w:hAnsi="Courier New" w:cs="Courier New"/>
                <w:color w:val="000000"/>
                <w:sz w:val="16"/>
                <w:szCs w:val="16"/>
                <w:lang w:val="en-US"/>
              </w:rPr>
              <w:t>.%YYYY-0-%MM-0</w:t>
            </w:r>
            <w:r w:rsidRPr="007F7F86">
              <w:rPr>
                <w:rFonts w:ascii="Courier New" w:hAnsi="Courier New" w:cs="Courier New"/>
                <w:color w:val="000096"/>
                <w:sz w:val="16"/>
                <w:szCs w:val="16"/>
                <w:lang w:val="en-US" w:eastAsia="fr-FR"/>
              </w:rPr>
              <w:t>&lt;/include&gt;</w:t>
            </w:r>
            <w:r w:rsidRPr="007F7F86">
              <w:rPr>
                <w:rFonts w:ascii="Courier New" w:hAnsi="Courier New" w:cs="Courier New"/>
                <w:color w:val="000096"/>
                <w:sz w:val="16"/>
                <w:szCs w:val="16"/>
                <w:lang w:val="en-US" w:eastAsia="fr-FR"/>
              </w:rPr>
              <w:br/>
            </w:r>
            <w:r w:rsidRPr="007F7F86">
              <w:rPr>
                <w:rFonts w:ascii="Courier New" w:hAnsi="Courier New" w:cs="Courier New"/>
                <w:color w:val="000096"/>
                <w:sz w:val="16"/>
                <w:szCs w:val="16"/>
                <w:lang w:val="en-US" w:eastAsia="fr-FR"/>
              </w:rPr>
              <w:tab/>
            </w:r>
            <w:r w:rsidRPr="007F7F86">
              <w:rPr>
                <w:rFonts w:ascii="Courier New" w:hAnsi="Courier New" w:cs="Courier New"/>
                <w:color w:val="000096"/>
                <w:sz w:val="16"/>
                <w:szCs w:val="16"/>
                <w:lang w:val="en-US" w:eastAsia="fr-FR"/>
              </w:rPr>
              <w:tab/>
              <w:t>&lt;include</w:t>
            </w:r>
            <w:r w:rsidRPr="007F7F86">
              <w:rPr>
                <w:rFonts w:ascii="Courier New" w:eastAsiaTheme="minorHAnsi" w:hAnsi="Courier New" w:cs="Courier New"/>
                <w:color w:val="000096"/>
                <w:sz w:val="16"/>
                <w:szCs w:val="16"/>
                <w:lang w:val="en-US"/>
              </w:rPr>
              <w:t>&gt;</w:t>
            </w:r>
            <w:r w:rsidRPr="007F7F86">
              <w:rPr>
                <w:rFonts w:ascii="Courier New" w:eastAsiaTheme="minorHAnsi" w:hAnsi="Courier New" w:cs="Courier New"/>
                <w:i/>
                <w:color w:val="000000"/>
                <w:sz w:val="16"/>
                <w:szCs w:val="16"/>
                <w:lang w:val="en-US"/>
              </w:rPr>
              <w:t>/transaction_accounting/WMS</w:t>
            </w:r>
            <w:r w:rsidRPr="007F7F86">
              <w:rPr>
                <w:rFonts w:ascii="Courier New" w:hAnsi="Courier New" w:cs="Courier New"/>
                <w:i/>
                <w:color w:val="000000"/>
                <w:sz w:val="16"/>
                <w:szCs w:val="16"/>
                <w:lang w:val="en-US" w:eastAsia="fr-FR"/>
              </w:rPr>
              <w:t>DU2.log</w:t>
            </w:r>
            <w:r w:rsidRPr="004F114F">
              <w:rPr>
                <w:rFonts w:ascii="Courier New" w:eastAsiaTheme="minorHAnsi" w:hAnsi="Courier New" w:cs="Courier New"/>
                <w:color w:val="000000"/>
                <w:sz w:val="16"/>
                <w:szCs w:val="16"/>
                <w:lang w:val="en-US"/>
              </w:rPr>
              <w:t>.%YYYY-0-%MM-0</w:t>
            </w:r>
            <w:r w:rsidRPr="007F7F86">
              <w:rPr>
                <w:rFonts w:ascii="Courier New" w:hAnsi="Courier New" w:cs="Courier New"/>
                <w:color w:val="000096"/>
                <w:sz w:val="16"/>
                <w:szCs w:val="16"/>
                <w:lang w:val="en-US" w:eastAsia="fr-FR"/>
              </w:rPr>
              <w:t>&lt;/include&gt;</w:t>
            </w:r>
            <w:r w:rsidRPr="007F7F86">
              <w:rPr>
                <w:rFonts w:ascii="Courier New" w:hAnsi="Courier New" w:cs="Courier New"/>
                <w:color w:val="000096"/>
                <w:sz w:val="16"/>
                <w:szCs w:val="16"/>
                <w:lang w:val="en-US" w:eastAsia="fr-FR"/>
              </w:rPr>
              <w:br/>
            </w:r>
            <w:r w:rsidRPr="007F7F86">
              <w:rPr>
                <w:rFonts w:ascii="Courier New" w:hAnsi="Courier New" w:cs="Courier New"/>
                <w:color w:val="000096"/>
                <w:sz w:val="16"/>
                <w:szCs w:val="16"/>
                <w:lang w:val="en-US" w:eastAsia="fr-FR"/>
              </w:rPr>
              <w:tab/>
            </w:r>
            <w:r w:rsidRPr="007F7F86">
              <w:rPr>
                <w:rFonts w:ascii="Courier New" w:hAnsi="Courier New" w:cs="Courier New"/>
                <w:color w:val="000096"/>
                <w:sz w:val="16"/>
                <w:szCs w:val="16"/>
                <w:lang w:val="en-US" w:eastAsia="fr-FR"/>
              </w:rPr>
              <w:tab/>
              <w:t>&lt;include</w:t>
            </w:r>
            <w:r w:rsidRPr="007F7F86">
              <w:rPr>
                <w:rFonts w:ascii="Courier New" w:hAnsi="Courier New" w:cs="Courier New"/>
                <w:color w:val="F5844C"/>
                <w:sz w:val="16"/>
                <w:szCs w:val="16"/>
                <w:lang w:val="en-US" w:eastAsia="fr-FR"/>
              </w:rPr>
              <w:t xml:space="preserve"> lineFilter</w:t>
            </w:r>
            <w:r w:rsidRPr="007F7F86">
              <w:rPr>
                <w:rFonts w:ascii="Courier New" w:hAnsi="Courier New" w:cs="Courier New"/>
                <w:color w:val="FF8040"/>
                <w:sz w:val="16"/>
                <w:szCs w:val="16"/>
                <w:lang w:val="en-US" w:eastAsia="fr-FR"/>
              </w:rPr>
              <w:t>=</w:t>
            </w:r>
            <w:r w:rsidRPr="007F7F86">
              <w:rPr>
                <w:rFonts w:ascii="Courier New" w:hAnsi="Courier New" w:cs="Courier New"/>
                <w:color w:val="993300"/>
                <w:sz w:val="16"/>
                <w:szCs w:val="16"/>
                <w:lang w:val="en-US" w:eastAsia="fr-FR"/>
              </w:rPr>
              <w:t>"/thredds/wms/"</w:t>
            </w:r>
            <w:r w:rsidRPr="007F7F86">
              <w:rPr>
                <w:rFonts w:ascii="Courier New" w:eastAsiaTheme="minorHAnsi" w:hAnsi="Courier New" w:cs="Courier New"/>
                <w:color w:val="000096"/>
                <w:sz w:val="16"/>
                <w:szCs w:val="16"/>
                <w:lang w:val="en-US"/>
              </w:rPr>
              <w:t>&gt;</w:t>
            </w:r>
            <w:r w:rsidRPr="007F7F86">
              <w:rPr>
                <w:rFonts w:ascii="Courier New" w:eastAsiaTheme="minorHAnsi" w:hAnsi="Courier New" w:cs="Courier New"/>
                <w:i/>
                <w:color w:val="000000"/>
                <w:sz w:val="16"/>
                <w:szCs w:val="16"/>
                <w:lang w:val="en-US"/>
              </w:rPr>
              <w:t>/transaction_accounting/WMS</w:t>
            </w:r>
            <w:r w:rsidRPr="007F7F86">
              <w:rPr>
                <w:rFonts w:ascii="Courier New" w:hAnsi="Courier New" w:cs="Courier New"/>
                <w:i/>
                <w:color w:val="000000"/>
                <w:sz w:val="16"/>
                <w:szCs w:val="16"/>
                <w:lang w:val="en-US" w:eastAsia="fr-FR"/>
              </w:rPr>
              <w:t>DU3.log</w:t>
            </w:r>
            <w:r w:rsidRPr="004F114F">
              <w:rPr>
                <w:rFonts w:ascii="Courier New" w:eastAsiaTheme="minorHAnsi" w:hAnsi="Courier New" w:cs="Courier New"/>
                <w:color w:val="000000"/>
                <w:sz w:val="16"/>
                <w:szCs w:val="16"/>
                <w:lang w:val="en-US"/>
              </w:rPr>
              <w:t>.%YYYY-0-%MM-0</w:t>
            </w:r>
            <w:r w:rsidRPr="007F7F86">
              <w:rPr>
                <w:rFonts w:ascii="Courier New" w:hAnsi="Courier New" w:cs="Courier New"/>
                <w:color w:val="000096"/>
                <w:sz w:val="16"/>
                <w:szCs w:val="16"/>
                <w:lang w:val="en-US" w:eastAsia="fr-FR"/>
              </w:rPr>
              <w:t>&lt;/include&gt;</w:t>
            </w:r>
            <w:r w:rsidRPr="007F7F86">
              <w:rPr>
                <w:rFonts w:ascii="Courier New" w:hAnsi="Courier New" w:cs="Courier New"/>
                <w:color w:val="000096"/>
                <w:sz w:val="16"/>
                <w:szCs w:val="16"/>
                <w:lang w:val="en-US" w:eastAsia="fr-FR"/>
              </w:rPr>
              <w:br/>
            </w:r>
            <w:r w:rsidRPr="007F7F86">
              <w:rPr>
                <w:rFonts w:ascii="Courier New" w:hAnsi="Courier New" w:cs="Courier New"/>
                <w:color w:val="000096"/>
                <w:sz w:val="16"/>
                <w:szCs w:val="16"/>
                <w:lang w:val="en-US" w:eastAsia="fr-FR"/>
              </w:rPr>
              <w:tab/>
            </w:r>
            <w:r w:rsidRPr="007F7F86">
              <w:rPr>
                <w:rFonts w:ascii="Courier New" w:hAnsi="Courier New" w:cs="Courier New"/>
                <w:color w:val="000096"/>
                <w:sz w:val="16"/>
                <w:szCs w:val="16"/>
                <w:lang w:val="en-US" w:eastAsia="fr-FR"/>
              </w:rPr>
              <w:tab/>
              <w:t>…</w:t>
            </w:r>
            <w:r w:rsidRPr="007F7F86">
              <w:rPr>
                <w:rFonts w:ascii="Courier New" w:hAnsi="Courier New" w:cs="Courier New"/>
                <w:color w:val="000096"/>
                <w:sz w:val="16"/>
                <w:szCs w:val="16"/>
                <w:lang w:val="en-US" w:eastAsia="fr-FR"/>
              </w:rPr>
              <w:br/>
            </w:r>
            <w:r w:rsidRPr="007F7F86">
              <w:rPr>
                <w:rFonts w:ascii="Courier New" w:hAnsi="Courier New" w:cs="Courier New"/>
                <w:color w:val="000096"/>
                <w:sz w:val="16"/>
                <w:szCs w:val="16"/>
                <w:lang w:val="en-US" w:eastAsia="fr-FR"/>
              </w:rPr>
              <w:tab/>
            </w:r>
            <w:r w:rsidRPr="007F7F86">
              <w:rPr>
                <w:rFonts w:ascii="Courier New" w:hAnsi="Courier New" w:cs="Courier New"/>
                <w:color w:val="000096"/>
                <w:sz w:val="16"/>
                <w:szCs w:val="16"/>
                <w:lang w:val="en-US" w:eastAsia="fr-FR"/>
              </w:rPr>
              <w:tab/>
              <w:t>&lt;include</w:t>
            </w:r>
            <w:r w:rsidRPr="007F7F86">
              <w:rPr>
                <w:rFonts w:ascii="Courier New" w:hAnsi="Courier New" w:cs="Courier New"/>
                <w:color w:val="F5844C"/>
                <w:sz w:val="16"/>
                <w:szCs w:val="16"/>
                <w:lang w:val="en-US" w:eastAsia="fr-FR"/>
              </w:rPr>
              <w:t xml:space="preserve"> lineFilter</w:t>
            </w:r>
            <w:r w:rsidRPr="007F7F86">
              <w:rPr>
                <w:rFonts w:ascii="Courier New" w:hAnsi="Courier New" w:cs="Courier New"/>
                <w:color w:val="FF8040"/>
                <w:sz w:val="16"/>
                <w:szCs w:val="16"/>
                <w:lang w:val="en-US" w:eastAsia="fr-FR"/>
              </w:rPr>
              <w:t>=</w:t>
            </w:r>
            <w:r w:rsidRPr="007F7F86">
              <w:rPr>
                <w:rFonts w:ascii="Courier New" w:hAnsi="Courier New" w:cs="Courier New"/>
                <w:color w:val="993300"/>
                <w:sz w:val="16"/>
                <w:szCs w:val="16"/>
                <w:lang w:val="en-US" w:eastAsia="fr-FR"/>
              </w:rPr>
              <w:t>"/thredds/wms/"</w:t>
            </w:r>
            <w:r w:rsidRPr="007F7F86">
              <w:rPr>
                <w:rFonts w:ascii="Courier New" w:eastAsiaTheme="minorHAnsi" w:hAnsi="Courier New" w:cs="Courier New"/>
                <w:color w:val="000096"/>
                <w:sz w:val="16"/>
                <w:szCs w:val="16"/>
                <w:lang w:val="en-US"/>
              </w:rPr>
              <w:t>&gt;</w:t>
            </w:r>
            <w:r w:rsidRPr="007F7F86">
              <w:rPr>
                <w:rFonts w:ascii="Courier New" w:eastAsiaTheme="minorHAnsi" w:hAnsi="Courier New" w:cs="Courier New"/>
                <w:i/>
                <w:color w:val="000000"/>
                <w:sz w:val="16"/>
                <w:szCs w:val="16"/>
                <w:lang w:val="en-US"/>
              </w:rPr>
              <w:t>/transaction_accounting/WMS</w:t>
            </w:r>
            <w:r w:rsidRPr="007F7F86">
              <w:rPr>
                <w:rFonts w:ascii="Courier New" w:hAnsi="Courier New" w:cs="Courier New"/>
                <w:i/>
                <w:color w:val="000000"/>
                <w:sz w:val="16"/>
                <w:szCs w:val="16"/>
                <w:lang w:val="en-US" w:eastAsia="fr-FR"/>
              </w:rPr>
              <w:t>DUn.log</w:t>
            </w:r>
            <w:r w:rsidRPr="004F114F">
              <w:rPr>
                <w:rFonts w:ascii="Courier New" w:eastAsiaTheme="minorHAnsi" w:hAnsi="Courier New" w:cs="Courier New"/>
                <w:color w:val="000000"/>
                <w:sz w:val="16"/>
                <w:szCs w:val="16"/>
                <w:lang w:val="en-US"/>
              </w:rPr>
              <w:t>.%YYYY-0-%MM-0</w:t>
            </w:r>
            <w:r w:rsidRPr="007F7F86">
              <w:rPr>
                <w:rFonts w:ascii="Courier New" w:hAnsi="Courier New" w:cs="Courier New"/>
                <w:color w:val="000096"/>
                <w:sz w:val="16"/>
                <w:szCs w:val="16"/>
                <w:lang w:val="en-US" w:eastAsia="fr-FR"/>
              </w:rPr>
              <w:t>&lt;/include&gt;</w:t>
            </w:r>
            <w:r w:rsidRPr="007F7F86">
              <w:rPr>
                <w:rFonts w:ascii="Courier New" w:eastAsiaTheme="minorHAnsi" w:hAnsi="Courier New" w:cs="Courier New"/>
                <w:color w:val="000000"/>
                <w:sz w:val="16"/>
                <w:szCs w:val="16"/>
                <w:lang w:val="en-US"/>
              </w:rPr>
              <w:tab/>
            </w:r>
            <w:r w:rsidRPr="007F7F86">
              <w:rPr>
                <w:rFonts w:ascii="Courier New" w:eastAsiaTheme="minorHAnsi" w:hAnsi="Courier New" w:cs="Courier New"/>
                <w:color w:val="000096"/>
                <w:sz w:val="16"/>
                <w:szCs w:val="16"/>
                <w:lang w:val="en-US"/>
              </w:rPr>
              <w:t>&lt;/logFile&gt;</w:t>
            </w:r>
            <w:r w:rsidRPr="007F7F86">
              <w:rPr>
                <w:rFonts w:ascii="Courier New" w:eastAsiaTheme="minorHAnsi" w:hAnsi="Courier New" w:cs="Courier New"/>
                <w:color w:val="000000"/>
                <w:sz w:val="16"/>
                <w:szCs w:val="16"/>
                <w:lang w:val="en-US"/>
              </w:rPr>
              <w:br/>
            </w:r>
            <w:r w:rsidRPr="007F7F86">
              <w:rPr>
                <w:rFonts w:ascii="Courier New" w:eastAsiaTheme="minorHAnsi" w:hAnsi="Courier New" w:cs="Courier New"/>
                <w:color w:val="000096"/>
                <w:sz w:val="16"/>
                <w:szCs w:val="16"/>
                <w:lang w:val="en-US"/>
              </w:rPr>
              <w:lastRenderedPageBreak/>
              <w:t>&lt;/logFileConfig&gt;</w:t>
            </w:r>
          </w:p>
        </w:tc>
      </w:tr>
    </w:tbl>
    <w:p w:rsidR="007F7F86" w:rsidRDefault="007F7F86" w:rsidP="00905724"/>
    <w:p w:rsidR="007F7F86" w:rsidRDefault="007F7F86" w:rsidP="007F7F86">
      <w:r>
        <w:t>VSFTPD</w:t>
      </w:r>
      <w:r w:rsidR="009D53F0">
        <w:t xml:space="preserve"> example</w:t>
      </w:r>
      <w:r>
        <w:t>:</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7F7F86" w:rsidTr="007F7F86">
        <w:tc>
          <w:tcPr>
            <w:tcW w:w="9210" w:type="dxa"/>
            <w:shd w:val="clear" w:color="auto" w:fill="F2F2F2" w:themeFill="background1" w:themeFillShade="F2"/>
          </w:tcPr>
          <w:p w:rsidR="007F7F86" w:rsidRDefault="007F7F86" w:rsidP="00433AA1">
            <w:pPr>
              <w:jc w:val="left"/>
            </w:pPr>
            <w:proofErr w:type="gramStart"/>
            <w:r w:rsidRPr="004F114F">
              <w:rPr>
                <w:rFonts w:ascii="Courier New" w:eastAsiaTheme="minorHAnsi" w:hAnsi="Courier New" w:cs="Courier New"/>
                <w:color w:val="8B26C9"/>
                <w:sz w:val="16"/>
                <w:szCs w:val="16"/>
                <w:lang w:val="en-US"/>
              </w:rPr>
              <w:t>&lt;?xml</w:t>
            </w:r>
            <w:proofErr w:type="gramEnd"/>
            <w:r w:rsidRPr="004F114F">
              <w:rPr>
                <w:rFonts w:ascii="Courier New" w:eastAsiaTheme="minorHAnsi" w:hAnsi="Courier New" w:cs="Courier New"/>
                <w:color w:val="8B26C9"/>
                <w:sz w:val="16"/>
                <w:szCs w:val="16"/>
                <w:lang w:val="en-US"/>
              </w:rPr>
              <w:t xml:space="preserve"> version="1.0" encoding="UTF-8"?&gt;</w:t>
            </w:r>
            <w:r w:rsidRPr="004F114F">
              <w:rPr>
                <w:rFonts w:ascii="Courier New" w:eastAsiaTheme="minorHAnsi" w:hAnsi="Courier New" w:cs="Courier New"/>
                <w:color w:val="000000"/>
                <w:sz w:val="16"/>
                <w:szCs w:val="16"/>
                <w:lang w:val="en-US"/>
              </w:rPr>
              <w:br/>
            </w:r>
            <w:r w:rsidRPr="004F114F">
              <w:rPr>
                <w:rFonts w:ascii="Courier New" w:eastAsiaTheme="minorHAnsi" w:hAnsi="Courier New" w:cs="Courier New"/>
                <w:color w:val="000096"/>
                <w:sz w:val="16"/>
                <w:szCs w:val="16"/>
                <w:lang w:val="en-US"/>
              </w:rPr>
              <w:t>&lt;logFileConfig</w:t>
            </w:r>
            <w:r w:rsidRPr="004F114F">
              <w:rPr>
                <w:rFonts w:ascii="Courier New" w:eastAsiaTheme="minorHAnsi" w:hAnsi="Courier New" w:cs="Courier New"/>
                <w:color w:val="F5844C"/>
                <w:sz w:val="16"/>
                <w:szCs w:val="16"/>
                <w:lang w:val="en-US"/>
              </w:rPr>
              <w:t xml:space="preserve"> description</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"Configuration file - Vsftp sample"</w:t>
            </w:r>
            <w:r w:rsidRPr="004F114F">
              <w:rPr>
                <w:rFonts w:ascii="Courier New" w:eastAsiaTheme="minorHAnsi" w:hAnsi="Courier New" w:cs="Courier New"/>
                <w:color w:val="F5844C"/>
                <w:sz w:val="16"/>
                <w:szCs w:val="16"/>
                <w:lang w:val="en-US"/>
              </w:rPr>
              <w:t xml:space="preserve"> </w:t>
            </w:r>
            <w:r w:rsidRPr="004F114F">
              <w:rPr>
                <w:rFonts w:ascii="Courier New" w:eastAsiaTheme="minorHAnsi" w:hAnsi="Courier New" w:cs="Courier New"/>
                <w:color w:val="F5844C"/>
                <w:sz w:val="16"/>
                <w:szCs w:val="16"/>
                <w:lang w:val="en-US"/>
              </w:rPr>
              <w:br/>
              <w:t xml:space="preserve">                      siteDomain</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"none"</w:t>
            </w:r>
            <w:r w:rsidRPr="004F114F">
              <w:rPr>
                <w:rFonts w:ascii="Courier New" w:eastAsiaTheme="minorHAnsi" w:hAnsi="Courier New" w:cs="Courier New"/>
                <w:color w:val="F5844C"/>
                <w:sz w:val="16"/>
                <w:szCs w:val="16"/>
                <w:lang w:val="en-US"/>
              </w:rPr>
              <w:t xml:space="preserve"> </w:t>
            </w:r>
            <w:r w:rsidRPr="004F114F">
              <w:rPr>
                <w:rFonts w:ascii="Courier New" w:eastAsiaTheme="minorHAnsi" w:hAnsi="Courier New" w:cs="Courier New"/>
                <w:color w:val="F5844C"/>
                <w:sz w:val="16"/>
                <w:szCs w:val="16"/>
                <w:lang w:val="en-US"/>
              </w:rPr>
              <w:br/>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t>logType</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"F"</w:t>
            </w:r>
            <w:r w:rsidRPr="004F114F">
              <w:rPr>
                <w:rFonts w:ascii="Courier New" w:eastAsiaTheme="minorHAnsi" w:hAnsi="Courier New" w:cs="Courier New"/>
                <w:color w:val="F5844C"/>
                <w:sz w:val="16"/>
                <w:szCs w:val="16"/>
                <w:lang w:val="en-US"/>
              </w:rPr>
              <w:t xml:space="preserve"> </w:t>
            </w:r>
            <w:r w:rsidRPr="004F114F">
              <w:rPr>
                <w:rFonts w:ascii="Courier New" w:eastAsiaTheme="minorHAnsi" w:hAnsi="Courier New" w:cs="Courier New"/>
                <w:color w:val="F5844C"/>
                <w:sz w:val="16"/>
                <w:szCs w:val="16"/>
                <w:lang w:val="en-US"/>
              </w:rPr>
              <w:br/>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t>mediaType</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"VSFTPD"</w:t>
            </w:r>
            <w:r w:rsidRPr="004F114F">
              <w:rPr>
                <w:rFonts w:ascii="Courier New" w:eastAsiaTheme="minorHAnsi" w:hAnsi="Courier New" w:cs="Courier New"/>
                <w:color w:val="F5844C"/>
                <w:sz w:val="16"/>
                <w:szCs w:val="16"/>
                <w:lang w:val="en-US"/>
              </w:rPr>
              <w:t xml:space="preserve"> </w:t>
            </w:r>
            <w:r w:rsidRPr="004F114F">
              <w:rPr>
                <w:rFonts w:ascii="Courier New" w:eastAsiaTheme="minorHAnsi" w:hAnsi="Courier New" w:cs="Courier New"/>
                <w:color w:val="F5844C"/>
                <w:sz w:val="16"/>
                <w:szCs w:val="16"/>
                <w:lang w:val="en-US"/>
              </w:rPr>
              <w:br/>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t>name</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"Vsftp</w:t>
            </w:r>
            <w:r>
              <w:rPr>
                <w:rFonts w:ascii="Courier New" w:eastAsiaTheme="minorHAnsi" w:hAnsi="Courier New" w:cs="Courier New"/>
                <w:color w:val="993300"/>
                <w:sz w:val="16"/>
                <w:szCs w:val="16"/>
                <w:lang w:val="en-US"/>
              </w:rPr>
              <w:t>AllDU</w:t>
            </w:r>
            <w:r w:rsidRPr="004F114F">
              <w:rPr>
                <w:rFonts w:ascii="Courier New" w:eastAsiaTheme="minorHAnsi" w:hAnsi="Courier New" w:cs="Courier New"/>
                <w:color w:val="993300"/>
                <w:sz w:val="16"/>
                <w:szCs w:val="16"/>
                <w:lang w:val="en-US"/>
              </w:rPr>
              <w:t>"</w:t>
            </w:r>
            <w:r w:rsidRPr="004F114F">
              <w:rPr>
                <w:rFonts w:ascii="Courier New" w:eastAsiaTheme="minorHAnsi" w:hAnsi="Courier New" w:cs="Courier New"/>
                <w:color w:val="F5844C"/>
                <w:sz w:val="16"/>
                <w:szCs w:val="16"/>
                <w:lang w:val="en-US"/>
              </w:rPr>
              <w:t xml:space="preserve"> </w:t>
            </w:r>
            <w:r w:rsidRPr="004F114F">
              <w:rPr>
                <w:rFonts w:ascii="Courier New" w:eastAsiaTheme="minorHAnsi" w:hAnsi="Courier New" w:cs="Courier New"/>
                <w:color w:val="F5844C"/>
                <w:sz w:val="16"/>
                <w:szCs w:val="16"/>
                <w:lang w:val="en-US"/>
              </w:rPr>
              <w:br/>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t>subDir</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w:t>
            </w:r>
            <w:r>
              <w:rPr>
                <w:rFonts w:ascii="Courier New" w:eastAsiaTheme="minorHAnsi" w:hAnsi="Courier New" w:cs="Courier New"/>
                <w:color w:val="993300"/>
                <w:sz w:val="16"/>
                <w:szCs w:val="16"/>
                <w:lang w:val="en-US"/>
              </w:rPr>
              <w:t>AllDU</w:t>
            </w:r>
            <w:r w:rsidRPr="004F114F">
              <w:rPr>
                <w:rFonts w:ascii="Courier New" w:eastAsiaTheme="minorHAnsi" w:hAnsi="Courier New" w:cs="Courier New"/>
                <w:color w:val="993300"/>
                <w:sz w:val="16"/>
                <w:szCs w:val="16"/>
                <w:lang w:val="en-US"/>
              </w:rPr>
              <w:t>"</w:t>
            </w:r>
            <w:r w:rsidRPr="004F114F">
              <w:rPr>
                <w:rFonts w:ascii="Courier New" w:eastAsiaTheme="minorHAnsi" w:hAnsi="Courier New" w:cs="Courier New"/>
                <w:color w:val="F5844C"/>
                <w:sz w:val="16"/>
                <w:szCs w:val="16"/>
                <w:lang w:val="en-US"/>
              </w:rPr>
              <w:t xml:space="preserve"> </w:t>
            </w:r>
            <w:r w:rsidRPr="007F7F86">
              <w:rPr>
                <w:rFonts w:ascii="Courier New" w:hAnsi="Courier New" w:cs="Courier New"/>
                <w:color w:val="006400"/>
                <w:sz w:val="16"/>
                <w:szCs w:val="16"/>
                <w:lang w:val="en-US" w:eastAsia="fr-FR"/>
              </w:rPr>
              <w:t>&lt;!-- this is an example for the name of the DU --&gt;</w:t>
            </w:r>
            <w:r w:rsidRPr="004F114F">
              <w:rPr>
                <w:rFonts w:ascii="Courier New" w:eastAsiaTheme="minorHAnsi" w:hAnsi="Courier New" w:cs="Courier New"/>
                <w:color w:val="F5844C"/>
                <w:sz w:val="16"/>
                <w:szCs w:val="16"/>
                <w:lang w:val="en-US"/>
              </w:rPr>
              <w:br/>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t>fromRemote</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"false"</w:t>
            </w:r>
            <w:r w:rsidRPr="004F114F">
              <w:rPr>
                <w:rFonts w:ascii="Courier New" w:eastAsiaTheme="minorHAnsi" w:hAnsi="Courier New" w:cs="Courier New"/>
                <w:color w:val="F5844C"/>
                <w:sz w:val="16"/>
                <w:szCs w:val="16"/>
                <w:lang w:val="en-US"/>
              </w:rPr>
              <w:t xml:space="preserve"> </w:t>
            </w:r>
            <w:r w:rsidRPr="004F114F">
              <w:rPr>
                <w:rFonts w:ascii="Courier New" w:eastAsiaTheme="minorHAnsi" w:hAnsi="Courier New" w:cs="Courier New"/>
                <w:color w:val="F5844C"/>
                <w:sz w:val="16"/>
                <w:szCs w:val="16"/>
                <w:lang w:val="en-US"/>
              </w:rPr>
              <w:br/>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t>mergeLogs</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"false"</w:t>
            </w:r>
            <w:r w:rsidRPr="004F114F">
              <w:rPr>
                <w:rFonts w:ascii="Courier New" w:eastAsiaTheme="minorHAnsi" w:hAnsi="Courier New" w:cs="Courier New"/>
                <w:color w:val="F5844C"/>
                <w:sz w:val="16"/>
                <w:szCs w:val="16"/>
                <w:lang w:val="en-US"/>
              </w:rPr>
              <w:t xml:space="preserve"> </w:t>
            </w:r>
            <w:r w:rsidRPr="004F114F">
              <w:rPr>
                <w:rFonts w:ascii="Courier New" w:eastAsiaTheme="minorHAnsi" w:hAnsi="Courier New" w:cs="Courier New"/>
                <w:color w:val="F5844C"/>
                <w:sz w:val="16"/>
                <w:szCs w:val="16"/>
                <w:lang w:val="en-US"/>
              </w:rPr>
              <w:br/>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r>
            <w:r w:rsidRPr="004F114F">
              <w:rPr>
                <w:rFonts w:ascii="Courier New" w:eastAsiaTheme="minorHAnsi" w:hAnsi="Courier New" w:cs="Courier New"/>
                <w:color w:val="F5844C"/>
                <w:sz w:val="16"/>
                <w:szCs w:val="16"/>
                <w:lang w:val="en-US"/>
              </w:rPr>
              <w:tab/>
              <w:t>xmlns:xsi</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"http://www.w3.org/2001/XMLSchema-instance"</w:t>
            </w:r>
            <w:r w:rsidRPr="004F114F">
              <w:rPr>
                <w:rFonts w:ascii="Courier New" w:eastAsiaTheme="minorHAnsi" w:hAnsi="Courier New" w:cs="Courier New"/>
                <w:color w:val="F5844C"/>
                <w:sz w:val="16"/>
                <w:szCs w:val="16"/>
                <w:lang w:val="en-US"/>
              </w:rPr>
              <w:t xml:space="preserve"> xsi:noNamespaceSchemaLocation</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"../logFileConfig.xsd"</w:t>
            </w:r>
            <w:r w:rsidRPr="004F114F">
              <w:rPr>
                <w:rFonts w:ascii="Courier New" w:eastAsiaTheme="minorHAnsi" w:hAnsi="Courier New" w:cs="Courier New"/>
                <w:color w:val="000096"/>
                <w:sz w:val="16"/>
                <w:szCs w:val="16"/>
                <w:lang w:val="en-US"/>
              </w:rPr>
              <w:t>&gt;</w:t>
            </w:r>
            <w:r w:rsidRPr="004F114F">
              <w:rPr>
                <w:rFonts w:ascii="Courier New" w:eastAsiaTheme="minorHAnsi" w:hAnsi="Courier New" w:cs="Courier New"/>
                <w:color w:val="000000"/>
                <w:sz w:val="16"/>
                <w:szCs w:val="16"/>
                <w:lang w:val="en-US"/>
              </w:rPr>
              <w:br/>
            </w:r>
            <w:r w:rsidRPr="004F114F">
              <w:rPr>
                <w:rFonts w:ascii="Courier New" w:eastAsiaTheme="minorHAnsi" w:hAnsi="Courier New" w:cs="Courier New"/>
                <w:color w:val="000000"/>
                <w:sz w:val="16"/>
                <w:szCs w:val="16"/>
                <w:lang w:val="en-US"/>
              </w:rPr>
              <w:tab/>
            </w:r>
            <w:r w:rsidRPr="004F114F">
              <w:rPr>
                <w:rFonts w:ascii="Courier New" w:eastAsiaTheme="minorHAnsi" w:hAnsi="Courier New" w:cs="Courier New"/>
                <w:color w:val="000096"/>
                <w:sz w:val="16"/>
                <w:szCs w:val="16"/>
                <w:lang w:val="en-US"/>
              </w:rPr>
              <w:t>&lt;logFile</w:t>
            </w:r>
            <w:r w:rsidRPr="004F114F">
              <w:rPr>
                <w:rFonts w:ascii="Courier New" w:eastAsiaTheme="minorHAnsi" w:hAnsi="Courier New" w:cs="Courier New"/>
                <w:color w:val="F5844C"/>
                <w:sz w:val="16"/>
                <w:szCs w:val="16"/>
                <w:lang w:val="en-US"/>
              </w:rPr>
              <w:t xml:space="preserve"> logFormat</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"vsftpdextend"</w:t>
            </w:r>
            <w:r w:rsidRPr="004F114F">
              <w:rPr>
                <w:rFonts w:ascii="Courier New" w:eastAsiaTheme="minorHAnsi" w:hAnsi="Courier New" w:cs="Courier New"/>
                <w:color w:val="000096"/>
                <w:sz w:val="16"/>
                <w:szCs w:val="16"/>
                <w:lang w:val="en-US"/>
              </w:rPr>
              <w:t>&gt;</w:t>
            </w:r>
            <w:r w:rsidRPr="004F114F">
              <w:rPr>
                <w:rFonts w:ascii="Courier New" w:eastAsiaTheme="minorHAnsi" w:hAnsi="Courier New" w:cs="Courier New"/>
                <w:color w:val="000000"/>
                <w:sz w:val="16"/>
                <w:szCs w:val="16"/>
                <w:lang w:val="en-US"/>
              </w:rPr>
              <w:br/>
            </w:r>
            <w:r w:rsidRPr="004F114F">
              <w:rPr>
                <w:rFonts w:ascii="Courier New" w:eastAsiaTheme="minorHAnsi" w:hAnsi="Courier New" w:cs="Courier New"/>
                <w:color w:val="000000"/>
                <w:sz w:val="16"/>
                <w:szCs w:val="16"/>
                <w:lang w:val="en-US"/>
              </w:rPr>
              <w:tab/>
            </w:r>
            <w:r w:rsidR="00433AA1">
              <w:rPr>
                <w:rFonts w:ascii="Courier New" w:eastAsiaTheme="minorHAnsi" w:hAnsi="Courier New" w:cs="Courier New"/>
                <w:color w:val="000000"/>
                <w:sz w:val="16"/>
                <w:szCs w:val="16"/>
                <w:lang w:val="en-US"/>
              </w:rPr>
              <w:tab/>
            </w:r>
            <w:r w:rsidRPr="004F114F">
              <w:rPr>
                <w:rFonts w:ascii="Courier New" w:eastAsiaTheme="minorHAnsi" w:hAnsi="Courier New" w:cs="Courier New"/>
                <w:color w:val="000096"/>
                <w:sz w:val="16"/>
                <w:szCs w:val="16"/>
                <w:lang w:val="en-US"/>
              </w:rPr>
              <w:t>&lt;include</w:t>
            </w:r>
            <w:r w:rsidRPr="004F114F">
              <w:rPr>
                <w:rFonts w:ascii="Courier New" w:eastAsiaTheme="minorHAnsi" w:hAnsi="Courier New" w:cs="Courier New"/>
                <w:color w:val="F5844C"/>
                <w:sz w:val="16"/>
                <w:szCs w:val="16"/>
                <w:lang w:val="en-US"/>
              </w:rPr>
              <w:t xml:space="preserve"> lineFilter</w:t>
            </w:r>
            <w:r w:rsidRPr="004F114F">
              <w:rPr>
                <w:rFonts w:ascii="Courier New" w:eastAsiaTheme="minorHAnsi" w:hAnsi="Courier New" w:cs="Courier New"/>
                <w:color w:val="FF8040"/>
                <w:sz w:val="16"/>
                <w:szCs w:val="16"/>
                <w:lang w:val="en-US"/>
              </w:rPr>
              <w:t>=</w:t>
            </w:r>
            <w:r w:rsidRPr="004F114F">
              <w:rPr>
                <w:rFonts w:ascii="Courier New" w:eastAsiaTheme="minorHAnsi" w:hAnsi="Courier New" w:cs="Courier New"/>
                <w:color w:val="993300"/>
                <w:sz w:val="16"/>
                <w:szCs w:val="16"/>
                <w:lang w:val="en-US"/>
              </w:rPr>
              <w:t>"OK DOWNLOAD"</w:t>
            </w:r>
            <w:r w:rsidRPr="004F114F">
              <w:rPr>
                <w:rFonts w:ascii="Courier New" w:eastAsiaTheme="minorHAnsi" w:hAnsi="Courier New" w:cs="Courier New"/>
                <w:color w:val="000096"/>
                <w:sz w:val="16"/>
                <w:szCs w:val="16"/>
                <w:lang w:val="en-US"/>
              </w:rPr>
              <w:t>&gt;</w:t>
            </w:r>
            <w:r w:rsidRPr="00433AA1">
              <w:rPr>
                <w:rFonts w:ascii="Courier New" w:eastAsiaTheme="minorHAnsi" w:hAnsi="Courier New" w:cs="Courier New"/>
                <w:i/>
                <w:color w:val="000000"/>
                <w:sz w:val="16"/>
                <w:szCs w:val="16"/>
                <w:lang w:val="en-US"/>
              </w:rPr>
              <w:t>/transaction_accounting/vsftpd</w:t>
            </w:r>
            <w:r w:rsidR="00433AA1" w:rsidRPr="00433AA1">
              <w:rPr>
                <w:rFonts w:ascii="Courier New" w:eastAsiaTheme="minorHAnsi" w:hAnsi="Courier New" w:cs="Courier New"/>
                <w:i/>
                <w:color w:val="000000"/>
                <w:sz w:val="16"/>
                <w:szCs w:val="16"/>
                <w:lang w:val="en-US"/>
              </w:rPr>
              <w:t>DU1</w:t>
            </w:r>
            <w:r w:rsidRPr="00433AA1">
              <w:rPr>
                <w:rFonts w:ascii="Courier New" w:eastAsiaTheme="minorHAnsi" w:hAnsi="Courier New" w:cs="Courier New"/>
                <w:i/>
                <w:color w:val="000000"/>
                <w:sz w:val="16"/>
                <w:szCs w:val="16"/>
                <w:lang w:val="en-US"/>
              </w:rPr>
              <w:t>.log.</w:t>
            </w:r>
            <w:r w:rsidRPr="004F114F">
              <w:rPr>
                <w:rFonts w:ascii="Courier New" w:eastAsiaTheme="minorHAnsi" w:hAnsi="Courier New" w:cs="Courier New"/>
                <w:color w:val="000000"/>
                <w:sz w:val="16"/>
                <w:szCs w:val="16"/>
                <w:lang w:val="en-US"/>
              </w:rPr>
              <w:t>%YYYY-0-%MM-0</w:t>
            </w:r>
            <w:r w:rsidRPr="004F114F">
              <w:rPr>
                <w:rFonts w:ascii="Courier New" w:eastAsiaTheme="minorHAnsi" w:hAnsi="Courier New" w:cs="Courier New"/>
                <w:color w:val="000096"/>
                <w:sz w:val="16"/>
                <w:szCs w:val="16"/>
                <w:lang w:val="en-US"/>
              </w:rPr>
              <w:t>&lt;/include&gt;</w:t>
            </w:r>
            <w:r w:rsidRPr="004F114F">
              <w:rPr>
                <w:rFonts w:ascii="Courier New" w:eastAsiaTheme="minorHAnsi" w:hAnsi="Courier New" w:cs="Courier New"/>
                <w:color w:val="000000"/>
                <w:sz w:val="16"/>
                <w:szCs w:val="16"/>
                <w:lang w:val="en-US"/>
              </w:rPr>
              <w:br/>
            </w:r>
            <w:r w:rsidR="00433AA1" w:rsidRPr="004F114F">
              <w:rPr>
                <w:rFonts w:ascii="Courier New" w:eastAsiaTheme="minorHAnsi" w:hAnsi="Courier New" w:cs="Courier New"/>
                <w:color w:val="000000"/>
                <w:sz w:val="16"/>
                <w:szCs w:val="16"/>
                <w:lang w:val="en-US"/>
              </w:rPr>
              <w:tab/>
            </w:r>
            <w:r w:rsidR="00433AA1">
              <w:rPr>
                <w:rFonts w:ascii="Courier New" w:eastAsiaTheme="minorHAnsi" w:hAnsi="Courier New" w:cs="Courier New"/>
                <w:color w:val="000000"/>
                <w:sz w:val="16"/>
                <w:szCs w:val="16"/>
                <w:lang w:val="en-US"/>
              </w:rPr>
              <w:tab/>
            </w:r>
            <w:r w:rsidR="00433AA1" w:rsidRPr="004F114F">
              <w:rPr>
                <w:rFonts w:ascii="Courier New" w:eastAsiaTheme="minorHAnsi" w:hAnsi="Courier New" w:cs="Courier New"/>
                <w:color w:val="000096"/>
                <w:sz w:val="16"/>
                <w:szCs w:val="16"/>
                <w:lang w:val="en-US"/>
              </w:rPr>
              <w:t>&lt;include</w:t>
            </w:r>
            <w:r w:rsidR="00433AA1" w:rsidRPr="004F114F">
              <w:rPr>
                <w:rFonts w:ascii="Courier New" w:eastAsiaTheme="minorHAnsi" w:hAnsi="Courier New" w:cs="Courier New"/>
                <w:color w:val="F5844C"/>
                <w:sz w:val="16"/>
                <w:szCs w:val="16"/>
                <w:lang w:val="en-US"/>
              </w:rPr>
              <w:t xml:space="preserve"> lineFilter</w:t>
            </w:r>
            <w:r w:rsidR="00433AA1" w:rsidRPr="004F114F">
              <w:rPr>
                <w:rFonts w:ascii="Courier New" w:eastAsiaTheme="minorHAnsi" w:hAnsi="Courier New" w:cs="Courier New"/>
                <w:color w:val="FF8040"/>
                <w:sz w:val="16"/>
                <w:szCs w:val="16"/>
                <w:lang w:val="en-US"/>
              </w:rPr>
              <w:t>=</w:t>
            </w:r>
            <w:r w:rsidR="00433AA1" w:rsidRPr="004F114F">
              <w:rPr>
                <w:rFonts w:ascii="Courier New" w:eastAsiaTheme="minorHAnsi" w:hAnsi="Courier New" w:cs="Courier New"/>
                <w:color w:val="993300"/>
                <w:sz w:val="16"/>
                <w:szCs w:val="16"/>
                <w:lang w:val="en-US"/>
              </w:rPr>
              <w:t>"OK DOWNLOAD"</w:t>
            </w:r>
            <w:r w:rsidR="00433AA1" w:rsidRPr="004F114F">
              <w:rPr>
                <w:rFonts w:ascii="Courier New" w:eastAsiaTheme="minorHAnsi" w:hAnsi="Courier New" w:cs="Courier New"/>
                <w:color w:val="000096"/>
                <w:sz w:val="16"/>
                <w:szCs w:val="16"/>
                <w:lang w:val="en-US"/>
              </w:rPr>
              <w:t>&gt;</w:t>
            </w:r>
            <w:r w:rsidR="00433AA1" w:rsidRPr="00433AA1">
              <w:rPr>
                <w:rFonts w:ascii="Courier New" w:eastAsiaTheme="minorHAnsi" w:hAnsi="Courier New" w:cs="Courier New"/>
                <w:i/>
                <w:color w:val="000000"/>
                <w:sz w:val="16"/>
                <w:szCs w:val="16"/>
                <w:lang w:val="en-US"/>
              </w:rPr>
              <w:t>/transaction_accounting/vsftpdDU</w:t>
            </w:r>
            <w:r w:rsidR="00433AA1">
              <w:rPr>
                <w:rFonts w:ascii="Courier New" w:eastAsiaTheme="minorHAnsi" w:hAnsi="Courier New" w:cs="Courier New"/>
                <w:i/>
                <w:color w:val="000000"/>
                <w:sz w:val="16"/>
                <w:szCs w:val="16"/>
                <w:lang w:val="en-US"/>
              </w:rPr>
              <w:t>2</w:t>
            </w:r>
            <w:r w:rsidR="00433AA1" w:rsidRPr="00433AA1">
              <w:rPr>
                <w:rFonts w:ascii="Courier New" w:eastAsiaTheme="minorHAnsi" w:hAnsi="Courier New" w:cs="Courier New"/>
                <w:i/>
                <w:color w:val="000000"/>
                <w:sz w:val="16"/>
                <w:szCs w:val="16"/>
                <w:lang w:val="en-US"/>
              </w:rPr>
              <w:t>.log.</w:t>
            </w:r>
            <w:r w:rsidR="00433AA1" w:rsidRPr="004F114F">
              <w:rPr>
                <w:rFonts w:ascii="Courier New" w:eastAsiaTheme="minorHAnsi" w:hAnsi="Courier New" w:cs="Courier New"/>
                <w:color w:val="000000"/>
                <w:sz w:val="16"/>
                <w:szCs w:val="16"/>
                <w:lang w:val="en-US"/>
              </w:rPr>
              <w:t>%YYYY-0-%MM-0</w:t>
            </w:r>
            <w:r w:rsidR="00433AA1" w:rsidRPr="004F114F">
              <w:rPr>
                <w:rFonts w:ascii="Courier New" w:eastAsiaTheme="minorHAnsi" w:hAnsi="Courier New" w:cs="Courier New"/>
                <w:color w:val="000096"/>
                <w:sz w:val="16"/>
                <w:szCs w:val="16"/>
                <w:lang w:val="en-US"/>
              </w:rPr>
              <w:t>&lt;/include&gt;</w:t>
            </w:r>
            <w:r w:rsidR="00433AA1" w:rsidRPr="004F114F">
              <w:rPr>
                <w:rFonts w:ascii="Courier New" w:eastAsiaTheme="minorHAnsi" w:hAnsi="Courier New" w:cs="Courier New"/>
                <w:color w:val="000000"/>
                <w:sz w:val="16"/>
                <w:szCs w:val="16"/>
                <w:lang w:val="en-US"/>
              </w:rPr>
              <w:br/>
            </w:r>
            <w:r w:rsidR="00433AA1" w:rsidRPr="004F114F">
              <w:rPr>
                <w:rFonts w:ascii="Courier New" w:eastAsiaTheme="minorHAnsi" w:hAnsi="Courier New" w:cs="Courier New"/>
                <w:color w:val="000000"/>
                <w:sz w:val="16"/>
                <w:szCs w:val="16"/>
                <w:lang w:val="en-US"/>
              </w:rPr>
              <w:tab/>
            </w:r>
            <w:r w:rsidR="00433AA1">
              <w:rPr>
                <w:rFonts w:ascii="Courier New" w:eastAsiaTheme="minorHAnsi" w:hAnsi="Courier New" w:cs="Courier New"/>
                <w:color w:val="000000"/>
                <w:sz w:val="16"/>
                <w:szCs w:val="16"/>
                <w:lang w:val="en-US"/>
              </w:rPr>
              <w:tab/>
            </w:r>
            <w:r w:rsidR="00433AA1" w:rsidRPr="004F114F">
              <w:rPr>
                <w:rFonts w:ascii="Courier New" w:eastAsiaTheme="minorHAnsi" w:hAnsi="Courier New" w:cs="Courier New"/>
                <w:color w:val="000096"/>
                <w:sz w:val="16"/>
                <w:szCs w:val="16"/>
                <w:lang w:val="en-US"/>
              </w:rPr>
              <w:t>&lt;include</w:t>
            </w:r>
            <w:r w:rsidR="00433AA1" w:rsidRPr="004F114F">
              <w:rPr>
                <w:rFonts w:ascii="Courier New" w:eastAsiaTheme="minorHAnsi" w:hAnsi="Courier New" w:cs="Courier New"/>
                <w:color w:val="F5844C"/>
                <w:sz w:val="16"/>
                <w:szCs w:val="16"/>
                <w:lang w:val="en-US"/>
              </w:rPr>
              <w:t xml:space="preserve"> lineFilter</w:t>
            </w:r>
            <w:r w:rsidR="00433AA1" w:rsidRPr="004F114F">
              <w:rPr>
                <w:rFonts w:ascii="Courier New" w:eastAsiaTheme="minorHAnsi" w:hAnsi="Courier New" w:cs="Courier New"/>
                <w:color w:val="FF8040"/>
                <w:sz w:val="16"/>
                <w:szCs w:val="16"/>
                <w:lang w:val="en-US"/>
              </w:rPr>
              <w:t>=</w:t>
            </w:r>
            <w:r w:rsidR="00433AA1" w:rsidRPr="004F114F">
              <w:rPr>
                <w:rFonts w:ascii="Courier New" w:eastAsiaTheme="minorHAnsi" w:hAnsi="Courier New" w:cs="Courier New"/>
                <w:color w:val="993300"/>
                <w:sz w:val="16"/>
                <w:szCs w:val="16"/>
                <w:lang w:val="en-US"/>
              </w:rPr>
              <w:t>"OK DOWNLOAD"</w:t>
            </w:r>
            <w:r w:rsidR="00433AA1" w:rsidRPr="004F114F">
              <w:rPr>
                <w:rFonts w:ascii="Courier New" w:eastAsiaTheme="minorHAnsi" w:hAnsi="Courier New" w:cs="Courier New"/>
                <w:color w:val="000096"/>
                <w:sz w:val="16"/>
                <w:szCs w:val="16"/>
                <w:lang w:val="en-US"/>
              </w:rPr>
              <w:t>&gt;</w:t>
            </w:r>
            <w:r w:rsidR="00433AA1" w:rsidRPr="00433AA1">
              <w:rPr>
                <w:rFonts w:ascii="Courier New" w:eastAsiaTheme="minorHAnsi" w:hAnsi="Courier New" w:cs="Courier New"/>
                <w:i/>
                <w:color w:val="000000"/>
                <w:sz w:val="16"/>
                <w:szCs w:val="16"/>
                <w:lang w:val="en-US"/>
              </w:rPr>
              <w:t>/transaction_accounting/vsftpdD</w:t>
            </w:r>
            <w:r w:rsidR="00433AA1">
              <w:rPr>
                <w:rFonts w:ascii="Courier New" w:eastAsiaTheme="minorHAnsi" w:hAnsi="Courier New" w:cs="Courier New"/>
                <w:i/>
                <w:color w:val="000000"/>
                <w:sz w:val="16"/>
                <w:szCs w:val="16"/>
                <w:lang w:val="en-US"/>
              </w:rPr>
              <w:t>U3</w:t>
            </w:r>
            <w:r w:rsidR="00433AA1" w:rsidRPr="00433AA1">
              <w:rPr>
                <w:rFonts w:ascii="Courier New" w:eastAsiaTheme="minorHAnsi" w:hAnsi="Courier New" w:cs="Courier New"/>
                <w:i/>
                <w:color w:val="000000"/>
                <w:sz w:val="16"/>
                <w:szCs w:val="16"/>
                <w:lang w:val="en-US"/>
              </w:rPr>
              <w:t>.log.</w:t>
            </w:r>
            <w:r w:rsidR="00433AA1" w:rsidRPr="004F114F">
              <w:rPr>
                <w:rFonts w:ascii="Courier New" w:eastAsiaTheme="minorHAnsi" w:hAnsi="Courier New" w:cs="Courier New"/>
                <w:color w:val="000000"/>
                <w:sz w:val="16"/>
                <w:szCs w:val="16"/>
                <w:lang w:val="en-US"/>
              </w:rPr>
              <w:t>%YYYY-0-%MM-0</w:t>
            </w:r>
            <w:r w:rsidR="00433AA1" w:rsidRPr="004F114F">
              <w:rPr>
                <w:rFonts w:ascii="Courier New" w:eastAsiaTheme="minorHAnsi" w:hAnsi="Courier New" w:cs="Courier New"/>
                <w:color w:val="000096"/>
                <w:sz w:val="16"/>
                <w:szCs w:val="16"/>
                <w:lang w:val="en-US"/>
              </w:rPr>
              <w:t>&lt;/include&gt;</w:t>
            </w:r>
            <w:r w:rsidR="00433AA1">
              <w:rPr>
                <w:rFonts w:ascii="Courier New" w:eastAsiaTheme="minorHAnsi" w:hAnsi="Courier New" w:cs="Courier New"/>
                <w:color w:val="000096"/>
                <w:sz w:val="16"/>
                <w:szCs w:val="16"/>
                <w:lang w:val="en-US"/>
              </w:rPr>
              <w:br/>
            </w:r>
            <w:r w:rsidR="00433AA1">
              <w:rPr>
                <w:rFonts w:ascii="Courier New" w:eastAsiaTheme="minorHAnsi" w:hAnsi="Courier New" w:cs="Courier New"/>
                <w:color w:val="000096"/>
                <w:sz w:val="16"/>
                <w:szCs w:val="16"/>
                <w:lang w:val="en-US"/>
              </w:rPr>
              <w:tab/>
            </w:r>
            <w:r w:rsidR="00433AA1">
              <w:rPr>
                <w:rFonts w:ascii="Courier New" w:eastAsiaTheme="minorHAnsi" w:hAnsi="Courier New" w:cs="Courier New"/>
                <w:color w:val="000096"/>
                <w:sz w:val="16"/>
                <w:szCs w:val="16"/>
                <w:lang w:val="en-US"/>
              </w:rPr>
              <w:tab/>
              <w:t>…</w:t>
            </w:r>
            <w:r w:rsidR="00433AA1" w:rsidRPr="004F114F">
              <w:rPr>
                <w:rFonts w:ascii="Courier New" w:eastAsiaTheme="minorHAnsi" w:hAnsi="Courier New" w:cs="Courier New"/>
                <w:color w:val="000000"/>
                <w:sz w:val="16"/>
                <w:szCs w:val="16"/>
                <w:lang w:val="en-US"/>
              </w:rPr>
              <w:br/>
            </w:r>
            <w:r w:rsidR="00433AA1" w:rsidRPr="004F114F">
              <w:rPr>
                <w:rFonts w:ascii="Courier New" w:eastAsiaTheme="minorHAnsi" w:hAnsi="Courier New" w:cs="Courier New"/>
                <w:color w:val="000000"/>
                <w:sz w:val="16"/>
                <w:szCs w:val="16"/>
                <w:lang w:val="en-US"/>
              </w:rPr>
              <w:tab/>
            </w:r>
            <w:r w:rsidR="00433AA1">
              <w:rPr>
                <w:rFonts w:ascii="Courier New" w:eastAsiaTheme="minorHAnsi" w:hAnsi="Courier New" w:cs="Courier New"/>
                <w:color w:val="000000"/>
                <w:sz w:val="16"/>
                <w:szCs w:val="16"/>
                <w:lang w:val="en-US"/>
              </w:rPr>
              <w:tab/>
            </w:r>
            <w:r w:rsidR="00433AA1" w:rsidRPr="004F114F">
              <w:rPr>
                <w:rFonts w:ascii="Courier New" w:eastAsiaTheme="minorHAnsi" w:hAnsi="Courier New" w:cs="Courier New"/>
                <w:color w:val="000096"/>
                <w:sz w:val="16"/>
                <w:szCs w:val="16"/>
                <w:lang w:val="en-US"/>
              </w:rPr>
              <w:t>&lt;include</w:t>
            </w:r>
            <w:r w:rsidR="00433AA1" w:rsidRPr="004F114F">
              <w:rPr>
                <w:rFonts w:ascii="Courier New" w:eastAsiaTheme="minorHAnsi" w:hAnsi="Courier New" w:cs="Courier New"/>
                <w:color w:val="F5844C"/>
                <w:sz w:val="16"/>
                <w:szCs w:val="16"/>
                <w:lang w:val="en-US"/>
              </w:rPr>
              <w:t xml:space="preserve"> lineFilter</w:t>
            </w:r>
            <w:r w:rsidR="00433AA1" w:rsidRPr="004F114F">
              <w:rPr>
                <w:rFonts w:ascii="Courier New" w:eastAsiaTheme="minorHAnsi" w:hAnsi="Courier New" w:cs="Courier New"/>
                <w:color w:val="FF8040"/>
                <w:sz w:val="16"/>
                <w:szCs w:val="16"/>
                <w:lang w:val="en-US"/>
              </w:rPr>
              <w:t>=</w:t>
            </w:r>
            <w:r w:rsidR="00433AA1" w:rsidRPr="004F114F">
              <w:rPr>
                <w:rFonts w:ascii="Courier New" w:eastAsiaTheme="minorHAnsi" w:hAnsi="Courier New" w:cs="Courier New"/>
                <w:color w:val="993300"/>
                <w:sz w:val="16"/>
                <w:szCs w:val="16"/>
                <w:lang w:val="en-US"/>
              </w:rPr>
              <w:t>"OK DOWNLOAD"</w:t>
            </w:r>
            <w:r w:rsidR="00433AA1" w:rsidRPr="004F114F">
              <w:rPr>
                <w:rFonts w:ascii="Courier New" w:eastAsiaTheme="minorHAnsi" w:hAnsi="Courier New" w:cs="Courier New"/>
                <w:color w:val="000096"/>
                <w:sz w:val="16"/>
                <w:szCs w:val="16"/>
                <w:lang w:val="en-US"/>
              </w:rPr>
              <w:t>&gt;</w:t>
            </w:r>
            <w:r w:rsidR="00433AA1" w:rsidRPr="00433AA1">
              <w:rPr>
                <w:rFonts w:ascii="Courier New" w:eastAsiaTheme="minorHAnsi" w:hAnsi="Courier New" w:cs="Courier New"/>
                <w:i/>
                <w:color w:val="000000"/>
                <w:sz w:val="16"/>
                <w:szCs w:val="16"/>
                <w:lang w:val="en-US"/>
              </w:rPr>
              <w:t>/transaction_accounting/vsftpdD</w:t>
            </w:r>
            <w:r w:rsidR="00433AA1">
              <w:rPr>
                <w:rFonts w:ascii="Courier New" w:eastAsiaTheme="minorHAnsi" w:hAnsi="Courier New" w:cs="Courier New"/>
                <w:i/>
                <w:color w:val="000000"/>
                <w:sz w:val="16"/>
                <w:szCs w:val="16"/>
                <w:lang w:val="en-US"/>
              </w:rPr>
              <w:t>Un</w:t>
            </w:r>
            <w:r w:rsidR="00433AA1" w:rsidRPr="00433AA1">
              <w:rPr>
                <w:rFonts w:ascii="Courier New" w:eastAsiaTheme="minorHAnsi" w:hAnsi="Courier New" w:cs="Courier New"/>
                <w:i/>
                <w:color w:val="000000"/>
                <w:sz w:val="16"/>
                <w:szCs w:val="16"/>
                <w:lang w:val="en-US"/>
              </w:rPr>
              <w:t>.log.</w:t>
            </w:r>
            <w:r w:rsidR="00433AA1" w:rsidRPr="004F114F">
              <w:rPr>
                <w:rFonts w:ascii="Courier New" w:eastAsiaTheme="minorHAnsi" w:hAnsi="Courier New" w:cs="Courier New"/>
                <w:color w:val="000000"/>
                <w:sz w:val="16"/>
                <w:szCs w:val="16"/>
                <w:lang w:val="en-US"/>
              </w:rPr>
              <w:t>%YYYY-0-%MM-0</w:t>
            </w:r>
            <w:r w:rsidR="00433AA1" w:rsidRPr="004F114F">
              <w:rPr>
                <w:rFonts w:ascii="Courier New" w:eastAsiaTheme="minorHAnsi" w:hAnsi="Courier New" w:cs="Courier New"/>
                <w:color w:val="000096"/>
                <w:sz w:val="16"/>
                <w:szCs w:val="16"/>
                <w:lang w:val="en-US"/>
              </w:rPr>
              <w:t>&lt;/include&gt;</w:t>
            </w:r>
            <w:r w:rsidR="00433AA1" w:rsidRPr="004F114F">
              <w:rPr>
                <w:rFonts w:ascii="Courier New" w:eastAsiaTheme="minorHAnsi" w:hAnsi="Courier New" w:cs="Courier New"/>
                <w:color w:val="000000"/>
                <w:sz w:val="16"/>
                <w:szCs w:val="16"/>
                <w:lang w:val="en-US"/>
              </w:rPr>
              <w:br/>
            </w:r>
            <w:r w:rsidRPr="004F114F">
              <w:rPr>
                <w:rFonts w:ascii="Courier New" w:eastAsiaTheme="minorHAnsi" w:hAnsi="Courier New" w:cs="Courier New"/>
                <w:color w:val="000000"/>
                <w:sz w:val="16"/>
                <w:szCs w:val="16"/>
                <w:lang w:val="en-US"/>
              </w:rPr>
              <w:tab/>
            </w:r>
            <w:r w:rsidRPr="004F114F">
              <w:rPr>
                <w:rFonts w:ascii="Courier New" w:eastAsiaTheme="minorHAnsi" w:hAnsi="Courier New" w:cs="Courier New"/>
                <w:color w:val="000096"/>
                <w:sz w:val="16"/>
                <w:szCs w:val="16"/>
                <w:lang w:val="en-US"/>
              </w:rPr>
              <w:t>&lt;/logFile&gt;</w:t>
            </w:r>
            <w:r w:rsidRPr="004F114F">
              <w:rPr>
                <w:rFonts w:ascii="Courier New" w:eastAsiaTheme="minorHAnsi" w:hAnsi="Courier New" w:cs="Courier New"/>
                <w:color w:val="000000"/>
                <w:sz w:val="16"/>
                <w:szCs w:val="16"/>
                <w:lang w:val="en-US"/>
              </w:rPr>
              <w:br/>
            </w:r>
            <w:r w:rsidRPr="004F114F">
              <w:rPr>
                <w:rFonts w:ascii="Courier New" w:eastAsiaTheme="minorHAnsi" w:hAnsi="Courier New" w:cs="Courier New"/>
                <w:color w:val="000096"/>
                <w:sz w:val="16"/>
                <w:szCs w:val="16"/>
                <w:lang w:val="en-US"/>
              </w:rPr>
              <w:t>&lt;/logFileConfig&gt;</w:t>
            </w:r>
            <w:r w:rsidRPr="004F114F">
              <w:rPr>
                <w:rFonts w:ascii="Courier New" w:eastAsiaTheme="minorHAnsi" w:hAnsi="Courier New" w:cs="Courier New"/>
                <w:sz w:val="16"/>
                <w:szCs w:val="16"/>
                <w:lang w:val="en-US"/>
              </w:rPr>
              <w:br/>
            </w:r>
          </w:p>
        </w:tc>
      </w:tr>
    </w:tbl>
    <w:p w:rsidR="007F7F86" w:rsidRDefault="007F7F86" w:rsidP="00905724"/>
    <w:p w:rsidR="00FE42B4" w:rsidRDefault="009D53F0" w:rsidP="00C32A35">
      <w:pPr>
        <w:rPr>
          <w:ins w:id="741" w:author="dearith" w:date="2013-08-29T15:08:00Z"/>
          <w:lang w:val="en-US"/>
        </w:rPr>
      </w:pPr>
      <w:r>
        <w:t xml:space="preserve">In the examples </w:t>
      </w:r>
      <w:r w:rsidR="00C32A35">
        <w:t>above</w:t>
      </w:r>
      <w:r>
        <w:t xml:space="preserve">, we can notice there are no remote host settings, because we assume the log files have already been downloaded previously (DU analysis process). This implies the Transaction Accounting for all DU mixed </w:t>
      </w:r>
      <w:r w:rsidR="004177CE">
        <w:t>up</w:t>
      </w:r>
      <w:r>
        <w:t xml:space="preserve"> have to be process after those for each DU (see more details </w:t>
      </w:r>
      <w:r w:rsidR="00AC38CB">
        <w:t>in sections “</w:t>
      </w:r>
      <w:r w:rsidR="003E07B6">
        <w:fldChar w:fldCharType="begin"/>
      </w:r>
      <w:r w:rsidR="00AC38CB">
        <w:instrText xml:space="preserve"> REF _Ref357074260 \h </w:instrText>
      </w:r>
      <w:r w:rsidR="003E07B6">
        <w:fldChar w:fldCharType="separate"/>
      </w:r>
    </w:p>
    <w:p w:rsidR="00FE42B4" w:rsidRPr="003277AB" w:rsidRDefault="00FE42B4" w:rsidP="003277AB">
      <w:pPr>
        <w:shd w:val="clear" w:color="auto" w:fill="F2F2F2" w:themeFill="background1" w:themeFillShade="F2"/>
        <w:rPr>
          <w:ins w:id="742" w:author="dearith" w:date="2013-08-29T15:08:00Z"/>
        </w:rPr>
      </w:pPr>
      <w:ins w:id="743" w:author="dearith" w:date="2013-08-29T15:08:00Z">
        <w:r w:rsidRPr="003277AB">
          <w:rPr>
            <w:u w:val="single"/>
            <w:lang w:val="en-US"/>
          </w:rPr>
          <w:t>Note</w:t>
        </w:r>
        <w:r>
          <w:t xml:space="preserve">: </w:t>
        </w:r>
        <w:r w:rsidRPr="003277AB">
          <w:t xml:space="preserve"> for MyOcean Web Portal statistics the attribute </w:t>
        </w:r>
        <w:r w:rsidRPr="00FD11C2">
          <w:rPr>
            <w:rFonts w:eastAsiaTheme="minorHAnsi"/>
            <w:b/>
            <w:color w:val="9BBB59" w:themeColor="accent3"/>
          </w:rPr>
          <w:t xml:space="preserve">ignoreBuildprodconf </w:t>
        </w:r>
        <w:r w:rsidRPr="003277AB">
          <w:t xml:space="preserve">must be set to </w:t>
        </w:r>
        <w:r w:rsidRPr="003277AB">
          <w:rPr>
            <w:i/>
          </w:rPr>
          <w:t>true</w:t>
        </w:r>
        <w:r>
          <w:t xml:space="preserve"> (see example above)</w:t>
        </w:r>
      </w:ins>
    </w:p>
    <w:p w:rsidR="00FE42B4" w:rsidRPr="00C37064" w:rsidRDefault="00FE42B4" w:rsidP="00C32A35">
      <w:pPr>
        <w:rPr>
          <w:ins w:id="744" w:author="dearith" w:date="2013-08-29T15:08:00Z"/>
          <w:lang w:val="en-US"/>
        </w:rPr>
      </w:pPr>
    </w:p>
    <w:p w:rsidR="00C82D1C" w:rsidDel="00FE42B4" w:rsidRDefault="00FE42B4" w:rsidP="00C32A35">
      <w:pPr>
        <w:rPr>
          <w:del w:id="745" w:author="dearith" w:date="2013-08-29T15:08:00Z"/>
          <w:lang w:val="en-US"/>
        </w:rPr>
      </w:pPr>
      <w:ins w:id="746" w:author="dearith" w:date="2013-08-29T15:08:00Z">
        <w:r>
          <w:t xml:space="preserve">The process </w:t>
        </w:r>
        <w:proofErr w:type="gramStart"/>
        <w:r>
          <w:t>configuration file</w:t>
        </w:r>
        <w:proofErr w:type="gramEnd"/>
        <w:r>
          <w:t xml:space="preserve"> (A</w:t>
        </w:r>
        <w:r w:rsidRPr="00707220">
          <w:t>)</w:t>
        </w:r>
        <w:r>
          <w:t xml:space="preserve"> - All Dissemination Units mixed</w:t>
        </w:r>
      </w:ins>
    </w:p>
    <w:p w:rsidR="00C82D1C" w:rsidRPr="003277AB" w:rsidDel="00FE42B4" w:rsidRDefault="00C82D1C" w:rsidP="003277AB">
      <w:pPr>
        <w:shd w:val="clear" w:color="auto" w:fill="F2F2F2" w:themeFill="background1" w:themeFillShade="F2"/>
        <w:rPr>
          <w:del w:id="747" w:author="dearith" w:date="2013-08-29T15:08:00Z"/>
        </w:rPr>
      </w:pPr>
      <w:del w:id="748" w:author="dearith" w:date="2013-08-29T15:08:00Z">
        <w:r w:rsidRPr="003277AB" w:rsidDel="00FE42B4">
          <w:rPr>
            <w:u w:val="single"/>
            <w:lang w:val="en-US"/>
          </w:rPr>
          <w:delText>Note</w:delText>
        </w:r>
        <w:r w:rsidDel="00FE42B4">
          <w:delText xml:space="preserve">: </w:delText>
        </w:r>
        <w:r w:rsidRPr="003277AB" w:rsidDel="00FE42B4">
          <w:delText xml:space="preserve"> for MyOcean Web Portal statistics the attribute </w:delText>
        </w:r>
        <w:r w:rsidRPr="00FD11C2" w:rsidDel="00FE42B4">
          <w:rPr>
            <w:rFonts w:eastAsiaTheme="minorHAnsi"/>
            <w:b/>
            <w:color w:val="9BBB59" w:themeColor="accent3"/>
          </w:rPr>
          <w:delText xml:space="preserve">ignoreBuildprodconf </w:delText>
        </w:r>
        <w:r w:rsidRPr="003277AB" w:rsidDel="00FE42B4">
          <w:delText xml:space="preserve">must be set to </w:delText>
        </w:r>
        <w:r w:rsidRPr="003277AB" w:rsidDel="00FE42B4">
          <w:rPr>
            <w:i/>
          </w:rPr>
          <w:delText>true</w:delText>
        </w:r>
        <w:r w:rsidDel="00FE42B4">
          <w:delText xml:space="preserve"> (see example above)</w:delText>
        </w:r>
      </w:del>
    </w:p>
    <w:p w:rsidR="00C82D1C" w:rsidRPr="00C37064" w:rsidDel="00FE42B4" w:rsidRDefault="00C82D1C" w:rsidP="00C32A35">
      <w:pPr>
        <w:rPr>
          <w:del w:id="749" w:author="dearith" w:date="2013-08-29T15:08:00Z"/>
          <w:lang w:val="en-US"/>
        </w:rPr>
      </w:pPr>
    </w:p>
    <w:p w:rsidR="009D53F0" w:rsidRPr="00A23C1B" w:rsidRDefault="003E07B6" w:rsidP="00905724">
      <w:pPr>
        <w:rPr>
          <w:lang w:val="fr-FR"/>
          <w:rPrChange w:id="750" w:author="dearith" w:date="2013-08-29T15:10:00Z">
            <w:rPr/>
          </w:rPrChange>
        </w:rPr>
      </w:pPr>
      <w:del w:id="751" w:author="dearith" w:date="2013-08-29T15:08:00Z">
        <w:r w:rsidRPr="003E07B6">
          <w:rPr>
            <w:lang w:val="fr-FR"/>
            <w:rPrChange w:id="752" w:author="dearith" w:date="2013-08-29T15:10:00Z">
              <w:rPr/>
            </w:rPrChange>
          </w:rPr>
          <w:delText>The process configuration file (A) - All Dissemination Units mixed</w:delText>
        </w:r>
      </w:del>
      <w:r>
        <w:fldChar w:fldCharType="end"/>
      </w:r>
      <w:r w:rsidRPr="003E07B6">
        <w:rPr>
          <w:lang w:val="fr-FR"/>
          <w:rPrChange w:id="753" w:author="dearith" w:date="2013-08-29T15:10:00Z">
            <w:rPr/>
          </w:rPrChange>
        </w:rPr>
        <w:t xml:space="preserve">”, </w:t>
      </w:r>
      <w:proofErr w:type="gramStart"/>
      <w:r w:rsidRPr="003E07B6">
        <w:rPr>
          <w:lang w:val="fr-FR"/>
          <w:rPrChange w:id="754" w:author="dearith" w:date="2013-08-29T15:10:00Z">
            <w:rPr/>
          </w:rPrChange>
        </w:rPr>
        <w:t>page</w:t>
      </w:r>
      <w:proofErr w:type="gramEnd"/>
      <w:r w:rsidRPr="003E07B6">
        <w:rPr>
          <w:lang w:val="fr-FR"/>
          <w:rPrChange w:id="755" w:author="dearith" w:date="2013-08-29T15:10:00Z">
            <w:rPr/>
          </w:rPrChange>
        </w:rPr>
        <w:t xml:space="preserve"> </w:t>
      </w:r>
      <w:r>
        <w:fldChar w:fldCharType="begin"/>
      </w:r>
      <w:r w:rsidRPr="003E07B6">
        <w:rPr>
          <w:lang w:val="fr-FR"/>
          <w:rPrChange w:id="756" w:author="dearith" w:date="2013-08-29T15:10:00Z">
            <w:rPr/>
          </w:rPrChange>
        </w:rPr>
        <w:instrText xml:space="preserve"> PAGEREF _Ref357074260 \h </w:instrText>
      </w:r>
      <w:r>
        <w:fldChar w:fldCharType="separate"/>
      </w:r>
      <w:ins w:id="757" w:author="dearith" w:date="2013-08-29T15:08:00Z">
        <w:r w:rsidRPr="003E07B6">
          <w:rPr>
            <w:noProof/>
            <w:lang w:val="fr-FR"/>
            <w:rPrChange w:id="758" w:author="dearith" w:date="2013-08-29T15:10:00Z">
              <w:rPr>
                <w:noProof/>
              </w:rPr>
            </w:rPrChange>
          </w:rPr>
          <w:t>151</w:t>
        </w:r>
      </w:ins>
      <w:del w:id="759" w:author="dearith" w:date="2013-08-29T15:08:00Z">
        <w:r w:rsidRPr="003E07B6">
          <w:rPr>
            <w:noProof/>
            <w:lang w:val="fr-FR"/>
            <w:rPrChange w:id="760" w:author="dearith" w:date="2013-08-29T15:10:00Z">
              <w:rPr>
                <w:noProof/>
              </w:rPr>
            </w:rPrChange>
          </w:rPr>
          <w:delText>141</w:delText>
        </w:r>
      </w:del>
      <w:r>
        <w:fldChar w:fldCharType="end"/>
      </w:r>
      <w:r w:rsidRPr="003E07B6">
        <w:rPr>
          <w:lang w:val="fr-FR"/>
          <w:rPrChange w:id="761" w:author="dearith" w:date="2013-08-29T15:10:00Z">
            <w:rPr/>
          </w:rPrChange>
        </w:rPr>
        <w:t xml:space="preserve"> and “</w:t>
      </w:r>
      <w:r>
        <w:fldChar w:fldCharType="begin"/>
      </w:r>
      <w:r w:rsidRPr="003E07B6">
        <w:rPr>
          <w:lang w:val="fr-FR"/>
          <w:rPrChange w:id="762" w:author="dearith" w:date="2013-08-29T15:10:00Z">
            <w:rPr/>
          </w:rPrChange>
        </w:rPr>
        <w:instrText xml:space="preserve"> REF _Ref357074271 \r \h </w:instrText>
      </w:r>
      <w:r>
        <w:fldChar w:fldCharType="separate"/>
      </w:r>
      <w:ins w:id="763" w:author="dearith" w:date="2013-08-29T15:08:00Z">
        <w:r w:rsidR="00FE42B4">
          <w:rPr>
            <w:b/>
            <w:bCs/>
            <w:lang w:val="fr-FR"/>
          </w:rPr>
          <w:t>Erreur ! Source du renvoi introuvable.</w:t>
        </w:r>
      </w:ins>
      <w:del w:id="764" w:author="dearith" w:date="2013-08-29T15:08:00Z">
        <w:r w:rsidRPr="003E07B6">
          <w:rPr>
            <w:b/>
            <w:bCs/>
            <w:lang w:val="fr-FR"/>
            <w:rPrChange w:id="765" w:author="dearith" w:date="2013-08-29T15:10:00Z">
              <w:rPr>
                <w:b/>
                <w:bCs/>
                <w:lang w:val="en-US"/>
              </w:rPr>
            </w:rPrChange>
          </w:rPr>
          <w:delText xml:space="preserve">Erreur ! </w:delText>
        </w:r>
        <w:r w:rsidR="00C82D1C" w:rsidDel="00FE42B4">
          <w:rPr>
            <w:b/>
            <w:bCs/>
            <w:lang w:val="fr-FR"/>
          </w:rPr>
          <w:delText>Source du renvoi introuvable.</w:delText>
        </w:r>
      </w:del>
      <w:r>
        <w:fldChar w:fldCharType="end"/>
      </w:r>
      <w:r w:rsidR="00AC38CB" w:rsidRPr="00483D55">
        <w:rPr>
          <w:lang w:val="fr-FR"/>
        </w:rPr>
        <w:t xml:space="preserve"> </w:t>
      </w:r>
      <w:r>
        <w:fldChar w:fldCharType="begin"/>
      </w:r>
      <w:r w:rsidR="00AC38CB" w:rsidRPr="00483D55">
        <w:rPr>
          <w:lang w:val="fr-FR"/>
        </w:rPr>
        <w:instrText xml:space="preserve"> REF _Ref357074271 \h </w:instrText>
      </w:r>
      <w:r>
        <w:fldChar w:fldCharType="separate"/>
      </w:r>
      <w:r w:rsidR="00FE42B4">
        <w:rPr>
          <w:b/>
          <w:bCs/>
          <w:lang w:val="fr-FR"/>
        </w:rPr>
        <w:t>Erreur ! Source du renvoi introuvable.</w:t>
      </w:r>
      <w:r>
        <w:fldChar w:fldCharType="end"/>
      </w:r>
      <w:r w:rsidR="00AC38CB" w:rsidRPr="00483D55">
        <w:rPr>
          <w:lang w:val="fr-FR"/>
        </w:rPr>
        <w:t xml:space="preserve">”, page </w:t>
      </w:r>
      <w:r>
        <w:fldChar w:fldCharType="begin"/>
      </w:r>
      <w:r w:rsidR="00AC38CB" w:rsidRPr="00483D55">
        <w:rPr>
          <w:lang w:val="fr-FR"/>
        </w:rPr>
        <w:instrText xml:space="preserve"> PAGEREF _Ref357074271 \h </w:instrText>
      </w:r>
      <w:r>
        <w:fldChar w:fldCharType="separate"/>
      </w:r>
      <w:r w:rsidR="00FE42B4">
        <w:rPr>
          <w:b/>
          <w:bCs/>
          <w:noProof/>
          <w:lang w:val="fr-FR"/>
        </w:rPr>
        <w:t>Erreur ! Signet non défini.</w:t>
      </w:r>
      <w:r>
        <w:fldChar w:fldCharType="end"/>
      </w:r>
      <w:r w:rsidRPr="003E07B6">
        <w:rPr>
          <w:lang w:val="fr-FR"/>
          <w:rPrChange w:id="766" w:author="dearith" w:date="2013-08-29T15:10:00Z">
            <w:rPr/>
          </w:rPrChange>
        </w:rPr>
        <w:t>.</w:t>
      </w:r>
    </w:p>
    <w:p w:rsidR="00AC39C0" w:rsidRPr="002B5010" w:rsidRDefault="00AC39C0" w:rsidP="00AC39C0">
      <w:pPr>
        <w:pStyle w:val="Titre7"/>
      </w:pPr>
      <w:r>
        <w:lastRenderedPageBreak/>
        <w:t xml:space="preserve">The </w:t>
      </w:r>
      <w:r w:rsidR="00720259">
        <w:t xml:space="preserve">criteria </w:t>
      </w:r>
      <w:r>
        <w:t xml:space="preserve">configuration file </w:t>
      </w:r>
      <w:r w:rsidRPr="00707220">
        <w:t>(B)</w:t>
      </w:r>
    </w:p>
    <w:p w:rsidR="004F534C" w:rsidRDefault="00F411C0" w:rsidP="00F411C0">
      <w:pPr>
        <w:rPr>
          <w:rStyle w:val="hps"/>
        </w:rPr>
      </w:pPr>
      <w:r>
        <w:rPr>
          <w:rStyle w:val="hps"/>
        </w:rPr>
        <w:t>This file describes the</w:t>
      </w:r>
      <w:r>
        <w:t xml:space="preserve"> </w:t>
      </w:r>
      <w:r>
        <w:rPr>
          <w:rStyle w:val="hps"/>
        </w:rPr>
        <w:t>elements (criteria) to consider when</w:t>
      </w:r>
      <w:r>
        <w:t xml:space="preserve"> </w:t>
      </w:r>
      <w:r>
        <w:rPr>
          <w:rStyle w:val="hps"/>
        </w:rPr>
        <w:t>analyzing</w:t>
      </w:r>
      <w:r>
        <w:t xml:space="preserve"> </w:t>
      </w:r>
      <w:r>
        <w:rPr>
          <w:rStyle w:val="hps"/>
        </w:rPr>
        <w:t>logs</w:t>
      </w:r>
      <w:r w:rsidR="004F534C">
        <w:rPr>
          <w:rStyle w:val="hps"/>
        </w:rPr>
        <w:t>:</w:t>
      </w:r>
    </w:p>
    <w:p w:rsidR="004F534C" w:rsidRPr="00BC2E25" w:rsidRDefault="004F534C" w:rsidP="0043036A">
      <w:pPr>
        <w:pStyle w:val="Paragraphedeliste"/>
        <w:numPr>
          <w:ilvl w:val="0"/>
          <w:numId w:val="31"/>
        </w:numPr>
        <w:spacing w:before="120" w:after="120" w:line="240" w:lineRule="auto"/>
      </w:pPr>
      <w:r w:rsidRPr="00BC2E25">
        <w:rPr>
          <w:rStyle w:val="hps"/>
        </w:rPr>
        <w:t>general parameters</w:t>
      </w:r>
      <w:r w:rsidRPr="00BC2E25">
        <w:t>,</w:t>
      </w:r>
    </w:p>
    <w:p w:rsidR="004F534C" w:rsidRPr="00BC2E25" w:rsidRDefault="004F534C" w:rsidP="0043036A">
      <w:pPr>
        <w:pStyle w:val="Paragraphedeliste"/>
        <w:numPr>
          <w:ilvl w:val="0"/>
          <w:numId w:val="31"/>
        </w:numPr>
        <w:spacing w:before="120" w:after="120" w:line="240" w:lineRule="auto"/>
      </w:pPr>
      <w:r w:rsidRPr="00BC2E25">
        <w:rPr>
          <w:rStyle w:val="hps"/>
        </w:rPr>
        <w:t>an</w:t>
      </w:r>
      <w:r w:rsidRPr="00BC2E25">
        <w:t xml:space="preserve"> </w:t>
      </w:r>
      <w:r w:rsidRPr="00BC2E25">
        <w:rPr>
          <w:rStyle w:val="hps"/>
        </w:rPr>
        <w:t>analysis</w:t>
      </w:r>
      <w:r w:rsidRPr="00BC2E25">
        <w:t xml:space="preserve"> </w:t>
      </w:r>
      <w:r w:rsidRPr="00BC2E25">
        <w:rPr>
          <w:rStyle w:val="hps"/>
        </w:rPr>
        <w:t>by criteria or</w:t>
      </w:r>
      <w:r w:rsidRPr="00BC2E25">
        <w:t xml:space="preserve"> </w:t>
      </w:r>
      <w:r w:rsidRPr="00BC2E25">
        <w:rPr>
          <w:rStyle w:val="hps"/>
        </w:rPr>
        <w:t>by category</w:t>
      </w:r>
      <w:r w:rsidRPr="00BC2E25">
        <w:t xml:space="preserve"> </w:t>
      </w:r>
      <w:r w:rsidRPr="00BC2E25">
        <w:rPr>
          <w:rStyle w:val="hps"/>
        </w:rPr>
        <w:t>(subcategory</w:t>
      </w:r>
      <w:r w:rsidRPr="00BC2E25">
        <w:t>) criteria,</w:t>
      </w:r>
    </w:p>
    <w:p w:rsidR="004F534C" w:rsidRPr="00BC2E25" w:rsidRDefault="004F534C" w:rsidP="0043036A">
      <w:pPr>
        <w:pStyle w:val="Paragraphedeliste"/>
        <w:numPr>
          <w:ilvl w:val="0"/>
          <w:numId w:val="31"/>
        </w:numPr>
        <w:spacing w:before="120" w:after="120" w:line="240" w:lineRule="auto"/>
      </w:pPr>
      <w:r w:rsidRPr="00BC2E25">
        <w:rPr>
          <w:rStyle w:val="hps"/>
        </w:rPr>
        <w:t>the selection criteria</w:t>
      </w:r>
      <w:r w:rsidRPr="00BC2E25">
        <w:t>,</w:t>
      </w:r>
    </w:p>
    <w:p w:rsidR="004F534C" w:rsidRDefault="004F534C" w:rsidP="0043036A">
      <w:pPr>
        <w:pStyle w:val="Paragraphedeliste"/>
        <w:numPr>
          <w:ilvl w:val="0"/>
          <w:numId w:val="31"/>
        </w:numPr>
        <w:spacing w:before="120" w:after="120" w:line="240" w:lineRule="auto"/>
        <w:rPr>
          <w:ins w:id="767" w:author="dearith" w:date="2013-08-20T13:37:00Z"/>
        </w:rPr>
      </w:pPr>
      <w:r w:rsidRPr="00BC2E25">
        <w:rPr>
          <w:rStyle w:val="hps"/>
        </w:rPr>
        <w:t>exclusion criteria</w:t>
      </w:r>
      <w:r w:rsidRPr="00BC2E25">
        <w:t>,</w:t>
      </w:r>
    </w:p>
    <w:p w:rsidR="00945C1F" w:rsidRPr="00BC2E25" w:rsidRDefault="00945C1F" w:rsidP="0043036A">
      <w:pPr>
        <w:pStyle w:val="Paragraphedeliste"/>
        <w:numPr>
          <w:ilvl w:val="0"/>
          <w:numId w:val="31"/>
        </w:numPr>
        <w:spacing w:before="120" w:after="120" w:line="240" w:lineRule="auto"/>
      </w:pPr>
      <w:ins w:id="768" w:author="dearith" w:date="2013-08-20T13:37:00Z">
        <w:r>
          <w:t xml:space="preserve">daily statistics computation (see section </w:t>
        </w:r>
      </w:ins>
      <w:ins w:id="769" w:author="dearith" w:date="2013-08-20T15:16:00Z">
        <w:r w:rsidR="000E787D">
          <w:t>“</w:t>
        </w:r>
        <w:r w:rsidR="003E07B6">
          <w:fldChar w:fldCharType="begin"/>
        </w:r>
        <w:r w:rsidR="000E787D">
          <w:instrText xml:space="preserve"> REF _Ref357694620 \r \h </w:instrText>
        </w:r>
      </w:ins>
      <w:r w:rsidR="003E07B6">
        <w:fldChar w:fldCharType="separate"/>
      </w:r>
      <w:ins w:id="770" w:author="dearith" w:date="2013-08-29T15:08:00Z">
        <w:r w:rsidR="00FE42B4">
          <w:t>5.1.7.7</w:t>
        </w:r>
      </w:ins>
      <w:ins w:id="771" w:author="dearith" w:date="2013-08-20T15:16:00Z">
        <w:r w:rsidR="003E07B6">
          <w:fldChar w:fldCharType="end"/>
        </w:r>
        <w:r w:rsidR="000E787D">
          <w:t xml:space="preserve"> </w:t>
        </w:r>
        <w:r w:rsidR="003E07B6">
          <w:fldChar w:fldCharType="begin"/>
        </w:r>
        <w:r w:rsidR="000E787D">
          <w:instrText xml:space="preserve"> REF _Ref357694620 \h </w:instrText>
        </w:r>
      </w:ins>
      <w:r w:rsidR="003E07B6">
        <w:fldChar w:fldCharType="separate"/>
      </w:r>
      <w:ins w:id="772" w:author="dearith" w:date="2013-08-29T15:08:00Z">
        <w:r w:rsidR="00FE42B4">
          <w:t>Per number of days raw statistics</w:t>
        </w:r>
      </w:ins>
      <w:ins w:id="773" w:author="dearith" w:date="2013-08-20T15:16:00Z">
        <w:r w:rsidR="003E07B6">
          <w:fldChar w:fldCharType="end"/>
        </w:r>
        <w:r w:rsidR="000E787D">
          <w:t xml:space="preserve">”, page </w:t>
        </w:r>
        <w:r w:rsidR="003E07B6">
          <w:fldChar w:fldCharType="begin"/>
        </w:r>
        <w:r w:rsidR="000E787D">
          <w:instrText xml:space="preserve"> PAGEREF _Ref357694620 \h </w:instrText>
        </w:r>
      </w:ins>
      <w:r w:rsidR="003E07B6">
        <w:fldChar w:fldCharType="separate"/>
      </w:r>
      <w:ins w:id="774" w:author="dearith" w:date="2013-08-29T15:08:00Z">
        <w:r w:rsidR="00FE42B4">
          <w:rPr>
            <w:noProof/>
          </w:rPr>
          <w:t>159</w:t>
        </w:r>
      </w:ins>
      <w:ins w:id="775" w:author="dearith" w:date="2013-08-20T15:16:00Z">
        <w:r w:rsidR="003E07B6">
          <w:fldChar w:fldCharType="end"/>
        </w:r>
        <w:r w:rsidR="000E787D">
          <w:t>),</w:t>
        </w:r>
      </w:ins>
    </w:p>
    <w:p w:rsidR="004F534C" w:rsidRPr="00BC2E25" w:rsidRDefault="004F534C" w:rsidP="0043036A">
      <w:pPr>
        <w:pStyle w:val="Paragraphedeliste"/>
        <w:numPr>
          <w:ilvl w:val="0"/>
          <w:numId w:val="31"/>
        </w:numPr>
        <w:spacing w:before="120" w:after="120" w:line="240" w:lineRule="auto"/>
        <w:rPr>
          <w:rStyle w:val="hps"/>
        </w:rPr>
      </w:pPr>
      <w:r w:rsidRPr="00BC2E25">
        <w:t xml:space="preserve">specific </w:t>
      </w:r>
      <w:r w:rsidRPr="00BC2E25">
        <w:rPr>
          <w:rStyle w:val="hps"/>
        </w:rPr>
        <w:t>output formats (</w:t>
      </w:r>
      <w:r w:rsidRPr="00BC2E25">
        <w:t xml:space="preserve">xslt </w:t>
      </w:r>
      <w:r w:rsidRPr="00BC2E25">
        <w:rPr>
          <w:rStyle w:val="hps"/>
        </w:rPr>
        <w:t>transformations</w:t>
      </w:r>
      <w:r w:rsidRPr="00BC2E25">
        <w:t xml:space="preserve"> </w:t>
      </w:r>
      <w:r w:rsidRPr="00BC2E25">
        <w:rPr>
          <w:rStyle w:val="hps"/>
        </w:rPr>
        <w:t>of</w:t>
      </w:r>
      <w:r w:rsidRPr="00BC2E25">
        <w:t xml:space="preserve"> </w:t>
      </w:r>
      <w:r w:rsidRPr="00BC2E25">
        <w:rPr>
          <w:rStyle w:val="hps"/>
        </w:rPr>
        <w:t>data</w:t>
      </w:r>
      <w:r w:rsidRPr="00BC2E25">
        <w:t xml:space="preserve"> </w:t>
      </w:r>
      <w:r>
        <w:rPr>
          <w:rStyle w:val="hps"/>
        </w:rPr>
        <w:t>analyzed),</w:t>
      </w:r>
    </w:p>
    <w:p w:rsidR="00F411C0" w:rsidRDefault="004F534C" w:rsidP="0043036A">
      <w:pPr>
        <w:pStyle w:val="Paragraphedeliste"/>
        <w:numPr>
          <w:ilvl w:val="0"/>
          <w:numId w:val="31"/>
        </w:numPr>
        <w:spacing w:before="120" w:after="120" w:line="240" w:lineRule="auto"/>
        <w:rPr>
          <w:rStyle w:val="hps"/>
        </w:rPr>
      </w:pPr>
      <w:r w:rsidRPr="00BC2E25">
        <w:rPr>
          <w:rStyle w:val="hps"/>
        </w:rPr>
        <w:t>recipients</w:t>
      </w:r>
      <w:r w:rsidR="00DD21A0">
        <w:rPr>
          <w:rStyle w:val="hps"/>
        </w:rPr>
        <w:t xml:space="preserve"> </w:t>
      </w:r>
      <w:r>
        <w:rPr>
          <w:rStyle w:val="hps"/>
        </w:rPr>
        <w:t>(email) of the monitoring</w:t>
      </w:r>
    </w:p>
    <w:p w:rsidR="00F411C0" w:rsidRDefault="00F411C0" w:rsidP="00F411C0">
      <w:r>
        <w:t>The full description of this configuration file is located in the document [</w:t>
      </w:r>
      <w:r w:rsidR="003E07B6">
        <w:fldChar w:fldCharType="begin"/>
      </w:r>
      <w:r>
        <w:instrText xml:space="preserve"> REF _Ref356459435 \h </w:instrText>
      </w:r>
      <w:r w:rsidR="003E07B6">
        <w:fldChar w:fldCharType="separate"/>
      </w:r>
      <w:ins w:id="776" w:author="dearith" w:date="2013-08-29T15:08:00Z">
        <w:r w:rsidR="00FE42B4" w:rsidRPr="00E13544">
          <w:rPr>
            <w:highlight w:val="yellow"/>
          </w:rPr>
          <w:t xml:space="preserve">DA </w:t>
        </w:r>
        <w:r w:rsidR="00FE42B4">
          <w:rPr>
            <w:noProof/>
            <w:highlight w:val="yellow"/>
          </w:rPr>
          <w:t>8</w:t>
        </w:r>
      </w:ins>
      <w:del w:id="777" w:author="dearith" w:date="2013-08-29T15:08:00Z">
        <w:r w:rsidR="00C82D1C" w:rsidDel="00FE42B4">
          <w:delText xml:space="preserve">DA </w:delText>
        </w:r>
        <w:r w:rsidR="00C82D1C" w:rsidDel="00FE42B4">
          <w:rPr>
            <w:noProof/>
          </w:rPr>
          <w:delText>8</w:delText>
        </w:r>
      </w:del>
      <w:r w:rsidR="003E07B6">
        <w:fldChar w:fldCharType="end"/>
      </w:r>
      <w:r>
        <w:t>].</w:t>
      </w:r>
      <w:r w:rsidR="00784F61">
        <w:t xml:space="preserve"> The XML schema is </w:t>
      </w:r>
      <w:r w:rsidR="00784F61" w:rsidRPr="00784F61">
        <w:rPr>
          <w:i/>
        </w:rPr>
        <w:t>logProductConfig.xsd</w:t>
      </w:r>
      <w:r w:rsidR="00784F61">
        <w:t>.</w:t>
      </w:r>
    </w:p>
    <w:p w:rsidR="004F534C" w:rsidRDefault="004F534C" w:rsidP="0043036A">
      <w:pPr>
        <w:pStyle w:val="Paragraphedeliste"/>
        <w:numPr>
          <w:ilvl w:val="0"/>
          <w:numId w:val="32"/>
        </w:numPr>
      </w:pPr>
      <w:r w:rsidRPr="002735E9">
        <w:rPr>
          <w:b/>
          <w:shd w:val="clear" w:color="auto" w:fill="FFC000"/>
        </w:rPr>
        <w:t>For MyOcean Web Portal Transaction Accounting</w:t>
      </w:r>
      <w:r w:rsidRPr="004F534C">
        <w:t xml:space="preserve">, this </w:t>
      </w:r>
      <w:r>
        <w:t xml:space="preserve">file </w:t>
      </w:r>
      <w:r w:rsidRPr="004F534C">
        <w:t>has to be built and configured manually.</w:t>
      </w:r>
      <w:r w:rsidR="002735E9">
        <w:t xml:space="preserve"> It may </w:t>
      </w:r>
      <w:r>
        <w:t xml:space="preserve">match MyOcean Web Portal Site Map as shown below (but it </w:t>
      </w:r>
      <w:r w:rsidR="002735E9">
        <w:t>is not mandatory).</w:t>
      </w:r>
    </w:p>
    <w:p w:rsidR="0030656F" w:rsidRDefault="0030656F" w:rsidP="0030656F">
      <w:r>
        <w:t>Example file:</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2735E9" w:rsidTr="0030656F">
        <w:tc>
          <w:tcPr>
            <w:tcW w:w="9210" w:type="dxa"/>
            <w:shd w:val="clear" w:color="auto" w:fill="F2F2F2" w:themeFill="background1" w:themeFillShade="F2"/>
          </w:tcPr>
          <w:p w:rsidR="002735E9" w:rsidRPr="002735E9" w:rsidRDefault="002735E9" w:rsidP="002735E9">
            <w:pPr>
              <w:jc w:val="left"/>
              <w:rPr>
                <w:rFonts w:ascii="Courier New" w:hAnsi="Courier New" w:cs="Courier New"/>
                <w:sz w:val="16"/>
                <w:szCs w:val="16"/>
                <w:lang w:val="en-US"/>
              </w:rPr>
            </w:pP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96"/>
                <w:sz w:val="16"/>
                <w:szCs w:val="16"/>
                <w:lang w:val="en-US"/>
              </w:rPr>
              <w:t>&lt;logProductDescr</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"MyOcean Web Portal"</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"MyOceanWebPortal"</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"All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"allPages"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"Home page"</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"home"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6400"/>
                <w:sz w:val="16"/>
                <w:szCs w:val="16"/>
                <w:lang w:val="en-US"/>
              </w:rPr>
              <w:t>&lt;!-- begin About Pages --&gt;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"About Pages "</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"aboutPages"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"About us"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"aboutus"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*/web/6-about-us.php*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"Project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"projectPages"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"The Project"</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"theproject"</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*/web/2-the-project.php*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"Objective"</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"objective"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*/web/3-objective.php*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"Schedule"</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"schedule"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*/web/4-schedule.php*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"Organisation"</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"organisation"</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*/web/5-organisation.php*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"Intranet"</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"intranet"</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*/web/33-intranet.php*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"Partners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"partnersPages"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"MyOcean2 Patners"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"myocean2partners"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*/web/8-myocean2-partners.php*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"Partner list"</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"partnerlist"</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*/web/10-partner-list.php*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"User-driven approach"</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"userdrivenapproach"</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r>
            <w:r w:rsidRPr="00774960">
              <w:rPr>
                <w:rFonts w:ascii="Courier New" w:eastAsiaTheme="minorHAnsi" w:hAnsi="Courier New" w:cs="Courier New"/>
                <w:color w:val="000000"/>
                <w:sz w:val="16"/>
                <w:szCs w:val="16"/>
                <w:lang w:val="en-US"/>
              </w:rPr>
              <w:lastRenderedPageBreak/>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*/web/7-a-user-driven-approach.php*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6400"/>
                <w:sz w:val="16"/>
                <w:szCs w:val="16"/>
                <w:lang w:val="en-US"/>
              </w:rPr>
              <w:t>&lt;!-- end About Pages --&gt;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6400"/>
                <w:sz w:val="16"/>
                <w:szCs w:val="16"/>
                <w:lang w:val="en-US"/>
              </w:rPr>
              <w:t>&lt;!-- begin Products and Services Pages --&gt;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"Products and Services Pages "</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"productservicePages"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"Products and Services"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"productservice"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*/web/19-products-and-services.php*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"Services Pages "</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"servicePages"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"Services"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"service"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*/web/64-services.php*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"Catalogue of services"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"catalogueservice"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*/web/26-catalogue-of-services.php*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"Register now"</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"register"</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*/web/56-user-registration-form.php*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"Ask the service desk"</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"askservicedesk"</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*/web66-ask-the-service-desk.php*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"Products Pages "</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*/web/65-products.php*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"Catalogue Pages "</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"cataloguePages"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"Access to catalogue"</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"accesscatalogue"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*/web/24-catalogue.php*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*/web/60-access-to-catalogue.php*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"Access full catalogue online"</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"accessfullcatalogue"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*/web/69-myocean-interactive-catalogue.php*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"Download MyOcean Catalogue"</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"downloadcatalogue"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*/web/69-myocean-interactive-catalogue.php*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"News Flash"</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"newsflash"</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*/web/25-news-flash.php*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 improvements"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"productimprove"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*/web/35-product-improvements.ph*</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"Technical FAQ"</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"technicalfaq"</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*/web/34-products-and-services-faq.php*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6400"/>
                <w:sz w:val="16"/>
                <w:szCs w:val="16"/>
                <w:lang w:val="en-US"/>
              </w:rPr>
              <w:t>&lt;!-- end Products and Services Pages --&gt;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6400"/>
                <w:sz w:val="16"/>
                <w:szCs w:val="16"/>
                <w:lang w:val="en-US"/>
              </w:rPr>
              <w:t>&lt;!-- begin Area of benefits Pages --&gt;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"Area of benefits Pages "</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"areabenefitsPages"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"Area of benefits"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"areabenefits"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*/web/70-area-of-benefits.php*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safety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"maritimesafetyPages"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r>
            <w:r w:rsidRPr="00774960">
              <w:rPr>
                <w:rFonts w:ascii="Courier New" w:eastAsiaTheme="minorHAnsi" w:hAnsi="Courier New" w:cs="Courier New"/>
                <w:color w:val="000000"/>
                <w:sz w:val="16"/>
                <w:szCs w:val="16"/>
                <w:lang w:val="en-US"/>
              </w:rPr>
              <w:lastRenderedPageBreak/>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safety"</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"maritimesafety"</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*/web/71-maritime-safety.php*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safety description"</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"maritimesafetydesc"</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*/web/72-marine-safety-description.php*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safety user feedback"</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"maritimesafetyfeedback"</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*/web/79-marine-safety-user-feedback.php*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safety downstream use cases"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"maritimesafetyusecases"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*/web/87-downstream-use-cases.php*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resources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"maritimeresourcesPages"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resources"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"maritimeresources"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*/web/73-marine-resources.php*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resources description"</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"maritimeresourcesdesc"</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*/web/74-marine-resources-description.php*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resources user feedback"</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"maritimeresourcesfeedback"</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*/web/80-marine-resources-user-feedback.php*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 resources downstream use cases"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"maritimeresourcesusecases"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*/web/88-downstream-use-cases.php*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 and Marine environment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"coastalenvPages"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 and Marine environment"</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"coastalenv"</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*/web/75-coastal-marine-environment.php*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 and Marine environment description"</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"coastalenvdesc"</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*/web/76-coastal-marine-environment-description.php*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 and Marine environment user feedback"</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"coastalenvfeedback"</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*/web/81-coastal-and-marine-environment-user-feedback.php*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 and Marine environment downstream use cases"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"coastalenvusecases"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*/web/89-downstream-use-cases.php*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"Weather, Climate and SF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"wheatherPages"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"Weather, Climate and SF"</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"weather"</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*/web/77-weather-climate-seasonal-forecasting.php*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"Weather, Climate and SF description"</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"weatherdesc"</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*/web/78-weather-climate-seasonal-forecasting-description.php*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"Weather, Climate and SF user feedback"</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"weatherfeedback"</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r>
            <w:r w:rsidRPr="00774960">
              <w:rPr>
                <w:rFonts w:ascii="Courier New" w:eastAsiaTheme="minorHAnsi" w:hAnsi="Courier New" w:cs="Courier New"/>
                <w:color w:val="000000"/>
                <w:sz w:val="16"/>
                <w:szCs w:val="16"/>
                <w:lang w:val="en-US"/>
              </w:rPr>
              <w:lastRenderedPageBreak/>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*/web/82-weather-climate-seasonal-forecasting-user-feedback.php*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"Weather, Climate and SF downstream use cases"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"weatherusecases"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*/web/90-downstream-use-cases.php*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6400"/>
                <w:sz w:val="16"/>
                <w:szCs w:val="16"/>
                <w:lang w:val="en-US"/>
              </w:rPr>
              <w:t>&lt;!-- end Area of benefits Pages --&gt;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"News and Events"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"newsevents"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*/web/16-news-events.php*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"Focus on"</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"focuson"</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*/web//17-focus-on.php*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"User newsletter"</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"usernewsletter"</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*/web/91-myocean-user-newsletter.php*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 Showcase"</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"productshowcase"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*/web/18-product-showcase.php*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6400"/>
                <w:sz w:val="16"/>
                <w:szCs w:val="16"/>
                <w:lang w:val="en-US"/>
              </w:rPr>
              <w:t>&lt;!-- begin Education Pages --&gt;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"Education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"educationPages"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"Education"</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"education"</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*/web/22-education.php*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"Observation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"observationPages"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"Observation"</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"observation"</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*/web/37-observation.php*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"Satellites"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"obssatellites"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*/web/40-satellites.php*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"In situ"</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"obsinsitu"</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*/web/41-in-situ.php*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"Modelling"</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"modelling"</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*/web/38-modelling.php*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 parameters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"oceanparamsPages"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 parameters"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"oceanparams"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*/web/39-ocean-parameters.php*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"Temperature"</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"oceanparamstemperature"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*/web/42-temperature.php*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"Salinity"</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"oceanparamssalinity"</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*/web/43-salinity.php*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"Currents"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"oceanparamscurrents"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*/web/44-currents.php*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"Sea ice"</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"oceanparamsseaice"</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*/web/45-sea-ice.php*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"Sea level"</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"oceanparamssealevel"</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*/web/46-sea-level.php*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"Wind"</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"oceanparamswind"</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*/web/47-wind.php*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r>
            <w:r w:rsidRPr="00774960">
              <w:rPr>
                <w:rFonts w:ascii="Courier New" w:eastAsiaTheme="minorHAnsi" w:hAnsi="Courier New" w:cs="Courier New"/>
                <w:color w:val="000000"/>
                <w:sz w:val="16"/>
                <w:szCs w:val="16"/>
                <w:lang w:val="en-US"/>
              </w:rPr>
              <w:lastRenderedPageBreak/>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"Biogeochemistry"</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"oceanparamsbiogeochemistry"</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*/web/48-biogeochemistry.php*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6400"/>
                <w:sz w:val="16"/>
                <w:szCs w:val="16"/>
                <w:lang w:val="en-US"/>
              </w:rPr>
              <w:t>&lt;!-- end Education Pages --&gt;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"Press and Edition corner"</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"presscorner"</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*/web/23-pressedition-corner.php*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"Scientific publications"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"scientificpublications"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*/web/55-scientific-publications.php*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"GMES and FP7"</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"gmes"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*/web/20-gmes-fp7.php*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"Contact us"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"contactus"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*/web/21-contact-us.php*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"All FAQ Pages"</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"allfaqPages"</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"FAQ"</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"faq"</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*/web/21-contact-us.php*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"Technical FAQ"</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"technicalfaq"</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*/web/34-products-and-services-faq.php*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w:t>
            </w:r>
            <w:r w:rsidRPr="00774960">
              <w:rPr>
                <w:rFonts w:ascii="Courier New" w:eastAsiaTheme="minorHAnsi" w:hAnsi="Courier New" w:cs="Courier New"/>
                <w:color w:val="F5844C"/>
                <w:sz w:val="16"/>
                <w:szCs w:val="16"/>
                <w:lang w:val="en-US"/>
              </w:rPr>
              <w:t xml:space="preserve"> description</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"Search"</w:t>
            </w:r>
            <w:r w:rsidRPr="00774960">
              <w:rPr>
                <w:rFonts w:ascii="Courier New" w:eastAsiaTheme="minorHAnsi" w:hAnsi="Courier New" w:cs="Courier New"/>
                <w:color w:val="F5844C"/>
                <w:sz w:val="16"/>
                <w:szCs w:val="16"/>
                <w:lang w:val="en-US"/>
              </w:rPr>
              <w:t xml:space="preserve"> name</w:t>
            </w:r>
            <w:r w:rsidRPr="00774960">
              <w:rPr>
                <w:rFonts w:ascii="Courier New" w:eastAsiaTheme="minorHAnsi" w:hAnsi="Courier New" w:cs="Courier New"/>
                <w:color w:val="FF8040"/>
                <w:sz w:val="16"/>
                <w:szCs w:val="16"/>
                <w:lang w:val="en-US"/>
              </w:rPr>
              <w:t>=</w:t>
            </w:r>
            <w:r w:rsidRPr="00774960">
              <w:rPr>
                <w:rFonts w:ascii="Courier New" w:eastAsiaTheme="minorHAnsi" w:hAnsi="Courier New" w:cs="Courier New"/>
                <w:color w:val="993300"/>
                <w:sz w:val="16"/>
                <w:szCs w:val="16"/>
                <w:lang w:val="en-US"/>
              </w:rPr>
              <w:t>"search"</w:t>
            </w:r>
            <w:r w:rsidRPr="00774960">
              <w:rPr>
                <w:rFonts w:ascii="Courier New" w:eastAsiaTheme="minorHAnsi" w:hAnsi="Courier New" w:cs="Courier New"/>
                <w:color w:val="000096"/>
                <w:sz w:val="16"/>
                <w:szCs w:val="16"/>
                <w:lang w:val="en-US"/>
              </w:rPr>
              <w:t>&gt;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t>*/web/53-search.php*</w:t>
            </w:r>
            <w:r w:rsidRPr="00774960">
              <w:rPr>
                <w:rFonts w:ascii="Courier New" w:eastAsiaTheme="minorHAnsi" w:hAnsi="Courier New" w:cs="Courier New"/>
                <w:color w:val="000096"/>
                <w:sz w:val="16"/>
                <w:szCs w:val="16"/>
                <w:lang w:val="en-US"/>
              </w:rPr>
              <w:t>&lt;/url&gt;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&lt;/productConfig&gt;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&lt;/products&gt;</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00"/>
                <w:sz w:val="16"/>
                <w:szCs w:val="16"/>
                <w:lang w:val="en-US"/>
              </w:rPr>
              <w:br/>
              <w:t xml:space="preserve">    </w:t>
            </w:r>
            <w:r w:rsidRPr="00774960">
              <w:rPr>
                <w:rFonts w:ascii="Courier New" w:eastAsiaTheme="minorHAnsi" w:hAnsi="Courier New" w:cs="Courier New"/>
                <w:color w:val="000096"/>
                <w:sz w:val="16"/>
                <w:szCs w:val="16"/>
                <w:lang w:val="en-US"/>
              </w:rPr>
              <w:t>&lt;/logProductDescr&gt;</w:t>
            </w:r>
          </w:p>
        </w:tc>
      </w:tr>
    </w:tbl>
    <w:p w:rsidR="002735E9" w:rsidRPr="004F534C" w:rsidRDefault="002735E9" w:rsidP="004F534C"/>
    <w:p w:rsidR="0030656F" w:rsidRDefault="006C70C7" w:rsidP="0043036A">
      <w:pPr>
        <w:pStyle w:val="Paragraphedeliste"/>
        <w:numPr>
          <w:ilvl w:val="0"/>
          <w:numId w:val="32"/>
        </w:numPr>
      </w:pPr>
      <w:r w:rsidRPr="002735E9">
        <w:rPr>
          <w:b/>
          <w:shd w:val="clear" w:color="auto" w:fill="FFC000"/>
        </w:rPr>
        <w:t>For MyOcean WMS and Subsetters (Motu, Oceanotron...) Transaction Accounting</w:t>
      </w:r>
      <w:r w:rsidRPr="002735E9">
        <w:t xml:space="preserve">, this configuration </w:t>
      </w:r>
      <w:r>
        <w:t xml:space="preserve">will be </w:t>
      </w:r>
      <w:r w:rsidRPr="002735E9">
        <w:t xml:space="preserve">automatically generated </w:t>
      </w:r>
      <w:r>
        <w:t>as explained in section “</w:t>
      </w:r>
      <w:r w:rsidR="003E07B6">
        <w:fldChar w:fldCharType="begin"/>
      </w:r>
      <w:r>
        <w:instrText xml:space="preserve"> REF _Ref356904483 \r \h </w:instrText>
      </w:r>
      <w:r w:rsidR="003E07B6">
        <w:fldChar w:fldCharType="separate"/>
      </w:r>
      <w:r w:rsidR="00FE42B4">
        <w:t>5.1.7.4</w:t>
      </w:r>
      <w:r w:rsidR="003E07B6">
        <w:fldChar w:fldCharType="end"/>
      </w:r>
      <w:r>
        <w:t xml:space="preserve"> </w:t>
      </w:r>
      <w:r w:rsidR="003E07B6">
        <w:fldChar w:fldCharType="begin"/>
      </w:r>
      <w:r>
        <w:instrText xml:space="preserve"> REF _Ref356904483 \h </w:instrText>
      </w:r>
      <w:r w:rsidR="003E07B6">
        <w:fldChar w:fldCharType="separate"/>
      </w:r>
      <w:r w:rsidR="00FE42B4">
        <w:t>Generate criteria configuration file for WMS and Subsetters media</w:t>
      </w:r>
      <w:r w:rsidR="003E07B6">
        <w:fldChar w:fldCharType="end"/>
      </w:r>
      <w:r>
        <w:t xml:space="preserve">”, page </w:t>
      </w:r>
      <w:r w:rsidR="003E07B6">
        <w:fldChar w:fldCharType="begin"/>
      </w:r>
      <w:r>
        <w:instrText xml:space="preserve"> PAGEREF _Ref356904483 \h </w:instrText>
      </w:r>
      <w:r w:rsidR="003E07B6">
        <w:fldChar w:fldCharType="separate"/>
      </w:r>
      <w:ins w:id="778" w:author="dearith" w:date="2013-08-29T15:08:00Z">
        <w:r w:rsidR="00FE42B4">
          <w:rPr>
            <w:noProof/>
          </w:rPr>
          <w:t>152</w:t>
        </w:r>
      </w:ins>
      <w:del w:id="779" w:author="dearith" w:date="2013-08-29T15:08:00Z">
        <w:r w:rsidR="00C82D1C" w:rsidDel="00FE42B4">
          <w:rPr>
            <w:noProof/>
          </w:rPr>
          <w:delText>142</w:delText>
        </w:r>
      </w:del>
      <w:r w:rsidR="003E07B6">
        <w:fldChar w:fldCharType="end"/>
      </w:r>
      <w:r w:rsidRPr="002735E9">
        <w:t>.</w:t>
      </w:r>
    </w:p>
    <w:p w:rsidR="006C70C7" w:rsidRDefault="006C70C7" w:rsidP="0043036A">
      <w:pPr>
        <w:pStyle w:val="Paragraphedeliste"/>
        <w:numPr>
          <w:ilvl w:val="0"/>
          <w:numId w:val="32"/>
        </w:numPr>
      </w:pPr>
      <w:r>
        <w:rPr>
          <w:b/>
          <w:shd w:val="clear" w:color="auto" w:fill="FFC000"/>
        </w:rPr>
        <w:t xml:space="preserve">For MyOcean VSFTPD </w:t>
      </w:r>
      <w:r w:rsidRPr="002735E9">
        <w:rPr>
          <w:b/>
          <w:shd w:val="clear" w:color="auto" w:fill="FFC000"/>
        </w:rPr>
        <w:t xml:space="preserve">Transaction </w:t>
      </w:r>
      <w:proofErr w:type="gramStart"/>
      <w:r w:rsidRPr="002735E9">
        <w:rPr>
          <w:b/>
          <w:shd w:val="clear" w:color="auto" w:fill="FFC000"/>
        </w:rPr>
        <w:t>Accounting</w:t>
      </w:r>
      <w:proofErr w:type="gramEnd"/>
      <w:r w:rsidRPr="002735E9">
        <w:t xml:space="preserve">, this configuration </w:t>
      </w:r>
      <w:r>
        <w:t xml:space="preserve">will be </w:t>
      </w:r>
      <w:r w:rsidRPr="002735E9">
        <w:t xml:space="preserve">automatically generated </w:t>
      </w:r>
      <w:r>
        <w:t>as explained in section “</w:t>
      </w:r>
      <w:r w:rsidR="003E07B6">
        <w:fldChar w:fldCharType="begin"/>
      </w:r>
      <w:r>
        <w:instrText xml:space="preserve"> REF _Ref356904527 \r \h </w:instrText>
      </w:r>
      <w:r w:rsidR="003E07B6">
        <w:fldChar w:fldCharType="separate"/>
      </w:r>
      <w:r w:rsidR="00FE42B4">
        <w:t>5.1.7.5</w:t>
      </w:r>
      <w:r w:rsidR="003E07B6">
        <w:fldChar w:fldCharType="end"/>
      </w:r>
      <w:r>
        <w:t xml:space="preserve"> </w:t>
      </w:r>
      <w:r w:rsidR="003E07B6">
        <w:fldChar w:fldCharType="begin"/>
      </w:r>
      <w:r>
        <w:instrText xml:space="preserve"> REF _Ref356904527 \h </w:instrText>
      </w:r>
      <w:r w:rsidR="003E07B6">
        <w:fldChar w:fldCharType="separate"/>
      </w:r>
      <w:r w:rsidR="00FE42B4">
        <w:t>Generate criteria configuration file for VSFTPD media</w:t>
      </w:r>
      <w:r w:rsidR="003E07B6">
        <w:fldChar w:fldCharType="end"/>
      </w:r>
      <w:r>
        <w:t xml:space="preserve">”, page </w:t>
      </w:r>
      <w:r w:rsidR="003E07B6">
        <w:fldChar w:fldCharType="begin"/>
      </w:r>
      <w:r>
        <w:instrText xml:space="preserve"> PAGEREF _Ref356904527 \h </w:instrText>
      </w:r>
      <w:r w:rsidR="003E07B6">
        <w:fldChar w:fldCharType="separate"/>
      </w:r>
      <w:ins w:id="780" w:author="dearith" w:date="2013-08-29T15:08:00Z">
        <w:r w:rsidR="00FE42B4">
          <w:rPr>
            <w:noProof/>
          </w:rPr>
          <w:t>156</w:t>
        </w:r>
      </w:ins>
      <w:del w:id="781" w:author="dearith" w:date="2013-08-29T15:08:00Z">
        <w:r w:rsidR="00C82D1C" w:rsidDel="00FE42B4">
          <w:rPr>
            <w:noProof/>
          </w:rPr>
          <w:delText>145</w:delText>
        </w:r>
      </w:del>
      <w:r w:rsidR="003E07B6">
        <w:fldChar w:fldCharType="end"/>
      </w:r>
      <w:r w:rsidRPr="002735E9">
        <w:t>.</w:t>
      </w:r>
    </w:p>
    <w:p w:rsidR="007454EC" w:rsidRPr="00F21C25" w:rsidRDefault="00246ABF" w:rsidP="00246ABF">
      <w:pPr>
        <w:shd w:val="clear" w:color="auto" w:fill="F2F2F2" w:themeFill="background1" w:themeFillShade="F2"/>
        <w:rPr>
          <w:lang w:val="en-US"/>
        </w:rPr>
      </w:pPr>
      <w:r>
        <w:t xml:space="preserve">Note: </w:t>
      </w:r>
      <w:r w:rsidR="00544125">
        <w:t xml:space="preserve">The criteria configuration file contains also </w:t>
      </w:r>
      <w:r w:rsidR="007454EC">
        <w:t xml:space="preserve">a </w:t>
      </w:r>
      <w:r w:rsidR="007454EC" w:rsidRPr="00F21C25">
        <w:rPr>
          <w:i/>
        </w:rPr>
        <w:t>logXsltConfig</w:t>
      </w:r>
      <w:r w:rsidR="007454EC">
        <w:t xml:space="preserve"> element: </w:t>
      </w:r>
      <w:r w:rsidR="00544125">
        <w:t>some setting</w:t>
      </w:r>
      <w:r w:rsidR="007454EC">
        <w:t>s</w:t>
      </w:r>
      <w:r w:rsidR="00544125">
        <w:t xml:space="preserve"> to execute basic</w:t>
      </w:r>
      <w:r w:rsidR="007454EC">
        <w:t>/raw</w:t>
      </w:r>
      <w:r w:rsidR="00544125">
        <w:t xml:space="preserve"> XSL transformations subsequently used in the final statistic</w:t>
      </w:r>
      <w:r w:rsidR="00FA763D">
        <w:t>s</w:t>
      </w:r>
      <w:r w:rsidR="00544125">
        <w:t xml:space="preserve"> process (</w:t>
      </w:r>
      <w:r w:rsidR="00FA763D">
        <w:rPr>
          <w:rStyle w:val="hps"/>
        </w:rPr>
        <w:t>others X</w:t>
      </w:r>
      <w:r w:rsidR="007454EC">
        <w:rPr>
          <w:rStyle w:val="hps"/>
        </w:rPr>
        <w:t xml:space="preserve">SL transformation). </w:t>
      </w:r>
      <w:r w:rsidR="007454EC">
        <w:t>This section is explained in section “</w:t>
      </w:r>
      <w:r w:rsidR="003E07B6">
        <w:fldChar w:fldCharType="begin"/>
      </w:r>
      <w:r w:rsidR="007454EC">
        <w:instrText xml:space="preserve"> REF _Ref357667617 \r \h </w:instrText>
      </w:r>
      <w:r w:rsidR="003E07B6">
        <w:fldChar w:fldCharType="separate"/>
      </w:r>
      <w:r w:rsidR="00FE42B4">
        <w:t>5.1.7.6</w:t>
      </w:r>
      <w:r w:rsidR="003E07B6">
        <w:fldChar w:fldCharType="end"/>
      </w:r>
      <w:r w:rsidR="007454EC">
        <w:t xml:space="preserve"> </w:t>
      </w:r>
      <w:r w:rsidR="003E07B6">
        <w:fldChar w:fldCharType="begin"/>
      </w:r>
      <w:r w:rsidR="007454EC">
        <w:instrText xml:space="preserve"> REF _Ref357667617 \h </w:instrText>
      </w:r>
      <w:r w:rsidR="003E07B6">
        <w:fldChar w:fldCharType="separate"/>
      </w:r>
      <w:proofErr w:type="gramStart"/>
      <w:r w:rsidR="00FE42B4">
        <w:t>The</w:t>
      </w:r>
      <w:proofErr w:type="gramEnd"/>
      <w:r w:rsidR="00FE42B4">
        <w:t xml:space="preserve"> “raw” XSL transformation</w:t>
      </w:r>
      <w:r w:rsidR="003E07B6">
        <w:fldChar w:fldCharType="end"/>
      </w:r>
      <w:r w:rsidR="007454EC">
        <w:t xml:space="preserve">”, page </w:t>
      </w:r>
      <w:r w:rsidR="003E07B6">
        <w:fldChar w:fldCharType="begin"/>
      </w:r>
      <w:r w:rsidR="007454EC">
        <w:instrText xml:space="preserve"> PAGEREF _Ref357667617 \h </w:instrText>
      </w:r>
      <w:r w:rsidR="003E07B6">
        <w:fldChar w:fldCharType="separate"/>
      </w:r>
      <w:ins w:id="782" w:author="dearith" w:date="2013-08-29T15:08:00Z">
        <w:r w:rsidR="00FE42B4">
          <w:rPr>
            <w:noProof/>
          </w:rPr>
          <w:t>156</w:t>
        </w:r>
      </w:ins>
      <w:del w:id="783" w:author="dearith" w:date="2013-08-29T15:08:00Z">
        <w:r w:rsidR="00C82D1C" w:rsidDel="00FE42B4">
          <w:rPr>
            <w:noProof/>
          </w:rPr>
          <w:delText>146</w:delText>
        </w:r>
      </w:del>
      <w:r w:rsidR="003E07B6">
        <w:fldChar w:fldCharType="end"/>
      </w:r>
      <w:r w:rsidR="007454EC">
        <w:t>.</w:t>
      </w:r>
    </w:p>
    <w:p w:rsidR="00DD21A0" w:rsidRPr="002B5010" w:rsidRDefault="00DD21A0" w:rsidP="00FD7E27">
      <w:pPr>
        <w:pStyle w:val="Titre7"/>
      </w:pPr>
      <w:bookmarkStart w:id="784" w:name="_Ref358034221"/>
      <w:r>
        <w:lastRenderedPageBreak/>
        <w:t>The process configuration file (A</w:t>
      </w:r>
      <w:r w:rsidRPr="00707220">
        <w:t>)</w:t>
      </w:r>
      <w:bookmarkEnd w:id="784"/>
    </w:p>
    <w:p w:rsidR="00FD7E27" w:rsidRPr="002B5010" w:rsidRDefault="00FD7E27" w:rsidP="00FD7E27">
      <w:pPr>
        <w:pStyle w:val="Titre8"/>
      </w:pPr>
      <w:bookmarkStart w:id="785" w:name="_Ref357085771"/>
      <w:r>
        <w:t>The process configuration file (A</w:t>
      </w:r>
      <w:r w:rsidRPr="00707220">
        <w:t>)</w:t>
      </w:r>
      <w:r>
        <w:t xml:space="preserve"> by Dissemination Unit and MyOcean Web Portal</w:t>
      </w:r>
      <w:bookmarkEnd w:id="785"/>
    </w:p>
    <w:p w:rsidR="00DD21A0" w:rsidRDefault="00DD21A0" w:rsidP="00DD21A0">
      <w:pPr>
        <w:rPr>
          <w:rStyle w:val="hps"/>
        </w:rPr>
      </w:pPr>
      <w:r>
        <w:rPr>
          <w:rStyle w:val="hps"/>
        </w:rPr>
        <w:t>This file describes the</w:t>
      </w:r>
      <w:r>
        <w:t xml:space="preserve"> </w:t>
      </w:r>
      <w:r>
        <w:rPr>
          <w:lang w:val="en-US"/>
        </w:rPr>
        <w:t>CIS Transaction Accounting to process</w:t>
      </w:r>
      <w:r w:rsidR="00C32A35">
        <w:rPr>
          <w:lang w:val="en-US"/>
        </w:rPr>
        <w:t xml:space="preserve"> for MyOcean Web Portal and each pair [Dissemination Unit</w:t>
      </w:r>
      <w:proofErr w:type="gramStart"/>
      <w:r w:rsidR="00C32A35">
        <w:rPr>
          <w:lang w:val="en-US"/>
        </w:rPr>
        <w:t>;Media</w:t>
      </w:r>
      <w:proofErr w:type="gramEnd"/>
      <w:r w:rsidR="00C32A35">
        <w:rPr>
          <w:lang w:val="en-US"/>
        </w:rPr>
        <w:t>]</w:t>
      </w:r>
      <w:r>
        <w:rPr>
          <w:rStyle w:val="hps"/>
        </w:rPr>
        <w:t xml:space="preserve">. It </w:t>
      </w:r>
      <w:r w:rsidR="00FD7E27">
        <w:rPr>
          <w:rStyle w:val="hps"/>
        </w:rPr>
        <w:t>contains</w:t>
      </w:r>
      <w:r>
        <w:rPr>
          <w:rStyle w:val="hps"/>
        </w:rPr>
        <w:t xml:space="preserve"> the assemblies of the analysis </w:t>
      </w:r>
      <w:r w:rsidRPr="00B92545">
        <w:rPr>
          <w:rStyle w:val="hps"/>
        </w:rPr>
        <w:t>"what"</w:t>
      </w:r>
      <w:r w:rsidRPr="00B92545">
        <w:t xml:space="preserve"> </w:t>
      </w:r>
      <w:r>
        <w:rPr>
          <w:rStyle w:val="hps"/>
        </w:rPr>
        <w:t>+</w:t>
      </w:r>
      <w:r w:rsidRPr="00B92545">
        <w:t xml:space="preserve"> </w:t>
      </w:r>
      <w:r w:rsidRPr="00B92545">
        <w:rPr>
          <w:rStyle w:val="hps"/>
        </w:rPr>
        <w:t>"how"</w:t>
      </w:r>
      <w:r>
        <w:rPr>
          <w:rStyle w:val="hps"/>
        </w:rPr>
        <w:t xml:space="preserve">: assemble </w:t>
      </w:r>
      <w:r>
        <w:t>the log configuration file (C</w:t>
      </w:r>
      <w:r w:rsidRPr="00707220">
        <w:t>)</w:t>
      </w:r>
      <w:r>
        <w:t xml:space="preserve"> and the criteria configuration file (B</w:t>
      </w:r>
      <w:r w:rsidRPr="00707220">
        <w:t>)</w:t>
      </w:r>
      <w:r>
        <w:t>, for MyOcean Web Portal and for each DU WMS server, DU Subsetter server...</w:t>
      </w:r>
    </w:p>
    <w:p w:rsidR="00DD21A0" w:rsidRDefault="00DD21A0" w:rsidP="00DD21A0">
      <w:r>
        <w:t>The full description of this configuration file is located in the document [</w:t>
      </w:r>
      <w:r w:rsidR="003E07B6">
        <w:fldChar w:fldCharType="begin"/>
      </w:r>
      <w:r>
        <w:instrText xml:space="preserve"> REF _Ref356459435 \h </w:instrText>
      </w:r>
      <w:r w:rsidR="003E07B6">
        <w:fldChar w:fldCharType="separate"/>
      </w:r>
      <w:ins w:id="786" w:author="dearith" w:date="2013-08-29T15:08:00Z">
        <w:r w:rsidR="00FE42B4" w:rsidRPr="00E13544">
          <w:rPr>
            <w:highlight w:val="yellow"/>
          </w:rPr>
          <w:t xml:space="preserve">DA </w:t>
        </w:r>
        <w:r w:rsidR="00FE42B4">
          <w:rPr>
            <w:noProof/>
            <w:highlight w:val="yellow"/>
          </w:rPr>
          <w:t>8</w:t>
        </w:r>
      </w:ins>
      <w:del w:id="787" w:author="dearith" w:date="2013-08-29T15:08:00Z">
        <w:r w:rsidR="00C82D1C" w:rsidDel="00FE42B4">
          <w:delText xml:space="preserve">DA </w:delText>
        </w:r>
        <w:r w:rsidR="00C82D1C" w:rsidDel="00FE42B4">
          <w:rPr>
            <w:noProof/>
          </w:rPr>
          <w:delText>8</w:delText>
        </w:r>
      </w:del>
      <w:r w:rsidR="003E07B6">
        <w:fldChar w:fldCharType="end"/>
      </w:r>
      <w:r>
        <w:t>].</w:t>
      </w:r>
      <w:r w:rsidR="00784F61">
        <w:t xml:space="preserve"> The XML schema is </w:t>
      </w:r>
      <w:r w:rsidR="00784F61" w:rsidRPr="00784F61">
        <w:rPr>
          <w:i/>
        </w:rPr>
        <w:t>log</w:t>
      </w:r>
      <w:r w:rsidR="00784F61">
        <w:rPr>
          <w:i/>
        </w:rPr>
        <w:t>Process</w:t>
      </w:r>
      <w:r w:rsidR="00784F61" w:rsidRPr="00784F61">
        <w:rPr>
          <w:i/>
        </w:rPr>
        <w:t>Config.xsd</w:t>
      </w:r>
      <w:r w:rsidR="00784F61">
        <w:t>.</w:t>
      </w:r>
    </w:p>
    <w:p w:rsidR="00DD21A0" w:rsidRPr="00AD57E5" w:rsidRDefault="00DD21A0" w:rsidP="0043036A">
      <w:pPr>
        <w:pStyle w:val="Paragraphedeliste"/>
        <w:numPr>
          <w:ilvl w:val="0"/>
          <w:numId w:val="36"/>
        </w:numPr>
      </w:pPr>
      <w:r w:rsidRPr="00DD21A0">
        <w:rPr>
          <w:b/>
          <w:shd w:val="clear" w:color="auto" w:fill="FFC000"/>
        </w:rPr>
        <w:t>For MyOcean Web Portal Transaction Accounting</w:t>
      </w:r>
    </w:p>
    <w:p w:rsidR="00AD57E5" w:rsidRDefault="00AD57E5" w:rsidP="00AD57E5">
      <w:r>
        <w:t>We assigned “MyOceanWebPortal” as a “virtual” DU name (another name can be chosen but it must be different from a Dissemination Unit name).</w:t>
      </w:r>
    </w:p>
    <w:p w:rsidR="007D374A" w:rsidRPr="00AD57E5" w:rsidRDefault="007D374A" w:rsidP="0043036A">
      <w:pPr>
        <w:pStyle w:val="Paragraphedeliste"/>
        <w:numPr>
          <w:ilvl w:val="0"/>
          <w:numId w:val="36"/>
        </w:numPr>
      </w:pPr>
      <w:r w:rsidRPr="007D374A">
        <w:rPr>
          <w:b/>
          <w:shd w:val="clear" w:color="auto" w:fill="FFC000"/>
        </w:rPr>
        <w:t>For Dissemination Unit VSFTPD, WMS, Motu... Transaction Accounting</w:t>
      </w:r>
    </w:p>
    <w:p w:rsidR="007D374A" w:rsidRDefault="007D374A" w:rsidP="007D374A">
      <w:r w:rsidRPr="00733CCC">
        <w:rPr>
          <w:highlight w:val="yellow"/>
        </w:rPr>
        <w:t>Assign “duName”</w:t>
      </w:r>
      <w:r>
        <w:t xml:space="preserve"> with the standard Dissemination Unit name defined in the EPST file.</w:t>
      </w:r>
    </w:p>
    <w:p w:rsidR="007D374A" w:rsidRDefault="00C37064" w:rsidP="00AD57E5">
      <w:r>
        <w:t>Log configuration file example</w:t>
      </w:r>
    </w:p>
    <w:tbl>
      <w:tblPr>
        <w:tblStyle w:val="Grilledutableau"/>
        <w:tblW w:w="0" w:type="auto"/>
        <w:shd w:val="clear" w:color="auto" w:fill="F2F2F2" w:themeFill="background1" w:themeFillShade="F2"/>
        <w:tblLook w:val="04A0" w:firstRow="1" w:lastRow="0" w:firstColumn="1" w:lastColumn="0" w:noHBand="0" w:noVBand="1"/>
      </w:tblPr>
      <w:tblGrid>
        <w:gridCol w:w="9286"/>
      </w:tblGrid>
      <w:tr w:rsidR="007D374A" w:rsidRPr="007D374A" w:rsidTr="00E15EFA">
        <w:tc>
          <w:tcPr>
            <w:tcW w:w="9286" w:type="dxa"/>
            <w:shd w:val="clear" w:color="auto" w:fill="F2F2F2" w:themeFill="background1" w:themeFillShade="F2"/>
          </w:tcPr>
          <w:p w:rsidR="007D374A" w:rsidRPr="007D374A" w:rsidRDefault="007D374A" w:rsidP="00C37064">
            <w:pPr>
              <w:jc w:val="left"/>
              <w:rPr>
                <w:rFonts w:ascii="Courier New" w:hAnsi="Courier New" w:cs="Courier New"/>
                <w:sz w:val="16"/>
                <w:szCs w:val="16"/>
              </w:rPr>
            </w:pPr>
            <w:proofErr w:type="gramStart"/>
            <w:r w:rsidRPr="007D374A">
              <w:rPr>
                <w:rFonts w:ascii="Courier New" w:hAnsi="Courier New" w:cs="Courier New"/>
                <w:color w:val="8B26C9"/>
                <w:sz w:val="16"/>
                <w:szCs w:val="16"/>
                <w:lang w:eastAsia="fr-FR"/>
              </w:rPr>
              <w:t>&lt;?xml</w:t>
            </w:r>
            <w:proofErr w:type="gramEnd"/>
            <w:r w:rsidRPr="007D374A">
              <w:rPr>
                <w:rFonts w:ascii="Courier New" w:hAnsi="Courier New" w:cs="Courier New"/>
                <w:color w:val="8B26C9"/>
                <w:sz w:val="16"/>
                <w:szCs w:val="16"/>
                <w:lang w:eastAsia="fr-FR"/>
              </w:rPr>
              <w:t xml:space="preserve"> version="1.0" encoding="UTF-8"?&gt;</w:t>
            </w:r>
            <w:r w:rsidRPr="007D374A">
              <w:rPr>
                <w:rFonts w:ascii="Courier New" w:hAnsi="Courier New" w:cs="Courier New"/>
                <w:color w:val="000000"/>
                <w:sz w:val="16"/>
                <w:szCs w:val="16"/>
                <w:lang w:eastAsia="fr-FR"/>
              </w:rPr>
              <w:br/>
            </w:r>
            <w:r w:rsidRPr="007D374A">
              <w:rPr>
                <w:rFonts w:ascii="Courier New" w:hAnsi="Courier New" w:cs="Courier New"/>
                <w:color w:val="000096"/>
                <w:sz w:val="16"/>
                <w:szCs w:val="16"/>
                <w:lang w:eastAsia="fr-FR"/>
              </w:rPr>
              <w:t>&lt;logProcessConfig</w:t>
            </w:r>
            <w:r w:rsidRPr="007D374A">
              <w:rPr>
                <w:rFonts w:ascii="Courier New" w:hAnsi="Courier New" w:cs="Courier New"/>
                <w:color w:val="F5844C"/>
                <w:sz w:val="16"/>
                <w:szCs w:val="16"/>
                <w:lang w:eastAsia="fr-FR"/>
              </w:rPr>
              <w:t xml:space="preserve"> xmlns:xsi</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"http://www.w3.org/2001/XMLSchema-instance"</w:t>
            </w:r>
            <w:r w:rsidRPr="007D374A">
              <w:rPr>
                <w:rFonts w:ascii="Courier New" w:hAnsi="Courier New" w:cs="Courier New"/>
                <w:color w:val="F5844C"/>
                <w:sz w:val="16"/>
                <w:szCs w:val="16"/>
                <w:lang w:eastAsia="fr-FR"/>
              </w:rPr>
              <w:t xml:space="preserve"> </w:t>
            </w:r>
            <w:r w:rsidRPr="007D374A">
              <w:rPr>
                <w:rFonts w:ascii="Courier New" w:hAnsi="Courier New" w:cs="Courier New"/>
                <w:color w:val="F5844C"/>
                <w:sz w:val="16"/>
                <w:szCs w:val="16"/>
                <w:lang w:eastAsia="fr-FR"/>
              </w:rPr>
              <w:br/>
              <w:t xml:space="preserve">    xsi:noNamespaceSchemaLocation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"../logProcessConfig.xsd"</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MyOcean Web Portal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"MyOcean Web Portal"</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"MyOceanWebPortal"</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F5844C"/>
                <w:sz w:val="16"/>
                <w:szCs w:val="16"/>
                <w:lang w:eastAsia="fr-FR"/>
              </w:rPr>
              <w:t xml:space="preserve"> </w:t>
            </w:r>
            <w:r w:rsidRPr="003277AB">
              <w:rPr>
                <w:rFonts w:ascii="Courier New" w:hAnsi="Courier New" w:cs="Courier New"/>
                <w:color w:val="F5844C"/>
                <w:sz w:val="16"/>
                <w:szCs w:val="16"/>
                <w:highlight w:val="yellow"/>
                <w:lang w:eastAsia="fr-FR"/>
              </w:rPr>
              <w:t>ignoreBuildprodconf</w:t>
            </w:r>
            <w:r w:rsidRPr="003277AB">
              <w:rPr>
                <w:rFonts w:ascii="Courier New" w:hAnsi="Courier New" w:cs="Courier New"/>
                <w:color w:val="FF8040"/>
                <w:sz w:val="16"/>
                <w:szCs w:val="16"/>
                <w:highlight w:val="yellow"/>
                <w:lang w:eastAsia="fr-FR"/>
              </w:rPr>
              <w:t>=</w:t>
            </w:r>
            <w:r w:rsidRPr="003277AB">
              <w:rPr>
                <w:rFonts w:ascii="Courier New" w:hAnsi="Courier New" w:cs="Courier New"/>
                <w:color w:val="993300"/>
                <w:sz w:val="16"/>
                <w:szCs w:val="16"/>
                <w:highlight w:val="yellow"/>
                <w:lang w:eastAsia="fr-FR"/>
              </w:rPr>
              <w:t>"true"</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criteria configuration file (B) – MyOcean Web Portal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/data2/atoll/awstats/logs/xml/MyOcean/logPageMyOceanWebPortalConfig.xml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MyOcean Web Portal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/data2/atoll/awstats/logs/xml/MyOcean/logFileMyOceanWebPortalConfig.xml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Disseminiation Unit :   GLO-CLS-TOULOUSE-FR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"VSFTPD DU GLO-CLS-TOULOUSE-FR"</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"GLO-CLS-TOULOUSE-FR"</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criteria configuration file (B) – VSFTPD - GLO-CLS-TOULOUSE-FR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/data2/atoll/awstats/logs/xml/MyOcean/logProduct-VSFTPD-GLO-CLS-TOULOUSE-FRConfig.xml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VSFTPD - GLO-CLS-TOULOUSE-FR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/data2/atoll/awstats/logs/xml/MyOcean/logFile-VSFTPD-GLO-CLS-TOULOUSE-FRConfig.xml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"WMS DU GLO-CLS-TOULOUSE-FR"</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"GLO-CLS-TOULOUSE-FR"</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r>
            <w:r w:rsidRPr="007D374A">
              <w:rPr>
                <w:rFonts w:ascii="Courier New" w:hAnsi="Courier New" w:cs="Courier New"/>
                <w:color w:val="000000"/>
                <w:sz w:val="16"/>
                <w:szCs w:val="16"/>
                <w:lang w:eastAsia="fr-FR"/>
              </w:rPr>
              <w:lastRenderedPageBreak/>
              <w:t xml:space="preserve">        </w:t>
            </w:r>
            <w:r w:rsidRPr="007D374A">
              <w:rPr>
                <w:rFonts w:ascii="Courier New" w:hAnsi="Courier New" w:cs="Courier New"/>
                <w:color w:val="006400"/>
                <w:sz w:val="16"/>
                <w:szCs w:val="16"/>
                <w:lang w:eastAsia="fr-FR"/>
              </w:rPr>
              <w:t>&lt;!-- the criteria configuration file (B) – WMS - GLO-CLS-TOULOUSE-FR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/data2/atoll/awstats/logs/xml/MyOcean/logProduct-WMS-GLO-CLS-TOULOUSE-FRConfig.xml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WMS - GLO-CLS-TOULOUSE-FR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/data2/atoll/awstats/logs/xml/MyOcean/logFile-WMS-GLO-CLS-TOULOUSE-FRConfig.xml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"SUBSETTER DU GLO-CLS-TOULOUSE-FR"</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"GLO-CLS-TOULOUSE-FR"</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criteria configuration file (B) – SUBSETTER - GLO-CLS-TOULOUSE-FR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/data2/atoll/awstats/logs/xml/MyOcean/logProduct-SUBSETTER-GLO-CLS-TOULOUSE-FRConfig.xml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SUBSETTER - GLO-CLS-TOULOUSE-FR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/data2/atoll/awstats/logs/xml/MyOcean/logFile-SUBSETTER-GLO-CLS-TOULOUSE-FRConfig.xml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Disseminiation Unit :   GLO-CMCC-BOLOGNA-IT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"VSFTPD DU GLO-CMCC-BOLOGNA-IT"</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"GLO-CMCC-BOLOGNA-IT"</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criteria configuration file (B) – VSFTPD - GLO-CMCC-BOLOGNA-IT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/data2/atoll/awstats/logs/xml/MyOcean/logProduct-VSFTPD-GLO-CMCC-BOLOGNA-ITConfig.xml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VSFTPD - GLO-CMCC-BOLOGNA-IT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/data2/atoll/awstats/logs/xml/MyOcean/logFile-VSFTPD-GLO-CMCC-BOLOGNA-ITConfig.xml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"WMS DU GLO-CMCC-BOLOGNA-IT"</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"GLO-CMCC-BOLOGNA-IT"</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criteria configuration file (B) – WMS - GLO-CMCC-BOLOGNA-IT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/data2/atoll/awstats/logs/xml/MyOcean/logProduct-WMS-GLO-CMCC-BOLOGNA-ITConfig.xml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WMS - GLO-CMCC-BOLOGNA-IT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/data2/atoll/awstats/logs/xml/MyOcean/logFile-WMS-GLO-CMCC-BOLOGNA-ITConfig.xml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"SUBSETTER DU GLO-CMCC-BOLOGNA-IT"</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"GLO-CMCC-BOLOGNA-IT"</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criteria configuration file (B) – SUBSETTER - GLO-CLS-TOULOUSE-FR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/data2/atoll/awstats/logs/xml/MyOcean/logProduct-SUBSETTER-GLO-CMCC-BOLOGNA-ITConfig.xml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SUBSETTER - GLO-CMCC-BOLOGNA-IT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/data2/atoll/awstats/logs/xml/MyOcean/logFile-SUBSETTER-GLO-CMCC-BOLOGNA-ITConfig.xml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Disseminiation Unit :   SL-CLS-TOULOUSE-FR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"VSFTPD DU SL-CLS-TOULOUSE-FR"</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"SL-CLS-TOULOUSE-FR"</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criteria configuration file (B) – VSFTPD - SL-CLS-TOULOUSE-FR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/data2/atoll/awstats/logs/xml/MyOcean/logProduct-VSFTPD-SL-CLS-TOULOUSE-FRConfig.xml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VSFTPD - SL-CLS-TOULOUSE-FR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/data2/atoll/awstats/logs/xml/MyOcean/logFile-VSFTPD-SL-CLS-TOULOUSE-FRConfig.xml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"SUBSETTER DU SL-CLS-TOULOUSE-FR"</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"SL-CLS-TOULOUSE-FR"</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criteria configuration file (B) – SUBSETTER - GLO-CLS-TOULOUSE-FR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/data2/atoll/awstats/logs/xml/MyOcean/logProduct-SUBSETTER-SL-CLS-</w:t>
            </w:r>
            <w:r w:rsidRPr="007D374A">
              <w:rPr>
                <w:rFonts w:ascii="Courier New" w:hAnsi="Courier New" w:cs="Courier New"/>
                <w:color w:val="000000"/>
                <w:sz w:val="16"/>
                <w:szCs w:val="16"/>
                <w:lang w:eastAsia="fr-FR"/>
              </w:rPr>
              <w:lastRenderedPageBreak/>
              <w:t>TOULOUSE-FRConfig.xml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SUBSETTER - SL-CLS-TOULOUSE-FR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/data2/atoll/awstats/logs/xml/MyOcean/logFile-SUBSETTER-SL-CLS-TOULOUSE-FRConfig.xml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Disseminiation Unit :   OC-CNR-ROMA-IT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 --&gt;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w:t>
            </w:r>
            <w:r w:rsidRPr="007D374A">
              <w:rPr>
                <w:rFonts w:ascii="Courier New" w:hAnsi="Courier New" w:cs="Courier New"/>
                <w:color w:val="F5844C"/>
                <w:sz w:val="16"/>
                <w:szCs w:val="16"/>
                <w:lang w:eastAsia="fr-FR"/>
              </w:rPr>
              <w:t xml:space="preserve"> description</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"SUBSETTER DU OC-CNR-ROMA-IT"</w:t>
            </w:r>
            <w:r w:rsidRPr="007D374A">
              <w:rPr>
                <w:rFonts w:ascii="Courier New" w:hAnsi="Courier New" w:cs="Courier New"/>
                <w:color w:val="F5844C"/>
                <w:sz w:val="16"/>
                <w:szCs w:val="16"/>
                <w:lang w:eastAsia="fr-FR"/>
              </w:rPr>
              <w:t xml:space="preserve"> duName</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"OC-CNR-ROMA-IT"</w:t>
            </w:r>
            <w:r w:rsidRPr="007D374A">
              <w:rPr>
                <w:rFonts w:ascii="Courier New" w:hAnsi="Courier New" w:cs="Courier New"/>
                <w:color w:val="F5844C"/>
                <w:sz w:val="16"/>
                <w:szCs w:val="16"/>
                <w:lang w:eastAsia="fr-FR"/>
              </w:rPr>
              <w:t xml:space="preserve"> mailDestDefault</w:t>
            </w:r>
            <w:r w:rsidRPr="007D374A">
              <w:rPr>
                <w:rFonts w:ascii="Courier New" w:hAnsi="Courier New" w:cs="Courier New"/>
                <w:color w:val="FF8040"/>
                <w:sz w:val="16"/>
                <w:szCs w:val="16"/>
                <w:lang w:eastAsia="fr-FR"/>
              </w:rPr>
              <w:t>=</w:t>
            </w:r>
            <w:r w:rsidRPr="007D374A">
              <w:rPr>
                <w:rFonts w:ascii="Courier New" w:hAnsi="Courier New" w:cs="Courier New"/>
                <w:color w:val="993300"/>
                <w:sz w:val="16"/>
                <w:szCs w:val="16"/>
                <w:lang w:eastAsia="fr-FR"/>
              </w:rPr>
              <w:t>"explotation-atoll@cls.fr"</w:t>
            </w:r>
            <w:r w:rsidRPr="007D374A">
              <w:rPr>
                <w:rFonts w:ascii="Courier New" w:hAnsi="Courier New" w:cs="Courier New"/>
                <w:color w:val="000096"/>
                <w:sz w:val="16"/>
                <w:szCs w:val="16"/>
                <w:lang w:eastAsia="fr-FR"/>
              </w:rPr>
              <w: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criteria configuration file (B) – SUBSETTER - GLO-CLS-TOULOUSE-FR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t>/data2/atoll/awstats/logs/xml/MyOcean/logProduct-SUBSETTER-OC-CNR-ROMA-ITConfig.xml</w:t>
            </w:r>
            <w:r w:rsidRPr="007D374A">
              <w:rPr>
                <w:rFonts w:ascii="Courier New" w:hAnsi="Courier New" w:cs="Courier New"/>
                <w:color w:val="000096"/>
                <w:sz w:val="16"/>
                <w:szCs w:val="16"/>
                <w:lang w:eastAsia="fr-FR"/>
              </w:rPr>
              <w:t>&lt;/urlProduct&gt;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6400"/>
                <w:sz w:val="16"/>
                <w:szCs w:val="16"/>
                <w:lang w:eastAsia="fr-FR"/>
              </w:rPr>
              <w:t>&lt;!-- the log configuration file (C) – SUBSETTER - OC-CNR-ROMA-IT --&gt;</w:t>
            </w:r>
            <w:r w:rsidRPr="007D374A">
              <w:rPr>
                <w:rFonts w:ascii="Courier New" w:hAnsi="Courier New" w:cs="Courier New"/>
                <w:color w:val="000000"/>
                <w:sz w:val="16"/>
                <w:szCs w:val="16"/>
                <w:lang w:eastAsia="fr-FR"/>
              </w:rPr>
              <w:t xml:space="preserve"> </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t>/data2/atoll/awstats/logs/xml/MyOcean/logFile-SUBSETTER-OC-CNR-ROMA-ITConfig.xml</w:t>
            </w:r>
            <w:r w:rsidRPr="007D374A">
              <w:rPr>
                <w:rFonts w:ascii="Courier New" w:hAnsi="Courier New" w:cs="Courier New"/>
                <w:color w:val="000096"/>
                <w:sz w:val="16"/>
                <w:szCs w:val="16"/>
                <w:lang w:eastAsia="fr-FR"/>
              </w:rPr>
              <w:t>&lt;/urlFile&gt;</w:t>
            </w:r>
            <w:r w:rsidRPr="007D374A">
              <w:rPr>
                <w:rFonts w:ascii="Courier New" w:hAnsi="Courier New" w:cs="Courier New"/>
                <w:color w:val="000000"/>
                <w:sz w:val="16"/>
                <w:szCs w:val="16"/>
                <w:lang w:eastAsia="fr-FR"/>
              </w:rPr>
              <w:br/>
              <w:t xml:space="preserve">    </w:t>
            </w:r>
            <w:r w:rsidRPr="007D374A">
              <w:rPr>
                <w:rFonts w:ascii="Courier New" w:hAnsi="Courier New" w:cs="Courier New"/>
                <w:color w:val="000096"/>
                <w:sz w:val="16"/>
                <w:szCs w:val="16"/>
                <w:lang w:eastAsia="fr-FR"/>
              </w:rPr>
              <w:t>&lt;/logProcess&gt;</w:t>
            </w:r>
            <w:r w:rsidRPr="007D374A">
              <w:rPr>
                <w:rFonts w:ascii="Courier New" w:hAnsi="Courier New" w:cs="Courier New"/>
                <w:color w:val="000000"/>
                <w:sz w:val="16"/>
                <w:szCs w:val="16"/>
                <w:lang w:eastAsia="fr-FR"/>
              </w:rPr>
              <w:br/>
            </w:r>
            <w:r w:rsidRPr="007D374A">
              <w:rPr>
                <w:rFonts w:ascii="Courier New" w:hAnsi="Courier New" w:cs="Courier New"/>
                <w:b/>
                <w:color w:val="000000"/>
                <w:lang w:val="en-US" w:eastAsia="fr-FR"/>
              </w:rPr>
              <w:t xml:space="preserve">    </w:t>
            </w:r>
            <w:r w:rsidRPr="007D374A">
              <w:rPr>
                <w:rFonts w:ascii="Courier New" w:hAnsi="Courier New" w:cs="Courier New"/>
                <w:b/>
                <w:color w:val="006400"/>
                <w:lang w:val="en-US" w:eastAsia="fr-FR"/>
              </w:rPr>
              <w:t xml:space="preserve">&lt;!-- and so </w:t>
            </w:r>
            <w:r w:rsidR="00C37064" w:rsidRPr="007D374A">
              <w:rPr>
                <w:rFonts w:ascii="Courier New" w:hAnsi="Courier New" w:cs="Courier New"/>
                <w:b/>
                <w:color w:val="006400"/>
                <w:lang w:val="en-US" w:eastAsia="fr-FR"/>
              </w:rPr>
              <w:t xml:space="preserve">on </w:t>
            </w:r>
            <w:r w:rsidRPr="007D374A">
              <w:rPr>
                <w:rFonts w:ascii="Courier New" w:hAnsi="Courier New" w:cs="Courier New"/>
                <w:b/>
                <w:color w:val="006400"/>
                <w:lang w:val="en-US" w:eastAsia="fr-FR"/>
              </w:rPr>
              <w:t>for the others DU  --&gt;</w:t>
            </w:r>
            <w:r w:rsidRPr="007D374A">
              <w:rPr>
                <w:rFonts w:ascii="Courier New" w:hAnsi="Courier New" w:cs="Courier New"/>
                <w:color w:val="000000"/>
                <w:sz w:val="16"/>
                <w:szCs w:val="16"/>
                <w:lang w:eastAsia="fr-FR"/>
              </w:rPr>
              <w:br/>
            </w:r>
            <w:r w:rsidRPr="007D374A">
              <w:rPr>
                <w:rFonts w:ascii="Courier New" w:hAnsi="Courier New" w:cs="Courier New"/>
                <w:color w:val="000096"/>
                <w:sz w:val="16"/>
                <w:szCs w:val="16"/>
                <w:lang w:eastAsia="fr-FR"/>
              </w:rPr>
              <w:t>&lt;/logProcessConfig&gt;</w:t>
            </w:r>
            <w:r w:rsidRPr="007D374A">
              <w:rPr>
                <w:rFonts w:ascii="Courier New" w:hAnsi="Courier New" w:cs="Courier New"/>
                <w:color w:val="000000"/>
                <w:sz w:val="16"/>
                <w:szCs w:val="16"/>
                <w:lang w:eastAsia="fr-FR"/>
              </w:rPr>
              <w:br/>
            </w:r>
          </w:p>
        </w:tc>
      </w:tr>
    </w:tbl>
    <w:p w:rsidR="00C32A35" w:rsidRDefault="00C32A35" w:rsidP="00C32A35">
      <w:pPr>
        <w:rPr>
          <w:lang w:val="en-US"/>
        </w:rPr>
      </w:pPr>
      <w:bookmarkStart w:id="788" w:name="_Ref357074260"/>
    </w:p>
    <w:p w:rsidR="003277AB" w:rsidRPr="003277AB" w:rsidRDefault="003277AB" w:rsidP="003277AB">
      <w:pPr>
        <w:shd w:val="clear" w:color="auto" w:fill="F2F2F2" w:themeFill="background1" w:themeFillShade="F2"/>
      </w:pPr>
      <w:r w:rsidRPr="003277AB">
        <w:rPr>
          <w:u w:val="single"/>
          <w:lang w:val="en-US"/>
        </w:rPr>
        <w:t>Note</w:t>
      </w:r>
      <w:r>
        <w:t xml:space="preserve">: </w:t>
      </w:r>
      <w:r w:rsidRPr="003277AB">
        <w:t xml:space="preserve"> for MyOcean Web Portal statistics the attribute </w:t>
      </w:r>
      <w:r w:rsidRPr="00FD11C2">
        <w:rPr>
          <w:rFonts w:eastAsiaTheme="minorHAnsi"/>
          <w:b/>
          <w:color w:val="9BBB59" w:themeColor="accent3"/>
        </w:rPr>
        <w:t xml:space="preserve">ignoreBuildprodconf </w:t>
      </w:r>
      <w:r w:rsidRPr="003277AB">
        <w:t xml:space="preserve">must be set to </w:t>
      </w:r>
      <w:r w:rsidRPr="003277AB">
        <w:rPr>
          <w:i/>
        </w:rPr>
        <w:t>true</w:t>
      </w:r>
      <w:r>
        <w:t xml:space="preserve"> (see example above)</w:t>
      </w:r>
    </w:p>
    <w:p w:rsidR="003277AB" w:rsidRPr="00C37064" w:rsidRDefault="003277AB" w:rsidP="00C32A35">
      <w:pPr>
        <w:rPr>
          <w:lang w:val="en-US"/>
        </w:rPr>
      </w:pPr>
    </w:p>
    <w:p w:rsidR="00C37064" w:rsidRPr="002B5010" w:rsidRDefault="00C37064" w:rsidP="00C37064">
      <w:pPr>
        <w:pStyle w:val="Titre8"/>
      </w:pPr>
      <w:bookmarkStart w:id="789" w:name="_Ref358033068"/>
      <w:r>
        <w:t>The process configuration file (A</w:t>
      </w:r>
      <w:r w:rsidRPr="00707220">
        <w:t>)</w:t>
      </w:r>
      <w:r>
        <w:t xml:space="preserve"> - All Dissemination Units mixed</w:t>
      </w:r>
      <w:bookmarkEnd w:id="788"/>
      <w:r w:rsidR="00EE270F">
        <w:t xml:space="preserve"> up</w:t>
      </w:r>
      <w:bookmarkEnd w:id="789"/>
    </w:p>
    <w:p w:rsidR="00C32A35" w:rsidRDefault="00C32A35" w:rsidP="00C32A35">
      <w:pPr>
        <w:rPr>
          <w:rStyle w:val="hps"/>
        </w:rPr>
      </w:pPr>
      <w:r>
        <w:rPr>
          <w:rStyle w:val="hps"/>
        </w:rPr>
        <w:t>This file describes the</w:t>
      </w:r>
      <w:r>
        <w:t xml:space="preserve"> </w:t>
      </w:r>
      <w:r>
        <w:rPr>
          <w:lang w:val="en-US"/>
        </w:rPr>
        <w:t xml:space="preserve">CIS Transaction Accounting to process for all Dissemination Unit mixed </w:t>
      </w:r>
      <w:r w:rsidR="004177CE">
        <w:rPr>
          <w:lang w:val="en-US"/>
        </w:rPr>
        <w:t>up</w:t>
      </w:r>
      <w:r>
        <w:rPr>
          <w:rStyle w:val="hps"/>
        </w:rPr>
        <w:t xml:space="preserve">. It contains the assemblies of the analysis </w:t>
      </w:r>
      <w:r w:rsidRPr="00B92545">
        <w:rPr>
          <w:rStyle w:val="hps"/>
        </w:rPr>
        <w:t>"what"</w:t>
      </w:r>
      <w:r w:rsidRPr="00B92545">
        <w:t xml:space="preserve"> </w:t>
      </w:r>
      <w:r>
        <w:rPr>
          <w:rStyle w:val="hps"/>
        </w:rPr>
        <w:t>+</w:t>
      </w:r>
      <w:r w:rsidRPr="00B92545">
        <w:t xml:space="preserve"> </w:t>
      </w:r>
      <w:r w:rsidRPr="00B92545">
        <w:rPr>
          <w:rStyle w:val="hps"/>
        </w:rPr>
        <w:t>"how"</w:t>
      </w:r>
      <w:r>
        <w:rPr>
          <w:rStyle w:val="hps"/>
        </w:rPr>
        <w:t xml:space="preserve">: assemble </w:t>
      </w:r>
      <w:r>
        <w:t>the log configuration file (C</w:t>
      </w:r>
      <w:r w:rsidRPr="00707220">
        <w:t>)</w:t>
      </w:r>
      <w:r>
        <w:t xml:space="preserve"> and the criteria configuration file (B</w:t>
      </w:r>
      <w:r w:rsidRPr="00707220">
        <w:t>)</w:t>
      </w:r>
      <w:r>
        <w:t>.</w:t>
      </w:r>
    </w:p>
    <w:p w:rsidR="00C32A35" w:rsidRDefault="00C32A35" w:rsidP="00C32A35">
      <w:r>
        <w:t>The full description of this configuration file is located in the document [</w:t>
      </w:r>
      <w:r w:rsidR="003E07B6">
        <w:fldChar w:fldCharType="begin"/>
      </w:r>
      <w:r>
        <w:instrText xml:space="preserve"> REF _Ref356459435 \h </w:instrText>
      </w:r>
      <w:r w:rsidR="003E07B6">
        <w:fldChar w:fldCharType="separate"/>
      </w:r>
      <w:ins w:id="790" w:author="dearith" w:date="2013-08-29T15:08:00Z">
        <w:r w:rsidR="00FE42B4" w:rsidRPr="00E13544">
          <w:rPr>
            <w:highlight w:val="yellow"/>
          </w:rPr>
          <w:t xml:space="preserve">DA </w:t>
        </w:r>
        <w:r w:rsidR="00FE42B4">
          <w:rPr>
            <w:noProof/>
            <w:highlight w:val="yellow"/>
          </w:rPr>
          <w:t>8</w:t>
        </w:r>
      </w:ins>
      <w:del w:id="791" w:author="dearith" w:date="2013-08-29T15:08:00Z">
        <w:r w:rsidR="00C82D1C" w:rsidDel="00FE42B4">
          <w:delText xml:space="preserve">DA </w:delText>
        </w:r>
        <w:r w:rsidR="00C82D1C" w:rsidDel="00FE42B4">
          <w:rPr>
            <w:noProof/>
          </w:rPr>
          <w:delText>8</w:delText>
        </w:r>
      </w:del>
      <w:r w:rsidR="003E07B6">
        <w:fldChar w:fldCharType="end"/>
      </w:r>
      <w:r>
        <w:t>].</w:t>
      </w:r>
    </w:p>
    <w:p w:rsidR="00C32A35" w:rsidRDefault="00C32A35" w:rsidP="00C32A35">
      <w:r w:rsidRPr="00733CCC">
        <w:rPr>
          <w:highlight w:val="yellow"/>
        </w:rPr>
        <w:t>Assign “duName”</w:t>
      </w:r>
      <w:r w:rsidR="00EE270F">
        <w:t xml:space="preserve"> with a “virtual” Diss</w:t>
      </w:r>
      <w:r>
        <w:t>emination Unit: e.g.: “AllDU”.</w:t>
      </w:r>
    </w:p>
    <w:p w:rsidR="00C32A35" w:rsidRDefault="00C32A35" w:rsidP="00C32A35">
      <w:r>
        <w:t>Log configuration file example</w:t>
      </w:r>
    </w:p>
    <w:tbl>
      <w:tblPr>
        <w:tblStyle w:val="Grilledutableau"/>
        <w:tblW w:w="0" w:type="auto"/>
        <w:shd w:val="clear" w:color="auto" w:fill="F2F2F2" w:themeFill="background1" w:themeFillShade="F2"/>
        <w:tblLook w:val="04A0" w:firstRow="1" w:lastRow="0" w:firstColumn="1" w:lastColumn="0" w:noHBand="0" w:noVBand="1"/>
      </w:tblPr>
      <w:tblGrid>
        <w:gridCol w:w="9286"/>
      </w:tblGrid>
      <w:tr w:rsidR="00C32A35" w:rsidRPr="00C32A35" w:rsidTr="00E15EFA">
        <w:tc>
          <w:tcPr>
            <w:tcW w:w="9286" w:type="dxa"/>
            <w:shd w:val="clear" w:color="auto" w:fill="F2F2F2" w:themeFill="background1" w:themeFillShade="F2"/>
          </w:tcPr>
          <w:p w:rsidR="00C32A35" w:rsidRPr="00C32A35" w:rsidRDefault="00C32A35" w:rsidP="00C32A35">
            <w:pPr>
              <w:jc w:val="left"/>
              <w:rPr>
                <w:rFonts w:ascii="Courier New" w:hAnsi="Courier New" w:cs="Courier New"/>
                <w:sz w:val="16"/>
                <w:szCs w:val="16"/>
              </w:rPr>
            </w:pPr>
            <w:proofErr w:type="gramStart"/>
            <w:r w:rsidRPr="00C32A35">
              <w:rPr>
                <w:rFonts w:ascii="Courier New" w:hAnsi="Courier New" w:cs="Courier New"/>
                <w:color w:val="8B26C9"/>
                <w:sz w:val="16"/>
                <w:szCs w:val="16"/>
                <w:lang w:eastAsia="fr-FR"/>
              </w:rPr>
              <w:t>&lt;?xml</w:t>
            </w:r>
            <w:proofErr w:type="gramEnd"/>
            <w:r w:rsidRPr="00C32A35">
              <w:rPr>
                <w:rFonts w:ascii="Courier New" w:hAnsi="Courier New" w:cs="Courier New"/>
                <w:color w:val="8B26C9"/>
                <w:sz w:val="16"/>
                <w:szCs w:val="16"/>
                <w:lang w:eastAsia="fr-FR"/>
              </w:rPr>
              <w:t xml:space="preserve"> version="1.0" encoding="UTF-8"?&gt;</w:t>
            </w:r>
            <w:r w:rsidRPr="00C32A35">
              <w:rPr>
                <w:rFonts w:ascii="Courier New" w:hAnsi="Courier New" w:cs="Courier New"/>
                <w:color w:val="000000"/>
                <w:sz w:val="16"/>
                <w:szCs w:val="16"/>
                <w:lang w:eastAsia="fr-FR"/>
              </w:rPr>
              <w:br/>
            </w:r>
            <w:r w:rsidRPr="00C32A35">
              <w:rPr>
                <w:rFonts w:ascii="Courier New" w:hAnsi="Courier New" w:cs="Courier New"/>
                <w:color w:val="000096"/>
                <w:sz w:val="16"/>
                <w:szCs w:val="16"/>
                <w:lang w:eastAsia="fr-FR"/>
              </w:rPr>
              <w:t>&lt;logProcessConfig</w:t>
            </w:r>
            <w:r w:rsidRPr="00C32A35">
              <w:rPr>
                <w:rFonts w:ascii="Courier New" w:hAnsi="Courier New" w:cs="Courier New"/>
                <w:color w:val="F5844C"/>
                <w:sz w:val="16"/>
                <w:szCs w:val="16"/>
                <w:lang w:eastAsia="fr-FR"/>
              </w:rPr>
              <w:t xml:space="preserve"> xmlns:xsi</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"http://www.w3.org/2001/XMLSchema-instance"</w:t>
            </w:r>
            <w:r w:rsidRPr="00C32A35">
              <w:rPr>
                <w:rFonts w:ascii="Courier New" w:hAnsi="Courier New" w:cs="Courier New"/>
                <w:color w:val="F5844C"/>
                <w:sz w:val="16"/>
                <w:szCs w:val="16"/>
                <w:lang w:eastAsia="fr-FR"/>
              </w:rPr>
              <w:t xml:space="preserve"> </w:t>
            </w:r>
            <w:r w:rsidRPr="00C32A35">
              <w:rPr>
                <w:rFonts w:ascii="Courier New" w:hAnsi="Courier New" w:cs="Courier New"/>
                <w:color w:val="F5844C"/>
                <w:sz w:val="16"/>
                <w:szCs w:val="16"/>
                <w:lang w:eastAsia="fr-FR"/>
              </w:rPr>
              <w:br/>
              <w:t xml:space="preserve">    xsi:noNamespaceSchemaLocation</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"../logProcessConfig.xsd"</w:t>
            </w:r>
            <w:r w:rsidRPr="00C32A35">
              <w:rPr>
                <w:rFonts w:ascii="Courier New" w:hAnsi="Courier New" w:cs="Courier New"/>
                <w:color w:val="000096"/>
                <w:sz w:val="16"/>
                <w:szCs w:val="16"/>
                <w:lang w:eastAsia="fr-FR"/>
              </w:rPr>
              <w:t>&gt;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6400"/>
                <w:sz w:val="16"/>
                <w:szCs w:val="16"/>
                <w:lang w:eastAsia="fr-FR"/>
              </w:rPr>
              <w:t>&lt;!-- =========================================== --&gt;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6400"/>
                <w:sz w:val="16"/>
                <w:szCs w:val="16"/>
                <w:lang w:eastAsia="fr-FR"/>
              </w:rPr>
              <w:t>&lt;!-- Disseminiation Unit :   AllDU            --&gt;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6400"/>
                <w:sz w:val="16"/>
                <w:szCs w:val="16"/>
                <w:lang w:eastAsia="fr-FR"/>
              </w:rPr>
              <w:t>&lt;!-- =========================================== --&gt;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&lt;logProcess</w:t>
            </w:r>
            <w:r w:rsidRPr="00C32A35">
              <w:rPr>
                <w:rFonts w:ascii="Courier New" w:hAnsi="Courier New" w:cs="Courier New"/>
                <w:color w:val="F5844C"/>
                <w:sz w:val="16"/>
                <w:szCs w:val="16"/>
                <w:lang w:eastAsia="fr-FR"/>
              </w:rPr>
              <w:t xml:space="preserve"> description</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"VSFTPD DU AllDU"</w:t>
            </w:r>
            <w:r w:rsidRPr="00C32A35">
              <w:rPr>
                <w:rFonts w:ascii="Courier New" w:hAnsi="Courier New" w:cs="Courier New"/>
                <w:color w:val="F5844C"/>
                <w:sz w:val="16"/>
                <w:szCs w:val="16"/>
                <w:lang w:eastAsia="fr-FR"/>
              </w:rPr>
              <w:t xml:space="preserve"> duName</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"AllDU"</w:t>
            </w:r>
            <w:r w:rsidRPr="00C32A35">
              <w:rPr>
                <w:rFonts w:ascii="Courier New" w:hAnsi="Courier New" w:cs="Courier New"/>
                <w:color w:val="F5844C"/>
                <w:sz w:val="16"/>
                <w:szCs w:val="16"/>
                <w:lang w:eastAsia="fr-FR"/>
              </w:rPr>
              <w:t xml:space="preserve"> mailDestDefault</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"explotation-atoll@cls.fr"</w:t>
            </w:r>
            <w:r w:rsidRPr="00C32A35">
              <w:rPr>
                <w:rFonts w:ascii="Courier New" w:hAnsi="Courier New" w:cs="Courier New"/>
                <w:color w:val="000096"/>
                <w:sz w:val="16"/>
                <w:szCs w:val="16"/>
                <w:lang w:eastAsia="fr-FR"/>
              </w:rPr>
              <w:t>&gt;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6400"/>
                <w:sz w:val="16"/>
                <w:szCs w:val="16"/>
                <w:lang w:eastAsia="fr-FR"/>
              </w:rPr>
              <w:t>&lt;!-- the criteria configuration file (B) – VSFTPD - AllDU --&gt;</w:t>
            </w:r>
            <w:r w:rsidRPr="00C32A35">
              <w:rPr>
                <w:rFonts w:ascii="Courier New" w:hAnsi="Courier New" w:cs="Courier New"/>
                <w:color w:val="000000"/>
                <w:sz w:val="16"/>
                <w:szCs w:val="16"/>
                <w:lang w:eastAsia="fr-FR"/>
              </w:rPr>
              <w:t xml:space="preserve"> </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&lt;urlProduct&gt;</w:t>
            </w:r>
            <w:r w:rsidRPr="00C32A35">
              <w:rPr>
                <w:rFonts w:ascii="Courier New" w:hAnsi="Courier New" w:cs="Courier New"/>
                <w:color w:val="000000"/>
                <w:sz w:val="16"/>
                <w:szCs w:val="16"/>
                <w:lang w:eastAsia="fr-FR"/>
              </w:rPr>
              <w:t>/data2/atoll/awstats/logs/xml/MyOcean/logProduct-VSFTPD-AllDUConfig.xml</w:t>
            </w:r>
            <w:r w:rsidRPr="00C32A35">
              <w:rPr>
                <w:rFonts w:ascii="Courier New" w:hAnsi="Courier New" w:cs="Courier New"/>
                <w:color w:val="000096"/>
                <w:sz w:val="16"/>
                <w:szCs w:val="16"/>
                <w:lang w:eastAsia="fr-FR"/>
              </w:rPr>
              <w:t>&lt;/urlProduct&gt;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6400"/>
                <w:sz w:val="16"/>
                <w:szCs w:val="16"/>
                <w:lang w:eastAsia="fr-FR"/>
              </w:rPr>
              <w:t>&lt;!-- the log configuration file (C) – VSFTPD - AllDU --&gt;</w:t>
            </w:r>
            <w:r w:rsidRPr="00C32A35">
              <w:rPr>
                <w:rFonts w:ascii="Courier New" w:hAnsi="Courier New" w:cs="Courier New"/>
                <w:color w:val="000000"/>
                <w:sz w:val="16"/>
                <w:szCs w:val="16"/>
                <w:lang w:eastAsia="fr-FR"/>
              </w:rPr>
              <w:t xml:space="preserve"> </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&lt;urlFile&gt;</w:t>
            </w:r>
            <w:r w:rsidRPr="00C32A35">
              <w:rPr>
                <w:rFonts w:ascii="Courier New" w:hAnsi="Courier New" w:cs="Courier New"/>
                <w:color w:val="000000"/>
                <w:sz w:val="16"/>
                <w:szCs w:val="16"/>
                <w:lang w:eastAsia="fr-FR"/>
              </w:rPr>
              <w:t>/data2/atoll/awstats/logs/xml/MyOcean/logFile-VSFTPD-AllDUConfig.xml</w:t>
            </w:r>
            <w:r w:rsidRPr="00C32A35">
              <w:rPr>
                <w:rFonts w:ascii="Courier New" w:hAnsi="Courier New" w:cs="Courier New"/>
                <w:color w:val="000096"/>
                <w:sz w:val="16"/>
                <w:szCs w:val="16"/>
                <w:lang w:eastAsia="fr-FR"/>
              </w:rPr>
              <w:t>&lt;/urlFile&gt;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&lt;/logProcess&gt;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&lt;logProcess</w:t>
            </w:r>
            <w:r w:rsidRPr="00C32A35">
              <w:rPr>
                <w:rFonts w:ascii="Courier New" w:hAnsi="Courier New" w:cs="Courier New"/>
                <w:color w:val="F5844C"/>
                <w:sz w:val="16"/>
                <w:szCs w:val="16"/>
                <w:lang w:eastAsia="fr-FR"/>
              </w:rPr>
              <w:t xml:space="preserve"> description</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"WMS DU AllDU"</w:t>
            </w:r>
            <w:r w:rsidRPr="00C32A35">
              <w:rPr>
                <w:rFonts w:ascii="Courier New" w:hAnsi="Courier New" w:cs="Courier New"/>
                <w:color w:val="F5844C"/>
                <w:sz w:val="16"/>
                <w:szCs w:val="16"/>
                <w:lang w:eastAsia="fr-FR"/>
              </w:rPr>
              <w:t xml:space="preserve"> duName</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"AllDU"</w:t>
            </w:r>
            <w:r w:rsidRPr="00C32A35">
              <w:rPr>
                <w:rFonts w:ascii="Courier New" w:hAnsi="Courier New" w:cs="Courier New"/>
                <w:color w:val="F5844C"/>
                <w:sz w:val="16"/>
                <w:szCs w:val="16"/>
                <w:lang w:eastAsia="fr-FR"/>
              </w:rPr>
              <w:t xml:space="preserve"> mailDestDefault</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"explotation-</w:t>
            </w:r>
            <w:r w:rsidRPr="00C32A35">
              <w:rPr>
                <w:rFonts w:ascii="Courier New" w:hAnsi="Courier New" w:cs="Courier New"/>
                <w:color w:val="993300"/>
                <w:sz w:val="16"/>
                <w:szCs w:val="16"/>
                <w:lang w:eastAsia="fr-FR"/>
              </w:rPr>
              <w:lastRenderedPageBreak/>
              <w:t>atoll@cls.fr"</w:t>
            </w:r>
            <w:r w:rsidRPr="00C32A35">
              <w:rPr>
                <w:rFonts w:ascii="Courier New" w:hAnsi="Courier New" w:cs="Courier New"/>
                <w:color w:val="000096"/>
                <w:sz w:val="16"/>
                <w:szCs w:val="16"/>
                <w:lang w:eastAsia="fr-FR"/>
              </w:rPr>
              <w:t>&gt;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6400"/>
                <w:sz w:val="16"/>
                <w:szCs w:val="16"/>
                <w:lang w:eastAsia="fr-FR"/>
              </w:rPr>
              <w:t>&lt;!-- the criteria configuration file (B) – WMS - AllDU --&gt;</w:t>
            </w:r>
            <w:r w:rsidRPr="00C32A35">
              <w:rPr>
                <w:rFonts w:ascii="Courier New" w:hAnsi="Courier New" w:cs="Courier New"/>
                <w:color w:val="000000"/>
                <w:sz w:val="16"/>
                <w:szCs w:val="16"/>
                <w:lang w:eastAsia="fr-FR"/>
              </w:rPr>
              <w:t xml:space="preserve"> </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&lt;urlProduct&gt;</w:t>
            </w:r>
            <w:r w:rsidRPr="00C32A35">
              <w:rPr>
                <w:rFonts w:ascii="Courier New" w:hAnsi="Courier New" w:cs="Courier New"/>
                <w:color w:val="000000"/>
                <w:sz w:val="16"/>
                <w:szCs w:val="16"/>
                <w:lang w:eastAsia="fr-FR"/>
              </w:rPr>
              <w:t>/data2/atoll/awstats/logs/xml/MyOcean/logProduct-WMS-AllDUConfig.xml</w:t>
            </w:r>
            <w:r w:rsidRPr="00C32A35">
              <w:rPr>
                <w:rFonts w:ascii="Courier New" w:hAnsi="Courier New" w:cs="Courier New"/>
                <w:color w:val="000096"/>
                <w:sz w:val="16"/>
                <w:szCs w:val="16"/>
                <w:lang w:eastAsia="fr-FR"/>
              </w:rPr>
              <w:t>&lt;/urlProduct&gt;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6400"/>
                <w:sz w:val="16"/>
                <w:szCs w:val="16"/>
                <w:lang w:eastAsia="fr-FR"/>
              </w:rPr>
              <w:t>&lt;!-- the log configuration file (C) – WMS - AllDU --&gt;</w:t>
            </w:r>
            <w:r w:rsidRPr="00C32A35">
              <w:rPr>
                <w:rFonts w:ascii="Courier New" w:hAnsi="Courier New" w:cs="Courier New"/>
                <w:color w:val="000000"/>
                <w:sz w:val="16"/>
                <w:szCs w:val="16"/>
                <w:lang w:eastAsia="fr-FR"/>
              </w:rPr>
              <w:t xml:space="preserve"> </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&lt;urlFile&gt;</w:t>
            </w:r>
            <w:r w:rsidRPr="00C32A35">
              <w:rPr>
                <w:rFonts w:ascii="Courier New" w:hAnsi="Courier New" w:cs="Courier New"/>
                <w:color w:val="000000"/>
                <w:sz w:val="16"/>
                <w:szCs w:val="16"/>
                <w:lang w:eastAsia="fr-FR"/>
              </w:rPr>
              <w:t>/data2/atoll/awstats/logs/xml/MyOcean/logFile-WMS-AllDUConfig.xml</w:t>
            </w:r>
            <w:r w:rsidRPr="00C32A35">
              <w:rPr>
                <w:rFonts w:ascii="Courier New" w:hAnsi="Courier New" w:cs="Courier New"/>
                <w:color w:val="000096"/>
                <w:sz w:val="16"/>
                <w:szCs w:val="16"/>
                <w:lang w:eastAsia="fr-FR"/>
              </w:rPr>
              <w:t>&lt;/urlFile&gt;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&lt;/logProcess&gt;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&lt;logProcess</w:t>
            </w:r>
            <w:r w:rsidRPr="00C32A35">
              <w:rPr>
                <w:rFonts w:ascii="Courier New" w:hAnsi="Courier New" w:cs="Courier New"/>
                <w:color w:val="F5844C"/>
                <w:sz w:val="16"/>
                <w:szCs w:val="16"/>
                <w:lang w:eastAsia="fr-FR"/>
              </w:rPr>
              <w:t xml:space="preserve"> description</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"SUBSETTER DU AllDU"</w:t>
            </w:r>
            <w:r w:rsidRPr="00C32A35">
              <w:rPr>
                <w:rFonts w:ascii="Courier New" w:hAnsi="Courier New" w:cs="Courier New"/>
                <w:color w:val="F5844C"/>
                <w:sz w:val="16"/>
                <w:szCs w:val="16"/>
                <w:lang w:eastAsia="fr-FR"/>
              </w:rPr>
              <w:t xml:space="preserve"> duName</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"AllDU"</w:t>
            </w:r>
            <w:r w:rsidRPr="00C32A35">
              <w:rPr>
                <w:rFonts w:ascii="Courier New" w:hAnsi="Courier New" w:cs="Courier New"/>
                <w:color w:val="F5844C"/>
                <w:sz w:val="16"/>
                <w:szCs w:val="16"/>
                <w:lang w:eastAsia="fr-FR"/>
              </w:rPr>
              <w:t xml:space="preserve"> mailDestDefault</w:t>
            </w:r>
            <w:r w:rsidRPr="00C32A35">
              <w:rPr>
                <w:rFonts w:ascii="Courier New" w:hAnsi="Courier New" w:cs="Courier New"/>
                <w:color w:val="FF8040"/>
                <w:sz w:val="16"/>
                <w:szCs w:val="16"/>
                <w:lang w:eastAsia="fr-FR"/>
              </w:rPr>
              <w:t>=</w:t>
            </w:r>
            <w:r w:rsidRPr="00C32A35">
              <w:rPr>
                <w:rFonts w:ascii="Courier New" w:hAnsi="Courier New" w:cs="Courier New"/>
                <w:color w:val="993300"/>
                <w:sz w:val="16"/>
                <w:szCs w:val="16"/>
                <w:lang w:eastAsia="fr-FR"/>
              </w:rPr>
              <w:t>"explotation-atoll@cls.fr"</w:t>
            </w:r>
            <w:r w:rsidRPr="00C32A35">
              <w:rPr>
                <w:rFonts w:ascii="Courier New" w:hAnsi="Courier New" w:cs="Courier New"/>
                <w:color w:val="000096"/>
                <w:sz w:val="16"/>
                <w:szCs w:val="16"/>
                <w:lang w:eastAsia="fr-FR"/>
              </w:rPr>
              <w:t>&gt;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6400"/>
                <w:sz w:val="16"/>
                <w:szCs w:val="16"/>
                <w:lang w:eastAsia="fr-FR"/>
              </w:rPr>
              <w:t>&lt;!-- the criteria configuration file (B) – SUBSETTER - AllDU --&gt;</w:t>
            </w:r>
            <w:r w:rsidRPr="00C32A35">
              <w:rPr>
                <w:rFonts w:ascii="Courier New" w:hAnsi="Courier New" w:cs="Courier New"/>
                <w:color w:val="000000"/>
                <w:sz w:val="16"/>
                <w:szCs w:val="16"/>
                <w:lang w:eastAsia="fr-FR"/>
              </w:rPr>
              <w:t xml:space="preserve"> </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&lt;urlProduct&gt;</w:t>
            </w:r>
            <w:r w:rsidRPr="00C32A35">
              <w:rPr>
                <w:rFonts w:ascii="Courier New" w:hAnsi="Courier New" w:cs="Courier New"/>
                <w:color w:val="000000"/>
                <w:sz w:val="16"/>
                <w:szCs w:val="16"/>
                <w:lang w:eastAsia="fr-FR"/>
              </w:rPr>
              <w:t>/data2/atoll/awstats/logs/xml/MyOcean/logProduct-SUBSETTER-AllDUConfig.xml</w:t>
            </w:r>
            <w:r w:rsidRPr="00C32A35">
              <w:rPr>
                <w:rFonts w:ascii="Courier New" w:hAnsi="Courier New" w:cs="Courier New"/>
                <w:color w:val="000096"/>
                <w:sz w:val="16"/>
                <w:szCs w:val="16"/>
                <w:lang w:eastAsia="fr-FR"/>
              </w:rPr>
              <w:t>&lt;/urlProduct&gt;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6400"/>
                <w:sz w:val="16"/>
                <w:szCs w:val="16"/>
                <w:lang w:eastAsia="fr-FR"/>
              </w:rPr>
              <w:t>&lt;!-- the log configuration file (C) – SUBSETTER - AllDU --&gt;</w:t>
            </w:r>
            <w:r w:rsidRPr="00C32A35">
              <w:rPr>
                <w:rFonts w:ascii="Courier New" w:hAnsi="Courier New" w:cs="Courier New"/>
                <w:color w:val="000000"/>
                <w:sz w:val="16"/>
                <w:szCs w:val="16"/>
                <w:lang w:eastAsia="fr-FR"/>
              </w:rPr>
              <w:t xml:space="preserve"> </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&lt;urlFile&gt;</w:t>
            </w:r>
            <w:r w:rsidRPr="00C32A35">
              <w:rPr>
                <w:rFonts w:ascii="Courier New" w:hAnsi="Courier New" w:cs="Courier New"/>
                <w:color w:val="000000"/>
                <w:sz w:val="16"/>
                <w:szCs w:val="16"/>
                <w:lang w:eastAsia="fr-FR"/>
              </w:rPr>
              <w:t>/data2/atoll/awstats/logs/xml/MyOcean/logFile-SUBSETTER-AllDUConfig.xml</w:t>
            </w:r>
            <w:r w:rsidRPr="00C32A35">
              <w:rPr>
                <w:rFonts w:ascii="Courier New" w:hAnsi="Courier New" w:cs="Courier New"/>
                <w:color w:val="000096"/>
                <w:sz w:val="16"/>
                <w:szCs w:val="16"/>
                <w:lang w:eastAsia="fr-FR"/>
              </w:rPr>
              <w:t>&lt;/urlFile&gt;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96"/>
                <w:sz w:val="16"/>
                <w:szCs w:val="16"/>
                <w:lang w:eastAsia="fr-FR"/>
              </w:rPr>
              <w:t>&lt;/logProcess&gt;</w:t>
            </w:r>
            <w:r w:rsidRPr="00C32A35">
              <w:rPr>
                <w:rFonts w:ascii="Courier New" w:hAnsi="Courier New" w:cs="Courier New"/>
                <w:color w:val="000000"/>
                <w:sz w:val="16"/>
                <w:szCs w:val="16"/>
                <w:lang w:eastAsia="fr-FR"/>
              </w:rPr>
              <w:br/>
              <w:t xml:space="preserve">                </w:t>
            </w:r>
            <w:r w:rsidRPr="00C32A35">
              <w:rPr>
                <w:rFonts w:ascii="Courier New" w:hAnsi="Courier New" w:cs="Courier New"/>
                <w:color w:val="000000"/>
                <w:sz w:val="16"/>
                <w:szCs w:val="16"/>
                <w:lang w:eastAsia="fr-FR"/>
              </w:rPr>
              <w:br/>
            </w:r>
            <w:r w:rsidRPr="00C32A35">
              <w:rPr>
                <w:rFonts w:ascii="Courier New" w:hAnsi="Courier New" w:cs="Courier New"/>
                <w:b/>
                <w:color w:val="000000"/>
                <w:lang w:eastAsia="fr-FR"/>
              </w:rPr>
              <w:t xml:space="preserve">    </w:t>
            </w:r>
            <w:r w:rsidRPr="00C32A35">
              <w:rPr>
                <w:rFonts w:ascii="Courier New" w:hAnsi="Courier New" w:cs="Courier New"/>
                <w:b/>
                <w:color w:val="006400"/>
                <w:lang w:eastAsia="fr-FR"/>
              </w:rPr>
              <w:t>&lt;!-- and so for on the others Media  --&gt;</w:t>
            </w:r>
            <w:r w:rsidRPr="00C32A35">
              <w:rPr>
                <w:rFonts w:ascii="Courier New" w:hAnsi="Courier New" w:cs="Courier New"/>
                <w:color w:val="000000"/>
                <w:sz w:val="16"/>
                <w:szCs w:val="16"/>
                <w:lang w:eastAsia="fr-FR"/>
              </w:rPr>
              <w:br/>
            </w:r>
            <w:r w:rsidRPr="00C32A35">
              <w:rPr>
                <w:rFonts w:ascii="Courier New" w:hAnsi="Courier New" w:cs="Courier New"/>
                <w:color w:val="000096"/>
                <w:sz w:val="16"/>
                <w:szCs w:val="16"/>
                <w:lang w:eastAsia="fr-FR"/>
              </w:rPr>
              <w:t>&lt;/logProcessConfig&gt;</w:t>
            </w:r>
            <w:r w:rsidRPr="00C32A35">
              <w:rPr>
                <w:rFonts w:ascii="Courier New" w:hAnsi="Courier New" w:cs="Courier New"/>
                <w:color w:val="000000"/>
                <w:sz w:val="16"/>
                <w:szCs w:val="16"/>
                <w:lang w:eastAsia="fr-FR"/>
              </w:rPr>
              <w:br/>
            </w:r>
          </w:p>
        </w:tc>
      </w:tr>
    </w:tbl>
    <w:p w:rsidR="00DD21A0" w:rsidRPr="00C32A35" w:rsidRDefault="00DD21A0" w:rsidP="00DD21A0"/>
    <w:p w:rsidR="00F3750C" w:rsidRDefault="00371F54" w:rsidP="00F3750C">
      <w:pPr>
        <w:pStyle w:val="Titre4"/>
      </w:pPr>
      <w:bookmarkStart w:id="792" w:name="_Ref356904483"/>
      <w:bookmarkStart w:id="793" w:name="_Toc365552644"/>
      <w:r>
        <w:t>Gene</w:t>
      </w:r>
      <w:r w:rsidR="00F3750C">
        <w:t>rate criteria configuration file</w:t>
      </w:r>
      <w:r>
        <w:t xml:space="preserve"> for WMS and Subsetters media</w:t>
      </w:r>
      <w:bookmarkEnd w:id="792"/>
      <w:bookmarkEnd w:id="793"/>
    </w:p>
    <w:p w:rsidR="00F3750C" w:rsidRDefault="00167113" w:rsidP="006B2C24">
      <w:pPr>
        <w:rPr>
          <w:rStyle w:val="hps"/>
        </w:rPr>
      </w:pPr>
      <w:r>
        <w:rPr>
          <w:rStyle w:val="hps"/>
        </w:rPr>
        <w:t xml:space="preserve">The </w:t>
      </w:r>
      <w:r w:rsidR="0093701B">
        <w:rPr>
          <w:rStyle w:val="hps"/>
        </w:rPr>
        <w:t xml:space="preserve">criteria </w:t>
      </w:r>
      <w:r>
        <w:rPr>
          <w:rStyle w:val="hps"/>
        </w:rPr>
        <w:t>configuration file</w:t>
      </w:r>
      <w:r>
        <w:t xml:space="preserve"> </w:t>
      </w:r>
      <w:r>
        <w:rPr>
          <w:rStyle w:val="hps"/>
        </w:rPr>
        <w:t>is</w:t>
      </w:r>
      <w:r>
        <w:t xml:space="preserve"> </w:t>
      </w:r>
      <w:r>
        <w:rPr>
          <w:rStyle w:val="hps"/>
        </w:rPr>
        <w:t>generated from the</w:t>
      </w:r>
      <w:r>
        <w:t xml:space="preserve"> </w:t>
      </w:r>
      <w:r>
        <w:rPr>
          <w:rStyle w:val="hps"/>
        </w:rPr>
        <w:t>EPS</w:t>
      </w:r>
      <w:r w:rsidR="00286FEC">
        <w:rPr>
          <w:rStyle w:val="hps"/>
        </w:rPr>
        <w:t>T XML file described in section</w:t>
      </w:r>
      <w:r>
        <w:rPr>
          <w:rStyle w:val="hps"/>
        </w:rPr>
        <w:t xml:space="preserve"> “</w:t>
      </w:r>
      <w:r w:rsidR="003E07B6">
        <w:rPr>
          <w:rStyle w:val="hps"/>
        </w:rPr>
        <w:fldChar w:fldCharType="begin"/>
      </w:r>
      <w:r>
        <w:rPr>
          <w:rStyle w:val="hps"/>
        </w:rPr>
        <w:instrText xml:space="preserve"> REF _Ref356908441 \r \h </w:instrText>
      </w:r>
      <w:r w:rsidR="003E07B6">
        <w:rPr>
          <w:rStyle w:val="hps"/>
        </w:rPr>
      </w:r>
      <w:r w:rsidR="003E07B6">
        <w:rPr>
          <w:rStyle w:val="hps"/>
        </w:rPr>
        <w:fldChar w:fldCharType="separate"/>
      </w:r>
      <w:r w:rsidR="00FE42B4">
        <w:rPr>
          <w:rStyle w:val="hps"/>
        </w:rPr>
        <w:t>5.1.7.2</w:t>
      </w:r>
      <w:r w:rsidR="003E07B6">
        <w:rPr>
          <w:rStyle w:val="hps"/>
        </w:rPr>
        <w:fldChar w:fldCharType="end"/>
      </w:r>
      <w:r>
        <w:rPr>
          <w:rStyle w:val="hps"/>
        </w:rPr>
        <w:t xml:space="preserve"> </w:t>
      </w:r>
      <w:r w:rsidR="003E07B6">
        <w:rPr>
          <w:rStyle w:val="hps"/>
        </w:rPr>
        <w:fldChar w:fldCharType="begin"/>
      </w:r>
      <w:r>
        <w:rPr>
          <w:rStyle w:val="hps"/>
        </w:rPr>
        <w:instrText xml:space="preserve"> REF _Ref356908441 \h </w:instrText>
      </w:r>
      <w:r w:rsidR="003E07B6">
        <w:rPr>
          <w:rStyle w:val="hps"/>
        </w:rPr>
      </w:r>
      <w:r w:rsidR="003E07B6">
        <w:rPr>
          <w:rStyle w:val="hps"/>
        </w:rPr>
        <w:fldChar w:fldCharType="separate"/>
      </w:r>
      <w:r w:rsidR="00FE42B4">
        <w:t>MyOcean XML Product Specification (EPST) file</w:t>
      </w:r>
      <w:r w:rsidR="003E07B6">
        <w:rPr>
          <w:rStyle w:val="hps"/>
        </w:rPr>
        <w:fldChar w:fldCharType="end"/>
      </w:r>
      <w:r>
        <w:rPr>
          <w:rStyle w:val="hps"/>
        </w:rPr>
        <w:t xml:space="preserve">”, page </w:t>
      </w:r>
      <w:r w:rsidR="003E07B6">
        <w:rPr>
          <w:rStyle w:val="hps"/>
        </w:rPr>
        <w:fldChar w:fldCharType="begin"/>
      </w:r>
      <w:r>
        <w:rPr>
          <w:rStyle w:val="hps"/>
        </w:rPr>
        <w:instrText xml:space="preserve"> PAGEREF _Ref356908441 \h </w:instrText>
      </w:r>
      <w:r w:rsidR="003E07B6">
        <w:rPr>
          <w:rStyle w:val="hps"/>
        </w:rPr>
      </w:r>
      <w:r w:rsidR="003E07B6">
        <w:rPr>
          <w:rStyle w:val="hps"/>
        </w:rPr>
        <w:fldChar w:fldCharType="separate"/>
      </w:r>
      <w:ins w:id="794" w:author="dearith" w:date="2013-08-29T15:08:00Z">
        <w:r w:rsidR="00FE42B4">
          <w:rPr>
            <w:rStyle w:val="hps"/>
            <w:noProof/>
          </w:rPr>
          <w:t>134</w:t>
        </w:r>
      </w:ins>
      <w:del w:id="795" w:author="dearith" w:date="2013-08-29T15:08:00Z">
        <w:r w:rsidR="00C82D1C" w:rsidDel="00FE42B4">
          <w:rPr>
            <w:rStyle w:val="hps"/>
            <w:noProof/>
          </w:rPr>
          <w:delText>124</w:delText>
        </w:r>
      </w:del>
      <w:r w:rsidR="003E07B6">
        <w:rPr>
          <w:rStyle w:val="hps"/>
        </w:rPr>
        <w:fldChar w:fldCharType="end"/>
      </w:r>
      <w:r>
        <w:rPr>
          <w:rStyle w:val="hps"/>
        </w:rPr>
        <w:t>.</w:t>
      </w:r>
    </w:p>
    <w:p w:rsidR="001A3F0A" w:rsidRDefault="001A3F0A" w:rsidP="006B2C24">
      <w:pPr>
        <w:rPr>
          <w:rStyle w:val="hps"/>
        </w:rPr>
      </w:pPr>
      <w:r>
        <w:rPr>
          <w:rStyle w:val="hps"/>
          <w:highlight w:val="yellow"/>
        </w:rPr>
        <w:t>In MyOcean V4, i</w:t>
      </w:r>
      <w:r w:rsidRPr="001A3F0A">
        <w:rPr>
          <w:rStyle w:val="hps"/>
          <w:highlight w:val="yellow"/>
        </w:rPr>
        <w:t>t was decided</w:t>
      </w:r>
      <w:r w:rsidRPr="001A3F0A">
        <w:rPr>
          <w:highlight w:val="yellow"/>
        </w:rPr>
        <w:t xml:space="preserve"> </w:t>
      </w:r>
      <w:r w:rsidRPr="001A3F0A">
        <w:rPr>
          <w:rStyle w:val="hps"/>
          <w:highlight w:val="yellow"/>
        </w:rPr>
        <w:t>that the</w:t>
      </w:r>
      <w:r w:rsidRPr="001A3F0A">
        <w:rPr>
          <w:highlight w:val="yellow"/>
        </w:rPr>
        <w:t xml:space="preserve"> </w:t>
      </w:r>
      <w:r w:rsidRPr="001A3F0A">
        <w:rPr>
          <w:rStyle w:val="hps"/>
          <w:highlight w:val="yellow"/>
        </w:rPr>
        <w:t>level of analysis is</w:t>
      </w:r>
      <w:r w:rsidRPr="001A3F0A">
        <w:rPr>
          <w:highlight w:val="yellow"/>
        </w:rPr>
        <w:t xml:space="preserve"> </w:t>
      </w:r>
      <w:r w:rsidRPr="001A3F0A">
        <w:rPr>
          <w:rStyle w:val="hps"/>
          <w:highlight w:val="yellow"/>
        </w:rPr>
        <w:t>the product</w:t>
      </w:r>
      <w:r>
        <w:rPr>
          <w:rStyle w:val="hps"/>
          <w:highlight w:val="yellow"/>
        </w:rPr>
        <w:t xml:space="preserve"> (product speci</w:t>
      </w:r>
      <w:r w:rsidRPr="001A3F0A">
        <w:rPr>
          <w:rStyle w:val="hps"/>
          <w:highlight w:val="yellow"/>
        </w:rPr>
        <w:t>f</w:t>
      </w:r>
      <w:r>
        <w:rPr>
          <w:rStyle w:val="hps"/>
          <w:highlight w:val="yellow"/>
        </w:rPr>
        <w:t>i</w:t>
      </w:r>
      <w:r w:rsidRPr="001A3F0A">
        <w:rPr>
          <w:rStyle w:val="hps"/>
          <w:highlight w:val="yellow"/>
        </w:rPr>
        <w:t>cation) and not</w:t>
      </w:r>
      <w:r w:rsidRPr="001A3F0A">
        <w:rPr>
          <w:highlight w:val="yellow"/>
        </w:rPr>
        <w:t xml:space="preserve"> </w:t>
      </w:r>
      <w:r w:rsidRPr="001A3F0A">
        <w:rPr>
          <w:rStyle w:val="hps"/>
          <w:highlight w:val="yellow"/>
        </w:rPr>
        <w:t>the product and</w:t>
      </w:r>
      <w:r w:rsidRPr="001A3F0A">
        <w:rPr>
          <w:highlight w:val="yellow"/>
        </w:rPr>
        <w:t xml:space="preserve"> </w:t>
      </w:r>
      <w:r w:rsidRPr="001A3F0A">
        <w:rPr>
          <w:rStyle w:val="hps"/>
          <w:highlight w:val="yellow"/>
        </w:rPr>
        <w:t>dataset</w:t>
      </w:r>
      <w:r>
        <w:rPr>
          <w:rStyle w:val="hps"/>
        </w:rPr>
        <w:t>.</w:t>
      </w:r>
    </w:p>
    <w:p w:rsidR="00167113" w:rsidRDefault="00167113" w:rsidP="006B2C24">
      <w:pPr>
        <w:rPr>
          <w:rStyle w:val="hps"/>
        </w:rPr>
      </w:pPr>
      <w:r>
        <w:rPr>
          <w:rStyle w:val="hps"/>
        </w:rPr>
        <w:t xml:space="preserve">For each product contained in the XML EPST file, generate an xml element containing all dataset </w:t>
      </w:r>
      <w:r w:rsidR="007208F9">
        <w:rPr>
          <w:rStyle w:val="hps"/>
        </w:rPr>
        <w:t>and old dataset name</w:t>
      </w:r>
      <w:r w:rsidR="0093701B">
        <w:rPr>
          <w:rStyle w:val="hps"/>
        </w:rPr>
        <w:t>s</w:t>
      </w:r>
      <w:r w:rsidR="007208F9">
        <w:rPr>
          <w:rStyle w:val="hps"/>
        </w:rPr>
        <w:t xml:space="preserve"> </w:t>
      </w:r>
      <w:r>
        <w:rPr>
          <w:rStyle w:val="hps"/>
        </w:rPr>
        <w:t>for this product: e.g.:</w:t>
      </w:r>
    </w:p>
    <w:p w:rsidR="00167113" w:rsidRDefault="00C1293A" w:rsidP="006B2C24">
      <w:pPr>
        <w:rPr>
          <w:rStyle w:val="hps"/>
        </w:rPr>
      </w:pPr>
      <w:r>
        <w:rPr>
          <w:rStyle w:val="hps"/>
        </w:rPr>
        <w:t>If XML</w:t>
      </w:r>
      <w:r w:rsidR="00167113">
        <w:rPr>
          <w:rStyle w:val="hps"/>
        </w:rPr>
        <w:t xml:space="preserve"> EPST contains: </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167113" w:rsidRPr="00167113" w:rsidTr="003C485A">
        <w:tc>
          <w:tcPr>
            <w:tcW w:w="9210" w:type="dxa"/>
            <w:shd w:val="clear" w:color="auto" w:fill="F2F2F2" w:themeFill="background1" w:themeFillShade="F2"/>
          </w:tcPr>
          <w:p w:rsidR="00167113" w:rsidRPr="00167113" w:rsidRDefault="00167113" w:rsidP="00167113">
            <w:pPr>
              <w:jc w:val="left"/>
              <w:rPr>
                <w:rFonts w:ascii="Courier New" w:hAnsi="Courier New" w:cs="Courier New"/>
                <w:sz w:val="16"/>
                <w:szCs w:val="16"/>
                <w:lang w:val="en-US"/>
              </w:rPr>
            </w:pP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&lt;tacmfc&gt;</w:t>
            </w:r>
            <w:r w:rsidRPr="00167113">
              <w:rPr>
                <w:rFonts w:ascii="Courier New" w:hAnsi="Courier New" w:cs="Courier New"/>
                <w:color w:val="000000"/>
                <w:sz w:val="16"/>
                <w:szCs w:val="16"/>
                <w:lang w:val="en-US" w:eastAsia="fr-FR"/>
              </w:rPr>
              <w:t>MED</w:t>
            </w:r>
            <w:r w:rsidRPr="00167113">
              <w:rPr>
                <w:rFonts w:ascii="Courier New" w:hAnsi="Courier New" w:cs="Courier New"/>
                <w:color w:val="000096"/>
                <w:sz w:val="16"/>
                <w:szCs w:val="16"/>
                <w:lang w:val="en-US" w:eastAsia="fr-FR"/>
              </w:rPr>
              <w:t>&lt;/tacmfc&gt;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&lt;du&gt;</w:t>
            </w:r>
            <w:r w:rsidRPr="00167113">
              <w:rPr>
                <w:rFonts w:ascii="Courier New" w:hAnsi="Courier New" w:cs="Courier New"/>
                <w:color w:val="000000"/>
                <w:sz w:val="16"/>
                <w:szCs w:val="16"/>
                <w:lang w:val="en-US" w:eastAsia="fr-FR"/>
              </w:rPr>
              <w:t>MED-INGV-BOLOGNA-IT</w:t>
            </w:r>
            <w:r w:rsidRPr="00167113">
              <w:rPr>
                <w:rFonts w:ascii="Courier New" w:hAnsi="Courier New" w:cs="Courier New"/>
                <w:color w:val="000096"/>
                <w:sz w:val="16"/>
                <w:szCs w:val="16"/>
                <w:lang w:val="en-US" w:eastAsia="fr-FR"/>
              </w:rPr>
              <w:t>&lt;/du&gt;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t>MEDSEA_REANALYSIS_PHYS_006_004</w:t>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&lt;dataset&gt;</w:t>
            </w:r>
            <w:r w:rsidRPr="00167113">
              <w:rPr>
                <w:rFonts w:ascii="Courier New" w:hAnsi="Courier New" w:cs="Courier New"/>
                <w:color w:val="000000"/>
                <w:sz w:val="16"/>
                <w:szCs w:val="16"/>
                <w:lang w:val="en-US" w:eastAsia="fr-FR"/>
              </w:rPr>
              <w:t>myov03-med-ingv-tem-rean-mn</w:t>
            </w:r>
            <w:r w:rsidRPr="00167113">
              <w:rPr>
                <w:rFonts w:ascii="Courier New" w:hAnsi="Courier New" w:cs="Courier New"/>
                <w:color w:val="000096"/>
                <w:sz w:val="16"/>
                <w:szCs w:val="16"/>
                <w:lang w:val="en-US" w:eastAsia="fr-FR"/>
              </w:rPr>
              <w:t>&lt;/dataset&gt;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&lt;collection&gt;</w:t>
            </w:r>
            <w:r w:rsidRPr="00167113">
              <w:rPr>
                <w:rFonts w:ascii="Courier New" w:hAnsi="Courier New" w:cs="Courier New"/>
                <w:color w:val="000000"/>
                <w:sz w:val="16"/>
                <w:szCs w:val="16"/>
                <w:lang w:val="en-US" w:eastAsia="fr-FR"/>
              </w:rPr>
              <w:t>model</w:t>
            </w:r>
            <w:r w:rsidRPr="00167113">
              <w:rPr>
                <w:rFonts w:ascii="Courier New" w:hAnsi="Courier New" w:cs="Courier New"/>
                <w:color w:val="000096"/>
                <w:sz w:val="16"/>
                <w:szCs w:val="16"/>
                <w:lang w:val="en-US" w:eastAsia="fr-FR"/>
              </w:rPr>
              <w:t>&lt;/collection&gt;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&lt;regions&gt;</w:t>
            </w:r>
            <w:r w:rsidRPr="00167113">
              <w:rPr>
                <w:rFonts w:ascii="Courier New" w:hAnsi="Courier New" w:cs="Courier New"/>
                <w:color w:val="000000"/>
                <w:sz w:val="16"/>
                <w:szCs w:val="16"/>
                <w:lang w:val="en-US" w:eastAsia="fr-FR"/>
              </w:rPr>
              <w:t>MED</w:t>
            </w:r>
            <w:r w:rsidRPr="00167113">
              <w:rPr>
                <w:rFonts w:ascii="Courier New" w:hAnsi="Courier New" w:cs="Courier New"/>
                <w:color w:val="000096"/>
                <w:sz w:val="16"/>
                <w:szCs w:val="16"/>
                <w:lang w:val="en-US" w:eastAsia="fr-FR"/>
              </w:rPr>
              <w:t>&lt;/regions&gt;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&lt;ptype&gt;</w:t>
            </w:r>
            <w:r w:rsidRPr="00167113">
              <w:rPr>
                <w:rFonts w:ascii="Courier New" w:hAnsi="Courier New" w:cs="Courier New"/>
                <w:color w:val="000000"/>
                <w:sz w:val="16"/>
                <w:szCs w:val="16"/>
                <w:lang w:val="en-US" w:eastAsia="fr-FR"/>
              </w:rPr>
              <w:t>Multi Year Product</w:t>
            </w:r>
            <w:r w:rsidRPr="00167113">
              <w:rPr>
                <w:rFonts w:ascii="Courier New" w:hAnsi="Courier New" w:cs="Courier New"/>
                <w:color w:val="000096"/>
                <w:sz w:val="16"/>
                <w:szCs w:val="16"/>
                <w:lang w:val="en-US" w:eastAsia="fr-FR"/>
              </w:rPr>
              <w:t>&lt;/ptype&gt;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&lt;datasetold&gt;</w:t>
            </w:r>
            <w:r w:rsidRPr="00167113">
              <w:rPr>
                <w:rFonts w:ascii="Courier New" w:hAnsi="Courier New" w:cs="Courier New"/>
                <w:color w:val="000000"/>
                <w:sz w:val="16"/>
                <w:szCs w:val="16"/>
                <w:lang w:val="en-US" w:eastAsia="fr-FR"/>
              </w:rPr>
              <w:t>myov02-med-ingv-tem-reanalysis</w:t>
            </w:r>
            <w:r w:rsidRPr="00167113">
              <w:rPr>
                <w:rFonts w:ascii="Courier New" w:hAnsi="Courier New" w:cs="Courier New"/>
                <w:color w:val="000096"/>
                <w:sz w:val="16"/>
                <w:szCs w:val="16"/>
                <w:lang w:val="en-US" w:eastAsia="fr-FR"/>
              </w:rPr>
              <w:t>&lt;/datasetold&gt;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&lt;tacmfc&gt;</w:t>
            </w:r>
            <w:r w:rsidRPr="00167113">
              <w:rPr>
                <w:rFonts w:ascii="Courier New" w:hAnsi="Courier New" w:cs="Courier New"/>
                <w:color w:val="000000"/>
                <w:sz w:val="16"/>
                <w:szCs w:val="16"/>
                <w:lang w:val="en-US" w:eastAsia="fr-FR"/>
              </w:rPr>
              <w:t>MED</w:t>
            </w:r>
            <w:r w:rsidRPr="00167113">
              <w:rPr>
                <w:rFonts w:ascii="Courier New" w:hAnsi="Courier New" w:cs="Courier New"/>
                <w:color w:val="000096"/>
                <w:sz w:val="16"/>
                <w:szCs w:val="16"/>
                <w:lang w:val="en-US" w:eastAsia="fr-FR"/>
              </w:rPr>
              <w:t>&lt;/tacmfc&gt;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&lt;du&gt;</w:t>
            </w:r>
            <w:r w:rsidRPr="00167113">
              <w:rPr>
                <w:rFonts w:ascii="Courier New" w:hAnsi="Courier New" w:cs="Courier New"/>
                <w:color w:val="000000"/>
                <w:sz w:val="16"/>
                <w:szCs w:val="16"/>
                <w:lang w:val="en-US" w:eastAsia="fr-FR"/>
              </w:rPr>
              <w:t>MED-INGV-BOLOGNA-IT</w:t>
            </w:r>
            <w:r w:rsidRPr="00167113">
              <w:rPr>
                <w:rFonts w:ascii="Courier New" w:hAnsi="Courier New" w:cs="Courier New"/>
                <w:color w:val="000096"/>
                <w:sz w:val="16"/>
                <w:szCs w:val="16"/>
                <w:lang w:val="en-US" w:eastAsia="fr-FR"/>
              </w:rPr>
              <w:t>&lt;/du&gt;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t>MEDSEA_REANALYSIS_PHYS_006_004</w:t>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&lt;dataset&gt;</w:t>
            </w:r>
            <w:r w:rsidRPr="00167113">
              <w:rPr>
                <w:rFonts w:ascii="Courier New" w:hAnsi="Courier New" w:cs="Courier New"/>
                <w:color w:val="000000"/>
                <w:sz w:val="16"/>
                <w:szCs w:val="16"/>
                <w:lang w:val="en-US" w:eastAsia="fr-FR"/>
              </w:rPr>
              <w:t>myov03-med-ingv-ssh-rean-dy</w:t>
            </w:r>
            <w:r w:rsidRPr="00167113">
              <w:rPr>
                <w:rFonts w:ascii="Courier New" w:hAnsi="Courier New" w:cs="Courier New"/>
                <w:color w:val="000096"/>
                <w:sz w:val="16"/>
                <w:szCs w:val="16"/>
                <w:lang w:val="en-US" w:eastAsia="fr-FR"/>
              </w:rPr>
              <w:t>&lt;/dataset&gt;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&lt;collection&gt;</w:t>
            </w:r>
            <w:r w:rsidRPr="00167113">
              <w:rPr>
                <w:rFonts w:ascii="Courier New" w:hAnsi="Courier New" w:cs="Courier New"/>
                <w:color w:val="000000"/>
                <w:sz w:val="16"/>
                <w:szCs w:val="16"/>
                <w:lang w:val="en-US" w:eastAsia="fr-FR"/>
              </w:rPr>
              <w:t>model</w:t>
            </w:r>
            <w:r w:rsidRPr="00167113">
              <w:rPr>
                <w:rFonts w:ascii="Courier New" w:hAnsi="Courier New" w:cs="Courier New"/>
                <w:color w:val="000096"/>
                <w:sz w:val="16"/>
                <w:szCs w:val="16"/>
                <w:lang w:val="en-US" w:eastAsia="fr-FR"/>
              </w:rPr>
              <w:t>&lt;/collection&gt;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&lt;regions&gt;</w:t>
            </w:r>
            <w:r w:rsidRPr="00167113">
              <w:rPr>
                <w:rFonts w:ascii="Courier New" w:hAnsi="Courier New" w:cs="Courier New"/>
                <w:color w:val="000000"/>
                <w:sz w:val="16"/>
                <w:szCs w:val="16"/>
                <w:lang w:val="en-US" w:eastAsia="fr-FR"/>
              </w:rPr>
              <w:t>MED</w:t>
            </w:r>
            <w:r w:rsidRPr="00167113">
              <w:rPr>
                <w:rFonts w:ascii="Courier New" w:hAnsi="Courier New" w:cs="Courier New"/>
                <w:color w:val="000096"/>
                <w:sz w:val="16"/>
                <w:szCs w:val="16"/>
                <w:lang w:val="en-US" w:eastAsia="fr-FR"/>
              </w:rPr>
              <w:t>&lt;/regions&gt;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&lt;ptype&gt;</w:t>
            </w:r>
            <w:r w:rsidRPr="00167113">
              <w:rPr>
                <w:rFonts w:ascii="Courier New" w:hAnsi="Courier New" w:cs="Courier New"/>
                <w:color w:val="000000"/>
                <w:sz w:val="16"/>
                <w:szCs w:val="16"/>
                <w:lang w:val="en-US" w:eastAsia="fr-FR"/>
              </w:rPr>
              <w:t>Multi Year Product</w:t>
            </w:r>
            <w:r w:rsidRPr="00167113">
              <w:rPr>
                <w:rFonts w:ascii="Courier New" w:hAnsi="Courier New" w:cs="Courier New"/>
                <w:color w:val="000096"/>
                <w:sz w:val="16"/>
                <w:szCs w:val="16"/>
                <w:lang w:val="en-US" w:eastAsia="fr-FR"/>
              </w:rPr>
              <w:t>&lt;/ptype&gt;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&lt;datasetold/&gt;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&lt;tacmfc&gt;</w:t>
            </w:r>
            <w:r w:rsidRPr="00167113">
              <w:rPr>
                <w:rFonts w:ascii="Courier New" w:hAnsi="Courier New" w:cs="Courier New"/>
                <w:color w:val="000000"/>
                <w:sz w:val="16"/>
                <w:szCs w:val="16"/>
                <w:lang w:val="en-US" w:eastAsia="fr-FR"/>
              </w:rPr>
              <w:t>MED</w:t>
            </w:r>
            <w:r w:rsidRPr="00167113">
              <w:rPr>
                <w:rFonts w:ascii="Courier New" w:hAnsi="Courier New" w:cs="Courier New"/>
                <w:color w:val="000096"/>
                <w:sz w:val="16"/>
                <w:szCs w:val="16"/>
                <w:lang w:val="en-US" w:eastAsia="fr-FR"/>
              </w:rPr>
              <w:t>&lt;/tacmfc&gt;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lastRenderedPageBreak/>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&lt;du&gt;</w:t>
            </w:r>
            <w:r w:rsidRPr="00167113">
              <w:rPr>
                <w:rFonts w:ascii="Courier New" w:hAnsi="Courier New" w:cs="Courier New"/>
                <w:color w:val="000000"/>
                <w:sz w:val="16"/>
                <w:szCs w:val="16"/>
                <w:lang w:val="en-US" w:eastAsia="fr-FR"/>
              </w:rPr>
              <w:t>MED-INGV-BOLOGNA-IT</w:t>
            </w:r>
            <w:r w:rsidRPr="00167113">
              <w:rPr>
                <w:rFonts w:ascii="Courier New" w:hAnsi="Courier New" w:cs="Courier New"/>
                <w:color w:val="000096"/>
                <w:sz w:val="16"/>
                <w:szCs w:val="16"/>
                <w:lang w:val="en-US" w:eastAsia="fr-FR"/>
              </w:rPr>
              <w:t>&lt;/du&gt;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t>MEDSEA_REANALYSIS_PHYS_006_004</w:t>
            </w:r>
            <w:r w:rsidRPr="00167113">
              <w:rPr>
                <w:rFonts w:ascii="Courier New" w:hAnsi="Courier New" w:cs="Courier New"/>
                <w:color w:val="000096"/>
                <w:sz w:val="16"/>
                <w:szCs w:val="16"/>
                <w:lang w:val="en-US" w:eastAsia="fr-FR"/>
              </w:rPr>
              <w:t>&lt;/product&gt;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&lt;dataset&gt;</w:t>
            </w:r>
            <w:r w:rsidRPr="00167113">
              <w:rPr>
                <w:rFonts w:ascii="Courier New" w:hAnsi="Courier New" w:cs="Courier New"/>
                <w:color w:val="000000"/>
                <w:sz w:val="16"/>
                <w:szCs w:val="16"/>
                <w:lang w:val="en-US" w:eastAsia="fr-FR"/>
              </w:rPr>
              <w:t>myov03-med-ingv-sal-rean-dy</w:t>
            </w:r>
            <w:r w:rsidRPr="00167113">
              <w:rPr>
                <w:rFonts w:ascii="Courier New" w:hAnsi="Courier New" w:cs="Courier New"/>
                <w:color w:val="000096"/>
                <w:sz w:val="16"/>
                <w:szCs w:val="16"/>
                <w:lang w:val="en-US" w:eastAsia="fr-FR"/>
              </w:rPr>
              <w:t>&lt;/dataset&gt;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&lt;collection&gt;</w:t>
            </w:r>
            <w:r w:rsidRPr="00167113">
              <w:rPr>
                <w:rFonts w:ascii="Courier New" w:hAnsi="Courier New" w:cs="Courier New"/>
                <w:color w:val="000000"/>
                <w:sz w:val="16"/>
                <w:szCs w:val="16"/>
                <w:lang w:val="en-US" w:eastAsia="fr-FR"/>
              </w:rPr>
              <w:t>model</w:t>
            </w:r>
            <w:r w:rsidRPr="00167113">
              <w:rPr>
                <w:rFonts w:ascii="Courier New" w:hAnsi="Courier New" w:cs="Courier New"/>
                <w:color w:val="000096"/>
                <w:sz w:val="16"/>
                <w:szCs w:val="16"/>
                <w:lang w:val="en-US" w:eastAsia="fr-FR"/>
              </w:rPr>
              <w:t>&lt;/collection&gt;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&lt;regions&gt;</w:t>
            </w:r>
            <w:r w:rsidRPr="00167113">
              <w:rPr>
                <w:rFonts w:ascii="Courier New" w:hAnsi="Courier New" w:cs="Courier New"/>
                <w:color w:val="000000"/>
                <w:sz w:val="16"/>
                <w:szCs w:val="16"/>
                <w:lang w:val="en-US" w:eastAsia="fr-FR"/>
              </w:rPr>
              <w:t>MED</w:t>
            </w:r>
            <w:r w:rsidRPr="00167113">
              <w:rPr>
                <w:rFonts w:ascii="Courier New" w:hAnsi="Courier New" w:cs="Courier New"/>
                <w:color w:val="000096"/>
                <w:sz w:val="16"/>
                <w:szCs w:val="16"/>
                <w:lang w:val="en-US" w:eastAsia="fr-FR"/>
              </w:rPr>
              <w:t>&lt;/regions&gt;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&lt;ptype&gt;</w:t>
            </w:r>
            <w:r w:rsidRPr="00167113">
              <w:rPr>
                <w:rFonts w:ascii="Courier New" w:hAnsi="Courier New" w:cs="Courier New"/>
                <w:color w:val="000000"/>
                <w:sz w:val="16"/>
                <w:szCs w:val="16"/>
                <w:lang w:val="en-US" w:eastAsia="fr-FR"/>
              </w:rPr>
              <w:t>Multi Year Product</w:t>
            </w:r>
            <w:r w:rsidRPr="00167113">
              <w:rPr>
                <w:rFonts w:ascii="Courier New" w:hAnsi="Courier New" w:cs="Courier New"/>
                <w:color w:val="000096"/>
                <w:sz w:val="16"/>
                <w:szCs w:val="16"/>
                <w:lang w:val="en-US" w:eastAsia="fr-FR"/>
              </w:rPr>
              <w:t>&lt;/ptype&gt;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&lt;datasetold/&gt;</w:t>
            </w:r>
            <w:r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tab/>
            </w:r>
            <w:r w:rsidRPr="00167113">
              <w:rPr>
                <w:rFonts w:ascii="Courier New" w:hAnsi="Courier New" w:cs="Courier New"/>
                <w:color w:val="000096"/>
                <w:sz w:val="16"/>
                <w:szCs w:val="16"/>
                <w:lang w:val="en-US" w:eastAsia="fr-FR"/>
              </w:rPr>
              <w:t>&lt;/product&gt;</w:t>
            </w:r>
            <w:r w:rsidR="00ED45F2">
              <w:rPr>
                <w:rFonts w:ascii="Courier New" w:hAnsi="Courier New" w:cs="Courier New"/>
                <w:color w:val="000096"/>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&lt;product&gt;</w:t>
            </w:r>
            <w:r w:rsidR="00ED45F2" w:rsidRPr="00167113">
              <w:rPr>
                <w:rFonts w:ascii="Courier New" w:hAnsi="Courier New" w:cs="Courier New"/>
                <w:color w:val="000000"/>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&lt;tacmfc&gt;</w:t>
            </w:r>
            <w:r w:rsidR="00ED45F2" w:rsidRPr="00167113">
              <w:rPr>
                <w:rFonts w:ascii="Courier New" w:hAnsi="Courier New" w:cs="Courier New"/>
                <w:color w:val="000000"/>
                <w:sz w:val="16"/>
                <w:szCs w:val="16"/>
                <w:lang w:val="en-US" w:eastAsia="fr-FR"/>
              </w:rPr>
              <w:t>MED</w:t>
            </w:r>
            <w:r w:rsidR="00ED45F2" w:rsidRPr="00167113">
              <w:rPr>
                <w:rFonts w:ascii="Courier New" w:hAnsi="Courier New" w:cs="Courier New"/>
                <w:color w:val="000096"/>
                <w:sz w:val="16"/>
                <w:szCs w:val="16"/>
                <w:lang w:val="en-US" w:eastAsia="fr-FR"/>
              </w:rPr>
              <w:t>&lt;/tacmfc&gt;</w:t>
            </w:r>
            <w:r w:rsidR="00ED45F2" w:rsidRPr="00167113">
              <w:rPr>
                <w:rFonts w:ascii="Courier New" w:hAnsi="Courier New" w:cs="Courier New"/>
                <w:color w:val="000000"/>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&lt;du&gt;</w:t>
            </w:r>
            <w:r w:rsidR="00ED45F2" w:rsidRPr="00167113">
              <w:rPr>
                <w:rFonts w:ascii="Courier New" w:hAnsi="Courier New" w:cs="Courier New"/>
                <w:color w:val="000000"/>
                <w:sz w:val="16"/>
                <w:szCs w:val="16"/>
                <w:lang w:val="en-US" w:eastAsia="fr-FR"/>
              </w:rPr>
              <w:t>MED-INGV-BOLOGNA-IT</w:t>
            </w:r>
            <w:r w:rsidR="00ED45F2" w:rsidRPr="00167113">
              <w:rPr>
                <w:rFonts w:ascii="Courier New" w:hAnsi="Courier New" w:cs="Courier New"/>
                <w:color w:val="000096"/>
                <w:sz w:val="16"/>
                <w:szCs w:val="16"/>
                <w:lang w:val="en-US" w:eastAsia="fr-FR"/>
              </w:rPr>
              <w:t>&lt;/du&gt;</w:t>
            </w:r>
            <w:r w:rsidR="00ED45F2" w:rsidRPr="00167113">
              <w:rPr>
                <w:rFonts w:ascii="Courier New" w:hAnsi="Courier New" w:cs="Courier New"/>
                <w:color w:val="000000"/>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&lt;product&gt;</w:t>
            </w:r>
            <w:r w:rsidR="00ED45F2" w:rsidRPr="00ED45F2">
              <w:rPr>
                <w:rFonts w:ascii="Courier New" w:hAnsi="Courier New" w:cs="Courier New"/>
                <w:color w:val="000000"/>
                <w:sz w:val="16"/>
                <w:szCs w:val="16"/>
                <w:lang w:val="en-US" w:eastAsia="fr-FR"/>
              </w:rPr>
              <w:t>MEDSEA_REANALYSIS_BIO_006_005</w:t>
            </w:r>
            <w:r w:rsidR="00ED45F2" w:rsidRPr="00167113">
              <w:rPr>
                <w:rFonts w:ascii="Courier New" w:hAnsi="Courier New" w:cs="Courier New"/>
                <w:color w:val="000096"/>
                <w:sz w:val="16"/>
                <w:szCs w:val="16"/>
                <w:lang w:val="en-US" w:eastAsia="fr-FR"/>
              </w:rPr>
              <w:t>&lt;/product&gt;</w:t>
            </w:r>
            <w:r w:rsidR="00ED45F2" w:rsidRPr="00167113">
              <w:rPr>
                <w:rFonts w:ascii="Courier New" w:hAnsi="Courier New" w:cs="Courier New"/>
                <w:color w:val="000000"/>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&lt;dataset&gt;</w:t>
            </w:r>
            <w:r w:rsidR="00ED45F2" w:rsidRPr="00ED45F2">
              <w:rPr>
                <w:rFonts w:ascii="Courier New" w:hAnsi="Courier New" w:cs="Courier New"/>
                <w:color w:val="000000"/>
                <w:sz w:val="16"/>
                <w:szCs w:val="16"/>
                <w:lang w:val="en-US" w:eastAsia="fr-FR"/>
              </w:rPr>
              <w:t>myov02-med-ogs-bio-reanalysis</w:t>
            </w:r>
            <w:r w:rsidR="00ED45F2" w:rsidRPr="00167113">
              <w:rPr>
                <w:rFonts w:ascii="Courier New" w:hAnsi="Courier New" w:cs="Courier New"/>
                <w:color w:val="000096"/>
                <w:sz w:val="16"/>
                <w:szCs w:val="16"/>
                <w:lang w:val="en-US" w:eastAsia="fr-FR"/>
              </w:rPr>
              <w:t>&lt;/dataset&gt;</w:t>
            </w:r>
            <w:r w:rsidR="00ED45F2" w:rsidRPr="00167113">
              <w:rPr>
                <w:rFonts w:ascii="Courier New" w:hAnsi="Courier New" w:cs="Courier New"/>
                <w:color w:val="000000"/>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&lt;collection&gt;</w:t>
            </w:r>
            <w:r w:rsidR="00ED45F2" w:rsidRPr="00167113">
              <w:rPr>
                <w:rFonts w:ascii="Courier New" w:hAnsi="Courier New" w:cs="Courier New"/>
                <w:color w:val="000000"/>
                <w:sz w:val="16"/>
                <w:szCs w:val="16"/>
                <w:lang w:val="en-US" w:eastAsia="fr-FR"/>
              </w:rPr>
              <w:t>model</w:t>
            </w:r>
            <w:r w:rsidR="00ED45F2" w:rsidRPr="00167113">
              <w:rPr>
                <w:rFonts w:ascii="Courier New" w:hAnsi="Courier New" w:cs="Courier New"/>
                <w:color w:val="000096"/>
                <w:sz w:val="16"/>
                <w:szCs w:val="16"/>
                <w:lang w:val="en-US" w:eastAsia="fr-FR"/>
              </w:rPr>
              <w:t>&lt;/collection&gt;</w:t>
            </w:r>
            <w:r w:rsidR="00ED45F2" w:rsidRPr="00167113">
              <w:rPr>
                <w:rFonts w:ascii="Courier New" w:hAnsi="Courier New" w:cs="Courier New"/>
                <w:color w:val="000000"/>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&lt;regions&gt;</w:t>
            </w:r>
            <w:r w:rsidR="00ED45F2" w:rsidRPr="00167113">
              <w:rPr>
                <w:rFonts w:ascii="Courier New" w:hAnsi="Courier New" w:cs="Courier New"/>
                <w:color w:val="000000"/>
                <w:sz w:val="16"/>
                <w:szCs w:val="16"/>
                <w:lang w:val="en-US" w:eastAsia="fr-FR"/>
              </w:rPr>
              <w:t>MED</w:t>
            </w:r>
            <w:r w:rsidR="00ED45F2" w:rsidRPr="00167113">
              <w:rPr>
                <w:rFonts w:ascii="Courier New" w:hAnsi="Courier New" w:cs="Courier New"/>
                <w:color w:val="000096"/>
                <w:sz w:val="16"/>
                <w:szCs w:val="16"/>
                <w:lang w:val="en-US" w:eastAsia="fr-FR"/>
              </w:rPr>
              <w:t>&lt;/regions&gt;</w:t>
            </w:r>
            <w:r w:rsidR="00ED45F2" w:rsidRPr="00167113">
              <w:rPr>
                <w:rFonts w:ascii="Courier New" w:hAnsi="Courier New" w:cs="Courier New"/>
                <w:color w:val="000000"/>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&lt;ptype&gt;</w:t>
            </w:r>
            <w:r w:rsidR="00ED45F2" w:rsidRPr="00167113">
              <w:rPr>
                <w:rFonts w:ascii="Courier New" w:hAnsi="Courier New" w:cs="Courier New"/>
                <w:color w:val="000000"/>
                <w:sz w:val="16"/>
                <w:szCs w:val="16"/>
                <w:lang w:val="en-US" w:eastAsia="fr-FR"/>
              </w:rPr>
              <w:t>Multi Year Product</w:t>
            </w:r>
            <w:r w:rsidR="00ED45F2" w:rsidRPr="00167113">
              <w:rPr>
                <w:rFonts w:ascii="Courier New" w:hAnsi="Courier New" w:cs="Courier New"/>
                <w:color w:val="000096"/>
                <w:sz w:val="16"/>
                <w:szCs w:val="16"/>
                <w:lang w:val="en-US" w:eastAsia="fr-FR"/>
              </w:rPr>
              <w:t>&lt;/ptype&gt;</w:t>
            </w:r>
            <w:r w:rsidR="00ED45F2" w:rsidRPr="00167113">
              <w:rPr>
                <w:rFonts w:ascii="Courier New" w:hAnsi="Courier New" w:cs="Courier New"/>
                <w:color w:val="000000"/>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&lt;datasetold</w:t>
            </w:r>
            <w:r w:rsidR="00ED45F2">
              <w:rPr>
                <w:rFonts w:ascii="Courier New" w:hAnsi="Courier New" w:cs="Courier New"/>
                <w:color w:val="000096"/>
                <w:sz w:val="16"/>
                <w:szCs w:val="16"/>
                <w:lang w:val="en-US" w:eastAsia="fr-FR"/>
              </w:rPr>
              <w:t>&gt;</w:t>
            </w:r>
            <w:r w:rsidR="00ED45F2" w:rsidRPr="00ED45F2">
              <w:rPr>
                <w:rFonts w:ascii="Courier New" w:hAnsi="Courier New" w:cs="Courier New"/>
                <w:color w:val="000000" w:themeColor="text1"/>
                <w:sz w:val="16"/>
                <w:szCs w:val="16"/>
                <w:lang w:val="en-US" w:eastAsia="fr-FR"/>
              </w:rPr>
              <w:t>myov02-med-ogs-bio-reanalysis</w:t>
            </w:r>
            <w:r w:rsidR="00ED45F2">
              <w:rPr>
                <w:rFonts w:ascii="Courier New" w:hAnsi="Courier New" w:cs="Courier New"/>
                <w:color w:val="000096"/>
                <w:sz w:val="16"/>
                <w:szCs w:val="16"/>
                <w:lang w:val="en-US" w:eastAsia="fr-FR"/>
              </w:rPr>
              <w:t>&lt;</w:t>
            </w:r>
            <w:r w:rsidR="00ED45F2" w:rsidRPr="00167113">
              <w:rPr>
                <w:rFonts w:ascii="Courier New" w:hAnsi="Courier New" w:cs="Courier New"/>
                <w:color w:val="000096"/>
                <w:sz w:val="16"/>
                <w:szCs w:val="16"/>
                <w:lang w:val="en-US" w:eastAsia="fr-FR"/>
              </w:rPr>
              <w:t>/datasetold&gt;</w:t>
            </w:r>
            <w:r w:rsidR="00ED45F2" w:rsidRPr="00167113">
              <w:rPr>
                <w:rFonts w:ascii="Courier New" w:hAnsi="Courier New" w:cs="Courier New"/>
                <w:color w:val="000000"/>
                <w:sz w:val="16"/>
                <w:szCs w:val="16"/>
                <w:lang w:val="en-US" w:eastAsia="fr-FR"/>
              </w:rPr>
              <w:br/>
            </w:r>
            <w:r w:rsidR="00ED45F2" w:rsidRPr="00167113">
              <w:rPr>
                <w:rFonts w:ascii="Courier New" w:hAnsi="Courier New" w:cs="Courier New"/>
                <w:color w:val="000000"/>
                <w:sz w:val="16"/>
                <w:szCs w:val="16"/>
                <w:lang w:val="en-US" w:eastAsia="fr-FR"/>
              </w:rPr>
              <w:tab/>
            </w:r>
            <w:r w:rsidR="00ED45F2" w:rsidRPr="00167113">
              <w:rPr>
                <w:rFonts w:ascii="Courier New" w:hAnsi="Courier New" w:cs="Courier New"/>
                <w:color w:val="000096"/>
                <w:sz w:val="16"/>
                <w:szCs w:val="16"/>
                <w:lang w:val="en-US" w:eastAsia="fr-FR"/>
              </w:rPr>
              <w:t>&lt;/product&gt;</w:t>
            </w:r>
            <w:r w:rsidR="00ED45F2" w:rsidRPr="00167113">
              <w:rPr>
                <w:rFonts w:ascii="Courier New" w:hAnsi="Courier New" w:cs="Courier New"/>
                <w:color w:val="000000"/>
                <w:sz w:val="16"/>
                <w:szCs w:val="16"/>
                <w:lang w:val="en-US" w:eastAsia="fr-FR"/>
              </w:rPr>
              <w:br/>
            </w:r>
            <w:r w:rsidRPr="00167113">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&lt;product&gt;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&lt;tacmfc&gt;</w:t>
            </w:r>
            <w:r w:rsidR="003C0547" w:rsidRPr="003C0547">
              <w:rPr>
                <w:rFonts w:ascii="Courier New" w:hAnsi="Courier New" w:cs="Courier New"/>
                <w:color w:val="000000"/>
                <w:sz w:val="16"/>
                <w:szCs w:val="16"/>
                <w:lang w:val="en-US" w:eastAsia="fr-FR"/>
              </w:rPr>
              <w:t>BS</w:t>
            </w:r>
            <w:r w:rsidR="003C0547" w:rsidRPr="003C0547">
              <w:rPr>
                <w:rFonts w:ascii="Courier New" w:hAnsi="Courier New" w:cs="Courier New"/>
                <w:color w:val="000096"/>
                <w:sz w:val="16"/>
                <w:szCs w:val="16"/>
                <w:lang w:val="en-US" w:eastAsia="fr-FR"/>
              </w:rPr>
              <w:t>&lt;/tacmfc&gt;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&lt;du&gt;</w:t>
            </w:r>
            <w:r w:rsidR="003C0547" w:rsidRPr="003C0547">
              <w:rPr>
                <w:rFonts w:ascii="Courier New" w:hAnsi="Courier New" w:cs="Courier New"/>
                <w:color w:val="000000"/>
                <w:sz w:val="16"/>
                <w:szCs w:val="16"/>
                <w:lang w:val="en-US" w:eastAsia="fr-FR"/>
              </w:rPr>
              <w:t>BS-MHI-SEBASTOPOL-UA</w:t>
            </w:r>
            <w:r w:rsidR="003C0547" w:rsidRPr="003C0547">
              <w:rPr>
                <w:rFonts w:ascii="Courier New" w:hAnsi="Courier New" w:cs="Courier New"/>
                <w:color w:val="000096"/>
                <w:sz w:val="16"/>
                <w:szCs w:val="16"/>
                <w:lang w:val="en-US" w:eastAsia="fr-FR"/>
              </w:rPr>
              <w:t>&lt;/du&gt;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&lt;product&gt;</w:t>
            </w:r>
            <w:r w:rsidR="003C0547" w:rsidRPr="003C0547">
              <w:rPr>
                <w:rFonts w:ascii="Courier New" w:hAnsi="Courier New" w:cs="Courier New"/>
                <w:color w:val="000000"/>
                <w:sz w:val="16"/>
                <w:szCs w:val="16"/>
                <w:lang w:val="en-US" w:eastAsia="fr-FR"/>
              </w:rPr>
              <w:t>BLACKSEA_ANALYSIS_FORECAST_PHYS_007_001</w:t>
            </w:r>
            <w:r w:rsidR="003C0547" w:rsidRPr="003C0547">
              <w:rPr>
                <w:rFonts w:ascii="Courier New" w:hAnsi="Courier New" w:cs="Courier New"/>
                <w:color w:val="000096"/>
                <w:sz w:val="16"/>
                <w:szCs w:val="16"/>
                <w:lang w:val="en-US" w:eastAsia="fr-FR"/>
              </w:rPr>
              <w:t>&lt;/product&gt;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&lt;dataset&gt;</w:t>
            </w:r>
            <w:r w:rsidR="003C0547" w:rsidRPr="003C0547">
              <w:rPr>
                <w:rFonts w:ascii="Courier New" w:hAnsi="Courier New" w:cs="Courier New"/>
                <w:color w:val="000000"/>
                <w:sz w:val="16"/>
                <w:szCs w:val="16"/>
                <w:lang w:val="en-US" w:eastAsia="fr-FR"/>
              </w:rPr>
              <w:t>dataset-bs-mfc-instan-phys-for-v3</w:t>
            </w:r>
            <w:r w:rsidR="003C0547" w:rsidRPr="003C0547">
              <w:rPr>
                <w:rFonts w:ascii="Courier New" w:hAnsi="Courier New" w:cs="Courier New"/>
                <w:color w:val="000096"/>
                <w:sz w:val="16"/>
                <w:szCs w:val="16"/>
                <w:lang w:val="en-US" w:eastAsia="fr-FR"/>
              </w:rPr>
              <w:t>&lt;/dataset&gt;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&lt;collection&gt;</w:t>
            </w:r>
            <w:r w:rsidR="003C0547" w:rsidRPr="003C0547">
              <w:rPr>
                <w:rFonts w:ascii="Courier New" w:hAnsi="Courier New" w:cs="Courier New"/>
                <w:color w:val="000000"/>
                <w:sz w:val="16"/>
                <w:szCs w:val="16"/>
                <w:lang w:val="en-US" w:eastAsia="fr-FR"/>
              </w:rPr>
              <w:t>model</w:t>
            </w:r>
            <w:r w:rsidR="003C0547" w:rsidRPr="003C0547">
              <w:rPr>
                <w:rFonts w:ascii="Courier New" w:hAnsi="Courier New" w:cs="Courier New"/>
                <w:color w:val="000096"/>
                <w:sz w:val="16"/>
                <w:szCs w:val="16"/>
                <w:lang w:val="en-US" w:eastAsia="fr-FR"/>
              </w:rPr>
              <w:t>&lt;/collection&gt;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&lt;regions&gt;</w:t>
            </w:r>
            <w:r w:rsidR="003C0547" w:rsidRPr="003C0547">
              <w:rPr>
                <w:rFonts w:ascii="Courier New" w:hAnsi="Courier New" w:cs="Courier New"/>
                <w:color w:val="000000"/>
                <w:sz w:val="16"/>
                <w:szCs w:val="16"/>
                <w:lang w:val="en-US" w:eastAsia="fr-FR"/>
              </w:rPr>
              <w:t>BS</w:t>
            </w:r>
            <w:r w:rsidR="003C0547" w:rsidRPr="003C0547">
              <w:rPr>
                <w:rFonts w:ascii="Courier New" w:hAnsi="Courier New" w:cs="Courier New"/>
                <w:color w:val="000096"/>
                <w:sz w:val="16"/>
                <w:szCs w:val="16"/>
                <w:lang w:val="en-US" w:eastAsia="fr-FR"/>
              </w:rPr>
              <w:t>&lt;/regions&gt;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&lt;ptype&gt;</w:t>
            </w:r>
            <w:r w:rsidR="003C0547" w:rsidRPr="003C0547">
              <w:rPr>
                <w:rFonts w:ascii="Courier New" w:hAnsi="Courier New" w:cs="Courier New"/>
                <w:color w:val="000000"/>
                <w:sz w:val="16"/>
                <w:szCs w:val="16"/>
                <w:lang w:val="en-US" w:eastAsia="fr-FR"/>
              </w:rPr>
              <w:t>Near Real Time Product; Forecast Product</w:t>
            </w:r>
            <w:r w:rsidR="003C0547" w:rsidRPr="003C0547">
              <w:rPr>
                <w:rFonts w:ascii="Courier New" w:hAnsi="Courier New" w:cs="Courier New"/>
                <w:color w:val="000096"/>
                <w:sz w:val="16"/>
                <w:szCs w:val="16"/>
                <w:lang w:val="en-US" w:eastAsia="fr-FR"/>
              </w:rPr>
              <w:t>&lt;/ptype&gt;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&lt;datasetold&gt;</w:t>
            </w:r>
            <w:r w:rsidR="003C0547" w:rsidRPr="003C0547">
              <w:rPr>
                <w:rFonts w:ascii="Courier New" w:hAnsi="Courier New" w:cs="Courier New"/>
                <w:color w:val="000000"/>
                <w:sz w:val="16"/>
                <w:szCs w:val="16"/>
                <w:lang w:val="en-US" w:eastAsia="fr-FR"/>
              </w:rPr>
              <w:t>dataset-bs-mfc-instan-phys-for</w:t>
            </w:r>
            <w:r w:rsidR="003C0547" w:rsidRPr="003C0547">
              <w:rPr>
                <w:rFonts w:ascii="Courier New" w:hAnsi="Courier New" w:cs="Courier New"/>
                <w:color w:val="000096"/>
                <w:sz w:val="16"/>
                <w:szCs w:val="16"/>
                <w:lang w:val="en-US" w:eastAsia="fr-FR"/>
              </w:rPr>
              <w:t>&lt;/datasetold&gt;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&lt;/product&gt;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&lt;product&gt;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&lt;tacmfc&gt;</w:t>
            </w:r>
            <w:r w:rsidR="003C0547" w:rsidRPr="003C0547">
              <w:rPr>
                <w:rFonts w:ascii="Courier New" w:hAnsi="Courier New" w:cs="Courier New"/>
                <w:color w:val="000000"/>
                <w:sz w:val="16"/>
                <w:szCs w:val="16"/>
                <w:lang w:val="en-US" w:eastAsia="fr-FR"/>
              </w:rPr>
              <w:t>BS</w:t>
            </w:r>
            <w:r w:rsidR="003C0547" w:rsidRPr="003C0547">
              <w:rPr>
                <w:rFonts w:ascii="Courier New" w:hAnsi="Courier New" w:cs="Courier New"/>
                <w:color w:val="000096"/>
                <w:sz w:val="16"/>
                <w:szCs w:val="16"/>
                <w:lang w:val="en-US" w:eastAsia="fr-FR"/>
              </w:rPr>
              <w:t>&lt;/tacmfc&gt;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&lt;du&gt;</w:t>
            </w:r>
            <w:r w:rsidR="003C0547" w:rsidRPr="003C0547">
              <w:rPr>
                <w:rFonts w:ascii="Courier New" w:hAnsi="Courier New" w:cs="Courier New"/>
                <w:color w:val="000000"/>
                <w:sz w:val="16"/>
                <w:szCs w:val="16"/>
                <w:lang w:val="en-US" w:eastAsia="fr-FR"/>
              </w:rPr>
              <w:t>BS-MHI-SEBASTOPOL-UA</w:t>
            </w:r>
            <w:r w:rsidR="003C0547" w:rsidRPr="003C0547">
              <w:rPr>
                <w:rFonts w:ascii="Courier New" w:hAnsi="Courier New" w:cs="Courier New"/>
                <w:color w:val="000096"/>
                <w:sz w:val="16"/>
                <w:szCs w:val="16"/>
                <w:lang w:val="en-US" w:eastAsia="fr-FR"/>
              </w:rPr>
              <w:t>&lt;/du&gt;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&lt;product&gt;</w:t>
            </w:r>
            <w:r w:rsidR="003C0547" w:rsidRPr="003C0547">
              <w:rPr>
                <w:rFonts w:ascii="Courier New" w:hAnsi="Courier New" w:cs="Courier New"/>
                <w:color w:val="000000"/>
                <w:sz w:val="16"/>
                <w:szCs w:val="16"/>
                <w:lang w:val="en-US" w:eastAsia="fr-FR"/>
              </w:rPr>
              <w:t>BLACKSEA_ANALYSIS_FORECAST_PHYS_007_001</w:t>
            </w:r>
            <w:r w:rsidR="003C0547" w:rsidRPr="003C0547">
              <w:rPr>
                <w:rFonts w:ascii="Courier New" w:hAnsi="Courier New" w:cs="Courier New"/>
                <w:color w:val="000096"/>
                <w:sz w:val="16"/>
                <w:szCs w:val="16"/>
                <w:lang w:val="en-US" w:eastAsia="fr-FR"/>
              </w:rPr>
              <w:t>&lt;/product&gt;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&lt;dataset&gt;</w:t>
            </w:r>
            <w:r w:rsidR="003C0547" w:rsidRPr="003C0547">
              <w:rPr>
                <w:rFonts w:ascii="Courier New" w:hAnsi="Courier New" w:cs="Courier New"/>
                <w:color w:val="000000"/>
                <w:sz w:val="16"/>
                <w:szCs w:val="16"/>
                <w:lang w:val="en-US" w:eastAsia="fr-FR"/>
              </w:rPr>
              <w:t>dataset-bs-mfc-daver-phys-for-v3</w:t>
            </w:r>
            <w:r w:rsidR="003C0547" w:rsidRPr="003C0547">
              <w:rPr>
                <w:rFonts w:ascii="Courier New" w:hAnsi="Courier New" w:cs="Courier New"/>
                <w:color w:val="000096"/>
                <w:sz w:val="16"/>
                <w:szCs w:val="16"/>
                <w:lang w:val="en-US" w:eastAsia="fr-FR"/>
              </w:rPr>
              <w:t>&lt;/dataset&gt;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&lt;collection&gt;</w:t>
            </w:r>
            <w:r w:rsidR="003C0547" w:rsidRPr="003C0547">
              <w:rPr>
                <w:rFonts w:ascii="Courier New" w:hAnsi="Courier New" w:cs="Courier New"/>
                <w:color w:val="000000"/>
                <w:sz w:val="16"/>
                <w:szCs w:val="16"/>
                <w:lang w:val="en-US" w:eastAsia="fr-FR"/>
              </w:rPr>
              <w:t>model</w:t>
            </w:r>
            <w:r w:rsidR="003C0547" w:rsidRPr="003C0547">
              <w:rPr>
                <w:rFonts w:ascii="Courier New" w:hAnsi="Courier New" w:cs="Courier New"/>
                <w:color w:val="000096"/>
                <w:sz w:val="16"/>
                <w:szCs w:val="16"/>
                <w:lang w:val="en-US" w:eastAsia="fr-FR"/>
              </w:rPr>
              <w:t>&lt;/collection&gt;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&lt;regions&gt;</w:t>
            </w:r>
            <w:r w:rsidR="003C0547" w:rsidRPr="003C0547">
              <w:rPr>
                <w:rFonts w:ascii="Courier New" w:hAnsi="Courier New" w:cs="Courier New"/>
                <w:color w:val="000000"/>
                <w:sz w:val="16"/>
                <w:szCs w:val="16"/>
                <w:lang w:val="en-US" w:eastAsia="fr-FR"/>
              </w:rPr>
              <w:t>BS</w:t>
            </w:r>
            <w:r w:rsidR="003C0547" w:rsidRPr="003C0547">
              <w:rPr>
                <w:rFonts w:ascii="Courier New" w:hAnsi="Courier New" w:cs="Courier New"/>
                <w:color w:val="000096"/>
                <w:sz w:val="16"/>
                <w:szCs w:val="16"/>
                <w:lang w:val="en-US" w:eastAsia="fr-FR"/>
              </w:rPr>
              <w:t>&lt;/regions&gt;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&lt;ptype&gt;</w:t>
            </w:r>
            <w:r w:rsidR="003C0547" w:rsidRPr="003C0547">
              <w:rPr>
                <w:rFonts w:ascii="Courier New" w:hAnsi="Courier New" w:cs="Courier New"/>
                <w:color w:val="000000"/>
                <w:sz w:val="16"/>
                <w:szCs w:val="16"/>
                <w:lang w:val="en-US" w:eastAsia="fr-FR"/>
              </w:rPr>
              <w:t>Near Real Time Product; Forecast Product</w:t>
            </w:r>
            <w:r w:rsidR="003C0547" w:rsidRPr="003C0547">
              <w:rPr>
                <w:rFonts w:ascii="Courier New" w:hAnsi="Courier New" w:cs="Courier New"/>
                <w:color w:val="000096"/>
                <w:sz w:val="16"/>
                <w:szCs w:val="16"/>
                <w:lang w:val="en-US" w:eastAsia="fr-FR"/>
              </w:rPr>
              <w:t>&lt;/ptype&gt;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&lt;datasetold&gt;</w:t>
            </w:r>
            <w:r w:rsidR="003C0547" w:rsidRPr="003C0547">
              <w:rPr>
                <w:rFonts w:ascii="Courier New" w:hAnsi="Courier New" w:cs="Courier New"/>
                <w:color w:val="000000"/>
                <w:sz w:val="16"/>
                <w:szCs w:val="16"/>
                <w:lang w:val="en-US" w:eastAsia="fr-FR"/>
              </w:rPr>
              <w:t>dataset-bs-mfc-daver-phys-for</w:t>
            </w:r>
            <w:r w:rsidR="003C0547" w:rsidRPr="003C0547">
              <w:rPr>
                <w:rFonts w:ascii="Courier New" w:hAnsi="Courier New" w:cs="Courier New"/>
                <w:color w:val="000096"/>
                <w:sz w:val="16"/>
                <w:szCs w:val="16"/>
                <w:lang w:val="en-US" w:eastAsia="fr-FR"/>
              </w:rPr>
              <w:t>&lt;/datasetold&gt;</w:t>
            </w:r>
            <w:r w:rsidR="003C0547" w:rsidRPr="003C0547">
              <w:rPr>
                <w:rFonts w:ascii="Courier New" w:hAnsi="Courier New" w:cs="Courier New"/>
                <w:color w:val="000000"/>
                <w:sz w:val="16"/>
                <w:szCs w:val="16"/>
                <w:lang w:val="en-US" w:eastAsia="fr-FR"/>
              </w:rPr>
              <w:br/>
            </w:r>
            <w:r w:rsidR="003C0547" w:rsidRPr="003C0547">
              <w:rPr>
                <w:rFonts w:ascii="Courier New" w:hAnsi="Courier New" w:cs="Courier New"/>
                <w:color w:val="000000"/>
                <w:sz w:val="16"/>
                <w:szCs w:val="16"/>
                <w:lang w:val="en-US" w:eastAsia="fr-FR"/>
              </w:rPr>
              <w:tab/>
            </w:r>
            <w:r w:rsidR="003C0547" w:rsidRPr="003C0547">
              <w:rPr>
                <w:rFonts w:ascii="Courier New" w:hAnsi="Courier New" w:cs="Courier New"/>
                <w:color w:val="000096"/>
                <w:sz w:val="16"/>
                <w:szCs w:val="16"/>
                <w:lang w:val="en-US" w:eastAsia="fr-FR"/>
              </w:rPr>
              <w:t>&lt;/product&gt;</w:t>
            </w:r>
            <w:r w:rsidR="003C0547" w:rsidRPr="003C0547">
              <w:rPr>
                <w:rFonts w:ascii="Courier New" w:hAnsi="Courier New" w:cs="Courier New"/>
                <w:color w:val="000000"/>
                <w:sz w:val="16"/>
                <w:szCs w:val="16"/>
                <w:lang w:val="en-US" w:eastAsia="fr-FR"/>
              </w:rPr>
              <w:br/>
            </w:r>
          </w:p>
        </w:tc>
      </w:tr>
    </w:tbl>
    <w:p w:rsidR="00167113" w:rsidRDefault="00167113" w:rsidP="006B2C24"/>
    <w:p w:rsidR="003C0547" w:rsidRDefault="00132B96" w:rsidP="006B2C24">
      <w:r>
        <w:t xml:space="preserve">Let’s say </w:t>
      </w:r>
      <w:r w:rsidR="003C0547">
        <w:t>the XML EPST file</w:t>
      </w:r>
      <w:r>
        <w:t xml:space="preserve">, as above, </w:t>
      </w:r>
      <w:r w:rsidR="003C0547">
        <w:t>contains 2 Dissemination Unit (</w:t>
      </w:r>
      <w:r w:rsidR="003C0547" w:rsidRPr="003C0547">
        <w:t>MED-INGV-BOLOGNA-IT</w:t>
      </w:r>
      <w:r w:rsidR="003C0547">
        <w:t xml:space="preserve"> and </w:t>
      </w:r>
      <w:r w:rsidR="003C0547" w:rsidRPr="003C0547">
        <w:t>BS-MHI-SEBASTOPOL-UA</w:t>
      </w:r>
      <w:r w:rsidR="003C0547">
        <w:t>). 3 criteria configuration files will be generated:</w:t>
      </w:r>
    </w:p>
    <w:p w:rsidR="003C0547" w:rsidRDefault="003C0547" w:rsidP="00132B96">
      <w:pPr>
        <w:pStyle w:val="Paragraphedeliste"/>
        <w:numPr>
          <w:ilvl w:val="0"/>
          <w:numId w:val="40"/>
        </w:numPr>
      </w:pPr>
      <w:r>
        <w:t xml:space="preserve">1 for </w:t>
      </w:r>
      <w:r w:rsidRPr="003C0547">
        <w:t>MED-INGV-BOLOGNA-IT</w:t>
      </w:r>
      <w:r>
        <w:t xml:space="preserve">: it will contain only </w:t>
      </w:r>
      <w:r w:rsidR="00132B96">
        <w:t xml:space="preserve">products/datasets (criteria) </w:t>
      </w:r>
      <w:r>
        <w:t>disseminate by this DU)</w:t>
      </w:r>
    </w:p>
    <w:p w:rsidR="003C0547" w:rsidRDefault="003C0547" w:rsidP="00132B96">
      <w:pPr>
        <w:pStyle w:val="Paragraphedeliste"/>
        <w:numPr>
          <w:ilvl w:val="0"/>
          <w:numId w:val="40"/>
        </w:numPr>
      </w:pPr>
      <w:r>
        <w:t xml:space="preserve">1 for </w:t>
      </w:r>
      <w:r w:rsidRPr="003C0547">
        <w:t>BS-MHI-SEBASTOPOL-UA</w:t>
      </w:r>
      <w:r>
        <w:t>: it will contain only products/datasets</w:t>
      </w:r>
      <w:r w:rsidR="00132B96">
        <w:t xml:space="preserve"> (criteria)</w:t>
      </w:r>
      <w:r>
        <w:t xml:space="preserve"> disseminate by this DU)</w:t>
      </w:r>
    </w:p>
    <w:p w:rsidR="003C0547" w:rsidRDefault="003C0547" w:rsidP="00132B96">
      <w:pPr>
        <w:pStyle w:val="Paragraphedeliste"/>
        <w:numPr>
          <w:ilvl w:val="0"/>
          <w:numId w:val="40"/>
        </w:numPr>
      </w:pPr>
      <w:r>
        <w:t xml:space="preserve">1 for AllDU: it will contain </w:t>
      </w:r>
      <w:r w:rsidR="00132B96">
        <w:t>ALL products/datasets (criteria)</w:t>
      </w:r>
    </w:p>
    <w:p w:rsidR="00132B96" w:rsidRDefault="00132B96" w:rsidP="00132B96">
      <w:r w:rsidRPr="00132B96">
        <w:rPr>
          <w:u w:val="single"/>
        </w:rPr>
        <w:t>WARNING</w:t>
      </w:r>
      <w:r w:rsidRPr="00046C7D">
        <w:t>: we assume the downloaded file name contains the name of the dataset as prefix.</w:t>
      </w:r>
      <w:r>
        <w:t xml:space="preserve"> </w:t>
      </w:r>
    </w:p>
    <w:p w:rsidR="007208F9" w:rsidRPr="00132B96" w:rsidRDefault="00286FEC" w:rsidP="006B2C24">
      <w:pPr>
        <w:rPr>
          <w:u w:val="single"/>
        </w:rPr>
      </w:pPr>
      <w:r w:rsidRPr="00132B96">
        <w:rPr>
          <w:u w:val="single"/>
        </w:rPr>
        <w:t>For Subsetter, t</w:t>
      </w:r>
      <w:r w:rsidR="00167113" w:rsidRPr="00132B96">
        <w:rPr>
          <w:u w:val="single"/>
        </w:rPr>
        <w:t xml:space="preserve">he generated element </w:t>
      </w:r>
      <w:r w:rsidR="003C0547" w:rsidRPr="00132B96">
        <w:rPr>
          <w:u w:val="single"/>
        </w:rPr>
        <w:t xml:space="preserve">for MED-INGV-BOLOGNA-IT </w:t>
      </w:r>
      <w:r w:rsidR="007208F9" w:rsidRPr="00132B96">
        <w:rPr>
          <w:u w:val="single"/>
        </w:rPr>
        <w:t>will</w:t>
      </w:r>
      <w:r w:rsidR="00167113" w:rsidRPr="00132B96">
        <w:rPr>
          <w:u w:val="single"/>
        </w:rPr>
        <w:t xml:space="preserve"> </w:t>
      </w:r>
      <w:r w:rsidR="00C1293A" w:rsidRPr="00132B96">
        <w:rPr>
          <w:u w:val="single"/>
        </w:rPr>
        <w:t>be as follow:</w:t>
      </w:r>
    </w:p>
    <w:p w:rsidR="00286FEC" w:rsidRDefault="00286FEC" w:rsidP="006B2C24">
      <w:r>
        <w:t xml:space="preserve">Notes: </w:t>
      </w:r>
    </w:p>
    <w:p w:rsidR="00286FEC" w:rsidRDefault="00286FEC" w:rsidP="0043036A">
      <w:pPr>
        <w:pStyle w:val="Paragraphedeliste"/>
        <w:numPr>
          <w:ilvl w:val="0"/>
          <w:numId w:val="30"/>
        </w:numPr>
      </w:pPr>
      <w:r>
        <w:lastRenderedPageBreak/>
        <w:t xml:space="preserve">We includes </w:t>
      </w:r>
      <w:r w:rsidRPr="00046C7D">
        <w:rPr>
          <w:highlight w:val="green"/>
        </w:rPr>
        <w:t xml:space="preserve">dataset name </w:t>
      </w:r>
      <w:r w:rsidR="00046C7D" w:rsidRPr="00046C7D">
        <w:rPr>
          <w:highlight w:val="green"/>
        </w:rPr>
        <w:t>and old dataset name</w:t>
      </w:r>
      <w:r w:rsidR="00046C7D">
        <w:t xml:space="preserve"> (if set) </w:t>
      </w:r>
      <w:r>
        <w:t xml:space="preserve">as criteria (url element) </w:t>
      </w:r>
    </w:p>
    <w:p w:rsidR="00286FEC" w:rsidRDefault="00286FEC" w:rsidP="0043036A">
      <w:pPr>
        <w:pStyle w:val="Paragraphedeliste"/>
        <w:numPr>
          <w:ilvl w:val="0"/>
          <w:numId w:val="30"/>
        </w:numPr>
      </w:pPr>
      <w:proofErr w:type="gramStart"/>
      <w:r>
        <w:t>the</w:t>
      </w:r>
      <w:proofErr w:type="gramEnd"/>
      <w:r>
        <w:t xml:space="preserve"> ‘</w:t>
      </w:r>
      <w:r w:rsidRPr="00B650C9">
        <w:rPr>
          <w:highlight w:val="yellow"/>
        </w:rPr>
        <w:t>SUBSET’</w:t>
      </w:r>
      <w:r>
        <w:t xml:space="preserve"> string is provided from the mediaType attribute of the </w:t>
      </w:r>
      <w:r w:rsidRPr="00286FEC">
        <w:t>log configuration file (C)</w:t>
      </w:r>
      <w:r w:rsidR="00B650C9">
        <w:t>.</w:t>
      </w:r>
    </w:p>
    <w:p w:rsidR="00286FEC" w:rsidRDefault="003C0547" w:rsidP="0043036A">
      <w:pPr>
        <w:pStyle w:val="Paragraphedeliste"/>
        <w:numPr>
          <w:ilvl w:val="0"/>
          <w:numId w:val="30"/>
        </w:numPr>
      </w:pPr>
      <w:r w:rsidRPr="003C0547">
        <w:rPr>
          <w:highlight w:val="cyan"/>
        </w:rPr>
        <w:t>MED-INGV-BOLOGNA-IT</w:t>
      </w:r>
      <w:r w:rsidRPr="003C0547">
        <w:t xml:space="preserve"> </w:t>
      </w:r>
      <w:r w:rsidR="00286FEC">
        <w:t>is the DU name. Notice in MyOcean V3 the DU name used in Transaction Accounting configuration are not the standard DU Name defined in the EPST file. In MyOcean, the standard DU name MUST be used.</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7208F9" w:rsidTr="00132B96">
        <w:tc>
          <w:tcPr>
            <w:tcW w:w="9210" w:type="dxa"/>
            <w:shd w:val="clear" w:color="auto" w:fill="F2F2F2" w:themeFill="background1" w:themeFillShade="F2"/>
          </w:tcPr>
          <w:p w:rsidR="007208F9" w:rsidRPr="0030656F" w:rsidRDefault="007208F9" w:rsidP="007208F9">
            <w:pPr>
              <w:jc w:val="left"/>
              <w:rPr>
                <w:rFonts w:ascii="Courier New" w:eastAsiaTheme="minorHAnsi" w:hAnsi="Courier New" w:cs="Courier New"/>
                <w:color w:val="000096"/>
                <w:sz w:val="16"/>
                <w:szCs w:val="16"/>
              </w:rPr>
            </w:pPr>
            <w:r w:rsidRPr="00B32DB7">
              <w:rPr>
                <w:rFonts w:ascii="Courier New" w:eastAsiaTheme="minorHAnsi" w:hAnsi="Courier New" w:cs="Courier New"/>
                <w:color w:val="000096"/>
                <w:sz w:val="16"/>
                <w:szCs w:val="16"/>
              </w:rPr>
              <w:t>&lt;logProductDescr</w:t>
            </w:r>
            <w:r w:rsidRPr="00B32DB7">
              <w:rPr>
                <w:rFonts w:ascii="Courier New" w:eastAsiaTheme="minorHAnsi" w:hAnsi="Courier New" w:cs="Courier New"/>
                <w:color w:val="F5844C"/>
                <w:sz w:val="16"/>
                <w:szCs w:val="16"/>
              </w:rPr>
              <w:t xml:space="preserve"> 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sidR="0093701B" w:rsidRPr="0093701B">
              <w:rPr>
                <w:rFonts w:ascii="Courier New" w:eastAsiaTheme="minorHAnsi" w:hAnsi="Courier New" w:cs="Courier New"/>
                <w:color w:val="993300"/>
                <w:sz w:val="16"/>
                <w:szCs w:val="16"/>
                <w:highlight w:val="cyan"/>
              </w:rPr>
              <w:t>MED-INGV-BOLOGNA-IT</w:t>
            </w:r>
            <w:r w:rsidRPr="00B32DB7">
              <w:rPr>
                <w:rFonts w:ascii="Courier New" w:eastAsiaTheme="minorHAnsi" w:hAnsi="Courier New" w:cs="Courier New"/>
                <w:color w:val="993300"/>
                <w:sz w:val="16"/>
                <w:szCs w:val="16"/>
              </w:rPr>
              <w:t xml:space="preserve"> </w:t>
            </w:r>
            <w:r w:rsidRPr="00286FEC">
              <w:rPr>
                <w:rFonts w:ascii="Courier New" w:eastAsiaTheme="minorHAnsi" w:hAnsi="Courier New" w:cs="Courier New"/>
                <w:color w:val="993300"/>
                <w:sz w:val="16"/>
                <w:szCs w:val="16"/>
                <w:highlight w:val="yellow"/>
              </w:rPr>
              <w:t>SUBSET</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sidR="0093701B" w:rsidRPr="0093701B">
              <w:rPr>
                <w:rFonts w:ascii="Courier New" w:eastAsiaTheme="minorHAnsi" w:hAnsi="Courier New" w:cs="Courier New"/>
                <w:color w:val="993300"/>
                <w:sz w:val="16"/>
                <w:szCs w:val="16"/>
                <w:highlight w:val="cyan"/>
              </w:rPr>
              <w:t>MED-INGV-BOLOGNA-IT</w:t>
            </w:r>
            <w:r w:rsidRPr="00286FEC">
              <w:rPr>
                <w:rFonts w:ascii="Courier New" w:eastAsiaTheme="minorHAnsi" w:hAnsi="Courier New" w:cs="Courier New"/>
                <w:color w:val="993300"/>
                <w:sz w:val="16"/>
                <w:szCs w:val="16"/>
                <w:highlight w:val="yellow"/>
              </w:rPr>
              <w:t>SUBSET</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000096"/>
                <w:sz w:val="16"/>
                <w:szCs w:val="16"/>
              </w:rPr>
              <w:t>&gt;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96"/>
                <w:sz w:val="16"/>
                <w:szCs w:val="16"/>
              </w:rPr>
              <w:t>&lt;products</w:t>
            </w:r>
            <w:r w:rsidRPr="00B32DB7">
              <w:rPr>
                <w:rFonts w:ascii="Courier New" w:eastAsiaTheme="minorHAnsi" w:hAnsi="Courier New" w:cs="Courier New"/>
                <w:color w:val="F5844C"/>
                <w:sz w:val="16"/>
                <w:szCs w:val="16"/>
              </w:rPr>
              <w:t xml:space="preserve"> 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"All products"</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"All</w:t>
            </w:r>
            <w:r w:rsidRPr="00286FEC">
              <w:rPr>
                <w:rFonts w:ascii="Courier New" w:eastAsiaTheme="minorHAnsi" w:hAnsi="Courier New" w:cs="Courier New"/>
                <w:color w:val="993300"/>
                <w:sz w:val="16"/>
                <w:szCs w:val="16"/>
                <w:highlight w:val="yellow"/>
              </w:rPr>
              <w:t>SUBSET</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000096"/>
                <w:sz w:val="16"/>
                <w:szCs w:val="16"/>
              </w:rPr>
              <w:t>&gt;</w:t>
            </w:r>
            <w:r w:rsidRPr="00B32DB7">
              <w:rPr>
                <w:rFonts w:ascii="Courier New" w:eastAsiaTheme="minorHAnsi" w:hAnsi="Courier New" w:cs="Courier New"/>
                <w:color w:val="000000"/>
                <w:sz w:val="16"/>
                <w:szCs w:val="16"/>
              </w:rPr>
              <w:br/>
            </w:r>
            <w:r w:rsidR="00ED45F2">
              <w:rPr>
                <w:rFonts w:ascii="Courier New" w:eastAsiaTheme="minorHAnsi" w:hAnsi="Courier New" w:cs="Courier New"/>
                <w:color w:val="000096"/>
                <w:sz w:val="16"/>
                <w:szCs w:val="16"/>
              </w:rPr>
              <w:tab/>
            </w:r>
            <w:r w:rsidRPr="00B32DB7">
              <w:rPr>
                <w:rFonts w:ascii="Courier New" w:eastAsiaTheme="minorHAnsi" w:hAnsi="Courier New" w:cs="Courier New"/>
                <w:color w:val="000096"/>
                <w:sz w:val="16"/>
                <w:szCs w:val="16"/>
              </w:rPr>
              <w:t>&lt;</w:t>
            </w:r>
            <w:r w:rsidR="00ED45F2" w:rsidRPr="00B32DB7">
              <w:rPr>
                <w:rFonts w:ascii="Courier New" w:eastAsiaTheme="minorHAnsi" w:hAnsi="Courier New" w:cs="Courier New"/>
                <w:color w:val="000096"/>
                <w:sz w:val="16"/>
                <w:szCs w:val="16"/>
              </w:rPr>
              <w:t>productConfig</w:t>
            </w:r>
            <w:r w:rsidR="00ED45F2" w:rsidRPr="00B32DB7">
              <w:rPr>
                <w:rFonts w:ascii="Courier New" w:eastAsiaTheme="minorHAnsi" w:hAnsi="Courier New" w:cs="Courier New"/>
                <w:color w:val="F5844C"/>
                <w:sz w:val="16"/>
                <w:szCs w:val="16"/>
              </w:rPr>
              <w:t xml:space="preserve"> </w:t>
            </w:r>
            <w:r w:rsidRPr="00B32DB7">
              <w:rPr>
                <w:rFonts w:ascii="Courier New" w:eastAsiaTheme="minorHAnsi" w:hAnsi="Courier New" w:cs="Courier New"/>
                <w:color w:val="F5844C"/>
                <w:sz w:val="16"/>
                <w:szCs w:val="16"/>
              </w:rPr>
              <w:t>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sidRPr="007208F9">
              <w:rPr>
                <w:rFonts w:ascii="Courier New" w:eastAsiaTheme="minorHAnsi" w:hAnsi="Courier New" w:cs="Courier New"/>
                <w:color w:val="993300"/>
                <w:sz w:val="16"/>
                <w:szCs w:val="16"/>
              </w:rPr>
              <w:t>MEDSEA_REANALYSIS_PHYS_006_004</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sidRPr="007208F9">
              <w:rPr>
                <w:rFonts w:ascii="Courier New" w:eastAsiaTheme="minorHAnsi" w:hAnsi="Courier New" w:cs="Courier New"/>
                <w:color w:val="993300"/>
                <w:sz w:val="16"/>
                <w:szCs w:val="16"/>
              </w:rPr>
              <w:t>MEDSEA_REANALYSIS_PHYS_006_004</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000096"/>
                <w:sz w:val="16"/>
                <w:szCs w:val="16"/>
              </w:rPr>
              <w:t>&gt;</w:t>
            </w:r>
            <w:r w:rsidR="00ED45F2">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w:t>
            </w:r>
            <w:r w:rsidRPr="00046C7D">
              <w:rPr>
                <w:rFonts w:ascii="Courier New" w:eastAsiaTheme="minorHAnsi" w:hAnsi="Courier New" w:cs="Courier New"/>
                <w:color w:val="000096"/>
                <w:sz w:val="16"/>
                <w:szCs w:val="16"/>
                <w:highlight w:val="green"/>
              </w:rPr>
              <w:t>&gt;</w:t>
            </w:r>
            <w:r w:rsidRPr="00046C7D">
              <w:rPr>
                <w:rFonts w:ascii="Courier New" w:eastAsiaTheme="minorHAnsi" w:hAnsi="Courier New" w:cs="Courier New"/>
                <w:color w:val="000000"/>
                <w:sz w:val="16"/>
                <w:szCs w:val="16"/>
                <w:highlight w:val="green"/>
              </w:rPr>
              <w:t>*/</w:t>
            </w:r>
            <w:r w:rsidRPr="00046C7D">
              <w:rPr>
                <w:rFonts w:ascii="Courier New" w:hAnsi="Courier New" w:cs="Courier New"/>
                <w:color w:val="000000"/>
                <w:sz w:val="16"/>
                <w:szCs w:val="16"/>
                <w:highlight w:val="green"/>
                <w:lang w:val="en-US" w:eastAsia="fr-FR"/>
              </w:rPr>
              <w:t>myov03-med-ingv-tem-rean-mn</w:t>
            </w:r>
            <w:r w:rsidRPr="00046C7D">
              <w:rPr>
                <w:rFonts w:ascii="Courier New" w:eastAsiaTheme="minorHAnsi" w:hAnsi="Courier New" w:cs="Courier New"/>
                <w:color w:val="000000"/>
                <w:sz w:val="16"/>
                <w:szCs w:val="16"/>
                <w:highlight w:val="green"/>
              </w:rPr>
              <w:t>*</w:t>
            </w:r>
            <w:r w:rsidRPr="00046C7D">
              <w:rPr>
                <w:rFonts w:ascii="Courier New" w:eastAsiaTheme="minorHAnsi" w:hAnsi="Courier New" w:cs="Courier New"/>
                <w:color w:val="000096"/>
                <w:sz w:val="16"/>
                <w:szCs w:val="16"/>
                <w:highlight w:val="green"/>
              </w:rPr>
              <w:t>&lt;/</w:t>
            </w:r>
            <w:r w:rsidRPr="00B32DB7">
              <w:rPr>
                <w:rFonts w:ascii="Courier New" w:eastAsiaTheme="minorHAnsi" w:hAnsi="Courier New" w:cs="Courier New"/>
                <w:color w:val="000096"/>
                <w:sz w:val="16"/>
                <w:szCs w:val="16"/>
              </w:rPr>
              <w:t>url&gt;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w:t>
            </w:r>
            <w:r w:rsidRPr="00046C7D">
              <w:rPr>
                <w:rFonts w:ascii="Courier New" w:eastAsiaTheme="minorHAnsi" w:hAnsi="Courier New" w:cs="Courier New"/>
                <w:color w:val="000096"/>
                <w:sz w:val="16"/>
                <w:szCs w:val="16"/>
                <w:highlight w:val="green"/>
              </w:rPr>
              <w:t>&gt;</w:t>
            </w:r>
            <w:r w:rsidRPr="00046C7D">
              <w:rPr>
                <w:rFonts w:ascii="Courier New" w:eastAsiaTheme="minorHAnsi" w:hAnsi="Courier New" w:cs="Courier New"/>
                <w:color w:val="000000"/>
                <w:sz w:val="16"/>
                <w:szCs w:val="16"/>
                <w:highlight w:val="green"/>
              </w:rPr>
              <w:t>*/</w:t>
            </w:r>
            <w:r w:rsidRPr="00046C7D">
              <w:rPr>
                <w:rFonts w:ascii="Courier New" w:hAnsi="Courier New" w:cs="Courier New"/>
                <w:color w:val="000000"/>
                <w:sz w:val="16"/>
                <w:szCs w:val="16"/>
                <w:highlight w:val="green"/>
                <w:lang w:val="en-US" w:eastAsia="fr-FR"/>
              </w:rPr>
              <w:t>myov02-med-ingv-tem-reanalysis</w:t>
            </w:r>
            <w:r w:rsidRPr="00046C7D">
              <w:rPr>
                <w:rFonts w:ascii="Courier New" w:eastAsiaTheme="minorHAnsi" w:hAnsi="Courier New" w:cs="Courier New"/>
                <w:color w:val="000000"/>
                <w:sz w:val="16"/>
                <w:szCs w:val="16"/>
                <w:highlight w:val="green"/>
              </w:rPr>
              <w:t>*</w:t>
            </w:r>
            <w:r w:rsidRPr="00046C7D">
              <w:rPr>
                <w:rFonts w:ascii="Courier New" w:eastAsiaTheme="minorHAnsi" w:hAnsi="Courier New" w:cs="Courier New"/>
                <w:color w:val="000096"/>
                <w:sz w:val="16"/>
                <w:szCs w:val="16"/>
                <w:highlight w:val="green"/>
              </w:rPr>
              <w:t>&lt;</w:t>
            </w:r>
            <w:r w:rsidRPr="00046C7D">
              <w:rPr>
                <w:rFonts w:ascii="Courier New" w:eastAsiaTheme="minorHAnsi" w:hAnsi="Courier New" w:cs="Courier New"/>
                <w:color w:val="000096"/>
                <w:sz w:val="16"/>
                <w:szCs w:val="16"/>
              </w:rPr>
              <w:t>/</w:t>
            </w:r>
            <w:r w:rsidRPr="00B32DB7">
              <w:rPr>
                <w:rFonts w:ascii="Courier New" w:eastAsiaTheme="minorHAnsi" w:hAnsi="Courier New" w:cs="Courier New"/>
                <w:color w:val="000096"/>
                <w:sz w:val="16"/>
                <w:szCs w:val="16"/>
              </w:rPr>
              <w:t>url&gt;</w:t>
            </w:r>
            <w:r w:rsidR="00ED45F2">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w:t>
            </w:r>
            <w:r w:rsidRPr="00046C7D">
              <w:rPr>
                <w:rFonts w:ascii="Courier New" w:eastAsiaTheme="minorHAnsi" w:hAnsi="Courier New" w:cs="Courier New"/>
                <w:color w:val="000096"/>
                <w:sz w:val="16"/>
                <w:szCs w:val="16"/>
                <w:highlight w:val="green"/>
              </w:rPr>
              <w:t>&gt;</w:t>
            </w:r>
            <w:r w:rsidRPr="00046C7D">
              <w:rPr>
                <w:rFonts w:ascii="Courier New" w:eastAsiaTheme="minorHAnsi" w:hAnsi="Courier New" w:cs="Courier New"/>
                <w:color w:val="000000"/>
                <w:sz w:val="16"/>
                <w:szCs w:val="16"/>
                <w:highlight w:val="green"/>
              </w:rPr>
              <w:t>*/</w:t>
            </w:r>
            <w:r w:rsidRPr="00046C7D">
              <w:rPr>
                <w:highlight w:val="green"/>
              </w:rPr>
              <w:t xml:space="preserve"> </w:t>
            </w:r>
            <w:r w:rsidRPr="00046C7D">
              <w:rPr>
                <w:rFonts w:ascii="Courier New" w:hAnsi="Courier New" w:cs="Courier New"/>
                <w:color w:val="000000"/>
                <w:sz w:val="16"/>
                <w:szCs w:val="16"/>
                <w:highlight w:val="green"/>
                <w:lang w:val="en-US" w:eastAsia="fr-FR"/>
              </w:rPr>
              <w:t>myov03-med-ingv-ssh-rean-dy</w:t>
            </w:r>
            <w:r w:rsidRPr="00046C7D">
              <w:rPr>
                <w:rFonts w:ascii="Courier New" w:eastAsiaTheme="minorHAnsi" w:hAnsi="Courier New" w:cs="Courier New"/>
                <w:color w:val="000000"/>
                <w:sz w:val="16"/>
                <w:szCs w:val="16"/>
                <w:highlight w:val="green"/>
              </w:rPr>
              <w:t>*</w:t>
            </w:r>
            <w:r w:rsidRPr="00046C7D">
              <w:rPr>
                <w:rFonts w:ascii="Courier New" w:eastAsiaTheme="minorHAnsi" w:hAnsi="Courier New" w:cs="Courier New"/>
                <w:color w:val="000096"/>
                <w:sz w:val="16"/>
                <w:szCs w:val="16"/>
                <w:highlight w:val="green"/>
              </w:rPr>
              <w:t>&lt;/</w:t>
            </w:r>
            <w:r w:rsidRPr="00B32DB7">
              <w:rPr>
                <w:rFonts w:ascii="Courier New" w:eastAsiaTheme="minorHAnsi" w:hAnsi="Courier New" w:cs="Courier New"/>
                <w:color w:val="000096"/>
                <w:sz w:val="16"/>
                <w:szCs w:val="16"/>
              </w:rPr>
              <w:t>url&gt;</w:t>
            </w:r>
            <w:r w:rsidR="00ED45F2">
              <w:rPr>
                <w:rFonts w:ascii="Courier New" w:eastAsiaTheme="minorHAnsi" w:hAnsi="Courier New" w:cs="Courier New"/>
                <w:color w:val="000096"/>
                <w:sz w:val="16"/>
                <w:szCs w:val="16"/>
              </w:rPr>
              <w:br/>
            </w:r>
            <w:r w:rsidR="00095B89" w:rsidRPr="00B32DB7">
              <w:rPr>
                <w:rFonts w:ascii="Courier New" w:eastAsiaTheme="minorHAnsi" w:hAnsi="Courier New" w:cs="Courier New"/>
                <w:color w:val="000000"/>
                <w:sz w:val="16"/>
                <w:szCs w:val="16"/>
              </w:rPr>
              <w:tab/>
            </w:r>
            <w:r w:rsidR="00095B89" w:rsidRPr="00B32DB7">
              <w:rPr>
                <w:rFonts w:ascii="Courier New" w:eastAsiaTheme="minorHAnsi" w:hAnsi="Courier New" w:cs="Courier New"/>
                <w:color w:val="000000"/>
                <w:sz w:val="16"/>
                <w:szCs w:val="16"/>
              </w:rPr>
              <w:tab/>
            </w:r>
            <w:r w:rsidR="00095B89" w:rsidRPr="00B32DB7">
              <w:rPr>
                <w:rFonts w:ascii="Courier New" w:eastAsiaTheme="minorHAnsi" w:hAnsi="Courier New" w:cs="Courier New"/>
                <w:color w:val="000096"/>
                <w:sz w:val="16"/>
                <w:szCs w:val="16"/>
              </w:rPr>
              <w:t>&lt;url</w:t>
            </w:r>
            <w:r w:rsidR="00095B89" w:rsidRPr="00046C7D">
              <w:rPr>
                <w:rFonts w:ascii="Courier New" w:eastAsiaTheme="minorHAnsi" w:hAnsi="Courier New" w:cs="Courier New"/>
                <w:color w:val="000096"/>
                <w:sz w:val="16"/>
                <w:szCs w:val="16"/>
                <w:highlight w:val="green"/>
              </w:rPr>
              <w:t>&gt;</w:t>
            </w:r>
            <w:r w:rsidR="00095B89" w:rsidRPr="00046C7D">
              <w:rPr>
                <w:rFonts w:ascii="Courier New" w:eastAsiaTheme="minorHAnsi" w:hAnsi="Courier New" w:cs="Courier New"/>
                <w:color w:val="000000"/>
                <w:sz w:val="16"/>
                <w:szCs w:val="16"/>
                <w:highlight w:val="green"/>
              </w:rPr>
              <w:t>*/</w:t>
            </w:r>
            <w:r w:rsidR="00095B89" w:rsidRPr="00046C7D">
              <w:rPr>
                <w:highlight w:val="green"/>
              </w:rPr>
              <w:t xml:space="preserve"> </w:t>
            </w:r>
            <w:r w:rsidR="00095B89" w:rsidRPr="00046C7D">
              <w:rPr>
                <w:rFonts w:ascii="Courier New" w:hAnsi="Courier New" w:cs="Courier New"/>
                <w:color w:val="000000"/>
                <w:sz w:val="16"/>
                <w:szCs w:val="16"/>
                <w:highlight w:val="green"/>
                <w:lang w:val="en-US" w:eastAsia="fr-FR"/>
              </w:rPr>
              <w:t>myov03-med-ingv-sal-rean-dy</w:t>
            </w:r>
            <w:r w:rsidR="00095B89" w:rsidRPr="00046C7D">
              <w:rPr>
                <w:rFonts w:ascii="Courier New" w:eastAsiaTheme="minorHAnsi" w:hAnsi="Courier New" w:cs="Courier New"/>
                <w:color w:val="000000"/>
                <w:sz w:val="16"/>
                <w:szCs w:val="16"/>
                <w:highlight w:val="green"/>
              </w:rPr>
              <w:t>*</w:t>
            </w:r>
            <w:r w:rsidR="00095B89" w:rsidRPr="00046C7D">
              <w:rPr>
                <w:rFonts w:ascii="Courier New" w:eastAsiaTheme="minorHAnsi" w:hAnsi="Courier New" w:cs="Courier New"/>
                <w:color w:val="000096"/>
                <w:sz w:val="16"/>
                <w:szCs w:val="16"/>
                <w:highlight w:val="green"/>
              </w:rPr>
              <w:t>&lt;/</w:t>
            </w:r>
            <w:r w:rsidR="00095B89" w:rsidRPr="00B32DB7">
              <w:rPr>
                <w:rFonts w:ascii="Courier New" w:eastAsiaTheme="minorHAnsi" w:hAnsi="Courier New" w:cs="Courier New"/>
                <w:color w:val="000096"/>
                <w:sz w:val="16"/>
                <w:szCs w:val="16"/>
              </w:rPr>
              <w:t>url&gt;</w:t>
            </w:r>
            <w:r w:rsidR="00095B89">
              <w:rPr>
                <w:rFonts w:ascii="Courier New" w:eastAsiaTheme="minorHAnsi" w:hAnsi="Courier New" w:cs="Courier New"/>
                <w:color w:val="000096"/>
                <w:sz w:val="16"/>
                <w:szCs w:val="16"/>
              </w:rPr>
              <w:br/>
            </w:r>
            <w:r w:rsidR="00095B89" w:rsidRPr="00B32DB7">
              <w:rPr>
                <w:rFonts w:ascii="Courier New" w:eastAsiaTheme="minorHAnsi" w:hAnsi="Courier New" w:cs="Courier New"/>
                <w:color w:val="000000"/>
                <w:sz w:val="16"/>
                <w:szCs w:val="16"/>
              </w:rPr>
              <w:tab/>
            </w:r>
            <w:r w:rsidR="00095B89" w:rsidRPr="00B32DB7">
              <w:rPr>
                <w:rFonts w:ascii="Courier New" w:eastAsiaTheme="minorHAnsi" w:hAnsi="Courier New" w:cs="Courier New"/>
                <w:color w:val="000096"/>
                <w:sz w:val="16"/>
                <w:szCs w:val="16"/>
              </w:rPr>
              <w:t>&lt;/productConfig&gt;</w:t>
            </w:r>
            <w:r w:rsidR="002F3781">
              <w:rPr>
                <w:rFonts w:ascii="Courier New" w:eastAsiaTheme="minorHAnsi" w:hAnsi="Courier New" w:cs="Courier New"/>
                <w:color w:val="000096"/>
                <w:sz w:val="16"/>
                <w:szCs w:val="16"/>
              </w:rPr>
              <w:br/>
            </w:r>
            <w:r w:rsidR="002F3781">
              <w:rPr>
                <w:rFonts w:ascii="Courier New" w:eastAsiaTheme="minorHAnsi" w:hAnsi="Courier New" w:cs="Courier New"/>
                <w:color w:val="000096"/>
                <w:sz w:val="16"/>
                <w:szCs w:val="16"/>
              </w:rPr>
              <w:tab/>
            </w:r>
            <w:r w:rsidR="002F3781" w:rsidRPr="00B32DB7">
              <w:rPr>
                <w:rFonts w:ascii="Courier New" w:eastAsiaTheme="minorHAnsi" w:hAnsi="Courier New" w:cs="Courier New"/>
                <w:color w:val="000096"/>
                <w:sz w:val="16"/>
                <w:szCs w:val="16"/>
              </w:rPr>
              <w:t>&lt;productConfig</w:t>
            </w:r>
            <w:r w:rsidR="002F3781" w:rsidRPr="00B32DB7">
              <w:rPr>
                <w:rFonts w:ascii="Courier New" w:eastAsiaTheme="minorHAnsi" w:hAnsi="Courier New" w:cs="Courier New"/>
                <w:color w:val="F5844C"/>
                <w:sz w:val="16"/>
                <w:szCs w:val="16"/>
              </w:rPr>
              <w:t xml:space="preserve"> description</w:t>
            </w:r>
            <w:r w:rsidR="002F3781" w:rsidRPr="00B32DB7">
              <w:rPr>
                <w:rFonts w:ascii="Courier New" w:eastAsiaTheme="minorHAnsi" w:hAnsi="Courier New" w:cs="Courier New"/>
                <w:color w:val="FF8040"/>
                <w:sz w:val="16"/>
                <w:szCs w:val="16"/>
              </w:rPr>
              <w:t>=</w:t>
            </w:r>
            <w:r w:rsidR="002F3781" w:rsidRPr="00B32DB7">
              <w:rPr>
                <w:rFonts w:ascii="Courier New" w:eastAsiaTheme="minorHAnsi" w:hAnsi="Courier New" w:cs="Courier New"/>
                <w:color w:val="993300"/>
                <w:sz w:val="16"/>
                <w:szCs w:val="16"/>
              </w:rPr>
              <w:t>"</w:t>
            </w:r>
            <w:r w:rsidR="002F3781">
              <w:t xml:space="preserve"> </w:t>
            </w:r>
            <w:r w:rsidR="002F3781" w:rsidRPr="002F3781">
              <w:rPr>
                <w:rFonts w:ascii="Courier New" w:eastAsiaTheme="minorHAnsi" w:hAnsi="Courier New" w:cs="Courier New"/>
                <w:color w:val="993300"/>
                <w:sz w:val="16"/>
                <w:szCs w:val="16"/>
              </w:rPr>
              <w:t>MEDSEA_REANALYSIS_BIO_006_005</w:t>
            </w:r>
            <w:r w:rsidR="002F3781" w:rsidRPr="00B32DB7">
              <w:rPr>
                <w:rFonts w:ascii="Courier New" w:eastAsiaTheme="minorHAnsi" w:hAnsi="Courier New" w:cs="Courier New"/>
                <w:color w:val="993300"/>
                <w:sz w:val="16"/>
                <w:szCs w:val="16"/>
              </w:rPr>
              <w:t>"</w:t>
            </w:r>
            <w:r w:rsidR="002F3781" w:rsidRPr="00B32DB7">
              <w:rPr>
                <w:rFonts w:ascii="Courier New" w:eastAsiaTheme="minorHAnsi" w:hAnsi="Courier New" w:cs="Courier New"/>
                <w:color w:val="F5844C"/>
                <w:sz w:val="16"/>
                <w:szCs w:val="16"/>
              </w:rPr>
              <w:t xml:space="preserve"> name</w:t>
            </w:r>
            <w:r w:rsidR="002F3781" w:rsidRPr="00B32DB7">
              <w:rPr>
                <w:rFonts w:ascii="Courier New" w:eastAsiaTheme="minorHAnsi" w:hAnsi="Courier New" w:cs="Courier New"/>
                <w:color w:val="FF8040"/>
                <w:sz w:val="16"/>
                <w:szCs w:val="16"/>
              </w:rPr>
              <w:t>=</w:t>
            </w:r>
            <w:r w:rsidR="002F3781" w:rsidRPr="00B32DB7">
              <w:rPr>
                <w:rFonts w:ascii="Courier New" w:eastAsiaTheme="minorHAnsi" w:hAnsi="Courier New" w:cs="Courier New"/>
                <w:color w:val="993300"/>
                <w:sz w:val="16"/>
                <w:szCs w:val="16"/>
              </w:rPr>
              <w:t>"</w:t>
            </w:r>
            <w:r w:rsidR="002F3781">
              <w:t xml:space="preserve"> </w:t>
            </w:r>
            <w:r w:rsidR="002F3781" w:rsidRPr="002F3781">
              <w:rPr>
                <w:rFonts w:ascii="Courier New" w:eastAsiaTheme="minorHAnsi" w:hAnsi="Courier New" w:cs="Courier New"/>
                <w:color w:val="993300"/>
                <w:sz w:val="16"/>
                <w:szCs w:val="16"/>
              </w:rPr>
              <w:t>MEDSEA_REANALYSIS_BIO_006_005</w:t>
            </w:r>
            <w:r w:rsidR="002F3781" w:rsidRPr="00B32DB7">
              <w:rPr>
                <w:rFonts w:ascii="Courier New" w:eastAsiaTheme="minorHAnsi" w:hAnsi="Courier New" w:cs="Courier New"/>
                <w:color w:val="993300"/>
                <w:sz w:val="16"/>
                <w:szCs w:val="16"/>
              </w:rPr>
              <w:t>"</w:t>
            </w:r>
            <w:r w:rsidR="002F3781" w:rsidRPr="00B32DB7">
              <w:rPr>
                <w:rFonts w:ascii="Courier New" w:eastAsiaTheme="minorHAnsi" w:hAnsi="Courier New" w:cs="Courier New"/>
                <w:color w:val="000096"/>
                <w:sz w:val="16"/>
                <w:szCs w:val="16"/>
              </w:rPr>
              <w:t>&gt;</w:t>
            </w:r>
            <w:r w:rsidR="002F3781">
              <w:rPr>
                <w:rFonts w:ascii="Courier New" w:eastAsiaTheme="minorHAnsi" w:hAnsi="Courier New" w:cs="Courier New"/>
                <w:color w:val="000096"/>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&lt;url</w:t>
            </w:r>
            <w:r w:rsidR="002F3781" w:rsidRPr="00046C7D">
              <w:rPr>
                <w:rFonts w:ascii="Courier New" w:eastAsiaTheme="minorHAnsi" w:hAnsi="Courier New" w:cs="Courier New"/>
                <w:color w:val="000096"/>
                <w:sz w:val="16"/>
                <w:szCs w:val="16"/>
                <w:highlight w:val="green"/>
              </w:rPr>
              <w:t>&gt;</w:t>
            </w:r>
            <w:r w:rsidR="002F3781" w:rsidRPr="00046C7D">
              <w:rPr>
                <w:rFonts w:ascii="Courier New" w:eastAsiaTheme="minorHAnsi" w:hAnsi="Courier New" w:cs="Courier New"/>
                <w:color w:val="000000"/>
                <w:sz w:val="16"/>
                <w:szCs w:val="16"/>
                <w:highlight w:val="green"/>
              </w:rPr>
              <w:t>*/</w:t>
            </w:r>
            <w:r w:rsidR="002F3781" w:rsidRPr="002F3781">
              <w:rPr>
                <w:rFonts w:ascii="Courier New" w:hAnsi="Courier New" w:cs="Courier New"/>
                <w:color w:val="000000"/>
                <w:sz w:val="16"/>
                <w:szCs w:val="16"/>
                <w:highlight w:val="green"/>
                <w:lang w:val="en-US" w:eastAsia="fr-FR"/>
              </w:rPr>
              <w:t>myov02-med-ogs-bio-reanalysis</w:t>
            </w:r>
            <w:r w:rsidR="002F3781" w:rsidRPr="00046C7D">
              <w:rPr>
                <w:rFonts w:ascii="Courier New" w:eastAsiaTheme="minorHAnsi" w:hAnsi="Courier New" w:cs="Courier New"/>
                <w:color w:val="000000"/>
                <w:sz w:val="16"/>
                <w:szCs w:val="16"/>
                <w:highlight w:val="green"/>
              </w:rPr>
              <w:t>*</w:t>
            </w:r>
            <w:r w:rsidR="002F3781" w:rsidRPr="00046C7D">
              <w:rPr>
                <w:rFonts w:ascii="Courier New" w:eastAsiaTheme="minorHAnsi" w:hAnsi="Courier New" w:cs="Courier New"/>
                <w:color w:val="000096"/>
                <w:sz w:val="16"/>
                <w:szCs w:val="16"/>
                <w:highlight w:val="green"/>
              </w:rPr>
              <w:t>&lt;/</w:t>
            </w:r>
            <w:r w:rsidR="002F3781" w:rsidRPr="00B32DB7">
              <w:rPr>
                <w:rFonts w:ascii="Courier New" w:eastAsiaTheme="minorHAnsi" w:hAnsi="Courier New" w:cs="Courier New"/>
                <w:color w:val="000096"/>
                <w:sz w:val="16"/>
                <w:szCs w:val="16"/>
              </w:rPr>
              <w:t>url&gt;</w:t>
            </w:r>
            <w:r w:rsidR="002F3781" w:rsidRPr="00B32DB7">
              <w:rPr>
                <w:rFonts w:ascii="Courier New" w:eastAsiaTheme="minorHAnsi" w:hAnsi="Courier New" w:cs="Courier New"/>
                <w:color w:val="000000"/>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&lt;url</w:t>
            </w:r>
            <w:r w:rsidR="002F3781" w:rsidRPr="00046C7D">
              <w:rPr>
                <w:rFonts w:ascii="Courier New" w:eastAsiaTheme="minorHAnsi" w:hAnsi="Courier New" w:cs="Courier New"/>
                <w:color w:val="000096"/>
                <w:sz w:val="16"/>
                <w:szCs w:val="16"/>
                <w:highlight w:val="green"/>
              </w:rPr>
              <w:t>&gt;</w:t>
            </w:r>
            <w:r w:rsidR="002F3781" w:rsidRPr="00046C7D">
              <w:rPr>
                <w:rFonts w:ascii="Courier New" w:eastAsiaTheme="minorHAnsi" w:hAnsi="Courier New" w:cs="Courier New"/>
                <w:color w:val="000000"/>
                <w:sz w:val="16"/>
                <w:szCs w:val="16"/>
                <w:highlight w:val="green"/>
              </w:rPr>
              <w:t>*/</w:t>
            </w:r>
            <w:r w:rsidR="002F3781" w:rsidRPr="002F3781">
              <w:rPr>
                <w:rFonts w:ascii="Courier New" w:hAnsi="Courier New" w:cs="Courier New"/>
                <w:color w:val="000000"/>
                <w:sz w:val="16"/>
                <w:szCs w:val="16"/>
                <w:highlight w:val="green"/>
                <w:lang w:val="en-US" w:eastAsia="fr-FR"/>
              </w:rPr>
              <w:t>myov02-med-ogs-bio-reanalysis</w:t>
            </w:r>
            <w:r w:rsidR="002F3781" w:rsidRPr="00046C7D">
              <w:rPr>
                <w:rFonts w:ascii="Courier New" w:eastAsiaTheme="minorHAnsi" w:hAnsi="Courier New" w:cs="Courier New"/>
                <w:color w:val="000000"/>
                <w:sz w:val="16"/>
                <w:szCs w:val="16"/>
                <w:highlight w:val="green"/>
              </w:rPr>
              <w:t>*</w:t>
            </w:r>
            <w:r w:rsidR="002F3781" w:rsidRPr="00046C7D">
              <w:rPr>
                <w:rFonts w:ascii="Courier New" w:eastAsiaTheme="minorHAnsi" w:hAnsi="Courier New" w:cs="Courier New"/>
                <w:color w:val="000096"/>
                <w:sz w:val="16"/>
                <w:szCs w:val="16"/>
                <w:highlight w:val="green"/>
              </w:rPr>
              <w:t>&lt;</w:t>
            </w:r>
            <w:r w:rsidR="002F3781" w:rsidRPr="00046C7D">
              <w:rPr>
                <w:rFonts w:ascii="Courier New" w:eastAsiaTheme="minorHAnsi" w:hAnsi="Courier New" w:cs="Courier New"/>
                <w:color w:val="000096"/>
                <w:sz w:val="16"/>
                <w:szCs w:val="16"/>
              </w:rPr>
              <w:t>/</w:t>
            </w:r>
            <w:r w:rsidR="002F3781" w:rsidRPr="00B32DB7">
              <w:rPr>
                <w:rFonts w:ascii="Courier New" w:eastAsiaTheme="minorHAnsi" w:hAnsi="Courier New" w:cs="Courier New"/>
                <w:color w:val="000096"/>
                <w:sz w:val="16"/>
                <w:szCs w:val="16"/>
              </w:rPr>
              <w:t>url&gt;</w:t>
            </w:r>
            <w:r w:rsidR="002F3781">
              <w:rPr>
                <w:rFonts w:ascii="Courier New" w:eastAsiaTheme="minorHAnsi" w:hAnsi="Courier New" w:cs="Courier New"/>
                <w:color w:val="000096"/>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&lt;/productConfig&gt;</w:t>
            </w:r>
            <w:r w:rsidR="00095B89" w:rsidRPr="00B32DB7">
              <w:rPr>
                <w:rFonts w:ascii="Courier New" w:eastAsiaTheme="minorHAnsi" w:hAnsi="Courier New" w:cs="Courier New"/>
                <w:color w:val="000000"/>
                <w:sz w:val="16"/>
                <w:szCs w:val="16"/>
              </w:rPr>
              <w:br/>
            </w:r>
            <w:r w:rsidR="00734041" w:rsidRPr="00B32DB7">
              <w:rPr>
                <w:rFonts w:ascii="Courier New" w:eastAsiaTheme="minorHAnsi" w:hAnsi="Courier New" w:cs="Courier New"/>
                <w:color w:val="000096"/>
                <w:sz w:val="16"/>
                <w:szCs w:val="16"/>
              </w:rPr>
              <w:t>&lt;/products&gt;</w:t>
            </w:r>
            <w:r w:rsidR="00734041">
              <w:rPr>
                <w:rFonts w:ascii="Courier New" w:eastAsiaTheme="minorHAnsi" w:hAnsi="Courier New" w:cs="Courier New"/>
                <w:color w:val="000096"/>
                <w:sz w:val="16"/>
                <w:szCs w:val="16"/>
              </w:rPr>
              <w:br/>
            </w:r>
            <w:r w:rsidR="00095B89">
              <w:rPr>
                <w:rFonts w:ascii="Courier New" w:eastAsiaTheme="minorHAnsi" w:hAnsi="Courier New" w:cs="Courier New"/>
                <w:color w:val="000000"/>
                <w:sz w:val="16"/>
                <w:szCs w:val="16"/>
              </w:rPr>
              <w:br/>
              <w:t>...</w:t>
            </w:r>
            <w:r w:rsidR="00095B89">
              <w:rPr>
                <w:rFonts w:ascii="Courier New" w:eastAsiaTheme="minorHAnsi" w:hAnsi="Courier New" w:cs="Courier New"/>
                <w:color w:val="000000"/>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&lt;/logProductDescr&gt;</w:t>
            </w:r>
            <w:r>
              <w:rPr>
                <w:rFonts w:ascii="Courier New" w:eastAsiaTheme="minorHAnsi" w:hAnsi="Courier New" w:cs="Courier New"/>
                <w:color w:val="000096"/>
                <w:sz w:val="16"/>
                <w:szCs w:val="16"/>
              </w:rPr>
              <w:br/>
            </w:r>
          </w:p>
          <w:p w:rsidR="007208F9" w:rsidRDefault="007208F9" w:rsidP="006B2C24"/>
        </w:tc>
      </w:tr>
    </w:tbl>
    <w:p w:rsidR="00167113" w:rsidRDefault="00167113" w:rsidP="006B2C24"/>
    <w:p w:rsidR="00132B96" w:rsidRPr="00132B96" w:rsidRDefault="00132B96" w:rsidP="00132B96">
      <w:pPr>
        <w:rPr>
          <w:u w:val="single"/>
        </w:rPr>
      </w:pPr>
      <w:r w:rsidRPr="00132B96">
        <w:rPr>
          <w:u w:val="single"/>
        </w:rPr>
        <w:t>For Subsetter, the generated element for BS-MHI-SEBASTOPOL-UA will be as follow:</w:t>
      </w:r>
    </w:p>
    <w:p w:rsidR="00132B96" w:rsidRDefault="00132B96" w:rsidP="00132B96">
      <w:r>
        <w:t xml:space="preserve">Notes: </w:t>
      </w:r>
    </w:p>
    <w:p w:rsidR="00132B96" w:rsidRDefault="00132B96" w:rsidP="00132B96">
      <w:pPr>
        <w:pStyle w:val="Paragraphedeliste"/>
        <w:numPr>
          <w:ilvl w:val="0"/>
          <w:numId w:val="30"/>
        </w:numPr>
      </w:pPr>
      <w:r>
        <w:t xml:space="preserve">We includes </w:t>
      </w:r>
      <w:r w:rsidRPr="00046C7D">
        <w:rPr>
          <w:highlight w:val="green"/>
        </w:rPr>
        <w:t>dataset name and old dataset name</w:t>
      </w:r>
      <w:r>
        <w:t xml:space="preserve"> (if set) as criteria (url element) </w:t>
      </w:r>
    </w:p>
    <w:p w:rsidR="00132B96" w:rsidRDefault="00132B96" w:rsidP="00132B96">
      <w:pPr>
        <w:pStyle w:val="Paragraphedeliste"/>
        <w:numPr>
          <w:ilvl w:val="0"/>
          <w:numId w:val="30"/>
        </w:numPr>
      </w:pPr>
      <w:proofErr w:type="gramStart"/>
      <w:r>
        <w:t>the</w:t>
      </w:r>
      <w:proofErr w:type="gramEnd"/>
      <w:r>
        <w:t xml:space="preserve"> ‘</w:t>
      </w:r>
      <w:r w:rsidRPr="00B650C9">
        <w:rPr>
          <w:highlight w:val="yellow"/>
        </w:rPr>
        <w:t>SUBSET’</w:t>
      </w:r>
      <w:r>
        <w:t xml:space="preserve"> string is provided from the mediaType attribute of the </w:t>
      </w:r>
      <w:r w:rsidRPr="00286FEC">
        <w:t>log configuration file (C)</w:t>
      </w:r>
      <w:r>
        <w:t>.</w:t>
      </w:r>
    </w:p>
    <w:p w:rsidR="00132B96" w:rsidRDefault="00132B96" w:rsidP="00132B96">
      <w:pPr>
        <w:pStyle w:val="Paragraphedeliste"/>
        <w:numPr>
          <w:ilvl w:val="0"/>
          <w:numId w:val="30"/>
        </w:numPr>
      </w:pPr>
      <w:r w:rsidRPr="00132B96">
        <w:rPr>
          <w:highlight w:val="cyan"/>
        </w:rPr>
        <w:t>BS-MHI-SEBASTOPOL-UA</w:t>
      </w:r>
      <w:r w:rsidRPr="00132B96">
        <w:t xml:space="preserve"> </w:t>
      </w:r>
      <w:r>
        <w:t>is the DU name. Notice in MyOcean V3 the DU name used in Transaction Accounting configuration are not the standard DU Name defined in the EPST file. In MyOcean, the standard DU name MUST be used.</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132B96" w:rsidTr="008A3EF7">
        <w:tc>
          <w:tcPr>
            <w:tcW w:w="9210" w:type="dxa"/>
            <w:shd w:val="clear" w:color="auto" w:fill="F2F2F2" w:themeFill="background1" w:themeFillShade="F2"/>
          </w:tcPr>
          <w:p w:rsidR="00132B96" w:rsidRPr="0030656F" w:rsidRDefault="00132B96" w:rsidP="008A3EF7">
            <w:pPr>
              <w:jc w:val="left"/>
              <w:rPr>
                <w:rFonts w:ascii="Courier New" w:eastAsiaTheme="minorHAnsi" w:hAnsi="Courier New" w:cs="Courier New"/>
                <w:color w:val="000096"/>
                <w:sz w:val="16"/>
                <w:szCs w:val="16"/>
              </w:rPr>
            </w:pPr>
            <w:r w:rsidRPr="00B32DB7">
              <w:rPr>
                <w:rFonts w:ascii="Courier New" w:eastAsiaTheme="minorHAnsi" w:hAnsi="Courier New" w:cs="Courier New"/>
                <w:color w:val="000096"/>
                <w:sz w:val="16"/>
                <w:szCs w:val="16"/>
              </w:rPr>
              <w:t>&lt;logProductDescr</w:t>
            </w:r>
            <w:r w:rsidRPr="00B32DB7">
              <w:rPr>
                <w:rFonts w:ascii="Courier New" w:eastAsiaTheme="minorHAnsi" w:hAnsi="Courier New" w:cs="Courier New"/>
                <w:color w:val="F5844C"/>
                <w:sz w:val="16"/>
                <w:szCs w:val="16"/>
              </w:rPr>
              <w:t xml:space="preserve"> 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sidRPr="00132B96">
              <w:rPr>
                <w:rFonts w:ascii="Courier New" w:eastAsiaTheme="minorHAnsi" w:hAnsi="Courier New" w:cs="Courier New"/>
                <w:color w:val="993300"/>
                <w:sz w:val="16"/>
                <w:szCs w:val="16"/>
                <w:highlight w:val="cyan"/>
              </w:rPr>
              <w:t>BS-MHI-SEBASTOPOL-UA</w:t>
            </w:r>
            <w:r w:rsidRPr="00286FEC">
              <w:rPr>
                <w:rFonts w:ascii="Courier New" w:eastAsiaTheme="minorHAnsi" w:hAnsi="Courier New" w:cs="Courier New"/>
                <w:color w:val="993300"/>
                <w:sz w:val="16"/>
                <w:szCs w:val="16"/>
                <w:highlight w:val="yellow"/>
              </w:rPr>
              <w:t>SUBSET</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sidRPr="00132B96">
              <w:rPr>
                <w:rFonts w:ascii="Courier New" w:eastAsiaTheme="minorHAnsi" w:hAnsi="Courier New" w:cs="Courier New"/>
                <w:color w:val="993300"/>
                <w:sz w:val="16"/>
                <w:szCs w:val="16"/>
                <w:highlight w:val="cyan"/>
              </w:rPr>
              <w:t>BS-MHI-SEBASTOPOL-UA</w:t>
            </w:r>
            <w:r w:rsidRPr="00286FEC">
              <w:rPr>
                <w:rFonts w:ascii="Courier New" w:eastAsiaTheme="minorHAnsi" w:hAnsi="Courier New" w:cs="Courier New"/>
                <w:color w:val="993300"/>
                <w:sz w:val="16"/>
                <w:szCs w:val="16"/>
                <w:highlight w:val="yellow"/>
              </w:rPr>
              <w:t>SUBSET</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000096"/>
                <w:sz w:val="16"/>
                <w:szCs w:val="16"/>
              </w:rPr>
              <w:t>&gt;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96"/>
                <w:sz w:val="16"/>
                <w:szCs w:val="16"/>
              </w:rPr>
              <w:t>&lt;products</w:t>
            </w:r>
            <w:r w:rsidRPr="00B32DB7">
              <w:rPr>
                <w:rFonts w:ascii="Courier New" w:eastAsiaTheme="minorHAnsi" w:hAnsi="Courier New" w:cs="Courier New"/>
                <w:color w:val="F5844C"/>
                <w:sz w:val="16"/>
                <w:szCs w:val="16"/>
              </w:rPr>
              <w:t xml:space="preserve"> 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"All products"</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"All</w:t>
            </w:r>
            <w:r w:rsidRPr="00286FEC">
              <w:rPr>
                <w:rFonts w:ascii="Courier New" w:eastAsiaTheme="minorHAnsi" w:hAnsi="Courier New" w:cs="Courier New"/>
                <w:color w:val="993300"/>
                <w:sz w:val="16"/>
                <w:szCs w:val="16"/>
                <w:highlight w:val="yellow"/>
              </w:rPr>
              <w:t>SUBSET</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000096"/>
                <w:sz w:val="16"/>
                <w:szCs w:val="16"/>
              </w:rPr>
              <w:t>&gt;</w:t>
            </w:r>
            <w:r w:rsidRPr="00B32DB7">
              <w:rPr>
                <w:rFonts w:ascii="Courier New" w:eastAsiaTheme="minorHAnsi" w:hAnsi="Courier New" w:cs="Courier New"/>
                <w:color w:val="000000"/>
                <w:sz w:val="16"/>
                <w:szCs w:val="16"/>
              </w:rPr>
              <w:br/>
            </w:r>
            <w:r w:rsidR="002F3781">
              <w:rPr>
                <w:rFonts w:ascii="Courier New" w:eastAsiaTheme="minorHAnsi" w:hAnsi="Courier New" w:cs="Courier New"/>
                <w:color w:val="000096"/>
                <w:sz w:val="16"/>
                <w:szCs w:val="16"/>
              </w:rPr>
              <w:tab/>
            </w:r>
            <w:r w:rsidRPr="00B32DB7">
              <w:rPr>
                <w:rFonts w:ascii="Courier New" w:eastAsiaTheme="minorHAnsi" w:hAnsi="Courier New" w:cs="Courier New"/>
                <w:color w:val="000096"/>
                <w:sz w:val="16"/>
                <w:szCs w:val="16"/>
              </w:rPr>
              <w:t>&lt;</w:t>
            </w:r>
            <w:r w:rsidR="002F3781" w:rsidRPr="00B32DB7">
              <w:rPr>
                <w:rFonts w:ascii="Courier New" w:eastAsiaTheme="minorHAnsi" w:hAnsi="Courier New" w:cs="Courier New"/>
                <w:color w:val="000096"/>
                <w:sz w:val="16"/>
                <w:szCs w:val="16"/>
              </w:rPr>
              <w:t>productConfig</w:t>
            </w:r>
            <w:r w:rsidR="002F3781" w:rsidRPr="00B32DB7">
              <w:rPr>
                <w:rFonts w:ascii="Courier New" w:eastAsiaTheme="minorHAnsi" w:hAnsi="Courier New" w:cs="Courier New"/>
                <w:color w:val="F5844C"/>
                <w:sz w:val="16"/>
                <w:szCs w:val="16"/>
              </w:rPr>
              <w:t xml:space="preserve"> </w:t>
            </w:r>
            <w:r w:rsidRPr="00B32DB7">
              <w:rPr>
                <w:rFonts w:ascii="Courier New" w:eastAsiaTheme="minorHAnsi" w:hAnsi="Courier New" w:cs="Courier New"/>
                <w:color w:val="F5844C"/>
                <w:sz w:val="16"/>
                <w:szCs w:val="16"/>
              </w:rPr>
              <w:t>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sidRPr="00132B96">
              <w:rPr>
                <w:rFonts w:ascii="Courier New" w:eastAsiaTheme="minorHAnsi" w:hAnsi="Courier New" w:cs="Courier New"/>
                <w:color w:val="993300"/>
                <w:sz w:val="16"/>
                <w:szCs w:val="16"/>
              </w:rPr>
              <w:t>BLACKSEA_ANALYSIS_FORECAST_PHYS_007_001</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sidRPr="00132B96">
              <w:rPr>
                <w:rFonts w:ascii="Courier New" w:eastAsiaTheme="minorHAnsi" w:hAnsi="Courier New" w:cs="Courier New"/>
                <w:color w:val="993300"/>
                <w:sz w:val="16"/>
                <w:szCs w:val="16"/>
              </w:rPr>
              <w:t>BLACKSEA_ANALYSIS_FORECAST_PHYS_007_001</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000096"/>
                <w:sz w:val="16"/>
                <w:szCs w:val="16"/>
              </w:rPr>
              <w:t>&gt;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w:t>
            </w:r>
            <w:r w:rsidRPr="00132B96">
              <w:rPr>
                <w:rFonts w:ascii="Courier New" w:eastAsiaTheme="minorHAnsi" w:hAnsi="Courier New" w:cs="Courier New"/>
                <w:color w:val="000096"/>
                <w:sz w:val="16"/>
                <w:szCs w:val="16"/>
                <w:highlight w:val="green"/>
              </w:rPr>
              <w:t>&gt;</w:t>
            </w:r>
            <w:r w:rsidRPr="00132B96">
              <w:rPr>
                <w:rFonts w:ascii="Courier New" w:eastAsiaTheme="minorHAnsi" w:hAnsi="Courier New" w:cs="Courier New"/>
                <w:color w:val="000000"/>
                <w:sz w:val="16"/>
                <w:szCs w:val="16"/>
                <w:highlight w:val="green"/>
              </w:rPr>
              <w:t>*/</w:t>
            </w:r>
            <w:r w:rsidRPr="00132B96">
              <w:rPr>
                <w:rFonts w:ascii="Courier New" w:hAnsi="Courier New" w:cs="Courier New"/>
                <w:color w:val="000000"/>
                <w:sz w:val="16"/>
                <w:szCs w:val="16"/>
                <w:highlight w:val="green"/>
                <w:lang w:val="en-US" w:eastAsia="fr-FR"/>
              </w:rPr>
              <w:t>dataset-bs-mfc-instan-phys-for-v3</w:t>
            </w:r>
            <w:r w:rsidRPr="00132B96">
              <w:rPr>
                <w:rFonts w:ascii="Courier New" w:eastAsiaTheme="minorHAnsi" w:hAnsi="Courier New" w:cs="Courier New"/>
                <w:color w:val="000000"/>
                <w:sz w:val="16"/>
                <w:szCs w:val="16"/>
                <w:highlight w:val="green"/>
              </w:rPr>
              <w:t>*</w:t>
            </w:r>
            <w:r w:rsidRPr="00132B96">
              <w:rPr>
                <w:rFonts w:ascii="Courier New" w:eastAsiaTheme="minorHAnsi" w:hAnsi="Courier New" w:cs="Courier New"/>
                <w:color w:val="000096"/>
                <w:sz w:val="16"/>
                <w:szCs w:val="16"/>
                <w:highlight w:val="green"/>
              </w:rPr>
              <w:t>&lt;/</w:t>
            </w:r>
            <w:r w:rsidRPr="00B32DB7">
              <w:rPr>
                <w:rFonts w:ascii="Courier New" w:eastAsiaTheme="minorHAnsi" w:hAnsi="Courier New" w:cs="Courier New"/>
                <w:color w:val="000096"/>
                <w:sz w:val="16"/>
                <w:szCs w:val="16"/>
              </w:rPr>
              <w:t>url&gt;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w:t>
            </w:r>
            <w:r w:rsidRPr="00132B96">
              <w:rPr>
                <w:rFonts w:ascii="Courier New" w:eastAsiaTheme="minorHAnsi" w:hAnsi="Courier New" w:cs="Courier New"/>
                <w:color w:val="000096"/>
                <w:sz w:val="16"/>
                <w:szCs w:val="16"/>
                <w:highlight w:val="green"/>
              </w:rPr>
              <w:t>&gt;</w:t>
            </w:r>
            <w:r w:rsidRPr="00132B96">
              <w:rPr>
                <w:rFonts w:ascii="Courier New" w:eastAsiaTheme="minorHAnsi" w:hAnsi="Courier New" w:cs="Courier New"/>
                <w:color w:val="000000"/>
                <w:sz w:val="16"/>
                <w:szCs w:val="16"/>
                <w:highlight w:val="green"/>
              </w:rPr>
              <w:t>*/</w:t>
            </w:r>
            <w:r w:rsidRPr="00132B96">
              <w:rPr>
                <w:rFonts w:ascii="Courier New" w:hAnsi="Courier New" w:cs="Courier New"/>
                <w:sz w:val="16"/>
                <w:szCs w:val="16"/>
                <w:highlight w:val="green"/>
              </w:rPr>
              <w:t>dataset-bs-mfc-instan-phys-for</w:t>
            </w:r>
            <w:r w:rsidRPr="00132B96">
              <w:rPr>
                <w:rFonts w:ascii="Courier New" w:eastAsiaTheme="minorHAnsi" w:hAnsi="Courier New" w:cs="Courier New"/>
                <w:color w:val="000000"/>
                <w:sz w:val="16"/>
                <w:szCs w:val="16"/>
                <w:highlight w:val="green"/>
              </w:rPr>
              <w:t xml:space="preserve"> *</w:t>
            </w:r>
            <w:r w:rsidRPr="00132B96">
              <w:rPr>
                <w:rFonts w:ascii="Courier New" w:eastAsiaTheme="minorHAnsi" w:hAnsi="Courier New" w:cs="Courier New"/>
                <w:color w:val="000096"/>
                <w:sz w:val="16"/>
                <w:szCs w:val="16"/>
                <w:highlight w:val="green"/>
              </w:rPr>
              <w:t>&lt;/</w:t>
            </w:r>
            <w:r w:rsidRPr="00B32DB7">
              <w:rPr>
                <w:rFonts w:ascii="Courier New" w:eastAsiaTheme="minorHAnsi" w:hAnsi="Courier New" w:cs="Courier New"/>
                <w:color w:val="000096"/>
                <w:sz w:val="16"/>
                <w:szCs w:val="16"/>
              </w:rPr>
              <w:t>url&gt;</w:t>
            </w:r>
            <w:r w:rsidR="002F3781">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132B96">
              <w:rPr>
                <w:rFonts w:ascii="Courier New" w:eastAsiaTheme="minorHAnsi" w:hAnsi="Courier New" w:cs="Courier New"/>
                <w:color w:val="000000"/>
                <w:sz w:val="16"/>
                <w:szCs w:val="16"/>
              </w:rPr>
              <w:tab/>
            </w:r>
            <w:r w:rsidRPr="00132B96">
              <w:rPr>
                <w:rFonts w:ascii="Courier New" w:eastAsiaTheme="minorHAnsi" w:hAnsi="Courier New" w:cs="Courier New"/>
                <w:color w:val="000096"/>
                <w:sz w:val="16"/>
                <w:szCs w:val="16"/>
              </w:rPr>
              <w:t>&lt;url</w:t>
            </w:r>
            <w:r w:rsidRPr="00132B96">
              <w:rPr>
                <w:rFonts w:ascii="Courier New" w:eastAsiaTheme="minorHAnsi" w:hAnsi="Courier New" w:cs="Courier New"/>
                <w:color w:val="000096"/>
                <w:sz w:val="16"/>
                <w:szCs w:val="16"/>
                <w:highlight w:val="green"/>
              </w:rPr>
              <w:t>&gt;</w:t>
            </w:r>
            <w:r w:rsidRPr="00132B96">
              <w:rPr>
                <w:rFonts w:ascii="Courier New" w:eastAsiaTheme="minorHAnsi" w:hAnsi="Courier New" w:cs="Courier New"/>
                <w:color w:val="000000"/>
                <w:sz w:val="16"/>
                <w:szCs w:val="16"/>
                <w:highlight w:val="green"/>
              </w:rPr>
              <w:t>*/</w:t>
            </w:r>
            <w:r w:rsidRPr="00132B96">
              <w:rPr>
                <w:rFonts w:ascii="Courier New" w:hAnsi="Courier New" w:cs="Courier New"/>
                <w:sz w:val="16"/>
                <w:szCs w:val="16"/>
                <w:highlight w:val="green"/>
              </w:rPr>
              <w:t>dataset-bs-mfc-daver-phys-for</w:t>
            </w:r>
            <w:r w:rsidRPr="00132B96">
              <w:rPr>
                <w:rFonts w:ascii="Courier New" w:eastAsiaTheme="minorHAnsi" w:hAnsi="Courier New" w:cs="Courier New"/>
                <w:color w:val="000000"/>
                <w:sz w:val="16"/>
                <w:szCs w:val="16"/>
                <w:highlight w:val="green"/>
              </w:rPr>
              <w:t>*</w:t>
            </w:r>
            <w:r w:rsidRPr="00132B96">
              <w:rPr>
                <w:rFonts w:ascii="Courier New" w:eastAsiaTheme="minorHAnsi" w:hAnsi="Courier New" w:cs="Courier New"/>
                <w:color w:val="000096"/>
                <w:sz w:val="16"/>
                <w:szCs w:val="16"/>
                <w:highlight w:val="green"/>
              </w:rPr>
              <w:t>&lt;/</w:t>
            </w:r>
            <w:r w:rsidRPr="00132B96">
              <w:rPr>
                <w:rFonts w:ascii="Courier New" w:eastAsiaTheme="minorHAnsi" w:hAnsi="Courier New" w:cs="Courier New"/>
                <w:color w:val="000096"/>
                <w:sz w:val="16"/>
                <w:szCs w:val="16"/>
              </w:rPr>
              <w:t>url&gt;</w:t>
            </w:r>
            <w:r w:rsidRPr="00132B96">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w:t>
            </w:r>
            <w:r w:rsidRPr="00132B96">
              <w:rPr>
                <w:rFonts w:ascii="Courier New" w:eastAsiaTheme="minorHAnsi" w:hAnsi="Courier New" w:cs="Courier New"/>
                <w:color w:val="000096"/>
                <w:sz w:val="16"/>
                <w:szCs w:val="16"/>
                <w:highlight w:val="green"/>
              </w:rPr>
              <w:t>&gt;</w:t>
            </w:r>
            <w:r w:rsidRPr="00132B96">
              <w:rPr>
                <w:rFonts w:ascii="Courier New" w:eastAsiaTheme="minorHAnsi" w:hAnsi="Courier New" w:cs="Courier New"/>
                <w:color w:val="000000"/>
                <w:sz w:val="16"/>
                <w:szCs w:val="16"/>
                <w:highlight w:val="green"/>
              </w:rPr>
              <w:t>*/</w:t>
            </w:r>
            <w:r w:rsidRPr="00132B96">
              <w:rPr>
                <w:rFonts w:ascii="Courier New" w:hAnsi="Courier New" w:cs="Courier New"/>
                <w:sz w:val="16"/>
                <w:szCs w:val="16"/>
                <w:highlight w:val="green"/>
              </w:rPr>
              <w:t>dataset-bs-mfc-</w:t>
            </w:r>
            <w:r>
              <w:rPr>
                <w:rFonts w:ascii="Courier New" w:hAnsi="Courier New" w:cs="Courier New"/>
                <w:sz w:val="16"/>
                <w:szCs w:val="16"/>
                <w:highlight w:val="green"/>
              </w:rPr>
              <w:t>daver</w:t>
            </w:r>
            <w:r w:rsidRPr="00132B96">
              <w:rPr>
                <w:rFonts w:ascii="Courier New" w:hAnsi="Courier New" w:cs="Courier New"/>
                <w:sz w:val="16"/>
                <w:szCs w:val="16"/>
                <w:highlight w:val="green"/>
              </w:rPr>
              <w:t>-phys-for</w:t>
            </w:r>
            <w:r w:rsidRPr="00132B96">
              <w:rPr>
                <w:rFonts w:ascii="Courier New" w:eastAsiaTheme="minorHAnsi" w:hAnsi="Courier New" w:cs="Courier New"/>
                <w:color w:val="000000"/>
                <w:sz w:val="16"/>
                <w:szCs w:val="16"/>
                <w:highlight w:val="green"/>
              </w:rPr>
              <w:t xml:space="preserve"> *</w:t>
            </w:r>
            <w:r w:rsidRPr="00132B96">
              <w:rPr>
                <w:rFonts w:ascii="Courier New" w:eastAsiaTheme="minorHAnsi" w:hAnsi="Courier New" w:cs="Courier New"/>
                <w:color w:val="000096"/>
                <w:sz w:val="16"/>
                <w:szCs w:val="16"/>
                <w:highlight w:val="green"/>
              </w:rPr>
              <w:t>&lt;/</w:t>
            </w:r>
            <w:r w:rsidRPr="00B32DB7">
              <w:rPr>
                <w:rFonts w:ascii="Courier New" w:eastAsiaTheme="minorHAnsi" w:hAnsi="Courier New" w:cs="Courier New"/>
                <w:color w:val="000096"/>
                <w:sz w:val="16"/>
                <w:szCs w:val="16"/>
              </w:rPr>
              <w:t>url&gt;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&lt;/productConfig&gt;</w:t>
            </w:r>
            <w:r w:rsidRPr="00B32DB7">
              <w:rPr>
                <w:rFonts w:ascii="Courier New" w:eastAsiaTheme="minorHAnsi" w:hAnsi="Courier New" w:cs="Courier New"/>
                <w:color w:val="000000"/>
                <w:sz w:val="16"/>
                <w:szCs w:val="16"/>
              </w:rPr>
              <w:br/>
            </w:r>
            <w:r w:rsidR="008A3EF7" w:rsidRPr="00B32DB7">
              <w:rPr>
                <w:rFonts w:ascii="Courier New" w:eastAsiaTheme="minorHAnsi" w:hAnsi="Courier New" w:cs="Courier New"/>
                <w:color w:val="000096"/>
                <w:sz w:val="16"/>
                <w:szCs w:val="16"/>
              </w:rPr>
              <w:t>&lt;/products&gt;</w:t>
            </w:r>
            <w:r w:rsidR="008A3EF7">
              <w:rPr>
                <w:rFonts w:ascii="Courier New" w:eastAsiaTheme="minorHAnsi" w:hAnsi="Courier New" w:cs="Courier New"/>
                <w:color w:val="000096"/>
                <w:sz w:val="16"/>
                <w:szCs w:val="16"/>
              </w:rPr>
              <w:br/>
            </w:r>
            <w:r>
              <w:rPr>
                <w:rFonts w:ascii="Courier New" w:eastAsiaTheme="minorHAnsi" w:hAnsi="Courier New" w:cs="Courier New"/>
                <w:color w:val="000000"/>
                <w:sz w:val="16"/>
                <w:szCs w:val="16"/>
              </w:rPr>
              <w:br/>
              <w:t>...</w:t>
            </w:r>
            <w:r>
              <w:rPr>
                <w:rFonts w:ascii="Courier New" w:eastAsiaTheme="minorHAnsi" w:hAnsi="Courier New" w:cs="Courier New"/>
                <w:color w:val="000000"/>
                <w:sz w:val="16"/>
                <w:szCs w:val="16"/>
              </w:rPr>
              <w:br/>
            </w:r>
            <w:r w:rsidRPr="00B32DB7">
              <w:rPr>
                <w:rFonts w:ascii="Courier New" w:eastAsiaTheme="minorHAnsi" w:hAnsi="Courier New" w:cs="Courier New"/>
                <w:color w:val="000096"/>
                <w:sz w:val="16"/>
                <w:szCs w:val="16"/>
              </w:rPr>
              <w:t>&lt;/logProductDescr&gt;</w:t>
            </w:r>
            <w:r>
              <w:rPr>
                <w:rFonts w:ascii="Courier New" w:eastAsiaTheme="minorHAnsi" w:hAnsi="Courier New" w:cs="Courier New"/>
                <w:color w:val="000096"/>
                <w:sz w:val="16"/>
                <w:szCs w:val="16"/>
              </w:rPr>
              <w:br/>
            </w:r>
          </w:p>
          <w:p w:rsidR="00132B96" w:rsidRDefault="00132B96" w:rsidP="008A3EF7"/>
        </w:tc>
      </w:tr>
    </w:tbl>
    <w:p w:rsidR="00132B96" w:rsidRDefault="00132B96" w:rsidP="00132B96"/>
    <w:p w:rsidR="008A3EF7" w:rsidRPr="00132B96" w:rsidRDefault="008A3EF7" w:rsidP="008A3EF7">
      <w:pPr>
        <w:rPr>
          <w:u w:val="single"/>
        </w:rPr>
      </w:pPr>
      <w:r w:rsidRPr="00132B96">
        <w:rPr>
          <w:u w:val="single"/>
        </w:rPr>
        <w:t xml:space="preserve">For Subsetter, the generated element for </w:t>
      </w:r>
      <w:r>
        <w:rPr>
          <w:u w:val="single"/>
        </w:rPr>
        <w:t>all Disseminiation Uni</w:t>
      </w:r>
      <w:r w:rsidR="00EE270F">
        <w:rPr>
          <w:u w:val="single"/>
        </w:rPr>
        <w:t>t</w:t>
      </w:r>
      <w:r>
        <w:rPr>
          <w:u w:val="single"/>
        </w:rPr>
        <w:t>s</w:t>
      </w:r>
      <w:r w:rsidRPr="00132B96">
        <w:rPr>
          <w:u w:val="single"/>
        </w:rPr>
        <w:t xml:space="preserve"> </w:t>
      </w:r>
      <w:r w:rsidR="00EE270F">
        <w:rPr>
          <w:u w:val="single"/>
        </w:rPr>
        <w:t xml:space="preserve">mixed up </w:t>
      </w:r>
      <w:r w:rsidRPr="00132B96">
        <w:rPr>
          <w:u w:val="single"/>
        </w:rPr>
        <w:t>will be as follow:</w:t>
      </w:r>
    </w:p>
    <w:p w:rsidR="008A3EF7" w:rsidRDefault="008A3EF7" w:rsidP="008A3EF7">
      <w:r>
        <w:t xml:space="preserve">Notes: </w:t>
      </w:r>
    </w:p>
    <w:p w:rsidR="008A3EF7" w:rsidRDefault="008A3EF7" w:rsidP="008A3EF7">
      <w:pPr>
        <w:pStyle w:val="Paragraphedeliste"/>
        <w:numPr>
          <w:ilvl w:val="0"/>
          <w:numId w:val="30"/>
        </w:numPr>
      </w:pPr>
      <w:r>
        <w:t xml:space="preserve">We includes </w:t>
      </w:r>
      <w:r w:rsidRPr="00046C7D">
        <w:rPr>
          <w:highlight w:val="green"/>
        </w:rPr>
        <w:t>dataset name and old dataset name</w:t>
      </w:r>
      <w:r>
        <w:t xml:space="preserve"> (if set) as criteria (url element) </w:t>
      </w:r>
    </w:p>
    <w:p w:rsidR="008A3EF7" w:rsidRDefault="008A3EF7" w:rsidP="008A3EF7">
      <w:pPr>
        <w:pStyle w:val="Paragraphedeliste"/>
        <w:numPr>
          <w:ilvl w:val="0"/>
          <w:numId w:val="30"/>
        </w:numPr>
      </w:pPr>
      <w:proofErr w:type="gramStart"/>
      <w:r>
        <w:t>the</w:t>
      </w:r>
      <w:proofErr w:type="gramEnd"/>
      <w:r>
        <w:t xml:space="preserve"> ‘</w:t>
      </w:r>
      <w:r w:rsidRPr="00B650C9">
        <w:rPr>
          <w:highlight w:val="yellow"/>
        </w:rPr>
        <w:t>SUBSET’</w:t>
      </w:r>
      <w:r>
        <w:t xml:space="preserve"> string is provided from the mediaType attribute of the </w:t>
      </w:r>
      <w:r w:rsidRPr="00286FEC">
        <w:t>log configuration file (C)</w:t>
      </w:r>
      <w:r>
        <w:t>.</w:t>
      </w:r>
    </w:p>
    <w:p w:rsidR="008A3EF7" w:rsidRDefault="008A3EF7" w:rsidP="008A3EF7">
      <w:pPr>
        <w:pStyle w:val="Paragraphedeliste"/>
        <w:numPr>
          <w:ilvl w:val="0"/>
          <w:numId w:val="30"/>
        </w:numPr>
      </w:pPr>
      <w:r w:rsidRPr="008A3EF7">
        <w:rPr>
          <w:highlight w:val="cyan"/>
        </w:rPr>
        <w:t>AllDU</w:t>
      </w:r>
      <w:r w:rsidRPr="00132B96">
        <w:t xml:space="preserve"> </w:t>
      </w:r>
      <w:r>
        <w:t>is the DU name (virtual DU name).</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8A3EF7" w:rsidTr="008A3EF7">
        <w:tc>
          <w:tcPr>
            <w:tcW w:w="9210" w:type="dxa"/>
            <w:shd w:val="clear" w:color="auto" w:fill="F2F2F2" w:themeFill="background1" w:themeFillShade="F2"/>
          </w:tcPr>
          <w:p w:rsidR="008A3EF7" w:rsidRPr="00E15EFA" w:rsidRDefault="008A3EF7" w:rsidP="002F3781">
            <w:pPr>
              <w:jc w:val="left"/>
              <w:rPr>
                <w:rFonts w:ascii="Courier New" w:eastAsiaTheme="minorHAnsi" w:hAnsi="Courier New" w:cs="Courier New"/>
                <w:color w:val="000096"/>
                <w:sz w:val="16"/>
                <w:szCs w:val="16"/>
              </w:rPr>
            </w:pPr>
            <w:r w:rsidRPr="00B32DB7">
              <w:rPr>
                <w:rFonts w:ascii="Courier New" w:eastAsiaTheme="minorHAnsi" w:hAnsi="Courier New" w:cs="Courier New"/>
                <w:color w:val="000096"/>
                <w:sz w:val="16"/>
                <w:szCs w:val="16"/>
              </w:rPr>
              <w:t>&lt;logProductDescr</w:t>
            </w:r>
            <w:r w:rsidRPr="00B32DB7">
              <w:rPr>
                <w:rFonts w:ascii="Courier New" w:eastAsiaTheme="minorHAnsi" w:hAnsi="Courier New" w:cs="Courier New"/>
                <w:color w:val="F5844C"/>
                <w:sz w:val="16"/>
                <w:szCs w:val="16"/>
              </w:rPr>
              <w:t xml:space="preserve"> 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Pr>
                <w:rFonts w:ascii="Courier New" w:eastAsiaTheme="minorHAnsi" w:hAnsi="Courier New" w:cs="Courier New"/>
                <w:color w:val="993300"/>
                <w:sz w:val="16"/>
                <w:szCs w:val="16"/>
                <w:highlight w:val="cyan"/>
              </w:rPr>
              <w:t>AllDU</w:t>
            </w:r>
            <w:r w:rsidRPr="00286FEC">
              <w:rPr>
                <w:rFonts w:ascii="Courier New" w:eastAsiaTheme="minorHAnsi" w:hAnsi="Courier New" w:cs="Courier New"/>
                <w:color w:val="993300"/>
                <w:sz w:val="16"/>
                <w:szCs w:val="16"/>
                <w:highlight w:val="yellow"/>
              </w:rPr>
              <w:t>SUBSET</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w:t>
            </w:r>
            <w:r>
              <w:rPr>
                <w:rFonts w:ascii="Courier New" w:eastAsiaTheme="minorHAnsi" w:hAnsi="Courier New" w:cs="Courier New"/>
                <w:color w:val="993300"/>
                <w:sz w:val="16"/>
                <w:szCs w:val="16"/>
                <w:highlight w:val="cyan"/>
              </w:rPr>
              <w:t>AllDU</w:t>
            </w:r>
            <w:r w:rsidRPr="00286FEC">
              <w:rPr>
                <w:rFonts w:ascii="Courier New" w:eastAsiaTheme="minorHAnsi" w:hAnsi="Courier New" w:cs="Courier New"/>
                <w:color w:val="993300"/>
                <w:sz w:val="16"/>
                <w:szCs w:val="16"/>
                <w:highlight w:val="yellow"/>
              </w:rPr>
              <w:t>SUBSET</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000096"/>
                <w:sz w:val="16"/>
                <w:szCs w:val="16"/>
              </w:rPr>
              <w:t>&gt;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96"/>
                <w:sz w:val="16"/>
                <w:szCs w:val="16"/>
              </w:rPr>
              <w:t>&lt;products</w:t>
            </w:r>
            <w:r w:rsidRPr="00B32DB7">
              <w:rPr>
                <w:rFonts w:ascii="Courier New" w:eastAsiaTheme="minorHAnsi" w:hAnsi="Courier New" w:cs="Courier New"/>
                <w:color w:val="F5844C"/>
                <w:sz w:val="16"/>
                <w:szCs w:val="16"/>
              </w:rPr>
              <w:t xml:space="preserve"> 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"All products"</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"All</w:t>
            </w:r>
            <w:r w:rsidRPr="00286FEC">
              <w:rPr>
                <w:rFonts w:ascii="Courier New" w:eastAsiaTheme="minorHAnsi" w:hAnsi="Courier New" w:cs="Courier New"/>
                <w:color w:val="993300"/>
                <w:sz w:val="16"/>
                <w:szCs w:val="16"/>
                <w:highlight w:val="yellow"/>
              </w:rPr>
              <w:t>SUBSET</w:t>
            </w:r>
            <w:r w:rsidRPr="00B32DB7">
              <w:rPr>
                <w:rFonts w:ascii="Courier New" w:eastAsiaTheme="minorHAnsi" w:hAnsi="Courier New" w:cs="Courier New"/>
                <w:color w:val="993300"/>
                <w:sz w:val="16"/>
                <w:szCs w:val="16"/>
              </w:rPr>
              <w:t>"</w:t>
            </w:r>
            <w:r w:rsidRPr="00B32DB7">
              <w:rPr>
                <w:rFonts w:ascii="Courier New" w:eastAsiaTheme="minorHAnsi" w:hAnsi="Courier New" w:cs="Courier New"/>
                <w:color w:val="000096"/>
                <w:sz w:val="16"/>
                <w:szCs w:val="16"/>
              </w:rPr>
              <w:t>&gt;</w:t>
            </w:r>
            <w:r w:rsidRPr="00B32DB7">
              <w:rPr>
                <w:rFonts w:ascii="Courier New" w:eastAsiaTheme="minorHAnsi" w:hAnsi="Courier New" w:cs="Courier New"/>
                <w:color w:val="000000"/>
                <w:sz w:val="16"/>
                <w:szCs w:val="16"/>
              </w:rPr>
              <w:br/>
            </w:r>
            <w:r w:rsidR="002F3781">
              <w:rPr>
                <w:rFonts w:ascii="Courier New" w:eastAsiaTheme="minorHAnsi" w:hAnsi="Courier New" w:cs="Courier New"/>
                <w:color w:val="000096"/>
                <w:sz w:val="16"/>
                <w:szCs w:val="16"/>
              </w:rPr>
              <w:tab/>
            </w:r>
            <w:r w:rsidR="00734041" w:rsidRPr="00B32DB7">
              <w:rPr>
                <w:rFonts w:ascii="Courier New" w:eastAsiaTheme="minorHAnsi" w:hAnsi="Courier New" w:cs="Courier New"/>
                <w:color w:val="000096"/>
                <w:sz w:val="16"/>
                <w:szCs w:val="16"/>
              </w:rPr>
              <w:t>&lt;</w:t>
            </w:r>
            <w:r w:rsidR="002F3781" w:rsidRPr="00B32DB7">
              <w:rPr>
                <w:rFonts w:ascii="Courier New" w:eastAsiaTheme="minorHAnsi" w:hAnsi="Courier New" w:cs="Courier New"/>
                <w:color w:val="000096"/>
                <w:sz w:val="16"/>
                <w:szCs w:val="16"/>
              </w:rPr>
              <w:t>productConfig</w:t>
            </w:r>
            <w:r w:rsidR="002F3781" w:rsidRPr="00B32DB7">
              <w:rPr>
                <w:rFonts w:ascii="Courier New" w:eastAsiaTheme="minorHAnsi" w:hAnsi="Courier New" w:cs="Courier New"/>
                <w:color w:val="F5844C"/>
                <w:sz w:val="16"/>
                <w:szCs w:val="16"/>
              </w:rPr>
              <w:t xml:space="preserve"> </w:t>
            </w:r>
            <w:r w:rsidR="00734041" w:rsidRPr="00B32DB7">
              <w:rPr>
                <w:rFonts w:ascii="Courier New" w:eastAsiaTheme="minorHAnsi" w:hAnsi="Courier New" w:cs="Courier New"/>
                <w:color w:val="F5844C"/>
                <w:sz w:val="16"/>
                <w:szCs w:val="16"/>
              </w:rPr>
              <w:t>description</w:t>
            </w:r>
            <w:r w:rsidR="00734041" w:rsidRPr="00B32DB7">
              <w:rPr>
                <w:rFonts w:ascii="Courier New" w:eastAsiaTheme="minorHAnsi" w:hAnsi="Courier New" w:cs="Courier New"/>
                <w:color w:val="FF8040"/>
                <w:sz w:val="16"/>
                <w:szCs w:val="16"/>
              </w:rPr>
              <w:t>=</w:t>
            </w:r>
            <w:r w:rsidR="00734041" w:rsidRPr="00B32DB7">
              <w:rPr>
                <w:rFonts w:ascii="Courier New" w:eastAsiaTheme="minorHAnsi" w:hAnsi="Courier New" w:cs="Courier New"/>
                <w:color w:val="993300"/>
                <w:sz w:val="16"/>
                <w:szCs w:val="16"/>
              </w:rPr>
              <w:t>"</w:t>
            </w:r>
            <w:r w:rsidR="00734041" w:rsidRPr="007208F9">
              <w:rPr>
                <w:rFonts w:ascii="Courier New" w:eastAsiaTheme="minorHAnsi" w:hAnsi="Courier New" w:cs="Courier New"/>
                <w:color w:val="993300"/>
                <w:sz w:val="16"/>
                <w:szCs w:val="16"/>
              </w:rPr>
              <w:t>MEDSEA_REANALYSIS_PHYS_006_004</w:t>
            </w:r>
            <w:r w:rsidR="00734041" w:rsidRPr="00B32DB7">
              <w:rPr>
                <w:rFonts w:ascii="Courier New" w:eastAsiaTheme="minorHAnsi" w:hAnsi="Courier New" w:cs="Courier New"/>
                <w:color w:val="993300"/>
                <w:sz w:val="16"/>
                <w:szCs w:val="16"/>
              </w:rPr>
              <w:t>"</w:t>
            </w:r>
            <w:r w:rsidR="00734041" w:rsidRPr="00B32DB7">
              <w:rPr>
                <w:rFonts w:ascii="Courier New" w:eastAsiaTheme="minorHAnsi" w:hAnsi="Courier New" w:cs="Courier New"/>
                <w:color w:val="F5844C"/>
                <w:sz w:val="16"/>
                <w:szCs w:val="16"/>
              </w:rPr>
              <w:t xml:space="preserve"> name</w:t>
            </w:r>
            <w:r w:rsidR="00734041" w:rsidRPr="00B32DB7">
              <w:rPr>
                <w:rFonts w:ascii="Courier New" w:eastAsiaTheme="minorHAnsi" w:hAnsi="Courier New" w:cs="Courier New"/>
                <w:color w:val="FF8040"/>
                <w:sz w:val="16"/>
                <w:szCs w:val="16"/>
              </w:rPr>
              <w:t>=</w:t>
            </w:r>
            <w:r w:rsidR="00734041" w:rsidRPr="00B32DB7">
              <w:rPr>
                <w:rFonts w:ascii="Courier New" w:eastAsiaTheme="minorHAnsi" w:hAnsi="Courier New" w:cs="Courier New"/>
                <w:color w:val="993300"/>
                <w:sz w:val="16"/>
                <w:szCs w:val="16"/>
              </w:rPr>
              <w:t>"</w:t>
            </w:r>
            <w:r w:rsidR="00734041" w:rsidRPr="007208F9">
              <w:rPr>
                <w:rFonts w:ascii="Courier New" w:eastAsiaTheme="minorHAnsi" w:hAnsi="Courier New" w:cs="Courier New"/>
                <w:color w:val="993300"/>
                <w:sz w:val="16"/>
                <w:szCs w:val="16"/>
              </w:rPr>
              <w:t>MEDSEA_REANALYSIS_PHYS_006_004</w:t>
            </w:r>
            <w:r w:rsidR="00734041" w:rsidRPr="00B32DB7">
              <w:rPr>
                <w:rFonts w:ascii="Courier New" w:eastAsiaTheme="minorHAnsi" w:hAnsi="Courier New" w:cs="Courier New"/>
                <w:color w:val="993300"/>
                <w:sz w:val="16"/>
                <w:szCs w:val="16"/>
              </w:rPr>
              <w:t>"</w:t>
            </w:r>
            <w:r w:rsidR="00734041" w:rsidRPr="00B32DB7">
              <w:rPr>
                <w:rFonts w:ascii="Courier New" w:eastAsiaTheme="minorHAnsi" w:hAnsi="Courier New" w:cs="Courier New"/>
                <w:color w:val="000096"/>
                <w:sz w:val="16"/>
                <w:szCs w:val="16"/>
              </w:rPr>
              <w:t>&gt;</w:t>
            </w:r>
            <w:r w:rsidR="002F3781">
              <w:rPr>
                <w:rFonts w:ascii="Courier New" w:eastAsiaTheme="minorHAnsi" w:hAnsi="Courier New" w:cs="Courier New"/>
                <w:color w:val="000096"/>
                <w:sz w:val="16"/>
                <w:szCs w:val="16"/>
              </w:rPr>
              <w:br/>
            </w:r>
            <w:r w:rsidR="00734041" w:rsidRPr="00B32DB7">
              <w:rPr>
                <w:rFonts w:ascii="Courier New" w:eastAsiaTheme="minorHAnsi" w:hAnsi="Courier New" w:cs="Courier New"/>
                <w:color w:val="000000"/>
                <w:sz w:val="16"/>
                <w:szCs w:val="16"/>
              </w:rPr>
              <w:tab/>
            </w:r>
            <w:r w:rsidR="00734041" w:rsidRPr="00B32DB7">
              <w:rPr>
                <w:rFonts w:ascii="Courier New" w:eastAsiaTheme="minorHAnsi" w:hAnsi="Courier New" w:cs="Courier New"/>
                <w:color w:val="000000"/>
                <w:sz w:val="16"/>
                <w:szCs w:val="16"/>
              </w:rPr>
              <w:tab/>
            </w:r>
            <w:r w:rsidR="00734041" w:rsidRPr="00B32DB7">
              <w:rPr>
                <w:rFonts w:ascii="Courier New" w:eastAsiaTheme="minorHAnsi" w:hAnsi="Courier New" w:cs="Courier New"/>
                <w:color w:val="000096"/>
                <w:sz w:val="16"/>
                <w:szCs w:val="16"/>
              </w:rPr>
              <w:t>&lt;url</w:t>
            </w:r>
            <w:r w:rsidR="00734041" w:rsidRPr="00046C7D">
              <w:rPr>
                <w:rFonts w:ascii="Courier New" w:eastAsiaTheme="minorHAnsi" w:hAnsi="Courier New" w:cs="Courier New"/>
                <w:color w:val="000096"/>
                <w:sz w:val="16"/>
                <w:szCs w:val="16"/>
                <w:highlight w:val="green"/>
              </w:rPr>
              <w:t>&gt;</w:t>
            </w:r>
            <w:r w:rsidR="00734041" w:rsidRPr="00046C7D">
              <w:rPr>
                <w:rFonts w:ascii="Courier New" w:eastAsiaTheme="minorHAnsi" w:hAnsi="Courier New" w:cs="Courier New"/>
                <w:color w:val="000000"/>
                <w:sz w:val="16"/>
                <w:szCs w:val="16"/>
                <w:highlight w:val="green"/>
              </w:rPr>
              <w:t>*/</w:t>
            </w:r>
            <w:r w:rsidR="00734041" w:rsidRPr="00046C7D">
              <w:rPr>
                <w:rFonts w:ascii="Courier New" w:hAnsi="Courier New" w:cs="Courier New"/>
                <w:color w:val="000000"/>
                <w:sz w:val="16"/>
                <w:szCs w:val="16"/>
                <w:highlight w:val="green"/>
                <w:lang w:val="en-US" w:eastAsia="fr-FR"/>
              </w:rPr>
              <w:t>myov03-med-ingv-tem-rean-mn</w:t>
            </w:r>
            <w:r w:rsidR="00734041" w:rsidRPr="00046C7D">
              <w:rPr>
                <w:rFonts w:ascii="Courier New" w:eastAsiaTheme="minorHAnsi" w:hAnsi="Courier New" w:cs="Courier New"/>
                <w:color w:val="000000"/>
                <w:sz w:val="16"/>
                <w:szCs w:val="16"/>
                <w:highlight w:val="green"/>
              </w:rPr>
              <w:t>*</w:t>
            </w:r>
            <w:r w:rsidR="00734041" w:rsidRPr="00046C7D">
              <w:rPr>
                <w:rFonts w:ascii="Courier New" w:eastAsiaTheme="minorHAnsi" w:hAnsi="Courier New" w:cs="Courier New"/>
                <w:color w:val="000096"/>
                <w:sz w:val="16"/>
                <w:szCs w:val="16"/>
                <w:highlight w:val="green"/>
              </w:rPr>
              <w:t>&lt;/</w:t>
            </w:r>
            <w:r w:rsidR="00734041" w:rsidRPr="00B32DB7">
              <w:rPr>
                <w:rFonts w:ascii="Courier New" w:eastAsiaTheme="minorHAnsi" w:hAnsi="Courier New" w:cs="Courier New"/>
                <w:color w:val="000096"/>
                <w:sz w:val="16"/>
                <w:szCs w:val="16"/>
              </w:rPr>
              <w:t>url&gt;</w:t>
            </w:r>
            <w:r w:rsidR="00734041" w:rsidRPr="00B32DB7">
              <w:rPr>
                <w:rFonts w:ascii="Courier New" w:eastAsiaTheme="minorHAnsi" w:hAnsi="Courier New" w:cs="Courier New"/>
                <w:color w:val="000000"/>
                <w:sz w:val="16"/>
                <w:szCs w:val="16"/>
              </w:rPr>
              <w:br/>
            </w:r>
            <w:r w:rsidR="00734041" w:rsidRPr="00B32DB7">
              <w:rPr>
                <w:rFonts w:ascii="Courier New" w:eastAsiaTheme="minorHAnsi" w:hAnsi="Courier New" w:cs="Courier New"/>
                <w:color w:val="000000"/>
                <w:sz w:val="16"/>
                <w:szCs w:val="16"/>
              </w:rPr>
              <w:tab/>
            </w:r>
            <w:r w:rsidR="00734041" w:rsidRPr="00B32DB7">
              <w:rPr>
                <w:rFonts w:ascii="Courier New" w:eastAsiaTheme="minorHAnsi" w:hAnsi="Courier New" w:cs="Courier New"/>
                <w:color w:val="000000"/>
                <w:sz w:val="16"/>
                <w:szCs w:val="16"/>
              </w:rPr>
              <w:tab/>
            </w:r>
            <w:r w:rsidR="00734041" w:rsidRPr="00B32DB7">
              <w:rPr>
                <w:rFonts w:ascii="Courier New" w:eastAsiaTheme="minorHAnsi" w:hAnsi="Courier New" w:cs="Courier New"/>
                <w:color w:val="000096"/>
                <w:sz w:val="16"/>
                <w:szCs w:val="16"/>
              </w:rPr>
              <w:t>&lt;url</w:t>
            </w:r>
            <w:r w:rsidR="00734041" w:rsidRPr="00046C7D">
              <w:rPr>
                <w:rFonts w:ascii="Courier New" w:eastAsiaTheme="minorHAnsi" w:hAnsi="Courier New" w:cs="Courier New"/>
                <w:color w:val="000096"/>
                <w:sz w:val="16"/>
                <w:szCs w:val="16"/>
                <w:highlight w:val="green"/>
              </w:rPr>
              <w:t>&gt;</w:t>
            </w:r>
            <w:r w:rsidR="00734041" w:rsidRPr="00046C7D">
              <w:rPr>
                <w:rFonts w:ascii="Courier New" w:eastAsiaTheme="minorHAnsi" w:hAnsi="Courier New" w:cs="Courier New"/>
                <w:color w:val="000000"/>
                <w:sz w:val="16"/>
                <w:szCs w:val="16"/>
                <w:highlight w:val="green"/>
              </w:rPr>
              <w:t>*/</w:t>
            </w:r>
            <w:r w:rsidR="00734041" w:rsidRPr="00046C7D">
              <w:rPr>
                <w:rFonts w:ascii="Courier New" w:hAnsi="Courier New" w:cs="Courier New"/>
                <w:color w:val="000000"/>
                <w:sz w:val="16"/>
                <w:szCs w:val="16"/>
                <w:highlight w:val="green"/>
                <w:lang w:val="en-US" w:eastAsia="fr-FR"/>
              </w:rPr>
              <w:t>myov02-med-ingv-tem-reanalysis</w:t>
            </w:r>
            <w:r w:rsidR="00734041" w:rsidRPr="00046C7D">
              <w:rPr>
                <w:rFonts w:ascii="Courier New" w:eastAsiaTheme="minorHAnsi" w:hAnsi="Courier New" w:cs="Courier New"/>
                <w:color w:val="000000"/>
                <w:sz w:val="16"/>
                <w:szCs w:val="16"/>
                <w:highlight w:val="green"/>
              </w:rPr>
              <w:t>*</w:t>
            </w:r>
            <w:r w:rsidR="00734041" w:rsidRPr="00046C7D">
              <w:rPr>
                <w:rFonts w:ascii="Courier New" w:eastAsiaTheme="minorHAnsi" w:hAnsi="Courier New" w:cs="Courier New"/>
                <w:color w:val="000096"/>
                <w:sz w:val="16"/>
                <w:szCs w:val="16"/>
                <w:highlight w:val="green"/>
              </w:rPr>
              <w:t>&lt;</w:t>
            </w:r>
            <w:r w:rsidR="00734041" w:rsidRPr="00046C7D">
              <w:rPr>
                <w:rFonts w:ascii="Courier New" w:eastAsiaTheme="minorHAnsi" w:hAnsi="Courier New" w:cs="Courier New"/>
                <w:color w:val="000096"/>
                <w:sz w:val="16"/>
                <w:szCs w:val="16"/>
              </w:rPr>
              <w:t>/</w:t>
            </w:r>
            <w:r w:rsidR="00734041" w:rsidRPr="00B32DB7">
              <w:rPr>
                <w:rFonts w:ascii="Courier New" w:eastAsiaTheme="minorHAnsi" w:hAnsi="Courier New" w:cs="Courier New"/>
                <w:color w:val="000096"/>
                <w:sz w:val="16"/>
                <w:szCs w:val="16"/>
              </w:rPr>
              <w:t>url&gt;</w:t>
            </w:r>
            <w:r w:rsidR="00734041" w:rsidRPr="00B32DB7">
              <w:rPr>
                <w:rFonts w:ascii="Courier New" w:eastAsiaTheme="minorHAnsi" w:hAnsi="Courier New" w:cs="Courier New"/>
                <w:color w:val="000000"/>
                <w:sz w:val="16"/>
                <w:szCs w:val="16"/>
              </w:rPr>
              <w:tab/>
            </w:r>
            <w:r w:rsidR="002F3781">
              <w:rPr>
                <w:rFonts w:ascii="Courier New" w:eastAsiaTheme="minorHAnsi" w:hAnsi="Courier New" w:cs="Courier New"/>
                <w:color w:val="000000"/>
                <w:sz w:val="16"/>
                <w:szCs w:val="16"/>
              </w:rPr>
              <w:br/>
            </w:r>
            <w:r w:rsidR="00734041" w:rsidRPr="00B32DB7">
              <w:rPr>
                <w:rFonts w:ascii="Courier New" w:eastAsiaTheme="minorHAnsi" w:hAnsi="Courier New" w:cs="Courier New"/>
                <w:color w:val="000000"/>
                <w:sz w:val="16"/>
                <w:szCs w:val="16"/>
              </w:rPr>
              <w:tab/>
            </w:r>
            <w:r w:rsidR="00734041" w:rsidRPr="00B32DB7">
              <w:rPr>
                <w:rFonts w:ascii="Courier New" w:eastAsiaTheme="minorHAnsi" w:hAnsi="Courier New" w:cs="Courier New"/>
                <w:color w:val="000000"/>
                <w:sz w:val="16"/>
                <w:szCs w:val="16"/>
              </w:rPr>
              <w:tab/>
            </w:r>
            <w:r w:rsidR="00734041" w:rsidRPr="00B32DB7">
              <w:rPr>
                <w:rFonts w:ascii="Courier New" w:eastAsiaTheme="minorHAnsi" w:hAnsi="Courier New" w:cs="Courier New"/>
                <w:color w:val="000096"/>
                <w:sz w:val="16"/>
                <w:szCs w:val="16"/>
              </w:rPr>
              <w:t>&lt;url</w:t>
            </w:r>
            <w:r w:rsidR="00734041" w:rsidRPr="00046C7D">
              <w:rPr>
                <w:rFonts w:ascii="Courier New" w:eastAsiaTheme="minorHAnsi" w:hAnsi="Courier New" w:cs="Courier New"/>
                <w:color w:val="000096"/>
                <w:sz w:val="16"/>
                <w:szCs w:val="16"/>
                <w:highlight w:val="green"/>
              </w:rPr>
              <w:t>&gt;</w:t>
            </w:r>
            <w:r w:rsidR="00734041" w:rsidRPr="00046C7D">
              <w:rPr>
                <w:rFonts w:ascii="Courier New" w:eastAsiaTheme="minorHAnsi" w:hAnsi="Courier New" w:cs="Courier New"/>
                <w:color w:val="000000"/>
                <w:sz w:val="16"/>
                <w:szCs w:val="16"/>
                <w:highlight w:val="green"/>
              </w:rPr>
              <w:t>*/</w:t>
            </w:r>
            <w:r w:rsidR="00734041" w:rsidRPr="00046C7D">
              <w:rPr>
                <w:highlight w:val="green"/>
              </w:rPr>
              <w:t xml:space="preserve"> </w:t>
            </w:r>
            <w:r w:rsidR="00734041" w:rsidRPr="00046C7D">
              <w:rPr>
                <w:rFonts w:ascii="Courier New" w:hAnsi="Courier New" w:cs="Courier New"/>
                <w:color w:val="000000"/>
                <w:sz w:val="16"/>
                <w:szCs w:val="16"/>
                <w:highlight w:val="green"/>
                <w:lang w:val="en-US" w:eastAsia="fr-FR"/>
              </w:rPr>
              <w:t>myov03-med-ingv-ssh-rean-dy</w:t>
            </w:r>
            <w:r w:rsidR="00734041" w:rsidRPr="00046C7D">
              <w:rPr>
                <w:rFonts w:ascii="Courier New" w:eastAsiaTheme="minorHAnsi" w:hAnsi="Courier New" w:cs="Courier New"/>
                <w:color w:val="000000"/>
                <w:sz w:val="16"/>
                <w:szCs w:val="16"/>
                <w:highlight w:val="green"/>
              </w:rPr>
              <w:t>*</w:t>
            </w:r>
            <w:r w:rsidR="00734041" w:rsidRPr="00046C7D">
              <w:rPr>
                <w:rFonts w:ascii="Courier New" w:eastAsiaTheme="minorHAnsi" w:hAnsi="Courier New" w:cs="Courier New"/>
                <w:color w:val="000096"/>
                <w:sz w:val="16"/>
                <w:szCs w:val="16"/>
                <w:highlight w:val="green"/>
              </w:rPr>
              <w:t>&lt;/</w:t>
            </w:r>
            <w:r w:rsidR="00734041" w:rsidRPr="00B32DB7">
              <w:rPr>
                <w:rFonts w:ascii="Courier New" w:eastAsiaTheme="minorHAnsi" w:hAnsi="Courier New" w:cs="Courier New"/>
                <w:color w:val="000096"/>
                <w:sz w:val="16"/>
                <w:szCs w:val="16"/>
              </w:rPr>
              <w:t>url&gt;</w:t>
            </w:r>
            <w:r w:rsidR="002F3781">
              <w:rPr>
                <w:rFonts w:ascii="Courier New" w:eastAsiaTheme="minorHAnsi" w:hAnsi="Courier New" w:cs="Courier New"/>
                <w:color w:val="000096"/>
                <w:sz w:val="16"/>
                <w:szCs w:val="16"/>
              </w:rPr>
              <w:br/>
            </w:r>
            <w:r w:rsidR="00734041" w:rsidRPr="00B32DB7">
              <w:rPr>
                <w:rFonts w:ascii="Courier New" w:eastAsiaTheme="minorHAnsi" w:hAnsi="Courier New" w:cs="Courier New"/>
                <w:color w:val="000000"/>
                <w:sz w:val="16"/>
                <w:szCs w:val="16"/>
              </w:rPr>
              <w:tab/>
            </w:r>
            <w:r w:rsidR="00734041" w:rsidRPr="00B32DB7">
              <w:rPr>
                <w:rFonts w:ascii="Courier New" w:eastAsiaTheme="minorHAnsi" w:hAnsi="Courier New" w:cs="Courier New"/>
                <w:color w:val="000000"/>
                <w:sz w:val="16"/>
                <w:szCs w:val="16"/>
              </w:rPr>
              <w:tab/>
            </w:r>
            <w:r w:rsidR="00734041" w:rsidRPr="00B32DB7">
              <w:rPr>
                <w:rFonts w:ascii="Courier New" w:eastAsiaTheme="minorHAnsi" w:hAnsi="Courier New" w:cs="Courier New"/>
                <w:color w:val="000096"/>
                <w:sz w:val="16"/>
                <w:szCs w:val="16"/>
              </w:rPr>
              <w:t>&lt;url</w:t>
            </w:r>
            <w:r w:rsidR="00734041" w:rsidRPr="00046C7D">
              <w:rPr>
                <w:rFonts w:ascii="Courier New" w:eastAsiaTheme="minorHAnsi" w:hAnsi="Courier New" w:cs="Courier New"/>
                <w:color w:val="000096"/>
                <w:sz w:val="16"/>
                <w:szCs w:val="16"/>
                <w:highlight w:val="green"/>
              </w:rPr>
              <w:t>&gt;</w:t>
            </w:r>
            <w:r w:rsidR="00734041" w:rsidRPr="00046C7D">
              <w:rPr>
                <w:rFonts w:ascii="Courier New" w:eastAsiaTheme="minorHAnsi" w:hAnsi="Courier New" w:cs="Courier New"/>
                <w:color w:val="000000"/>
                <w:sz w:val="16"/>
                <w:szCs w:val="16"/>
                <w:highlight w:val="green"/>
              </w:rPr>
              <w:t>*/</w:t>
            </w:r>
            <w:r w:rsidR="00734041" w:rsidRPr="00046C7D">
              <w:rPr>
                <w:highlight w:val="green"/>
              </w:rPr>
              <w:t xml:space="preserve"> </w:t>
            </w:r>
            <w:r w:rsidR="00734041" w:rsidRPr="00046C7D">
              <w:rPr>
                <w:rFonts w:ascii="Courier New" w:hAnsi="Courier New" w:cs="Courier New"/>
                <w:color w:val="000000"/>
                <w:sz w:val="16"/>
                <w:szCs w:val="16"/>
                <w:highlight w:val="green"/>
                <w:lang w:val="en-US" w:eastAsia="fr-FR"/>
              </w:rPr>
              <w:t>myov03-med-ingv-sal-rean-dy</w:t>
            </w:r>
            <w:r w:rsidR="00734041" w:rsidRPr="00046C7D">
              <w:rPr>
                <w:rFonts w:ascii="Courier New" w:eastAsiaTheme="minorHAnsi" w:hAnsi="Courier New" w:cs="Courier New"/>
                <w:color w:val="000000"/>
                <w:sz w:val="16"/>
                <w:szCs w:val="16"/>
                <w:highlight w:val="green"/>
              </w:rPr>
              <w:t>*</w:t>
            </w:r>
            <w:r w:rsidR="00734041" w:rsidRPr="00046C7D">
              <w:rPr>
                <w:rFonts w:ascii="Courier New" w:eastAsiaTheme="minorHAnsi" w:hAnsi="Courier New" w:cs="Courier New"/>
                <w:color w:val="000096"/>
                <w:sz w:val="16"/>
                <w:szCs w:val="16"/>
                <w:highlight w:val="green"/>
              </w:rPr>
              <w:t>&lt;/</w:t>
            </w:r>
            <w:r w:rsidR="00734041" w:rsidRPr="00B32DB7">
              <w:rPr>
                <w:rFonts w:ascii="Courier New" w:eastAsiaTheme="minorHAnsi" w:hAnsi="Courier New" w:cs="Courier New"/>
                <w:color w:val="000096"/>
                <w:sz w:val="16"/>
                <w:szCs w:val="16"/>
              </w:rPr>
              <w:t>url&gt;</w:t>
            </w:r>
            <w:r w:rsidR="002F3781">
              <w:rPr>
                <w:rFonts w:ascii="Courier New" w:eastAsiaTheme="minorHAnsi" w:hAnsi="Courier New" w:cs="Courier New"/>
                <w:color w:val="000096"/>
                <w:sz w:val="16"/>
                <w:szCs w:val="16"/>
              </w:rPr>
              <w:br/>
            </w:r>
            <w:r w:rsidR="002F3781">
              <w:rPr>
                <w:rFonts w:ascii="Courier New" w:eastAsiaTheme="minorHAnsi" w:hAnsi="Courier New" w:cs="Courier New"/>
                <w:color w:val="000096"/>
                <w:sz w:val="16"/>
                <w:szCs w:val="16"/>
              </w:rPr>
              <w:tab/>
            </w:r>
            <w:r w:rsidR="00734041" w:rsidRPr="00B32DB7">
              <w:rPr>
                <w:rFonts w:ascii="Courier New" w:eastAsiaTheme="minorHAnsi" w:hAnsi="Courier New" w:cs="Courier New"/>
                <w:color w:val="000096"/>
                <w:sz w:val="16"/>
                <w:szCs w:val="16"/>
              </w:rPr>
              <w:t>&lt;/</w:t>
            </w:r>
            <w:r w:rsidR="002F3781" w:rsidRPr="00B32DB7">
              <w:rPr>
                <w:rFonts w:ascii="Courier New" w:eastAsiaTheme="minorHAnsi" w:hAnsi="Courier New" w:cs="Courier New"/>
                <w:color w:val="000096"/>
                <w:sz w:val="16"/>
                <w:szCs w:val="16"/>
              </w:rPr>
              <w:t xml:space="preserve"> productConfig</w:t>
            </w:r>
            <w:r w:rsidR="002F3781" w:rsidRPr="00B32DB7">
              <w:rPr>
                <w:rFonts w:ascii="Courier New" w:eastAsiaTheme="minorHAnsi" w:hAnsi="Courier New" w:cs="Courier New"/>
                <w:color w:val="F5844C"/>
                <w:sz w:val="16"/>
                <w:szCs w:val="16"/>
              </w:rPr>
              <w:t xml:space="preserve"> </w:t>
            </w:r>
            <w:r w:rsidR="00734041" w:rsidRPr="00B32DB7">
              <w:rPr>
                <w:rFonts w:ascii="Courier New" w:eastAsiaTheme="minorHAnsi" w:hAnsi="Courier New" w:cs="Courier New"/>
                <w:color w:val="000096"/>
                <w:sz w:val="16"/>
                <w:szCs w:val="16"/>
              </w:rPr>
              <w:t>&gt;</w:t>
            </w:r>
            <w:r w:rsidR="002F3781">
              <w:rPr>
                <w:rFonts w:ascii="Courier New" w:eastAsiaTheme="minorHAnsi" w:hAnsi="Courier New" w:cs="Courier New"/>
                <w:color w:val="000096"/>
                <w:sz w:val="16"/>
                <w:szCs w:val="16"/>
              </w:rPr>
              <w:br/>
            </w:r>
            <w:r w:rsidR="002F3781">
              <w:rPr>
                <w:rFonts w:ascii="Courier New" w:eastAsiaTheme="minorHAnsi" w:hAnsi="Courier New" w:cs="Courier New"/>
                <w:color w:val="000096"/>
                <w:sz w:val="16"/>
                <w:szCs w:val="16"/>
              </w:rPr>
              <w:tab/>
            </w:r>
            <w:r w:rsidR="002F3781" w:rsidRPr="00B32DB7">
              <w:rPr>
                <w:rFonts w:ascii="Courier New" w:eastAsiaTheme="minorHAnsi" w:hAnsi="Courier New" w:cs="Courier New"/>
                <w:color w:val="000096"/>
                <w:sz w:val="16"/>
                <w:szCs w:val="16"/>
              </w:rPr>
              <w:t>&lt;productConfig</w:t>
            </w:r>
            <w:r w:rsidR="002F3781" w:rsidRPr="00B32DB7">
              <w:rPr>
                <w:rFonts w:ascii="Courier New" w:eastAsiaTheme="minorHAnsi" w:hAnsi="Courier New" w:cs="Courier New"/>
                <w:color w:val="F5844C"/>
                <w:sz w:val="16"/>
                <w:szCs w:val="16"/>
              </w:rPr>
              <w:t xml:space="preserve"> description</w:t>
            </w:r>
            <w:r w:rsidR="002F3781" w:rsidRPr="00B32DB7">
              <w:rPr>
                <w:rFonts w:ascii="Courier New" w:eastAsiaTheme="minorHAnsi" w:hAnsi="Courier New" w:cs="Courier New"/>
                <w:color w:val="FF8040"/>
                <w:sz w:val="16"/>
                <w:szCs w:val="16"/>
              </w:rPr>
              <w:t>=</w:t>
            </w:r>
            <w:r w:rsidR="002F3781" w:rsidRPr="00B32DB7">
              <w:rPr>
                <w:rFonts w:ascii="Courier New" w:eastAsiaTheme="minorHAnsi" w:hAnsi="Courier New" w:cs="Courier New"/>
                <w:color w:val="993300"/>
                <w:sz w:val="16"/>
                <w:szCs w:val="16"/>
              </w:rPr>
              <w:t>"</w:t>
            </w:r>
            <w:r w:rsidR="002F3781">
              <w:t xml:space="preserve"> </w:t>
            </w:r>
            <w:r w:rsidR="002F3781" w:rsidRPr="002F3781">
              <w:rPr>
                <w:rFonts w:ascii="Courier New" w:eastAsiaTheme="minorHAnsi" w:hAnsi="Courier New" w:cs="Courier New"/>
                <w:color w:val="993300"/>
                <w:sz w:val="16"/>
                <w:szCs w:val="16"/>
              </w:rPr>
              <w:t>MEDSEA_REANALYSIS_BIO_006_005</w:t>
            </w:r>
            <w:r w:rsidR="002F3781" w:rsidRPr="00B32DB7">
              <w:rPr>
                <w:rFonts w:ascii="Courier New" w:eastAsiaTheme="minorHAnsi" w:hAnsi="Courier New" w:cs="Courier New"/>
                <w:color w:val="993300"/>
                <w:sz w:val="16"/>
                <w:szCs w:val="16"/>
              </w:rPr>
              <w:t>"</w:t>
            </w:r>
            <w:r w:rsidR="002F3781" w:rsidRPr="00B32DB7">
              <w:rPr>
                <w:rFonts w:ascii="Courier New" w:eastAsiaTheme="minorHAnsi" w:hAnsi="Courier New" w:cs="Courier New"/>
                <w:color w:val="F5844C"/>
                <w:sz w:val="16"/>
                <w:szCs w:val="16"/>
              </w:rPr>
              <w:t xml:space="preserve"> name</w:t>
            </w:r>
            <w:r w:rsidR="002F3781" w:rsidRPr="00B32DB7">
              <w:rPr>
                <w:rFonts w:ascii="Courier New" w:eastAsiaTheme="minorHAnsi" w:hAnsi="Courier New" w:cs="Courier New"/>
                <w:color w:val="FF8040"/>
                <w:sz w:val="16"/>
                <w:szCs w:val="16"/>
              </w:rPr>
              <w:t>=</w:t>
            </w:r>
            <w:r w:rsidR="002F3781" w:rsidRPr="00B32DB7">
              <w:rPr>
                <w:rFonts w:ascii="Courier New" w:eastAsiaTheme="minorHAnsi" w:hAnsi="Courier New" w:cs="Courier New"/>
                <w:color w:val="993300"/>
                <w:sz w:val="16"/>
                <w:szCs w:val="16"/>
              </w:rPr>
              <w:t>"</w:t>
            </w:r>
            <w:r w:rsidR="002F3781">
              <w:t xml:space="preserve"> </w:t>
            </w:r>
            <w:r w:rsidR="002F3781" w:rsidRPr="002F3781">
              <w:rPr>
                <w:rFonts w:ascii="Courier New" w:eastAsiaTheme="minorHAnsi" w:hAnsi="Courier New" w:cs="Courier New"/>
                <w:color w:val="993300"/>
                <w:sz w:val="16"/>
                <w:szCs w:val="16"/>
              </w:rPr>
              <w:t>MEDSEA_REANALYSIS_BIO_006_005</w:t>
            </w:r>
            <w:r w:rsidR="002F3781" w:rsidRPr="00B32DB7">
              <w:rPr>
                <w:rFonts w:ascii="Courier New" w:eastAsiaTheme="minorHAnsi" w:hAnsi="Courier New" w:cs="Courier New"/>
                <w:color w:val="993300"/>
                <w:sz w:val="16"/>
                <w:szCs w:val="16"/>
              </w:rPr>
              <w:t>"</w:t>
            </w:r>
            <w:r w:rsidR="002F3781" w:rsidRPr="00B32DB7">
              <w:rPr>
                <w:rFonts w:ascii="Courier New" w:eastAsiaTheme="minorHAnsi" w:hAnsi="Courier New" w:cs="Courier New"/>
                <w:color w:val="000096"/>
                <w:sz w:val="16"/>
                <w:szCs w:val="16"/>
              </w:rPr>
              <w:t>&gt;</w:t>
            </w:r>
            <w:r w:rsidR="002F3781">
              <w:rPr>
                <w:rFonts w:ascii="Courier New" w:eastAsiaTheme="minorHAnsi" w:hAnsi="Courier New" w:cs="Courier New"/>
                <w:color w:val="000096"/>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&lt;url</w:t>
            </w:r>
            <w:r w:rsidR="002F3781" w:rsidRPr="00046C7D">
              <w:rPr>
                <w:rFonts w:ascii="Courier New" w:eastAsiaTheme="minorHAnsi" w:hAnsi="Courier New" w:cs="Courier New"/>
                <w:color w:val="000096"/>
                <w:sz w:val="16"/>
                <w:szCs w:val="16"/>
                <w:highlight w:val="green"/>
              </w:rPr>
              <w:t>&gt;</w:t>
            </w:r>
            <w:r w:rsidR="002F3781" w:rsidRPr="00046C7D">
              <w:rPr>
                <w:rFonts w:ascii="Courier New" w:eastAsiaTheme="minorHAnsi" w:hAnsi="Courier New" w:cs="Courier New"/>
                <w:color w:val="000000"/>
                <w:sz w:val="16"/>
                <w:szCs w:val="16"/>
                <w:highlight w:val="green"/>
              </w:rPr>
              <w:t>*/</w:t>
            </w:r>
            <w:r w:rsidR="002F3781" w:rsidRPr="002F3781">
              <w:rPr>
                <w:rFonts w:ascii="Courier New" w:hAnsi="Courier New" w:cs="Courier New"/>
                <w:color w:val="000000"/>
                <w:sz w:val="16"/>
                <w:szCs w:val="16"/>
                <w:highlight w:val="green"/>
                <w:lang w:val="en-US" w:eastAsia="fr-FR"/>
              </w:rPr>
              <w:t>myov02-med-ogs-bio-reanalysis</w:t>
            </w:r>
            <w:r w:rsidR="002F3781" w:rsidRPr="00046C7D">
              <w:rPr>
                <w:rFonts w:ascii="Courier New" w:eastAsiaTheme="minorHAnsi" w:hAnsi="Courier New" w:cs="Courier New"/>
                <w:color w:val="000000"/>
                <w:sz w:val="16"/>
                <w:szCs w:val="16"/>
                <w:highlight w:val="green"/>
              </w:rPr>
              <w:t>*</w:t>
            </w:r>
            <w:r w:rsidR="002F3781" w:rsidRPr="00046C7D">
              <w:rPr>
                <w:rFonts w:ascii="Courier New" w:eastAsiaTheme="minorHAnsi" w:hAnsi="Courier New" w:cs="Courier New"/>
                <w:color w:val="000096"/>
                <w:sz w:val="16"/>
                <w:szCs w:val="16"/>
                <w:highlight w:val="green"/>
              </w:rPr>
              <w:t>&lt;/</w:t>
            </w:r>
            <w:r w:rsidR="002F3781" w:rsidRPr="00B32DB7">
              <w:rPr>
                <w:rFonts w:ascii="Courier New" w:eastAsiaTheme="minorHAnsi" w:hAnsi="Courier New" w:cs="Courier New"/>
                <w:color w:val="000096"/>
                <w:sz w:val="16"/>
                <w:szCs w:val="16"/>
              </w:rPr>
              <w:t>url&gt;</w:t>
            </w:r>
            <w:r w:rsidR="002F3781" w:rsidRPr="00B32DB7">
              <w:rPr>
                <w:rFonts w:ascii="Courier New" w:eastAsiaTheme="minorHAnsi" w:hAnsi="Courier New" w:cs="Courier New"/>
                <w:color w:val="000000"/>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&lt;url</w:t>
            </w:r>
            <w:r w:rsidR="002F3781" w:rsidRPr="00046C7D">
              <w:rPr>
                <w:rFonts w:ascii="Courier New" w:eastAsiaTheme="minorHAnsi" w:hAnsi="Courier New" w:cs="Courier New"/>
                <w:color w:val="000096"/>
                <w:sz w:val="16"/>
                <w:szCs w:val="16"/>
                <w:highlight w:val="green"/>
              </w:rPr>
              <w:t>&gt;</w:t>
            </w:r>
            <w:r w:rsidR="002F3781" w:rsidRPr="00046C7D">
              <w:rPr>
                <w:rFonts w:ascii="Courier New" w:eastAsiaTheme="minorHAnsi" w:hAnsi="Courier New" w:cs="Courier New"/>
                <w:color w:val="000000"/>
                <w:sz w:val="16"/>
                <w:szCs w:val="16"/>
                <w:highlight w:val="green"/>
              </w:rPr>
              <w:t>*/</w:t>
            </w:r>
            <w:r w:rsidR="002F3781" w:rsidRPr="002F3781">
              <w:rPr>
                <w:rFonts w:ascii="Courier New" w:hAnsi="Courier New" w:cs="Courier New"/>
                <w:color w:val="000000"/>
                <w:sz w:val="16"/>
                <w:szCs w:val="16"/>
                <w:highlight w:val="green"/>
                <w:lang w:val="en-US" w:eastAsia="fr-FR"/>
              </w:rPr>
              <w:t>myov02-med-ogs-bio-reanalysis</w:t>
            </w:r>
            <w:r w:rsidR="002F3781" w:rsidRPr="00046C7D">
              <w:rPr>
                <w:rFonts w:ascii="Courier New" w:eastAsiaTheme="minorHAnsi" w:hAnsi="Courier New" w:cs="Courier New"/>
                <w:color w:val="000000"/>
                <w:sz w:val="16"/>
                <w:szCs w:val="16"/>
                <w:highlight w:val="green"/>
              </w:rPr>
              <w:t>*</w:t>
            </w:r>
            <w:r w:rsidR="002F3781" w:rsidRPr="00046C7D">
              <w:rPr>
                <w:rFonts w:ascii="Courier New" w:eastAsiaTheme="minorHAnsi" w:hAnsi="Courier New" w:cs="Courier New"/>
                <w:color w:val="000096"/>
                <w:sz w:val="16"/>
                <w:szCs w:val="16"/>
                <w:highlight w:val="green"/>
              </w:rPr>
              <w:t>&lt;</w:t>
            </w:r>
            <w:r w:rsidR="002F3781" w:rsidRPr="00046C7D">
              <w:rPr>
                <w:rFonts w:ascii="Courier New" w:eastAsiaTheme="minorHAnsi" w:hAnsi="Courier New" w:cs="Courier New"/>
                <w:color w:val="000096"/>
                <w:sz w:val="16"/>
                <w:szCs w:val="16"/>
              </w:rPr>
              <w:t>/</w:t>
            </w:r>
            <w:r w:rsidR="002F3781" w:rsidRPr="00B32DB7">
              <w:rPr>
                <w:rFonts w:ascii="Courier New" w:eastAsiaTheme="minorHAnsi" w:hAnsi="Courier New" w:cs="Courier New"/>
                <w:color w:val="000096"/>
                <w:sz w:val="16"/>
                <w:szCs w:val="16"/>
              </w:rPr>
              <w:t>url&gt;</w:t>
            </w:r>
            <w:r w:rsidR="002F3781">
              <w:rPr>
                <w:rFonts w:ascii="Courier New" w:eastAsiaTheme="minorHAnsi" w:hAnsi="Courier New" w:cs="Courier New"/>
                <w:color w:val="000096"/>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&lt;/productConfig&gt;</w:t>
            </w:r>
            <w:r w:rsidR="00734041">
              <w:rPr>
                <w:rFonts w:ascii="Courier New" w:eastAsiaTheme="minorHAnsi" w:hAnsi="Courier New" w:cs="Courier New"/>
                <w:color w:val="000096"/>
                <w:sz w:val="16"/>
                <w:szCs w:val="16"/>
              </w:rPr>
              <w:br/>
            </w:r>
            <w:r w:rsidR="002F3781">
              <w:rPr>
                <w:rFonts w:ascii="Courier New" w:eastAsiaTheme="minorHAnsi" w:hAnsi="Courier New" w:cs="Courier New"/>
                <w:color w:val="000096"/>
                <w:sz w:val="16"/>
                <w:szCs w:val="16"/>
              </w:rPr>
              <w:tab/>
            </w:r>
            <w:r w:rsidR="002F3781" w:rsidRPr="00B32DB7">
              <w:rPr>
                <w:rFonts w:ascii="Courier New" w:eastAsiaTheme="minorHAnsi" w:hAnsi="Courier New" w:cs="Courier New"/>
                <w:color w:val="000096"/>
                <w:sz w:val="16"/>
                <w:szCs w:val="16"/>
              </w:rPr>
              <w:t>&lt;productConfig</w:t>
            </w:r>
            <w:r w:rsidR="002F3781" w:rsidRPr="00B32DB7">
              <w:rPr>
                <w:rFonts w:ascii="Courier New" w:eastAsiaTheme="minorHAnsi" w:hAnsi="Courier New" w:cs="Courier New"/>
                <w:color w:val="F5844C"/>
                <w:sz w:val="16"/>
                <w:szCs w:val="16"/>
              </w:rPr>
              <w:t xml:space="preserve"> description</w:t>
            </w:r>
            <w:r w:rsidR="002F3781" w:rsidRPr="00B32DB7">
              <w:rPr>
                <w:rFonts w:ascii="Courier New" w:eastAsiaTheme="minorHAnsi" w:hAnsi="Courier New" w:cs="Courier New"/>
                <w:color w:val="FF8040"/>
                <w:sz w:val="16"/>
                <w:szCs w:val="16"/>
              </w:rPr>
              <w:t>=</w:t>
            </w:r>
            <w:r w:rsidR="002F3781" w:rsidRPr="00B32DB7">
              <w:rPr>
                <w:rFonts w:ascii="Courier New" w:eastAsiaTheme="minorHAnsi" w:hAnsi="Courier New" w:cs="Courier New"/>
                <w:color w:val="993300"/>
                <w:sz w:val="16"/>
                <w:szCs w:val="16"/>
              </w:rPr>
              <w:t>"</w:t>
            </w:r>
            <w:r w:rsidR="002F3781" w:rsidRPr="00132B96">
              <w:rPr>
                <w:rFonts w:ascii="Courier New" w:eastAsiaTheme="minorHAnsi" w:hAnsi="Courier New" w:cs="Courier New"/>
                <w:color w:val="993300"/>
                <w:sz w:val="16"/>
                <w:szCs w:val="16"/>
              </w:rPr>
              <w:t>BLACKSEA_ANALYSIS_FORECAST_PHYS_007_001</w:t>
            </w:r>
            <w:r w:rsidR="002F3781" w:rsidRPr="00B32DB7">
              <w:rPr>
                <w:rFonts w:ascii="Courier New" w:eastAsiaTheme="minorHAnsi" w:hAnsi="Courier New" w:cs="Courier New"/>
                <w:color w:val="993300"/>
                <w:sz w:val="16"/>
                <w:szCs w:val="16"/>
              </w:rPr>
              <w:t>"</w:t>
            </w:r>
            <w:r w:rsidR="002F3781" w:rsidRPr="00B32DB7">
              <w:rPr>
                <w:rFonts w:ascii="Courier New" w:eastAsiaTheme="minorHAnsi" w:hAnsi="Courier New" w:cs="Courier New"/>
                <w:color w:val="F5844C"/>
                <w:sz w:val="16"/>
                <w:szCs w:val="16"/>
              </w:rPr>
              <w:t xml:space="preserve"> name</w:t>
            </w:r>
            <w:r w:rsidR="002F3781" w:rsidRPr="00B32DB7">
              <w:rPr>
                <w:rFonts w:ascii="Courier New" w:eastAsiaTheme="minorHAnsi" w:hAnsi="Courier New" w:cs="Courier New"/>
                <w:color w:val="FF8040"/>
                <w:sz w:val="16"/>
                <w:szCs w:val="16"/>
              </w:rPr>
              <w:t>=</w:t>
            </w:r>
            <w:r w:rsidR="002F3781" w:rsidRPr="00B32DB7">
              <w:rPr>
                <w:rFonts w:ascii="Courier New" w:eastAsiaTheme="minorHAnsi" w:hAnsi="Courier New" w:cs="Courier New"/>
                <w:color w:val="993300"/>
                <w:sz w:val="16"/>
                <w:szCs w:val="16"/>
              </w:rPr>
              <w:t>"</w:t>
            </w:r>
            <w:r w:rsidR="002F3781" w:rsidRPr="00132B96">
              <w:rPr>
                <w:rFonts w:ascii="Courier New" w:eastAsiaTheme="minorHAnsi" w:hAnsi="Courier New" w:cs="Courier New"/>
                <w:color w:val="993300"/>
                <w:sz w:val="16"/>
                <w:szCs w:val="16"/>
              </w:rPr>
              <w:t>BLACKSEA_ANALYSIS_FORECAST_PHYS_007_001</w:t>
            </w:r>
            <w:r w:rsidR="002F3781" w:rsidRPr="00B32DB7">
              <w:rPr>
                <w:rFonts w:ascii="Courier New" w:eastAsiaTheme="minorHAnsi" w:hAnsi="Courier New" w:cs="Courier New"/>
                <w:color w:val="993300"/>
                <w:sz w:val="16"/>
                <w:szCs w:val="16"/>
              </w:rPr>
              <w:t>"</w:t>
            </w:r>
            <w:r w:rsidR="002F3781" w:rsidRPr="00B32DB7">
              <w:rPr>
                <w:rFonts w:ascii="Courier New" w:eastAsiaTheme="minorHAnsi" w:hAnsi="Courier New" w:cs="Courier New"/>
                <w:color w:val="000096"/>
                <w:sz w:val="16"/>
                <w:szCs w:val="16"/>
              </w:rPr>
              <w:t>&gt;</w:t>
            </w:r>
            <w:r w:rsidR="002F3781" w:rsidRPr="00B32DB7">
              <w:rPr>
                <w:rFonts w:ascii="Courier New" w:eastAsiaTheme="minorHAnsi" w:hAnsi="Courier New" w:cs="Courier New"/>
                <w:color w:val="000000"/>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&lt;url</w:t>
            </w:r>
            <w:r w:rsidR="002F3781" w:rsidRPr="00132B96">
              <w:rPr>
                <w:rFonts w:ascii="Courier New" w:eastAsiaTheme="minorHAnsi" w:hAnsi="Courier New" w:cs="Courier New"/>
                <w:color w:val="000096"/>
                <w:sz w:val="16"/>
                <w:szCs w:val="16"/>
                <w:highlight w:val="green"/>
              </w:rPr>
              <w:t>&gt;</w:t>
            </w:r>
            <w:r w:rsidR="002F3781" w:rsidRPr="00132B96">
              <w:rPr>
                <w:rFonts w:ascii="Courier New" w:eastAsiaTheme="minorHAnsi" w:hAnsi="Courier New" w:cs="Courier New"/>
                <w:color w:val="000000"/>
                <w:sz w:val="16"/>
                <w:szCs w:val="16"/>
                <w:highlight w:val="green"/>
              </w:rPr>
              <w:t>*/</w:t>
            </w:r>
            <w:r w:rsidR="002F3781" w:rsidRPr="00132B96">
              <w:rPr>
                <w:rFonts w:ascii="Courier New" w:hAnsi="Courier New" w:cs="Courier New"/>
                <w:color w:val="000000"/>
                <w:sz w:val="16"/>
                <w:szCs w:val="16"/>
                <w:highlight w:val="green"/>
                <w:lang w:val="en-US" w:eastAsia="fr-FR"/>
              </w:rPr>
              <w:t>dataset-bs-mfc-instan-phys-for-v3</w:t>
            </w:r>
            <w:r w:rsidR="002F3781" w:rsidRPr="00132B96">
              <w:rPr>
                <w:rFonts w:ascii="Courier New" w:eastAsiaTheme="minorHAnsi" w:hAnsi="Courier New" w:cs="Courier New"/>
                <w:color w:val="000000"/>
                <w:sz w:val="16"/>
                <w:szCs w:val="16"/>
                <w:highlight w:val="green"/>
              </w:rPr>
              <w:t>*</w:t>
            </w:r>
            <w:r w:rsidR="002F3781" w:rsidRPr="00132B96">
              <w:rPr>
                <w:rFonts w:ascii="Courier New" w:eastAsiaTheme="minorHAnsi" w:hAnsi="Courier New" w:cs="Courier New"/>
                <w:color w:val="000096"/>
                <w:sz w:val="16"/>
                <w:szCs w:val="16"/>
                <w:highlight w:val="green"/>
              </w:rPr>
              <w:t>&lt;/</w:t>
            </w:r>
            <w:r w:rsidR="002F3781" w:rsidRPr="00B32DB7">
              <w:rPr>
                <w:rFonts w:ascii="Courier New" w:eastAsiaTheme="minorHAnsi" w:hAnsi="Courier New" w:cs="Courier New"/>
                <w:color w:val="000096"/>
                <w:sz w:val="16"/>
                <w:szCs w:val="16"/>
              </w:rPr>
              <w:t>url&gt;</w:t>
            </w:r>
            <w:r w:rsidR="002F3781" w:rsidRPr="00B32DB7">
              <w:rPr>
                <w:rFonts w:ascii="Courier New" w:eastAsiaTheme="minorHAnsi" w:hAnsi="Courier New" w:cs="Courier New"/>
                <w:color w:val="000000"/>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&lt;url</w:t>
            </w:r>
            <w:r w:rsidR="002F3781" w:rsidRPr="00132B96">
              <w:rPr>
                <w:rFonts w:ascii="Courier New" w:eastAsiaTheme="minorHAnsi" w:hAnsi="Courier New" w:cs="Courier New"/>
                <w:color w:val="000096"/>
                <w:sz w:val="16"/>
                <w:szCs w:val="16"/>
                <w:highlight w:val="green"/>
              </w:rPr>
              <w:t>&gt;</w:t>
            </w:r>
            <w:r w:rsidR="002F3781" w:rsidRPr="00132B96">
              <w:rPr>
                <w:rFonts w:ascii="Courier New" w:eastAsiaTheme="minorHAnsi" w:hAnsi="Courier New" w:cs="Courier New"/>
                <w:color w:val="000000"/>
                <w:sz w:val="16"/>
                <w:szCs w:val="16"/>
                <w:highlight w:val="green"/>
              </w:rPr>
              <w:t>*/</w:t>
            </w:r>
            <w:r w:rsidR="002F3781" w:rsidRPr="00132B96">
              <w:rPr>
                <w:rFonts w:ascii="Courier New" w:hAnsi="Courier New" w:cs="Courier New"/>
                <w:sz w:val="16"/>
                <w:szCs w:val="16"/>
                <w:highlight w:val="green"/>
              </w:rPr>
              <w:t>dataset-bs-mfc-instan-phys-for</w:t>
            </w:r>
            <w:r w:rsidR="002F3781" w:rsidRPr="00132B96">
              <w:rPr>
                <w:rFonts w:ascii="Courier New" w:eastAsiaTheme="minorHAnsi" w:hAnsi="Courier New" w:cs="Courier New"/>
                <w:color w:val="000000"/>
                <w:sz w:val="16"/>
                <w:szCs w:val="16"/>
                <w:highlight w:val="green"/>
              </w:rPr>
              <w:t xml:space="preserve"> *</w:t>
            </w:r>
            <w:r w:rsidR="002F3781" w:rsidRPr="00132B96">
              <w:rPr>
                <w:rFonts w:ascii="Courier New" w:eastAsiaTheme="minorHAnsi" w:hAnsi="Courier New" w:cs="Courier New"/>
                <w:color w:val="000096"/>
                <w:sz w:val="16"/>
                <w:szCs w:val="16"/>
                <w:highlight w:val="green"/>
              </w:rPr>
              <w:t>&lt;/</w:t>
            </w:r>
            <w:r w:rsidR="002F3781" w:rsidRPr="00B32DB7">
              <w:rPr>
                <w:rFonts w:ascii="Courier New" w:eastAsiaTheme="minorHAnsi" w:hAnsi="Courier New" w:cs="Courier New"/>
                <w:color w:val="000096"/>
                <w:sz w:val="16"/>
                <w:szCs w:val="16"/>
              </w:rPr>
              <w:t>url&gt;</w:t>
            </w:r>
            <w:r w:rsidR="002F3781">
              <w:rPr>
                <w:rFonts w:ascii="Courier New" w:eastAsiaTheme="minorHAnsi" w:hAnsi="Courier New" w:cs="Courier New"/>
                <w:color w:val="000096"/>
                <w:sz w:val="16"/>
                <w:szCs w:val="16"/>
              </w:rPr>
              <w:br/>
            </w:r>
            <w:r w:rsidR="002F3781" w:rsidRPr="00B32DB7">
              <w:rPr>
                <w:rFonts w:ascii="Courier New" w:eastAsiaTheme="minorHAnsi" w:hAnsi="Courier New" w:cs="Courier New"/>
                <w:color w:val="000000"/>
                <w:sz w:val="16"/>
                <w:szCs w:val="16"/>
              </w:rPr>
              <w:tab/>
            </w:r>
            <w:r w:rsidR="002F3781" w:rsidRPr="00132B96">
              <w:rPr>
                <w:rFonts w:ascii="Courier New" w:eastAsiaTheme="minorHAnsi" w:hAnsi="Courier New" w:cs="Courier New"/>
                <w:color w:val="000000"/>
                <w:sz w:val="16"/>
                <w:szCs w:val="16"/>
              </w:rPr>
              <w:tab/>
            </w:r>
            <w:r w:rsidR="002F3781" w:rsidRPr="00132B96">
              <w:rPr>
                <w:rFonts w:ascii="Courier New" w:eastAsiaTheme="minorHAnsi" w:hAnsi="Courier New" w:cs="Courier New"/>
                <w:color w:val="000096"/>
                <w:sz w:val="16"/>
                <w:szCs w:val="16"/>
              </w:rPr>
              <w:t>&lt;url</w:t>
            </w:r>
            <w:r w:rsidR="002F3781" w:rsidRPr="00132B96">
              <w:rPr>
                <w:rFonts w:ascii="Courier New" w:eastAsiaTheme="minorHAnsi" w:hAnsi="Courier New" w:cs="Courier New"/>
                <w:color w:val="000096"/>
                <w:sz w:val="16"/>
                <w:szCs w:val="16"/>
                <w:highlight w:val="green"/>
              </w:rPr>
              <w:t>&gt;</w:t>
            </w:r>
            <w:r w:rsidR="002F3781" w:rsidRPr="00132B96">
              <w:rPr>
                <w:rFonts w:ascii="Courier New" w:eastAsiaTheme="minorHAnsi" w:hAnsi="Courier New" w:cs="Courier New"/>
                <w:color w:val="000000"/>
                <w:sz w:val="16"/>
                <w:szCs w:val="16"/>
                <w:highlight w:val="green"/>
              </w:rPr>
              <w:t>*/</w:t>
            </w:r>
            <w:r w:rsidR="002F3781" w:rsidRPr="00132B96">
              <w:rPr>
                <w:rFonts w:ascii="Courier New" w:hAnsi="Courier New" w:cs="Courier New"/>
                <w:sz w:val="16"/>
                <w:szCs w:val="16"/>
                <w:highlight w:val="green"/>
              </w:rPr>
              <w:t>dataset-bs-mfc-daver-phys-for</w:t>
            </w:r>
            <w:r w:rsidR="002F3781" w:rsidRPr="00132B96">
              <w:rPr>
                <w:rFonts w:ascii="Courier New" w:eastAsiaTheme="minorHAnsi" w:hAnsi="Courier New" w:cs="Courier New"/>
                <w:color w:val="000000"/>
                <w:sz w:val="16"/>
                <w:szCs w:val="16"/>
                <w:highlight w:val="green"/>
              </w:rPr>
              <w:t>*</w:t>
            </w:r>
            <w:r w:rsidR="002F3781" w:rsidRPr="00132B96">
              <w:rPr>
                <w:rFonts w:ascii="Courier New" w:eastAsiaTheme="minorHAnsi" w:hAnsi="Courier New" w:cs="Courier New"/>
                <w:color w:val="000096"/>
                <w:sz w:val="16"/>
                <w:szCs w:val="16"/>
                <w:highlight w:val="green"/>
              </w:rPr>
              <w:t>&lt;/</w:t>
            </w:r>
            <w:r w:rsidR="002F3781" w:rsidRPr="00132B96">
              <w:rPr>
                <w:rFonts w:ascii="Courier New" w:eastAsiaTheme="minorHAnsi" w:hAnsi="Courier New" w:cs="Courier New"/>
                <w:color w:val="000096"/>
                <w:sz w:val="16"/>
                <w:szCs w:val="16"/>
              </w:rPr>
              <w:t>url&gt;</w:t>
            </w:r>
            <w:r w:rsidR="002F3781" w:rsidRPr="00132B96">
              <w:rPr>
                <w:rFonts w:ascii="Courier New" w:eastAsiaTheme="minorHAnsi" w:hAnsi="Courier New" w:cs="Courier New"/>
                <w:color w:val="000096"/>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&lt;url</w:t>
            </w:r>
            <w:r w:rsidR="002F3781" w:rsidRPr="00132B96">
              <w:rPr>
                <w:rFonts w:ascii="Courier New" w:eastAsiaTheme="minorHAnsi" w:hAnsi="Courier New" w:cs="Courier New"/>
                <w:color w:val="000096"/>
                <w:sz w:val="16"/>
                <w:szCs w:val="16"/>
                <w:highlight w:val="green"/>
              </w:rPr>
              <w:t>&gt;</w:t>
            </w:r>
            <w:r w:rsidR="002F3781" w:rsidRPr="00132B96">
              <w:rPr>
                <w:rFonts w:ascii="Courier New" w:eastAsiaTheme="minorHAnsi" w:hAnsi="Courier New" w:cs="Courier New"/>
                <w:color w:val="000000"/>
                <w:sz w:val="16"/>
                <w:szCs w:val="16"/>
                <w:highlight w:val="green"/>
              </w:rPr>
              <w:t>*/</w:t>
            </w:r>
            <w:r w:rsidR="002F3781" w:rsidRPr="00132B96">
              <w:rPr>
                <w:rFonts w:ascii="Courier New" w:hAnsi="Courier New" w:cs="Courier New"/>
                <w:sz w:val="16"/>
                <w:szCs w:val="16"/>
                <w:highlight w:val="green"/>
              </w:rPr>
              <w:t>dataset-bs-mfc-</w:t>
            </w:r>
            <w:r w:rsidR="002F3781">
              <w:rPr>
                <w:rFonts w:ascii="Courier New" w:hAnsi="Courier New" w:cs="Courier New"/>
                <w:sz w:val="16"/>
                <w:szCs w:val="16"/>
                <w:highlight w:val="green"/>
              </w:rPr>
              <w:t>daver</w:t>
            </w:r>
            <w:r w:rsidR="002F3781" w:rsidRPr="00132B96">
              <w:rPr>
                <w:rFonts w:ascii="Courier New" w:hAnsi="Courier New" w:cs="Courier New"/>
                <w:sz w:val="16"/>
                <w:szCs w:val="16"/>
                <w:highlight w:val="green"/>
              </w:rPr>
              <w:t>-phys-for</w:t>
            </w:r>
            <w:r w:rsidR="002F3781" w:rsidRPr="00132B96">
              <w:rPr>
                <w:rFonts w:ascii="Courier New" w:eastAsiaTheme="minorHAnsi" w:hAnsi="Courier New" w:cs="Courier New"/>
                <w:color w:val="000000"/>
                <w:sz w:val="16"/>
                <w:szCs w:val="16"/>
                <w:highlight w:val="green"/>
              </w:rPr>
              <w:t xml:space="preserve"> *</w:t>
            </w:r>
            <w:r w:rsidR="002F3781" w:rsidRPr="00132B96">
              <w:rPr>
                <w:rFonts w:ascii="Courier New" w:eastAsiaTheme="minorHAnsi" w:hAnsi="Courier New" w:cs="Courier New"/>
                <w:color w:val="000096"/>
                <w:sz w:val="16"/>
                <w:szCs w:val="16"/>
                <w:highlight w:val="green"/>
              </w:rPr>
              <w:t>&lt;/</w:t>
            </w:r>
            <w:r w:rsidR="002F3781" w:rsidRPr="00B32DB7">
              <w:rPr>
                <w:rFonts w:ascii="Courier New" w:eastAsiaTheme="minorHAnsi" w:hAnsi="Courier New" w:cs="Courier New"/>
                <w:color w:val="000096"/>
                <w:sz w:val="16"/>
                <w:szCs w:val="16"/>
              </w:rPr>
              <w:t>url&gt;</w:t>
            </w:r>
            <w:r w:rsidR="002F3781" w:rsidRPr="00B32DB7">
              <w:rPr>
                <w:rFonts w:ascii="Courier New" w:eastAsiaTheme="minorHAnsi" w:hAnsi="Courier New" w:cs="Courier New"/>
                <w:color w:val="000000"/>
                <w:sz w:val="16"/>
                <w:szCs w:val="16"/>
              </w:rPr>
              <w:br/>
            </w:r>
            <w:r w:rsidR="002F3781" w:rsidRPr="00B32DB7">
              <w:rPr>
                <w:rFonts w:ascii="Courier New" w:eastAsiaTheme="minorHAnsi" w:hAnsi="Courier New" w:cs="Courier New"/>
                <w:color w:val="000000"/>
                <w:sz w:val="16"/>
                <w:szCs w:val="16"/>
              </w:rPr>
              <w:tab/>
            </w:r>
            <w:r w:rsidR="002F3781" w:rsidRPr="00B32DB7">
              <w:rPr>
                <w:rFonts w:ascii="Courier New" w:eastAsiaTheme="minorHAnsi" w:hAnsi="Courier New" w:cs="Courier New"/>
                <w:color w:val="000096"/>
                <w:sz w:val="16"/>
                <w:szCs w:val="16"/>
              </w:rPr>
              <w:t>&lt;/productConfig&gt;</w:t>
            </w:r>
            <w:r w:rsidR="002F3781" w:rsidRPr="00B32DB7">
              <w:rPr>
                <w:rFonts w:ascii="Courier New" w:eastAsiaTheme="minorHAnsi" w:hAnsi="Courier New" w:cs="Courier New"/>
                <w:color w:val="000000"/>
                <w:sz w:val="16"/>
                <w:szCs w:val="16"/>
              </w:rPr>
              <w:br/>
            </w:r>
            <w:r w:rsidR="00734041" w:rsidRPr="00B32DB7">
              <w:rPr>
                <w:rFonts w:ascii="Courier New" w:eastAsiaTheme="minorHAnsi" w:hAnsi="Courier New" w:cs="Courier New"/>
                <w:color w:val="000096"/>
                <w:sz w:val="16"/>
                <w:szCs w:val="16"/>
              </w:rPr>
              <w:t>&lt;/products&gt;</w:t>
            </w:r>
            <w:r w:rsidR="00734041">
              <w:rPr>
                <w:rFonts w:ascii="Courier New" w:eastAsiaTheme="minorHAnsi" w:hAnsi="Courier New" w:cs="Courier New"/>
                <w:color w:val="000096"/>
                <w:sz w:val="16"/>
                <w:szCs w:val="16"/>
              </w:rPr>
              <w:br/>
            </w:r>
            <w:r>
              <w:rPr>
                <w:rFonts w:ascii="Courier New" w:eastAsiaTheme="minorHAnsi" w:hAnsi="Courier New" w:cs="Courier New"/>
                <w:color w:val="000000"/>
                <w:sz w:val="16"/>
                <w:szCs w:val="16"/>
              </w:rPr>
              <w:br/>
              <w:t>...</w:t>
            </w:r>
            <w:r>
              <w:rPr>
                <w:rFonts w:ascii="Courier New" w:eastAsiaTheme="minorHAnsi" w:hAnsi="Courier New" w:cs="Courier New"/>
                <w:color w:val="000000"/>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&lt;/logProductDescr&gt;</w:t>
            </w:r>
          </w:p>
        </w:tc>
      </w:tr>
    </w:tbl>
    <w:p w:rsidR="008A3EF7" w:rsidRDefault="008A3EF7" w:rsidP="008A3EF7"/>
    <w:p w:rsidR="00132B96" w:rsidRDefault="00132B96" w:rsidP="006B2C24"/>
    <w:p w:rsidR="005F1CB5" w:rsidRDefault="005F1CB5" w:rsidP="005F1CB5">
      <w:r>
        <w:rPr>
          <w:highlight w:val="yellow"/>
        </w:rPr>
        <w:t>This generation has to be implemented in V4</w:t>
      </w:r>
      <w:r>
        <w:t xml:space="preserve"> </w:t>
      </w:r>
      <w:r w:rsidR="00A838C5">
        <w:t xml:space="preserve">for Subsetter and WMS </w:t>
      </w:r>
      <w:r>
        <w:t>(</w:t>
      </w:r>
      <w:r w:rsidR="00A838C5">
        <w:t xml:space="preserve">a </w:t>
      </w:r>
      <w:r>
        <w:t>new perl script</w:t>
      </w:r>
      <w:r w:rsidR="00A838C5">
        <w:t xml:space="preserve"> for both WMS and Subsetter</w:t>
      </w:r>
      <w:r>
        <w:t>)</w:t>
      </w:r>
      <w:r w:rsidR="00A838C5">
        <w:t>,</w:t>
      </w:r>
      <w:r>
        <w:t xml:space="preserve"> and the logProcess.pl f</w:t>
      </w:r>
      <w:r w:rsidR="00081738">
        <w:t>ile has to be changed (</w:t>
      </w:r>
      <w:proofErr w:type="gramStart"/>
      <w:r w:rsidR="00081738">
        <w:t xml:space="preserve">replace </w:t>
      </w:r>
      <w:r>
        <w:t xml:space="preserve"> </w:t>
      </w:r>
      <w:r w:rsidR="00081738" w:rsidRPr="005F1CB5">
        <w:rPr>
          <w:rFonts w:ascii="Courier New" w:hAnsi="Courier New" w:cs="Courier New"/>
          <w:b/>
          <w:sz w:val="16"/>
          <w:szCs w:val="16"/>
          <w:highlight w:val="yellow"/>
        </w:rPr>
        <w:t>"</w:t>
      </w:r>
      <w:proofErr w:type="gramEnd"/>
      <w:r w:rsidR="00081738" w:rsidRPr="005F1CB5">
        <w:rPr>
          <w:rFonts w:ascii="Courier New" w:hAnsi="Courier New" w:cs="Courier New"/>
          <w:b/>
          <w:sz w:val="16"/>
          <w:szCs w:val="16"/>
          <w:highlight w:val="yellow"/>
        </w:rPr>
        <w:t>buildConfFromWms.pl"</w:t>
      </w:r>
      <w:r w:rsidR="00081738" w:rsidRPr="005F1CB5">
        <w:rPr>
          <w:rFonts w:ascii="Courier New" w:hAnsi="Courier New" w:cs="Courier New"/>
          <w:b/>
          <w:sz w:val="16"/>
          <w:szCs w:val="16"/>
        </w:rPr>
        <w:t>;</w:t>
      </w:r>
      <w:r w:rsidR="00081738" w:rsidRPr="00081738">
        <w:t xml:space="preserve"> </w:t>
      </w:r>
      <w:r w:rsidR="00081738">
        <w:t>by</w:t>
      </w:r>
      <w:r w:rsidR="00081738" w:rsidRPr="00081738">
        <w:t xml:space="preserve"> the new perl script</w:t>
      </w:r>
      <w:r w:rsidR="00A838C5">
        <w:t xml:space="preserve"> </w:t>
      </w:r>
      <w:r w:rsidR="00081738" w:rsidRPr="00081738">
        <w:t>)</w:t>
      </w:r>
      <w:r w:rsidR="00081738">
        <w:t>:</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5F1CB5" w:rsidRPr="005F1CB5" w:rsidTr="005F1CB5">
        <w:tc>
          <w:tcPr>
            <w:tcW w:w="9210" w:type="dxa"/>
            <w:shd w:val="clear" w:color="auto" w:fill="F2F2F2" w:themeFill="background1" w:themeFillShade="F2"/>
          </w:tcPr>
          <w:p w:rsidR="005F1CB5" w:rsidRPr="005F1CB5" w:rsidRDefault="005F1CB5" w:rsidP="005F1CB5">
            <w:pPr>
              <w:spacing w:after="0"/>
              <w:rPr>
                <w:rFonts w:ascii="Courier New" w:hAnsi="Courier New" w:cs="Courier New"/>
                <w:sz w:val="16"/>
                <w:szCs w:val="16"/>
              </w:rPr>
            </w:pPr>
            <w:r>
              <w:t>.</w:t>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t>#===========================================================</w:t>
            </w:r>
          </w:p>
          <w:p w:rsidR="005F1CB5" w:rsidRPr="005F1CB5" w:rsidRDefault="005F1CB5" w:rsidP="005F1CB5">
            <w:pPr>
              <w:spacing w:after="0"/>
              <w:rPr>
                <w:rFonts w:ascii="Courier New" w:hAnsi="Courier New" w:cs="Courier New"/>
                <w:sz w:val="16"/>
                <w:szCs w:val="16"/>
              </w:rPr>
            </w:pP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t># Generate products configuration file</w:t>
            </w:r>
          </w:p>
          <w:p w:rsidR="005F1CB5" w:rsidRPr="005F1CB5" w:rsidRDefault="005F1CB5" w:rsidP="005F1CB5">
            <w:pPr>
              <w:spacing w:after="0"/>
              <w:rPr>
                <w:rFonts w:ascii="Courier New" w:hAnsi="Courier New" w:cs="Courier New"/>
                <w:sz w:val="16"/>
                <w:szCs w:val="16"/>
              </w:rPr>
            </w:pP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t>#===========================================================</w:t>
            </w:r>
          </w:p>
          <w:p w:rsidR="005F1CB5" w:rsidRPr="005F1CB5" w:rsidRDefault="005F1CB5" w:rsidP="005F1CB5">
            <w:pPr>
              <w:spacing w:after="0"/>
              <w:rPr>
                <w:rFonts w:ascii="Courier New" w:hAnsi="Courier New" w:cs="Courier New"/>
                <w:sz w:val="16"/>
                <w:szCs w:val="16"/>
              </w:rPr>
            </w:pP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t>if ( (!(defined $$node-&gt;attr($attrIgnoreBuildprodconf))) || ($$node-&gt;attr($attrIgnoreBuildprodconf) eq "false")) {</w:t>
            </w:r>
          </w:p>
          <w:p w:rsidR="005F1CB5" w:rsidRPr="005F1CB5" w:rsidRDefault="005F1CB5" w:rsidP="005F1CB5">
            <w:pPr>
              <w:spacing w:after="0"/>
              <w:rPr>
                <w:rFonts w:ascii="Courier New" w:hAnsi="Courier New" w:cs="Courier New"/>
                <w:sz w:val="16"/>
                <w:szCs w:val="16"/>
              </w:rPr>
            </w:pPr>
          </w:p>
          <w:p w:rsidR="005F1CB5" w:rsidRPr="005F1CB5" w:rsidRDefault="005F1CB5" w:rsidP="005F1CB5">
            <w:pPr>
              <w:spacing w:after="0"/>
              <w:rPr>
                <w:rFonts w:ascii="Courier New" w:hAnsi="Courier New" w:cs="Courier New"/>
                <w:sz w:val="16"/>
                <w:szCs w:val="16"/>
                <w:lang w:val="fr-FR"/>
              </w:rPr>
            </w:pP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lang w:val="fr-FR"/>
              </w:rPr>
              <w:t># Parse du fichier de configuration "fichiers logs" XML</w:t>
            </w:r>
          </w:p>
          <w:p w:rsidR="005F1CB5" w:rsidRPr="005F1CB5" w:rsidRDefault="005F1CB5" w:rsidP="005F1CB5">
            <w:pPr>
              <w:spacing w:after="0"/>
              <w:rPr>
                <w:rFonts w:ascii="Courier New" w:hAnsi="Courier New" w:cs="Courier New"/>
                <w:sz w:val="16"/>
                <w:szCs w:val="16"/>
              </w:rPr>
            </w:pPr>
            <w:r w:rsidRPr="005F1CB5">
              <w:rPr>
                <w:rFonts w:ascii="Courier New" w:hAnsi="Courier New" w:cs="Courier New"/>
                <w:sz w:val="16"/>
                <w:szCs w:val="16"/>
                <w:lang w:val="fr-FR"/>
              </w:rPr>
              <w:tab/>
            </w:r>
            <w:r w:rsidRPr="005F1CB5">
              <w:rPr>
                <w:rFonts w:ascii="Courier New" w:hAnsi="Courier New" w:cs="Courier New"/>
                <w:sz w:val="16"/>
                <w:szCs w:val="16"/>
                <w:lang w:val="fr-FR"/>
              </w:rPr>
              <w:tab/>
            </w:r>
            <w:r w:rsidRPr="005F1CB5">
              <w:rPr>
                <w:rFonts w:ascii="Courier New" w:hAnsi="Courier New" w:cs="Courier New"/>
                <w:sz w:val="16"/>
                <w:szCs w:val="16"/>
                <w:lang w:val="fr-FR"/>
              </w:rPr>
              <w:tab/>
            </w:r>
            <w:r w:rsidRPr="005F1CB5">
              <w:rPr>
                <w:rFonts w:ascii="Courier New" w:hAnsi="Courier New" w:cs="Courier New"/>
                <w:sz w:val="16"/>
                <w:szCs w:val="16"/>
                <w:lang w:val="fr-FR"/>
              </w:rPr>
              <w:tab/>
            </w:r>
            <w:r w:rsidRPr="005F1CB5">
              <w:rPr>
                <w:rFonts w:ascii="Courier New" w:hAnsi="Courier New" w:cs="Courier New"/>
                <w:sz w:val="16"/>
                <w:szCs w:val="16"/>
              </w:rPr>
              <w:t>my $treeConfLogFile = XML::TreeBuilder-&gt;new; # empty tree</w:t>
            </w:r>
          </w:p>
          <w:p w:rsidR="005F1CB5" w:rsidRPr="005F1CB5" w:rsidRDefault="005F1CB5" w:rsidP="005F1CB5">
            <w:pPr>
              <w:spacing w:after="0"/>
              <w:rPr>
                <w:rFonts w:ascii="Courier New" w:hAnsi="Courier New" w:cs="Courier New"/>
                <w:sz w:val="16"/>
                <w:szCs w:val="16"/>
              </w:rPr>
            </w:pP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t>$treeConfLogFile-&gt;parse_file($xmlConfFile);</w:t>
            </w:r>
          </w:p>
          <w:p w:rsidR="005F1CB5" w:rsidRPr="005F1CB5" w:rsidRDefault="005F1CB5" w:rsidP="005F1CB5">
            <w:pPr>
              <w:spacing w:after="0"/>
              <w:rPr>
                <w:rFonts w:ascii="Courier New" w:hAnsi="Courier New" w:cs="Courier New"/>
                <w:sz w:val="16"/>
                <w:szCs w:val="16"/>
              </w:rPr>
            </w:pP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t>my $logType = lc($treeConfLogFile-&gt;attr($attrLogType));</w:t>
            </w:r>
          </w:p>
          <w:p w:rsidR="005F1CB5" w:rsidRPr="005F1CB5" w:rsidRDefault="005F1CB5" w:rsidP="005F1CB5">
            <w:pPr>
              <w:spacing w:after="0"/>
              <w:rPr>
                <w:rFonts w:ascii="Courier New" w:hAnsi="Courier New" w:cs="Courier New"/>
                <w:sz w:val="16"/>
                <w:szCs w:val="16"/>
              </w:rPr>
            </w:pP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t>my $buildProdConfPerl;</w:t>
            </w:r>
          </w:p>
          <w:p w:rsidR="005F1CB5" w:rsidRPr="005F1CB5" w:rsidRDefault="005F1CB5" w:rsidP="005F1CB5">
            <w:pPr>
              <w:spacing w:after="0"/>
              <w:rPr>
                <w:rFonts w:ascii="Courier New" w:hAnsi="Courier New" w:cs="Courier New"/>
                <w:b/>
                <w:sz w:val="16"/>
                <w:szCs w:val="16"/>
              </w:rPr>
            </w:pP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b/>
                <w:sz w:val="16"/>
                <w:szCs w:val="16"/>
              </w:rPr>
              <w:t>if ($logType eq lc($logTypeFTP)) {</w:t>
            </w:r>
          </w:p>
          <w:p w:rsidR="005F1CB5" w:rsidRPr="005F1CB5" w:rsidRDefault="005F1CB5" w:rsidP="005F1CB5">
            <w:pPr>
              <w:spacing w:after="0"/>
              <w:rPr>
                <w:rFonts w:ascii="Courier New" w:hAnsi="Courier New" w:cs="Courier New"/>
                <w:b/>
                <w:sz w:val="16"/>
                <w:szCs w:val="16"/>
              </w:rPr>
            </w:pPr>
            <w:r w:rsidRPr="005F1CB5">
              <w:rPr>
                <w:rFonts w:ascii="Courier New" w:hAnsi="Courier New" w:cs="Courier New"/>
                <w:b/>
                <w:sz w:val="16"/>
                <w:szCs w:val="16"/>
              </w:rPr>
              <w:lastRenderedPageBreak/>
              <w:tab/>
            </w:r>
            <w:r w:rsidRPr="005F1CB5">
              <w:rPr>
                <w:rFonts w:ascii="Courier New" w:hAnsi="Courier New" w:cs="Courier New"/>
                <w:b/>
                <w:sz w:val="16"/>
                <w:szCs w:val="16"/>
              </w:rPr>
              <w:tab/>
            </w:r>
            <w:r w:rsidRPr="005F1CB5">
              <w:rPr>
                <w:rFonts w:ascii="Courier New" w:hAnsi="Courier New" w:cs="Courier New"/>
                <w:b/>
                <w:sz w:val="16"/>
                <w:szCs w:val="16"/>
              </w:rPr>
              <w:tab/>
            </w:r>
            <w:r w:rsidRPr="005F1CB5">
              <w:rPr>
                <w:rFonts w:ascii="Courier New" w:hAnsi="Courier New" w:cs="Courier New"/>
                <w:b/>
                <w:sz w:val="16"/>
                <w:szCs w:val="16"/>
              </w:rPr>
              <w:tab/>
            </w:r>
            <w:r w:rsidRPr="005F1CB5">
              <w:rPr>
                <w:rFonts w:ascii="Courier New" w:hAnsi="Courier New" w:cs="Courier New"/>
                <w:b/>
                <w:sz w:val="16"/>
                <w:szCs w:val="16"/>
              </w:rPr>
              <w:tab/>
              <w:t>$buildProdConfPerl = "buildConfFromVsftp.pl";</w:t>
            </w:r>
          </w:p>
          <w:p w:rsidR="005F1CB5" w:rsidRPr="005F1CB5" w:rsidRDefault="005F1CB5" w:rsidP="005F1CB5">
            <w:pPr>
              <w:spacing w:after="0"/>
              <w:rPr>
                <w:rFonts w:ascii="Courier New" w:hAnsi="Courier New" w:cs="Courier New"/>
                <w:b/>
                <w:sz w:val="16"/>
                <w:szCs w:val="16"/>
              </w:rPr>
            </w:pPr>
            <w:r w:rsidRPr="005F1CB5">
              <w:rPr>
                <w:rFonts w:ascii="Courier New" w:hAnsi="Courier New" w:cs="Courier New"/>
                <w:b/>
                <w:sz w:val="16"/>
                <w:szCs w:val="16"/>
              </w:rPr>
              <w:tab/>
            </w:r>
            <w:r w:rsidRPr="005F1CB5">
              <w:rPr>
                <w:rFonts w:ascii="Courier New" w:hAnsi="Courier New" w:cs="Courier New"/>
                <w:b/>
                <w:sz w:val="16"/>
                <w:szCs w:val="16"/>
              </w:rPr>
              <w:tab/>
            </w:r>
            <w:r w:rsidRPr="005F1CB5">
              <w:rPr>
                <w:rFonts w:ascii="Courier New" w:hAnsi="Courier New" w:cs="Courier New"/>
                <w:b/>
                <w:sz w:val="16"/>
                <w:szCs w:val="16"/>
              </w:rPr>
              <w:tab/>
            </w:r>
            <w:r w:rsidRPr="005F1CB5">
              <w:rPr>
                <w:rFonts w:ascii="Courier New" w:hAnsi="Courier New" w:cs="Courier New"/>
                <w:b/>
                <w:sz w:val="16"/>
                <w:szCs w:val="16"/>
              </w:rPr>
              <w:tab/>
              <w:t>} else {</w:t>
            </w:r>
          </w:p>
          <w:p w:rsidR="005F1CB5" w:rsidRPr="005F1CB5" w:rsidRDefault="005F1CB5" w:rsidP="005F1CB5">
            <w:pPr>
              <w:spacing w:after="0"/>
              <w:rPr>
                <w:rFonts w:ascii="Courier New" w:hAnsi="Courier New" w:cs="Courier New"/>
                <w:sz w:val="16"/>
                <w:szCs w:val="16"/>
              </w:rPr>
            </w:pPr>
            <w:r w:rsidRPr="005F1CB5">
              <w:rPr>
                <w:rFonts w:ascii="Courier New" w:hAnsi="Courier New" w:cs="Courier New"/>
                <w:b/>
                <w:sz w:val="16"/>
                <w:szCs w:val="16"/>
              </w:rPr>
              <w:tab/>
            </w:r>
            <w:r w:rsidRPr="005F1CB5">
              <w:rPr>
                <w:rFonts w:ascii="Courier New" w:hAnsi="Courier New" w:cs="Courier New"/>
                <w:b/>
                <w:sz w:val="16"/>
                <w:szCs w:val="16"/>
              </w:rPr>
              <w:tab/>
            </w:r>
            <w:r w:rsidRPr="005F1CB5">
              <w:rPr>
                <w:rFonts w:ascii="Courier New" w:hAnsi="Courier New" w:cs="Courier New"/>
                <w:b/>
                <w:sz w:val="16"/>
                <w:szCs w:val="16"/>
              </w:rPr>
              <w:tab/>
            </w:r>
            <w:r w:rsidRPr="005F1CB5">
              <w:rPr>
                <w:rFonts w:ascii="Courier New" w:hAnsi="Courier New" w:cs="Courier New"/>
                <w:b/>
                <w:sz w:val="16"/>
                <w:szCs w:val="16"/>
              </w:rPr>
              <w:tab/>
            </w:r>
            <w:r w:rsidRPr="005F1CB5">
              <w:rPr>
                <w:rFonts w:ascii="Courier New" w:hAnsi="Courier New" w:cs="Courier New"/>
                <w:b/>
                <w:sz w:val="16"/>
                <w:szCs w:val="16"/>
              </w:rPr>
              <w:tab/>
            </w:r>
            <w:r w:rsidRPr="005F1CB5">
              <w:rPr>
                <w:rFonts w:ascii="Courier New" w:hAnsi="Courier New" w:cs="Courier New"/>
                <w:b/>
                <w:sz w:val="16"/>
                <w:szCs w:val="16"/>
                <w:highlight w:val="yellow"/>
              </w:rPr>
              <w:t>$buildProdConfPerl = "buildConfFromWms.pl"</w:t>
            </w:r>
            <w:r w:rsidRPr="005F1CB5">
              <w:rPr>
                <w:rFonts w:ascii="Courier New" w:hAnsi="Courier New" w:cs="Courier New"/>
                <w:b/>
                <w:sz w:val="16"/>
                <w:szCs w:val="16"/>
              </w:rPr>
              <w:t>;</w:t>
            </w:r>
            <w:r w:rsidRPr="005F1CB5">
              <w:rPr>
                <w:rFonts w:ascii="Courier New" w:hAnsi="Courier New" w:cs="Courier New"/>
                <w:b/>
                <w:sz w:val="16"/>
                <w:szCs w:val="16"/>
              </w:rPr>
              <w:tab/>
            </w:r>
            <w:r w:rsidRPr="005F1CB5">
              <w:rPr>
                <w:rFonts w:ascii="Courier New" w:hAnsi="Courier New" w:cs="Courier New"/>
                <w:b/>
                <w:sz w:val="16"/>
                <w:szCs w:val="16"/>
              </w:rPr>
              <w:tab/>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r>
            <w:r w:rsidRPr="005F1CB5">
              <w:rPr>
                <w:rFonts w:ascii="Courier New" w:hAnsi="Courier New" w:cs="Courier New"/>
                <w:sz w:val="16"/>
                <w:szCs w:val="16"/>
              </w:rPr>
              <w:tab/>
              <w:t>}</w:t>
            </w:r>
            <w:r>
              <w:rPr>
                <w:rFonts w:ascii="Courier New" w:hAnsi="Courier New" w:cs="Courier New"/>
                <w:sz w:val="16"/>
                <w:szCs w:val="16"/>
              </w:rPr>
              <w:t>...</w:t>
            </w:r>
          </w:p>
        </w:tc>
      </w:tr>
    </w:tbl>
    <w:p w:rsidR="005F1CB5" w:rsidRDefault="005F1CB5" w:rsidP="006B2C24"/>
    <w:p w:rsidR="00371F54" w:rsidRDefault="00371F54" w:rsidP="00371F54">
      <w:pPr>
        <w:pStyle w:val="Titre4"/>
      </w:pPr>
      <w:bookmarkStart w:id="796" w:name="_Ref356904527"/>
      <w:bookmarkStart w:id="797" w:name="_Toc365552645"/>
      <w:r>
        <w:t>Generate criteria configuration file for VSFTPD media</w:t>
      </w:r>
      <w:bookmarkEnd w:id="796"/>
      <w:bookmarkEnd w:id="797"/>
    </w:p>
    <w:p w:rsidR="00A63473" w:rsidRDefault="001D4EF2" w:rsidP="006B2C24">
      <w:r>
        <w:rPr>
          <w:rStyle w:val="hps"/>
        </w:rPr>
        <w:t>The configuration file</w:t>
      </w:r>
      <w:r>
        <w:t xml:space="preserve"> </w:t>
      </w:r>
      <w:r>
        <w:rPr>
          <w:rStyle w:val="hps"/>
        </w:rPr>
        <w:t>is</w:t>
      </w:r>
      <w:r>
        <w:t xml:space="preserve"> </w:t>
      </w:r>
      <w:r>
        <w:rPr>
          <w:rStyle w:val="hps"/>
        </w:rPr>
        <w:t>generated from the</w:t>
      </w:r>
      <w:r>
        <w:t xml:space="preserve"> </w:t>
      </w:r>
      <w:r>
        <w:rPr>
          <w:rStyle w:val="hps"/>
        </w:rPr>
        <w:t>log file.</w:t>
      </w:r>
      <w:r>
        <w:t xml:space="preserve"> </w:t>
      </w:r>
      <w:r>
        <w:rPr>
          <w:rStyle w:val="hps"/>
        </w:rPr>
        <w:t>The</w:t>
      </w:r>
      <w:r>
        <w:t xml:space="preserve"> </w:t>
      </w:r>
      <w:r>
        <w:rPr>
          <w:rStyle w:val="hps"/>
        </w:rPr>
        <w:t>FTP directory</w:t>
      </w:r>
      <w:r>
        <w:t xml:space="preserve"> </w:t>
      </w:r>
      <w:r>
        <w:rPr>
          <w:rStyle w:val="hps"/>
        </w:rPr>
        <w:t>tree</w:t>
      </w:r>
      <w:r>
        <w:t xml:space="preserve"> </w:t>
      </w:r>
      <w:r w:rsidR="00E5383A">
        <w:rPr>
          <w:rStyle w:val="hps"/>
        </w:rPr>
        <w:t>follows</w:t>
      </w:r>
      <w:r>
        <w:rPr>
          <w:rStyle w:val="hps"/>
        </w:rPr>
        <w:t xml:space="preserve"> the rule</w:t>
      </w:r>
      <w:r>
        <w:t xml:space="preserve"> </w:t>
      </w:r>
      <w:r w:rsidR="00E5383A">
        <w:rPr>
          <w:rStyle w:val="hps"/>
        </w:rPr>
        <w:t>defined in the document [</w:t>
      </w:r>
      <w:r w:rsidR="003E07B6">
        <w:rPr>
          <w:rStyle w:val="hps"/>
        </w:rPr>
        <w:fldChar w:fldCharType="begin"/>
      </w:r>
      <w:r w:rsidR="00E5383A">
        <w:rPr>
          <w:rStyle w:val="hps"/>
        </w:rPr>
        <w:instrText xml:space="preserve"> REF _Ref356905851 \h </w:instrText>
      </w:r>
      <w:r w:rsidR="003E07B6">
        <w:rPr>
          <w:rStyle w:val="hps"/>
        </w:rPr>
      </w:r>
      <w:r w:rsidR="003E07B6">
        <w:rPr>
          <w:rStyle w:val="hps"/>
        </w:rPr>
        <w:fldChar w:fldCharType="separate"/>
      </w:r>
      <w:ins w:id="798" w:author="dearith" w:date="2013-08-29T15:08:00Z">
        <w:r w:rsidR="00FE42B4" w:rsidRPr="00E13544">
          <w:rPr>
            <w:highlight w:val="yellow"/>
          </w:rPr>
          <w:t xml:space="preserve">DA </w:t>
        </w:r>
        <w:r w:rsidR="00FE42B4">
          <w:rPr>
            <w:noProof/>
            <w:highlight w:val="yellow"/>
          </w:rPr>
          <w:t>9</w:t>
        </w:r>
      </w:ins>
      <w:del w:id="799" w:author="dearith" w:date="2013-08-29T15:08:00Z">
        <w:r w:rsidR="00C82D1C" w:rsidDel="00FE42B4">
          <w:delText xml:space="preserve">DA </w:delText>
        </w:r>
        <w:r w:rsidR="00C82D1C" w:rsidDel="00FE42B4">
          <w:rPr>
            <w:noProof/>
          </w:rPr>
          <w:delText>9</w:delText>
        </w:r>
      </w:del>
      <w:r w:rsidR="003E07B6">
        <w:rPr>
          <w:rStyle w:val="hps"/>
        </w:rPr>
        <w:fldChar w:fldCharType="end"/>
      </w:r>
      <w:r w:rsidR="00E5383A">
        <w:rPr>
          <w:rStyle w:val="hps"/>
        </w:rPr>
        <w:t>]</w:t>
      </w:r>
      <w:r>
        <w:rPr>
          <w:rStyle w:val="hps"/>
        </w:rPr>
        <w:t>.</w:t>
      </w:r>
      <w:r>
        <w:t xml:space="preserve"> </w:t>
      </w:r>
      <w:r>
        <w:rPr>
          <w:rStyle w:val="hps"/>
        </w:rPr>
        <w:t>The product name</w:t>
      </w:r>
      <w:r>
        <w:t xml:space="preserve"> </w:t>
      </w:r>
      <w:r>
        <w:rPr>
          <w:rStyle w:val="hps"/>
        </w:rPr>
        <w:t>is</w:t>
      </w:r>
      <w:r>
        <w:t xml:space="preserve"> </w:t>
      </w:r>
      <w:r>
        <w:rPr>
          <w:rStyle w:val="hps"/>
        </w:rPr>
        <w:t>derived from the</w:t>
      </w:r>
      <w:r>
        <w:t xml:space="preserve"> </w:t>
      </w:r>
      <w:r w:rsidR="00E5383A" w:rsidRPr="00A63473">
        <w:rPr>
          <w:b/>
          <w:color w:val="984806" w:themeColor="accent6" w:themeShade="80"/>
        </w:rPr>
        <w:t>sub-</w:t>
      </w:r>
      <w:r w:rsidRPr="00A63473">
        <w:rPr>
          <w:rStyle w:val="hps"/>
          <w:b/>
          <w:color w:val="984806" w:themeColor="accent6" w:themeShade="80"/>
        </w:rPr>
        <w:t>directory</w:t>
      </w:r>
      <w:r>
        <w:rPr>
          <w:rStyle w:val="hps"/>
        </w:rPr>
        <w:t xml:space="preserve"> containing the</w:t>
      </w:r>
      <w:r>
        <w:t xml:space="preserve"> </w:t>
      </w:r>
      <w:r w:rsidRPr="00A63473">
        <w:rPr>
          <w:rStyle w:val="hps"/>
          <w:b/>
          <w:color w:val="4F81BD" w:themeColor="accent1"/>
        </w:rPr>
        <w:t>dataset</w:t>
      </w:r>
      <w:r w:rsidR="0030656F">
        <w:rPr>
          <w:rStyle w:val="hps"/>
          <w:b/>
          <w:color w:val="4F81BD" w:themeColor="accent1"/>
        </w:rPr>
        <w:t xml:space="preserve"> </w:t>
      </w:r>
      <w:proofErr w:type="gramStart"/>
      <w:r w:rsidR="0030656F">
        <w:rPr>
          <w:rStyle w:val="hps"/>
          <w:b/>
          <w:color w:val="4F81BD" w:themeColor="accent1"/>
        </w:rPr>
        <w:t xml:space="preserve">directory </w:t>
      </w:r>
      <w:r w:rsidR="00A63473">
        <w:rPr>
          <w:rStyle w:val="hps"/>
        </w:rPr>
        <w:t>:</w:t>
      </w:r>
      <w:proofErr w:type="gramEnd"/>
      <w:r w:rsidR="00167113">
        <w:rPr>
          <w:rStyle w:val="hps"/>
        </w:rPr>
        <w:t xml:space="preserve"> </w:t>
      </w:r>
      <w:r w:rsidR="00A63473">
        <w:rPr>
          <w:rStyle w:val="hps"/>
        </w:rPr>
        <w:t>e.g.</w:t>
      </w:r>
      <w:r w:rsidR="00A63473">
        <w:t>:</w:t>
      </w:r>
    </w:p>
    <w:p w:rsidR="00F3750C" w:rsidRPr="0030656F" w:rsidRDefault="00A63473" w:rsidP="006B2C24">
      <w:pPr>
        <w:rPr>
          <w:rFonts w:ascii="Courier New" w:hAnsi="Courier New" w:cs="Courier New"/>
          <w:sz w:val="16"/>
          <w:szCs w:val="16"/>
        </w:rPr>
      </w:pPr>
      <w:r w:rsidRPr="0030656F">
        <w:rPr>
          <w:rFonts w:ascii="Courier New" w:hAnsi="Courier New" w:cs="Courier New"/>
          <w:sz w:val="16"/>
          <w:szCs w:val="16"/>
        </w:rPr>
        <w:t>/home/myocean_ftp/core/</w:t>
      </w:r>
      <w:r w:rsidR="0030656F" w:rsidRPr="0030656F">
        <w:rPr>
          <w:rFonts w:ascii="Courier New" w:hAnsi="Courier New" w:cs="Courier New"/>
          <w:b/>
          <w:i/>
          <w:color w:val="984806" w:themeColor="accent6" w:themeShade="80"/>
          <w:sz w:val="16"/>
          <w:szCs w:val="16"/>
        </w:rPr>
        <w:t>GLOBAL_ANALYSIS_FORECAST_PHYS_001_001_c</w:t>
      </w:r>
      <w:r w:rsidRPr="0030656F">
        <w:rPr>
          <w:rFonts w:ascii="Courier New" w:hAnsi="Courier New" w:cs="Courier New"/>
          <w:sz w:val="16"/>
          <w:szCs w:val="16"/>
        </w:rPr>
        <w:t>/</w:t>
      </w:r>
      <w:r w:rsidR="0030656F" w:rsidRPr="0030656F">
        <w:rPr>
          <w:rFonts w:ascii="Courier New" w:hAnsi="Courier New" w:cs="Courier New"/>
          <w:b/>
          <w:i/>
          <w:color w:val="4F81BD" w:themeColor="accent1"/>
          <w:sz w:val="16"/>
          <w:szCs w:val="16"/>
        </w:rPr>
        <w:t>GLOBAL_ANALYSIS_FORECAST_PHYS_001_001_c/GLOBAL-ANALYSIS-FORECAST-PHYS-001-001-C-NAT</w:t>
      </w:r>
      <w:r w:rsidRPr="0030656F">
        <w:rPr>
          <w:rFonts w:ascii="Courier New" w:hAnsi="Courier New" w:cs="Courier New"/>
          <w:sz w:val="16"/>
          <w:szCs w:val="16"/>
        </w:rPr>
        <w:t xml:space="preserve"> the product name is </w:t>
      </w:r>
      <w:r w:rsidR="0030656F" w:rsidRPr="0030656F">
        <w:rPr>
          <w:rFonts w:ascii="Courier New" w:hAnsi="Courier New" w:cs="Courier New"/>
          <w:b/>
          <w:i/>
          <w:color w:val="984806" w:themeColor="accent6" w:themeShade="80"/>
          <w:sz w:val="16"/>
          <w:szCs w:val="16"/>
        </w:rPr>
        <w:t>GLOBAL_ANALYSIS_FORECAST_PHYS_001_001_c</w:t>
      </w:r>
    </w:p>
    <w:p w:rsidR="00F3750C" w:rsidRDefault="00A63473" w:rsidP="006B2C24">
      <w:pPr>
        <w:rPr>
          <w:rStyle w:val="hps"/>
          <w:u w:val="single"/>
        </w:rPr>
      </w:pPr>
      <w:r w:rsidRPr="00A63473">
        <w:rPr>
          <w:rStyle w:val="hps"/>
          <w:u w:val="single"/>
        </w:rPr>
        <w:t xml:space="preserve">The </w:t>
      </w:r>
      <w:r>
        <w:rPr>
          <w:rStyle w:val="hps"/>
          <w:u w:val="single"/>
        </w:rPr>
        <w:t xml:space="preserve">product </w:t>
      </w:r>
      <w:r w:rsidRPr="00A63473">
        <w:rPr>
          <w:rStyle w:val="hps"/>
          <w:u w:val="single"/>
        </w:rPr>
        <w:t>name must comply with</w:t>
      </w:r>
      <w:r w:rsidRPr="00A63473">
        <w:rPr>
          <w:u w:val="single"/>
        </w:rPr>
        <w:t xml:space="preserve"> </w:t>
      </w:r>
      <w:r>
        <w:rPr>
          <w:rStyle w:val="hps"/>
          <w:u w:val="single"/>
        </w:rPr>
        <w:t>the name</w:t>
      </w:r>
      <w:r w:rsidRPr="00A63473">
        <w:rPr>
          <w:rStyle w:val="hps"/>
          <w:u w:val="single"/>
        </w:rPr>
        <w:t xml:space="preserve"> defined in the</w:t>
      </w:r>
      <w:r w:rsidRPr="00A63473">
        <w:rPr>
          <w:u w:val="single"/>
        </w:rPr>
        <w:t xml:space="preserve"> </w:t>
      </w:r>
      <w:r w:rsidRPr="00A63473">
        <w:rPr>
          <w:rStyle w:val="hps"/>
          <w:u w:val="single"/>
        </w:rPr>
        <w:t>EPST</w:t>
      </w:r>
      <w:r w:rsidRPr="00A63473">
        <w:rPr>
          <w:u w:val="single"/>
        </w:rPr>
        <w:t xml:space="preserve"> </w:t>
      </w:r>
      <w:r w:rsidRPr="00A63473">
        <w:rPr>
          <w:rStyle w:val="hps"/>
          <w:u w:val="single"/>
        </w:rPr>
        <w:t>file</w:t>
      </w:r>
      <w:r>
        <w:rPr>
          <w:rStyle w:val="hps"/>
          <w:u w:val="single"/>
        </w:rPr>
        <w:t>.</w:t>
      </w:r>
    </w:p>
    <w:p w:rsidR="00F971F6" w:rsidRDefault="00F971F6" w:rsidP="00F971F6">
      <w:pPr>
        <w:rPr>
          <w:rStyle w:val="hps"/>
        </w:rPr>
      </w:pPr>
      <w:r>
        <w:rPr>
          <w:rStyle w:val="hps"/>
          <w:highlight w:val="yellow"/>
        </w:rPr>
        <w:t>In MyOcean V4, i</w:t>
      </w:r>
      <w:r w:rsidRPr="001A3F0A">
        <w:rPr>
          <w:rStyle w:val="hps"/>
          <w:highlight w:val="yellow"/>
        </w:rPr>
        <w:t>t was decided</w:t>
      </w:r>
      <w:r w:rsidRPr="001A3F0A">
        <w:rPr>
          <w:highlight w:val="yellow"/>
        </w:rPr>
        <w:t xml:space="preserve"> </w:t>
      </w:r>
      <w:r w:rsidRPr="001A3F0A">
        <w:rPr>
          <w:rStyle w:val="hps"/>
          <w:highlight w:val="yellow"/>
        </w:rPr>
        <w:t>that the</w:t>
      </w:r>
      <w:r w:rsidRPr="001A3F0A">
        <w:rPr>
          <w:highlight w:val="yellow"/>
        </w:rPr>
        <w:t xml:space="preserve"> </w:t>
      </w:r>
      <w:r w:rsidRPr="001A3F0A">
        <w:rPr>
          <w:rStyle w:val="hps"/>
          <w:highlight w:val="yellow"/>
        </w:rPr>
        <w:t>level of analysis is</w:t>
      </w:r>
      <w:r w:rsidRPr="001A3F0A">
        <w:rPr>
          <w:highlight w:val="yellow"/>
        </w:rPr>
        <w:t xml:space="preserve"> </w:t>
      </w:r>
      <w:r w:rsidRPr="001A3F0A">
        <w:rPr>
          <w:rStyle w:val="hps"/>
          <w:highlight w:val="yellow"/>
        </w:rPr>
        <w:t>the product</w:t>
      </w:r>
      <w:r>
        <w:rPr>
          <w:rStyle w:val="hps"/>
          <w:highlight w:val="yellow"/>
        </w:rPr>
        <w:t xml:space="preserve"> (product speci</w:t>
      </w:r>
      <w:r w:rsidRPr="001A3F0A">
        <w:rPr>
          <w:rStyle w:val="hps"/>
          <w:highlight w:val="yellow"/>
        </w:rPr>
        <w:t>f</w:t>
      </w:r>
      <w:r>
        <w:rPr>
          <w:rStyle w:val="hps"/>
          <w:highlight w:val="yellow"/>
        </w:rPr>
        <w:t>i</w:t>
      </w:r>
      <w:r w:rsidRPr="001A3F0A">
        <w:rPr>
          <w:rStyle w:val="hps"/>
          <w:highlight w:val="yellow"/>
        </w:rPr>
        <w:t>cation) and not</w:t>
      </w:r>
      <w:r w:rsidRPr="001A3F0A">
        <w:rPr>
          <w:highlight w:val="yellow"/>
        </w:rPr>
        <w:t xml:space="preserve"> </w:t>
      </w:r>
      <w:r w:rsidRPr="001A3F0A">
        <w:rPr>
          <w:rStyle w:val="hps"/>
          <w:highlight w:val="yellow"/>
        </w:rPr>
        <w:t>the product and</w:t>
      </w:r>
      <w:r w:rsidRPr="001A3F0A">
        <w:rPr>
          <w:highlight w:val="yellow"/>
        </w:rPr>
        <w:t xml:space="preserve"> </w:t>
      </w:r>
      <w:r w:rsidRPr="001A3F0A">
        <w:rPr>
          <w:rStyle w:val="hps"/>
          <w:highlight w:val="yellow"/>
        </w:rPr>
        <w:t>dataset</w:t>
      </w:r>
    </w:p>
    <w:p w:rsidR="00F3750C" w:rsidRDefault="008665EE" w:rsidP="006B2C24">
      <w:r w:rsidRPr="008665EE">
        <w:rPr>
          <w:highlight w:val="yellow"/>
        </w:rPr>
        <w:t>This generation is already implemented since MyOcean V3</w:t>
      </w:r>
      <w:r w:rsidR="00FE5364">
        <w:t>.</w:t>
      </w:r>
    </w:p>
    <w:p w:rsidR="00FE5364" w:rsidRDefault="0030656F" w:rsidP="006B2C24">
      <w:r>
        <w:t>Example file:</w:t>
      </w:r>
    </w:p>
    <w:tbl>
      <w:tblPr>
        <w:tblStyle w:val="Grilledutableau"/>
        <w:tblW w:w="0" w:type="auto"/>
        <w:shd w:val="clear" w:color="auto" w:fill="F2F2F2" w:themeFill="background1" w:themeFillShade="F2"/>
        <w:tblLook w:val="04A0" w:firstRow="1" w:lastRow="0" w:firstColumn="1" w:lastColumn="0" w:noHBand="0" w:noVBand="1"/>
      </w:tblPr>
      <w:tblGrid>
        <w:gridCol w:w="9286"/>
      </w:tblGrid>
      <w:tr w:rsidR="0030656F" w:rsidTr="0030656F">
        <w:tc>
          <w:tcPr>
            <w:tcW w:w="9210" w:type="dxa"/>
            <w:shd w:val="clear" w:color="auto" w:fill="F2F2F2" w:themeFill="background1" w:themeFillShade="F2"/>
          </w:tcPr>
          <w:p w:rsidR="0030656F" w:rsidRPr="0030656F" w:rsidRDefault="0030656F" w:rsidP="00F971F6">
            <w:pPr>
              <w:jc w:val="left"/>
              <w:rPr>
                <w:rFonts w:ascii="Courier New" w:eastAsiaTheme="minorHAnsi" w:hAnsi="Courier New" w:cs="Courier New"/>
                <w:color w:val="000096"/>
                <w:sz w:val="16"/>
                <w:szCs w:val="16"/>
              </w:rPr>
            </w:pPr>
            <w:r w:rsidRPr="00B32DB7">
              <w:rPr>
                <w:rFonts w:ascii="Courier New" w:eastAsiaTheme="minorHAnsi" w:hAnsi="Courier New" w:cs="Courier New"/>
                <w:color w:val="000096"/>
                <w:sz w:val="16"/>
                <w:szCs w:val="16"/>
              </w:rPr>
              <w:t>&lt;logProductDescr</w:t>
            </w:r>
            <w:r w:rsidRPr="00B32DB7">
              <w:rPr>
                <w:rFonts w:ascii="Courier New" w:eastAsiaTheme="minorHAnsi" w:hAnsi="Courier New" w:cs="Courier New"/>
                <w:color w:val="F5844C"/>
                <w:sz w:val="16"/>
                <w:szCs w:val="16"/>
              </w:rPr>
              <w:t xml:space="preserve"> 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"CLSSample Ftp"</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"CLSSampleFtp"</w:t>
            </w:r>
            <w:r w:rsidRPr="00B32DB7">
              <w:rPr>
                <w:rFonts w:ascii="Courier New" w:eastAsiaTheme="minorHAnsi" w:hAnsi="Courier New" w:cs="Courier New"/>
                <w:color w:val="000096"/>
                <w:sz w:val="16"/>
                <w:szCs w:val="16"/>
              </w:rPr>
              <w:t>&gt;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96"/>
                <w:sz w:val="16"/>
                <w:szCs w:val="16"/>
              </w:rPr>
              <w:t>&lt;products</w:t>
            </w:r>
            <w:r w:rsidRPr="00B32DB7">
              <w:rPr>
                <w:rFonts w:ascii="Courier New" w:eastAsiaTheme="minorHAnsi" w:hAnsi="Courier New" w:cs="Courier New"/>
                <w:color w:val="F5844C"/>
                <w:sz w:val="16"/>
                <w:szCs w:val="16"/>
              </w:rPr>
              <w:t xml:space="preserve"> 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"All products"</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"AllFtp"</w:t>
            </w:r>
            <w:r w:rsidRPr="00B32DB7">
              <w:rPr>
                <w:rFonts w:ascii="Courier New" w:eastAsiaTheme="minorHAnsi" w:hAnsi="Courier New" w:cs="Courier New"/>
                <w:color w:val="000096"/>
                <w:sz w:val="16"/>
                <w:szCs w:val="16"/>
              </w:rPr>
              <w:t>&gt;</w:t>
            </w:r>
            <w:r w:rsidRPr="00B32DB7">
              <w:rPr>
                <w:rFonts w:ascii="Courier New" w:eastAsiaTheme="minorHAnsi" w:hAnsi="Courier New" w:cs="Courier New"/>
                <w:color w:val="000000"/>
                <w:sz w:val="16"/>
                <w:szCs w:val="16"/>
              </w:rPr>
              <w:br/>
            </w:r>
            <w:r w:rsidR="00F971F6">
              <w:rPr>
                <w:rFonts w:ascii="Courier New" w:eastAsiaTheme="minorHAnsi" w:hAnsi="Courier New" w:cs="Courier New"/>
                <w:color w:val="000096"/>
                <w:sz w:val="16"/>
                <w:szCs w:val="16"/>
              </w:rPr>
              <w:tab/>
            </w:r>
            <w:r w:rsidRPr="00B32DB7">
              <w:rPr>
                <w:rFonts w:ascii="Courier New" w:eastAsiaTheme="minorHAnsi" w:hAnsi="Courier New" w:cs="Courier New"/>
                <w:color w:val="000096"/>
                <w:sz w:val="16"/>
                <w:szCs w:val="16"/>
              </w:rPr>
              <w:t>&lt;</w:t>
            </w:r>
            <w:r w:rsidR="00F971F6" w:rsidRPr="00B32DB7">
              <w:rPr>
                <w:rFonts w:ascii="Courier New" w:eastAsiaTheme="minorHAnsi" w:hAnsi="Courier New" w:cs="Courier New"/>
                <w:color w:val="000096"/>
                <w:sz w:val="16"/>
                <w:szCs w:val="16"/>
              </w:rPr>
              <w:t>productConfig</w:t>
            </w:r>
            <w:r w:rsidR="00F971F6" w:rsidRPr="00B32DB7">
              <w:rPr>
                <w:rFonts w:ascii="Courier New" w:eastAsiaTheme="minorHAnsi" w:hAnsi="Courier New" w:cs="Courier New"/>
                <w:color w:val="F5844C"/>
                <w:sz w:val="16"/>
                <w:szCs w:val="16"/>
              </w:rPr>
              <w:t xml:space="preserve"> </w:t>
            </w:r>
            <w:r w:rsidRPr="00B32DB7">
              <w:rPr>
                <w:rFonts w:ascii="Courier New" w:eastAsiaTheme="minorHAnsi" w:hAnsi="Courier New" w:cs="Courier New"/>
                <w:color w:val="F5844C"/>
                <w:sz w:val="16"/>
                <w:szCs w:val="16"/>
              </w:rPr>
              <w:t>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"GLOBAL_ANALYSIS_FORECAST_PHYS_001_001_c"</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"GLOBAL_ANALYSIS_FORECAST_PHYS_001_001_c"</w:t>
            </w:r>
            <w:r w:rsidRPr="00B32DB7">
              <w:rPr>
                <w:rFonts w:ascii="Courier New" w:eastAsiaTheme="minorHAnsi" w:hAnsi="Courier New" w:cs="Courier New"/>
                <w:color w:val="000096"/>
                <w:sz w:val="16"/>
                <w:szCs w:val="16"/>
              </w:rPr>
              <w:t>&gt;</w:t>
            </w:r>
            <w:r w:rsidR="00F971F6">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&lt;url&gt;</w:t>
            </w:r>
            <w:r w:rsidRPr="00B32DB7">
              <w:rPr>
                <w:rFonts w:ascii="Courier New" w:eastAsiaTheme="minorHAnsi" w:hAnsi="Courier New" w:cs="Courier New"/>
                <w:color w:val="000000"/>
                <w:sz w:val="16"/>
                <w:szCs w:val="16"/>
              </w:rPr>
              <w:t>*/GLOBAL_ANALYSIS_FORECAST_PHYS_001_001_c/GLOBAL-ANALYSIS-FORECAST-PHYS-001-001-C-ARC/*</w:t>
            </w:r>
            <w:r w:rsidRPr="00B32DB7">
              <w:rPr>
                <w:rFonts w:ascii="Courier New" w:eastAsiaTheme="minorHAnsi" w:hAnsi="Courier New" w:cs="Courier New"/>
                <w:color w:val="000096"/>
                <w:sz w:val="16"/>
                <w:szCs w:val="16"/>
              </w:rPr>
              <w:t>&lt;/url&gt;</w:t>
            </w:r>
            <w:r w:rsidR="00F971F6">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&lt;url&gt;</w:t>
            </w:r>
            <w:r w:rsidRPr="00B32DB7">
              <w:rPr>
                <w:rFonts w:ascii="Courier New" w:eastAsiaTheme="minorHAnsi" w:hAnsi="Courier New" w:cs="Courier New"/>
                <w:color w:val="000000"/>
                <w:sz w:val="16"/>
                <w:szCs w:val="16"/>
              </w:rPr>
              <w:t>*/GLOBAL_ANALYSIS_FORECAST_PHYS_001_001_c/GLOBAL-ANALYSIS-FORECAST-PHYS-001-001-C-GLO/*</w:t>
            </w:r>
            <w:r w:rsidRPr="00B32DB7">
              <w:rPr>
                <w:rFonts w:ascii="Courier New" w:eastAsiaTheme="minorHAnsi" w:hAnsi="Courier New" w:cs="Courier New"/>
                <w:color w:val="000096"/>
                <w:sz w:val="16"/>
                <w:szCs w:val="16"/>
              </w:rPr>
              <w:t>&lt;/url&gt;</w:t>
            </w:r>
            <w:r w:rsidR="00F971F6">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&lt;url&gt;</w:t>
            </w:r>
            <w:r w:rsidRPr="00B32DB7">
              <w:rPr>
                <w:rFonts w:ascii="Courier New" w:eastAsiaTheme="minorHAnsi" w:hAnsi="Courier New" w:cs="Courier New"/>
                <w:color w:val="000000"/>
                <w:sz w:val="16"/>
                <w:szCs w:val="16"/>
              </w:rPr>
              <w:t>*/GLOBAL_ANALYSIS_FORECAST_PHYS_001_001_c/GLOBAL-ANALYSIS-FORECAST-PHYS-001-001-C-NAT/*</w:t>
            </w:r>
            <w:r w:rsidRPr="00B32DB7">
              <w:rPr>
                <w:rFonts w:ascii="Courier New" w:eastAsiaTheme="minorHAnsi" w:hAnsi="Courier New" w:cs="Courier New"/>
                <w:color w:val="000096"/>
                <w:sz w:val="16"/>
                <w:szCs w:val="16"/>
              </w:rPr>
              <w:t>&lt;/url&gt;</w:t>
            </w:r>
            <w:r w:rsidR="00F971F6">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&lt;url&gt;</w:t>
            </w:r>
            <w:r w:rsidRPr="00B32DB7">
              <w:rPr>
                <w:rFonts w:ascii="Courier New" w:eastAsiaTheme="minorHAnsi" w:hAnsi="Courier New" w:cs="Courier New"/>
                <w:color w:val="000000"/>
                <w:sz w:val="16"/>
                <w:szCs w:val="16"/>
              </w:rPr>
              <w:t>*/GLOBAL_ANALYSIS_FORECAST_PHYS_001_001_c/GLOBAL-ANALYSIS-FORECAST-PHYS-001-001-C-TAT/*</w:t>
            </w:r>
            <w:r w:rsidRPr="00B32DB7">
              <w:rPr>
                <w:rFonts w:ascii="Courier New" w:eastAsiaTheme="minorHAnsi" w:hAnsi="Courier New" w:cs="Courier New"/>
                <w:color w:val="000096"/>
                <w:sz w:val="16"/>
                <w:szCs w:val="16"/>
              </w:rPr>
              <w:t>&lt;/url&gt;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&lt;/productConfig&gt;</w:t>
            </w:r>
            <w:r w:rsidRPr="00B32DB7">
              <w:rPr>
                <w:rFonts w:ascii="Courier New" w:eastAsiaTheme="minorHAnsi" w:hAnsi="Courier New" w:cs="Courier New"/>
                <w:color w:val="000000"/>
                <w:sz w:val="16"/>
                <w:szCs w:val="16"/>
              </w:rPr>
              <w:br/>
            </w:r>
            <w:r w:rsidR="00F971F6">
              <w:rPr>
                <w:rFonts w:ascii="Courier New" w:eastAsiaTheme="minorHAnsi" w:hAnsi="Courier New" w:cs="Courier New"/>
                <w:color w:val="000096"/>
                <w:sz w:val="16"/>
                <w:szCs w:val="16"/>
              </w:rPr>
              <w:tab/>
            </w:r>
            <w:r w:rsidRPr="00B32DB7">
              <w:rPr>
                <w:rFonts w:ascii="Courier New" w:eastAsiaTheme="minorHAnsi" w:hAnsi="Courier New" w:cs="Courier New"/>
                <w:color w:val="000096"/>
                <w:sz w:val="16"/>
                <w:szCs w:val="16"/>
              </w:rPr>
              <w:t>&lt;</w:t>
            </w:r>
            <w:r w:rsidR="00F971F6" w:rsidRPr="00B32DB7">
              <w:rPr>
                <w:rFonts w:ascii="Courier New" w:eastAsiaTheme="minorHAnsi" w:hAnsi="Courier New" w:cs="Courier New"/>
                <w:color w:val="000096"/>
                <w:sz w:val="16"/>
                <w:szCs w:val="16"/>
              </w:rPr>
              <w:t>productConfig</w:t>
            </w:r>
            <w:r w:rsidR="00F971F6" w:rsidRPr="00B32DB7">
              <w:rPr>
                <w:rFonts w:ascii="Courier New" w:eastAsiaTheme="minorHAnsi" w:hAnsi="Courier New" w:cs="Courier New"/>
                <w:color w:val="F5844C"/>
                <w:sz w:val="16"/>
                <w:szCs w:val="16"/>
              </w:rPr>
              <w:t xml:space="preserve"> </w:t>
            </w:r>
            <w:r w:rsidRPr="00B32DB7">
              <w:rPr>
                <w:rFonts w:ascii="Courier New" w:eastAsiaTheme="minorHAnsi" w:hAnsi="Courier New" w:cs="Courier New"/>
                <w:color w:val="F5844C"/>
                <w:sz w:val="16"/>
                <w:szCs w:val="16"/>
              </w:rPr>
              <w:t>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"GLOBAL_ANALYSIS_FORECAST_PHYS_001_002_c"</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"GLOBAL_ANALYSIS_FORECAST_PHYS_001_002_c"</w:t>
            </w:r>
            <w:r w:rsidRPr="00B32DB7">
              <w:rPr>
                <w:rFonts w:ascii="Courier New" w:eastAsiaTheme="minorHAnsi" w:hAnsi="Courier New" w:cs="Courier New"/>
                <w:color w:val="000096"/>
                <w:sz w:val="16"/>
                <w:szCs w:val="16"/>
              </w:rPr>
              <w:t>&gt;</w:t>
            </w:r>
            <w:r w:rsidR="00F971F6">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&lt;url&gt;</w:t>
            </w:r>
            <w:r w:rsidRPr="00B32DB7">
              <w:rPr>
                <w:rFonts w:ascii="Courier New" w:eastAsiaTheme="minorHAnsi" w:hAnsi="Courier New" w:cs="Courier New"/>
                <w:color w:val="000000"/>
                <w:sz w:val="16"/>
                <w:szCs w:val="16"/>
              </w:rPr>
              <w:t>*/GLOBAL_ANALYSIS_FORECAST_PHYS_001_002_c/Dataset_for_GLOBAL_ANALYSIS_FORECAST_PHYS_001_002_c/*</w:t>
            </w:r>
            <w:r w:rsidRPr="00B32DB7">
              <w:rPr>
                <w:rFonts w:ascii="Courier New" w:eastAsiaTheme="minorHAnsi" w:hAnsi="Courier New" w:cs="Courier New"/>
                <w:color w:val="000096"/>
                <w:sz w:val="16"/>
                <w:szCs w:val="16"/>
              </w:rPr>
              <w:t>&lt;/url&gt;</w:t>
            </w:r>
            <w:r w:rsidRPr="00B32DB7">
              <w:rPr>
                <w:rFonts w:ascii="Courier New" w:eastAsiaTheme="minorHAnsi" w:hAnsi="Courier New" w:cs="Courier New"/>
                <w:color w:val="000000"/>
                <w:sz w:val="16"/>
                <w:szCs w:val="16"/>
              </w:rPr>
              <w:br/>
            </w:r>
            <w:r w:rsidR="00F971F6" w:rsidRPr="00B32DB7">
              <w:rPr>
                <w:rFonts w:ascii="Courier New" w:eastAsiaTheme="minorHAnsi" w:hAnsi="Courier New" w:cs="Courier New"/>
                <w:color w:val="000000"/>
                <w:sz w:val="16"/>
                <w:szCs w:val="16"/>
              </w:rPr>
              <w:tab/>
            </w:r>
            <w:r w:rsidR="00F971F6" w:rsidRPr="00B32DB7">
              <w:rPr>
                <w:rFonts w:ascii="Courier New" w:eastAsiaTheme="minorHAnsi" w:hAnsi="Courier New" w:cs="Courier New"/>
                <w:color w:val="000096"/>
                <w:sz w:val="16"/>
                <w:szCs w:val="16"/>
              </w:rPr>
              <w:t>&lt;/productConfig&gt;</w:t>
            </w:r>
            <w:r w:rsidR="00F971F6" w:rsidRPr="00B32DB7">
              <w:rPr>
                <w:rFonts w:ascii="Courier New" w:eastAsiaTheme="minorHAnsi" w:hAnsi="Courier New" w:cs="Courier New"/>
                <w:color w:val="000000"/>
                <w:sz w:val="16"/>
                <w:szCs w:val="16"/>
              </w:rPr>
              <w:br/>
            </w:r>
            <w:r w:rsidR="00F971F6">
              <w:rPr>
                <w:rFonts w:ascii="Courier New" w:eastAsiaTheme="minorHAnsi" w:hAnsi="Courier New" w:cs="Courier New"/>
                <w:color w:val="000096"/>
                <w:sz w:val="16"/>
                <w:szCs w:val="16"/>
              </w:rPr>
              <w:tab/>
            </w:r>
            <w:r w:rsidRPr="00B32DB7">
              <w:rPr>
                <w:rFonts w:ascii="Courier New" w:eastAsiaTheme="minorHAnsi" w:hAnsi="Courier New" w:cs="Courier New"/>
                <w:color w:val="000096"/>
                <w:sz w:val="16"/>
                <w:szCs w:val="16"/>
              </w:rPr>
              <w:t>&lt;</w:t>
            </w:r>
            <w:r w:rsidR="00F971F6" w:rsidRPr="00B32DB7">
              <w:rPr>
                <w:rFonts w:ascii="Courier New" w:eastAsiaTheme="minorHAnsi" w:hAnsi="Courier New" w:cs="Courier New"/>
                <w:color w:val="000096"/>
                <w:sz w:val="16"/>
                <w:szCs w:val="16"/>
              </w:rPr>
              <w:t>productConfig</w:t>
            </w:r>
            <w:r w:rsidR="00F971F6" w:rsidRPr="00B32DB7">
              <w:rPr>
                <w:rFonts w:ascii="Courier New" w:eastAsiaTheme="minorHAnsi" w:hAnsi="Courier New" w:cs="Courier New"/>
                <w:color w:val="F5844C"/>
                <w:sz w:val="16"/>
                <w:szCs w:val="16"/>
              </w:rPr>
              <w:t xml:space="preserve"> </w:t>
            </w:r>
            <w:r w:rsidRPr="00B32DB7">
              <w:rPr>
                <w:rFonts w:ascii="Courier New" w:eastAsiaTheme="minorHAnsi" w:hAnsi="Courier New" w:cs="Courier New"/>
                <w:color w:val="F5844C"/>
                <w:sz w:val="16"/>
                <w:szCs w:val="16"/>
              </w:rPr>
              <w:t>description</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"GLOBAL_ANALYSIS_PHYS_001_003"</w:t>
            </w:r>
            <w:r w:rsidRPr="00B32DB7">
              <w:rPr>
                <w:rFonts w:ascii="Courier New" w:eastAsiaTheme="minorHAnsi" w:hAnsi="Courier New" w:cs="Courier New"/>
                <w:color w:val="F5844C"/>
                <w:sz w:val="16"/>
                <w:szCs w:val="16"/>
              </w:rPr>
              <w:t xml:space="preserve"> name</w:t>
            </w:r>
            <w:r w:rsidRPr="00B32DB7">
              <w:rPr>
                <w:rFonts w:ascii="Courier New" w:eastAsiaTheme="minorHAnsi" w:hAnsi="Courier New" w:cs="Courier New"/>
                <w:color w:val="FF8040"/>
                <w:sz w:val="16"/>
                <w:szCs w:val="16"/>
              </w:rPr>
              <w:t>=</w:t>
            </w:r>
            <w:r w:rsidRPr="00B32DB7">
              <w:rPr>
                <w:rFonts w:ascii="Courier New" w:eastAsiaTheme="minorHAnsi" w:hAnsi="Courier New" w:cs="Courier New"/>
                <w:color w:val="993300"/>
                <w:sz w:val="16"/>
                <w:szCs w:val="16"/>
              </w:rPr>
              <w:t>"GLOBAL_ANALYSIS_PHYS_001_003"</w:t>
            </w:r>
            <w:r w:rsidRPr="00B32DB7">
              <w:rPr>
                <w:rFonts w:ascii="Courier New" w:eastAsiaTheme="minorHAnsi" w:hAnsi="Courier New" w:cs="Courier New"/>
                <w:color w:val="000096"/>
                <w:sz w:val="16"/>
                <w:szCs w:val="16"/>
              </w:rPr>
              <w:t>&gt;</w:t>
            </w:r>
            <w:r w:rsidR="00F971F6">
              <w:rPr>
                <w:rFonts w:ascii="Courier New" w:eastAsiaTheme="minorHAnsi" w:hAnsi="Courier New" w:cs="Courier New"/>
                <w:color w:val="000096"/>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&lt;url&gt;</w:t>
            </w:r>
            <w:r w:rsidRPr="00B32DB7">
              <w:rPr>
                <w:rFonts w:ascii="Courier New" w:eastAsiaTheme="minorHAnsi" w:hAnsi="Courier New" w:cs="Courier New"/>
                <w:color w:val="000000"/>
                <w:sz w:val="16"/>
                <w:szCs w:val="16"/>
              </w:rPr>
              <w:t>*/GLOBAL_ANALYSIS_PHYS_001_003/dataset-armor-3d-v1-myocean/*</w:t>
            </w:r>
            <w:r w:rsidRPr="00B32DB7">
              <w:rPr>
                <w:rFonts w:ascii="Courier New" w:eastAsiaTheme="minorHAnsi" w:hAnsi="Courier New" w:cs="Courier New"/>
                <w:color w:val="000096"/>
                <w:sz w:val="16"/>
                <w:szCs w:val="16"/>
              </w:rPr>
              <w:t>&lt;/url&gt;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00"/>
                <w:sz w:val="16"/>
                <w:szCs w:val="16"/>
              </w:rPr>
              <w:tab/>
            </w:r>
            <w:r w:rsidRPr="00B32DB7">
              <w:rPr>
                <w:rFonts w:ascii="Courier New" w:eastAsiaTheme="minorHAnsi" w:hAnsi="Courier New" w:cs="Courier New"/>
                <w:color w:val="000096"/>
                <w:sz w:val="16"/>
                <w:szCs w:val="16"/>
              </w:rPr>
              <w:t>&lt;/productConfig&gt;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96"/>
                <w:sz w:val="16"/>
                <w:szCs w:val="16"/>
              </w:rPr>
              <w:t>&lt;/products&gt;</w:t>
            </w:r>
            <w:r w:rsidRPr="00B32DB7">
              <w:rPr>
                <w:rFonts w:ascii="Courier New" w:eastAsiaTheme="minorHAnsi" w:hAnsi="Courier New" w:cs="Courier New"/>
                <w:color w:val="000000"/>
                <w:sz w:val="16"/>
                <w:szCs w:val="16"/>
              </w:rPr>
              <w:br/>
            </w:r>
            <w:r w:rsidRPr="00B32DB7">
              <w:rPr>
                <w:rFonts w:ascii="Courier New" w:eastAsiaTheme="minorHAnsi" w:hAnsi="Courier New" w:cs="Courier New"/>
                <w:color w:val="000096"/>
                <w:sz w:val="16"/>
                <w:szCs w:val="16"/>
              </w:rPr>
              <w:t>&lt;/logProductDescr&gt;</w:t>
            </w:r>
            <w:r>
              <w:rPr>
                <w:rFonts w:ascii="Courier New" w:eastAsiaTheme="minorHAnsi" w:hAnsi="Courier New" w:cs="Courier New"/>
                <w:color w:val="000096"/>
                <w:sz w:val="16"/>
                <w:szCs w:val="16"/>
              </w:rPr>
              <w:br/>
            </w:r>
          </w:p>
        </w:tc>
      </w:tr>
    </w:tbl>
    <w:p w:rsidR="0030656F" w:rsidRDefault="0030656F" w:rsidP="006B2C24"/>
    <w:p w:rsidR="007454EC" w:rsidRPr="002B5010" w:rsidRDefault="007454EC" w:rsidP="007454EC">
      <w:pPr>
        <w:pStyle w:val="Titre4"/>
      </w:pPr>
      <w:bookmarkStart w:id="800" w:name="_Ref357667617"/>
      <w:bookmarkStart w:id="801" w:name="_Toc365552646"/>
      <w:r>
        <w:lastRenderedPageBreak/>
        <w:t>The “raw” XSL transformation</w:t>
      </w:r>
      <w:bookmarkEnd w:id="800"/>
      <w:bookmarkEnd w:id="801"/>
    </w:p>
    <w:p w:rsidR="007454EC" w:rsidRDefault="007454EC" w:rsidP="007454EC">
      <w:r>
        <w:rPr>
          <w:lang w:val="en-US"/>
        </w:rPr>
        <w:t xml:space="preserve">This criteria configuration file contains </w:t>
      </w:r>
      <w:r w:rsidRPr="00F21C25">
        <w:rPr>
          <w:i/>
        </w:rPr>
        <w:t>logXsltConfig</w:t>
      </w:r>
      <w:r>
        <w:t xml:space="preserve"> </w:t>
      </w:r>
      <w:r w:rsidR="00246ABF">
        <w:t>element</w:t>
      </w:r>
      <w:r>
        <w:t>. This section allows configuring “raw” XSL transformation (XSLT) needed to build final reports: transform the XML Awstats statistics</w:t>
      </w:r>
      <w:r w:rsidR="00461DEE">
        <w:t xml:space="preserve"> or others input XML files</w:t>
      </w:r>
      <w:r>
        <w:t xml:space="preserve"> into a convenient XML file (group, sort, order, </w:t>
      </w:r>
      <w:proofErr w:type="gramStart"/>
      <w:r>
        <w:t>count,....)</w:t>
      </w:r>
      <w:proofErr w:type="gramEnd"/>
      <w:r>
        <w:t>.</w:t>
      </w:r>
    </w:p>
    <w:p w:rsidR="007454EC" w:rsidRDefault="007454EC" w:rsidP="007454EC">
      <w:r>
        <w:t xml:space="preserve">This section is used by the </w:t>
      </w:r>
      <w:r w:rsidRPr="004F04F3">
        <w:rPr>
          <w:b/>
          <w:i/>
        </w:rPr>
        <w:t>transform.pl</w:t>
      </w:r>
      <w:r>
        <w:t xml:space="preserve"> Perl script of the analysis process.</w:t>
      </w:r>
      <w:r w:rsidR="00784F61">
        <w:t xml:space="preserve"> </w:t>
      </w:r>
      <w:proofErr w:type="gramStart"/>
      <w:r w:rsidR="00784F61">
        <w:t>This script prepare</w:t>
      </w:r>
      <w:proofErr w:type="gramEnd"/>
      <w:r w:rsidR="00784F61">
        <w:t xml:space="preserve"> and run the xslt process. For more detailed, see this perl script.</w:t>
      </w:r>
    </w:p>
    <w:p w:rsidR="007454EC" w:rsidRDefault="007454EC" w:rsidP="007454EC">
      <w:r>
        <w:t>Example:</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7454EC" w:rsidTr="006B7429">
        <w:tc>
          <w:tcPr>
            <w:tcW w:w="9210" w:type="dxa"/>
            <w:shd w:val="clear" w:color="auto" w:fill="F2F2F2" w:themeFill="background1" w:themeFillShade="F2"/>
          </w:tcPr>
          <w:p w:rsidR="007454EC" w:rsidRPr="00FA763D" w:rsidRDefault="007454EC" w:rsidP="006B7429">
            <w:pPr>
              <w:jc w:val="left"/>
              <w:rPr>
                <w:rFonts w:ascii="Courier New" w:hAnsi="Courier New" w:cs="Courier New"/>
                <w:sz w:val="16"/>
                <w:szCs w:val="16"/>
              </w:rPr>
            </w:pPr>
            <w:r w:rsidRPr="00FA763D">
              <w:rPr>
                <w:rFonts w:ascii="Courier New" w:hAnsi="Courier New" w:cs="Courier New"/>
                <w:color w:val="000096"/>
                <w:sz w:val="16"/>
                <w:szCs w:val="16"/>
                <w:lang w:eastAsia="fr-FR"/>
              </w:rPr>
              <w:t>&lt;logXsltConfig&gt;</w:t>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send</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"false"</w:t>
            </w:r>
            <w:r w:rsidRPr="00FA763D">
              <w:rPr>
                <w:rFonts w:ascii="Courier New" w:hAnsi="Courier New" w:cs="Courier New"/>
                <w:color w:val="F5844C"/>
                <w:sz w:val="16"/>
                <w:szCs w:val="16"/>
                <w:lang w:eastAsia="fr-FR"/>
              </w:rPr>
              <w:t xml:space="preserve"> options</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"--stringparam label 'Products' --stringparam extendedStatXml '/data2/atoll/awstats/logs/report/MyOcean/%YYYY-0%MM-0/GLO-CLS-TOULOUSE-FRFtp/extentedStat.xml'"</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"/data2/atoll/awstats/logs/report/MyOcean/%YYYY-0%MM-0/GLO-CLS-TOULOUSE-FRFtp/logsFtpGLO-CLS-TOULOUSE-FRProduits%YYYY-0%MM-0.xls"</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/data2/atoll/awstats/logs/xslt/logsProduits.xslt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"/data2/atoll/awstats/logs/tmp/logsFtpGLO-CLS-TOULOUSE-FRUsersPrepare%YYYY-0%MM-0.xml"</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/data2/atoll/awstats/logs/xslt/logsUsersPrepare.xslt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send</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"false"</w:t>
            </w:r>
            <w:r w:rsidRPr="00FA763D">
              <w:rPr>
                <w:rFonts w:ascii="Courier New" w:hAnsi="Courier New" w:cs="Courier New"/>
                <w:color w:val="F5844C"/>
                <w:sz w:val="16"/>
                <w:szCs w:val="16"/>
                <w:lang w:eastAsia="fr-FR"/>
              </w:rPr>
              <w:t xml:space="preserve"> options</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"--stringparam label 'IP_Users'"</w:t>
            </w:r>
            <w:r w:rsidRPr="00FA763D">
              <w:rPr>
                <w:rFonts w:ascii="Courier New" w:hAnsi="Courier New" w:cs="Courier New"/>
                <w:color w:val="F5844C"/>
                <w:sz w:val="16"/>
                <w:szCs w:val="16"/>
                <w:lang w:eastAsia="fr-FR"/>
              </w:rPr>
              <w:t xml:space="preserve"> input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"/data2/atoll/awstats/logs/tmp/logsFtpGLO-CLS-TOULOUSE-FRUsersPrepare%YYYY-0%MM-0.xml"</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"/data2/atoll/awstats/logs/report/MyOcean/%YYYY-0%MM-0/GLO-CLS-TOULOUSE-FRFtp/logsFtpGLO-CLS-TOULOUSE-FRUsers%YYYY-0%MM-0.xls"</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/data2/atoll/awstats/logs/xslt/logsUsers.xslt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tab/>
            </w:r>
            <w:r w:rsidRPr="00FA763D">
              <w:rPr>
                <w:rFonts w:ascii="Courier New" w:hAnsi="Courier New" w:cs="Courier New"/>
                <w:color w:val="000000"/>
                <w:sz w:val="16"/>
                <w:szCs w:val="16"/>
                <w:lang w:eastAsia="fr-FR"/>
              </w:rPr>
              <w:tab/>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send</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"false"</w:t>
            </w:r>
            <w:r w:rsidRPr="00FA763D">
              <w:rPr>
                <w:rFonts w:ascii="Courier New" w:hAnsi="Courier New" w:cs="Courier New"/>
                <w:color w:val="F5844C"/>
                <w:sz w:val="16"/>
                <w:szCs w:val="16"/>
                <w:lang w:eastAsia="fr-FR"/>
              </w:rPr>
              <w:t xml:space="preserve"> options</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"--stringparam label 'Organisations'"</w:t>
            </w:r>
            <w:r w:rsidRPr="00FA763D">
              <w:rPr>
                <w:rFonts w:ascii="Courier New" w:hAnsi="Courier New" w:cs="Courier New"/>
                <w:color w:val="F5844C"/>
                <w:sz w:val="16"/>
                <w:szCs w:val="16"/>
                <w:lang w:eastAsia="fr-FR"/>
              </w:rPr>
              <w:t xml:space="preserve"> input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"/data2/atoll/awstats/logs/tmp/logsFtpGLO-CLS-TOULOUSE-FRUsersPrepare%YYYY-0%MM-0.xml"</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"/data2/atoll/awstats/logs/report/MyOcean/%YYYY-0%MM-0/GLO-CLS-TOULOUSE-FRFtp/logsFtpGLO-CLS-TOULOUSE-FROrgs%YYYY-0%MM-0.xls"</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/data2/atoll/awstats/logs/xslt/logsOrganisations.xslt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tab/>
            </w:r>
            <w:r w:rsidRPr="00FA763D">
              <w:rPr>
                <w:rFonts w:ascii="Courier New" w:hAnsi="Courier New" w:cs="Courier New"/>
                <w:color w:val="000000"/>
                <w:sz w:val="16"/>
                <w:szCs w:val="16"/>
                <w:lang w:eastAsia="fr-FR"/>
              </w:rPr>
              <w:tab/>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send</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"false"</w:t>
            </w:r>
            <w:r w:rsidRPr="00FA763D">
              <w:rPr>
                <w:rFonts w:ascii="Courier New" w:hAnsi="Courier New" w:cs="Courier New"/>
                <w:color w:val="F5844C"/>
                <w:sz w:val="16"/>
                <w:szCs w:val="16"/>
                <w:lang w:eastAsia="fr-FR"/>
              </w:rPr>
              <w:t xml:space="preserve"> options</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"--stringparam label 'Countries'"</w:t>
            </w:r>
            <w:r w:rsidRPr="00FA763D">
              <w:rPr>
                <w:rFonts w:ascii="Courier New" w:hAnsi="Courier New" w:cs="Courier New"/>
                <w:color w:val="F5844C"/>
                <w:sz w:val="16"/>
                <w:szCs w:val="16"/>
                <w:lang w:eastAsia="fr-FR"/>
              </w:rPr>
              <w:t xml:space="preserve"> input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"/data2/atoll/awstats/logs/tmp/logsFtpGLO-CLS-TOULOUSE-FRUsersPrepare%YYYY-0%MM-0.xml"</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"/data2/atoll/awstats/logs/report/MyOcean/%YYYY-0%MM-0/GLO-CLS-TOULOUSE-FRFtp/logsFtpGLO-CLS-TOULOUSE-FRCountries%YYYY-0%MM-0.xls"</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/data2/atoll/awstats/logs/xslt/logsCountries.xslt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tab/>
            </w:r>
            <w:r w:rsidRPr="00FA763D">
              <w:rPr>
                <w:rFonts w:ascii="Courier New" w:hAnsi="Courier New" w:cs="Courier New"/>
                <w:color w:val="000000"/>
                <w:sz w:val="16"/>
                <w:szCs w:val="16"/>
                <w:lang w:eastAsia="fr-FR"/>
              </w:rPr>
              <w:tab/>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send</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"false"</w:t>
            </w:r>
            <w:r w:rsidRPr="00FA763D">
              <w:rPr>
                <w:rFonts w:ascii="Courier New" w:hAnsi="Courier New" w:cs="Courier New"/>
                <w:color w:val="F5844C"/>
                <w:sz w:val="16"/>
                <w:szCs w:val="16"/>
                <w:lang w:eastAsia="fr-FR"/>
              </w:rPr>
              <w:t xml:space="preserve"> options</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"--stringparam label 'Users'"</w:t>
            </w:r>
            <w:r w:rsidRPr="00FA763D">
              <w:rPr>
                <w:rFonts w:ascii="Courier New" w:hAnsi="Courier New" w:cs="Courier New"/>
                <w:color w:val="F5844C"/>
                <w:sz w:val="16"/>
                <w:szCs w:val="16"/>
                <w:lang w:eastAsia="fr-FR"/>
              </w:rPr>
              <w:t xml:space="preserve"> input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"/data2/atoll/awstats/logs/tmp/logsFtpGLO-CLS-TOULOUSE-FRUsersPrepare%YYYY-0%MM-0.xml"</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"/data2/atoll/awstats/logs/report/MyOcean/%YYYY-0%MM-0/GLO-CLS-TOULOUSE-FRFtp/logsFtpGLO-CLS-TOULOUSE-FRLogins%YYYY-0%MM-0.xls"</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/data2/atoll/awstats/logs/xslt/logsLogins.xslt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6400"/>
                <w:sz w:val="16"/>
                <w:szCs w:val="16"/>
                <w:lang w:eastAsia="fr-FR"/>
              </w:rPr>
              <w:t>&lt;!-- TOP n - Organisations --&gt;</w:t>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send</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"false"</w:t>
            </w:r>
            <w:r w:rsidRPr="00FA763D">
              <w:rPr>
                <w:rFonts w:ascii="Courier New" w:hAnsi="Courier New" w:cs="Courier New"/>
                <w:color w:val="F5844C"/>
                <w:sz w:val="16"/>
                <w:szCs w:val="16"/>
                <w:lang w:eastAsia="fr-FR"/>
              </w:rPr>
              <w:t xml:space="preserve"> input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"/data2/atoll/awstats/logs/tmp/logsFtpGLO-CLS-TOULOUSE-FRUsersPrepare%YYYY-0%MM-0.xml"</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"/data2/atoll/awstats/logs/tmp/logsFtpGLO-CLS-TOULOUSE-FROrgPrepare%YYYY-0%MM-0.xml"</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/data2/atoll/awstats/logs/xslt/logsOrgPrepare.xslt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send</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"false"</w:t>
            </w:r>
            <w:r w:rsidRPr="00FA763D">
              <w:rPr>
                <w:rFonts w:ascii="Courier New" w:hAnsi="Courier New" w:cs="Courier New"/>
                <w:color w:val="F5844C"/>
                <w:sz w:val="16"/>
                <w:szCs w:val="16"/>
                <w:lang w:eastAsia="fr-FR"/>
              </w:rPr>
              <w:t xml:space="preserve"> input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"/data2/atoll/awstats/logs/tmp/logsFtpGLO-CLS-TOULOUSE-FROrgPrepare%YYYY-0%MM-0.xml"</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"/data2/atoll/awstats/logs/tmp/logsFtpGLO-CLS-TOULOUSE-FROrgDistinctPrepare%YYYY-0%MM-0.xml"</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/data2/atoll/awstats/logs/xslt/logsOrgDistinctPrepare.xslt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send</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"false"</w:t>
            </w:r>
            <w:r w:rsidRPr="00FA763D">
              <w:rPr>
                <w:rFonts w:ascii="Courier New" w:hAnsi="Courier New" w:cs="Courier New"/>
                <w:color w:val="F5844C"/>
                <w:sz w:val="16"/>
                <w:szCs w:val="16"/>
                <w:lang w:eastAsia="fr-FR"/>
              </w:rPr>
              <w:t xml:space="preserve"> options</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"--stringparam  topnxml /data2/atoll/awstats/logs/xml/paramTopN.xml"</w:t>
            </w:r>
            <w:r w:rsidRPr="00FA763D">
              <w:rPr>
                <w:rFonts w:ascii="Courier New" w:hAnsi="Courier New" w:cs="Courier New"/>
                <w:color w:val="F5844C"/>
                <w:sz w:val="16"/>
                <w:szCs w:val="16"/>
                <w:lang w:eastAsia="fr-FR"/>
              </w:rPr>
              <w:t xml:space="preserve"> input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"/data2/atoll/awstats/logs/tmp/logsFtpGLO-CLS-TOULOUSE-FROrgDistinctPrepare%YYYY-0%MM-0.xml"</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"/data2/atoll/awstats/logs/tmp/logsFtpGLO-CLS-TOULOUSE-FROrgTopPrepare%YYYY-0%MM-0.xml"</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/data2/atoll/awstats/logs/xslt/logsTopOrganisationsPrepare.xslt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0096"/>
                <w:sz w:val="16"/>
                <w:szCs w:val="16"/>
                <w:lang w:eastAsia="fr-FR"/>
              </w:rPr>
              <w:t>&lt;xslt</w:t>
            </w:r>
            <w:r w:rsidRPr="00FA763D">
              <w:rPr>
                <w:rFonts w:ascii="Courier New" w:hAnsi="Courier New" w:cs="Courier New"/>
                <w:color w:val="F5844C"/>
                <w:sz w:val="16"/>
                <w:szCs w:val="16"/>
                <w:lang w:eastAsia="fr-FR"/>
              </w:rPr>
              <w:t xml:space="preserve"> send</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"false"</w:t>
            </w:r>
            <w:r w:rsidRPr="00FA763D">
              <w:rPr>
                <w:rFonts w:ascii="Courier New" w:hAnsi="Courier New" w:cs="Courier New"/>
                <w:color w:val="F5844C"/>
                <w:sz w:val="16"/>
                <w:szCs w:val="16"/>
                <w:lang w:eastAsia="fr-FR"/>
              </w:rPr>
              <w:t xml:space="preserve"> options</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"--stringparam  topnxml /data2/atoll/awstats/logs/xml/paramTopN.xml"</w:t>
            </w:r>
            <w:r w:rsidRPr="00FA763D">
              <w:rPr>
                <w:rFonts w:ascii="Courier New" w:hAnsi="Courier New" w:cs="Courier New"/>
                <w:color w:val="F5844C"/>
                <w:sz w:val="16"/>
                <w:szCs w:val="16"/>
                <w:lang w:eastAsia="fr-FR"/>
              </w:rPr>
              <w:t xml:space="preserve"> input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"/data2/atoll/awstats/logs/tmp/logsFtpGLO-CLS-TOULOUSE-FROrgTopPrepare%YYYY-0%MM-0.xml"</w:t>
            </w:r>
            <w:r w:rsidRPr="00FA763D">
              <w:rPr>
                <w:rFonts w:ascii="Courier New" w:hAnsi="Courier New" w:cs="Courier New"/>
                <w:color w:val="F5844C"/>
                <w:sz w:val="16"/>
                <w:szCs w:val="16"/>
                <w:lang w:eastAsia="fr-FR"/>
              </w:rPr>
              <w:t xml:space="preserve"> output</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"/data2/atoll/awstats/logs/report/MyOcean/%YYYY-0%MM-0/GLO-CLS-TOULOUSE-FRFtp/logsFtpGLO-CLS-TOULOUSE-FRTopOrgs%YYYY-0%MM-0.xls"</w:t>
            </w:r>
            <w:r w:rsidRPr="00FA763D">
              <w:rPr>
                <w:rFonts w:ascii="Courier New" w:hAnsi="Courier New" w:cs="Courier New"/>
                <w:color w:val="000096"/>
                <w:sz w:val="16"/>
                <w:szCs w:val="16"/>
                <w:lang w:eastAsia="fr-FR"/>
              </w:rPr>
              <w:t>&gt;</w:t>
            </w:r>
            <w:r w:rsidRPr="00FA763D">
              <w:rPr>
                <w:rFonts w:ascii="Courier New" w:hAnsi="Courier New" w:cs="Courier New"/>
                <w:color w:val="000000"/>
                <w:sz w:val="16"/>
                <w:szCs w:val="16"/>
                <w:lang w:eastAsia="fr-FR"/>
              </w:rPr>
              <w:t>/data2/atoll/awstats/logs/xslt/logsTopOrganisations.xslt</w:t>
            </w:r>
            <w:r w:rsidRPr="00FA763D">
              <w:rPr>
                <w:rFonts w:ascii="Courier New" w:hAnsi="Courier New" w:cs="Courier New"/>
                <w:color w:val="000096"/>
                <w:sz w:val="16"/>
                <w:szCs w:val="16"/>
                <w:lang w:eastAsia="fr-FR"/>
              </w:rPr>
              <w:t>&lt;/xslt&gt;</w:t>
            </w:r>
            <w:r w:rsidRPr="00FA763D">
              <w:rPr>
                <w:rFonts w:ascii="Courier New" w:hAnsi="Courier New" w:cs="Courier New"/>
                <w:color w:val="000000"/>
                <w:sz w:val="16"/>
                <w:szCs w:val="16"/>
                <w:lang w:eastAsia="fr-FR"/>
              </w:rPr>
              <w:br/>
              <w:t xml:space="preserve">    </w:t>
            </w:r>
            <w:r w:rsidRPr="00FA763D">
              <w:rPr>
                <w:rFonts w:ascii="Courier New" w:hAnsi="Courier New" w:cs="Courier New"/>
                <w:color w:val="006400"/>
                <w:sz w:val="16"/>
                <w:szCs w:val="16"/>
                <w:lang w:eastAsia="fr-FR"/>
              </w:rPr>
              <w:t xml:space="preserve">&lt;!-- </w:t>
            </w:r>
            <w:r w:rsidRPr="00FA763D">
              <w:rPr>
                <w:rFonts w:ascii="Courier New" w:hAnsi="Courier New" w:cs="Courier New"/>
                <w:color w:val="006400"/>
                <w:sz w:val="16"/>
                <w:szCs w:val="16"/>
                <w:lang w:val="fr-FR" w:eastAsia="fr-FR"/>
              </w:rPr>
              <w:t>END TOP n - Organisations --&gt;</w:t>
            </w:r>
            <w:r w:rsidRPr="00FA763D">
              <w:rPr>
                <w:rFonts w:ascii="Courier New" w:hAnsi="Courier New" w:cs="Courier New"/>
                <w:color w:val="000000"/>
                <w:sz w:val="16"/>
                <w:szCs w:val="16"/>
                <w:lang w:val="fr-FR" w:eastAsia="fr-FR"/>
              </w:rPr>
              <w:br/>
            </w:r>
            <w:r w:rsidRPr="00FA763D">
              <w:rPr>
                <w:rFonts w:ascii="Courier New" w:hAnsi="Courier New" w:cs="Courier New"/>
                <w:color w:val="000096"/>
                <w:sz w:val="16"/>
                <w:szCs w:val="16"/>
                <w:lang w:val="fr-FR" w:eastAsia="fr-FR"/>
              </w:rPr>
              <w:t>&lt;/logXsltConfig&gt;</w:t>
            </w:r>
            <w:r w:rsidRPr="00FA763D">
              <w:rPr>
                <w:rFonts w:ascii="Courier New" w:hAnsi="Courier New" w:cs="Courier New"/>
                <w:color w:val="000000"/>
                <w:sz w:val="16"/>
                <w:szCs w:val="16"/>
                <w:lang w:val="fr-FR" w:eastAsia="fr-FR"/>
              </w:rPr>
              <w:br/>
            </w:r>
          </w:p>
        </w:tc>
      </w:tr>
    </w:tbl>
    <w:p w:rsidR="007454EC" w:rsidRDefault="007454EC" w:rsidP="007454EC"/>
    <w:p w:rsidR="007454EC" w:rsidRDefault="0046120A" w:rsidP="007454EC">
      <w:r>
        <w:t>An</w:t>
      </w:r>
      <w:r w:rsidR="006B7429">
        <w:t xml:space="preserve"> </w:t>
      </w:r>
      <w:r w:rsidR="006B7429">
        <w:rPr>
          <w:i/>
        </w:rPr>
        <w:t>xslt</w:t>
      </w:r>
      <w:r w:rsidR="006B7429">
        <w:t xml:space="preserve"> element configure</w:t>
      </w:r>
      <w:r>
        <w:t>s</w:t>
      </w:r>
      <w:r w:rsidR="006B7429">
        <w:t xml:space="preserve"> a XSL transformation.</w:t>
      </w:r>
    </w:p>
    <w:p w:rsidR="002914C9" w:rsidRDefault="002914C9" w:rsidP="002914C9">
      <w:r>
        <w:t>The full description of this element is located in the document [</w:t>
      </w:r>
      <w:r w:rsidR="003E07B6">
        <w:fldChar w:fldCharType="begin"/>
      </w:r>
      <w:r>
        <w:instrText xml:space="preserve"> REF _Ref356459435 \h </w:instrText>
      </w:r>
      <w:r w:rsidR="003E07B6">
        <w:fldChar w:fldCharType="separate"/>
      </w:r>
      <w:ins w:id="802" w:author="dearith" w:date="2013-08-29T15:08:00Z">
        <w:r w:rsidR="00FE42B4" w:rsidRPr="00E13544">
          <w:rPr>
            <w:highlight w:val="yellow"/>
          </w:rPr>
          <w:t xml:space="preserve">DA </w:t>
        </w:r>
        <w:r w:rsidR="00FE42B4">
          <w:rPr>
            <w:noProof/>
            <w:highlight w:val="yellow"/>
          </w:rPr>
          <w:t>8</w:t>
        </w:r>
      </w:ins>
      <w:del w:id="803" w:author="dearith" w:date="2013-08-29T15:08:00Z">
        <w:r w:rsidR="00C82D1C" w:rsidDel="00FE42B4">
          <w:delText xml:space="preserve">DA </w:delText>
        </w:r>
        <w:r w:rsidR="00C82D1C" w:rsidDel="00FE42B4">
          <w:rPr>
            <w:noProof/>
          </w:rPr>
          <w:delText>8</w:delText>
        </w:r>
      </w:del>
      <w:r w:rsidR="003E07B6">
        <w:fldChar w:fldCharType="end"/>
      </w:r>
      <w:r>
        <w:t xml:space="preserve">]. The XML schema is </w:t>
      </w:r>
      <w:r w:rsidRPr="00784F61">
        <w:rPr>
          <w:i/>
        </w:rPr>
        <w:t>log</w:t>
      </w:r>
      <w:r>
        <w:rPr>
          <w:i/>
        </w:rPr>
        <w:t>Product</w:t>
      </w:r>
      <w:r w:rsidRPr="00784F61">
        <w:rPr>
          <w:i/>
        </w:rPr>
        <w:t>Config.xsd</w:t>
      </w:r>
      <w:r>
        <w:t>.</w:t>
      </w:r>
    </w:p>
    <w:p w:rsidR="00461DEE" w:rsidRPr="006B7429" w:rsidRDefault="00461DEE" w:rsidP="007454EC"/>
    <w:p w:rsidR="007454EC" w:rsidRDefault="007454EC" w:rsidP="007454EC">
      <w:r>
        <w:t xml:space="preserve">A </w:t>
      </w:r>
      <w:r w:rsidR="00F92EA6">
        <w:t xml:space="preserve">brief </w:t>
      </w:r>
      <w:r>
        <w:t xml:space="preserve">description of </w:t>
      </w:r>
      <w:r w:rsidR="00F92EA6">
        <w:t xml:space="preserve">these </w:t>
      </w:r>
      <w:r>
        <w:t>“raw” XLST:</w:t>
      </w:r>
    </w:p>
    <w:p w:rsidR="007454EC" w:rsidRPr="00F21C25" w:rsidRDefault="007454EC" w:rsidP="007454EC">
      <w:pPr>
        <w:rPr>
          <w:lang w:val="en-US"/>
        </w:rPr>
      </w:pPr>
      <w:proofErr w:type="gramStart"/>
      <w:r w:rsidRPr="00F21C25">
        <w:rPr>
          <w:b/>
          <w:shd w:val="clear" w:color="auto" w:fill="FBD4B4" w:themeFill="accent6" w:themeFillTint="66"/>
          <w:lang w:val="en-US"/>
        </w:rPr>
        <w:t>logsProduits.xslt </w:t>
      </w:r>
      <w:r>
        <w:rPr>
          <w:lang w:val="en-US"/>
        </w:rPr>
        <w:t>:</w:t>
      </w:r>
      <w:proofErr w:type="gramEnd"/>
      <w:r>
        <w:rPr>
          <w:lang w:val="en-US"/>
        </w:rPr>
        <w:t xml:space="preserve"> this </w:t>
      </w:r>
      <w:r w:rsidR="00B45A53">
        <w:rPr>
          <w:lang w:val="en-US"/>
        </w:rPr>
        <w:t>XSLT builds a statistics report by product (or by page for MyOcean Web Portal)</w:t>
      </w:r>
      <w:r w:rsidR="00EF2760">
        <w:rPr>
          <w:lang w:val="en-US"/>
        </w:rPr>
        <w:t xml:space="preserve"> for the media (VSFTPD, WMS, Motu…)</w:t>
      </w:r>
      <w:r w:rsidR="00B45A53">
        <w:rPr>
          <w:lang w:val="en-US"/>
        </w:rPr>
        <w:t xml:space="preserve">. </w:t>
      </w:r>
      <w:r w:rsidR="00F92EA6">
        <w:rPr>
          <w:lang w:val="en-US"/>
        </w:rPr>
        <w:t xml:space="preserve">The input files are the XML Awstats statistics files. </w:t>
      </w:r>
      <w:r w:rsidR="00B45A53">
        <w:rPr>
          <w:lang w:val="en-US"/>
        </w:rPr>
        <w:t>The result is an Excel sheet. This sheet will be merged in a final report by the merge process (see section “</w:t>
      </w:r>
      <w:r w:rsidR="003E07B6">
        <w:rPr>
          <w:lang w:val="en-US"/>
        </w:rPr>
        <w:fldChar w:fldCharType="begin"/>
      </w:r>
      <w:r w:rsidR="00B45A53">
        <w:rPr>
          <w:lang w:val="en-US"/>
        </w:rPr>
        <w:instrText xml:space="preserve"> REF _Ref357673859 \r \h </w:instrText>
      </w:r>
      <w:r w:rsidR="003E07B6">
        <w:rPr>
          <w:lang w:val="en-US"/>
        </w:rPr>
      </w:r>
      <w:r w:rsidR="003E07B6">
        <w:rPr>
          <w:lang w:val="en-US"/>
        </w:rPr>
        <w:fldChar w:fldCharType="separate"/>
      </w:r>
      <w:r w:rsidR="00FE42B4">
        <w:rPr>
          <w:lang w:val="en-US"/>
        </w:rPr>
        <w:t>5.1.7.8</w:t>
      </w:r>
      <w:r w:rsidR="003E07B6">
        <w:rPr>
          <w:lang w:val="en-US"/>
        </w:rPr>
        <w:fldChar w:fldCharType="end"/>
      </w:r>
      <w:r w:rsidR="00B45A53">
        <w:rPr>
          <w:lang w:val="en-US"/>
        </w:rPr>
        <w:t xml:space="preserve"> </w:t>
      </w:r>
      <w:r w:rsidR="003E07B6">
        <w:rPr>
          <w:lang w:val="en-US"/>
        </w:rPr>
        <w:fldChar w:fldCharType="begin"/>
      </w:r>
      <w:r w:rsidR="00B45A53">
        <w:rPr>
          <w:lang w:val="en-US"/>
        </w:rPr>
        <w:instrText xml:space="preserve"> REF _Ref357673859 \h </w:instrText>
      </w:r>
      <w:r w:rsidR="003E07B6">
        <w:rPr>
          <w:lang w:val="en-US"/>
        </w:rPr>
      </w:r>
      <w:r w:rsidR="003E07B6">
        <w:rPr>
          <w:lang w:val="en-US"/>
        </w:rPr>
        <w:fldChar w:fldCharType="separate"/>
      </w:r>
      <w:r w:rsidR="00FE42B4">
        <w:t>Merging statistics into a single Excel file</w:t>
      </w:r>
      <w:r w:rsidR="003E07B6">
        <w:rPr>
          <w:lang w:val="en-US"/>
        </w:rPr>
        <w:fldChar w:fldCharType="end"/>
      </w:r>
      <w:r w:rsidR="00B45A53">
        <w:rPr>
          <w:lang w:val="en-US"/>
        </w:rPr>
        <w:t xml:space="preserve">”, page </w:t>
      </w:r>
      <w:r w:rsidR="003E07B6">
        <w:rPr>
          <w:lang w:val="en-US"/>
        </w:rPr>
        <w:fldChar w:fldCharType="begin"/>
      </w:r>
      <w:r w:rsidR="00B45A53">
        <w:rPr>
          <w:lang w:val="en-US"/>
        </w:rPr>
        <w:instrText xml:space="preserve"> PAGEREF _Ref357673859 \h </w:instrText>
      </w:r>
      <w:r w:rsidR="003E07B6">
        <w:rPr>
          <w:lang w:val="en-US"/>
        </w:rPr>
      </w:r>
      <w:r w:rsidR="003E07B6">
        <w:rPr>
          <w:lang w:val="en-US"/>
        </w:rPr>
        <w:fldChar w:fldCharType="separate"/>
      </w:r>
      <w:ins w:id="804" w:author="dearith" w:date="2013-08-29T15:08:00Z">
        <w:r w:rsidR="00FE42B4">
          <w:rPr>
            <w:noProof/>
            <w:lang w:val="en-US"/>
          </w:rPr>
          <w:t>162</w:t>
        </w:r>
      </w:ins>
      <w:del w:id="805" w:author="dearith" w:date="2013-08-29T15:08:00Z">
        <w:r w:rsidR="00C82D1C" w:rsidDel="00FE42B4">
          <w:rPr>
            <w:noProof/>
            <w:lang w:val="en-US"/>
          </w:rPr>
          <w:delText>151</w:delText>
        </w:r>
      </w:del>
      <w:r w:rsidR="003E07B6">
        <w:rPr>
          <w:lang w:val="en-US"/>
        </w:rPr>
        <w:fldChar w:fldCharType="end"/>
      </w:r>
      <w:r w:rsidR="00B45A53">
        <w:rPr>
          <w:lang w:val="en-US"/>
        </w:rPr>
        <w:t>).</w:t>
      </w:r>
    </w:p>
    <w:p w:rsidR="00F92EA6" w:rsidRPr="00F21C25" w:rsidRDefault="00F92EA6" w:rsidP="00F92EA6">
      <w:pPr>
        <w:rPr>
          <w:lang w:val="en-US"/>
        </w:rPr>
      </w:pPr>
      <w:proofErr w:type="gramStart"/>
      <w:r w:rsidRPr="00F21C25">
        <w:rPr>
          <w:b/>
          <w:shd w:val="clear" w:color="auto" w:fill="FBD4B4" w:themeFill="accent6" w:themeFillTint="66"/>
          <w:lang w:val="en-US"/>
        </w:rPr>
        <w:t>logs</w:t>
      </w:r>
      <w:r>
        <w:rPr>
          <w:b/>
          <w:shd w:val="clear" w:color="auto" w:fill="FBD4B4" w:themeFill="accent6" w:themeFillTint="66"/>
          <w:lang w:val="en-US"/>
        </w:rPr>
        <w:t>UsersPrepare</w:t>
      </w:r>
      <w:r w:rsidRPr="00F21C25">
        <w:rPr>
          <w:b/>
          <w:shd w:val="clear" w:color="auto" w:fill="FBD4B4" w:themeFill="accent6" w:themeFillTint="66"/>
          <w:lang w:val="en-US"/>
        </w:rPr>
        <w:t>.xslt </w:t>
      </w:r>
      <w:r>
        <w:rPr>
          <w:lang w:val="en-US"/>
        </w:rPr>
        <w:t>:</w:t>
      </w:r>
      <w:proofErr w:type="gramEnd"/>
      <w:r>
        <w:rPr>
          <w:lang w:val="en-US"/>
        </w:rPr>
        <w:t xml:space="preserve"> this XSLT builds an XML file by </w:t>
      </w:r>
      <w:r w:rsidR="00D45DA2">
        <w:rPr>
          <w:lang w:val="en-US"/>
        </w:rPr>
        <w:t xml:space="preserve">user </w:t>
      </w:r>
      <w:r w:rsidR="00412B19">
        <w:rPr>
          <w:lang w:val="en-US"/>
        </w:rPr>
        <w:t>(IP address</w:t>
      </w:r>
      <w:r w:rsidR="005977FA">
        <w:rPr>
          <w:lang w:val="en-US"/>
        </w:rPr>
        <w:t xml:space="preserve"> or DNS</w:t>
      </w:r>
      <w:r w:rsidR="00412B19">
        <w:rPr>
          <w:lang w:val="en-US"/>
        </w:rPr>
        <w:t>)</w:t>
      </w:r>
      <w:r w:rsidR="00D45DA2">
        <w:rPr>
          <w:lang w:val="en-US"/>
        </w:rPr>
        <w:t xml:space="preserve"> and product/page</w:t>
      </w:r>
      <w:r w:rsidR="00EF2760">
        <w:rPr>
          <w:lang w:val="en-US"/>
        </w:rPr>
        <w:t xml:space="preserve"> for the media (VSFTPD, WMS, Motu…)</w:t>
      </w:r>
      <w:r w:rsidR="00C33848">
        <w:rPr>
          <w:lang w:val="en-US"/>
        </w:rPr>
        <w:t xml:space="preserve">. </w:t>
      </w:r>
      <w:r>
        <w:rPr>
          <w:lang w:val="en-US"/>
        </w:rPr>
        <w:t xml:space="preserve">The input files are the XML Awstats statistics files. The result is </w:t>
      </w:r>
      <w:r w:rsidR="00C33848">
        <w:rPr>
          <w:lang w:val="en-US"/>
        </w:rPr>
        <w:t>a temporary</w:t>
      </w:r>
      <w:r w:rsidR="00BC255E">
        <w:rPr>
          <w:lang w:val="en-US"/>
        </w:rPr>
        <w:t xml:space="preserve"> XML</w:t>
      </w:r>
      <w:r w:rsidR="00C33848">
        <w:rPr>
          <w:lang w:val="en-US"/>
        </w:rPr>
        <w:t xml:space="preserve"> file used later in others XLST</w:t>
      </w:r>
      <w:r>
        <w:rPr>
          <w:lang w:val="en-US"/>
        </w:rPr>
        <w:t>.</w:t>
      </w:r>
    </w:p>
    <w:p w:rsidR="00D45DA2" w:rsidRPr="00F21C25" w:rsidRDefault="00D45DA2" w:rsidP="00D45DA2">
      <w:pPr>
        <w:rPr>
          <w:lang w:val="en-US"/>
        </w:rPr>
      </w:pPr>
      <w:proofErr w:type="gramStart"/>
      <w:r w:rsidRPr="00F21C25">
        <w:rPr>
          <w:b/>
          <w:shd w:val="clear" w:color="auto" w:fill="FBD4B4" w:themeFill="accent6" w:themeFillTint="66"/>
          <w:lang w:val="en-US"/>
        </w:rPr>
        <w:t>logs</w:t>
      </w:r>
      <w:r>
        <w:rPr>
          <w:b/>
          <w:shd w:val="clear" w:color="auto" w:fill="FBD4B4" w:themeFill="accent6" w:themeFillTint="66"/>
          <w:lang w:val="en-US"/>
        </w:rPr>
        <w:t>Users</w:t>
      </w:r>
      <w:r w:rsidRPr="00F21C25">
        <w:rPr>
          <w:b/>
          <w:shd w:val="clear" w:color="auto" w:fill="FBD4B4" w:themeFill="accent6" w:themeFillTint="66"/>
          <w:lang w:val="en-US"/>
        </w:rPr>
        <w:t>.xslt </w:t>
      </w:r>
      <w:r>
        <w:rPr>
          <w:lang w:val="en-US"/>
        </w:rPr>
        <w:t>:</w:t>
      </w:r>
      <w:proofErr w:type="gramEnd"/>
      <w:r>
        <w:rPr>
          <w:lang w:val="en-US"/>
        </w:rPr>
        <w:t xml:space="preserve"> this XSLT builds a statistics report by user (IP address</w:t>
      </w:r>
      <w:r w:rsidR="005977FA">
        <w:rPr>
          <w:lang w:val="en-US"/>
        </w:rPr>
        <w:t xml:space="preserve"> or DNS</w:t>
      </w:r>
      <w:r>
        <w:rPr>
          <w:lang w:val="en-US"/>
        </w:rPr>
        <w:t>) and product/page</w:t>
      </w:r>
      <w:r w:rsidR="00EF2760">
        <w:rPr>
          <w:lang w:val="en-US"/>
        </w:rPr>
        <w:t xml:space="preserve"> for the media (VSFTPD, WMS, Motu…)</w:t>
      </w:r>
      <w:r>
        <w:rPr>
          <w:lang w:val="en-US"/>
        </w:rPr>
        <w:t xml:space="preserve">. The input file is the output of the </w:t>
      </w:r>
      <w:r w:rsidRPr="00D45DA2">
        <w:rPr>
          <w:i/>
          <w:lang w:val="en-US"/>
        </w:rPr>
        <w:t>logsUsersPrepare.xslt</w:t>
      </w:r>
      <w:r>
        <w:rPr>
          <w:lang w:val="en-US"/>
        </w:rPr>
        <w:t xml:space="preserve"> </w:t>
      </w:r>
      <w:r w:rsidR="00640356">
        <w:rPr>
          <w:lang w:val="en-US"/>
        </w:rPr>
        <w:t>transformation. The</w:t>
      </w:r>
      <w:r>
        <w:rPr>
          <w:lang w:val="en-US"/>
        </w:rPr>
        <w:t xml:space="preserve"> result is an Excel sheet. This sheet will be merged in a final report by the merge process (see section “</w:t>
      </w:r>
      <w:r w:rsidR="003E07B6">
        <w:rPr>
          <w:lang w:val="en-US"/>
        </w:rPr>
        <w:fldChar w:fldCharType="begin"/>
      </w:r>
      <w:r>
        <w:rPr>
          <w:lang w:val="en-US"/>
        </w:rPr>
        <w:instrText xml:space="preserve"> REF _Ref357673859 \r \h </w:instrText>
      </w:r>
      <w:r w:rsidR="003E07B6">
        <w:rPr>
          <w:lang w:val="en-US"/>
        </w:rPr>
      </w:r>
      <w:r w:rsidR="003E07B6">
        <w:rPr>
          <w:lang w:val="en-US"/>
        </w:rPr>
        <w:fldChar w:fldCharType="separate"/>
      </w:r>
      <w:r w:rsidR="00FE42B4">
        <w:rPr>
          <w:lang w:val="en-US"/>
        </w:rPr>
        <w:t>5.1.7.8</w:t>
      </w:r>
      <w:r w:rsidR="003E07B6">
        <w:rPr>
          <w:lang w:val="en-US"/>
        </w:rPr>
        <w:fldChar w:fldCharType="end"/>
      </w:r>
      <w:r>
        <w:rPr>
          <w:lang w:val="en-US"/>
        </w:rPr>
        <w:t xml:space="preserve"> </w:t>
      </w:r>
      <w:r w:rsidR="003E07B6">
        <w:rPr>
          <w:lang w:val="en-US"/>
        </w:rPr>
        <w:fldChar w:fldCharType="begin"/>
      </w:r>
      <w:r>
        <w:rPr>
          <w:lang w:val="en-US"/>
        </w:rPr>
        <w:instrText xml:space="preserve"> REF _Ref357673859 \h </w:instrText>
      </w:r>
      <w:r w:rsidR="003E07B6">
        <w:rPr>
          <w:lang w:val="en-US"/>
        </w:rPr>
      </w:r>
      <w:r w:rsidR="003E07B6">
        <w:rPr>
          <w:lang w:val="en-US"/>
        </w:rPr>
        <w:fldChar w:fldCharType="separate"/>
      </w:r>
      <w:r w:rsidR="00FE42B4">
        <w:t>Merging statistics into a single Excel file</w:t>
      </w:r>
      <w:r w:rsidR="003E07B6">
        <w:rPr>
          <w:lang w:val="en-US"/>
        </w:rPr>
        <w:fldChar w:fldCharType="end"/>
      </w:r>
      <w:r>
        <w:rPr>
          <w:lang w:val="en-US"/>
        </w:rPr>
        <w:t xml:space="preserve">”, page </w:t>
      </w:r>
      <w:r w:rsidR="003E07B6">
        <w:rPr>
          <w:lang w:val="en-US"/>
        </w:rPr>
        <w:fldChar w:fldCharType="begin"/>
      </w:r>
      <w:r>
        <w:rPr>
          <w:lang w:val="en-US"/>
        </w:rPr>
        <w:instrText xml:space="preserve"> PAGEREF _Ref357673859 \h </w:instrText>
      </w:r>
      <w:r w:rsidR="003E07B6">
        <w:rPr>
          <w:lang w:val="en-US"/>
        </w:rPr>
      </w:r>
      <w:r w:rsidR="003E07B6">
        <w:rPr>
          <w:lang w:val="en-US"/>
        </w:rPr>
        <w:fldChar w:fldCharType="separate"/>
      </w:r>
      <w:ins w:id="806" w:author="dearith" w:date="2013-08-29T15:08:00Z">
        <w:r w:rsidR="00FE42B4">
          <w:rPr>
            <w:noProof/>
            <w:lang w:val="en-US"/>
          </w:rPr>
          <w:t>162</w:t>
        </w:r>
      </w:ins>
      <w:del w:id="807" w:author="dearith" w:date="2013-08-29T15:08:00Z">
        <w:r w:rsidR="00C82D1C" w:rsidDel="00FE42B4">
          <w:rPr>
            <w:noProof/>
            <w:lang w:val="en-US"/>
          </w:rPr>
          <w:delText>151</w:delText>
        </w:r>
      </w:del>
      <w:r w:rsidR="003E07B6">
        <w:rPr>
          <w:lang w:val="en-US"/>
        </w:rPr>
        <w:fldChar w:fldCharType="end"/>
      </w:r>
      <w:r>
        <w:rPr>
          <w:lang w:val="en-US"/>
        </w:rPr>
        <w:t>).</w:t>
      </w:r>
    </w:p>
    <w:p w:rsidR="00215FD8" w:rsidRPr="00F21C25" w:rsidRDefault="00215FD8" w:rsidP="00215FD8">
      <w:pPr>
        <w:rPr>
          <w:lang w:val="en-US"/>
        </w:rPr>
      </w:pPr>
      <w:proofErr w:type="gramStart"/>
      <w:r w:rsidRPr="00F21C25">
        <w:rPr>
          <w:b/>
          <w:shd w:val="clear" w:color="auto" w:fill="FBD4B4" w:themeFill="accent6" w:themeFillTint="66"/>
          <w:lang w:val="en-US"/>
        </w:rPr>
        <w:t>logs</w:t>
      </w:r>
      <w:r>
        <w:rPr>
          <w:b/>
          <w:shd w:val="clear" w:color="auto" w:fill="FBD4B4" w:themeFill="accent6" w:themeFillTint="66"/>
          <w:lang w:val="en-US"/>
        </w:rPr>
        <w:t>Organisations</w:t>
      </w:r>
      <w:r w:rsidRPr="00F21C25">
        <w:rPr>
          <w:b/>
          <w:shd w:val="clear" w:color="auto" w:fill="FBD4B4" w:themeFill="accent6" w:themeFillTint="66"/>
          <w:lang w:val="en-US"/>
        </w:rPr>
        <w:t>.xslt </w:t>
      </w:r>
      <w:r>
        <w:rPr>
          <w:lang w:val="en-US"/>
        </w:rPr>
        <w:t>:</w:t>
      </w:r>
      <w:proofErr w:type="gramEnd"/>
      <w:r>
        <w:rPr>
          <w:lang w:val="en-US"/>
        </w:rPr>
        <w:t xml:space="preserve"> this XSLT builds a statistics report by </w:t>
      </w:r>
      <w:r w:rsidR="005977FA">
        <w:rPr>
          <w:lang w:val="en-US"/>
        </w:rPr>
        <w:t>organization</w:t>
      </w:r>
      <w:r>
        <w:rPr>
          <w:lang w:val="en-US"/>
        </w:rPr>
        <w:t xml:space="preserve"> (</w:t>
      </w:r>
      <w:r w:rsidR="005977FA">
        <w:rPr>
          <w:lang w:val="en-US"/>
        </w:rPr>
        <w:t xml:space="preserve">the last two groups of the </w:t>
      </w:r>
      <w:r>
        <w:rPr>
          <w:lang w:val="en-US"/>
        </w:rPr>
        <w:t>IP address</w:t>
      </w:r>
      <w:r w:rsidR="005977FA">
        <w:rPr>
          <w:lang w:val="en-US"/>
        </w:rPr>
        <w:t xml:space="preserve"> or the DNS</w:t>
      </w:r>
      <w:r>
        <w:rPr>
          <w:lang w:val="en-US"/>
        </w:rPr>
        <w:t>) and product/page</w:t>
      </w:r>
      <w:r w:rsidR="00EF2760">
        <w:rPr>
          <w:lang w:val="en-US"/>
        </w:rPr>
        <w:t xml:space="preserve"> for the media (VSFTPD, WMS, Motu…)</w:t>
      </w:r>
      <w:r>
        <w:rPr>
          <w:lang w:val="en-US"/>
        </w:rPr>
        <w:t xml:space="preserve">. The input file is the output of the </w:t>
      </w:r>
      <w:r w:rsidRPr="00D45DA2">
        <w:rPr>
          <w:i/>
          <w:lang w:val="en-US"/>
        </w:rPr>
        <w:t>logsUsersPrepare.xslt</w:t>
      </w:r>
      <w:r>
        <w:rPr>
          <w:lang w:val="en-US"/>
        </w:rPr>
        <w:t xml:space="preserve"> transformation. The result is an Excel sheet. This sheet will be merged in a final report by the merge process (see section “</w:t>
      </w:r>
      <w:r w:rsidR="003E07B6">
        <w:rPr>
          <w:lang w:val="en-US"/>
        </w:rPr>
        <w:fldChar w:fldCharType="begin"/>
      </w:r>
      <w:r>
        <w:rPr>
          <w:lang w:val="en-US"/>
        </w:rPr>
        <w:instrText xml:space="preserve"> REF _Ref357673859 \r \h </w:instrText>
      </w:r>
      <w:r w:rsidR="003E07B6">
        <w:rPr>
          <w:lang w:val="en-US"/>
        </w:rPr>
      </w:r>
      <w:r w:rsidR="003E07B6">
        <w:rPr>
          <w:lang w:val="en-US"/>
        </w:rPr>
        <w:fldChar w:fldCharType="separate"/>
      </w:r>
      <w:r w:rsidR="00FE42B4">
        <w:rPr>
          <w:lang w:val="en-US"/>
        </w:rPr>
        <w:t>5.1.7.8</w:t>
      </w:r>
      <w:r w:rsidR="003E07B6">
        <w:rPr>
          <w:lang w:val="en-US"/>
        </w:rPr>
        <w:fldChar w:fldCharType="end"/>
      </w:r>
      <w:r>
        <w:rPr>
          <w:lang w:val="en-US"/>
        </w:rPr>
        <w:t xml:space="preserve"> </w:t>
      </w:r>
      <w:r w:rsidR="003E07B6">
        <w:rPr>
          <w:lang w:val="en-US"/>
        </w:rPr>
        <w:fldChar w:fldCharType="begin"/>
      </w:r>
      <w:r>
        <w:rPr>
          <w:lang w:val="en-US"/>
        </w:rPr>
        <w:instrText xml:space="preserve"> REF _Ref357673859 \h </w:instrText>
      </w:r>
      <w:r w:rsidR="003E07B6">
        <w:rPr>
          <w:lang w:val="en-US"/>
        </w:rPr>
      </w:r>
      <w:r w:rsidR="003E07B6">
        <w:rPr>
          <w:lang w:val="en-US"/>
        </w:rPr>
        <w:fldChar w:fldCharType="separate"/>
      </w:r>
      <w:r w:rsidR="00FE42B4">
        <w:t>Merging statistics into a single Excel file</w:t>
      </w:r>
      <w:r w:rsidR="003E07B6">
        <w:rPr>
          <w:lang w:val="en-US"/>
        </w:rPr>
        <w:fldChar w:fldCharType="end"/>
      </w:r>
      <w:r>
        <w:rPr>
          <w:lang w:val="en-US"/>
        </w:rPr>
        <w:t xml:space="preserve">”, page </w:t>
      </w:r>
      <w:r w:rsidR="003E07B6">
        <w:rPr>
          <w:lang w:val="en-US"/>
        </w:rPr>
        <w:fldChar w:fldCharType="begin"/>
      </w:r>
      <w:r>
        <w:rPr>
          <w:lang w:val="en-US"/>
        </w:rPr>
        <w:instrText xml:space="preserve"> PAGEREF _Ref357673859 \h </w:instrText>
      </w:r>
      <w:r w:rsidR="003E07B6">
        <w:rPr>
          <w:lang w:val="en-US"/>
        </w:rPr>
      </w:r>
      <w:r w:rsidR="003E07B6">
        <w:rPr>
          <w:lang w:val="en-US"/>
        </w:rPr>
        <w:fldChar w:fldCharType="separate"/>
      </w:r>
      <w:ins w:id="808" w:author="dearith" w:date="2013-08-29T15:08:00Z">
        <w:r w:rsidR="00FE42B4">
          <w:rPr>
            <w:noProof/>
            <w:lang w:val="en-US"/>
          </w:rPr>
          <w:t>162</w:t>
        </w:r>
      </w:ins>
      <w:del w:id="809" w:author="dearith" w:date="2013-08-29T15:08:00Z">
        <w:r w:rsidR="00C82D1C" w:rsidDel="00FE42B4">
          <w:rPr>
            <w:noProof/>
            <w:lang w:val="en-US"/>
          </w:rPr>
          <w:delText>151</w:delText>
        </w:r>
      </w:del>
      <w:r w:rsidR="003E07B6">
        <w:rPr>
          <w:lang w:val="en-US"/>
        </w:rPr>
        <w:fldChar w:fldCharType="end"/>
      </w:r>
      <w:r>
        <w:rPr>
          <w:lang w:val="en-US"/>
        </w:rPr>
        <w:t>).</w:t>
      </w:r>
    </w:p>
    <w:p w:rsidR="005977FA" w:rsidRPr="00F21C25" w:rsidRDefault="005977FA" w:rsidP="005977FA">
      <w:pPr>
        <w:rPr>
          <w:lang w:val="en-US"/>
        </w:rPr>
      </w:pPr>
      <w:proofErr w:type="gramStart"/>
      <w:r w:rsidRPr="00F21C25">
        <w:rPr>
          <w:b/>
          <w:shd w:val="clear" w:color="auto" w:fill="FBD4B4" w:themeFill="accent6" w:themeFillTint="66"/>
          <w:lang w:val="en-US"/>
        </w:rPr>
        <w:t>logs</w:t>
      </w:r>
      <w:r>
        <w:rPr>
          <w:b/>
          <w:shd w:val="clear" w:color="auto" w:fill="FBD4B4" w:themeFill="accent6" w:themeFillTint="66"/>
          <w:lang w:val="en-US"/>
        </w:rPr>
        <w:t>Countries</w:t>
      </w:r>
      <w:r w:rsidRPr="00F21C25">
        <w:rPr>
          <w:b/>
          <w:shd w:val="clear" w:color="auto" w:fill="FBD4B4" w:themeFill="accent6" w:themeFillTint="66"/>
          <w:lang w:val="en-US"/>
        </w:rPr>
        <w:t>.xslt </w:t>
      </w:r>
      <w:r>
        <w:rPr>
          <w:lang w:val="en-US"/>
        </w:rPr>
        <w:t>:</w:t>
      </w:r>
      <w:proofErr w:type="gramEnd"/>
      <w:r>
        <w:rPr>
          <w:lang w:val="en-US"/>
        </w:rPr>
        <w:t xml:space="preserve"> this XSLT builds a statistics report by country and product/page</w:t>
      </w:r>
      <w:r w:rsidR="00EF2760">
        <w:rPr>
          <w:lang w:val="en-US"/>
        </w:rPr>
        <w:t xml:space="preserve"> for the media (VSFTPD, WMS, Motu…)</w:t>
      </w:r>
      <w:r>
        <w:rPr>
          <w:lang w:val="en-US"/>
        </w:rPr>
        <w:t xml:space="preserve">. The country is deducted through the GeoIP </w:t>
      </w:r>
      <w:r w:rsidR="00413A23">
        <w:rPr>
          <w:lang w:val="en-US"/>
        </w:rPr>
        <w:t>plug-</w:t>
      </w:r>
      <w:proofErr w:type="gramStart"/>
      <w:r w:rsidR="00413A23">
        <w:rPr>
          <w:lang w:val="en-US"/>
        </w:rPr>
        <w:t>in</w:t>
      </w:r>
      <w:r>
        <w:rPr>
          <w:lang w:val="en-US"/>
        </w:rPr>
        <w:t>(</w:t>
      </w:r>
      <w:proofErr w:type="gramEnd"/>
      <w:r>
        <w:rPr>
          <w:lang w:val="en-US"/>
        </w:rPr>
        <w:t>see section “</w:t>
      </w:r>
      <w:r w:rsidR="003E07B6">
        <w:rPr>
          <w:lang w:val="en-US"/>
        </w:rPr>
        <w:fldChar w:fldCharType="begin"/>
      </w:r>
      <w:r>
        <w:rPr>
          <w:lang w:val="en-US"/>
        </w:rPr>
        <w:instrText xml:space="preserve"> REF _Ref357679324 \h </w:instrText>
      </w:r>
      <w:r w:rsidR="003E07B6">
        <w:rPr>
          <w:lang w:val="en-US"/>
        </w:rPr>
      </w:r>
      <w:r w:rsidR="003E07B6">
        <w:rPr>
          <w:lang w:val="en-US"/>
        </w:rPr>
        <w:fldChar w:fldCharType="separate"/>
      </w:r>
      <w:r w:rsidR="00FE42B4">
        <w:t>GeoIP plug-in</w:t>
      </w:r>
      <w:r w:rsidR="003E07B6">
        <w:rPr>
          <w:lang w:val="en-US"/>
        </w:rPr>
        <w:fldChar w:fldCharType="end"/>
      </w:r>
      <w:r>
        <w:rPr>
          <w:lang w:val="en-US"/>
        </w:rPr>
        <w:t xml:space="preserve">”, page </w:t>
      </w:r>
      <w:r w:rsidR="003E07B6">
        <w:rPr>
          <w:lang w:val="en-US"/>
        </w:rPr>
        <w:fldChar w:fldCharType="begin"/>
      </w:r>
      <w:r>
        <w:rPr>
          <w:lang w:val="en-US"/>
        </w:rPr>
        <w:instrText xml:space="preserve"> PAGEREF _Ref357679324 \h </w:instrText>
      </w:r>
      <w:r w:rsidR="003E07B6">
        <w:rPr>
          <w:lang w:val="en-US"/>
        </w:rPr>
      </w:r>
      <w:r w:rsidR="003E07B6">
        <w:rPr>
          <w:lang w:val="en-US"/>
        </w:rPr>
        <w:fldChar w:fldCharType="separate"/>
      </w:r>
      <w:ins w:id="810" w:author="dearith" w:date="2013-08-29T15:08:00Z">
        <w:r w:rsidR="00FE42B4">
          <w:rPr>
            <w:noProof/>
            <w:lang w:val="en-US"/>
          </w:rPr>
          <w:t>137</w:t>
        </w:r>
      </w:ins>
      <w:del w:id="811" w:author="dearith" w:date="2013-08-29T15:08:00Z">
        <w:r w:rsidR="00C82D1C" w:rsidDel="00FE42B4">
          <w:rPr>
            <w:noProof/>
            <w:lang w:val="en-US"/>
          </w:rPr>
          <w:delText>127</w:delText>
        </w:r>
      </w:del>
      <w:r w:rsidR="003E07B6">
        <w:rPr>
          <w:lang w:val="en-US"/>
        </w:rPr>
        <w:fldChar w:fldCharType="end"/>
      </w:r>
      <w:r>
        <w:rPr>
          <w:lang w:val="en-US"/>
        </w:rPr>
        <w:t>). The result is an Excel sheet. This sheet will be merged in a final report by the merge process (see section “</w:t>
      </w:r>
      <w:r w:rsidR="003E07B6">
        <w:rPr>
          <w:lang w:val="en-US"/>
        </w:rPr>
        <w:fldChar w:fldCharType="begin"/>
      </w:r>
      <w:r>
        <w:rPr>
          <w:lang w:val="en-US"/>
        </w:rPr>
        <w:instrText xml:space="preserve"> REF _Ref357673859 \r \h </w:instrText>
      </w:r>
      <w:r w:rsidR="003E07B6">
        <w:rPr>
          <w:lang w:val="en-US"/>
        </w:rPr>
      </w:r>
      <w:r w:rsidR="003E07B6">
        <w:rPr>
          <w:lang w:val="en-US"/>
        </w:rPr>
        <w:fldChar w:fldCharType="separate"/>
      </w:r>
      <w:r w:rsidR="00FE42B4">
        <w:rPr>
          <w:lang w:val="en-US"/>
        </w:rPr>
        <w:t>5.1.7.8</w:t>
      </w:r>
      <w:r w:rsidR="003E07B6">
        <w:rPr>
          <w:lang w:val="en-US"/>
        </w:rPr>
        <w:fldChar w:fldCharType="end"/>
      </w:r>
      <w:r>
        <w:rPr>
          <w:lang w:val="en-US"/>
        </w:rPr>
        <w:t xml:space="preserve"> </w:t>
      </w:r>
      <w:r w:rsidR="003E07B6">
        <w:rPr>
          <w:lang w:val="en-US"/>
        </w:rPr>
        <w:fldChar w:fldCharType="begin"/>
      </w:r>
      <w:r>
        <w:rPr>
          <w:lang w:val="en-US"/>
        </w:rPr>
        <w:instrText xml:space="preserve"> REF _Ref357673859 \h </w:instrText>
      </w:r>
      <w:r w:rsidR="003E07B6">
        <w:rPr>
          <w:lang w:val="en-US"/>
        </w:rPr>
      </w:r>
      <w:r w:rsidR="003E07B6">
        <w:rPr>
          <w:lang w:val="en-US"/>
        </w:rPr>
        <w:fldChar w:fldCharType="separate"/>
      </w:r>
      <w:r w:rsidR="00FE42B4">
        <w:t>Merging statistics into a single Excel file</w:t>
      </w:r>
      <w:r w:rsidR="003E07B6">
        <w:rPr>
          <w:lang w:val="en-US"/>
        </w:rPr>
        <w:fldChar w:fldCharType="end"/>
      </w:r>
      <w:r>
        <w:rPr>
          <w:lang w:val="en-US"/>
        </w:rPr>
        <w:t xml:space="preserve">”, page </w:t>
      </w:r>
      <w:r w:rsidR="003E07B6">
        <w:rPr>
          <w:lang w:val="en-US"/>
        </w:rPr>
        <w:fldChar w:fldCharType="begin"/>
      </w:r>
      <w:r>
        <w:rPr>
          <w:lang w:val="en-US"/>
        </w:rPr>
        <w:instrText xml:space="preserve"> PAGEREF _Ref357673859 \h </w:instrText>
      </w:r>
      <w:r w:rsidR="003E07B6">
        <w:rPr>
          <w:lang w:val="en-US"/>
        </w:rPr>
      </w:r>
      <w:r w:rsidR="003E07B6">
        <w:rPr>
          <w:lang w:val="en-US"/>
        </w:rPr>
        <w:fldChar w:fldCharType="separate"/>
      </w:r>
      <w:ins w:id="812" w:author="dearith" w:date="2013-08-29T15:08:00Z">
        <w:r w:rsidR="00FE42B4">
          <w:rPr>
            <w:noProof/>
            <w:lang w:val="en-US"/>
          </w:rPr>
          <w:t>162</w:t>
        </w:r>
      </w:ins>
      <w:del w:id="813" w:author="dearith" w:date="2013-08-29T15:08:00Z">
        <w:r w:rsidR="00C82D1C" w:rsidDel="00FE42B4">
          <w:rPr>
            <w:noProof/>
            <w:lang w:val="en-US"/>
          </w:rPr>
          <w:delText>151</w:delText>
        </w:r>
      </w:del>
      <w:r w:rsidR="003E07B6">
        <w:rPr>
          <w:lang w:val="en-US"/>
        </w:rPr>
        <w:fldChar w:fldCharType="end"/>
      </w:r>
      <w:r>
        <w:rPr>
          <w:lang w:val="en-US"/>
        </w:rPr>
        <w:t>).</w:t>
      </w:r>
    </w:p>
    <w:p w:rsidR="007454EC" w:rsidRDefault="0041195D" w:rsidP="006B2C24">
      <w:pPr>
        <w:rPr>
          <w:lang w:val="en-US"/>
        </w:rPr>
      </w:pPr>
      <w:proofErr w:type="gramStart"/>
      <w:r w:rsidRPr="00F21C25">
        <w:rPr>
          <w:b/>
          <w:shd w:val="clear" w:color="auto" w:fill="FBD4B4" w:themeFill="accent6" w:themeFillTint="66"/>
          <w:lang w:val="en-US"/>
        </w:rPr>
        <w:t>logs</w:t>
      </w:r>
      <w:r>
        <w:rPr>
          <w:b/>
          <w:shd w:val="clear" w:color="auto" w:fill="FBD4B4" w:themeFill="accent6" w:themeFillTint="66"/>
          <w:lang w:val="en-US"/>
        </w:rPr>
        <w:t>Logins</w:t>
      </w:r>
      <w:r w:rsidRPr="00F21C25">
        <w:rPr>
          <w:b/>
          <w:shd w:val="clear" w:color="auto" w:fill="FBD4B4" w:themeFill="accent6" w:themeFillTint="66"/>
          <w:lang w:val="en-US"/>
        </w:rPr>
        <w:t>.xslt </w:t>
      </w:r>
      <w:r>
        <w:rPr>
          <w:lang w:val="en-US"/>
        </w:rPr>
        <w:t>:</w:t>
      </w:r>
      <w:proofErr w:type="gramEnd"/>
      <w:r>
        <w:rPr>
          <w:lang w:val="en-US"/>
        </w:rPr>
        <w:t xml:space="preserve"> this XSLT builds a statistics report by login and product/page</w:t>
      </w:r>
      <w:r w:rsidR="00EF2760" w:rsidRPr="00EF2760">
        <w:rPr>
          <w:lang w:val="en-US"/>
        </w:rPr>
        <w:t xml:space="preserve"> </w:t>
      </w:r>
      <w:r w:rsidR="00EF2760">
        <w:rPr>
          <w:lang w:val="en-US"/>
        </w:rPr>
        <w:t>for the media (VSFTPD, WMS, Motu…)</w:t>
      </w:r>
      <w:r>
        <w:rPr>
          <w:lang w:val="en-US"/>
        </w:rPr>
        <w:t>. This XSLT is only enable</w:t>
      </w:r>
      <w:r w:rsidR="00EF2760">
        <w:rPr>
          <w:lang w:val="en-US"/>
        </w:rPr>
        <w:t>d</w:t>
      </w:r>
      <w:r>
        <w:rPr>
          <w:lang w:val="en-US"/>
        </w:rPr>
        <w:t xml:space="preserve"> on logs containing “login” information (currently only for VSFTP logs). The result is an Excel sheet. This sheet will be merged in a final report by the merge process (see section “</w:t>
      </w:r>
      <w:r w:rsidR="003E07B6">
        <w:rPr>
          <w:lang w:val="en-US"/>
        </w:rPr>
        <w:fldChar w:fldCharType="begin"/>
      </w:r>
      <w:r>
        <w:rPr>
          <w:lang w:val="en-US"/>
        </w:rPr>
        <w:instrText xml:space="preserve"> REF _Ref357673859 \r \h </w:instrText>
      </w:r>
      <w:r w:rsidR="003E07B6">
        <w:rPr>
          <w:lang w:val="en-US"/>
        </w:rPr>
      </w:r>
      <w:r w:rsidR="003E07B6">
        <w:rPr>
          <w:lang w:val="en-US"/>
        </w:rPr>
        <w:fldChar w:fldCharType="separate"/>
      </w:r>
      <w:r w:rsidR="00FE42B4">
        <w:rPr>
          <w:lang w:val="en-US"/>
        </w:rPr>
        <w:t>5.1.7.8</w:t>
      </w:r>
      <w:r w:rsidR="003E07B6">
        <w:rPr>
          <w:lang w:val="en-US"/>
        </w:rPr>
        <w:fldChar w:fldCharType="end"/>
      </w:r>
      <w:r>
        <w:rPr>
          <w:lang w:val="en-US"/>
        </w:rPr>
        <w:t xml:space="preserve"> </w:t>
      </w:r>
      <w:r w:rsidR="003E07B6">
        <w:rPr>
          <w:lang w:val="en-US"/>
        </w:rPr>
        <w:fldChar w:fldCharType="begin"/>
      </w:r>
      <w:r>
        <w:rPr>
          <w:lang w:val="en-US"/>
        </w:rPr>
        <w:instrText xml:space="preserve"> REF _Ref357673859 \h </w:instrText>
      </w:r>
      <w:r w:rsidR="003E07B6">
        <w:rPr>
          <w:lang w:val="en-US"/>
        </w:rPr>
      </w:r>
      <w:r w:rsidR="003E07B6">
        <w:rPr>
          <w:lang w:val="en-US"/>
        </w:rPr>
        <w:fldChar w:fldCharType="separate"/>
      </w:r>
      <w:r w:rsidR="00FE42B4">
        <w:t>Merging statistics into a single Excel file</w:t>
      </w:r>
      <w:r w:rsidR="003E07B6">
        <w:rPr>
          <w:lang w:val="en-US"/>
        </w:rPr>
        <w:fldChar w:fldCharType="end"/>
      </w:r>
      <w:r>
        <w:rPr>
          <w:lang w:val="en-US"/>
        </w:rPr>
        <w:t xml:space="preserve">”, page </w:t>
      </w:r>
      <w:r w:rsidR="003E07B6">
        <w:rPr>
          <w:lang w:val="en-US"/>
        </w:rPr>
        <w:fldChar w:fldCharType="begin"/>
      </w:r>
      <w:r>
        <w:rPr>
          <w:lang w:val="en-US"/>
        </w:rPr>
        <w:instrText xml:space="preserve"> PAGEREF _Ref357673859 \h </w:instrText>
      </w:r>
      <w:r w:rsidR="003E07B6">
        <w:rPr>
          <w:lang w:val="en-US"/>
        </w:rPr>
      </w:r>
      <w:r w:rsidR="003E07B6">
        <w:rPr>
          <w:lang w:val="en-US"/>
        </w:rPr>
        <w:fldChar w:fldCharType="separate"/>
      </w:r>
      <w:ins w:id="814" w:author="dearith" w:date="2013-08-29T15:08:00Z">
        <w:r w:rsidR="00FE42B4">
          <w:rPr>
            <w:noProof/>
            <w:lang w:val="en-US"/>
          </w:rPr>
          <w:t>162</w:t>
        </w:r>
      </w:ins>
      <w:del w:id="815" w:author="dearith" w:date="2013-08-29T15:08:00Z">
        <w:r w:rsidR="00C82D1C" w:rsidDel="00FE42B4">
          <w:rPr>
            <w:noProof/>
            <w:lang w:val="en-US"/>
          </w:rPr>
          <w:delText>151</w:delText>
        </w:r>
      </w:del>
      <w:r w:rsidR="003E07B6">
        <w:rPr>
          <w:lang w:val="en-US"/>
        </w:rPr>
        <w:fldChar w:fldCharType="end"/>
      </w:r>
      <w:r>
        <w:rPr>
          <w:lang w:val="en-US"/>
        </w:rPr>
        <w:t>).</w:t>
      </w:r>
    </w:p>
    <w:p w:rsidR="0041195D" w:rsidRPr="00F21C25" w:rsidRDefault="0041195D" w:rsidP="0041195D">
      <w:pPr>
        <w:rPr>
          <w:lang w:val="en-US"/>
        </w:rPr>
      </w:pPr>
      <w:r w:rsidRPr="00F21C25">
        <w:rPr>
          <w:b/>
          <w:shd w:val="clear" w:color="auto" w:fill="FBD4B4" w:themeFill="accent6" w:themeFillTint="66"/>
          <w:lang w:val="en-US"/>
        </w:rPr>
        <w:t>logs</w:t>
      </w:r>
      <w:r>
        <w:rPr>
          <w:b/>
          <w:shd w:val="clear" w:color="auto" w:fill="FBD4B4" w:themeFill="accent6" w:themeFillTint="66"/>
          <w:lang w:val="en-US"/>
        </w:rPr>
        <w:t>OrgPrepare</w:t>
      </w:r>
      <w:r w:rsidRPr="00F21C25">
        <w:rPr>
          <w:b/>
          <w:shd w:val="clear" w:color="auto" w:fill="FBD4B4" w:themeFill="accent6" w:themeFillTint="66"/>
          <w:lang w:val="en-US"/>
        </w:rPr>
        <w:t>.xslt</w:t>
      </w:r>
      <w:r>
        <w:rPr>
          <w:b/>
          <w:shd w:val="clear" w:color="auto" w:fill="FBD4B4" w:themeFill="accent6" w:themeFillTint="66"/>
          <w:lang w:val="en-US"/>
        </w:rPr>
        <w:t xml:space="preserve">, </w:t>
      </w:r>
      <w:r w:rsidRPr="0041195D">
        <w:rPr>
          <w:b/>
          <w:shd w:val="clear" w:color="auto" w:fill="FBD4B4" w:themeFill="accent6" w:themeFillTint="66"/>
          <w:lang w:val="en-US"/>
        </w:rPr>
        <w:t>logsOrgDistinctPrepare</w:t>
      </w:r>
      <w:r w:rsidR="00F8614A">
        <w:rPr>
          <w:b/>
          <w:shd w:val="clear" w:color="auto" w:fill="FBD4B4" w:themeFill="accent6" w:themeFillTint="66"/>
          <w:lang w:val="en-US"/>
        </w:rPr>
        <w:t>.xslt</w:t>
      </w:r>
      <w:r>
        <w:rPr>
          <w:b/>
          <w:shd w:val="clear" w:color="auto" w:fill="FBD4B4" w:themeFill="accent6" w:themeFillTint="66"/>
          <w:lang w:val="en-US"/>
        </w:rPr>
        <w:t xml:space="preserve">, </w:t>
      </w:r>
      <w:r w:rsidRPr="0041195D">
        <w:rPr>
          <w:b/>
          <w:shd w:val="clear" w:color="auto" w:fill="FBD4B4" w:themeFill="accent6" w:themeFillTint="66"/>
          <w:lang w:val="en-US"/>
        </w:rPr>
        <w:t>logsTopOrganisationsPrepare</w:t>
      </w:r>
      <w:r w:rsidR="00F8614A">
        <w:rPr>
          <w:b/>
          <w:shd w:val="clear" w:color="auto" w:fill="FBD4B4" w:themeFill="accent6" w:themeFillTint="66"/>
          <w:lang w:val="en-US"/>
        </w:rPr>
        <w:t>.xslt</w:t>
      </w:r>
      <w:r>
        <w:rPr>
          <w:lang w:val="en-US"/>
        </w:rPr>
        <w:t>: these XSLTs build XML files to be able to produce the “Top n organizations” report</w:t>
      </w:r>
      <w:r w:rsidR="00EF2760" w:rsidRPr="00EF2760">
        <w:rPr>
          <w:lang w:val="en-US"/>
        </w:rPr>
        <w:t xml:space="preserve"> </w:t>
      </w:r>
      <w:r w:rsidR="00EF2760">
        <w:rPr>
          <w:lang w:val="en-US"/>
        </w:rPr>
        <w:t>for the media (VSFTPD, WMS, Motu…)</w:t>
      </w:r>
      <w:r>
        <w:rPr>
          <w:lang w:val="en-US"/>
        </w:rPr>
        <w:t xml:space="preserve">. The input files are the XML Awstats statistics files and the output files of previous XSLT. The result is a temporary </w:t>
      </w:r>
      <w:r w:rsidR="00BC255E">
        <w:rPr>
          <w:lang w:val="en-US"/>
        </w:rPr>
        <w:t xml:space="preserve">XML </w:t>
      </w:r>
      <w:r>
        <w:rPr>
          <w:lang w:val="en-US"/>
        </w:rPr>
        <w:t>file used later in others XLST.</w:t>
      </w:r>
    </w:p>
    <w:p w:rsidR="0041195D" w:rsidRPr="00F21C25" w:rsidRDefault="0041195D" w:rsidP="0041195D">
      <w:pPr>
        <w:rPr>
          <w:lang w:val="en-US"/>
        </w:rPr>
      </w:pPr>
      <w:proofErr w:type="gramStart"/>
      <w:r w:rsidRPr="0041195D">
        <w:rPr>
          <w:b/>
          <w:shd w:val="clear" w:color="auto" w:fill="FBD4B4" w:themeFill="accent6" w:themeFillTint="66"/>
          <w:lang w:val="en-US"/>
        </w:rPr>
        <w:lastRenderedPageBreak/>
        <w:t>logsTopOrganisations</w:t>
      </w:r>
      <w:r w:rsidRPr="00F21C25">
        <w:rPr>
          <w:b/>
          <w:shd w:val="clear" w:color="auto" w:fill="FBD4B4" w:themeFill="accent6" w:themeFillTint="66"/>
          <w:lang w:val="en-US"/>
        </w:rPr>
        <w:t>.xslt </w:t>
      </w:r>
      <w:r>
        <w:rPr>
          <w:lang w:val="en-US"/>
        </w:rPr>
        <w:t>:</w:t>
      </w:r>
      <w:proofErr w:type="gramEnd"/>
      <w:r>
        <w:rPr>
          <w:lang w:val="en-US"/>
        </w:rPr>
        <w:t xml:space="preserve"> this XSLT builds a statistics report of the  “Top n organizations</w:t>
      </w:r>
      <w:r w:rsidR="00EF2760">
        <w:rPr>
          <w:lang w:val="en-US"/>
        </w:rPr>
        <w:t xml:space="preserve"> </w:t>
      </w:r>
      <w:r>
        <w:rPr>
          <w:lang w:val="en-US"/>
        </w:rPr>
        <w:t>”</w:t>
      </w:r>
      <w:r w:rsidR="00EF2760">
        <w:rPr>
          <w:lang w:val="en-US"/>
        </w:rPr>
        <w:t xml:space="preserve"> for the media (VSFTPD, WMS, Motu…)</w:t>
      </w:r>
      <w:r>
        <w:rPr>
          <w:lang w:val="en-US"/>
        </w:rPr>
        <w:t xml:space="preserve">. The input file is the output of the </w:t>
      </w:r>
      <w:r w:rsidRPr="0041195D">
        <w:rPr>
          <w:i/>
          <w:lang w:val="en-US"/>
        </w:rPr>
        <w:t>logsTopOrganisationsPrepare</w:t>
      </w:r>
      <w:r>
        <w:rPr>
          <w:lang w:val="en-US"/>
        </w:rPr>
        <w:t>.xslt transformation. The result is an Excel sheet. This sheet will be merged in a final report by the merge process (see section “</w:t>
      </w:r>
      <w:r w:rsidR="003E07B6">
        <w:rPr>
          <w:lang w:val="en-US"/>
        </w:rPr>
        <w:fldChar w:fldCharType="begin"/>
      </w:r>
      <w:r>
        <w:rPr>
          <w:lang w:val="en-US"/>
        </w:rPr>
        <w:instrText xml:space="preserve"> REF _Ref357673859 \r \h </w:instrText>
      </w:r>
      <w:r w:rsidR="003E07B6">
        <w:rPr>
          <w:lang w:val="en-US"/>
        </w:rPr>
      </w:r>
      <w:r w:rsidR="003E07B6">
        <w:rPr>
          <w:lang w:val="en-US"/>
        </w:rPr>
        <w:fldChar w:fldCharType="separate"/>
      </w:r>
      <w:r w:rsidR="00FE42B4">
        <w:rPr>
          <w:lang w:val="en-US"/>
        </w:rPr>
        <w:t>5.1.7.8</w:t>
      </w:r>
      <w:r w:rsidR="003E07B6">
        <w:rPr>
          <w:lang w:val="en-US"/>
        </w:rPr>
        <w:fldChar w:fldCharType="end"/>
      </w:r>
      <w:r>
        <w:rPr>
          <w:lang w:val="en-US"/>
        </w:rPr>
        <w:t xml:space="preserve"> </w:t>
      </w:r>
      <w:r w:rsidR="003E07B6">
        <w:rPr>
          <w:lang w:val="en-US"/>
        </w:rPr>
        <w:fldChar w:fldCharType="begin"/>
      </w:r>
      <w:r>
        <w:rPr>
          <w:lang w:val="en-US"/>
        </w:rPr>
        <w:instrText xml:space="preserve"> REF _Ref357673859 \h </w:instrText>
      </w:r>
      <w:r w:rsidR="003E07B6">
        <w:rPr>
          <w:lang w:val="en-US"/>
        </w:rPr>
      </w:r>
      <w:r w:rsidR="003E07B6">
        <w:rPr>
          <w:lang w:val="en-US"/>
        </w:rPr>
        <w:fldChar w:fldCharType="separate"/>
      </w:r>
      <w:r w:rsidR="00FE42B4">
        <w:t>Merging statistics into a single Excel file</w:t>
      </w:r>
      <w:r w:rsidR="003E07B6">
        <w:rPr>
          <w:lang w:val="en-US"/>
        </w:rPr>
        <w:fldChar w:fldCharType="end"/>
      </w:r>
      <w:r>
        <w:rPr>
          <w:lang w:val="en-US"/>
        </w:rPr>
        <w:t xml:space="preserve">”, page </w:t>
      </w:r>
      <w:r w:rsidR="003E07B6">
        <w:rPr>
          <w:lang w:val="en-US"/>
        </w:rPr>
        <w:fldChar w:fldCharType="begin"/>
      </w:r>
      <w:r>
        <w:rPr>
          <w:lang w:val="en-US"/>
        </w:rPr>
        <w:instrText xml:space="preserve"> PAGEREF _Ref357673859 \h </w:instrText>
      </w:r>
      <w:r w:rsidR="003E07B6">
        <w:rPr>
          <w:lang w:val="en-US"/>
        </w:rPr>
      </w:r>
      <w:r w:rsidR="003E07B6">
        <w:rPr>
          <w:lang w:val="en-US"/>
        </w:rPr>
        <w:fldChar w:fldCharType="separate"/>
      </w:r>
      <w:ins w:id="816" w:author="dearith" w:date="2013-08-29T15:08:00Z">
        <w:r w:rsidR="00FE42B4">
          <w:rPr>
            <w:noProof/>
            <w:lang w:val="en-US"/>
          </w:rPr>
          <w:t>162</w:t>
        </w:r>
      </w:ins>
      <w:del w:id="817" w:author="dearith" w:date="2013-08-29T15:08:00Z">
        <w:r w:rsidR="00C82D1C" w:rsidDel="00FE42B4">
          <w:rPr>
            <w:noProof/>
            <w:lang w:val="en-US"/>
          </w:rPr>
          <w:delText>151</w:delText>
        </w:r>
      </w:del>
      <w:r w:rsidR="003E07B6">
        <w:rPr>
          <w:lang w:val="en-US"/>
        </w:rPr>
        <w:fldChar w:fldCharType="end"/>
      </w:r>
      <w:r>
        <w:rPr>
          <w:lang w:val="en-US"/>
        </w:rPr>
        <w:t>).</w:t>
      </w:r>
    </w:p>
    <w:p w:rsidR="0041195D" w:rsidRDefault="0041195D" w:rsidP="0041195D">
      <w:pPr>
        <w:shd w:val="clear" w:color="auto" w:fill="F2F2F2" w:themeFill="background1" w:themeFillShade="F2"/>
        <w:rPr>
          <w:lang w:val="en-US"/>
        </w:rPr>
      </w:pPr>
      <w:proofErr w:type="gramStart"/>
      <w:r>
        <w:rPr>
          <w:lang w:val="en-US"/>
        </w:rPr>
        <w:t>Note :</w:t>
      </w:r>
      <w:proofErr w:type="gramEnd"/>
      <w:r>
        <w:rPr>
          <w:lang w:val="en-US"/>
        </w:rPr>
        <w:t xml:space="preserve"> “Top </w:t>
      </w:r>
      <w:r w:rsidRPr="0041195D">
        <w:rPr>
          <w:i/>
          <w:lang w:val="en-US"/>
        </w:rPr>
        <w:t>n</w:t>
      </w:r>
      <w:r w:rsidR="001B6F5D">
        <w:rPr>
          <w:lang w:val="en-US"/>
        </w:rPr>
        <w:t xml:space="preserve"> organization” report</w:t>
      </w:r>
      <w:r>
        <w:rPr>
          <w:lang w:val="en-US"/>
        </w:rPr>
        <w:t xml:space="preserve"> : the </w:t>
      </w:r>
      <w:r>
        <w:rPr>
          <w:i/>
          <w:lang w:val="en-US"/>
        </w:rPr>
        <w:t>n</w:t>
      </w:r>
      <w:r>
        <w:rPr>
          <w:lang w:val="en-US"/>
        </w:rPr>
        <w:t xml:space="preserve"> is configured in a XML file (see example above) : </w:t>
      </w:r>
      <w:r w:rsidRPr="00FA763D">
        <w:rPr>
          <w:rFonts w:ascii="Courier New" w:hAnsi="Courier New" w:cs="Courier New"/>
          <w:color w:val="F5844C"/>
          <w:sz w:val="16"/>
          <w:szCs w:val="16"/>
          <w:lang w:eastAsia="fr-FR"/>
        </w:rPr>
        <w:t>options</w:t>
      </w:r>
      <w:r w:rsidRPr="00FA763D">
        <w:rPr>
          <w:rFonts w:ascii="Courier New" w:hAnsi="Courier New" w:cs="Courier New"/>
          <w:color w:val="FF8040"/>
          <w:sz w:val="16"/>
          <w:szCs w:val="16"/>
          <w:lang w:eastAsia="fr-FR"/>
        </w:rPr>
        <w:t>=</w:t>
      </w:r>
      <w:r w:rsidRPr="00FA763D">
        <w:rPr>
          <w:rFonts w:ascii="Courier New" w:hAnsi="Courier New" w:cs="Courier New"/>
          <w:color w:val="993300"/>
          <w:sz w:val="16"/>
          <w:szCs w:val="16"/>
          <w:lang w:eastAsia="fr-FR"/>
        </w:rPr>
        <w:t>"--stringparam  topnxml /data2/atoll/awstats/logs/xml/paramTopN.xml"</w:t>
      </w:r>
      <w:r w:rsidR="001B6F5D">
        <w:rPr>
          <w:lang w:val="en-US"/>
        </w:rPr>
        <w:t>. The XML file is:</w:t>
      </w:r>
    </w:p>
    <w:p w:rsidR="001B6F5D" w:rsidRDefault="001B6F5D" w:rsidP="001B6F5D">
      <w:pPr>
        <w:shd w:val="clear" w:color="auto" w:fill="F2F2F2" w:themeFill="background1" w:themeFillShade="F2"/>
        <w:jc w:val="left"/>
        <w:rPr>
          <w:rFonts w:ascii="Courier New" w:hAnsi="Courier New" w:cs="Courier New"/>
          <w:sz w:val="16"/>
          <w:szCs w:val="16"/>
        </w:rPr>
      </w:pPr>
      <w:proofErr w:type="gramStart"/>
      <w:r w:rsidRPr="00EF2760">
        <w:rPr>
          <w:rFonts w:ascii="Courier New" w:hAnsi="Courier New" w:cs="Courier New"/>
          <w:color w:val="8B26C9"/>
          <w:sz w:val="16"/>
          <w:szCs w:val="16"/>
          <w:lang w:val="en-US" w:eastAsia="fr-FR"/>
        </w:rPr>
        <w:t>&lt;?xml</w:t>
      </w:r>
      <w:proofErr w:type="gramEnd"/>
      <w:r w:rsidRPr="00EF2760">
        <w:rPr>
          <w:rFonts w:ascii="Courier New" w:hAnsi="Courier New" w:cs="Courier New"/>
          <w:color w:val="8B26C9"/>
          <w:sz w:val="16"/>
          <w:szCs w:val="16"/>
          <w:lang w:val="en-US" w:eastAsia="fr-FR"/>
        </w:rPr>
        <w:t xml:space="preserve"> version="1.0" encoding="UTF-8"?&gt;</w:t>
      </w:r>
      <w:r w:rsidRPr="00EF2760">
        <w:rPr>
          <w:rFonts w:ascii="Courier New" w:hAnsi="Courier New" w:cs="Courier New"/>
          <w:color w:val="000000"/>
          <w:sz w:val="16"/>
          <w:szCs w:val="16"/>
          <w:lang w:val="en-US" w:eastAsia="fr-FR"/>
        </w:rPr>
        <w:br/>
      </w:r>
      <w:r w:rsidRPr="00EF2760">
        <w:rPr>
          <w:rFonts w:ascii="Courier New" w:hAnsi="Courier New" w:cs="Courier New"/>
          <w:color w:val="000096"/>
          <w:sz w:val="16"/>
          <w:szCs w:val="16"/>
          <w:lang w:val="en-US" w:eastAsia="fr-FR"/>
        </w:rPr>
        <w:t>&lt;options&gt;</w:t>
      </w:r>
      <w:r w:rsidRPr="00EF2760">
        <w:rPr>
          <w:rFonts w:ascii="Courier New" w:hAnsi="Courier New" w:cs="Courier New"/>
          <w:color w:val="000000"/>
          <w:sz w:val="16"/>
          <w:szCs w:val="16"/>
          <w:lang w:val="en-US" w:eastAsia="fr-FR"/>
        </w:rPr>
        <w:br/>
        <w:t xml:space="preserve">    </w:t>
      </w:r>
      <w:r w:rsidRPr="00EF2760">
        <w:rPr>
          <w:rFonts w:ascii="Courier New" w:hAnsi="Courier New" w:cs="Courier New"/>
          <w:color w:val="000096"/>
          <w:sz w:val="16"/>
          <w:szCs w:val="16"/>
          <w:highlight w:val="yellow"/>
          <w:lang w:val="en-US" w:eastAsia="fr-FR"/>
        </w:rPr>
        <w:t>&lt;topOrgOption</w:t>
      </w:r>
      <w:r w:rsidRPr="00EF2760">
        <w:rPr>
          <w:rFonts w:ascii="Courier New" w:hAnsi="Courier New" w:cs="Courier New"/>
          <w:color w:val="F5844C"/>
          <w:sz w:val="16"/>
          <w:szCs w:val="16"/>
          <w:highlight w:val="yellow"/>
          <w:lang w:val="en-US" w:eastAsia="fr-FR"/>
        </w:rPr>
        <w:t xml:space="preserve"> n</w:t>
      </w:r>
      <w:r w:rsidRPr="00EF2760">
        <w:rPr>
          <w:rFonts w:ascii="Courier New" w:hAnsi="Courier New" w:cs="Courier New"/>
          <w:color w:val="FF8040"/>
          <w:sz w:val="16"/>
          <w:szCs w:val="16"/>
          <w:highlight w:val="yellow"/>
          <w:lang w:val="en-US" w:eastAsia="fr-FR"/>
        </w:rPr>
        <w:t>=</w:t>
      </w:r>
      <w:r w:rsidRPr="00EF2760">
        <w:rPr>
          <w:rFonts w:ascii="Courier New" w:hAnsi="Courier New" w:cs="Courier New"/>
          <w:color w:val="993300"/>
          <w:sz w:val="16"/>
          <w:szCs w:val="16"/>
          <w:highlight w:val="yellow"/>
          <w:lang w:val="en-US" w:eastAsia="fr-FR"/>
        </w:rPr>
        <w:t>"10"</w:t>
      </w:r>
      <w:r w:rsidRPr="00EF2760">
        <w:rPr>
          <w:rFonts w:ascii="Courier New" w:hAnsi="Courier New" w:cs="Courier New"/>
          <w:color w:val="000096"/>
          <w:sz w:val="16"/>
          <w:szCs w:val="16"/>
          <w:highlight w:val="yellow"/>
          <w:lang w:val="en-US" w:eastAsia="fr-FR"/>
        </w:rPr>
        <w:t>/&gt;</w:t>
      </w:r>
      <w:r w:rsidRPr="00EF2760">
        <w:rPr>
          <w:rFonts w:ascii="Courier New" w:hAnsi="Courier New" w:cs="Courier New"/>
          <w:color w:val="000000"/>
          <w:sz w:val="16"/>
          <w:szCs w:val="16"/>
          <w:lang w:val="en-US" w:eastAsia="fr-FR"/>
        </w:rPr>
        <w:t xml:space="preserve"> </w:t>
      </w:r>
      <w:r w:rsidRPr="00EF2760">
        <w:rPr>
          <w:rFonts w:ascii="Courier New" w:hAnsi="Courier New" w:cs="Courier New"/>
          <w:color w:val="000000"/>
          <w:sz w:val="16"/>
          <w:szCs w:val="16"/>
          <w:lang w:val="en-US" w:eastAsia="fr-FR"/>
        </w:rPr>
        <w:br/>
        <w:t xml:space="preserve">    </w:t>
      </w:r>
      <w:r w:rsidRPr="00EF2760">
        <w:rPr>
          <w:rFonts w:ascii="Courier New" w:hAnsi="Courier New" w:cs="Courier New"/>
          <w:color w:val="000096"/>
          <w:sz w:val="16"/>
          <w:szCs w:val="16"/>
          <w:lang w:val="en-US" w:eastAsia="fr-FR"/>
        </w:rPr>
        <w:t>&lt;topProductOption</w:t>
      </w:r>
      <w:r w:rsidRPr="00EF2760">
        <w:rPr>
          <w:rFonts w:ascii="Courier New" w:hAnsi="Courier New" w:cs="Courier New"/>
          <w:color w:val="F5844C"/>
          <w:sz w:val="16"/>
          <w:szCs w:val="16"/>
          <w:lang w:val="en-US" w:eastAsia="fr-FR"/>
        </w:rPr>
        <w:t xml:space="preserve"> n</w:t>
      </w:r>
      <w:r w:rsidRPr="00EF2760">
        <w:rPr>
          <w:rFonts w:ascii="Courier New" w:hAnsi="Courier New" w:cs="Courier New"/>
          <w:color w:val="FF8040"/>
          <w:sz w:val="16"/>
          <w:szCs w:val="16"/>
          <w:lang w:val="en-US" w:eastAsia="fr-FR"/>
        </w:rPr>
        <w:t>=</w:t>
      </w:r>
      <w:r w:rsidRPr="00EF2760">
        <w:rPr>
          <w:rFonts w:ascii="Courier New" w:hAnsi="Courier New" w:cs="Courier New"/>
          <w:color w:val="993300"/>
          <w:sz w:val="16"/>
          <w:szCs w:val="16"/>
          <w:lang w:val="en-US" w:eastAsia="fr-FR"/>
        </w:rPr>
        <w:t>"10"</w:t>
      </w:r>
      <w:r w:rsidRPr="00EF2760">
        <w:rPr>
          <w:rFonts w:ascii="Courier New" w:hAnsi="Courier New" w:cs="Courier New"/>
          <w:color w:val="000096"/>
          <w:sz w:val="16"/>
          <w:szCs w:val="16"/>
          <w:lang w:val="en-US" w:eastAsia="fr-FR"/>
        </w:rPr>
        <w:t>/&gt;</w:t>
      </w:r>
      <w:r w:rsidRPr="00EF2760">
        <w:rPr>
          <w:rFonts w:ascii="Courier New" w:hAnsi="Courier New" w:cs="Courier New"/>
          <w:color w:val="000000"/>
          <w:sz w:val="16"/>
          <w:szCs w:val="16"/>
          <w:lang w:val="en-US" w:eastAsia="fr-FR"/>
        </w:rPr>
        <w:t xml:space="preserve"> </w:t>
      </w:r>
      <w:r w:rsidRPr="00EF2760">
        <w:rPr>
          <w:rFonts w:ascii="Courier New" w:hAnsi="Courier New" w:cs="Courier New"/>
          <w:color w:val="000000"/>
          <w:sz w:val="16"/>
          <w:szCs w:val="16"/>
          <w:lang w:val="en-US" w:eastAsia="fr-FR"/>
        </w:rPr>
        <w:br/>
      </w:r>
      <w:r w:rsidRPr="00EF2760">
        <w:rPr>
          <w:rFonts w:ascii="Courier New" w:hAnsi="Courier New" w:cs="Courier New"/>
          <w:color w:val="000096"/>
          <w:sz w:val="16"/>
          <w:szCs w:val="16"/>
          <w:lang w:val="en-US" w:eastAsia="fr-FR"/>
        </w:rPr>
        <w:t>&lt;/options&gt;</w:t>
      </w:r>
      <w:r w:rsidRPr="00EF2760">
        <w:rPr>
          <w:rFonts w:ascii="Courier New" w:hAnsi="Courier New" w:cs="Courier New"/>
          <w:color w:val="000000"/>
          <w:sz w:val="16"/>
          <w:szCs w:val="16"/>
          <w:lang w:val="en-US" w:eastAsia="fr-FR"/>
        </w:rPr>
        <w:br/>
      </w:r>
    </w:p>
    <w:p w:rsidR="00CF70FA" w:rsidRPr="00F21C25" w:rsidRDefault="00CF70FA" w:rsidP="00CF70FA">
      <w:pPr>
        <w:rPr>
          <w:lang w:val="en-US"/>
        </w:rPr>
      </w:pPr>
    </w:p>
    <w:p w:rsidR="003D7BE0" w:rsidRPr="002B5010" w:rsidRDefault="007272E1" w:rsidP="003D7BE0">
      <w:pPr>
        <w:pStyle w:val="Titre4"/>
      </w:pPr>
      <w:bookmarkStart w:id="818" w:name="_Ref357694620"/>
      <w:bookmarkStart w:id="819" w:name="_Ref357694624"/>
      <w:bookmarkStart w:id="820" w:name="_Ref357694627"/>
      <w:bookmarkStart w:id="821" w:name="_Toc365552647"/>
      <w:r>
        <w:t>Per number</w:t>
      </w:r>
      <w:r w:rsidR="003D7BE0">
        <w:t xml:space="preserve"> of days</w:t>
      </w:r>
      <w:r w:rsidR="00224B2D">
        <w:t xml:space="preserve"> raw</w:t>
      </w:r>
      <w:r w:rsidR="003D7BE0">
        <w:t xml:space="preserve"> statistic</w:t>
      </w:r>
      <w:r w:rsidR="00FF6DBE">
        <w:t>s</w:t>
      </w:r>
      <w:bookmarkEnd w:id="818"/>
      <w:bookmarkEnd w:id="819"/>
      <w:bookmarkEnd w:id="820"/>
      <w:bookmarkEnd w:id="821"/>
    </w:p>
    <w:p w:rsidR="00877727" w:rsidRDefault="003E07B6" w:rsidP="003D7BE0">
      <w:pPr>
        <w:jc w:val="left"/>
        <w:rPr>
          <w:ins w:id="822" w:author="dearith" w:date="2013-08-29T15:48:00Z"/>
          <w:lang w:val="en-US"/>
        </w:rPr>
      </w:pPr>
      <w:ins w:id="823" w:author="dearith" w:date="2013-08-29T15:48:00Z">
        <w:r w:rsidRPr="003E07B6">
          <w:rPr>
            <w:highlight w:val="yellow"/>
            <w:lang w:val="en-US"/>
            <w:rPrChange w:id="824" w:author="dearith" w:date="2013-08-29T15:49:00Z">
              <w:rPr>
                <w:lang w:val="en-US"/>
              </w:rPr>
            </w:rPrChange>
          </w:rPr>
          <w:t>THIS FUNCTION HAS BEEN DONE IN AUGUST 2013</w:t>
        </w:r>
      </w:ins>
    </w:p>
    <w:p w:rsidR="003D7BE0" w:rsidRDefault="003D7BE0" w:rsidP="003D7BE0">
      <w:pPr>
        <w:jc w:val="left"/>
        <w:rPr>
          <w:lang w:val="en-US"/>
        </w:rPr>
      </w:pPr>
      <w:r>
        <w:rPr>
          <w:lang w:val="en-US"/>
        </w:rPr>
        <w:t>Awstats does not stored each days a user activity. To be able to supply “per number of days” statistics, specifics processes and database files have to be implemented outside Awstats.</w:t>
      </w:r>
    </w:p>
    <w:p w:rsidR="00877727" w:rsidRDefault="00FF6DBE" w:rsidP="00877727">
      <w:pPr>
        <w:rPr>
          <w:ins w:id="825" w:author="dearith" w:date="2013-08-29T15:52:00Z"/>
        </w:rPr>
      </w:pPr>
      <w:r>
        <w:rPr>
          <w:lang w:val="en-US"/>
        </w:rPr>
        <w:t>The i</w:t>
      </w:r>
      <w:r w:rsidR="00B77DDE">
        <w:rPr>
          <w:lang w:val="en-US"/>
        </w:rPr>
        <w:t xml:space="preserve">dea is to analyze “raw” </w:t>
      </w:r>
      <w:r w:rsidR="00486AA8">
        <w:rPr>
          <w:lang w:val="en-US"/>
        </w:rPr>
        <w:t>logs (like Awstats) and produce</w:t>
      </w:r>
      <w:r w:rsidR="00B77DDE">
        <w:rPr>
          <w:lang w:val="en-US"/>
        </w:rPr>
        <w:t xml:space="preserve"> specific xml files </w:t>
      </w:r>
      <w:r w:rsidR="00B77DDE" w:rsidRPr="00841581">
        <w:rPr>
          <w:u w:val="single"/>
          <w:lang w:val="en-US"/>
        </w:rPr>
        <w:t>beside the Awstats XML statistics</w:t>
      </w:r>
      <w:r w:rsidR="0064593B" w:rsidRPr="00841581">
        <w:rPr>
          <w:u w:val="single"/>
          <w:lang w:val="en-US"/>
        </w:rPr>
        <w:t xml:space="preserve"> files</w:t>
      </w:r>
      <w:r w:rsidR="0064593B">
        <w:rPr>
          <w:lang w:val="en-US"/>
        </w:rPr>
        <w:t xml:space="preserve">, </w:t>
      </w:r>
      <w:r w:rsidR="00B77DDE">
        <w:rPr>
          <w:lang w:val="en-US"/>
        </w:rPr>
        <w:t xml:space="preserve">for each product/page configured in the criteria configuration file </w:t>
      </w:r>
      <w:r w:rsidR="0064593B">
        <w:rPr>
          <w:lang w:val="en-US"/>
        </w:rPr>
        <w:t>(</w:t>
      </w:r>
      <w:r w:rsidR="0064593B" w:rsidRPr="0064593B">
        <w:rPr>
          <w:i/>
          <w:lang w:val="en-US"/>
        </w:rPr>
        <w:t>products</w:t>
      </w:r>
      <w:r w:rsidR="0064593B">
        <w:rPr>
          <w:lang w:val="en-US"/>
        </w:rPr>
        <w:t xml:space="preserve"> and </w:t>
      </w:r>
      <w:r w:rsidR="0064593B" w:rsidRPr="0064593B">
        <w:rPr>
          <w:i/>
          <w:lang w:val="en-US"/>
        </w:rPr>
        <w:t>productConfig</w:t>
      </w:r>
      <w:r w:rsidR="0064593B">
        <w:rPr>
          <w:lang w:val="en-US"/>
        </w:rPr>
        <w:t xml:space="preserve"> elements) </w:t>
      </w:r>
      <w:r w:rsidR="00EF2760">
        <w:rPr>
          <w:lang w:val="en-US"/>
        </w:rPr>
        <w:t>and by year/month, and for the media (VSFTPD, WMS, Motu…)</w:t>
      </w:r>
      <w:r w:rsidR="00FA6A9D">
        <w:rPr>
          <w:lang w:val="en-US"/>
        </w:rPr>
        <w:t xml:space="preserve">. </w:t>
      </w:r>
      <w:commentRangeStart w:id="826"/>
      <w:ins w:id="827" w:author="dearith" w:date="2013-08-29T15:52:00Z">
        <w:r w:rsidR="00877727" w:rsidRPr="00346C7C">
          <w:rPr>
            <w:highlight w:val="yellow"/>
          </w:rPr>
          <w:t xml:space="preserve">The statistics relate only on “products” whose “dailyStats” attribute is set to true </w:t>
        </w:r>
        <w:r w:rsidR="00877727" w:rsidRPr="00346C7C">
          <w:rPr>
            <w:highlight w:val="yellow"/>
            <w:lang w:val="en-US"/>
          </w:rPr>
          <w:t xml:space="preserve">in </w:t>
        </w:r>
        <w:proofErr w:type="gramStart"/>
        <w:r w:rsidR="00877727" w:rsidRPr="00346C7C">
          <w:rPr>
            <w:highlight w:val="yellow"/>
            <w:lang w:val="en-US"/>
          </w:rPr>
          <w:t>the  criteria</w:t>
        </w:r>
        <w:proofErr w:type="gramEnd"/>
        <w:r w:rsidR="00877727" w:rsidRPr="00346C7C">
          <w:rPr>
            <w:highlight w:val="yellow"/>
            <w:lang w:val="en-US"/>
          </w:rPr>
          <w:t xml:space="preserve"> configuration file</w:t>
        </w:r>
        <w:r w:rsidR="00877727">
          <w:rPr>
            <w:lang w:val="en-US"/>
          </w:rPr>
          <w:t xml:space="preserve"> </w:t>
        </w:r>
        <w:commentRangeEnd w:id="826"/>
        <w:r w:rsidR="00877727">
          <w:rPr>
            <w:rStyle w:val="Marquedecommentaire"/>
            <w:rFonts w:eastAsia="Times New Roman"/>
          </w:rPr>
          <w:commentReference w:id="826"/>
        </w:r>
        <w:r w:rsidR="00877727">
          <w:rPr>
            <w:lang w:val="en-US"/>
          </w:rPr>
          <w:t>(see “Criteria configuration file” in the [</w:t>
        </w:r>
        <w:r w:rsidR="003E07B6">
          <w:rPr>
            <w:lang w:val="en-US"/>
          </w:rPr>
          <w:fldChar w:fldCharType="begin"/>
        </w:r>
        <w:r w:rsidR="00877727">
          <w:rPr>
            <w:lang w:val="en-US"/>
          </w:rPr>
          <w:instrText xml:space="preserve"> REF _Ref356459435 \h </w:instrText>
        </w:r>
      </w:ins>
      <w:r w:rsidR="003E07B6">
        <w:rPr>
          <w:lang w:val="en-US"/>
        </w:rPr>
      </w:r>
      <w:ins w:id="828" w:author="dearith" w:date="2013-08-29T15:52:00Z">
        <w:r w:rsidR="003E07B6">
          <w:rPr>
            <w:lang w:val="en-US"/>
          </w:rPr>
          <w:fldChar w:fldCharType="separate"/>
        </w:r>
        <w:r w:rsidR="00877727" w:rsidRPr="00E13544">
          <w:rPr>
            <w:highlight w:val="yellow"/>
          </w:rPr>
          <w:t xml:space="preserve">DA </w:t>
        </w:r>
        <w:r w:rsidR="00877727">
          <w:rPr>
            <w:noProof/>
            <w:highlight w:val="yellow"/>
          </w:rPr>
          <w:t>8</w:t>
        </w:r>
        <w:r w:rsidR="003E07B6">
          <w:rPr>
            <w:lang w:val="en-US"/>
          </w:rPr>
          <w:fldChar w:fldCharType="end"/>
        </w:r>
        <w:r w:rsidR="00877727">
          <w:rPr>
            <w:lang w:val="en-US"/>
          </w:rPr>
          <w:t>] document)</w:t>
        </w:r>
        <w:r w:rsidR="00877727">
          <w:t>. We don’</w:t>
        </w:r>
      </w:ins>
      <w:ins w:id="829" w:author="dearith" w:date="2013-08-29T15:53:00Z">
        <w:r w:rsidR="00877727">
          <w:t>t</w:t>
        </w:r>
      </w:ins>
      <w:ins w:id="830" w:author="dearith" w:date="2013-08-29T15:52:00Z">
        <w:r w:rsidR="00877727">
          <w:t xml:space="preserve"> need to compute them for each product</w:t>
        </w:r>
      </w:ins>
      <w:ins w:id="831" w:author="dearith" w:date="2013-08-29T15:53:00Z">
        <w:r w:rsidR="00877727">
          <w:t xml:space="preserve"> (</w:t>
        </w:r>
        <w:r w:rsidR="003E07B6" w:rsidRPr="003E07B6">
          <w:rPr>
            <w:highlight w:val="yellow"/>
            <w:rPrChange w:id="832" w:author="dearith" w:date="2013-08-29T15:54:00Z">
              <w:rPr/>
            </w:rPrChange>
          </w:rPr>
          <w:t>especially for Aviso project</w:t>
        </w:r>
        <w:r w:rsidR="00877727">
          <w:t>)</w:t>
        </w:r>
      </w:ins>
      <w:ins w:id="833" w:author="dearith" w:date="2013-08-29T15:52:00Z">
        <w:r w:rsidR="00877727">
          <w:t xml:space="preserve">. The Perl script involved is </w:t>
        </w:r>
        <w:r w:rsidR="00877727">
          <w:rPr>
            <w:i/>
          </w:rPr>
          <w:t>analyseLogs.pl</w:t>
        </w:r>
        <w:r w:rsidR="00877727">
          <w:t xml:space="preserve">. By default if there is no input file attribute in the </w:t>
        </w:r>
        <w:r w:rsidR="00877727" w:rsidRPr="009A71A8">
          <w:rPr>
            <w:i/>
          </w:rPr>
          <w:t>xslt</w:t>
        </w:r>
        <w:r w:rsidR="00877727">
          <w:t xml:space="preserve"> element (</w:t>
        </w:r>
        <w:r w:rsidR="00877727" w:rsidRPr="009A71A8">
          <w:rPr>
            <w:i/>
          </w:rPr>
          <w:t>logXsltConfig</w:t>
        </w:r>
        <w:r w:rsidR="00877727">
          <w:t xml:space="preserve"> element), the input files are the awstats statistics files. In the case of “users per day” report, it shall be the “Per number of days” XML file. The Perl script </w:t>
        </w:r>
        <w:r w:rsidR="00877727">
          <w:rPr>
            <w:i/>
          </w:rPr>
          <w:t>transform.pl</w:t>
        </w:r>
        <w:r w:rsidR="00877727">
          <w:t xml:space="preserve"> has been adapted.</w:t>
        </w:r>
      </w:ins>
    </w:p>
    <w:p w:rsidR="00877727" w:rsidRPr="00E02483" w:rsidRDefault="00877727" w:rsidP="00877727">
      <w:pPr>
        <w:rPr>
          <w:ins w:id="834" w:author="dearith" w:date="2013-08-29T15:52:00Z"/>
          <w:rStyle w:val="hps"/>
        </w:rPr>
      </w:pPr>
      <w:ins w:id="835" w:author="dearith" w:date="2013-08-29T15:52:00Z">
        <w:r w:rsidRPr="00B95B6E">
          <w:rPr>
            <w:rStyle w:val="hps"/>
            <w:highlight w:val="yellow"/>
          </w:rPr>
          <w:t xml:space="preserve">For VFSFTP and WMS, the </w:t>
        </w:r>
        <w:r w:rsidRPr="00E02483">
          <w:rPr>
            <w:highlight w:val="yellow"/>
            <w:lang w:val="en-US"/>
          </w:rPr>
          <w:t>criteria configuration file</w:t>
        </w:r>
        <w:r w:rsidRPr="00B95B6E">
          <w:rPr>
            <w:highlight w:val="yellow"/>
            <w:lang w:val="en-US"/>
          </w:rPr>
          <w:t xml:space="preserve">s </w:t>
        </w:r>
        <w:r w:rsidRPr="00B95B6E">
          <w:rPr>
            <w:highlight w:val="yellow"/>
          </w:rPr>
          <w:t xml:space="preserve">are generated: the Perl scripts </w:t>
        </w:r>
        <w:r w:rsidRPr="00B95B6E">
          <w:rPr>
            <w:i/>
            <w:highlight w:val="yellow"/>
            <w:lang w:val="en-US"/>
          </w:rPr>
          <w:t>buildConfFromVsftp.pl</w:t>
        </w:r>
        <w:r w:rsidRPr="00B95B6E">
          <w:rPr>
            <w:highlight w:val="yellow"/>
            <w:lang w:val="en-US"/>
          </w:rPr>
          <w:t xml:space="preserve"> and </w:t>
        </w:r>
        <w:r w:rsidRPr="00B95B6E">
          <w:rPr>
            <w:i/>
            <w:highlight w:val="yellow"/>
            <w:lang w:val="en-US"/>
          </w:rPr>
          <w:t>buildConfFromWms.pl</w:t>
        </w:r>
        <w:r w:rsidRPr="00B95B6E">
          <w:rPr>
            <w:highlight w:val="yellow"/>
            <w:lang w:val="en-US"/>
          </w:rPr>
          <w:t xml:space="preserve"> </w:t>
        </w:r>
        <w:r w:rsidRPr="00B95B6E">
          <w:rPr>
            <w:highlight w:val="yellow"/>
          </w:rPr>
          <w:t xml:space="preserve">must </w:t>
        </w:r>
        <w:proofErr w:type="gramStart"/>
        <w:r w:rsidRPr="00B95B6E">
          <w:rPr>
            <w:highlight w:val="yellow"/>
          </w:rPr>
          <w:t>changed</w:t>
        </w:r>
        <w:proofErr w:type="gramEnd"/>
        <w:r w:rsidRPr="00B95B6E">
          <w:rPr>
            <w:highlight w:val="yellow"/>
          </w:rPr>
          <w:t xml:space="preserve"> to generate the </w:t>
        </w:r>
        <w:r w:rsidRPr="00E02483">
          <w:rPr>
            <w:highlight w:val="yellow"/>
          </w:rPr>
          <w:t>dail</w:t>
        </w:r>
        <w:r>
          <w:rPr>
            <w:highlight w:val="yellow"/>
          </w:rPr>
          <w:t>yStats” attribute</w:t>
        </w:r>
        <w:r>
          <w:t xml:space="preserve"> </w:t>
        </w:r>
      </w:ins>
    </w:p>
    <w:p w:rsidR="003D7BE0" w:rsidRDefault="00FA6A9D" w:rsidP="003D7BE0">
      <w:pPr>
        <w:jc w:val="left"/>
        <w:rPr>
          <w:lang w:val="en-US"/>
        </w:rPr>
      </w:pPr>
      <w:del w:id="836" w:author="dearith" w:date="2013-08-29T15:52:00Z">
        <w:r w:rsidRPr="00FA6A9D" w:rsidDel="00877727">
          <w:rPr>
            <w:highlight w:val="yellow"/>
            <w:lang w:val="en-US"/>
          </w:rPr>
          <w:delText>In MyOcean, it seems we don’t need these statistics for each product, we have to decide if we produce these statistics ontly for the “root”</w:delText>
        </w:r>
        <w:r w:rsidDel="00877727">
          <w:rPr>
            <w:highlight w:val="yellow"/>
            <w:lang w:val="en-US"/>
          </w:rPr>
          <w:delText xml:space="preserve"> (high level </w:delText>
        </w:r>
        <w:r w:rsidRPr="00FA6A9D" w:rsidDel="00877727">
          <w:rPr>
            <w:i/>
            <w:highlight w:val="yellow"/>
            <w:lang w:val="en-US"/>
          </w:rPr>
          <w:delText>products</w:delText>
        </w:r>
        <w:r w:rsidRPr="00FA6A9D" w:rsidDel="00877727">
          <w:rPr>
            <w:highlight w:val="yellow"/>
            <w:lang w:val="en-US"/>
          </w:rPr>
          <w:delText xml:space="preserve"> element) or for each product/page configured in the criteria configuration file (</w:delText>
        </w:r>
        <w:r w:rsidRPr="00FA6A9D" w:rsidDel="00877727">
          <w:rPr>
            <w:i/>
            <w:highlight w:val="yellow"/>
            <w:lang w:val="en-US"/>
          </w:rPr>
          <w:delText>products</w:delText>
        </w:r>
        <w:r w:rsidRPr="00FA6A9D" w:rsidDel="00877727">
          <w:rPr>
            <w:highlight w:val="yellow"/>
            <w:lang w:val="en-US"/>
          </w:rPr>
          <w:delText xml:space="preserve"> and </w:delText>
        </w:r>
        <w:r w:rsidRPr="00FA6A9D" w:rsidDel="00877727">
          <w:rPr>
            <w:i/>
            <w:highlight w:val="yellow"/>
            <w:lang w:val="en-US"/>
          </w:rPr>
          <w:delText>productConfig</w:delText>
        </w:r>
        <w:r w:rsidRPr="00FA6A9D" w:rsidDel="00877727">
          <w:rPr>
            <w:highlight w:val="yellow"/>
            <w:lang w:val="en-US"/>
          </w:rPr>
          <w:delText xml:space="preserve"> elements)</w:delText>
        </w:r>
        <w:r w:rsidDel="00877727">
          <w:rPr>
            <w:lang w:val="en-US"/>
          </w:rPr>
          <w:delText>.</w:delText>
        </w:r>
      </w:del>
    </w:p>
    <w:p w:rsidR="00BC2F62" w:rsidRDefault="0043777F" w:rsidP="0043777F">
      <w:pPr>
        <w:shd w:val="clear" w:color="auto" w:fill="F2F2F2" w:themeFill="background1" w:themeFillShade="F2"/>
        <w:jc w:val="left"/>
        <w:rPr>
          <w:lang w:val="en-US"/>
        </w:rPr>
      </w:pPr>
      <w:r w:rsidRPr="0043777F">
        <w:rPr>
          <w:u w:val="single"/>
          <w:lang w:val="en-US"/>
        </w:rPr>
        <w:t>Note</w:t>
      </w:r>
      <w:r>
        <w:rPr>
          <w:lang w:val="en-US"/>
        </w:rPr>
        <w:t xml:space="preserve">: the routine to read, extract fields from the logs file has already been built (from Awstats perl code): see </w:t>
      </w:r>
      <w:r w:rsidRPr="0043777F">
        <w:rPr>
          <w:i/>
          <w:lang w:val="en-US"/>
        </w:rPr>
        <w:t>DefinePerlParsingFormat</w:t>
      </w:r>
      <w:r>
        <w:rPr>
          <w:lang w:val="en-US"/>
        </w:rPr>
        <w:t xml:space="preserve"> function in </w:t>
      </w:r>
      <w:r w:rsidRPr="0043777F">
        <w:rPr>
          <w:i/>
          <w:lang w:val="en-US"/>
        </w:rPr>
        <w:t>buildConfFromVsftp.pl</w:t>
      </w:r>
      <w:r>
        <w:rPr>
          <w:lang w:val="en-US"/>
        </w:rPr>
        <w:t xml:space="preserve"> and </w:t>
      </w:r>
      <w:r>
        <w:rPr>
          <w:i/>
          <w:lang w:val="en-US"/>
        </w:rPr>
        <w:t>buildConfFromWms</w:t>
      </w:r>
      <w:r w:rsidRPr="0043777F">
        <w:rPr>
          <w:i/>
          <w:lang w:val="en-US"/>
        </w:rPr>
        <w:t>.pl</w:t>
      </w:r>
      <w:r>
        <w:rPr>
          <w:lang w:val="en-US"/>
        </w:rPr>
        <w:t xml:space="preserve"> </w:t>
      </w:r>
      <w:r w:rsidR="00224B2D">
        <w:rPr>
          <w:lang w:val="en-US"/>
        </w:rPr>
        <w:t>Perl</w:t>
      </w:r>
      <w:r>
        <w:rPr>
          <w:lang w:val="en-US"/>
        </w:rPr>
        <w:t xml:space="preserve"> scripts.</w:t>
      </w:r>
    </w:p>
    <w:p w:rsidR="00BC2F62" w:rsidRDefault="00BC2F62" w:rsidP="00BC2F62">
      <w:pPr>
        <w:jc w:val="left"/>
        <w:rPr>
          <w:ins w:id="837" w:author="dearith" w:date="2013-08-20T10:21:00Z"/>
          <w:lang w:val="en-US"/>
        </w:rPr>
      </w:pPr>
      <w:ins w:id="838" w:author="dearith" w:date="2013-08-20T10:21:00Z">
        <w:r>
          <w:rPr>
            <w:lang w:val="en-US"/>
          </w:rPr>
          <w:t>There are two types of XML output files:</w:t>
        </w:r>
      </w:ins>
    </w:p>
    <w:p w:rsidR="00BC2F62" w:rsidRDefault="00BC2F62" w:rsidP="00BC2F62">
      <w:pPr>
        <w:pStyle w:val="Paragraphedeliste"/>
        <w:numPr>
          <w:ilvl w:val="0"/>
          <w:numId w:val="63"/>
        </w:numPr>
        <w:jc w:val="left"/>
        <w:rPr>
          <w:ins w:id="839" w:author="dearith" w:date="2013-08-20T10:21:00Z"/>
          <w:lang w:val="en-US"/>
        </w:rPr>
      </w:pPr>
      <w:ins w:id="840" w:author="dearith" w:date="2013-08-20T10:21:00Z">
        <w:r>
          <w:rPr>
            <w:lang w:val="en-US"/>
          </w:rPr>
          <w:lastRenderedPageBreak/>
          <w:t>Statistics by users’ IP ou DNS</w:t>
        </w:r>
      </w:ins>
    </w:p>
    <w:p w:rsidR="00BC2F62" w:rsidRPr="00BC2F62" w:rsidRDefault="00BC2F62" w:rsidP="00BC2F62">
      <w:pPr>
        <w:pStyle w:val="Paragraphedeliste"/>
        <w:numPr>
          <w:ilvl w:val="0"/>
          <w:numId w:val="63"/>
        </w:numPr>
        <w:jc w:val="left"/>
        <w:rPr>
          <w:ins w:id="841" w:author="dearith" w:date="2013-08-20T10:21:00Z"/>
          <w:lang w:val="en-US"/>
        </w:rPr>
      </w:pPr>
      <w:ins w:id="842" w:author="dearith" w:date="2013-08-20T10:21:00Z">
        <w:r>
          <w:rPr>
            <w:lang w:val="en-US"/>
          </w:rPr>
          <w:t>Statistics by users’ login, if login data exists in the Apache of FTP log files</w:t>
        </w:r>
      </w:ins>
    </w:p>
    <w:p w:rsidR="0043777F" w:rsidRDefault="00BC2F62" w:rsidP="003D7BE0">
      <w:pPr>
        <w:jc w:val="left"/>
        <w:rPr>
          <w:lang w:val="en-US"/>
        </w:rPr>
      </w:pPr>
      <w:ins w:id="843" w:author="dearith" w:date="2013-08-20T10:21:00Z">
        <w:r>
          <w:rPr>
            <w:lang w:val="en-US"/>
          </w:rPr>
          <w:t xml:space="preserve">Below is an example of </w:t>
        </w:r>
      </w:ins>
      <w:ins w:id="844" w:author="dearith" w:date="2013-08-20T10:22:00Z">
        <w:r>
          <w:rPr>
            <w:lang w:val="en-US"/>
          </w:rPr>
          <w:t>t</w:t>
        </w:r>
      </w:ins>
      <w:del w:id="845" w:author="dearith" w:date="2013-08-20T10:22:00Z">
        <w:r w:rsidR="00E15EFA" w:rsidDel="00BC2F62">
          <w:rPr>
            <w:lang w:val="en-US"/>
          </w:rPr>
          <w:delText>T</w:delText>
        </w:r>
      </w:del>
      <w:r w:rsidR="00E15EFA">
        <w:rPr>
          <w:lang w:val="en-US"/>
        </w:rPr>
        <w:t xml:space="preserve">he XML output file </w:t>
      </w:r>
      <w:ins w:id="846" w:author="dearith" w:date="2013-08-20T10:22:00Z">
        <w:r>
          <w:rPr>
            <w:lang w:val="en-US"/>
          </w:rPr>
          <w:t xml:space="preserve">by </w:t>
        </w:r>
      </w:ins>
      <w:ins w:id="847" w:author="dearith" w:date="2013-08-20T10:26:00Z">
        <w:r>
          <w:rPr>
            <w:lang w:val="en-US"/>
          </w:rPr>
          <w:t>IP/DNS</w:t>
        </w:r>
      </w:ins>
      <w:ins w:id="848" w:author="dearith" w:date="2013-08-20T10:22:00Z">
        <w:r>
          <w:rPr>
            <w:lang w:val="en-US"/>
          </w:rPr>
          <w:t xml:space="preserve"> (for </w:t>
        </w:r>
        <w:r w:rsidRPr="00BC2F62">
          <w:rPr>
            <w:lang w:val="en-US"/>
          </w:rPr>
          <w:t>MEDSEA_REANALYSIS_PHYS_006_004</w:t>
        </w:r>
        <w:r>
          <w:rPr>
            <w:lang w:val="en-US"/>
          </w:rPr>
          <w:t xml:space="preserve"> product)</w:t>
        </w:r>
      </w:ins>
      <w:del w:id="849" w:author="dearith" w:date="2013-08-20T10:22:00Z">
        <w:r w:rsidR="00E15EFA" w:rsidDel="00BC2F62">
          <w:rPr>
            <w:lang w:val="en-US"/>
          </w:rPr>
          <w:delText>could be</w:delText>
        </w:r>
      </w:del>
      <w:r w:rsidR="00E15EFA">
        <w:rPr>
          <w:lang w:val="en-US"/>
        </w:rPr>
        <w:t>:</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E15EFA" w:rsidRPr="003B366D" w:rsidTr="00250C43">
        <w:tc>
          <w:tcPr>
            <w:tcW w:w="9210" w:type="dxa"/>
            <w:shd w:val="clear" w:color="auto" w:fill="F2F2F2" w:themeFill="background1" w:themeFillShade="F2"/>
          </w:tcPr>
          <w:p w:rsidR="00E15EFA" w:rsidRPr="00BC2F62" w:rsidRDefault="00BC2F62" w:rsidP="00BC2F62">
            <w:pPr>
              <w:jc w:val="left"/>
              <w:rPr>
                <w:rFonts w:ascii="Courier New" w:hAnsi="Courier New" w:cs="Courier New"/>
                <w:sz w:val="16"/>
                <w:szCs w:val="16"/>
                <w:lang w:val="en-US"/>
              </w:rPr>
            </w:pPr>
            <w:r w:rsidRPr="00BC2F62">
              <w:rPr>
                <w:rFonts w:ascii="Courier New" w:hAnsi="Courier New" w:cs="Courier New"/>
                <w:color w:val="8B26C9"/>
                <w:sz w:val="16"/>
                <w:szCs w:val="16"/>
                <w:lang w:val="en-US" w:eastAsia="fr-FR"/>
              </w:rPr>
              <w:t>&lt;?xml version="1.0" encoding="UTF-8"?&gt;</w:t>
            </w:r>
            <w:r w:rsidRPr="00BC2F62">
              <w:rPr>
                <w:rFonts w:ascii="Courier New" w:hAnsi="Courier New" w:cs="Courier New"/>
                <w:color w:val="000000"/>
                <w:sz w:val="16"/>
                <w:szCs w:val="16"/>
                <w:lang w:val="en-US" w:eastAsia="fr-FR"/>
              </w:rPr>
              <w:br/>
            </w:r>
            <w:r w:rsidRPr="00BC2F62">
              <w:rPr>
                <w:rFonts w:ascii="Courier New" w:hAnsi="Courier New" w:cs="Courier New"/>
                <w:color w:val="000096"/>
                <w:sz w:val="16"/>
                <w:szCs w:val="16"/>
                <w:lang w:val="en-US" w:eastAsia="fr-FR"/>
              </w:rPr>
              <w:t>&lt;root</w:t>
            </w:r>
            <w:r w:rsidRPr="00BC2F62">
              <w:rPr>
                <w:rFonts w:ascii="Courier New" w:hAnsi="Courier New" w:cs="Courier New"/>
                <w:color w:val="F5844C"/>
                <w:sz w:val="16"/>
                <w:szCs w:val="16"/>
                <w:lang w:val="en-US" w:eastAsia="fr-FR"/>
              </w:rPr>
              <w:t xml:space="preserve"> id</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"MEDSEA_REANALYSIS_PHYS_006_004"</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&lt;d</w:t>
            </w:r>
            <w:r w:rsidRPr="00BC2F62">
              <w:rPr>
                <w:rFonts w:ascii="Courier New" w:hAnsi="Courier New" w:cs="Courier New"/>
                <w:color w:val="F5844C"/>
                <w:sz w:val="16"/>
                <w:szCs w:val="16"/>
                <w:lang w:val="en-US" w:eastAsia="fr-FR"/>
              </w:rPr>
              <w:t xml:space="preserve"> id</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"20130501"</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&lt;u</w:t>
            </w:r>
            <w:r w:rsidRPr="00BC2F62">
              <w:rPr>
                <w:rFonts w:ascii="Courier New" w:hAnsi="Courier New" w:cs="Courier New"/>
                <w:color w:val="F5844C"/>
                <w:sz w:val="16"/>
                <w:szCs w:val="16"/>
                <w:lang w:val="en-US" w:eastAsia="fr-FR"/>
              </w:rPr>
              <w:t xml:space="preserve"> visit</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"2"</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t>IP/DNS A</w:t>
            </w:r>
            <w:r w:rsidRPr="00BC2F62">
              <w:rPr>
                <w:rFonts w:ascii="Courier New" w:hAnsi="Courier New" w:cs="Courier New"/>
                <w:color w:val="000096"/>
                <w:sz w:val="16"/>
                <w:szCs w:val="16"/>
                <w:lang w:val="en-US" w:eastAsia="fr-FR"/>
              </w:rPr>
              <w:t>&lt;/u&gt;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&lt;u</w:t>
            </w:r>
            <w:r w:rsidRPr="00BC2F62">
              <w:rPr>
                <w:rFonts w:ascii="Courier New" w:hAnsi="Courier New" w:cs="Courier New"/>
                <w:color w:val="F5844C"/>
                <w:sz w:val="16"/>
                <w:szCs w:val="16"/>
                <w:lang w:val="en-US" w:eastAsia="fr-FR"/>
              </w:rPr>
              <w:t xml:space="preserve"> visit</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"1"</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t>IP/DNS C</w:t>
            </w:r>
            <w:r w:rsidRPr="00BC2F62">
              <w:rPr>
                <w:rFonts w:ascii="Courier New" w:hAnsi="Courier New" w:cs="Courier New"/>
                <w:color w:val="000096"/>
                <w:sz w:val="16"/>
                <w:szCs w:val="16"/>
                <w:lang w:val="en-US" w:eastAsia="fr-FR"/>
              </w:rPr>
              <w:t>&lt;/u&gt;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&lt;u</w:t>
            </w:r>
            <w:r w:rsidRPr="00BC2F62">
              <w:rPr>
                <w:rFonts w:ascii="Courier New" w:hAnsi="Courier New" w:cs="Courier New"/>
                <w:color w:val="F5844C"/>
                <w:sz w:val="16"/>
                <w:szCs w:val="16"/>
                <w:lang w:val="en-US" w:eastAsia="fr-FR"/>
              </w:rPr>
              <w:t xml:space="preserve"> visit</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"10"</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t>IP/DNS F</w:t>
            </w:r>
            <w:r w:rsidRPr="00BC2F62">
              <w:rPr>
                <w:rFonts w:ascii="Courier New" w:hAnsi="Courier New" w:cs="Courier New"/>
                <w:color w:val="000096"/>
                <w:sz w:val="16"/>
                <w:szCs w:val="16"/>
                <w:lang w:val="en-US" w:eastAsia="fr-FR"/>
              </w:rPr>
              <w:t>&lt;/u&gt;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&lt;u</w:t>
            </w:r>
            <w:r w:rsidRPr="00BC2F62">
              <w:rPr>
                <w:rFonts w:ascii="Courier New" w:hAnsi="Courier New" w:cs="Courier New"/>
                <w:color w:val="F5844C"/>
                <w:sz w:val="16"/>
                <w:szCs w:val="16"/>
                <w:lang w:val="en-US" w:eastAsia="fr-FR"/>
              </w:rPr>
              <w:t xml:space="preserve"> visit</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"1"</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t>IP/DNS K</w:t>
            </w:r>
            <w:r w:rsidRPr="00BC2F62">
              <w:rPr>
                <w:rFonts w:ascii="Courier New" w:hAnsi="Courier New" w:cs="Courier New"/>
                <w:color w:val="000096"/>
                <w:sz w:val="16"/>
                <w:szCs w:val="16"/>
                <w:lang w:val="en-US" w:eastAsia="fr-FR"/>
              </w:rPr>
              <w:t>&lt;/u&gt;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&lt;/d&gt;</w:t>
            </w:r>
            <w:r w:rsidRPr="00BC2F62">
              <w:rPr>
                <w:rFonts w:ascii="Courier New" w:hAnsi="Courier New" w:cs="Courier New"/>
                <w:color w:val="000000"/>
                <w:sz w:val="16"/>
                <w:szCs w:val="16"/>
                <w:lang w:val="en-US" w:eastAsia="fr-FR"/>
              </w:rPr>
              <w:t xml:space="preserve"> </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&lt;d</w:t>
            </w:r>
            <w:r w:rsidRPr="00BC2F62">
              <w:rPr>
                <w:rFonts w:ascii="Courier New" w:hAnsi="Courier New" w:cs="Courier New"/>
                <w:color w:val="F5844C"/>
                <w:sz w:val="16"/>
                <w:szCs w:val="16"/>
                <w:lang w:val="en-US" w:eastAsia="fr-FR"/>
              </w:rPr>
              <w:t xml:space="preserve"> id</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"20130502"</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&lt;u</w:t>
            </w:r>
            <w:r w:rsidRPr="00BC2F62">
              <w:rPr>
                <w:rFonts w:ascii="Courier New" w:hAnsi="Courier New" w:cs="Courier New"/>
                <w:color w:val="F5844C"/>
                <w:sz w:val="16"/>
                <w:szCs w:val="16"/>
                <w:lang w:val="en-US" w:eastAsia="fr-FR"/>
              </w:rPr>
              <w:t xml:space="preserve"> visit</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"3"</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t>IP/DNS A</w:t>
            </w:r>
            <w:r w:rsidRPr="00BC2F62">
              <w:rPr>
                <w:rFonts w:ascii="Courier New" w:hAnsi="Courier New" w:cs="Courier New"/>
                <w:color w:val="000096"/>
                <w:sz w:val="16"/>
                <w:szCs w:val="16"/>
                <w:lang w:val="en-US" w:eastAsia="fr-FR"/>
              </w:rPr>
              <w:t>&lt;/u&gt;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&lt;u</w:t>
            </w:r>
            <w:r w:rsidRPr="00BC2F62">
              <w:rPr>
                <w:rFonts w:ascii="Courier New" w:hAnsi="Courier New" w:cs="Courier New"/>
                <w:color w:val="F5844C"/>
                <w:sz w:val="16"/>
                <w:szCs w:val="16"/>
                <w:lang w:val="en-US" w:eastAsia="fr-FR"/>
              </w:rPr>
              <w:t xml:space="preserve"> visit</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"1"</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t>IP/DNS B</w:t>
            </w:r>
            <w:r w:rsidRPr="00BC2F62">
              <w:rPr>
                <w:rFonts w:ascii="Courier New" w:hAnsi="Courier New" w:cs="Courier New"/>
                <w:color w:val="000096"/>
                <w:sz w:val="16"/>
                <w:szCs w:val="16"/>
                <w:lang w:val="en-US" w:eastAsia="fr-FR"/>
              </w:rPr>
              <w:t>&lt;/u&gt;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&lt;/d&gt;</w:t>
            </w:r>
            <w:r w:rsidRPr="00BC2F62">
              <w:rPr>
                <w:rFonts w:ascii="Courier New" w:hAnsi="Courier New" w:cs="Courier New"/>
                <w:color w:val="000000"/>
                <w:sz w:val="16"/>
                <w:szCs w:val="16"/>
                <w:lang w:val="en-US" w:eastAsia="fr-FR"/>
              </w:rPr>
              <w:t xml:space="preserve"> </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&lt;d</w:t>
            </w:r>
            <w:r w:rsidRPr="00BC2F62">
              <w:rPr>
                <w:rFonts w:ascii="Courier New" w:hAnsi="Courier New" w:cs="Courier New"/>
                <w:color w:val="F5844C"/>
                <w:sz w:val="16"/>
                <w:szCs w:val="16"/>
                <w:lang w:val="en-US" w:eastAsia="fr-FR"/>
              </w:rPr>
              <w:t xml:space="preserve"> id</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"20130509"</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&lt;u</w:t>
            </w:r>
            <w:r w:rsidRPr="00BC2F62">
              <w:rPr>
                <w:rFonts w:ascii="Courier New" w:hAnsi="Courier New" w:cs="Courier New"/>
                <w:color w:val="F5844C"/>
                <w:sz w:val="16"/>
                <w:szCs w:val="16"/>
                <w:lang w:val="en-US" w:eastAsia="fr-FR"/>
              </w:rPr>
              <w:t xml:space="preserve"> visit</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"6"</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t>IP/DNS B</w:t>
            </w:r>
            <w:r w:rsidRPr="00BC2F62">
              <w:rPr>
                <w:rFonts w:ascii="Courier New" w:hAnsi="Courier New" w:cs="Courier New"/>
                <w:color w:val="000096"/>
                <w:sz w:val="16"/>
                <w:szCs w:val="16"/>
                <w:lang w:val="en-US" w:eastAsia="fr-FR"/>
              </w:rPr>
              <w:t>&lt;/u&gt;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&lt;u</w:t>
            </w:r>
            <w:r w:rsidRPr="00BC2F62">
              <w:rPr>
                <w:rFonts w:ascii="Courier New" w:hAnsi="Courier New" w:cs="Courier New"/>
                <w:color w:val="F5844C"/>
                <w:sz w:val="16"/>
                <w:szCs w:val="16"/>
                <w:lang w:val="en-US" w:eastAsia="fr-FR"/>
              </w:rPr>
              <w:t xml:space="preserve"> visit</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"1"</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t>IP/DNS M</w:t>
            </w:r>
            <w:r w:rsidRPr="00BC2F62">
              <w:rPr>
                <w:rFonts w:ascii="Courier New" w:hAnsi="Courier New" w:cs="Courier New"/>
                <w:color w:val="000096"/>
                <w:sz w:val="16"/>
                <w:szCs w:val="16"/>
                <w:lang w:val="en-US" w:eastAsia="fr-FR"/>
              </w:rPr>
              <w:t>&lt;/u&gt;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&lt;u</w:t>
            </w:r>
            <w:r w:rsidRPr="00BC2F62">
              <w:rPr>
                <w:rFonts w:ascii="Courier New" w:hAnsi="Courier New" w:cs="Courier New"/>
                <w:color w:val="F5844C"/>
                <w:sz w:val="16"/>
                <w:szCs w:val="16"/>
                <w:lang w:val="en-US" w:eastAsia="fr-FR"/>
              </w:rPr>
              <w:t xml:space="preserve"> visit</w:t>
            </w:r>
            <w:r w:rsidRPr="00BC2F62">
              <w:rPr>
                <w:rFonts w:ascii="Courier New" w:hAnsi="Courier New" w:cs="Courier New"/>
                <w:color w:val="FF8040"/>
                <w:sz w:val="16"/>
                <w:szCs w:val="16"/>
                <w:lang w:val="en-US" w:eastAsia="fr-FR"/>
              </w:rPr>
              <w:t>=</w:t>
            </w:r>
            <w:r w:rsidRPr="00BC2F62">
              <w:rPr>
                <w:rFonts w:ascii="Courier New" w:hAnsi="Courier New" w:cs="Courier New"/>
                <w:color w:val="993300"/>
                <w:sz w:val="16"/>
                <w:szCs w:val="16"/>
                <w:lang w:val="en-US" w:eastAsia="fr-FR"/>
              </w:rPr>
              <w:t>"1"</w:t>
            </w:r>
            <w:r w:rsidRPr="00BC2F62">
              <w:rPr>
                <w:rFonts w:ascii="Courier New" w:hAnsi="Courier New" w:cs="Courier New"/>
                <w:color w:val="000096"/>
                <w:sz w:val="16"/>
                <w:szCs w:val="16"/>
                <w:lang w:val="en-US" w:eastAsia="fr-FR"/>
              </w:rPr>
              <w:t>&gt;</w:t>
            </w:r>
            <w:r w:rsidRPr="00BC2F62">
              <w:rPr>
                <w:rFonts w:ascii="Courier New" w:hAnsi="Courier New" w:cs="Courier New"/>
                <w:color w:val="000000"/>
                <w:sz w:val="16"/>
                <w:szCs w:val="16"/>
                <w:lang w:val="en-US" w:eastAsia="fr-FR"/>
              </w:rPr>
              <w:t>IP/DNS T</w:t>
            </w:r>
            <w:r w:rsidRPr="00BC2F62">
              <w:rPr>
                <w:rFonts w:ascii="Courier New" w:hAnsi="Courier New" w:cs="Courier New"/>
                <w:color w:val="000096"/>
                <w:sz w:val="16"/>
                <w:szCs w:val="16"/>
                <w:lang w:val="en-US" w:eastAsia="fr-FR"/>
              </w:rPr>
              <w:t>&lt;/u&gt;</w:t>
            </w:r>
            <w:r w:rsidRPr="00BC2F62">
              <w:rPr>
                <w:rFonts w:ascii="Courier New" w:hAnsi="Courier New" w:cs="Courier New"/>
                <w:color w:val="000000"/>
                <w:sz w:val="16"/>
                <w:szCs w:val="16"/>
                <w:lang w:val="en-US" w:eastAsia="fr-FR"/>
              </w:rPr>
              <w:br/>
              <w:t xml:space="preserve">    </w:t>
            </w:r>
            <w:r w:rsidRPr="00BC2F62">
              <w:rPr>
                <w:rFonts w:ascii="Courier New" w:hAnsi="Courier New" w:cs="Courier New"/>
                <w:color w:val="000096"/>
                <w:sz w:val="16"/>
                <w:szCs w:val="16"/>
                <w:lang w:val="en-US" w:eastAsia="fr-FR"/>
              </w:rPr>
              <w:t>&lt;/d&gt;</w:t>
            </w:r>
            <w:r w:rsidRPr="00BC2F62">
              <w:rPr>
                <w:rFonts w:ascii="Courier New" w:hAnsi="Courier New" w:cs="Courier New"/>
                <w:color w:val="000000"/>
                <w:sz w:val="16"/>
                <w:szCs w:val="16"/>
                <w:lang w:val="en-US" w:eastAsia="fr-FR"/>
              </w:rPr>
              <w:t xml:space="preserve"> </w:t>
            </w:r>
            <w:r w:rsidRPr="00BC2F62">
              <w:rPr>
                <w:rFonts w:ascii="Courier New" w:hAnsi="Courier New" w:cs="Courier New"/>
                <w:color w:val="000000"/>
                <w:sz w:val="16"/>
                <w:szCs w:val="16"/>
                <w:lang w:val="en-US" w:eastAsia="fr-FR"/>
              </w:rPr>
              <w:br/>
            </w:r>
            <w:r w:rsidRPr="00BC2F62">
              <w:rPr>
                <w:rFonts w:ascii="Courier New" w:hAnsi="Courier New" w:cs="Courier New"/>
                <w:color w:val="000096"/>
                <w:sz w:val="16"/>
                <w:szCs w:val="16"/>
                <w:lang w:val="en-US" w:eastAsia="fr-FR"/>
              </w:rPr>
              <w:t>&lt;/root&gt;</w:t>
            </w:r>
          </w:p>
        </w:tc>
      </w:tr>
    </w:tbl>
    <w:p w:rsidR="00E15EFA" w:rsidRDefault="00E15EFA" w:rsidP="003D7BE0">
      <w:pPr>
        <w:jc w:val="left"/>
        <w:rPr>
          <w:lang w:val="en-US"/>
        </w:rPr>
      </w:pPr>
    </w:p>
    <w:p w:rsidR="00BC2F62" w:rsidRDefault="00BC2F62" w:rsidP="00BC2F62">
      <w:pPr>
        <w:jc w:val="left"/>
        <w:rPr>
          <w:ins w:id="850" w:author="dearith" w:date="2013-08-20T10:28:00Z"/>
          <w:lang w:val="en-US"/>
        </w:rPr>
      </w:pPr>
      <w:ins w:id="851" w:author="dearith" w:date="2013-08-20T10:28:00Z">
        <w:r>
          <w:rPr>
            <w:lang w:val="en-US"/>
          </w:rPr>
          <w:t>There are two types of XML output files:</w:t>
        </w:r>
      </w:ins>
    </w:p>
    <w:p w:rsidR="00BC2F62" w:rsidRDefault="00BC2F62" w:rsidP="00BC2F62">
      <w:pPr>
        <w:pStyle w:val="Paragraphedeliste"/>
        <w:numPr>
          <w:ilvl w:val="0"/>
          <w:numId w:val="63"/>
        </w:numPr>
        <w:jc w:val="left"/>
        <w:rPr>
          <w:ins w:id="852" w:author="dearith" w:date="2013-08-20T10:28:00Z"/>
          <w:lang w:val="en-US"/>
        </w:rPr>
      </w:pPr>
      <w:ins w:id="853" w:author="dearith" w:date="2013-08-20T10:28:00Z">
        <w:r>
          <w:rPr>
            <w:lang w:val="en-US"/>
          </w:rPr>
          <w:t>Statistics by users’ IP ou DNS</w:t>
        </w:r>
      </w:ins>
    </w:p>
    <w:p w:rsidR="00BC2F62" w:rsidRPr="00BC2F62" w:rsidRDefault="00BC2F62" w:rsidP="00BC2F62">
      <w:pPr>
        <w:pStyle w:val="Paragraphedeliste"/>
        <w:numPr>
          <w:ilvl w:val="0"/>
          <w:numId w:val="63"/>
        </w:numPr>
        <w:jc w:val="left"/>
        <w:rPr>
          <w:ins w:id="854" w:author="dearith" w:date="2013-08-20T10:28:00Z"/>
          <w:lang w:val="en-US"/>
        </w:rPr>
      </w:pPr>
      <w:ins w:id="855" w:author="dearith" w:date="2013-08-20T10:28:00Z">
        <w:r>
          <w:rPr>
            <w:lang w:val="en-US"/>
          </w:rPr>
          <w:t>Statistics by users’ login, if login data exists in the Apache of FTP log files</w:t>
        </w:r>
      </w:ins>
    </w:p>
    <w:p w:rsidR="00BC2F62" w:rsidRDefault="00BC2F62" w:rsidP="00BC2F62">
      <w:pPr>
        <w:jc w:val="left"/>
        <w:rPr>
          <w:ins w:id="856" w:author="dearith" w:date="2013-08-20T10:28:00Z"/>
          <w:lang w:val="en-US"/>
        </w:rPr>
      </w:pPr>
      <w:ins w:id="857" w:author="dearith" w:date="2013-08-20T10:28:00Z">
        <w:r>
          <w:rPr>
            <w:lang w:val="en-US"/>
          </w:rPr>
          <w:t xml:space="preserve">Below is an example of the XML output file by login (for </w:t>
        </w:r>
        <w:r w:rsidRPr="00BC2F62">
          <w:rPr>
            <w:lang w:val="en-US"/>
          </w:rPr>
          <w:t>MEDSEA_REANALYSIS_PHYS_006_004</w:t>
        </w:r>
        <w:r>
          <w:rPr>
            <w:lang w:val="en-US"/>
          </w:rPr>
          <w:t xml:space="preserve"> product):</w:t>
        </w:r>
      </w:ins>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E304E2" w:rsidRPr="00E304E2" w:rsidTr="00BC2F62">
        <w:tc>
          <w:tcPr>
            <w:tcW w:w="9210" w:type="dxa"/>
            <w:shd w:val="clear" w:color="auto" w:fill="F2F2F2" w:themeFill="background1" w:themeFillShade="F2"/>
          </w:tcPr>
          <w:p w:rsidR="00E304E2" w:rsidRPr="00E304E2" w:rsidRDefault="00E304E2" w:rsidP="00BC2F62">
            <w:pPr>
              <w:jc w:val="left"/>
              <w:rPr>
                <w:rFonts w:ascii="Courier New" w:hAnsi="Courier New" w:cs="Courier New"/>
                <w:sz w:val="16"/>
                <w:szCs w:val="16"/>
                <w:lang w:val="en-US"/>
              </w:rPr>
            </w:pPr>
            <w:r w:rsidRPr="00E304E2">
              <w:rPr>
                <w:rFonts w:ascii="Courier New" w:hAnsi="Courier New" w:cs="Courier New"/>
                <w:color w:val="8B26C9"/>
                <w:sz w:val="16"/>
                <w:szCs w:val="16"/>
                <w:lang w:val="en-US" w:eastAsia="fr-FR"/>
              </w:rPr>
              <w:t>&lt;?xml version="1.0" encoding="UTF-8"?&gt;</w:t>
            </w:r>
            <w:r w:rsidRPr="00E304E2">
              <w:rPr>
                <w:rFonts w:ascii="Courier New" w:hAnsi="Courier New" w:cs="Courier New"/>
                <w:color w:val="000000"/>
                <w:sz w:val="16"/>
                <w:szCs w:val="16"/>
                <w:lang w:val="en-US" w:eastAsia="fr-FR"/>
              </w:rPr>
              <w:br/>
            </w:r>
            <w:r w:rsidRPr="00E304E2">
              <w:rPr>
                <w:rFonts w:ascii="Courier New" w:hAnsi="Courier New" w:cs="Courier New"/>
                <w:color w:val="000096"/>
                <w:sz w:val="16"/>
                <w:szCs w:val="16"/>
                <w:lang w:val="en-US" w:eastAsia="fr-FR"/>
              </w:rPr>
              <w:t>&lt;root</w:t>
            </w:r>
            <w:r w:rsidRPr="00E304E2">
              <w:rPr>
                <w:rFonts w:ascii="Courier New" w:hAnsi="Courier New" w:cs="Courier New"/>
                <w:color w:val="F5844C"/>
                <w:sz w:val="16"/>
                <w:szCs w:val="16"/>
                <w:lang w:val="en-US" w:eastAsia="fr-FR"/>
              </w:rPr>
              <w:t xml:space="preserve"> id</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"MEDSEA_REANALYSIS_PHYS_006_004"</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&lt;d</w:t>
            </w:r>
            <w:r w:rsidRPr="00E304E2">
              <w:rPr>
                <w:rFonts w:ascii="Courier New" w:hAnsi="Courier New" w:cs="Courier New"/>
                <w:color w:val="F5844C"/>
                <w:sz w:val="16"/>
                <w:szCs w:val="16"/>
                <w:lang w:val="en-US" w:eastAsia="fr-FR"/>
              </w:rPr>
              <w:t xml:space="preserve"> id</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"20130501"</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&lt;u</w:t>
            </w:r>
            <w:r w:rsidRPr="00E304E2">
              <w:rPr>
                <w:rFonts w:ascii="Courier New" w:hAnsi="Courier New" w:cs="Courier New"/>
                <w:color w:val="F5844C"/>
                <w:sz w:val="16"/>
                <w:szCs w:val="16"/>
                <w:lang w:val="en-US" w:eastAsia="fr-FR"/>
              </w:rPr>
              <w:t xml:space="preserve"> visit</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"2"</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t>login A</w:t>
            </w:r>
            <w:r w:rsidRPr="00E304E2">
              <w:rPr>
                <w:rFonts w:ascii="Courier New" w:hAnsi="Courier New" w:cs="Courier New"/>
                <w:color w:val="000096"/>
                <w:sz w:val="16"/>
                <w:szCs w:val="16"/>
                <w:lang w:val="en-US" w:eastAsia="fr-FR"/>
              </w:rPr>
              <w:t>&lt;/u&gt;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&lt;u</w:t>
            </w:r>
            <w:r w:rsidRPr="00E304E2">
              <w:rPr>
                <w:rFonts w:ascii="Courier New" w:hAnsi="Courier New" w:cs="Courier New"/>
                <w:color w:val="F5844C"/>
                <w:sz w:val="16"/>
                <w:szCs w:val="16"/>
                <w:lang w:val="en-US" w:eastAsia="fr-FR"/>
              </w:rPr>
              <w:t xml:space="preserve"> visit</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"1"</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t>login C</w:t>
            </w:r>
            <w:r w:rsidRPr="00E304E2">
              <w:rPr>
                <w:rFonts w:ascii="Courier New" w:hAnsi="Courier New" w:cs="Courier New"/>
                <w:color w:val="000096"/>
                <w:sz w:val="16"/>
                <w:szCs w:val="16"/>
                <w:lang w:val="en-US" w:eastAsia="fr-FR"/>
              </w:rPr>
              <w:t>&lt;/u&gt;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&lt;u</w:t>
            </w:r>
            <w:r w:rsidRPr="00E304E2">
              <w:rPr>
                <w:rFonts w:ascii="Courier New" w:hAnsi="Courier New" w:cs="Courier New"/>
                <w:color w:val="F5844C"/>
                <w:sz w:val="16"/>
                <w:szCs w:val="16"/>
                <w:lang w:val="en-US" w:eastAsia="fr-FR"/>
              </w:rPr>
              <w:t xml:space="preserve"> visit</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"10"</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t>login F</w:t>
            </w:r>
            <w:r w:rsidRPr="00E304E2">
              <w:rPr>
                <w:rFonts w:ascii="Courier New" w:hAnsi="Courier New" w:cs="Courier New"/>
                <w:color w:val="000096"/>
                <w:sz w:val="16"/>
                <w:szCs w:val="16"/>
                <w:lang w:val="en-US" w:eastAsia="fr-FR"/>
              </w:rPr>
              <w:t>&lt;/u&gt;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&lt;u</w:t>
            </w:r>
            <w:r w:rsidRPr="00E304E2">
              <w:rPr>
                <w:rFonts w:ascii="Courier New" w:hAnsi="Courier New" w:cs="Courier New"/>
                <w:color w:val="F5844C"/>
                <w:sz w:val="16"/>
                <w:szCs w:val="16"/>
                <w:lang w:val="en-US" w:eastAsia="fr-FR"/>
              </w:rPr>
              <w:t xml:space="preserve"> visit</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"1"</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t>login K</w:t>
            </w:r>
            <w:r w:rsidRPr="00E304E2">
              <w:rPr>
                <w:rFonts w:ascii="Courier New" w:hAnsi="Courier New" w:cs="Courier New"/>
                <w:color w:val="000096"/>
                <w:sz w:val="16"/>
                <w:szCs w:val="16"/>
                <w:lang w:val="en-US" w:eastAsia="fr-FR"/>
              </w:rPr>
              <w:t>&lt;/u&gt;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&lt;/d&gt;</w:t>
            </w:r>
            <w:r w:rsidRPr="00E304E2">
              <w:rPr>
                <w:rFonts w:ascii="Courier New" w:hAnsi="Courier New" w:cs="Courier New"/>
                <w:color w:val="000000"/>
                <w:sz w:val="16"/>
                <w:szCs w:val="16"/>
                <w:lang w:val="en-US" w:eastAsia="fr-FR"/>
              </w:rPr>
              <w:t xml:space="preserve"> </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&lt;d</w:t>
            </w:r>
            <w:r w:rsidRPr="00E304E2">
              <w:rPr>
                <w:rFonts w:ascii="Courier New" w:hAnsi="Courier New" w:cs="Courier New"/>
                <w:color w:val="F5844C"/>
                <w:sz w:val="16"/>
                <w:szCs w:val="16"/>
                <w:lang w:val="en-US" w:eastAsia="fr-FR"/>
              </w:rPr>
              <w:t xml:space="preserve"> id</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"20130502"</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&lt;u</w:t>
            </w:r>
            <w:r w:rsidRPr="00E304E2">
              <w:rPr>
                <w:rFonts w:ascii="Courier New" w:hAnsi="Courier New" w:cs="Courier New"/>
                <w:color w:val="F5844C"/>
                <w:sz w:val="16"/>
                <w:szCs w:val="16"/>
                <w:lang w:val="en-US" w:eastAsia="fr-FR"/>
              </w:rPr>
              <w:t xml:space="preserve"> visit</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"3"</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t>login A</w:t>
            </w:r>
            <w:r w:rsidRPr="00E304E2">
              <w:rPr>
                <w:rFonts w:ascii="Courier New" w:hAnsi="Courier New" w:cs="Courier New"/>
                <w:color w:val="000096"/>
                <w:sz w:val="16"/>
                <w:szCs w:val="16"/>
                <w:lang w:val="en-US" w:eastAsia="fr-FR"/>
              </w:rPr>
              <w:t>&lt;/u&gt;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&lt;u</w:t>
            </w:r>
            <w:r w:rsidRPr="00E304E2">
              <w:rPr>
                <w:rFonts w:ascii="Courier New" w:hAnsi="Courier New" w:cs="Courier New"/>
                <w:color w:val="F5844C"/>
                <w:sz w:val="16"/>
                <w:szCs w:val="16"/>
                <w:lang w:val="en-US" w:eastAsia="fr-FR"/>
              </w:rPr>
              <w:t xml:space="preserve"> visit</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"1"</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t>login B</w:t>
            </w:r>
            <w:r w:rsidRPr="00E304E2">
              <w:rPr>
                <w:rFonts w:ascii="Courier New" w:hAnsi="Courier New" w:cs="Courier New"/>
                <w:color w:val="000096"/>
                <w:sz w:val="16"/>
                <w:szCs w:val="16"/>
                <w:lang w:val="en-US" w:eastAsia="fr-FR"/>
              </w:rPr>
              <w:t>&lt;/u&gt;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&lt;/d&gt;</w:t>
            </w:r>
            <w:r w:rsidRPr="00E304E2">
              <w:rPr>
                <w:rFonts w:ascii="Courier New" w:hAnsi="Courier New" w:cs="Courier New"/>
                <w:color w:val="000000"/>
                <w:sz w:val="16"/>
                <w:szCs w:val="16"/>
                <w:lang w:val="en-US" w:eastAsia="fr-FR"/>
              </w:rPr>
              <w:t xml:space="preserve"> </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&lt;d</w:t>
            </w:r>
            <w:r w:rsidRPr="00E304E2">
              <w:rPr>
                <w:rFonts w:ascii="Courier New" w:hAnsi="Courier New" w:cs="Courier New"/>
                <w:color w:val="F5844C"/>
                <w:sz w:val="16"/>
                <w:szCs w:val="16"/>
                <w:lang w:val="en-US" w:eastAsia="fr-FR"/>
              </w:rPr>
              <w:t xml:space="preserve"> id</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"20130509"</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&lt;u</w:t>
            </w:r>
            <w:r w:rsidRPr="00E304E2">
              <w:rPr>
                <w:rFonts w:ascii="Courier New" w:hAnsi="Courier New" w:cs="Courier New"/>
                <w:color w:val="F5844C"/>
                <w:sz w:val="16"/>
                <w:szCs w:val="16"/>
                <w:lang w:val="en-US" w:eastAsia="fr-FR"/>
              </w:rPr>
              <w:t xml:space="preserve"> visit</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"6"</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t>login B</w:t>
            </w:r>
            <w:r w:rsidRPr="00E304E2">
              <w:rPr>
                <w:rFonts w:ascii="Courier New" w:hAnsi="Courier New" w:cs="Courier New"/>
                <w:color w:val="000096"/>
                <w:sz w:val="16"/>
                <w:szCs w:val="16"/>
                <w:lang w:val="en-US" w:eastAsia="fr-FR"/>
              </w:rPr>
              <w:t>&lt;/u&gt;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&lt;u</w:t>
            </w:r>
            <w:r w:rsidRPr="00E304E2">
              <w:rPr>
                <w:rFonts w:ascii="Courier New" w:hAnsi="Courier New" w:cs="Courier New"/>
                <w:color w:val="F5844C"/>
                <w:sz w:val="16"/>
                <w:szCs w:val="16"/>
                <w:lang w:val="en-US" w:eastAsia="fr-FR"/>
              </w:rPr>
              <w:t xml:space="preserve"> visit</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"1"</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t>login M</w:t>
            </w:r>
            <w:r w:rsidRPr="00E304E2">
              <w:rPr>
                <w:rFonts w:ascii="Courier New" w:hAnsi="Courier New" w:cs="Courier New"/>
                <w:color w:val="000096"/>
                <w:sz w:val="16"/>
                <w:szCs w:val="16"/>
                <w:lang w:val="en-US" w:eastAsia="fr-FR"/>
              </w:rPr>
              <w:t>&lt;/u&gt;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&lt;u</w:t>
            </w:r>
            <w:r w:rsidRPr="00E304E2">
              <w:rPr>
                <w:rFonts w:ascii="Courier New" w:hAnsi="Courier New" w:cs="Courier New"/>
                <w:color w:val="F5844C"/>
                <w:sz w:val="16"/>
                <w:szCs w:val="16"/>
                <w:lang w:val="en-US" w:eastAsia="fr-FR"/>
              </w:rPr>
              <w:t xml:space="preserve"> visit</w:t>
            </w:r>
            <w:r w:rsidRPr="00E304E2">
              <w:rPr>
                <w:rFonts w:ascii="Courier New" w:hAnsi="Courier New" w:cs="Courier New"/>
                <w:color w:val="FF8040"/>
                <w:sz w:val="16"/>
                <w:szCs w:val="16"/>
                <w:lang w:val="en-US" w:eastAsia="fr-FR"/>
              </w:rPr>
              <w:t>=</w:t>
            </w:r>
            <w:r w:rsidRPr="00E304E2">
              <w:rPr>
                <w:rFonts w:ascii="Courier New" w:hAnsi="Courier New" w:cs="Courier New"/>
                <w:color w:val="993300"/>
                <w:sz w:val="16"/>
                <w:szCs w:val="16"/>
                <w:lang w:val="en-US" w:eastAsia="fr-FR"/>
              </w:rPr>
              <w:t>"1"</w:t>
            </w:r>
            <w:r w:rsidRPr="00E304E2">
              <w:rPr>
                <w:rFonts w:ascii="Courier New" w:hAnsi="Courier New" w:cs="Courier New"/>
                <w:color w:val="000096"/>
                <w:sz w:val="16"/>
                <w:szCs w:val="16"/>
                <w:lang w:val="en-US" w:eastAsia="fr-FR"/>
              </w:rPr>
              <w:t>&gt;</w:t>
            </w:r>
            <w:r w:rsidRPr="00E304E2">
              <w:rPr>
                <w:rFonts w:ascii="Courier New" w:hAnsi="Courier New" w:cs="Courier New"/>
                <w:color w:val="000000"/>
                <w:sz w:val="16"/>
                <w:szCs w:val="16"/>
                <w:lang w:val="en-US" w:eastAsia="fr-FR"/>
              </w:rPr>
              <w:t>login T</w:t>
            </w:r>
            <w:r w:rsidRPr="00E304E2">
              <w:rPr>
                <w:rFonts w:ascii="Courier New" w:hAnsi="Courier New" w:cs="Courier New"/>
                <w:color w:val="000096"/>
                <w:sz w:val="16"/>
                <w:szCs w:val="16"/>
                <w:lang w:val="en-US" w:eastAsia="fr-FR"/>
              </w:rPr>
              <w:t>&lt;/u&gt;</w:t>
            </w:r>
            <w:r w:rsidRPr="00E304E2">
              <w:rPr>
                <w:rFonts w:ascii="Courier New" w:hAnsi="Courier New" w:cs="Courier New"/>
                <w:color w:val="000000"/>
                <w:sz w:val="16"/>
                <w:szCs w:val="16"/>
                <w:lang w:val="en-US" w:eastAsia="fr-FR"/>
              </w:rPr>
              <w:br/>
              <w:t xml:space="preserve">    </w:t>
            </w:r>
            <w:r w:rsidRPr="00E304E2">
              <w:rPr>
                <w:rFonts w:ascii="Courier New" w:hAnsi="Courier New" w:cs="Courier New"/>
                <w:color w:val="000096"/>
                <w:sz w:val="16"/>
                <w:szCs w:val="16"/>
                <w:lang w:val="en-US" w:eastAsia="fr-FR"/>
              </w:rPr>
              <w:t>&lt;/d&gt;</w:t>
            </w:r>
            <w:r w:rsidRPr="00E304E2">
              <w:rPr>
                <w:rFonts w:ascii="Courier New" w:hAnsi="Courier New" w:cs="Courier New"/>
                <w:color w:val="000000"/>
                <w:sz w:val="16"/>
                <w:szCs w:val="16"/>
                <w:lang w:val="en-US" w:eastAsia="fr-FR"/>
              </w:rPr>
              <w:t xml:space="preserve"> </w:t>
            </w:r>
            <w:r w:rsidRPr="00E304E2">
              <w:rPr>
                <w:rFonts w:ascii="Courier New" w:hAnsi="Courier New" w:cs="Courier New"/>
                <w:color w:val="000000"/>
                <w:sz w:val="16"/>
                <w:szCs w:val="16"/>
                <w:lang w:val="en-US" w:eastAsia="fr-FR"/>
              </w:rPr>
              <w:br/>
            </w:r>
            <w:r w:rsidRPr="00E304E2">
              <w:rPr>
                <w:rFonts w:ascii="Courier New" w:hAnsi="Courier New" w:cs="Courier New"/>
                <w:color w:val="000096"/>
                <w:sz w:val="16"/>
                <w:szCs w:val="16"/>
                <w:lang w:val="en-US" w:eastAsia="fr-FR"/>
              </w:rPr>
              <w:t>&lt;/root&gt;</w:t>
            </w:r>
          </w:p>
        </w:tc>
      </w:tr>
    </w:tbl>
    <w:p w:rsidR="00BC2F62" w:rsidRDefault="00BC2F62" w:rsidP="00BC2F62">
      <w:pPr>
        <w:jc w:val="left"/>
        <w:rPr>
          <w:ins w:id="858" w:author="dearith" w:date="2013-08-20T10:28:00Z"/>
          <w:lang w:val="en-US"/>
        </w:rPr>
      </w:pPr>
    </w:p>
    <w:p w:rsidR="00BC2F62" w:rsidRDefault="00BC2F62" w:rsidP="003D7BE0">
      <w:pPr>
        <w:jc w:val="left"/>
        <w:rPr>
          <w:lang w:val="en-US"/>
        </w:rPr>
      </w:pPr>
    </w:p>
    <w:p w:rsidR="00250C43" w:rsidRDefault="00250C43" w:rsidP="00250C43">
      <w:pPr>
        <w:jc w:val="left"/>
        <w:rPr>
          <w:lang w:val="en-US"/>
        </w:rPr>
      </w:pPr>
      <w:r>
        <w:rPr>
          <w:lang w:val="en-US"/>
        </w:rPr>
        <w:t>&lt;</w:t>
      </w:r>
      <w:proofErr w:type="gramStart"/>
      <w:r>
        <w:rPr>
          <w:lang w:val="en-US"/>
        </w:rPr>
        <w:t>root</w:t>
      </w:r>
      <w:proofErr w:type="gramEnd"/>
      <w:r>
        <w:rPr>
          <w:lang w:val="en-US"/>
        </w:rPr>
        <w:t>&gt;: id attr: product/dataset ID</w:t>
      </w:r>
    </w:p>
    <w:p w:rsidR="00250C43" w:rsidRDefault="00250C43" w:rsidP="003D7BE0">
      <w:pPr>
        <w:jc w:val="left"/>
        <w:rPr>
          <w:lang w:val="en-US"/>
        </w:rPr>
      </w:pPr>
      <w:r>
        <w:rPr>
          <w:lang w:val="en-US"/>
        </w:rPr>
        <w:lastRenderedPageBreak/>
        <w:t xml:space="preserve">&lt;d&gt;: id attr: the day </w:t>
      </w:r>
    </w:p>
    <w:p w:rsidR="003B366D" w:rsidRDefault="00250C43" w:rsidP="003D7BE0">
      <w:pPr>
        <w:jc w:val="left"/>
        <w:rPr>
          <w:lang w:val="en-US"/>
        </w:rPr>
      </w:pPr>
      <w:r>
        <w:rPr>
          <w:lang w:val="en-US"/>
        </w:rPr>
        <w:t xml:space="preserve">&lt;u&gt;: </w:t>
      </w:r>
    </w:p>
    <w:p w:rsidR="003B366D" w:rsidRDefault="003B366D" w:rsidP="003B366D">
      <w:pPr>
        <w:pStyle w:val="Paragraphedeliste"/>
        <w:numPr>
          <w:ilvl w:val="0"/>
          <w:numId w:val="30"/>
        </w:numPr>
        <w:jc w:val="left"/>
        <w:rPr>
          <w:lang w:val="en-US"/>
        </w:rPr>
      </w:pPr>
      <w:proofErr w:type="gramStart"/>
      <w:r w:rsidRPr="003B366D">
        <w:rPr>
          <w:lang w:val="en-US"/>
        </w:rPr>
        <w:t>visit</w:t>
      </w:r>
      <w:proofErr w:type="gramEnd"/>
      <w:r w:rsidRPr="003B366D">
        <w:rPr>
          <w:lang w:val="en-US"/>
        </w:rPr>
        <w:t xml:space="preserve"> attr: number of visit during this day (probably not used in MyOcean, but could be useful in the future). </w:t>
      </w:r>
    </w:p>
    <w:p w:rsidR="003B366D" w:rsidDel="00E304E2" w:rsidRDefault="003B366D" w:rsidP="003B366D">
      <w:pPr>
        <w:pStyle w:val="Paragraphedeliste"/>
        <w:numPr>
          <w:ilvl w:val="0"/>
          <w:numId w:val="30"/>
        </w:numPr>
        <w:jc w:val="left"/>
        <w:rPr>
          <w:del w:id="859" w:author="dearith" w:date="2013-08-20T10:30:00Z"/>
          <w:lang w:val="en-US"/>
        </w:rPr>
      </w:pPr>
      <w:del w:id="860" w:author="dearith" w:date="2013-08-20T10:30:00Z">
        <w:r w:rsidDel="00E304E2">
          <w:rPr>
            <w:lang w:val="en-US"/>
          </w:rPr>
          <w:delText>login</w:delText>
        </w:r>
        <w:r w:rsidRPr="003B366D" w:rsidDel="00E304E2">
          <w:rPr>
            <w:lang w:val="en-US"/>
          </w:rPr>
          <w:delText xml:space="preserve"> attr: </w:delText>
        </w:r>
        <w:r w:rsidDel="00E304E2">
          <w:rPr>
            <w:lang w:val="en-US"/>
          </w:rPr>
          <w:delText>the user’s login. It is optional, currently, the login will be set only for VSFTPD logs</w:delText>
        </w:r>
        <w:r w:rsidRPr="003B366D" w:rsidDel="00E304E2">
          <w:rPr>
            <w:lang w:val="en-US"/>
          </w:rPr>
          <w:delText xml:space="preserve">). </w:delText>
        </w:r>
      </w:del>
    </w:p>
    <w:p w:rsidR="00250C43" w:rsidRPr="003B366D" w:rsidRDefault="00250C43" w:rsidP="003B366D">
      <w:pPr>
        <w:jc w:val="left"/>
        <w:rPr>
          <w:lang w:val="en-US"/>
        </w:rPr>
      </w:pPr>
      <w:r w:rsidRPr="003B366D">
        <w:rPr>
          <w:lang w:val="en-US"/>
        </w:rPr>
        <w:t>The element value is the user, i.e. IP address</w:t>
      </w:r>
      <w:ins w:id="861" w:author="dearith" w:date="2013-08-20T10:30:00Z">
        <w:r w:rsidR="00E304E2">
          <w:rPr>
            <w:lang w:val="en-US"/>
          </w:rPr>
          <w:t>/</w:t>
        </w:r>
      </w:ins>
      <w:del w:id="862" w:author="dearith" w:date="2013-08-20T10:30:00Z">
        <w:r w:rsidRPr="003B366D" w:rsidDel="00E304E2">
          <w:rPr>
            <w:lang w:val="en-US"/>
          </w:rPr>
          <w:delText xml:space="preserve"> or </w:delText>
        </w:r>
      </w:del>
      <w:r w:rsidRPr="003B366D">
        <w:rPr>
          <w:lang w:val="en-US"/>
        </w:rPr>
        <w:t>DNS</w:t>
      </w:r>
      <w:ins w:id="863" w:author="dearith" w:date="2013-08-20T10:30:00Z">
        <w:r w:rsidR="00E304E2">
          <w:rPr>
            <w:lang w:val="en-US"/>
          </w:rPr>
          <w:t>, or login</w:t>
        </w:r>
      </w:ins>
      <w:del w:id="864" w:author="dearith" w:date="2013-08-20T10:31:00Z">
        <w:r w:rsidRPr="003B366D" w:rsidDel="00E304E2">
          <w:rPr>
            <w:lang w:val="en-US"/>
          </w:rPr>
          <w:delText xml:space="preserve"> (it is not the login)</w:delText>
        </w:r>
      </w:del>
      <w:r w:rsidRPr="003B366D">
        <w:rPr>
          <w:lang w:val="en-US"/>
        </w:rPr>
        <w:t>.</w:t>
      </w:r>
    </w:p>
    <w:p w:rsidR="00E15EFA" w:rsidRDefault="00E15EFA" w:rsidP="003D7BE0">
      <w:pPr>
        <w:jc w:val="left"/>
        <w:rPr>
          <w:lang w:val="en-US"/>
        </w:rPr>
      </w:pPr>
      <w:r>
        <w:rPr>
          <w:lang w:val="en-US"/>
        </w:rPr>
        <w:t xml:space="preserve">The XSD (XML schema) </w:t>
      </w:r>
      <w:del w:id="865" w:author="dearith" w:date="2013-08-20T10:31:00Z">
        <w:r w:rsidDel="00E304E2">
          <w:rPr>
            <w:lang w:val="en-US"/>
          </w:rPr>
          <w:delText xml:space="preserve">could </w:delText>
        </w:r>
      </w:del>
      <w:ins w:id="866" w:author="dearith" w:date="2013-08-20T10:31:00Z">
        <w:r w:rsidR="00E304E2">
          <w:rPr>
            <w:lang w:val="en-US"/>
          </w:rPr>
          <w:t>is</w:t>
        </w:r>
      </w:ins>
      <w:del w:id="867" w:author="dearith" w:date="2013-08-20T10:31:00Z">
        <w:r w:rsidDel="00E304E2">
          <w:rPr>
            <w:lang w:val="en-US"/>
          </w:rPr>
          <w:delText>be</w:delText>
        </w:r>
      </w:del>
      <w:r>
        <w:rPr>
          <w:lang w:val="en-US"/>
        </w:rPr>
        <w:t>:</w:t>
      </w:r>
    </w:p>
    <w:p w:rsidR="00E15EFA" w:rsidRDefault="005810F2" w:rsidP="00802A0D">
      <w:pPr>
        <w:jc w:val="center"/>
        <w:rPr>
          <w:lang w:val="en-US"/>
        </w:rPr>
      </w:pPr>
      <w:ins w:id="868" w:author="dearith" w:date="2013-08-20T10:36:00Z">
        <w:r>
          <w:rPr>
            <w:noProof/>
            <w:lang w:val="fr-FR" w:eastAsia="fr-FR"/>
          </w:rPr>
          <w:drawing>
            <wp:anchor distT="0" distB="0" distL="114300" distR="114300" simplePos="0" relativeHeight="251658240" behindDoc="0" locked="0" layoutInCell="1" allowOverlap="1">
              <wp:simplePos x="0" y="0"/>
              <wp:positionH relativeFrom="column">
                <wp:posOffset>463843</wp:posOffset>
              </wp:positionH>
              <wp:positionV relativeFrom="paragraph">
                <wp:posOffset>244</wp:posOffset>
              </wp:positionV>
              <wp:extent cx="4851156" cy="1732085"/>
              <wp:effectExtent l="19050" t="0" r="6594" b="0"/>
              <wp:wrapTopAndBottom/>
              <wp:docPr id="12" name="Image 11" descr="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2.png"/>
                      <pic:cNvPicPr/>
                    </pic:nvPicPr>
                    <pic:blipFill>
                      <a:blip r:embed="rId111" cstate="print"/>
                      <a:stretch>
                        <a:fillRect/>
                      </a:stretch>
                    </pic:blipFill>
                    <pic:spPr>
                      <a:xfrm>
                        <a:off x="0" y="0"/>
                        <a:ext cx="4851156" cy="1732085"/>
                      </a:xfrm>
                      <a:prstGeom prst="rect">
                        <a:avLst/>
                      </a:prstGeom>
                    </pic:spPr>
                  </pic:pic>
                </a:graphicData>
              </a:graphic>
            </wp:anchor>
          </w:drawing>
        </w:r>
      </w:ins>
      <w:del w:id="869" w:author="dearith" w:date="2013-08-20T10:36:00Z">
        <w:r>
          <w:rPr>
            <w:noProof/>
            <w:lang w:val="fr-FR" w:eastAsia="fr-FR"/>
          </w:rPr>
          <w:drawing>
            <wp:inline distT="0" distB="0" distL="0" distR="0">
              <wp:extent cx="5210175" cy="1832261"/>
              <wp:effectExtent l="19050" t="0" r="9525" b="0"/>
              <wp:docPr id="16" name="Image 15" descr="Sans tit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5.png"/>
                      <pic:cNvPicPr/>
                    </pic:nvPicPr>
                    <pic:blipFill>
                      <a:blip r:embed="rId111" cstate="print"/>
                      <a:stretch>
                        <a:fillRect/>
                      </a:stretch>
                    </pic:blipFill>
                    <pic:spPr>
                      <a:xfrm>
                        <a:off x="0" y="0"/>
                        <a:ext cx="5210175" cy="1832261"/>
                      </a:xfrm>
                      <a:prstGeom prst="rect">
                        <a:avLst/>
                      </a:prstGeom>
                    </pic:spPr>
                  </pic:pic>
                </a:graphicData>
              </a:graphic>
            </wp:inline>
          </w:drawing>
        </w:r>
      </w:del>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B55158" w:rsidRPr="00B55158" w:rsidTr="00B55158">
        <w:tc>
          <w:tcPr>
            <w:tcW w:w="9210" w:type="dxa"/>
            <w:shd w:val="clear" w:color="auto" w:fill="F2F2F2" w:themeFill="background1" w:themeFillShade="F2"/>
          </w:tcPr>
          <w:p w:rsidR="00B55158" w:rsidRPr="00B55158" w:rsidRDefault="00B55158" w:rsidP="00B55158">
            <w:pPr>
              <w:jc w:val="left"/>
              <w:rPr>
                <w:rFonts w:ascii="Courier New" w:hAnsi="Courier New" w:cs="Courier New"/>
                <w:sz w:val="16"/>
                <w:szCs w:val="16"/>
              </w:rPr>
            </w:pPr>
            <w:r w:rsidRPr="00B55158">
              <w:rPr>
                <w:rFonts w:ascii="Courier New" w:hAnsi="Courier New" w:cs="Courier New"/>
                <w:color w:val="8B26C9"/>
                <w:sz w:val="16"/>
                <w:szCs w:val="16"/>
                <w:lang w:val="en-US" w:eastAsia="fr-FR"/>
              </w:rPr>
              <w:t>&lt;?xml version="1.0" encoding="UTF-8"?&gt;</w:t>
            </w:r>
            <w:r w:rsidRPr="00B55158">
              <w:rPr>
                <w:rFonts w:ascii="Courier New" w:hAnsi="Courier New" w:cs="Courier New"/>
                <w:color w:val="000000"/>
                <w:sz w:val="16"/>
                <w:szCs w:val="16"/>
                <w:lang w:val="en-US" w:eastAsia="fr-FR"/>
              </w:rPr>
              <w:br/>
            </w:r>
            <w:r w:rsidRPr="00B55158">
              <w:rPr>
                <w:rFonts w:ascii="Courier New" w:hAnsi="Courier New" w:cs="Courier New"/>
                <w:color w:val="000096"/>
                <w:sz w:val="16"/>
                <w:szCs w:val="16"/>
                <w:lang w:val="en-US" w:eastAsia="fr-FR"/>
              </w:rPr>
              <w:t>&lt;xs:schema</w:t>
            </w:r>
            <w:r w:rsidRPr="00B55158">
              <w:rPr>
                <w:rFonts w:ascii="Courier New" w:hAnsi="Courier New" w:cs="Courier New"/>
                <w:color w:val="F5844C"/>
                <w:sz w:val="16"/>
                <w:szCs w:val="16"/>
                <w:lang w:val="en-US" w:eastAsia="fr-FR"/>
              </w:rPr>
              <w:t xml:space="preserve"> xmlns:xs</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"http://www.w3.org/2001/XMLSchema"</w:t>
            </w:r>
            <w:r w:rsidRPr="00B55158">
              <w:rPr>
                <w:rFonts w:ascii="Courier New" w:hAnsi="Courier New" w:cs="Courier New"/>
                <w:color w:val="F5844C"/>
                <w:sz w:val="16"/>
                <w:szCs w:val="16"/>
                <w:lang w:val="en-US" w:eastAsia="fr-FR"/>
              </w:rPr>
              <w:t xml:space="preserve"> elementFormDefault</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"qualified"</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&lt;xs:element</w:t>
            </w:r>
            <w:r w:rsidRPr="00B55158">
              <w:rPr>
                <w:rFonts w:ascii="Courier New" w:hAnsi="Courier New" w:cs="Courier New"/>
                <w:color w:val="F5844C"/>
                <w:sz w:val="16"/>
                <w:szCs w:val="16"/>
                <w:lang w:val="en-US" w:eastAsia="fr-FR"/>
              </w:rPr>
              <w:t xml:space="preserve"> name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"root"</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&lt;xs:complexType&gt;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&lt;xs:sequence&gt;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&lt;xs:element</w:t>
            </w:r>
            <w:r w:rsidRPr="00B55158">
              <w:rPr>
                <w:rFonts w:ascii="Courier New" w:hAnsi="Courier New" w:cs="Courier New"/>
                <w:color w:val="F5844C"/>
                <w:sz w:val="16"/>
                <w:szCs w:val="16"/>
                <w:lang w:val="en-US" w:eastAsia="fr-FR"/>
              </w:rPr>
              <w:t xml:space="preserve"> maxOccurs</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"unbounded"</w:t>
            </w:r>
            <w:r w:rsidRPr="00B55158">
              <w:rPr>
                <w:rFonts w:ascii="Courier New" w:hAnsi="Courier New" w:cs="Courier New"/>
                <w:color w:val="F5844C"/>
                <w:sz w:val="16"/>
                <w:szCs w:val="16"/>
                <w:lang w:val="en-US" w:eastAsia="fr-FR"/>
              </w:rPr>
              <w:t xml:space="preserve"> ref</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"d"</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&lt;/xs:sequence&gt;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&lt;xs:attribute</w:t>
            </w:r>
            <w:r w:rsidRPr="00B55158">
              <w:rPr>
                <w:rFonts w:ascii="Courier New" w:hAnsi="Courier New" w:cs="Courier New"/>
                <w:color w:val="F5844C"/>
                <w:sz w:val="16"/>
                <w:szCs w:val="16"/>
                <w:lang w:val="en-US" w:eastAsia="fr-FR"/>
              </w:rPr>
              <w:t xml:space="preserve"> name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"id"</w:t>
            </w:r>
            <w:r w:rsidRPr="00B55158">
              <w:rPr>
                <w:rFonts w:ascii="Courier New" w:hAnsi="Courier New" w:cs="Courier New"/>
                <w:color w:val="F5844C"/>
                <w:sz w:val="16"/>
                <w:szCs w:val="16"/>
                <w:lang w:val="en-US" w:eastAsia="fr-FR"/>
              </w:rPr>
              <w:t xml:space="preserve"> use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"required"</w:t>
            </w:r>
            <w:r w:rsidRPr="00B55158">
              <w:rPr>
                <w:rFonts w:ascii="Courier New" w:hAnsi="Courier New" w:cs="Courier New"/>
                <w:color w:val="F5844C"/>
                <w:sz w:val="16"/>
                <w:szCs w:val="16"/>
                <w:lang w:val="en-US" w:eastAsia="fr-FR"/>
              </w:rPr>
              <w:t xml:space="preserve"> type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"xs:NCName"</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&lt;/xs:complexType&gt;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&lt;/xs:element&gt;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&lt;xs:element</w:t>
            </w:r>
            <w:r w:rsidRPr="00B55158">
              <w:rPr>
                <w:rFonts w:ascii="Courier New" w:hAnsi="Courier New" w:cs="Courier New"/>
                <w:color w:val="F5844C"/>
                <w:sz w:val="16"/>
                <w:szCs w:val="16"/>
                <w:lang w:val="en-US" w:eastAsia="fr-FR"/>
              </w:rPr>
              <w:t xml:space="preserve"> name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"d"</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&lt;xs:complexType&gt;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&lt;xs:sequence&gt;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&lt;xs:element</w:t>
            </w:r>
            <w:r w:rsidRPr="00B55158">
              <w:rPr>
                <w:rFonts w:ascii="Courier New" w:hAnsi="Courier New" w:cs="Courier New"/>
                <w:color w:val="F5844C"/>
                <w:sz w:val="16"/>
                <w:szCs w:val="16"/>
                <w:lang w:val="en-US" w:eastAsia="fr-FR"/>
              </w:rPr>
              <w:t xml:space="preserve"> maxOccurs</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"unbounded"</w:t>
            </w:r>
            <w:r w:rsidRPr="00B55158">
              <w:rPr>
                <w:rFonts w:ascii="Courier New" w:hAnsi="Courier New" w:cs="Courier New"/>
                <w:color w:val="F5844C"/>
                <w:sz w:val="16"/>
                <w:szCs w:val="16"/>
                <w:lang w:val="en-US" w:eastAsia="fr-FR"/>
              </w:rPr>
              <w:t xml:space="preserve"> ref</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"u"</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&lt;/xs:sequence&gt;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&lt;xs:attribute</w:t>
            </w:r>
            <w:r w:rsidRPr="00B55158">
              <w:rPr>
                <w:rFonts w:ascii="Courier New" w:hAnsi="Courier New" w:cs="Courier New"/>
                <w:color w:val="F5844C"/>
                <w:sz w:val="16"/>
                <w:szCs w:val="16"/>
                <w:lang w:val="en-US" w:eastAsia="fr-FR"/>
              </w:rPr>
              <w:t xml:space="preserve"> name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"id"</w:t>
            </w:r>
            <w:r w:rsidRPr="00B55158">
              <w:rPr>
                <w:rFonts w:ascii="Courier New" w:hAnsi="Courier New" w:cs="Courier New"/>
                <w:color w:val="F5844C"/>
                <w:sz w:val="16"/>
                <w:szCs w:val="16"/>
                <w:lang w:val="en-US" w:eastAsia="fr-FR"/>
              </w:rPr>
              <w:t xml:space="preserve"> use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"required"</w:t>
            </w:r>
            <w:r w:rsidRPr="00B55158">
              <w:rPr>
                <w:rFonts w:ascii="Courier New" w:hAnsi="Courier New" w:cs="Courier New"/>
                <w:color w:val="F5844C"/>
                <w:sz w:val="16"/>
                <w:szCs w:val="16"/>
                <w:lang w:val="en-US" w:eastAsia="fr-FR"/>
              </w:rPr>
              <w:t xml:space="preserve"> type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"xs:integer"</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&lt;/xs:complexType&gt;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&lt;/xs:element&gt;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&lt;xs:element</w:t>
            </w:r>
            <w:r w:rsidRPr="00B55158">
              <w:rPr>
                <w:rFonts w:ascii="Courier New" w:hAnsi="Courier New" w:cs="Courier New"/>
                <w:color w:val="F5844C"/>
                <w:sz w:val="16"/>
                <w:szCs w:val="16"/>
                <w:lang w:val="en-US" w:eastAsia="fr-FR"/>
              </w:rPr>
              <w:t xml:space="preserve"> name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"u"</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&lt;xs:complexType</w:t>
            </w:r>
            <w:r w:rsidRPr="00B55158">
              <w:rPr>
                <w:rFonts w:ascii="Courier New" w:hAnsi="Courier New" w:cs="Courier New"/>
                <w:color w:val="F5844C"/>
                <w:sz w:val="16"/>
                <w:szCs w:val="16"/>
                <w:lang w:val="en-US" w:eastAsia="fr-FR"/>
              </w:rPr>
              <w:t xml:space="preserve"> mixed</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"true"</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r>
            <w:r w:rsidRPr="00B55158">
              <w:rPr>
                <w:rFonts w:ascii="Courier New" w:hAnsi="Courier New" w:cs="Courier New"/>
                <w:color w:val="000000"/>
                <w:sz w:val="16"/>
                <w:szCs w:val="16"/>
                <w:lang w:val="en-US" w:eastAsia="fr-FR"/>
              </w:rPr>
              <w:lastRenderedPageBreak/>
              <w:t xml:space="preserve">            </w:t>
            </w:r>
            <w:r w:rsidRPr="00B55158">
              <w:rPr>
                <w:rFonts w:ascii="Courier New" w:hAnsi="Courier New" w:cs="Courier New"/>
                <w:color w:val="000096"/>
                <w:sz w:val="16"/>
                <w:szCs w:val="16"/>
                <w:lang w:val="en-US" w:eastAsia="fr-FR"/>
              </w:rPr>
              <w:t>&lt;xs:attribute</w:t>
            </w:r>
            <w:r w:rsidRPr="00B55158">
              <w:rPr>
                <w:rFonts w:ascii="Courier New" w:hAnsi="Courier New" w:cs="Courier New"/>
                <w:color w:val="F5844C"/>
                <w:sz w:val="16"/>
                <w:szCs w:val="16"/>
                <w:lang w:val="en-US" w:eastAsia="fr-FR"/>
              </w:rPr>
              <w:t xml:space="preserve"> name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"visit"</w:t>
            </w:r>
            <w:r w:rsidRPr="00B55158">
              <w:rPr>
                <w:rFonts w:ascii="Courier New" w:hAnsi="Courier New" w:cs="Courier New"/>
                <w:color w:val="F5844C"/>
                <w:sz w:val="16"/>
                <w:szCs w:val="16"/>
                <w:lang w:val="en-US" w:eastAsia="fr-FR"/>
              </w:rPr>
              <w:t xml:space="preserve"> use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"required"</w:t>
            </w:r>
            <w:r w:rsidRPr="00B55158">
              <w:rPr>
                <w:rFonts w:ascii="Courier New" w:hAnsi="Courier New" w:cs="Courier New"/>
                <w:color w:val="F5844C"/>
                <w:sz w:val="16"/>
                <w:szCs w:val="16"/>
                <w:lang w:val="en-US" w:eastAsia="fr-FR"/>
              </w:rPr>
              <w:t xml:space="preserve"> type</w:t>
            </w:r>
            <w:r w:rsidRPr="00B55158">
              <w:rPr>
                <w:rFonts w:ascii="Courier New" w:hAnsi="Courier New" w:cs="Courier New"/>
                <w:color w:val="FF8040"/>
                <w:sz w:val="16"/>
                <w:szCs w:val="16"/>
                <w:lang w:val="en-US" w:eastAsia="fr-FR"/>
              </w:rPr>
              <w:t>=</w:t>
            </w:r>
            <w:r w:rsidRPr="00B55158">
              <w:rPr>
                <w:rFonts w:ascii="Courier New" w:hAnsi="Courier New" w:cs="Courier New"/>
                <w:color w:val="993300"/>
                <w:sz w:val="16"/>
                <w:szCs w:val="16"/>
                <w:lang w:val="en-US" w:eastAsia="fr-FR"/>
              </w:rPr>
              <w:t>"xs:integer"</w:t>
            </w:r>
            <w:r w:rsidRPr="00B55158">
              <w:rPr>
                <w:rFonts w:ascii="Courier New" w:hAnsi="Courier New" w:cs="Courier New"/>
                <w:color w:val="000096"/>
                <w:sz w:val="16"/>
                <w:szCs w:val="16"/>
                <w:lang w:val="en-US" w:eastAsia="fr-FR"/>
              </w:rPr>
              <w:t>/&gt;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&lt;/xs:complexType&gt;</w:t>
            </w:r>
            <w:r w:rsidRPr="00B55158">
              <w:rPr>
                <w:rFonts w:ascii="Courier New" w:hAnsi="Courier New" w:cs="Courier New"/>
                <w:color w:val="000000"/>
                <w:sz w:val="16"/>
                <w:szCs w:val="16"/>
                <w:lang w:val="en-US" w:eastAsia="fr-FR"/>
              </w:rPr>
              <w:br/>
              <w:t xml:space="preserve">    </w:t>
            </w:r>
            <w:r w:rsidRPr="00B55158">
              <w:rPr>
                <w:rFonts w:ascii="Courier New" w:hAnsi="Courier New" w:cs="Courier New"/>
                <w:color w:val="000096"/>
                <w:sz w:val="16"/>
                <w:szCs w:val="16"/>
                <w:lang w:val="en-US" w:eastAsia="fr-FR"/>
              </w:rPr>
              <w:t>&lt;/xs:element&gt;</w:t>
            </w:r>
            <w:r w:rsidRPr="00B55158">
              <w:rPr>
                <w:rFonts w:ascii="Courier New" w:hAnsi="Courier New" w:cs="Courier New"/>
                <w:color w:val="000000"/>
                <w:sz w:val="16"/>
                <w:szCs w:val="16"/>
                <w:lang w:val="en-US" w:eastAsia="fr-FR"/>
              </w:rPr>
              <w:br/>
            </w:r>
            <w:r w:rsidRPr="00B55158">
              <w:rPr>
                <w:rFonts w:ascii="Courier New" w:hAnsi="Courier New" w:cs="Courier New"/>
                <w:color w:val="000096"/>
                <w:sz w:val="16"/>
                <w:szCs w:val="16"/>
                <w:lang w:val="en-US" w:eastAsia="fr-FR"/>
              </w:rPr>
              <w:t>&lt;/xs:schema&gt;</w:t>
            </w:r>
            <w:r w:rsidRPr="00B55158">
              <w:rPr>
                <w:rFonts w:ascii="Courier New" w:hAnsi="Courier New" w:cs="Courier New"/>
                <w:color w:val="000000"/>
                <w:sz w:val="16"/>
                <w:szCs w:val="16"/>
                <w:lang w:val="en-US" w:eastAsia="fr-FR"/>
              </w:rPr>
              <w:br/>
            </w:r>
          </w:p>
        </w:tc>
      </w:tr>
    </w:tbl>
    <w:p w:rsidR="00E15EFA" w:rsidRDefault="00E15EFA" w:rsidP="003D7BE0">
      <w:pPr>
        <w:jc w:val="left"/>
        <w:rPr>
          <w:lang w:val="en-US"/>
        </w:rPr>
      </w:pPr>
    </w:p>
    <w:p w:rsidR="005A71C5" w:rsidRPr="005A71C5" w:rsidRDefault="008C2013" w:rsidP="003D7BE0">
      <w:pPr>
        <w:jc w:val="left"/>
        <w:rPr>
          <w:highlight w:val="yellow"/>
          <w:lang w:val="en-US"/>
        </w:rPr>
      </w:pPr>
      <w:ins w:id="870" w:author="dearith" w:date="2013-08-20T10:38:00Z">
        <w:r>
          <w:rPr>
            <w:highlight w:val="yellow"/>
            <w:lang w:val="en-US"/>
          </w:rPr>
          <w:t xml:space="preserve">The </w:t>
        </w:r>
      </w:ins>
      <w:del w:id="871" w:author="dearith" w:date="2013-08-20T10:38:00Z">
        <w:r w:rsidR="005A71C5" w:rsidRPr="005A71C5" w:rsidDel="008C2013">
          <w:rPr>
            <w:highlight w:val="yellow"/>
            <w:lang w:val="en-US"/>
          </w:rPr>
          <w:delText xml:space="preserve">A </w:delText>
        </w:r>
      </w:del>
      <w:r w:rsidR="005A71C5" w:rsidRPr="005A71C5">
        <w:rPr>
          <w:highlight w:val="yellow"/>
          <w:lang w:val="en-US"/>
        </w:rPr>
        <w:t>Perl script</w:t>
      </w:r>
      <w:ins w:id="872" w:author="dearith" w:date="2013-08-20T10:38:00Z">
        <w:r>
          <w:rPr>
            <w:highlight w:val="yellow"/>
            <w:lang w:val="en-US"/>
          </w:rPr>
          <w:t xml:space="preserve"> </w:t>
        </w:r>
      </w:ins>
      <w:del w:id="873" w:author="dearith" w:date="2013-08-20T10:41:00Z">
        <w:r w:rsidR="005A71C5" w:rsidRPr="005A71C5" w:rsidDel="009F7D78">
          <w:rPr>
            <w:highlight w:val="yellow"/>
            <w:lang w:val="en-US"/>
          </w:rPr>
          <w:delText xml:space="preserve"> </w:delText>
        </w:r>
      </w:del>
      <w:ins w:id="874" w:author="dearith" w:date="2013-08-20T10:38:00Z">
        <w:r w:rsidR="00D972D4" w:rsidRPr="005A71C5">
          <w:rPr>
            <w:i/>
            <w:highlight w:val="yellow"/>
            <w:lang w:val="en-US"/>
          </w:rPr>
          <w:t>daily</w:t>
        </w:r>
        <w:r w:rsidR="00D972D4">
          <w:rPr>
            <w:i/>
            <w:highlight w:val="yellow"/>
            <w:lang w:val="en-US"/>
          </w:rPr>
          <w:t>Raw</w:t>
        </w:r>
        <w:r w:rsidR="00D972D4" w:rsidRPr="005A71C5">
          <w:rPr>
            <w:i/>
            <w:highlight w:val="yellow"/>
            <w:lang w:val="en-US"/>
          </w:rPr>
          <w:t>Stats.pl</w:t>
        </w:r>
        <w:r w:rsidR="00D972D4" w:rsidRPr="005A71C5">
          <w:rPr>
            <w:highlight w:val="yellow"/>
            <w:lang w:val="en-US"/>
          </w:rPr>
          <w:t xml:space="preserve"> </w:t>
        </w:r>
      </w:ins>
      <w:del w:id="875" w:author="dearith" w:date="2013-08-20T10:38:00Z">
        <w:r w:rsidR="005A71C5" w:rsidRPr="005A71C5" w:rsidDel="00D972D4">
          <w:rPr>
            <w:highlight w:val="yellow"/>
            <w:lang w:val="en-US"/>
          </w:rPr>
          <w:delText xml:space="preserve">has </w:delText>
        </w:r>
      </w:del>
      <w:ins w:id="876" w:author="dearith" w:date="2013-08-20T10:38:00Z">
        <w:r w:rsidR="00D972D4">
          <w:rPr>
            <w:highlight w:val="yellow"/>
            <w:lang w:val="en-US"/>
          </w:rPr>
          <w:t>is</w:t>
        </w:r>
      </w:ins>
      <w:del w:id="877" w:author="dearith" w:date="2013-08-20T10:38:00Z">
        <w:r w:rsidR="005A71C5" w:rsidRPr="005A71C5" w:rsidDel="00D972D4">
          <w:rPr>
            <w:highlight w:val="yellow"/>
            <w:lang w:val="en-US"/>
          </w:rPr>
          <w:delText>to be</w:delText>
        </w:r>
      </w:del>
      <w:r w:rsidR="005A71C5" w:rsidRPr="005A71C5">
        <w:rPr>
          <w:highlight w:val="yellow"/>
          <w:lang w:val="en-US"/>
        </w:rPr>
        <w:t xml:space="preserve"> implemented to execute this task</w:t>
      </w:r>
      <w:del w:id="878" w:author="dearith" w:date="2013-08-20T10:38:00Z">
        <w:r w:rsidR="005A71C5" w:rsidRPr="005A71C5" w:rsidDel="00D972D4">
          <w:rPr>
            <w:highlight w:val="yellow"/>
            <w:lang w:val="en-US"/>
          </w:rPr>
          <w:delText xml:space="preserve"> (</w:delText>
        </w:r>
        <w:r w:rsidR="005A71C5" w:rsidDel="00D972D4">
          <w:rPr>
            <w:highlight w:val="yellow"/>
            <w:lang w:val="en-US"/>
          </w:rPr>
          <w:delText xml:space="preserve">a script </w:delText>
        </w:r>
        <w:r w:rsidR="005A71C5" w:rsidRPr="005A71C5" w:rsidDel="00D972D4">
          <w:rPr>
            <w:highlight w:val="yellow"/>
            <w:lang w:val="en-US"/>
          </w:rPr>
          <w:delText xml:space="preserve">named </w:delText>
        </w:r>
        <w:r w:rsidR="005A71C5" w:rsidRPr="005A71C5" w:rsidDel="00D972D4">
          <w:rPr>
            <w:i/>
            <w:highlight w:val="yellow"/>
            <w:lang w:val="en-US"/>
          </w:rPr>
          <w:delText>dailyStats.pl</w:delText>
        </w:r>
        <w:r w:rsidR="005A71C5" w:rsidRPr="005A71C5" w:rsidDel="00D972D4">
          <w:rPr>
            <w:highlight w:val="yellow"/>
            <w:lang w:val="en-US"/>
          </w:rPr>
          <w:delText>, for example)</w:delText>
        </w:r>
      </w:del>
      <w:r w:rsidR="005A71C5" w:rsidRPr="005A71C5">
        <w:rPr>
          <w:highlight w:val="yellow"/>
          <w:lang w:val="en-US"/>
        </w:rPr>
        <w:t>.</w:t>
      </w:r>
    </w:p>
    <w:p w:rsidR="005A71C5" w:rsidRDefault="005A71C5" w:rsidP="003D7BE0">
      <w:pPr>
        <w:jc w:val="left"/>
        <w:rPr>
          <w:ins w:id="879" w:author="dearith" w:date="2013-08-20T10:41:00Z"/>
          <w:lang w:val="en-US"/>
        </w:rPr>
      </w:pPr>
      <w:r w:rsidRPr="005A71C5">
        <w:rPr>
          <w:highlight w:val="yellow"/>
          <w:lang w:val="en-US"/>
        </w:rPr>
        <w:t xml:space="preserve">This </w:t>
      </w:r>
      <w:ins w:id="880" w:author="dearith" w:date="2013-08-20T10:39:00Z">
        <w:r w:rsidR="00D972D4" w:rsidRPr="005A71C5">
          <w:rPr>
            <w:i/>
            <w:highlight w:val="yellow"/>
            <w:lang w:val="en-US"/>
          </w:rPr>
          <w:t>daily</w:t>
        </w:r>
        <w:r w:rsidR="00D972D4">
          <w:rPr>
            <w:i/>
            <w:highlight w:val="yellow"/>
            <w:lang w:val="en-US"/>
          </w:rPr>
          <w:t>Raw</w:t>
        </w:r>
        <w:r w:rsidR="00D972D4" w:rsidRPr="005A71C5">
          <w:rPr>
            <w:i/>
            <w:highlight w:val="yellow"/>
            <w:lang w:val="en-US"/>
          </w:rPr>
          <w:t>Stats</w:t>
        </w:r>
      </w:ins>
      <w:del w:id="881" w:author="dearith" w:date="2013-08-20T10:39:00Z">
        <w:r w:rsidRPr="005A71C5" w:rsidDel="00D972D4">
          <w:rPr>
            <w:i/>
            <w:highlight w:val="yellow"/>
            <w:lang w:val="en-US"/>
          </w:rPr>
          <w:delText>dailyStats</w:delText>
        </w:r>
      </w:del>
      <w:r w:rsidRPr="005A71C5">
        <w:rPr>
          <w:i/>
          <w:highlight w:val="yellow"/>
          <w:lang w:val="en-US"/>
        </w:rPr>
        <w:t>.pl</w:t>
      </w:r>
      <w:r w:rsidRPr="005A71C5">
        <w:rPr>
          <w:highlight w:val="yellow"/>
          <w:lang w:val="en-US"/>
        </w:rPr>
        <w:t xml:space="preserve"> script </w:t>
      </w:r>
      <w:del w:id="882" w:author="dearith" w:date="2013-08-20T10:39:00Z">
        <w:r w:rsidRPr="005A71C5" w:rsidDel="00D972D4">
          <w:rPr>
            <w:highlight w:val="yellow"/>
            <w:lang w:val="en-US"/>
          </w:rPr>
          <w:delText xml:space="preserve">must </w:delText>
        </w:r>
      </w:del>
      <w:ins w:id="883" w:author="dearith" w:date="2013-08-20T10:39:00Z">
        <w:r w:rsidR="00D972D4">
          <w:rPr>
            <w:highlight w:val="yellow"/>
            <w:lang w:val="en-US"/>
          </w:rPr>
          <w:t>is</w:t>
        </w:r>
      </w:ins>
      <w:del w:id="884" w:author="dearith" w:date="2013-08-20T10:39:00Z">
        <w:r w:rsidRPr="005A71C5" w:rsidDel="00D972D4">
          <w:rPr>
            <w:highlight w:val="yellow"/>
            <w:lang w:val="en-US"/>
          </w:rPr>
          <w:delText>me</w:delText>
        </w:r>
      </w:del>
      <w:r w:rsidRPr="005A71C5">
        <w:rPr>
          <w:highlight w:val="yellow"/>
          <w:lang w:val="en-US"/>
        </w:rPr>
        <w:t xml:space="preserve"> called in the </w:t>
      </w:r>
      <w:r w:rsidRPr="005A71C5">
        <w:rPr>
          <w:i/>
          <w:highlight w:val="yellow"/>
          <w:lang w:val="en-US"/>
        </w:rPr>
        <w:t>analyzeLogs.pl</w:t>
      </w:r>
      <w:r w:rsidRPr="005A71C5">
        <w:rPr>
          <w:highlight w:val="yellow"/>
          <w:lang w:val="en-US"/>
        </w:rPr>
        <w:t xml:space="preserve"> script, in a similar way it calls </w:t>
      </w:r>
      <w:r w:rsidRPr="005A71C5">
        <w:rPr>
          <w:i/>
          <w:highlight w:val="yellow"/>
          <w:lang w:val="en-US"/>
        </w:rPr>
        <w:t>awstats.pl</w:t>
      </w:r>
      <w:r w:rsidRPr="005A71C5">
        <w:rPr>
          <w:highlight w:val="yellow"/>
          <w:lang w:val="en-US"/>
        </w:rPr>
        <w:t xml:space="preserve"> script.</w:t>
      </w:r>
    </w:p>
    <w:p w:rsidR="009F7D78" w:rsidRDefault="009F7D78" w:rsidP="003D7BE0">
      <w:pPr>
        <w:jc w:val="left"/>
        <w:rPr>
          <w:ins w:id="885" w:author="dearith" w:date="2013-08-20T10:42:00Z"/>
          <w:lang w:val="en-US"/>
        </w:rPr>
      </w:pPr>
      <w:ins w:id="886" w:author="dearith" w:date="2013-08-20T10:42:00Z">
        <w:r w:rsidRPr="005A71C5">
          <w:rPr>
            <w:highlight w:val="yellow"/>
            <w:lang w:val="en-US"/>
          </w:rPr>
          <w:t xml:space="preserve">This </w:t>
        </w:r>
        <w:r w:rsidRPr="005A71C5">
          <w:rPr>
            <w:i/>
            <w:highlight w:val="yellow"/>
            <w:lang w:val="en-US"/>
          </w:rPr>
          <w:t>daily</w:t>
        </w:r>
        <w:r>
          <w:rPr>
            <w:i/>
            <w:highlight w:val="yellow"/>
            <w:lang w:val="en-US"/>
          </w:rPr>
          <w:t>Raw</w:t>
        </w:r>
        <w:r w:rsidRPr="005A71C5">
          <w:rPr>
            <w:i/>
            <w:highlight w:val="yellow"/>
            <w:lang w:val="en-US"/>
          </w:rPr>
          <w:t>Stats.pl</w:t>
        </w:r>
        <w:r>
          <w:rPr>
            <w:highlight w:val="yellow"/>
            <w:lang w:val="en-US"/>
          </w:rPr>
          <w:t xml:space="preserve"> script</w:t>
        </w:r>
        <w:r>
          <w:rPr>
            <w:lang w:val="en-US"/>
          </w:rPr>
          <w:t>:</w:t>
        </w:r>
      </w:ins>
    </w:p>
    <w:p w:rsidR="002868A9" w:rsidRDefault="009F7D78">
      <w:pPr>
        <w:pStyle w:val="Paragraphedeliste"/>
        <w:numPr>
          <w:ilvl w:val="0"/>
          <w:numId w:val="30"/>
        </w:numPr>
        <w:jc w:val="left"/>
        <w:rPr>
          <w:ins w:id="887" w:author="dearith" w:date="2013-08-20T10:45:00Z"/>
          <w:lang w:val="en-US"/>
        </w:rPr>
        <w:pPrChange w:id="888" w:author="dearith" w:date="2013-08-20T10:42:00Z">
          <w:pPr>
            <w:jc w:val="left"/>
          </w:pPr>
        </w:pPrChange>
      </w:pPr>
      <w:proofErr w:type="gramStart"/>
      <w:ins w:id="889" w:author="dearith" w:date="2013-08-20T10:43:00Z">
        <w:r>
          <w:rPr>
            <w:lang w:val="en-US"/>
          </w:rPr>
          <w:t>read</w:t>
        </w:r>
      </w:ins>
      <w:ins w:id="890" w:author="dearith" w:date="2013-08-20T10:45:00Z">
        <w:r>
          <w:rPr>
            <w:lang w:val="en-US"/>
          </w:rPr>
          <w:t>s</w:t>
        </w:r>
      </w:ins>
      <w:proofErr w:type="gramEnd"/>
      <w:ins w:id="891" w:author="dearith" w:date="2013-08-20T10:43:00Z">
        <w:r>
          <w:rPr>
            <w:lang w:val="en-US"/>
          </w:rPr>
          <w:t xml:space="preserve"> and </w:t>
        </w:r>
      </w:ins>
      <w:ins w:id="892" w:author="dearith" w:date="2013-08-20T10:42:00Z">
        <w:r w:rsidRPr="009F7D78">
          <w:rPr>
            <w:lang w:val="en-US"/>
          </w:rPr>
          <w:t>analyze</w:t>
        </w:r>
      </w:ins>
      <w:ins w:id="893" w:author="dearith" w:date="2013-08-20T10:45:00Z">
        <w:r>
          <w:rPr>
            <w:lang w:val="en-US"/>
          </w:rPr>
          <w:t>s</w:t>
        </w:r>
      </w:ins>
      <w:ins w:id="894" w:author="dearith" w:date="2013-08-20T10:42:00Z">
        <w:r w:rsidRPr="009F7D78">
          <w:rPr>
            <w:lang w:val="en-US"/>
          </w:rPr>
          <w:t xml:space="preserve"> </w:t>
        </w:r>
      </w:ins>
      <w:ins w:id="895" w:author="dearith" w:date="2013-08-20T10:43:00Z">
        <w:r>
          <w:rPr>
            <w:lang w:val="en-US"/>
          </w:rPr>
          <w:t xml:space="preserve">the awstats </w:t>
        </w:r>
      </w:ins>
      <w:ins w:id="896" w:author="dearith" w:date="2013-08-20T10:42:00Z">
        <w:r w:rsidRPr="009F7D78">
          <w:rPr>
            <w:lang w:val="en-US"/>
          </w:rPr>
          <w:t>config</w:t>
        </w:r>
      </w:ins>
      <w:ins w:id="897" w:author="dearith" w:date="2013-08-20T10:43:00Z">
        <w:r>
          <w:rPr>
            <w:lang w:val="en-US"/>
          </w:rPr>
          <w:t>uration</w:t>
        </w:r>
      </w:ins>
      <w:ins w:id="898" w:author="dearith" w:date="2013-08-20T10:42:00Z">
        <w:r w:rsidRPr="009F7D78">
          <w:rPr>
            <w:lang w:val="en-US"/>
          </w:rPr>
          <w:t xml:space="preserve"> file content,</w:t>
        </w:r>
        <w:r>
          <w:rPr>
            <w:lang w:val="en-US"/>
          </w:rPr>
          <w:t xml:space="preserve"> to get LogFormat, LogSeparator</w:t>
        </w:r>
      </w:ins>
      <w:ins w:id="899" w:author="dearith" w:date="2013-08-20T10:43:00Z">
        <w:r>
          <w:rPr>
            <w:lang w:val="en-US"/>
          </w:rPr>
          <w:t xml:space="preserve">  OnlyFile,</w:t>
        </w:r>
      </w:ins>
      <w:ins w:id="900" w:author="dearith" w:date="2013-08-20T10:42:00Z">
        <w:r w:rsidRPr="009F7D78">
          <w:rPr>
            <w:lang w:val="en-US"/>
          </w:rPr>
          <w:t xml:space="preserve">... </w:t>
        </w:r>
      </w:ins>
      <w:ins w:id="901" w:author="dearith" w:date="2013-08-20T10:45:00Z">
        <w:r>
          <w:rPr>
            <w:lang w:val="en-US"/>
          </w:rPr>
          <w:t>as</w:t>
        </w:r>
      </w:ins>
      <w:ins w:id="902" w:author="dearith" w:date="2013-08-20T10:43:00Z">
        <w:r>
          <w:rPr>
            <w:lang w:val="en-US"/>
          </w:rPr>
          <w:t xml:space="preserve"> awstats </w:t>
        </w:r>
      </w:ins>
      <w:ins w:id="903" w:author="dearith" w:date="2013-08-20T10:45:00Z">
        <w:r>
          <w:rPr>
            <w:lang w:val="en-US"/>
          </w:rPr>
          <w:t>do it.</w:t>
        </w:r>
      </w:ins>
    </w:p>
    <w:p w:rsidR="002868A9" w:rsidRDefault="009F7D78">
      <w:pPr>
        <w:pStyle w:val="Paragraphedeliste"/>
        <w:numPr>
          <w:ilvl w:val="0"/>
          <w:numId w:val="30"/>
        </w:numPr>
        <w:jc w:val="left"/>
        <w:rPr>
          <w:ins w:id="904" w:author="dearith" w:date="2013-08-20T10:46:00Z"/>
          <w:lang w:val="en-US"/>
        </w:rPr>
        <w:pPrChange w:id="905" w:author="dearith" w:date="2013-08-20T10:42:00Z">
          <w:pPr>
            <w:jc w:val="left"/>
          </w:pPr>
        </w:pPrChange>
      </w:pPr>
      <w:ins w:id="906" w:author="dearith" w:date="2013-08-20T10:46:00Z">
        <w:r>
          <w:rPr>
            <w:lang w:val="en-US"/>
          </w:rPr>
          <w:t>r</w:t>
        </w:r>
      </w:ins>
      <w:ins w:id="907" w:author="dearith" w:date="2013-08-20T10:45:00Z">
        <w:r>
          <w:rPr>
            <w:lang w:val="en-US"/>
          </w:rPr>
          <w:t>eads each line</w:t>
        </w:r>
      </w:ins>
      <w:ins w:id="908" w:author="dearith" w:date="2013-08-20T10:46:00Z">
        <w:r>
          <w:rPr>
            <w:lang w:val="en-US"/>
          </w:rPr>
          <w:t xml:space="preserve"> of the log file</w:t>
        </w:r>
      </w:ins>
    </w:p>
    <w:p w:rsidR="002868A9" w:rsidRDefault="009F7D78">
      <w:pPr>
        <w:pStyle w:val="Paragraphedeliste"/>
        <w:numPr>
          <w:ilvl w:val="1"/>
          <w:numId w:val="30"/>
        </w:numPr>
        <w:jc w:val="left"/>
        <w:rPr>
          <w:ins w:id="909" w:author="dearith" w:date="2013-08-20T10:48:00Z"/>
          <w:lang w:val="en-US"/>
        </w:rPr>
        <w:pPrChange w:id="910" w:author="dearith" w:date="2013-08-20T10:46:00Z">
          <w:pPr>
            <w:jc w:val="left"/>
          </w:pPr>
        </w:pPrChange>
      </w:pPr>
      <w:proofErr w:type="gramStart"/>
      <w:ins w:id="911" w:author="dearith" w:date="2013-08-20T10:46:00Z">
        <w:r>
          <w:rPr>
            <w:lang w:val="en-US"/>
          </w:rPr>
          <w:t>deter</w:t>
        </w:r>
      </w:ins>
      <w:ins w:id="912" w:author="dearith" w:date="2013-08-20T10:47:00Z">
        <w:r>
          <w:rPr>
            <w:lang w:val="en-US"/>
          </w:rPr>
          <w:t>mine</w:t>
        </w:r>
      </w:ins>
      <w:ins w:id="913" w:author="dearith" w:date="2013-08-20T10:48:00Z">
        <w:r>
          <w:rPr>
            <w:lang w:val="en-US"/>
          </w:rPr>
          <w:t>s</w:t>
        </w:r>
        <w:proofErr w:type="gramEnd"/>
        <w:r>
          <w:rPr>
            <w:lang w:val="en-US"/>
          </w:rPr>
          <w:t xml:space="preserve"> whether the line is approved </w:t>
        </w:r>
      </w:ins>
      <w:ins w:id="914" w:author="dearith" w:date="2013-08-20T10:49:00Z">
        <w:r>
          <w:rPr>
            <w:lang w:val="en-US"/>
          </w:rPr>
          <w:t xml:space="preserve">according to selection criteria </w:t>
        </w:r>
      </w:ins>
      <w:ins w:id="915" w:author="dearith" w:date="2013-08-20T10:48:00Z">
        <w:r w:rsidR="006C6FD6">
          <w:rPr>
            <w:lang w:val="en-US"/>
          </w:rPr>
          <w:t>(as as awstats do it)</w:t>
        </w:r>
      </w:ins>
      <w:ins w:id="916" w:author="dearith" w:date="2013-08-20T10:49:00Z">
        <w:r w:rsidR="006C6FD6">
          <w:rPr>
            <w:lang w:val="en-US"/>
          </w:rPr>
          <w:t>. If not approved , the line is ignored</w:t>
        </w:r>
      </w:ins>
    </w:p>
    <w:p w:rsidR="002868A9" w:rsidRDefault="006C6FD6">
      <w:pPr>
        <w:pStyle w:val="Paragraphedeliste"/>
        <w:numPr>
          <w:ilvl w:val="1"/>
          <w:numId w:val="30"/>
        </w:numPr>
        <w:jc w:val="left"/>
        <w:rPr>
          <w:ins w:id="917" w:author="dearith" w:date="2013-08-20T10:58:00Z"/>
          <w:lang w:val="en-US"/>
        </w:rPr>
        <w:pPrChange w:id="918" w:author="dearith" w:date="2013-08-20T10:46:00Z">
          <w:pPr>
            <w:jc w:val="left"/>
          </w:pPr>
        </w:pPrChange>
      </w:pPr>
      <w:proofErr w:type="gramStart"/>
      <w:ins w:id="919" w:author="dearith" w:date="2013-08-20T10:50:00Z">
        <w:r>
          <w:rPr>
            <w:lang w:val="en-US"/>
          </w:rPr>
          <w:t>transforms</w:t>
        </w:r>
        <w:proofErr w:type="gramEnd"/>
        <w:r>
          <w:rPr>
            <w:lang w:val="en-US"/>
          </w:rPr>
          <w:t xml:space="preserve"> the date</w:t>
        </w:r>
      </w:ins>
      <w:ins w:id="920" w:author="dearith" w:date="2013-08-20T10:51:00Z">
        <w:r>
          <w:rPr>
            <w:lang w:val="en-US"/>
          </w:rPr>
          <w:t>/time</w:t>
        </w:r>
      </w:ins>
      <w:ins w:id="921" w:author="dearith" w:date="2013-08-20T10:50:00Z">
        <w:r>
          <w:rPr>
            <w:lang w:val="en-US"/>
          </w:rPr>
          <w:t xml:space="preserve"> of the </w:t>
        </w:r>
      </w:ins>
      <w:ins w:id="922" w:author="dearith" w:date="2013-08-20T10:51:00Z">
        <w:r>
          <w:rPr>
            <w:lang w:val="en-US"/>
          </w:rPr>
          <w:t>log data into a ‘day’ date : e.</w:t>
        </w:r>
      </w:ins>
      <w:ins w:id="923" w:author="dearith" w:date="2013-08-20T10:52:00Z">
        <w:r>
          <w:rPr>
            <w:lang w:val="en-US"/>
          </w:rPr>
          <w:t>g.</w:t>
        </w:r>
      </w:ins>
      <w:ins w:id="924" w:author="dearith" w:date="2013-08-20T10:54:00Z">
        <w:r>
          <w:rPr>
            <w:lang w:val="en-US"/>
          </w:rPr>
          <w:t xml:space="preserve"> “</w:t>
        </w:r>
        <w:r w:rsidRPr="006C6FD6">
          <w:rPr>
            <w:lang w:val="en-US"/>
          </w:rPr>
          <w:t>Fri Jul 26 20:16:26 2013</w:t>
        </w:r>
        <w:r>
          <w:rPr>
            <w:lang w:val="en-US"/>
          </w:rPr>
          <w:t>” is translate to “20130826”. The function to translate has a time period parameter</w:t>
        </w:r>
      </w:ins>
      <w:ins w:id="925" w:author="dearith" w:date="2013-08-20T10:55:00Z">
        <w:r>
          <w:rPr>
            <w:lang w:val="en-US"/>
          </w:rPr>
          <w:t>, currently this parameter is set to ‘day’, but it could be</w:t>
        </w:r>
      </w:ins>
      <w:ins w:id="926" w:author="dearith" w:date="2013-08-20T10:56:00Z">
        <w:r>
          <w:rPr>
            <w:lang w:val="en-US"/>
          </w:rPr>
          <w:t xml:space="preserve"> change by configuration to have </w:t>
        </w:r>
      </w:ins>
      <w:ins w:id="927" w:author="dearith" w:date="2013-08-20T10:57:00Z">
        <w:r>
          <w:rPr>
            <w:lang w:val="en-US"/>
          </w:rPr>
          <w:t xml:space="preserve">‘hour’ </w:t>
        </w:r>
        <w:proofErr w:type="gramStart"/>
        <w:r>
          <w:rPr>
            <w:lang w:val="en-US"/>
          </w:rPr>
          <w:t>or ???</w:t>
        </w:r>
        <w:proofErr w:type="gramEnd"/>
        <w:r>
          <w:rPr>
            <w:lang w:val="en-US"/>
          </w:rPr>
          <w:t xml:space="preserve"> </w:t>
        </w:r>
        <w:proofErr w:type="gramStart"/>
        <w:r>
          <w:rPr>
            <w:lang w:val="en-US"/>
          </w:rPr>
          <w:t>statistics</w:t>
        </w:r>
        <w:proofErr w:type="gramEnd"/>
        <w:r>
          <w:rPr>
            <w:lang w:val="en-US"/>
          </w:rPr>
          <w:t>.</w:t>
        </w:r>
      </w:ins>
    </w:p>
    <w:p w:rsidR="002868A9" w:rsidRDefault="006C6FD6">
      <w:pPr>
        <w:pStyle w:val="Paragraphedeliste"/>
        <w:numPr>
          <w:ilvl w:val="1"/>
          <w:numId w:val="30"/>
        </w:numPr>
        <w:jc w:val="left"/>
        <w:rPr>
          <w:ins w:id="928" w:author="dearith" w:date="2013-08-20T10:58:00Z"/>
          <w:lang w:val="en-US"/>
        </w:rPr>
        <w:pPrChange w:id="929" w:author="dearith" w:date="2013-08-20T10:46:00Z">
          <w:pPr>
            <w:jc w:val="left"/>
          </w:pPr>
        </w:pPrChange>
      </w:pPr>
      <w:ins w:id="930" w:author="dearith" w:date="2013-08-20T10:58:00Z">
        <w:r>
          <w:rPr>
            <w:lang w:val="en-US"/>
          </w:rPr>
          <w:t>do incremental statistics (count) by IP/DNS and login (if exists)</w:t>
        </w:r>
      </w:ins>
      <w:ins w:id="931" w:author="dearith" w:date="2013-08-20T10:51:00Z">
        <w:r>
          <w:rPr>
            <w:lang w:val="en-US"/>
          </w:rPr>
          <w:t xml:space="preserve"> </w:t>
        </w:r>
      </w:ins>
    </w:p>
    <w:p w:rsidR="002868A9" w:rsidRDefault="006C6FD6">
      <w:pPr>
        <w:pStyle w:val="Paragraphedeliste"/>
        <w:numPr>
          <w:ilvl w:val="0"/>
          <w:numId w:val="30"/>
        </w:numPr>
        <w:jc w:val="left"/>
        <w:rPr>
          <w:lang w:val="en-US"/>
        </w:rPr>
        <w:pPrChange w:id="932" w:author="dearith" w:date="2013-08-20T10:58:00Z">
          <w:pPr>
            <w:jc w:val="left"/>
          </w:pPr>
        </w:pPrChange>
      </w:pPr>
      <w:ins w:id="933" w:author="dearith" w:date="2013-08-20T10:58:00Z">
        <w:r>
          <w:rPr>
            <w:lang w:val="en-US"/>
          </w:rPr>
          <w:t>save statistics in an XML files according to the XSD schema</w:t>
        </w:r>
      </w:ins>
    </w:p>
    <w:p w:rsidR="00680C35" w:rsidRDefault="00680C35" w:rsidP="00680C35">
      <w:pPr>
        <w:pStyle w:val="Titre4"/>
      </w:pPr>
      <w:bookmarkStart w:id="934" w:name="_Ref357673859"/>
      <w:bookmarkStart w:id="935" w:name="_Toc365552648"/>
      <w:r>
        <w:t>Merging statistics into a single Excel file</w:t>
      </w:r>
      <w:bookmarkEnd w:id="934"/>
      <w:bookmarkEnd w:id="935"/>
    </w:p>
    <w:p w:rsidR="00680C35" w:rsidRDefault="00680C35" w:rsidP="00680C35">
      <w:pPr>
        <w:rPr>
          <w:lang w:val="en-US"/>
        </w:rPr>
      </w:pPr>
      <w:r>
        <w:rPr>
          <w:lang w:val="en-US"/>
        </w:rPr>
        <w:t xml:space="preserve">This process is used to </w:t>
      </w:r>
    </w:p>
    <w:p w:rsidR="00680C35" w:rsidRPr="007850D0" w:rsidRDefault="00680C35" w:rsidP="00680C35">
      <w:pPr>
        <w:pStyle w:val="Paragraphedeliste"/>
        <w:numPr>
          <w:ilvl w:val="0"/>
          <w:numId w:val="30"/>
        </w:numPr>
        <w:rPr>
          <w:lang w:val="en-US"/>
        </w:rPr>
      </w:pPr>
      <w:r>
        <w:rPr>
          <w:rStyle w:val="hps"/>
        </w:rPr>
        <w:t>build</w:t>
      </w:r>
      <w:r>
        <w:rPr>
          <w:rStyle w:val="shorttext"/>
        </w:rPr>
        <w:t xml:space="preserve"> </w:t>
      </w:r>
      <w:r>
        <w:rPr>
          <w:rStyle w:val="hps"/>
        </w:rPr>
        <w:t>summary statistics</w:t>
      </w:r>
      <w:r>
        <w:rPr>
          <w:rStyle w:val="shorttext"/>
        </w:rPr>
        <w:t xml:space="preserve"> </w:t>
      </w:r>
      <w:r>
        <w:rPr>
          <w:rStyle w:val="hps"/>
        </w:rPr>
        <w:t>(grouping</w:t>
      </w:r>
      <w:r>
        <w:rPr>
          <w:rStyle w:val="shorttext"/>
        </w:rPr>
        <w:t>, counting, …)</w:t>
      </w:r>
    </w:p>
    <w:p w:rsidR="00680C35" w:rsidRPr="00FD2B16" w:rsidRDefault="00680C35" w:rsidP="00680C35">
      <w:pPr>
        <w:pStyle w:val="Paragraphedeliste"/>
        <w:numPr>
          <w:ilvl w:val="0"/>
          <w:numId w:val="30"/>
        </w:numPr>
        <w:rPr>
          <w:lang w:val="en-US"/>
        </w:rPr>
      </w:pPr>
      <w:proofErr w:type="gramStart"/>
      <w:r w:rsidRPr="00FD2B16">
        <w:rPr>
          <w:lang w:val="en-US"/>
        </w:rPr>
        <w:t>merge</w:t>
      </w:r>
      <w:proofErr w:type="gramEnd"/>
      <w:r w:rsidRPr="00FD2B16">
        <w:rPr>
          <w:lang w:val="en-US"/>
        </w:rPr>
        <w:t xml:space="preserve"> each individual built statistics into a single Excel file: merge </w:t>
      </w:r>
      <w:r>
        <w:rPr>
          <w:lang w:val="en-US"/>
        </w:rPr>
        <w:t>each</w:t>
      </w:r>
      <w:r w:rsidRPr="00FD2B16">
        <w:rPr>
          <w:lang w:val="en-US"/>
        </w:rPr>
        <w:t xml:space="preserve"> Excel sheet in</w:t>
      </w:r>
      <w:r>
        <w:rPr>
          <w:lang w:val="en-US"/>
        </w:rPr>
        <w:t>to a single Excel workbook</w:t>
      </w:r>
      <w:r w:rsidRPr="00FD2B16">
        <w:rPr>
          <w:lang w:val="en-US"/>
        </w:rPr>
        <w:t xml:space="preserve">. </w:t>
      </w:r>
    </w:p>
    <w:p w:rsidR="00680C35" w:rsidRDefault="00680C35" w:rsidP="00680C35">
      <w:r>
        <w:t>The full description of this configuration file is located in the document [</w:t>
      </w:r>
      <w:r w:rsidR="003E07B6">
        <w:fldChar w:fldCharType="begin"/>
      </w:r>
      <w:r>
        <w:instrText xml:space="preserve"> REF _Ref356459435 \h </w:instrText>
      </w:r>
      <w:r w:rsidR="003E07B6">
        <w:fldChar w:fldCharType="separate"/>
      </w:r>
      <w:ins w:id="936" w:author="dearith" w:date="2013-08-29T15:08:00Z">
        <w:r w:rsidR="00FE42B4" w:rsidRPr="00E13544">
          <w:rPr>
            <w:highlight w:val="yellow"/>
          </w:rPr>
          <w:t xml:space="preserve">DA </w:t>
        </w:r>
        <w:r w:rsidR="00FE42B4">
          <w:rPr>
            <w:noProof/>
            <w:highlight w:val="yellow"/>
          </w:rPr>
          <w:t>8</w:t>
        </w:r>
      </w:ins>
      <w:del w:id="937" w:author="dearith" w:date="2013-08-29T15:08:00Z">
        <w:r w:rsidR="00C82D1C" w:rsidDel="00FE42B4">
          <w:delText xml:space="preserve">DA </w:delText>
        </w:r>
        <w:r w:rsidR="00C82D1C" w:rsidDel="00FE42B4">
          <w:rPr>
            <w:noProof/>
          </w:rPr>
          <w:delText>8</w:delText>
        </w:r>
      </w:del>
      <w:r w:rsidR="003E07B6">
        <w:fldChar w:fldCharType="end"/>
      </w:r>
      <w:r>
        <w:t xml:space="preserve">]. The XML schema is </w:t>
      </w:r>
      <w:r>
        <w:rPr>
          <w:i/>
        </w:rPr>
        <w:t>mergeXml</w:t>
      </w:r>
      <w:r w:rsidRPr="00784F61">
        <w:rPr>
          <w:i/>
        </w:rPr>
        <w:t>Config.xsd</w:t>
      </w:r>
      <w:r>
        <w:t>.</w:t>
      </w:r>
    </w:p>
    <w:p w:rsidR="00680C35" w:rsidRDefault="00680C35" w:rsidP="00680C35">
      <w:pPr>
        <w:rPr>
          <w:lang w:val="en-US"/>
        </w:rPr>
      </w:pPr>
    </w:p>
    <w:p w:rsidR="00680C35" w:rsidRDefault="00680C35" w:rsidP="00680C35">
      <w:pPr>
        <w:rPr>
          <w:lang w:val="en-US"/>
        </w:rPr>
      </w:pPr>
      <w:r>
        <w:rPr>
          <w:lang w:val="en-US"/>
        </w:rPr>
        <w:t>The XSD (XML schema) is:</w:t>
      </w:r>
    </w:p>
    <w:p w:rsidR="00680C35" w:rsidRDefault="00680C35" w:rsidP="00680C35">
      <w:pPr>
        <w:rPr>
          <w:lang w:val="en-US"/>
        </w:rPr>
      </w:pPr>
      <w:r>
        <w:rPr>
          <w:noProof/>
          <w:lang w:val="fr-FR" w:eastAsia="fr-FR"/>
        </w:rPr>
        <w:lastRenderedPageBreak/>
        <w:drawing>
          <wp:inline distT="0" distB="0" distL="0" distR="0">
            <wp:extent cx="5759450" cy="5137785"/>
            <wp:effectExtent l="19050" t="0" r="0" b="0"/>
            <wp:docPr id="19" name="Image 15" descr="mergeXml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XmlConfig.png"/>
                    <pic:cNvPicPr/>
                  </pic:nvPicPr>
                  <pic:blipFill>
                    <a:blip r:embed="rId112" cstate="print"/>
                    <a:stretch>
                      <a:fillRect/>
                    </a:stretch>
                  </pic:blipFill>
                  <pic:spPr>
                    <a:xfrm>
                      <a:off x="0" y="0"/>
                      <a:ext cx="5759450" cy="5137785"/>
                    </a:xfrm>
                    <a:prstGeom prst="rect">
                      <a:avLst/>
                    </a:prstGeom>
                  </pic:spPr>
                </pic:pic>
              </a:graphicData>
            </a:graphic>
          </wp:inline>
        </w:drawing>
      </w:r>
    </w:p>
    <w:p w:rsidR="00680C35" w:rsidRDefault="00680C35" w:rsidP="00680C35">
      <w:pPr>
        <w:rPr>
          <w:lang w:val="en-US"/>
        </w:rPr>
      </w:pP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680C35" w:rsidRPr="001E59F9" w:rsidTr="002F5DEC">
        <w:tc>
          <w:tcPr>
            <w:tcW w:w="9210" w:type="dxa"/>
            <w:shd w:val="clear" w:color="auto" w:fill="F2F2F2" w:themeFill="background1" w:themeFillShade="F2"/>
          </w:tcPr>
          <w:p w:rsidR="00680C35" w:rsidRPr="001E59F9" w:rsidRDefault="00680C35" w:rsidP="002F5DEC">
            <w:pPr>
              <w:jc w:val="left"/>
              <w:rPr>
                <w:rFonts w:ascii="Courier New" w:hAnsi="Courier New" w:cs="Courier New"/>
                <w:sz w:val="16"/>
                <w:szCs w:val="16"/>
                <w:lang w:val="en-US"/>
              </w:rPr>
            </w:pPr>
            <w:r w:rsidRPr="001E59F9">
              <w:rPr>
                <w:rFonts w:ascii="Courier New" w:hAnsi="Courier New" w:cs="Courier New"/>
                <w:color w:val="8B26C9"/>
                <w:sz w:val="16"/>
                <w:szCs w:val="16"/>
                <w:lang w:val="en-US" w:eastAsia="fr-FR"/>
              </w:rPr>
              <w:t>&lt;?xml version="1.0" encoding="UTF-8"?&gt;</w:t>
            </w:r>
            <w:r w:rsidRPr="001E59F9">
              <w:rPr>
                <w:rFonts w:ascii="Courier New" w:hAnsi="Courier New" w:cs="Courier New"/>
                <w:color w:val="000000"/>
                <w:sz w:val="16"/>
                <w:szCs w:val="16"/>
                <w:lang w:val="en-US" w:eastAsia="fr-FR"/>
              </w:rPr>
              <w:br/>
            </w:r>
            <w:r w:rsidRPr="001E59F9">
              <w:rPr>
                <w:rFonts w:ascii="Courier New" w:hAnsi="Courier New" w:cs="Courier New"/>
                <w:color w:val="000096"/>
                <w:sz w:val="16"/>
                <w:szCs w:val="16"/>
                <w:lang w:val="en-US" w:eastAsia="fr-FR"/>
              </w:rPr>
              <w:t>&lt;xs:schema</w:t>
            </w:r>
            <w:r w:rsidRPr="001E59F9">
              <w:rPr>
                <w:rFonts w:ascii="Courier New" w:hAnsi="Courier New" w:cs="Courier New"/>
                <w:color w:val="F5844C"/>
                <w:sz w:val="16"/>
                <w:szCs w:val="16"/>
                <w:lang w:val="en-US" w:eastAsia="fr-FR"/>
              </w:rPr>
              <w:t xml:space="preserve"> xmlns:xs</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"http://www.w3.org/2001/XMLSchema"</w:t>
            </w:r>
            <w:r w:rsidRPr="001E59F9">
              <w:rPr>
                <w:rFonts w:ascii="Courier New" w:hAnsi="Courier New" w:cs="Courier New"/>
                <w:color w:val="F5844C"/>
                <w:sz w:val="16"/>
                <w:szCs w:val="16"/>
                <w:lang w:val="en-US" w:eastAsia="fr-FR"/>
              </w:rPr>
              <w:t xml:space="preserve"> elementFormDefault</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"qualified"</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"mergeConf"</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&lt;xs:sequence&gt;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maxOccurs</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"unbounded"</w:t>
            </w:r>
            <w:r w:rsidRPr="001E59F9">
              <w:rPr>
                <w:rFonts w:ascii="Courier New" w:hAnsi="Courier New" w:cs="Courier New"/>
                <w:color w:val="F5844C"/>
                <w:sz w:val="16"/>
                <w:szCs w:val="16"/>
                <w:lang w:val="en-US" w:eastAsia="fr-FR"/>
              </w:rPr>
              <w:t xml:space="preserve"> ref</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"preMerge"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maxOccurs</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"unbounded"</w:t>
            </w:r>
            <w:r w:rsidRPr="001E59F9">
              <w:rPr>
                <w:rFonts w:ascii="Courier New" w:hAnsi="Courier New" w:cs="Courier New"/>
                <w:color w:val="F5844C"/>
                <w:sz w:val="16"/>
                <w:szCs w:val="16"/>
                <w:lang w:val="en-US" w:eastAsia="fr-FR"/>
              </w:rPr>
              <w:t xml:space="preserve"> ref</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"merge"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maxOccurs</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"unbounded"</w:t>
            </w:r>
            <w:r w:rsidRPr="001E59F9">
              <w:rPr>
                <w:rFonts w:ascii="Courier New" w:hAnsi="Courier New" w:cs="Courier New"/>
                <w:color w:val="F5844C"/>
                <w:sz w:val="16"/>
                <w:szCs w:val="16"/>
                <w:lang w:val="en-US" w:eastAsia="fr-FR"/>
              </w:rPr>
              <w:t xml:space="preserve"> ref</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"mailErrorDest"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&lt;/xs:sequence&gt;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"description"</w:t>
            </w:r>
            <w:r w:rsidRPr="001E59F9">
              <w:rPr>
                <w:rFonts w:ascii="Courier New" w:hAnsi="Courier New" w:cs="Courier New"/>
                <w:color w:val="F5844C"/>
                <w:sz w:val="16"/>
                <w:szCs w:val="16"/>
                <w:lang w:val="en-US" w:eastAsia="fr-FR"/>
              </w:rPr>
              <w:t xml:space="preserve"> use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"required"</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"name"</w:t>
            </w:r>
            <w:r w:rsidRPr="001E59F9">
              <w:rPr>
                <w:rFonts w:ascii="Courier New" w:hAnsi="Courier New" w:cs="Courier New"/>
                <w:color w:val="F5844C"/>
                <w:sz w:val="16"/>
                <w:szCs w:val="16"/>
                <w:lang w:val="en-US" w:eastAsia="fr-FR"/>
              </w:rPr>
              <w:t xml:space="preserve"> use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"required"</w:t>
            </w:r>
            <w:r w:rsidRPr="001E59F9">
              <w:rPr>
                <w:rFonts w:ascii="Courier New" w:hAnsi="Courier New" w:cs="Courier New"/>
                <w:color w:val="F5844C"/>
                <w:sz w:val="16"/>
                <w:szCs w:val="16"/>
                <w:lang w:val="en-US" w:eastAsia="fr-FR"/>
              </w:rPr>
              <w:t xml:space="preserve"> type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"xs:NCName"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"preMerge"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Allow defining  XSL transformations to run before merge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&lt;xs:complexContent&gt;</w:t>
            </w:r>
            <w:r w:rsidRPr="001E59F9">
              <w:rPr>
                <w:rFonts w:ascii="Courier New" w:hAnsi="Courier New" w:cs="Courier New"/>
                <w:color w:val="000000"/>
                <w:sz w:val="16"/>
                <w:szCs w:val="16"/>
                <w:lang w:val="en-US" w:eastAsia="fr-FR"/>
              </w:rPr>
              <w:br/>
            </w:r>
            <w:r w:rsidRPr="001E59F9">
              <w:rPr>
                <w:rFonts w:ascii="Courier New" w:hAnsi="Courier New" w:cs="Courier New"/>
                <w:color w:val="000000"/>
                <w:sz w:val="16"/>
                <w:szCs w:val="16"/>
                <w:lang w:val="en-US" w:eastAsia="fr-FR"/>
              </w:rPr>
              <w:lastRenderedPageBreak/>
              <w:t xml:space="preserve">        </w:t>
            </w:r>
            <w:r w:rsidRPr="001E59F9">
              <w:rPr>
                <w:rFonts w:ascii="Courier New" w:hAnsi="Courier New" w:cs="Courier New"/>
                <w:color w:val="000096"/>
                <w:sz w:val="16"/>
                <w:szCs w:val="16"/>
                <w:lang w:val="en-US" w:eastAsia="fr-FR"/>
              </w:rPr>
              <w:t>&lt;xs:extension</w:t>
            </w:r>
            <w:r w:rsidRPr="001E59F9">
              <w:rPr>
                <w:rFonts w:ascii="Courier New" w:hAnsi="Courier New" w:cs="Courier New"/>
                <w:color w:val="F5844C"/>
                <w:sz w:val="16"/>
                <w:szCs w:val="16"/>
                <w:lang w:val="en-US" w:eastAsia="fr-FR"/>
              </w:rPr>
              <w:t xml:space="preserve"> base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"xslt"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&lt;xs:sequence&gt;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minOccurs</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"0"</w:t>
            </w:r>
            <w:r w:rsidRPr="001E59F9">
              <w:rPr>
                <w:rFonts w:ascii="Courier New" w:hAnsi="Courier New" w:cs="Courier New"/>
                <w:color w:val="F5844C"/>
                <w:sz w:val="16"/>
                <w:szCs w:val="16"/>
                <w:lang w:val="en-US" w:eastAsia="fr-FR"/>
              </w:rPr>
              <w:t xml:space="preserve"> maxOccurs</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"unbounded"</w:t>
            </w:r>
            <w:r w:rsidRPr="001E59F9">
              <w:rPr>
                <w:rFonts w:ascii="Courier New" w:hAnsi="Courier New" w:cs="Courier New"/>
                <w:color w:val="F5844C"/>
                <w:sz w:val="16"/>
                <w:szCs w:val="16"/>
                <w:lang w:val="en-US" w:eastAsia="fr-FR"/>
              </w:rPr>
              <w:t xml:space="preserve"> ref</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"input"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T</w:t>
            </w:r>
            <w:r>
              <w:rPr>
                <w:rFonts w:ascii="Courier New" w:hAnsi="Courier New" w:cs="Courier New"/>
                <w:color w:val="000000"/>
                <w:sz w:val="16"/>
                <w:szCs w:val="16"/>
                <w:lang w:val="en-US" w:eastAsia="fr-FR"/>
              </w:rPr>
              <w:t xml:space="preserve">he input files of the XSLT . If there is only one input, </w:t>
            </w:r>
            <w:r w:rsidRPr="001E59F9">
              <w:rPr>
                <w:rFonts w:ascii="Courier New" w:hAnsi="Courier New" w:cs="Courier New"/>
                <w:color w:val="000000"/>
                <w:sz w:val="16"/>
                <w:szCs w:val="16"/>
                <w:lang w:val="en-US" w:eastAsia="fr-FR"/>
              </w:rPr>
              <w:t>the 'input' attribute of the xslt element ca</w:t>
            </w:r>
            <w:r>
              <w:rPr>
                <w:rFonts w:ascii="Courier New" w:hAnsi="Courier New" w:cs="Courier New"/>
                <w:color w:val="000000"/>
                <w:sz w:val="16"/>
                <w:szCs w:val="16"/>
                <w:lang w:val="en-US" w:eastAsia="fr-FR"/>
              </w:rPr>
              <w:t>n</w:t>
            </w:r>
            <w:r w:rsidRPr="001E59F9">
              <w:rPr>
                <w:rFonts w:ascii="Courier New" w:hAnsi="Courier New" w:cs="Courier New"/>
                <w:color w:val="000000"/>
                <w:sz w:val="16"/>
                <w:szCs w:val="16"/>
                <w:lang w:val="en-US" w:eastAsia="fr-FR"/>
              </w:rPr>
              <w:t xml:space="preserve"> be used instead.</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w:t>
            </w:r>
            <w:proofErr w:type="gramStart"/>
            <w:r w:rsidRPr="001E59F9">
              <w:rPr>
                <w:rFonts w:ascii="Courier New" w:hAnsi="Courier New" w:cs="Courier New"/>
                <w:color w:val="000096"/>
                <w:sz w:val="16"/>
                <w:szCs w:val="16"/>
                <w:lang w:val="en-US" w:eastAsia="fr-FR"/>
              </w:rPr>
              <w:t>:documentation</w:t>
            </w:r>
            <w:proofErr w:type="gramEnd"/>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ref</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"output"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The ouput file of the XSL transformation.</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&lt;/xs:sequence&gt;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"description"</w:t>
            </w:r>
            <w:r w:rsidRPr="001E59F9">
              <w:rPr>
                <w:rFonts w:ascii="Courier New" w:hAnsi="Courier New" w:cs="Courier New"/>
                <w:color w:val="F5844C"/>
                <w:sz w:val="16"/>
                <w:szCs w:val="16"/>
                <w:lang w:val="en-US" w:eastAsia="fr-FR"/>
              </w:rPr>
              <w:t xml:space="preserve"> use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"required"</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"name"</w:t>
            </w:r>
            <w:r w:rsidRPr="001E59F9">
              <w:rPr>
                <w:rFonts w:ascii="Courier New" w:hAnsi="Courier New" w:cs="Courier New"/>
                <w:color w:val="F5844C"/>
                <w:sz w:val="16"/>
                <w:szCs w:val="16"/>
                <w:lang w:val="en-US" w:eastAsia="fr-FR"/>
              </w:rPr>
              <w:t xml:space="preserve"> use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"required"</w:t>
            </w:r>
            <w:r w:rsidRPr="001E59F9">
              <w:rPr>
                <w:rFonts w:ascii="Courier New" w:hAnsi="Courier New" w:cs="Courier New"/>
                <w:color w:val="F5844C"/>
                <w:sz w:val="16"/>
                <w:szCs w:val="16"/>
                <w:lang w:val="en-US" w:eastAsia="fr-FR"/>
              </w:rPr>
              <w:t xml:space="preserve"> type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"xs:NCName"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&lt;/xs:extension&gt;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&lt;/xs:complexContent&gt;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"merge"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Allow configuring merge step (merge input  Excel sheets into a single Ex</w:t>
            </w:r>
            <w:r>
              <w:rPr>
                <w:rFonts w:ascii="Courier New" w:hAnsi="Courier New" w:cs="Courier New"/>
                <w:color w:val="000000"/>
                <w:sz w:val="16"/>
                <w:szCs w:val="16"/>
                <w:lang w:val="en-US" w:eastAsia="fr-FR"/>
              </w:rPr>
              <w:t>cel</w:t>
            </w:r>
            <w:r w:rsidRPr="001E59F9">
              <w:rPr>
                <w:rFonts w:ascii="Courier New" w:hAnsi="Courier New" w:cs="Courier New"/>
                <w:color w:val="000000"/>
                <w:sz w:val="16"/>
                <w:szCs w:val="16"/>
                <w:lang w:val="en-US" w:eastAsia="fr-FR"/>
              </w:rPr>
              <w:t xml:space="preserve"> workbook)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&lt;xs:sequence&gt;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maxOccurs</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"unbounded"</w:t>
            </w:r>
            <w:r w:rsidRPr="001E59F9">
              <w:rPr>
                <w:rFonts w:ascii="Courier New" w:hAnsi="Courier New" w:cs="Courier New"/>
                <w:color w:val="F5844C"/>
                <w:sz w:val="16"/>
                <w:szCs w:val="16"/>
                <w:lang w:val="en-US" w:eastAsia="fr-FR"/>
              </w:rPr>
              <w:t xml:space="preserve"> ref</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"input"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Input  Excel sheets (Excel files) to be merged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ref</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"output"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Output Excel workbook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ref</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"postMerge"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Allow defining  XSL transformations on the ou</w:t>
            </w:r>
            <w:r>
              <w:rPr>
                <w:rFonts w:ascii="Courier New" w:hAnsi="Courier New" w:cs="Courier New"/>
                <w:color w:val="000000"/>
                <w:sz w:val="16"/>
                <w:szCs w:val="16"/>
                <w:lang w:val="en-US" w:eastAsia="fr-FR"/>
              </w:rPr>
              <w:t>t</w:t>
            </w:r>
            <w:r w:rsidRPr="001E59F9">
              <w:rPr>
                <w:rFonts w:ascii="Courier New" w:hAnsi="Courier New" w:cs="Courier New"/>
                <w:color w:val="000000"/>
                <w:sz w:val="16"/>
                <w:szCs w:val="16"/>
                <w:lang w:val="en-US" w:eastAsia="fr-FR"/>
              </w:rPr>
              <w:t xml:space="preserve">put of the merge step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&lt;/xs:sequence&gt;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"description"</w:t>
            </w:r>
            <w:r w:rsidRPr="001E59F9">
              <w:rPr>
                <w:rFonts w:ascii="Courier New" w:hAnsi="Courier New" w:cs="Courier New"/>
                <w:color w:val="F5844C"/>
                <w:sz w:val="16"/>
                <w:szCs w:val="16"/>
                <w:lang w:val="en-US" w:eastAsia="fr-FR"/>
              </w:rPr>
              <w:t xml:space="preserve"> use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"required"</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"name"</w:t>
            </w:r>
            <w:r w:rsidRPr="001E59F9">
              <w:rPr>
                <w:rFonts w:ascii="Courier New" w:hAnsi="Courier New" w:cs="Courier New"/>
                <w:color w:val="F5844C"/>
                <w:sz w:val="16"/>
                <w:szCs w:val="16"/>
                <w:lang w:val="en-US" w:eastAsia="fr-FR"/>
              </w:rPr>
              <w:t xml:space="preserve"> use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"required"</w:t>
            </w:r>
            <w:r w:rsidRPr="001E59F9">
              <w:rPr>
                <w:rFonts w:ascii="Courier New" w:hAnsi="Courier New" w:cs="Courier New"/>
                <w:color w:val="F5844C"/>
                <w:sz w:val="16"/>
                <w:szCs w:val="16"/>
                <w:lang w:val="en-US" w:eastAsia="fr-FR"/>
              </w:rPr>
              <w:t xml:space="preserve"> type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"xs:NCName"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&lt;/xs:element&gt;</w:t>
            </w:r>
            <w:r w:rsidRPr="001E59F9">
              <w:rPr>
                <w:rFonts w:ascii="Courier New" w:hAnsi="Courier New" w:cs="Courier New"/>
                <w:color w:val="000000"/>
                <w:sz w:val="16"/>
                <w:szCs w:val="16"/>
                <w:lang w:val="en-US" w:eastAsia="fr-FR"/>
              </w:rPr>
              <w:br/>
            </w:r>
            <w:r w:rsidRPr="001E59F9">
              <w:rPr>
                <w:rFonts w:ascii="Courier New" w:hAnsi="Courier New" w:cs="Courier New"/>
                <w:color w:val="000000"/>
                <w:sz w:val="16"/>
                <w:szCs w:val="16"/>
                <w:lang w:val="en-US" w:eastAsia="fr-FR"/>
              </w:rPr>
              <w:lastRenderedPageBreak/>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"postMerge"</w:t>
            </w:r>
            <w:r w:rsidRPr="001E59F9">
              <w:rPr>
                <w:rFonts w:ascii="Courier New" w:hAnsi="Courier New" w:cs="Courier New"/>
                <w:color w:val="F5844C"/>
                <w:sz w:val="16"/>
                <w:szCs w:val="16"/>
                <w:lang w:val="en-US" w:eastAsia="fr-FR"/>
              </w:rPr>
              <w:t xml:space="preserve"> type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"xslt"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"mailErrorDest"</w:t>
            </w:r>
            <w:r w:rsidRPr="001E59F9">
              <w:rPr>
                <w:rFonts w:ascii="Courier New" w:hAnsi="Courier New" w:cs="Courier New"/>
                <w:color w:val="F5844C"/>
                <w:sz w:val="16"/>
                <w:szCs w:val="16"/>
                <w:lang w:val="en-US" w:eastAsia="fr-FR"/>
              </w:rPr>
              <w:t xml:space="preserve"> type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"xs:string"</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"xslt"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&lt;xs:sequence&gt;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ref</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"xslt"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&lt;/xs:sequence&gt;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"xslt"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The XSLT  to process</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w:t>
            </w:r>
            <w:r w:rsidRPr="001E59F9">
              <w:rPr>
                <w:rFonts w:ascii="Courier New" w:hAnsi="Courier New" w:cs="Courier New"/>
                <w:color w:val="F5844C"/>
                <w:sz w:val="16"/>
                <w:szCs w:val="16"/>
                <w:lang w:val="en-US" w:eastAsia="fr-FR"/>
              </w:rPr>
              <w:t xml:space="preserve"> mixed</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"true"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"input"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T</w:t>
            </w:r>
            <w:r>
              <w:rPr>
                <w:rFonts w:ascii="Courier New" w:hAnsi="Courier New" w:cs="Courier New"/>
                <w:color w:val="000000"/>
                <w:sz w:val="16"/>
                <w:szCs w:val="16"/>
                <w:lang w:val="en-US" w:eastAsia="fr-FR"/>
              </w:rPr>
              <w:t xml:space="preserve">he input file of the XSLT . If there are more than one input, </w:t>
            </w:r>
            <w:r w:rsidRPr="001E59F9">
              <w:rPr>
                <w:rFonts w:ascii="Courier New" w:hAnsi="Courier New" w:cs="Courier New"/>
                <w:color w:val="000000"/>
                <w:sz w:val="16"/>
                <w:szCs w:val="16"/>
                <w:lang w:val="en-US" w:eastAsia="fr-FR"/>
              </w:rPr>
              <w:t>the 'input' element must be used</w:t>
            </w:r>
            <w:proofErr w:type="gramStart"/>
            <w:r w:rsidRPr="001E59F9">
              <w:rPr>
                <w:rFonts w:ascii="Courier New" w:hAnsi="Courier New" w:cs="Courier New"/>
                <w:color w:val="000000"/>
                <w:sz w:val="16"/>
                <w:szCs w:val="16"/>
                <w:lang w:val="en-US" w:eastAsia="fr-FR"/>
              </w:rPr>
              <w:t>..</w:t>
            </w:r>
            <w:proofErr w:type="gramEnd"/>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w:t>
            </w:r>
            <w:proofErr w:type="gramStart"/>
            <w:r w:rsidRPr="001E59F9">
              <w:rPr>
                <w:rFonts w:ascii="Courier New" w:hAnsi="Courier New" w:cs="Courier New"/>
                <w:color w:val="000096"/>
                <w:sz w:val="16"/>
                <w:szCs w:val="16"/>
                <w:lang w:val="en-US" w:eastAsia="fr-FR"/>
              </w:rPr>
              <w:t>:documentation</w:t>
            </w:r>
            <w:proofErr w:type="gramEnd"/>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"options"</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br/>
              <w:t xml:space="preserve">                  xsltproc command -line option..</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"input"</w:t>
            </w:r>
            <w:r w:rsidRPr="001E59F9">
              <w:rPr>
                <w:rFonts w:ascii="Courier New" w:hAnsi="Courier New" w:cs="Courier New"/>
                <w:color w:val="F5844C"/>
                <w:sz w:val="16"/>
                <w:szCs w:val="16"/>
                <w:lang w:val="en-US" w:eastAsia="fr-FR"/>
              </w:rPr>
              <w:t xml:space="preserve"> type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"xs:string"</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&lt;xs:element</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"output"</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t xml:space="preserve">      </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&lt;xs:complexType</w:t>
            </w:r>
            <w:r w:rsidRPr="001E59F9">
              <w:rPr>
                <w:rFonts w:ascii="Courier New" w:hAnsi="Courier New" w:cs="Courier New"/>
                <w:color w:val="F5844C"/>
                <w:sz w:val="16"/>
                <w:szCs w:val="16"/>
                <w:lang w:val="en-US" w:eastAsia="fr-FR"/>
              </w:rPr>
              <w:t xml:space="preserve"> mixed</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"true"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&lt;xs:attribute</w:t>
            </w:r>
            <w:r w:rsidRPr="001E59F9">
              <w:rPr>
                <w:rFonts w:ascii="Courier New" w:hAnsi="Courier New" w:cs="Courier New"/>
                <w:color w:val="F5844C"/>
                <w:sz w:val="16"/>
                <w:szCs w:val="16"/>
                <w:lang w:val="en-US" w:eastAsia="fr-FR"/>
              </w:rPr>
              <w:t xml:space="preserve"> name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"send"</w:t>
            </w:r>
            <w:r w:rsidRPr="001E59F9">
              <w:rPr>
                <w:rFonts w:ascii="Courier New" w:hAnsi="Courier New" w:cs="Courier New"/>
                <w:color w:val="F5844C"/>
                <w:sz w:val="16"/>
                <w:szCs w:val="16"/>
                <w:lang w:val="en-US" w:eastAsia="fr-FR"/>
              </w:rPr>
              <w:t xml:space="preserve"> type</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"xs:boolean"</w:t>
            </w:r>
            <w:r w:rsidRPr="001E59F9">
              <w:rPr>
                <w:rFonts w:ascii="Courier New" w:hAnsi="Courier New" w:cs="Courier New"/>
                <w:color w:val="F5844C"/>
                <w:sz w:val="16"/>
                <w:szCs w:val="16"/>
                <w:lang w:val="en-US" w:eastAsia="fr-FR"/>
              </w:rPr>
              <w:t xml:space="preserve"> default</w:t>
            </w:r>
            <w:r w:rsidRPr="001E59F9">
              <w:rPr>
                <w:rFonts w:ascii="Courier New" w:hAnsi="Courier New" w:cs="Courier New"/>
                <w:color w:val="FF8040"/>
                <w:sz w:val="16"/>
                <w:szCs w:val="16"/>
                <w:lang w:val="en-US" w:eastAsia="fr-FR"/>
              </w:rPr>
              <w:t>=</w:t>
            </w:r>
            <w:r w:rsidRPr="001E59F9">
              <w:rPr>
                <w:rFonts w:ascii="Courier New" w:hAnsi="Courier New" w:cs="Courier New"/>
                <w:color w:val="993300"/>
                <w:sz w:val="16"/>
                <w:szCs w:val="16"/>
                <w:lang w:val="en-US" w:eastAsia="fr-FR"/>
              </w:rPr>
              <w:t>"false"</w:t>
            </w:r>
            <w:r w:rsidRPr="001E59F9">
              <w:rPr>
                <w:rFonts w:ascii="Courier New" w:hAnsi="Courier New" w:cs="Courier New"/>
                <w:color w:val="000096"/>
                <w:sz w:val="16"/>
                <w:szCs w:val="16"/>
                <w:lang w:val="en-US" w:eastAsia="fr-FR"/>
              </w:rPr>
              <w:t>&gt;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&lt;xs:annotation&gt;</w:t>
            </w:r>
            <w:r w:rsidRPr="001E59F9">
              <w:rPr>
                <w:rFonts w:ascii="Courier New" w:hAnsi="Courier New" w:cs="Courier New"/>
                <w:color w:val="000000"/>
                <w:sz w:val="16"/>
                <w:szCs w:val="16"/>
                <w:lang w:val="en-US" w:eastAsia="fr-FR"/>
              </w:rPr>
              <w:br/>
              <w:t xml:space="preserve">              </w:t>
            </w:r>
            <w:r w:rsidRPr="001E59F9">
              <w:rPr>
                <w:rFonts w:ascii="Courier New" w:hAnsi="Courier New" w:cs="Courier New"/>
                <w:color w:val="000096"/>
                <w:sz w:val="16"/>
                <w:szCs w:val="16"/>
                <w:lang w:val="en-US" w:eastAsia="fr-FR"/>
              </w:rPr>
              <w:t>&lt;xs:documentation&gt;</w:t>
            </w:r>
            <w:r>
              <w:rPr>
                <w:rFonts w:ascii="Courier New" w:hAnsi="Courier New" w:cs="Courier New"/>
                <w:color w:val="000000"/>
                <w:sz w:val="16"/>
                <w:szCs w:val="16"/>
                <w:lang w:val="en-US" w:eastAsia="fr-FR"/>
              </w:rPr>
              <w:br/>
              <w:t xml:space="preserve">                  Flag</w:t>
            </w:r>
            <w:r w:rsidRPr="001E59F9">
              <w:rPr>
                <w:rFonts w:ascii="Courier New" w:hAnsi="Courier New" w:cs="Courier New"/>
                <w:color w:val="000000"/>
                <w:sz w:val="16"/>
                <w:szCs w:val="16"/>
                <w:lang w:val="en-US" w:eastAsia="fr-FR"/>
              </w:rPr>
              <w:t xml:space="preserve"> specifying if the result of the XSL transformation must be sent or not the recipient. </w:t>
            </w:r>
            <w:r w:rsidRPr="00680C35">
              <w:rPr>
                <w:rFonts w:ascii="Courier New" w:hAnsi="Courier New" w:cs="Courier New"/>
                <w:color w:val="000000"/>
                <w:sz w:val="16"/>
                <w:szCs w:val="16"/>
                <w:lang w:val="en-US" w:eastAsia="fr-FR"/>
              </w:rPr>
              <w:t>Default value is ‘false’ (don’t send)</w:t>
            </w:r>
            <w:r w:rsidRPr="00680C35">
              <w:rPr>
                <w:rFonts w:ascii="Courier New" w:hAnsi="Courier New" w:cs="Courier New"/>
                <w:color w:val="000000"/>
                <w:sz w:val="16"/>
                <w:szCs w:val="16"/>
                <w:lang w:val="en-US" w:eastAsia="fr-FR"/>
              </w:rPr>
              <w:br/>
              <w:t xml:space="preserve">              </w:t>
            </w:r>
            <w:r w:rsidRPr="00680C35">
              <w:rPr>
                <w:rFonts w:ascii="Courier New" w:hAnsi="Courier New" w:cs="Courier New"/>
                <w:color w:val="000096"/>
                <w:sz w:val="16"/>
                <w:szCs w:val="16"/>
                <w:lang w:val="en-US" w:eastAsia="fr-FR"/>
              </w:rPr>
              <w:t>&lt;/xs:documentation&gt;</w:t>
            </w:r>
            <w:r w:rsidRPr="00680C35">
              <w:rPr>
                <w:rFonts w:ascii="Courier New" w:hAnsi="Courier New" w:cs="Courier New"/>
                <w:color w:val="000000"/>
                <w:sz w:val="16"/>
                <w:szCs w:val="16"/>
                <w:lang w:val="en-US" w:eastAsia="fr-FR"/>
              </w:rPr>
              <w:t xml:space="preserve">            </w:t>
            </w:r>
            <w:r w:rsidRPr="00680C35">
              <w:rPr>
                <w:rFonts w:ascii="Courier New" w:hAnsi="Courier New" w:cs="Courier New"/>
                <w:color w:val="000000"/>
                <w:sz w:val="16"/>
                <w:szCs w:val="16"/>
                <w:lang w:val="en-US" w:eastAsia="fr-FR"/>
              </w:rPr>
              <w:br/>
              <w:t xml:space="preserve">          </w:t>
            </w:r>
            <w:r w:rsidRPr="00680C35">
              <w:rPr>
                <w:rFonts w:ascii="Courier New" w:hAnsi="Courier New" w:cs="Courier New"/>
                <w:color w:val="000096"/>
                <w:sz w:val="16"/>
                <w:szCs w:val="16"/>
                <w:lang w:val="en-US" w:eastAsia="fr-FR"/>
              </w:rPr>
              <w:t>&lt;/xs:annotation&gt;</w:t>
            </w:r>
            <w:r w:rsidRPr="00680C35">
              <w:rPr>
                <w:rFonts w:ascii="Courier New" w:hAnsi="Courier New" w:cs="Courier New"/>
                <w:color w:val="000000"/>
                <w:sz w:val="16"/>
                <w:szCs w:val="16"/>
                <w:lang w:val="en-US" w:eastAsia="fr-FR"/>
              </w:rPr>
              <w:t xml:space="preserve">                    </w:t>
            </w:r>
            <w:r w:rsidRPr="00680C35">
              <w:rPr>
                <w:rFonts w:ascii="Courier New" w:hAnsi="Courier New" w:cs="Courier New"/>
                <w:color w:val="000000"/>
                <w:sz w:val="16"/>
                <w:szCs w:val="16"/>
                <w:lang w:val="en-US" w:eastAsia="fr-FR"/>
              </w:rPr>
              <w:br/>
              <w:t xml:space="preserve">          </w:t>
            </w:r>
            <w:r w:rsidRPr="00680C35">
              <w:rPr>
                <w:rFonts w:ascii="Courier New" w:hAnsi="Courier New" w:cs="Courier New"/>
                <w:color w:val="000000"/>
                <w:sz w:val="16"/>
                <w:szCs w:val="16"/>
                <w:lang w:val="en-US" w:eastAsia="fr-FR"/>
              </w:rPr>
              <w:br/>
              <w:t xml:space="preserve">      </w:t>
            </w:r>
            <w:r w:rsidRPr="00680C35">
              <w:rPr>
                <w:rFonts w:ascii="Courier New" w:hAnsi="Courier New" w:cs="Courier New"/>
                <w:color w:val="000096"/>
                <w:sz w:val="16"/>
                <w:szCs w:val="16"/>
                <w:lang w:val="en-US" w:eastAsia="fr-FR"/>
              </w:rPr>
              <w:t>&lt;/xs:attribute&gt;</w:t>
            </w:r>
            <w:r w:rsidRPr="00680C35">
              <w:rPr>
                <w:rFonts w:ascii="Courier New" w:hAnsi="Courier New" w:cs="Courier New"/>
                <w:color w:val="000000"/>
                <w:sz w:val="16"/>
                <w:szCs w:val="16"/>
                <w:lang w:val="en-US" w:eastAsia="fr-FR"/>
              </w:rPr>
              <w:br/>
              <w:t xml:space="preserve">    </w:t>
            </w:r>
            <w:r w:rsidRPr="00680C35">
              <w:rPr>
                <w:rFonts w:ascii="Courier New" w:hAnsi="Courier New" w:cs="Courier New"/>
                <w:color w:val="000096"/>
                <w:sz w:val="16"/>
                <w:szCs w:val="16"/>
                <w:lang w:val="en-US" w:eastAsia="fr-FR"/>
              </w:rPr>
              <w:t>&lt;/xs:complexType&gt;</w:t>
            </w:r>
            <w:r w:rsidRPr="00680C35">
              <w:rPr>
                <w:rFonts w:ascii="Courier New" w:hAnsi="Courier New" w:cs="Courier New"/>
                <w:color w:val="000000"/>
                <w:sz w:val="16"/>
                <w:szCs w:val="16"/>
                <w:lang w:val="en-US" w:eastAsia="fr-FR"/>
              </w:rPr>
              <w:br/>
              <w:t xml:space="preserve">  </w:t>
            </w:r>
            <w:r w:rsidRPr="00680C35">
              <w:rPr>
                <w:rFonts w:ascii="Courier New" w:hAnsi="Courier New" w:cs="Courier New"/>
                <w:color w:val="000096"/>
                <w:sz w:val="16"/>
                <w:szCs w:val="16"/>
                <w:lang w:val="en-US" w:eastAsia="fr-FR"/>
              </w:rPr>
              <w:t>&lt;/xs:element&gt;</w:t>
            </w:r>
            <w:r w:rsidRPr="00680C35">
              <w:rPr>
                <w:rFonts w:ascii="Courier New" w:hAnsi="Courier New" w:cs="Courier New"/>
                <w:color w:val="000000"/>
                <w:sz w:val="16"/>
                <w:szCs w:val="16"/>
                <w:lang w:val="en-US" w:eastAsia="fr-FR"/>
              </w:rPr>
              <w:br/>
            </w:r>
            <w:r w:rsidRPr="00680C35">
              <w:rPr>
                <w:rFonts w:ascii="Courier New" w:hAnsi="Courier New" w:cs="Courier New"/>
                <w:color w:val="000096"/>
                <w:sz w:val="16"/>
                <w:szCs w:val="16"/>
                <w:lang w:val="en-US" w:eastAsia="fr-FR"/>
              </w:rPr>
              <w:t>&lt;/xs:schema&gt;</w:t>
            </w:r>
            <w:r w:rsidRPr="00680C35">
              <w:rPr>
                <w:rFonts w:ascii="Courier New" w:hAnsi="Courier New" w:cs="Courier New"/>
                <w:color w:val="000000"/>
                <w:sz w:val="16"/>
                <w:szCs w:val="16"/>
                <w:lang w:val="en-US" w:eastAsia="fr-FR"/>
              </w:rPr>
              <w:br/>
            </w:r>
          </w:p>
        </w:tc>
      </w:tr>
    </w:tbl>
    <w:p w:rsidR="00680C35" w:rsidRPr="007850D0" w:rsidRDefault="00680C35" w:rsidP="00680C35">
      <w:pPr>
        <w:rPr>
          <w:lang w:val="en-US"/>
        </w:rPr>
      </w:pPr>
    </w:p>
    <w:p w:rsidR="00680C35" w:rsidRDefault="00680C35" w:rsidP="00680C35">
      <w:pPr>
        <w:pStyle w:val="Titre5"/>
      </w:pPr>
      <w:bookmarkStart w:id="938" w:name="_Ref358034081"/>
      <w:bookmarkStart w:id="939" w:name="_Toc365552649"/>
      <w:r>
        <w:t>Merging MyOcean Web Portal statistics</w:t>
      </w:r>
      <w:bookmarkEnd w:id="938"/>
      <w:bookmarkEnd w:id="939"/>
    </w:p>
    <w:p w:rsidR="00680C35" w:rsidRDefault="00680C35" w:rsidP="00680C35">
      <w:pPr>
        <w:rPr>
          <w:lang w:val="en-US"/>
        </w:rPr>
      </w:pPr>
      <w:r>
        <w:rPr>
          <w:lang w:val="en-US"/>
        </w:rPr>
        <w:t>This aim is to merge MyOcean Web Portal individual statistics (see</w:t>
      </w:r>
      <w:r w:rsidR="002F5DEC">
        <w:rPr>
          <w:lang w:val="en-US"/>
        </w:rPr>
        <w:t xml:space="preserve"> section</w:t>
      </w:r>
      <w:r>
        <w:rPr>
          <w:lang w:val="en-US"/>
        </w:rPr>
        <w:t xml:space="preserve"> “</w:t>
      </w:r>
      <w:r w:rsidR="003E07B6">
        <w:rPr>
          <w:lang w:val="en-US"/>
        </w:rPr>
        <w:fldChar w:fldCharType="begin"/>
      </w:r>
      <w:r>
        <w:rPr>
          <w:lang w:val="en-US"/>
        </w:rPr>
        <w:instrText xml:space="preserve"> REF _Ref357667617 \r \h </w:instrText>
      </w:r>
      <w:r w:rsidR="003E07B6">
        <w:rPr>
          <w:lang w:val="en-US"/>
        </w:rPr>
      </w:r>
      <w:r w:rsidR="003E07B6">
        <w:rPr>
          <w:lang w:val="en-US"/>
        </w:rPr>
        <w:fldChar w:fldCharType="separate"/>
      </w:r>
      <w:r w:rsidR="00FE42B4">
        <w:rPr>
          <w:lang w:val="en-US"/>
        </w:rPr>
        <w:t>5.1.7.6</w:t>
      </w:r>
      <w:r w:rsidR="003E07B6">
        <w:rPr>
          <w:lang w:val="en-US"/>
        </w:rPr>
        <w:fldChar w:fldCharType="end"/>
      </w:r>
      <w:r>
        <w:rPr>
          <w:lang w:val="en-US"/>
        </w:rPr>
        <w:t xml:space="preserve"> </w:t>
      </w:r>
      <w:r w:rsidR="003E07B6">
        <w:rPr>
          <w:lang w:val="en-US"/>
        </w:rPr>
        <w:fldChar w:fldCharType="begin"/>
      </w:r>
      <w:r>
        <w:rPr>
          <w:lang w:val="en-US"/>
        </w:rPr>
        <w:instrText xml:space="preserve"> REF _Ref357667617 \h </w:instrText>
      </w:r>
      <w:r w:rsidR="003E07B6">
        <w:rPr>
          <w:lang w:val="en-US"/>
        </w:rPr>
      </w:r>
      <w:r w:rsidR="003E07B6">
        <w:rPr>
          <w:lang w:val="en-US"/>
        </w:rPr>
        <w:fldChar w:fldCharType="separate"/>
      </w:r>
      <w:proofErr w:type="gramStart"/>
      <w:r w:rsidR="00FE42B4">
        <w:t>The</w:t>
      </w:r>
      <w:proofErr w:type="gramEnd"/>
      <w:r w:rsidR="00FE42B4">
        <w:t xml:space="preserve"> “raw” XSL transformation</w:t>
      </w:r>
      <w:r w:rsidR="003E07B6">
        <w:rPr>
          <w:lang w:val="en-US"/>
        </w:rPr>
        <w:fldChar w:fldCharType="end"/>
      </w:r>
      <w:r>
        <w:rPr>
          <w:lang w:val="en-US"/>
        </w:rPr>
        <w:t xml:space="preserve">”, page </w:t>
      </w:r>
      <w:r w:rsidR="003E07B6">
        <w:rPr>
          <w:lang w:val="en-US"/>
        </w:rPr>
        <w:fldChar w:fldCharType="begin"/>
      </w:r>
      <w:r>
        <w:rPr>
          <w:lang w:val="en-US"/>
        </w:rPr>
        <w:instrText xml:space="preserve"> PAGEREF _Ref357667617 \h </w:instrText>
      </w:r>
      <w:r w:rsidR="003E07B6">
        <w:rPr>
          <w:lang w:val="en-US"/>
        </w:rPr>
      </w:r>
      <w:r w:rsidR="003E07B6">
        <w:rPr>
          <w:lang w:val="en-US"/>
        </w:rPr>
        <w:fldChar w:fldCharType="separate"/>
      </w:r>
      <w:ins w:id="940" w:author="dearith" w:date="2013-08-29T15:08:00Z">
        <w:r w:rsidR="00FE42B4">
          <w:rPr>
            <w:noProof/>
            <w:lang w:val="en-US"/>
          </w:rPr>
          <w:t>156</w:t>
        </w:r>
      </w:ins>
      <w:del w:id="941" w:author="dearith" w:date="2013-08-29T15:08:00Z">
        <w:r w:rsidR="00C82D1C" w:rsidDel="00FE42B4">
          <w:rPr>
            <w:noProof/>
            <w:lang w:val="en-US"/>
          </w:rPr>
          <w:delText>146</w:delText>
        </w:r>
      </w:del>
      <w:r w:rsidR="003E07B6">
        <w:rPr>
          <w:lang w:val="en-US"/>
        </w:rPr>
        <w:fldChar w:fldCharType="end"/>
      </w:r>
      <w:r>
        <w:rPr>
          <w:lang w:val="en-US"/>
        </w:rPr>
        <w:t>) into a single Excel workbook.</w:t>
      </w:r>
    </w:p>
    <w:p w:rsidR="00680C35" w:rsidRDefault="00680C35" w:rsidP="00680C35">
      <w:pPr>
        <w:rPr>
          <w:lang w:val="en-US"/>
        </w:rPr>
      </w:pPr>
      <w:r>
        <w:rPr>
          <w:lang w:val="en-US"/>
        </w:rPr>
        <w:t>The XML merge configuration file is:</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680C35" w:rsidTr="00680C35">
        <w:tc>
          <w:tcPr>
            <w:tcW w:w="9210" w:type="dxa"/>
            <w:shd w:val="clear" w:color="auto" w:fill="F2F2F2" w:themeFill="background1" w:themeFillShade="F2"/>
          </w:tcPr>
          <w:p w:rsidR="00680C35" w:rsidRPr="00680C35" w:rsidRDefault="00680C35" w:rsidP="00680C35">
            <w:pPr>
              <w:jc w:val="left"/>
            </w:pPr>
            <w:r w:rsidRPr="002873C8">
              <w:rPr>
                <w:rFonts w:ascii="Courier New" w:eastAsiaTheme="minorHAnsi" w:hAnsi="Courier New" w:cs="Courier New"/>
                <w:color w:val="8B26C9"/>
                <w:sz w:val="16"/>
                <w:szCs w:val="16"/>
              </w:rPr>
              <w:t>&lt;?xml version="1.0" standalone="no"?&gt;</w:t>
            </w:r>
            <w:r w:rsidRPr="002873C8">
              <w:rPr>
                <w:rFonts w:ascii="Courier New" w:eastAsiaTheme="minorHAnsi" w:hAnsi="Courier New" w:cs="Courier New"/>
                <w:color w:val="000000"/>
                <w:sz w:val="16"/>
                <w:szCs w:val="16"/>
              </w:rPr>
              <w:br/>
            </w:r>
            <w:r w:rsidRPr="002873C8">
              <w:rPr>
                <w:rFonts w:ascii="Courier New" w:eastAsiaTheme="minorHAnsi" w:hAnsi="Courier New" w:cs="Courier New"/>
                <w:color w:val="0000FF"/>
                <w:sz w:val="16"/>
                <w:szCs w:val="16"/>
              </w:rPr>
              <w:t>&lt;!DOCTYPE skipHostConfig [</w:t>
            </w:r>
            <w:r w:rsidRPr="002873C8">
              <w:rPr>
                <w:rFonts w:ascii="Courier New" w:eastAsiaTheme="minorHAnsi" w:hAnsi="Courier New" w:cs="Courier New"/>
                <w:color w:val="0000FF"/>
                <w:sz w:val="16"/>
                <w:szCs w:val="16"/>
              </w:rPr>
              <w:br/>
            </w:r>
            <w:r w:rsidRPr="002873C8">
              <w:rPr>
                <w:rFonts w:ascii="Courier New" w:eastAsiaTheme="minorHAnsi" w:hAnsi="Courier New" w:cs="Courier New"/>
                <w:color w:val="0000FF"/>
                <w:sz w:val="16"/>
                <w:szCs w:val="16"/>
              </w:rPr>
              <w:lastRenderedPageBreak/>
              <w:t>&lt;!ENTITY maildest SYSTEM './logMailDestMyOceanWebPortalFinal.xml'&gt;</w:t>
            </w:r>
            <w:r w:rsidRPr="002873C8">
              <w:rPr>
                <w:rFonts w:ascii="Courier New" w:eastAsiaTheme="minorHAnsi" w:hAnsi="Courier New" w:cs="Courier New"/>
                <w:color w:val="0000FF"/>
                <w:sz w:val="16"/>
                <w:szCs w:val="16"/>
              </w:rPr>
              <w:br/>
              <w:t>]&gt;</w:t>
            </w:r>
            <w:r w:rsidRPr="002873C8">
              <w:rPr>
                <w:rFonts w:ascii="Courier New" w:eastAsiaTheme="minorHAnsi" w:hAnsi="Courier New" w:cs="Courier New"/>
                <w:color w:val="000000"/>
                <w:sz w:val="16"/>
                <w:szCs w:val="16"/>
              </w:rPr>
              <w:br/>
            </w:r>
            <w:r w:rsidRPr="002873C8">
              <w:rPr>
                <w:rFonts w:ascii="Courier New" w:eastAsiaTheme="minorHAnsi" w:hAnsi="Courier New" w:cs="Courier New"/>
                <w:color w:val="000096"/>
                <w:sz w:val="16"/>
                <w:szCs w:val="16"/>
              </w:rPr>
              <w:t>&lt;mergeConf</w:t>
            </w:r>
            <w:r w:rsidRPr="002873C8">
              <w:rPr>
                <w:rFonts w:ascii="Courier New" w:eastAsiaTheme="minorHAnsi" w:hAnsi="Courier New" w:cs="Courier New"/>
                <w:color w:val="F5844C"/>
                <w:sz w:val="16"/>
                <w:szCs w:val="16"/>
              </w:rPr>
              <w:t xml:space="preserve">  name</w:t>
            </w:r>
            <w:r w:rsidRPr="002873C8">
              <w:rPr>
                <w:rFonts w:ascii="Courier New" w:eastAsiaTheme="minorHAnsi" w:hAnsi="Courier New" w:cs="Courier New"/>
                <w:color w:val="FF8040"/>
                <w:sz w:val="16"/>
                <w:szCs w:val="16"/>
              </w:rPr>
              <w:t>=</w:t>
            </w:r>
            <w:r w:rsidRPr="002873C8">
              <w:rPr>
                <w:rFonts w:ascii="Courier New" w:eastAsiaTheme="minorHAnsi" w:hAnsi="Courier New" w:cs="Courier New"/>
                <w:color w:val="993300"/>
                <w:sz w:val="16"/>
                <w:szCs w:val="16"/>
              </w:rPr>
              <w:t>"MergeStatMyOceanWebPortal"</w:t>
            </w:r>
            <w:r w:rsidRPr="002873C8">
              <w:rPr>
                <w:rFonts w:ascii="Courier New" w:eastAsiaTheme="minorHAnsi" w:hAnsi="Courier New" w:cs="Courier New"/>
                <w:color w:val="F5844C"/>
                <w:sz w:val="16"/>
                <w:szCs w:val="16"/>
              </w:rPr>
              <w:t xml:space="preserve"> description</w:t>
            </w:r>
            <w:r w:rsidRPr="002873C8">
              <w:rPr>
                <w:rFonts w:ascii="Courier New" w:eastAsiaTheme="minorHAnsi" w:hAnsi="Courier New" w:cs="Courier New"/>
                <w:color w:val="FF8040"/>
                <w:sz w:val="16"/>
                <w:szCs w:val="16"/>
              </w:rPr>
              <w:t>=</w:t>
            </w:r>
            <w:r w:rsidRPr="002873C8">
              <w:rPr>
                <w:rFonts w:ascii="Courier New" w:eastAsiaTheme="minorHAnsi" w:hAnsi="Courier New" w:cs="Courier New"/>
                <w:color w:val="993300"/>
                <w:sz w:val="16"/>
                <w:szCs w:val="16"/>
              </w:rPr>
              <w:t>"Merge MyOcean Web Portal statistics"</w:t>
            </w:r>
            <w:r w:rsidRPr="002873C8">
              <w:rPr>
                <w:rFonts w:ascii="Courier New" w:eastAsiaTheme="minorHAnsi" w:hAnsi="Courier New" w:cs="Courier New"/>
                <w:color w:val="000096"/>
                <w:sz w:val="16"/>
                <w:szCs w:val="16"/>
              </w:rPr>
              <w:t>&gt;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&lt;merge</w:t>
            </w:r>
            <w:r w:rsidRPr="002873C8">
              <w:rPr>
                <w:rFonts w:ascii="Courier New" w:eastAsiaTheme="minorHAnsi" w:hAnsi="Courier New" w:cs="Courier New"/>
                <w:color w:val="F5844C"/>
                <w:sz w:val="16"/>
                <w:szCs w:val="16"/>
              </w:rPr>
              <w:t xml:space="preserve"> name</w:t>
            </w:r>
            <w:r w:rsidRPr="002873C8">
              <w:rPr>
                <w:rFonts w:ascii="Courier New" w:eastAsiaTheme="minorHAnsi" w:hAnsi="Courier New" w:cs="Courier New"/>
                <w:color w:val="FF8040"/>
                <w:sz w:val="16"/>
                <w:szCs w:val="16"/>
              </w:rPr>
              <w:t>=</w:t>
            </w:r>
            <w:r w:rsidRPr="002873C8">
              <w:rPr>
                <w:rFonts w:ascii="Courier New" w:eastAsiaTheme="minorHAnsi" w:hAnsi="Courier New" w:cs="Courier New"/>
                <w:color w:val="993300"/>
                <w:sz w:val="16"/>
                <w:szCs w:val="16"/>
              </w:rPr>
              <w:t>"MergeStatCLSSample"</w:t>
            </w:r>
            <w:r w:rsidRPr="002873C8">
              <w:rPr>
                <w:rFonts w:ascii="Courier New" w:eastAsiaTheme="minorHAnsi" w:hAnsi="Courier New" w:cs="Courier New"/>
                <w:color w:val="F5844C"/>
                <w:sz w:val="16"/>
                <w:szCs w:val="16"/>
              </w:rPr>
              <w:t xml:space="preserve"> description</w:t>
            </w:r>
            <w:r w:rsidRPr="002873C8">
              <w:rPr>
                <w:rFonts w:ascii="Courier New" w:eastAsiaTheme="minorHAnsi" w:hAnsi="Courier New" w:cs="Courier New"/>
                <w:color w:val="FF8040"/>
                <w:sz w:val="16"/>
                <w:szCs w:val="16"/>
              </w:rPr>
              <w:t>=</w:t>
            </w:r>
            <w:r w:rsidRPr="002873C8">
              <w:rPr>
                <w:rFonts w:ascii="Courier New" w:eastAsiaTheme="minorHAnsi" w:hAnsi="Courier New" w:cs="Courier New"/>
                <w:color w:val="993300"/>
                <w:sz w:val="16"/>
                <w:szCs w:val="16"/>
              </w:rPr>
              <w:t>"CLSSample statistics"</w:t>
            </w:r>
            <w:r w:rsidRPr="002873C8">
              <w:rPr>
                <w:rFonts w:ascii="Courier New" w:eastAsiaTheme="minorHAnsi" w:hAnsi="Courier New" w:cs="Courier New"/>
                <w:color w:val="000096"/>
                <w:sz w:val="16"/>
                <w:szCs w:val="16"/>
              </w:rPr>
              <w:t>&gt;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t>/data2/atoll/awstats/logs/report/MyOcean/%YYYY-0%MM-0/MyOceanWebPortal/logsMyOceanWebPortalPages%YYYY-0%MM-0.xls</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t>/data2/atoll/awstats/logs/report/MyOcean/%YYYY-0%MM-0/MyOceanWebPortal/logsMyOceanWebPortalUsers%YYYY-0%MM-0.xls</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t>/data2/atoll/awstats/logs/report/MyOcean/%YYYY-0%MM-0/MyOceanWebPortal/logsMyOceanWebPortalOrgs%YYYY-0%MM-0.xls</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t>/data2/atoll/awstats/logs/report/MyOcean/%YYYY-0%MM-0/MyOceanWebPortal/logsMyOceanWebPortalTopOrgs%YYYY-0%MM-0.xls</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t>/data2/atoll/awstats/logs/report/MyOcean/%YYYY-0%MM-0/MyOceanWebPortal/logsMyOceanWebPortalCountries%YYYY-0%MM-0.xls</w:t>
            </w:r>
            <w:r w:rsidRPr="002873C8">
              <w:rPr>
                <w:rFonts w:ascii="Courier New" w:eastAsiaTheme="minorHAnsi" w:hAnsi="Courier New" w:cs="Courier New"/>
                <w:color w:val="000096"/>
                <w:sz w:val="16"/>
                <w:szCs w:val="16"/>
              </w:rPr>
              <w:t>&lt;/input&gt;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&lt;output</w:t>
            </w:r>
            <w:r w:rsidRPr="002873C8">
              <w:rPr>
                <w:rFonts w:ascii="Courier New" w:eastAsiaTheme="minorHAnsi" w:hAnsi="Courier New" w:cs="Courier New"/>
                <w:color w:val="F5844C"/>
                <w:sz w:val="16"/>
                <w:szCs w:val="16"/>
              </w:rPr>
              <w:t xml:space="preserve"> send</w:t>
            </w:r>
            <w:r w:rsidRPr="002873C8">
              <w:rPr>
                <w:rFonts w:ascii="Courier New" w:eastAsiaTheme="minorHAnsi" w:hAnsi="Courier New" w:cs="Courier New"/>
                <w:color w:val="FF8040"/>
                <w:sz w:val="16"/>
                <w:szCs w:val="16"/>
              </w:rPr>
              <w:t>=</w:t>
            </w:r>
            <w:r w:rsidRPr="002873C8">
              <w:rPr>
                <w:rFonts w:ascii="Courier New" w:eastAsiaTheme="minorHAnsi" w:hAnsi="Courier New" w:cs="Courier New"/>
                <w:color w:val="993300"/>
                <w:sz w:val="16"/>
                <w:szCs w:val="16"/>
              </w:rPr>
              <w:t>"true"</w:t>
            </w:r>
            <w:r w:rsidRPr="002873C8">
              <w:rPr>
                <w:rFonts w:ascii="Courier New" w:eastAsiaTheme="minorHAnsi" w:hAnsi="Courier New" w:cs="Courier New"/>
                <w:color w:val="000096"/>
                <w:sz w:val="16"/>
                <w:szCs w:val="16"/>
              </w:rPr>
              <w:t>&gt;</w:t>
            </w:r>
            <w:r w:rsidRPr="002873C8">
              <w:rPr>
                <w:rFonts w:ascii="Courier New" w:eastAsiaTheme="minorHAnsi" w:hAnsi="Courier New" w:cs="Courier New"/>
                <w:color w:val="000000"/>
                <w:sz w:val="16"/>
                <w:szCs w:val="16"/>
              </w:rPr>
              <w:t>/data2/atoll/awstats/logs/report/MyOcean/%YYYY-0%MM-0/MyOceanWebPortalStat%YYYY-0%MM-0.xls</w:t>
            </w:r>
            <w:r w:rsidRPr="002873C8">
              <w:rPr>
                <w:rFonts w:ascii="Courier New" w:eastAsiaTheme="minorHAnsi" w:hAnsi="Courier New" w:cs="Courier New"/>
                <w:color w:val="000096"/>
                <w:sz w:val="16"/>
                <w:szCs w:val="16"/>
              </w:rPr>
              <w:t>&lt;/output&gt;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&lt;postMerge&gt;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&lt;xslt&gt;</w:t>
            </w:r>
            <w:r w:rsidRPr="002873C8">
              <w:rPr>
                <w:rFonts w:ascii="Courier New" w:eastAsiaTheme="minorHAnsi" w:hAnsi="Courier New" w:cs="Courier New"/>
                <w:color w:val="000000"/>
                <w:sz w:val="16"/>
                <w:szCs w:val="16"/>
              </w:rPr>
              <w:t>/data2/atoll/awstats/logs/xslt/distinctExcel.xslt</w:t>
            </w:r>
            <w:r w:rsidRPr="002873C8">
              <w:rPr>
                <w:rFonts w:ascii="Courier New" w:eastAsiaTheme="minorHAnsi" w:hAnsi="Courier New" w:cs="Courier New"/>
                <w:color w:val="000096"/>
                <w:sz w:val="16"/>
                <w:szCs w:val="16"/>
              </w:rPr>
              <w:t>&lt;/xslt&gt;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&lt;/postMerge&gt;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96"/>
                <w:sz w:val="16"/>
                <w:szCs w:val="16"/>
              </w:rPr>
              <w:t>&lt;/merge&gt;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969600"/>
                <w:sz w:val="16"/>
                <w:szCs w:val="16"/>
              </w:rPr>
              <w:t>&amp;maildest;</w:t>
            </w:r>
            <w:r w:rsidRPr="002873C8">
              <w:rPr>
                <w:rFonts w:ascii="Courier New" w:eastAsiaTheme="minorHAnsi" w:hAnsi="Courier New" w:cs="Courier New"/>
                <w:color w:val="000000"/>
                <w:sz w:val="16"/>
                <w:szCs w:val="16"/>
              </w:rPr>
              <w:br/>
              <w:t xml:space="preserve">    </w:t>
            </w:r>
            <w:r w:rsidRPr="002873C8">
              <w:rPr>
                <w:rFonts w:ascii="Courier New" w:eastAsiaTheme="minorHAnsi" w:hAnsi="Courier New" w:cs="Courier New"/>
                <w:color w:val="000000"/>
                <w:sz w:val="16"/>
                <w:szCs w:val="16"/>
              </w:rPr>
              <w:br/>
            </w:r>
            <w:r w:rsidRPr="002873C8">
              <w:rPr>
                <w:rFonts w:ascii="Courier New" w:eastAsiaTheme="minorHAnsi" w:hAnsi="Courier New" w:cs="Courier New"/>
                <w:color w:val="000096"/>
                <w:sz w:val="16"/>
                <w:szCs w:val="16"/>
              </w:rPr>
              <w:t>&lt;/mergeConf&gt;</w:t>
            </w:r>
          </w:p>
        </w:tc>
      </w:tr>
    </w:tbl>
    <w:p w:rsidR="00680C35" w:rsidRDefault="00680C35" w:rsidP="00680C35">
      <w:pPr>
        <w:rPr>
          <w:lang w:val="en-US"/>
        </w:rPr>
      </w:pPr>
    </w:p>
    <w:p w:rsidR="008862BC" w:rsidRDefault="008862BC" w:rsidP="008862BC">
      <w:pPr>
        <w:rPr>
          <w:lang w:val="en-US"/>
        </w:rPr>
      </w:pPr>
      <w:r>
        <w:rPr>
          <w:lang w:val="en-US"/>
        </w:rPr>
        <w:t>The XML merge configuration file is not generated. It must be built manually.</w:t>
      </w:r>
    </w:p>
    <w:p w:rsidR="00E46DF0" w:rsidRDefault="00E46DF0" w:rsidP="00E46DF0">
      <w:pPr>
        <w:rPr>
          <w:lang w:val="en-US"/>
        </w:rPr>
      </w:pPr>
      <w:r>
        <w:rPr>
          <w:lang w:val="en-US"/>
        </w:rPr>
        <w:t xml:space="preserve">The merge configuration file is the input of the </w:t>
      </w:r>
      <w:r w:rsidRPr="0032293F">
        <w:rPr>
          <w:i/>
          <w:lang w:val="en-US"/>
        </w:rPr>
        <w:t>mergeXml.pl</w:t>
      </w:r>
      <w:r>
        <w:rPr>
          <w:lang w:val="en-US"/>
        </w:rPr>
        <w:t xml:space="preserve"> Perl script.</w:t>
      </w:r>
    </w:p>
    <w:p w:rsidR="00E46DF0" w:rsidRDefault="00E46DF0" w:rsidP="00E46DF0">
      <w:pPr>
        <w:rPr>
          <w:lang w:val="en-US"/>
        </w:rPr>
      </w:pPr>
      <w:r w:rsidRPr="0084269C">
        <w:rPr>
          <w:highlight w:val="yellow"/>
          <w:lang w:val="en-US"/>
        </w:rPr>
        <w:t xml:space="preserve">The example above is MyOcean V3. It should be adapted for MyOcean V4 (add </w:t>
      </w:r>
      <w:r w:rsidRPr="006528DA">
        <w:rPr>
          <w:b/>
          <w:i/>
          <w:highlight w:val="yellow"/>
          <w:lang w:val="en-US"/>
        </w:rPr>
        <w:t>preMerge</w:t>
      </w:r>
      <w:r w:rsidRPr="006528DA">
        <w:rPr>
          <w:b/>
          <w:highlight w:val="yellow"/>
          <w:lang w:val="en-US"/>
        </w:rPr>
        <w:t xml:space="preserve"> </w:t>
      </w:r>
      <w:proofErr w:type="gramStart"/>
      <w:r w:rsidRPr="006528DA">
        <w:rPr>
          <w:b/>
          <w:highlight w:val="yellow"/>
          <w:lang w:val="en-US"/>
        </w:rPr>
        <w:t>step</w:t>
      </w:r>
      <w:r w:rsidR="00295FF0" w:rsidRPr="006528DA">
        <w:rPr>
          <w:b/>
          <w:highlight w:val="yellow"/>
          <w:lang w:val="en-US"/>
        </w:rPr>
        <w:t>s</w:t>
      </w:r>
      <w:r w:rsidRPr="0084269C">
        <w:rPr>
          <w:highlight w:val="yellow"/>
          <w:lang w:val="en-US"/>
        </w:rPr>
        <w:t xml:space="preserve"> ?</w:t>
      </w:r>
      <w:proofErr w:type="gramEnd"/>
      <w:r w:rsidRPr="0084269C">
        <w:rPr>
          <w:highlight w:val="yellow"/>
          <w:lang w:val="en-US"/>
        </w:rPr>
        <w:t xml:space="preserve"> merge input file…).</w:t>
      </w:r>
    </w:p>
    <w:p w:rsidR="00914249" w:rsidRDefault="00914249" w:rsidP="00914249">
      <w:pPr>
        <w:pStyle w:val="Titre5"/>
      </w:pPr>
      <w:bookmarkStart w:id="942" w:name="_Ref358035720"/>
      <w:bookmarkStart w:id="943" w:name="_Toc365552650"/>
      <w:r>
        <w:t>Merging Dissemination Unit statistics</w:t>
      </w:r>
      <w:bookmarkEnd w:id="942"/>
      <w:bookmarkEnd w:id="943"/>
    </w:p>
    <w:p w:rsidR="00914249" w:rsidRDefault="00914249" w:rsidP="00914249">
      <w:pPr>
        <w:rPr>
          <w:lang w:val="en-US"/>
        </w:rPr>
      </w:pPr>
      <w:r>
        <w:rPr>
          <w:lang w:val="en-US"/>
        </w:rPr>
        <w:t>This aim is to merge Dissemination Unit individual statistics (see</w:t>
      </w:r>
      <w:r w:rsidR="002F5DEC">
        <w:rPr>
          <w:lang w:val="en-US"/>
        </w:rPr>
        <w:t xml:space="preserve"> section </w:t>
      </w:r>
      <w:r>
        <w:rPr>
          <w:lang w:val="en-US"/>
        </w:rPr>
        <w:t>“</w:t>
      </w:r>
      <w:r w:rsidR="003E07B6">
        <w:rPr>
          <w:lang w:val="en-US"/>
        </w:rPr>
        <w:fldChar w:fldCharType="begin"/>
      </w:r>
      <w:r>
        <w:rPr>
          <w:lang w:val="en-US"/>
        </w:rPr>
        <w:instrText xml:space="preserve"> REF _Ref357667617 \r \h </w:instrText>
      </w:r>
      <w:r w:rsidR="003E07B6">
        <w:rPr>
          <w:lang w:val="en-US"/>
        </w:rPr>
      </w:r>
      <w:r w:rsidR="003E07B6">
        <w:rPr>
          <w:lang w:val="en-US"/>
        </w:rPr>
        <w:fldChar w:fldCharType="separate"/>
      </w:r>
      <w:r w:rsidR="00FE42B4">
        <w:rPr>
          <w:lang w:val="en-US"/>
        </w:rPr>
        <w:t>5.1.7.6</w:t>
      </w:r>
      <w:r w:rsidR="003E07B6">
        <w:rPr>
          <w:lang w:val="en-US"/>
        </w:rPr>
        <w:fldChar w:fldCharType="end"/>
      </w:r>
      <w:r>
        <w:rPr>
          <w:lang w:val="en-US"/>
        </w:rPr>
        <w:t xml:space="preserve"> </w:t>
      </w:r>
      <w:r w:rsidR="003E07B6">
        <w:rPr>
          <w:lang w:val="en-US"/>
        </w:rPr>
        <w:fldChar w:fldCharType="begin"/>
      </w:r>
      <w:r>
        <w:rPr>
          <w:lang w:val="en-US"/>
        </w:rPr>
        <w:instrText xml:space="preserve"> REF _Ref357667617 \h </w:instrText>
      </w:r>
      <w:r w:rsidR="003E07B6">
        <w:rPr>
          <w:lang w:val="en-US"/>
        </w:rPr>
      </w:r>
      <w:r w:rsidR="003E07B6">
        <w:rPr>
          <w:lang w:val="en-US"/>
        </w:rPr>
        <w:fldChar w:fldCharType="separate"/>
      </w:r>
      <w:proofErr w:type="gramStart"/>
      <w:r w:rsidR="00FE42B4">
        <w:t>The</w:t>
      </w:r>
      <w:proofErr w:type="gramEnd"/>
      <w:r w:rsidR="00FE42B4">
        <w:t xml:space="preserve"> “raw” XSL transformation</w:t>
      </w:r>
      <w:r w:rsidR="003E07B6">
        <w:rPr>
          <w:lang w:val="en-US"/>
        </w:rPr>
        <w:fldChar w:fldCharType="end"/>
      </w:r>
      <w:r>
        <w:rPr>
          <w:lang w:val="en-US"/>
        </w:rPr>
        <w:t xml:space="preserve">”, page </w:t>
      </w:r>
      <w:r w:rsidR="003E07B6">
        <w:rPr>
          <w:lang w:val="en-US"/>
        </w:rPr>
        <w:fldChar w:fldCharType="begin"/>
      </w:r>
      <w:r>
        <w:rPr>
          <w:lang w:val="en-US"/>
        </w:rPr>
        <w:instrText xml:space="preserve"> PAGEREF _Ref357667617 \h </w:instrText>
      </w:r>
      <w:r w:rsidR="003E07B6">
        <w:rPr>
          <w:lang w:val="en-US"/>
        </w:rPr>
      </w:r>
      <w:r w:rsidR="003E07B6">
        <w:rPr>
          <w:lang w:val="en-US"/>
        </w:rPr>
        <w:fldChar w:fldCharType="separate"/>
      </w:r>
      <w:ins w:id="944" w:author="dearith" w:date="2013-08-29T15:08:00Z">
        <w:r w:rsidR="00FE42B4">
          <w:rPr>
            <w:noProof/>
            <w:lang w:val="en-US"/>
          </w:rPr>
          <w:t>156</w:t>
        </w:r>
      </w:ins>
      <w:del w:id="945" w:author="dearith" w:date="2013-08-29T15:08:00Z">
        <w:r w:rsidR="00C82D1C" w:rsidDel="00FE42B4">
          <w:rPr>
            <w:noProof/>
            <w:lang w:val="en-US"/>
          </w:rPr>
          <w:delText>146</w:delText>
        </w:r>
      </w:del>
      <w:r w:rsidR="003E07B6">
        <w:rPr>
          <w:lang w:val="en-US"/>
        </w:rPr>
        <w:fldChar w:fldCharType="end"/>
      </w:r>
      <w:r>
        <w:rPr>
          <w:lang w:val="en-US"/>
        </w:rPr>
        <w:t>) into a single Excel workbook.</w:t>
      </w:r>
    </w:p>
    <w:p w:rsidR="00914249" w:rsidRDefault="00914249" w:rsidP="00914249">
      <w:pPr>
        <w:rPr>
          <w:lang w:val="en-US"/>
        </w:rPr>
      </w:pPr>
      <w:r>
        <w:rPr>
          <w:lang w:val="en-US"/>
        </w:rPr>
        <w:t xml:space="preserve">The process is </w:t>
      </w:r>
      <w:r w:rsidR="0032293F">
        <w:rPr>
          <w:lang w:val="en-US"/>
        </w:rPr>
        <w:t>run</w:t>
      </w:r>
      <w:r>
        <w:rPr>
          <w:lang w:val="en-US"/>
        </w:rPr>
        <w:t xml:space="preserve"> for each Dissemination Unit and the “virtual” dissemination unit “AllDU” (</w:t>
      </w:r>
      <w:r>
        <w:t>all Dissemination Units mixed up).</w:t>
      </w:r>
    </w:p>
    <w:p w:rsidR="0032293F" w:rsidRDefault="0032293F" w:rsidP="00914249">
      <w:pPr>
        <w:rPr>
          <w:lang w:val="en-US"/>
        </w:rPr>
      </w:pPr>
      <w:r>
        <w:rPr>
          <w:lang w:val="en-US"/>
        </w:rPr>
        <w:t xml:space="preserve">The merge configuration file is generated by the </w:t>
      </w:r>
      <w:r w:rsidRPr="0032293F">
        <w:rPr>
          <w:i/>
          <w:lang w:val="en-US"/>
        </w:rPr>
        <w:t>mergeMyOceanXml.pl</w:t>
      </w:r>
      <w:r>
        <w:rPr>
          <w:lang w:val="en-US"/>
        </w:rPr>
        <w:t xml:space="preserve"> Perl script. This script is similar with </w:t>
      </w:r>
      <w:r w:rsidRPr="0032293F">
        <w:rPr>
          <w:i/>
          <w:lang w:val="en-US"/>
        </w:rPr>
        <w:t>mergeXml.pl</w:t>
      </w:r>
      <w:r>
        <w:rPr>
          <w:lang w:val="en-US"/>
        </w:rPr>
        <w:t xml:space="preserve"> Perl script. Before emerging, it generates the merge configuration file: e.g. (for a DU named DUCLS):</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32293F" w:rsidRPr="0032293F" w:rsidTr="002F5DEC">
        <w:tc>
          <w:tcPr>
            <w:tcW w:w="9210" w:type="dxa"/>
            <w:shd w:val="clear" w:color="auto" w:fill="F2F2F2" w:themeFill="background1" w:themeFillShade="F2"/>
          </w:tcPr>
          <w:p w:rsidR="0032293F" w:rsidRPr="0032293F" w:rsidRDefault="0032293F" w:rsidP="0032293F">
            <w:pPr>
              <w:jc w:val="left"/>
              <w:rPr>
                <w:rFonts w:ascii="Courier New" w:hAnsi="Courier New" w:cs="Courier New"/>
                <w:sz w:val="16"/>
                <w:szCs w:val="16"/>
              </w:rPr>
            </w:pPr>
            <w:r w:rsidRPr="0032293F">
              <w:rPr>
                <w:rFonts w:ascii="Courier New" w:hAnsi="Courier New" w:cs="Courier New"/>
                <w:color w:val="8B26C9"/>
                <w:sz w:val="16"/>
                <w:szCs w:val="16"/>
                <w:lang w:val="en-US" w:eastAsia="fr-FR"/>
              </w:rPr>
              <w:t>&lt;?xml version="1.0" standalone="no"?&gt;</w:t>
            </w:r>
            <w:r w:rsidRPr="0032293F">
              <w:rPr>
                <w:rFonts w:ascii="Courier New" w:hAnsi="Courier New" w:cs="Courier New"/>
                <w:color w:val="000000"/>
                <w:sz w:val="16"/>
                <w:szCs w:val="16"/>
                <w:lang w:val="en-US" w:eastAsia="fr-FR"/>
              </w:rPr>
              <w:br/>
            </w:r>
            <w:r w:rsidRPr="0032293F">
              <w:rPr>
                <w:rFonts w:ascii="Courier New" w:hAnsi="Courier New" w:cs="Courier New"/>
                <w:color w:val="0000FF"/>
                <w:sz w:val="16"/>
                <w:szCs w:val="16"/>
                <w:lang w:val="en-US" w:eastAsia="fr-FR"/>
              </w:rPr>
              <w:t>&lt;!DOCTYPE skipHostConfig [</w:t>
            </w:r>
            <w:r w:rsidRPr="0032293F">
              <w:rPr>
                <w:rFonts w:ascii="Courier New" w:hAnsi="Courier New" w:cs="Courier New"/>
                <w:color w:val="0000FF"/>
                <w:sz w:val="16"/>
                <w:szCs w:val="16"/>
                <w:lang w:val="en-US" w:eastAsia="fr-FR"/>
              </w:rPr>
              <w:br/>
              <w:t>&lt;!ENTITY maildest SYSTEM './logMailDestDUCLSFinal.xml'&gt;</w:t>
            </w:r>
            <w:r w:rsidRPr="0032293F">
              <w:rPr>
                <w:rFonts w:ascii="Courier New" w:hAnsi="Courier New" w:cs="Courier New"/>
                <w:color w:val="0000FF"/>
                <w:sz w:val="16"/>
                <w:szCs w:val="16"/>
                <w:lang w:val="en-US" w:eastAsia="fr-FR"/>
              </w:rPr>
              <w:br/>
              <w:t>]&gt;</w:t>
            </w:r>
            <w:r w:rsidRPr="0032293F">
              <w:rPr>
                <w:rFonts w:ascii="Courier New" w:hAnsi="Courier New" w:cs="Courier New"/>
                <w:color w:val="000000"/>
                <w:sz w:val="16"/>
                <w:szCs w:val="16"/>
                <w:lang w:val="en-US" w:eastAsia="fr-FR"/>
              </w:rPr>
              <w:br/>
            </w:r>
            <w:r w:rsidRPr="0032293F">
              <w:rPr>
                <w:rFonts w:ascii="Courier New" w:hAnsi="Courier New" w:cs="Courier New"/>
                <w:color w:val="000096"/>
                <w:sz w:val="16"/>
                <w:szCs w:val="16"/>
                <w:lang w:val="en-US" w:eastAsia="fr-FR"/>
              </w:rPr>
              <w:t>&lt;mergeConf</w:t>
            </w:r>
            <w:r w:rsidRPr="0032293F">
              <w:rPr>
                <w:rFonts w:ascii="Courier New" w:hAnsi="Courier New" w:cs="Courier New"/>
                <w:color w:val="F5844C"/>
                <w:sz w:val="16"/>
                <w:szCs w:val="16"/>
                <w:lang w:val="en-US" w:eastAsia="fr-FR"/>
              </w:rPr>
              <w:t xml:space="preserve">  name</w:t>
            </w:r>
            <w:r w:rsidRPr="0032293F">
              <w:rPr>
                <w:rFonts w:ascii="Courier New" w:hAnsi="Courier New" w:cs="Courier New"/>
                <w:color w:val="FF8040"/>
                <w:sz w:val="16"/>
                <w:szCs w:val="16"/>
                <w:lang w:val="en-US" w:eastAsia="fr-FR"/>
              </w:rPr>
              <w:t>=</w:t>
            </w:r>
            <w:r w:rsidRPr="0032293F">
              <w:rPr>
                <w:rFonts w:ascii="Courier New" w:hAnsi="Courier New" w:cs="Courier New"/>
                <w:color w:val="993300"/>
                <w:sz w:val="16"/>
                <w:szCs w:val="16"/>
                <w:lang w:val="en-US" w:eastAsia="fr-FR"/>
              </w:rPr>
              <w:t>"MergeStatDUCLS"</w:t>
            </w:r>
            <w:r w:rsidRPr="0032293F">
              <w:rPr>
                <w:rFonts w:ascii="Courier New" w:hAnsi="Courier New" w:cs="Courier New"/>
                <w:color w:val="F5844C"/>
                <w:sz w:val="16"/>
                <w:szCs w:val="16"/>
                <w:lang w:val="en-US" w:eastAsia="fr-FR"/>
              </w:rPr>
              <w:t xml:space="preserve"> description</w:t>
            </w:r>
            <w:r w:rsidRPr="0032293F">
              <w:rPr>
                <w:rFonts w:ascii="Courier New" w:hAnsi="Courier New" w:cs="Courier New"/>
                <w:color w:val="FF8040"/>
                <w:sz w:val="16"/>
                <w:szCs w:val="16"/>
                <w:lang w:val="en-US" w:eastAsia="fr-FR"/>
              </w:rPr>
              <w:t>=</w:t>
            </w:r>
            <w:r w:rsidRPr="0032293F">
              <w:rPr>
                <w:rFonts w:ascii="Courier New" w:hAnsi="Courier New" w:cs="Courier New"/>
                <w:color w:val="993300"/>
                <w:sz w:val="16"/>
                <w:szCs w:val="16"/>
                <w:lang w:val="en-US" w:eastAsia="fr-FR"/>
              </w:rPr>
              <w:t>"Merge DUCLS statistics"</w:t>
            </w:r>
            <w:r w:rsidRPr="0032293F">
              <w:rPr>
                <w:rFonts w:ascii="Courier New" w:hAnsi="Courier New" w:cs="Courier New"/>
                <w:color w:val="000096"/>
                <w:sz w:val="16"/>
                <w:szCs w:val="16"/>
                <w:lang w:val="en-US" w:eastAsia="fr-FR"/>
              </w:rPr>
              <w: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&lt;merge</w:t>
            </w:r>
            <w:r w:rsidRPr="0032293F">
              <w:rPr>
                <w:rFonts w:ascii="Courier New" w:hAnsi="Courier New" w:cs="Courier New"/>
                <w:color w:val="F5844C"/>
                <w:sz w:val="16"/>
                <w:szCs w:val="16"/>
                <w:lang w:val="en-US" w:eastAsia="fr-FR"/>
              </w:rPr>
              <w:t xml:space="preserve"> name</w:t>
            </w:r>
            <w:r w:rsidRPr="0032293F">
              <w:rPr>
                <w:rFonts w:ascii="Courier New" w:hAnsi="Courier New" w:cs="Courier New"/>
                <w:color w:val="FF8040"/>
                <w:sz w:val="16"/>
                <w:szCs w:val="16"/>
                <w:lang w:val="en-US" w:eastAsia="fr-FR"/>
              </w:rPr>
              <w:t>=</w:t>
            </w:r>
            <w:r w:rsidRPr="0032293F">
              <w:rPr>
                <w:rFonts w:ascii="Courier New" w:hAnsi="Courier New" w:cs="Courier New"/>
                <w:color w:val="993300"/>
                <w:sz w:val="16"/>
                <w:szCs w:val="16"/>
                <w:lang w:val="en-US" w:eastAsia="fr-FR"/>
              </w:rPr>
              <w:t>"MergeStatDUCLS"</w:t>
            </w:r>
            <w:r w:rsidRPr="0032293F">
              <w:rPr>
                <w:rFonts w:ascii="Courier New" w:hAnsi="Courier New" w:cs="Courier New"/>
                <w:color w:val="F5844C"/>
                <w:sz w:val="16"/>
                <w:szCs w:val="16"/>
                <w:lang w:val="en-US" w:eastAsia="fr-FR"/>
              </w:rPr>
              <w:t xml:space="preserve"> description</w:t>
            </w:r>
            <w:r w:rsidRPr="0032293F">
              <w:rPr>
                <w:rFonts w:ascii="Courier New" w:hAnsi="Courier New" w:cs="Courier New"/>
                <w:color w:val="FF8040"/>
                <w:sz w:val="16"/>
                <w:szCs w:val="16"/>
                <w:lang w:val="en-US" w:eastAsia="fr-FR"/>
              </w:rPr>
              <w:t>=</w:t>
            </w:r>
            <w:r w:rsidRPr="0032293F">
              <w:rPr>
                <w:rFonts w:ascii="Courier New" w:hAnsi="Courier New" w:cs="Courier New"/>
                <w:color w:val="993300"/>
                <w:sz w:val="16"/>
                <w:szCs w:val="16"/>
                <w:lang w:val="en-US" w:eastAsia="fr-FR"/>
              </w:rPr>
              <w:t>"DUCLS statistics"</w:t>
            </w:r>
            <w:r w:rsidRPr="0032293F">
              <w:rPr>
                <w:rFonts w:ascii="Courier New" w:hAnsi="Courier New" w:cs="Courier New"/>
                <w:color w:val="000096"/>
                <w:sz w:val="16"/>
                <w:szCs w:val="16"/>
                <w:lang w:val="en-US" w:eastAsia="fr-FR"/>
              </w:rPr>
              <w: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/data2/atoll/awstats/logs/report/MyOcean/%YYYY-0%MM-0/DUCLSFtp/logsFtpDUCLSProduits%YYYY-0%MM-0.xls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w:t>
            </w:r>
            <w:r w:rsidRPr="0032293F">
              <w:rPr>
                <w:rFonts w:ascii="Courier New" w:hAnsi="Courier New" w:cs="Courier New"/>
                <w:color w:val="000000"/>
                <w:sz w:val="16"/>
                <w:szCs w:val="16"/>
                <w:lang w:val="en-US" w:eastAsia="fr-FR"/>
              </w:rPr>
              <w:lastRenderedPageBreak/>
              <w:t>0/DUCLSFtp/logsFtpDUCLSLogins%YYYY-0%MM-0.xls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/data2/atoll/awstats/logs/report/MyOcean/%YYYY-0%MM-0/DUCLSFtp/logsFtpDUCLSUsers%YYYY-0%MM-0.xls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/data2/atoll/awstats/logs/report/MyOcean/%YYYY-0%MM-0/DUCLSFtp/logsFtpDUCLSOrgs%YYYY-0%MM-0.xls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/data2/atoll/awstats/logs/report/MyOcean/%YYYY-0%MM-0/DUCLSFtp/logsFtpDUCLSTopOrgs%YYYY-0%MM-0.xls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/data2/atoll/awstats/logs/report/MyOcean/%YYYY-0%MM-0/DUCLSFtp/logsFtpDUCLSCountries%YYYY-0%MM-0.xls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/data2/atoll/awstats/logs/report/MyOcean/%YYYY-0%MM-0/DUCLSWms/logsWmsDUCLSProduits%YYYY-0%MM-0.xls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/data2/atoll/awstats/logs/report/MyOcean/%YYYY-0%MM-0/DUCLSWms/logsWmsDUCLSUsers%YYYY-0%MM-0.xls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/data2/atoll/awstats/logs/report/MyOcean/%YYYY-0%MM-0/DUCLSWms/logsWmsDUCLSOrgs%YYYY-0%MM-0.xls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/data2/atoll/awstats/logs/report/MyOcean/%YYYY-0%MM-0/DUCLSWms/logsWmsDUCLSTopOrgs%YYYY-0%MM-0.xls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t>/data2/atoll/awstats/logs/report/MyOcean/%YYYY-0%MM-0/DUCLSWms/logsWmsDUCLSCountries%YYYY-0%MM-0.xls</w:t>
            </w:r>
            <w:r w:rsidRPr="0032293F">
              <w:rPr>
                <w:rFonts w:ascii="Courier New" w:hAnsi="Courier New" w:cs="Courier New"/>
                <w:color w:val="000096"/>
                <w:sz w:val="16"/>
                <w:szCs w:val="16"/>
                <w:lang w:val="en-US" w:eastAsia="fr-FR"/>
              </w:rPr>
              <w:t>&lt;/input&gt;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&lt;output</w:t>
            </w:r>
            <w:r w:rsidRPr="0032293F">
              <w:rPr>
                <w:rFonts w:ascii="Courier New" w:hAnsi="Courier New" w:cs="Courier New"/>
                <w:color w:val="F5844C"/>
                <w:sz w:val="16"/>
                <w:szCs w:val="16"/>
                <w:lang w:val="en-US" w:eastAsia="fr-FR"/>
              </w:rPr>
              <w:t xml:space="preserve"> send</w:t>
            </w:r>
            <w:r w:rsidRPr="0032293F">
              <w:rPr>
                <w:rFonts w:ascii="Courier New" w:hAnsi="Courier New" w:cs="Courier New"/>
                <w:color w:val="FF8040"/>
                <w:sz w:val="16"/>
                <w:szCs w:val="16"/>
                <w:lang w:val="en-US" w:eastAsia="fr-FR"/>
              </w:rPr>
              <w:t>=</w:t>
            </w:r>
            <w:r w:rsidRPr="0032293F">
              <w:rPr>
                <w:rFonts w:ascii="Courier New" w:hAnsi="Courier New" w:cs="Courier New"/>
                <w:color w:val="993300"/>
                <w:sz w:val="16"/>
                <w:szCs w:val="16"/>
                <w:lang w:val="en-US" w:eastAsia="fr-FR"/>
              </w:rPr>
              <w:t>"true"</w:t>
            </w:r>
            <w:r w:rsidRPr="0032293F">
              <w:rPr>
                <w:rFonts w:ascii="Courier New" w:hAnsi="Courier New" w:cs="Courier New"/>
                <w:color w:val="000096"/>
                <w:sz w:val="16"/>
                <w:szCs w:val="16"/>
                <w:lang w:val="en-US" w:eastAsia="fr-FR"/>
              </w:rPr>
              <w:t>&gt;</w:t>
            </w:r>
            <w:r w:rsidRPr="0032293F">
              <w:rPr>
                <w:rFonts w:ascii="Courier New" w:hAnsi="Courier New" w:cs="Courier New"/>
                <w:color w:val="000000"/>
                <w:sz w:val="16"/>
                <w:szCs w:val="16"/>
                <w:lang w:val="en-US" w:eastAsia="fr-FR"/>
              </w:rPr>
              <w:t>/data2/atoll/awstats/logs/report/MyOcean/%YYYY-0%MM-0/DUCLSStat%YYYY-0%MM-0.xls</w:t>
            </w:r>
            <w:r w:rsidRPr="0032293F">
              <w:rPr>
                <w:rFonts w:ascii="Courier New" w:hAnsi="Courier New" w:cs="Courier New"/>
                <w:color w:val="000096"/>
                <w:sz w:val="16"/>
                <w:szCs w:val="16"/>
                <w:lang w:val="en-US" w:eastAsia="fr-FR"/>
              </w:rPr>
              <w:t>&lt;/output&gt;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&lt;postMerge&gt;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&lt;xslt&gt;</w:t>
            </w:r>
            <w:r w:rsidRPr="0032293F">
              <w:rPr>
                <w:rFonts w:ascii="Courier New" w:hAnsi="Courier New" w:cs="Courier New"/>
                <w:color w:val="000000"/>
                <w:sz w:val="16"/>
                <w:szCs w:val="16"/>
                <w:lang w:val="en-US" w:eastAsia="fr-FR"/>
              </w:rPr>
              <w:t>/data2/atoll/awstats/logs/xslt/distinctExcel.xslt</w:t>
            </w:r>
            <w:r w:rsidRPr="0032293F">
              <w:rPr>
                <w:rFonts w:ascii="Courier New" w:hAnsi="Courier New" w:cs="Courier New"/>
                <w:color w:val="000096"/>
                <w:sz w:val="16"/>
                <w:szCs w:val="16"/>
                <w:lang w:val="en-US" w:eastAsia="fr-FR"/>
              </w:rPr>
              <w:t>&lt;/xslt&gt;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&lt;/postMerge&gt;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96"/>
                <w:sz w:val="16"/>
                <w:szCs w:val="16"/>
                <w:lang w:val="en-US" w:eastAsia="fr-FR"/>
              </w:rPr>
              <w:t>&lt;/merge&gt;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969600"/>
                <w:sz w:val="16"/>
                <w:szCs w:val="16"/>
                <w:lang w:val="en-US" w:eastAsia="fr-FR"/>
              </w:rPr>
              <w:t>&amp;maildest;</w:t>
            </w:r>
            <w:r w:rsidRPr="0032293F">
              <w:rPr>
                <w:rFonts w:ascii="Courier New" w:hAnsi="Courier New" w:cs="Courier New"/>
                <w:color w:val="000000"/>
                <w:sz w:val="16"/>
                <w:szCs w:val="16"/>
                <w:lang w:val="en-US" w:eastAsia="fr-FR"/>
              </w:rPr>
              <w:br/>
              <w:t xml:space="preserve">    </w:t>
            </w:r>
            <w:r w:rsidRPr="0032293F">
              <w:rPr>
                <w:rFonts w:ascii="Courier New" w:hAnsi="Courier New" w:cs="Courier New"/>
                <w:color w:val="000000"/>
                <w:sz w:val="16"/>
                <w:szCs w:val="16"/>
                <w:lang w:val="en-US" w:eastAsia="fr-FR"/>
              </w:rPr>
              <w:br/>
            </w:r>
            <w:r w:rsidRPr="0032293F">
              <w:rPr>
                <w:rFonts w:ascii="Courier New" w:hAnsi="Courier New" w:cs="Courier New"/>
                <w:color w:val="000096"/>
                <w:sz w:val="16"/>
                <w:szCs w:val="16"/>
                <w:lang w:val="en-US" w:eastAsia="fr-FR"/>
              </w:rPr>
              <w:t>&lt;/mergeConf&gt;</w:t>
            </w:r>
          </w:p>
        </w:tc>
      </w:tr>
    </w:tbl>
    <w:p w:rsidR="0032293F" w:rsidRDefault="0032293F" w:rsidP="0032293F">
      <w:pPr>
        <w:rPr>
          <w:lang w:val="en-US"/>
        </w:rPr>
      </w:pPr>
    </w:p>
    <w:p w:rsidR="008862BC" w:rsidRDefault="002F5DEC" w:rsidP="0032293F">
      <w:pPr>
        <w:rPr>
          <w:lang w:val="en-US"/>
        </w:rPr>
      </w:pPr>
      <w:r>
        <w:rPr>
          <w:lang w:val="en-US"/>
        </w:rPr>
        <w:t xml:space="preserve">The input file of the </w:t>
      </w:r>
      <w:r w:rsidRPr="0032293F">
        <w:rPr>
          <w:i/>
          <w:lang w:val="en-US"/>
        </w:rPr>
        <w:t>mergeMyOceanXml.pl</w:t>
      </w:r>
      <w:r>
        <w:rPr>
          <w:lang w:val="en-US"/>
        </w:rPr>
        <w:t xml:space="preserve"> Perl script is the process configuration file (see</w:t>
      </w:r>
      <w:r w:rsidR="008862BC">
        <w:rPr>
          <w:lang w:val="en-US"/>
        </w:rPr>
        <w:t xml:space="preserve"> section “</w:t>
      </w:r>
      <w:r w:rsidR="003E07B6">
        <w:rPr>
          <w:lang w:val="en-US"/>
        </w:rPr>
        <w:fldChar w:fldCharType="begin"/>
      </w:r>
      <w:r w:rsidR="008862BC">
        <w:rPr>
          <w:lang w:val="en-US"/>
        </w:rPr>
        <w:instrText xml:space="preserve"> REF _Ref358034221 \h </w:instrText>
      </w:r>
      <w:r w:rsidR="003E07B6">
        <w:rPr>
          <w:lang w:val="en-US"/>
        </w:rPr>
      </w:r>
      <w:r w:rsidR="003E07B6">
        <w:rPr>
          <w:lang w:val="en-US"/>
        </w:rPr>
        <w:fldChar w:fldCharType="separate"/>
      </w:r>
      <w:ins w:id="946" w:author="dearith" w:date="2013-08-29T15:08:00Z">
        <w:r w:rsidR="00FE42B4">
          <w:t>The process configuration file (A</w:t>
        </w:r>
        <w:r w:rsidR="00FE42B4" w:rsidRPr="00707220">
          <w:t>)</w:t>
        </w:r>
      </w:ins>
      <w:del w:id="947" w:author="dearith" w:date="2013-08-29T15:08:00Z">
        <w:r w:rsidR="00C82D1C" w:rsidDel="00FE42B4">
          <w:delText>The process configuration file (A</w:delText>
        </w:r>
        <w:r w:rsidR="00C82D1C" w:rsidRPr="00707220" w:rsidDel="00FE42B4">
          <w:delText>)</w:delText>
        </w:r>
      </w:del>
      <w:r w:rsidR="003E07B6">
        <w:rPr>
          <w:lang w:val="en-US"/>
        </w:rPr>
        <w:fldChar w:fldCharType="end"/>
      </w:r>
      <w:r w:rsidR="008862BC">
        <w:rPr>
          <w:lang w:val="en-US"/>
        </w:rPr>
        <w:t xml:space="preserve">”, page </w:t>
      </w:r>
      <w:r w:rsidR="003E07B6">
        <w:rPr>
          <w:lang w:val="en-US"/>
        </w:rPr>
        <w:fldChar w:fldCharType="begin"/>
      </w:r>
      <w:r w:rsidR="008862BC">
        <w:rPr>
          <w:lang w:val="en-US"/>
        </w:rPr>
        <w:instrText xml:space="preserve"> PAGEREF _Ref358034221 \h </w:instrText>
      </w:r>
      <w:r w:rsidR="003E07B6">
        <w:rPr>
          <w:lang w:val="en-US"/>
        </w:rPr>
      </w:r>
      <w:r w:rsidR="003E07B6">
        <w:rPr>
          <w:lang w:val="en-US"/>
        </w:rPr>
        <w:fldChar w:fldCharType="separate"/>
      </w:r>
      <w:ins w:id="948" w:author="dearith" w:date="2013-08-29T15:08:00Z">
        <w:r w:rsidR="00FE42B4">
          <w:rPr>
            <w:noProof/>
            <w:lang w:val="en-US"/>
          </w:rPr>
          <w:t>148</w:t>
        </w:r>
      </w:ins>
      <w:del w:id="949" w:author="dearith" w:date="2013-08-29T15:08:00Z">
        <w:r w:rsidR="00C82D1C" w:rsidDel="00FE42B4">
          <w:rPr>
            <w:noProof/>
            <w:lang w:val="en-US"/>
          </w:rPr>
          <w:delText>138</w:delText>
        </w:r>
      </w:del>
      <w:r w:rsidR="003E07B6">
        <w:rPr>
          <w:lang w:val="en-US"/>
        </w:rPr>
        <w:fldChar w:fldCharType="end"/>
      </w:r>
      <w:r>
        <w:rPr>
          <w:lang w:val="en-US"/>
        </w:rPr>
        <w:t xml:space="preserve"> ).</w:t>
      </w:r>
    </w:p>
    <w:p w:rsidR="002F5DEC" w:rsidRDefault="002F5DEC" w:rsidP="0032293F">
      <w:r>
        <w:t>It must be run twice:</w:t>
      </w:r>
    </w:p>
    <w:p w:rsidR="00844070" w:rsidRPr="00844070" w:rsidRDefault="002F5DEC" w:rsidP="002F5DEC">
      <w:pPr>
        <w:pStyle w:val="Paragraphedeliste"/>
        <w:numPr>
          <w:ilvl w:val="0"/>
          <w:numId w:val="30"/>
        </w:numPr>
        <w:rPr>
          <w:lang w:val="en-US"/>
        </w:rPr>
      </w:pPr>
      <w:proofErr w:type="gramStart"/>
      <w:r>
        <w:t>with</w:t>
      </w:r>
      <w:proofErr w:type="gramEnd"/>
      <w:r>
        <w:t xml:space="preserve"> the process configuration file (A</w:t>
      </w:r>
      <w:r w:rsidRPr="00707220">
        <w:t>)</w:t>
      </w:r>
      <w:r>
        <w:t xml:space="preserve"> by Dissemination Unit (see section </w:t>
      </w:r>
      <w:r w:rsidR="00146342">
        <w:t>“</w:t>
      </w:r>
      <w:r w:rsidR="003E07B6">
        <w:fldChar w:fldCharType="begin"/>
      </w:r>
      <w:r w:rsidR="00146342">
        <w:instrText xml:space="preserve"> REF _Ref357085771 \h </w:instrText>
      </w:r>
      <w:r w:rsidR="003E07B6">
        <w:fldChar w:fldCharType="separate"/>
      </w:r>
      <w:ins w:id="950" w:author="dearith" w:date="2013-08-29T15:08:00Z">
        <w:r w:rsidR="00FE42B4">
          <w:t>The process configuration file (A</w:t>
        </w:r>
        <w:r w:rsidR="00FE42B4" w:rsidRPr="00707220">
          <w:t>)</w:t>
        </w:r>
        <w:r w:rsidR="00FE42B4">
          <w:t xml:space="preserve"> by Dissemination Unit and MyOcean Web Portal</w:t>
        </w:r>
      </w:ins>
      <w:del w:id="951" w:author="dearith" w:date="2013-08-29T15:08:00Z">
        <w:r w:rsidR="00C82D1C" w:rsidDel="00FE42B4">
          <w:delText>The process configuration file (A</w:delText>
        </w:r>
        <w:r w:rsidR="00C82D1C" w:rsidRPr="00707220" w:rsidDel="00FE42B4">
          <w:delText>)</w:delText>
        </w:r>
        <w:r w:rsidR="00C82D1C" w:rsidDel="00FE42B4">
          <w:delText xml:space="preserve"> by Dissemination Unit and MyOcean Web Portal</w:delText>
        </w:r>
      </w:del>
      <w:r w:rsidR="003E07B6">
        <w:fldChar w:fldCharType="end"/>
      </w:r>
      <w:r w:rsidR="00146342">
        <w:t xml:space="preserve">”, page </w:t>
      </w:r>
      <w:r w:rsidR="003E07B6">
        <w:fldChar w:fldCharType="begin"/>
      </w:r>
      <w:r w:rsidR="00146342">
        <w:instrText xml:space="preserve"> PAGEREF _Ref357085771 \h </w:instrText>
      </w:r>
      <w:r w:rsidR="003E07B6">
        <w:fldChar w:fldCharType="separate"/>
      </w:r>
      <w:ins w:id="952" w:author="dearith" w:date="2013-08-29T15:08:00Z">
        <w:r w:rsidR="00FE42B4">
          <w:rPr>
            <w:noProof/>
          </w:rPr>
          <w:t>148</w:t>
        </w:r>
      </w:ins>
      <w:del w:id="953" w:author="dearith" w:date="2013-08-29T15:08:00Z">
        <w:r w:rsidR="00C82D1C" w:rsidDel="00FE42B4">
          <w:rPr>
            <w:noProof/>
          </w:rPr>
          <w:delText>138</w:delText>
        </w:r>
      </w:del>
      <w:r w:rsidR="003E07B6">
        <w:fldChar w:fldCharType="end"/>
      </w:r>
      <w:r w:rsidR="00146342">
        <w:t>).</w:t>
      </w:r>
      <w:r w:rsidR="00844070">
        <w:t xml:space="preserve"> </w:t>
      </w:r>
    </w:p>
    <w:p w:rsidR="002F5DEC" w:rsidRDefault="00844070" w:rsidP="00844070">
      <w:pPr>
        <w:pStyle w:val="Paragraphedeliste"/>
        <w:rPr>
          <w:lang w:val="en-US"/>
        </w:rPr>
      </w:pPr>
      <w:r w:rsidRPr="003277AB">
        <w:rPr>
          <w:u w:val="single"/>
          <w:lang w:val="en-US"/>
        </w:rPr>
        <w:t>Note</w:t>
      </w:r>
      <w:r>
        <w:t xml:space="preserve">: </w:t>
      </w:r>
      <w:r w:rsidRPr="003277AB">
        <w:t xml:space="preserve"> for MyOcean Web Portal statistics the attribute </w:t>
      </w:r>
      <w:r w:rsidRPr="00FD11C2">
        <w:rPr>
          <w:rFonts w:eastAsiaTheme="minorHAnsi"/>
          <w:b/>
          <w:color w:val="9BBB59" w:themeColor="accent3"/>
        </w:rPr>
        <w:t xml:space="preserve">ignoreBuildprodconf </w:t>
      </w:r>
      <w:r w:rsidRPr="003277AB">
        <w:t xml:space="preserve">must be set to </w:t>
      </w:r>
      <w:r w:rsidRPr="003277AB">
        <w:rPr>
          <w:i/>
        </w:rPr>
        <w:t>true</w:t>
      </w:r>
      <w:r>
        <w:t xml:space="preserve"> (see example above), so </w:t>
      </w:r>
      <w:r w:rsidRPr="003277AB">
        <w:t>MyOcean Web Portal statistics</w:t>
      </w:r>
      <w:r>
        <w:t xml:space="preserve"> are not concerned by this process, but </w:t>
      </w:r>
      <w:r w:rsidR="008862BC">
        <w:t xml:space="preserve">that </w:t>
      </w:r>
      <w:r>
        <w:t>section “</w:t>
      </w:r>
      <w:r w:rsidR="003E07B6">
        <w:fldChar w:fldCharType="begin"/>
      </w:r>
      <w:r>
        <w:instrText xml:space="preserve"> REF _Ref358034081 \r \h </w:instrText>
      </w:r>
      <w:r w:rsidR="003E07B6">
        <w:fldChar w:fldCharType="separate"/>
      </w:r>
      <w:r w:rsidR="00FE42B4">
        <w:t>5.1.7.8.1</w:t>
      </w:r>
      <w:r w:rsidR="003E07B6">
        <w:fldChar w:fldCharType="end"/>
      </w:r>
      <w:r>
        <w:t xml:space="preserve"> </w:t>
      </w:r>
      <w:r w:rsidR="003E07B6">
        <w:fldChar w:fldCharType="begin"/>
      </w:r>
      <w:r>
        <w:instrText xml:space="preserve"> REF _Ref358034081 \h </w:instrText>
      </w:r>
      <w:r w:rsidR="003E07B6">
        <w:fldChar w:fldCharType="separate"/>
      </w:r>
      <w:r w:rsidR="00FE42B4">
        <w:t>Merging MyOcean Web Portal statistics</w:t>
      </w:r>
      <w:r w:rsidR="003E07B6">
        <w:fldChar w:fldCharType="end"/>
      </w:r>
      <w:r>
        <w:t xml:space="preserve">”, page </w:t>
      </w:r>
      <w:r w:rsidR="003E07B6">
        <w:fldChar w:fldCharType="begin"/>
      </w:r>
      <w:r>
        <w:instrText xml:space="preserve"> PAGEREF _Ref358034081 \h </w:instrText>
      </w:r>
      <w:r w:rsidR="003E07B6">
        <w:fldChar w:fldCharType="separate"/>
      </w:r>
      <w:ins w:id="954" w:author="dearith" w:date="2013-08-29T15:08:00Z">
        <w:r w:rsidR="00FE42B4">
          <w:rPr>
            <w:noProof/>
          </w:rPr>
          <w:t>165</w:t>
        </w:r>
      </w:ins>
      <w:del w:id="955" w:author="dearith" w:date="2013-08-29T15:08:00Z">
        <w:r w:rsidR="00C82D1C" w:rsidDel="00FE42B4">
          <w:rPr>
            <w:noProof/>
          </w:rPr>
          <w:delText>154</w:delText>
        </w:r>
      </w:del>
      <w:r w:rsidR="003E07B6">
        <w:fldChar w:fldCharType="end"/>
      </w:r>
    </w:p>
    <w:p w:rsidR="00B5597C" w:rsidRPr="00B5597C" w:rsidRDefault="002F5DEC" w:rsidP="00B5597C">
      <w:pPr>
        <w:pStyle w:val="Paragraphedeliste"/>
        <w:numPr>
          <w:ilvl w:val="0"/>
          <w:numId w:val="30"/>
        </w:numPr>
        <w:rPr>
          <w:lang w:val="en-US"/>
        </w:rPr>
      </w:pPr>
      <w:r>
        <w:rPr>
          <w:lang w:val="en-US"/>
        </w:rPr>
        <w:t>with t</w:t>
      </w:r>
      <w:r w:rsidRPr="002F5DEC">
        <w:rPr>
          <w:lang w:val="en-US"/>
        </w:rPr>
        <w:t xml:space="preserve">he process configuration file (A) </w:t>
      </w:r>
      <w:r>
        <w:rPr>
          <w:lang w:val="en-US"/>
        </w:rPr>
        <w:t>for all</w:t>
      </w:r>
      <w:r w:rsidRPr="002F5DEC">
        <w:rPr>
          <w:lang w:val="en-US"/>
        </w:rPr>
        <w:t xml:space="preserve"> Dissemination Units mixed up</w:t>
      </w:r>
      <w:r>
        <w:rPr>
          <w:lang w:val="en-US"/>
        </w:rPr>
        <w:t xml:space="preserve"> as input (see section “</w:t>
      </w:r>
      <w:r w:rsidR="003E07B6">
        <w:rPr>
          <w:lang w:val="en-US"/>
        </w:rPr>
        <w:fldChar w:fldCharType="begin"/>
      </w:r>
      <w:r>
        <w:rPr>
          <w:lang w:val="en-US"/>
        </w:rPr>
        <w:instrText xml:space="preserve"> REF _Ref358033068 \h </w:instrText>
      </w:r>
      <w:r w:rsidR="003E07B6">
        <w:rPr>
          <w:lang w:val="en-US"/>
        </w:rPr>
      </w:r>
      <w:r w:rsidR="003E07B6">
        <w:rPr>
          <w:lang w:val="en-US"/>
        </w:rPr>
        <w:fldChar w:fldCharType="separate"/>
      </w:r>
      <w:ins w:id="956" w:author="dearith" w:date="2013-08-29T15:08:00Z">
        <w:r w:rsidR="00FE42B4">
          <w:t>The process configuration file (A</w:t>
        </w:r>
        <w:r w:rsidR="00FE42B4" w:rsidRPr="00707220">
          <w:t>)</w:t>
        </w:r>
        <w:r w:rsidR="00FE42B4">
          <w:t xml:space="preserve"> - All Dissemination Units mixed up</w:t>
        </w:r>
      </w:ins>
      <w:del w:id="957" w:author="dearith" w:date="2013-08-29T15:08:00Z">
        <w:r w:rsidR="00C82D1C" w:rsidDel="00FE42B4">
          <w:delText>The process configuration file (A</w:delText>
        </w:r>
        <w:r w:rsidR="00C82D1C" w:rsidRPr="00707220" w:rsidDel="00FE42B4">
          <w:delText>)</w:delText>
        </w:r>
        <w:r w:rsidR="00C82D1C" w:rsidDel="00FE42B4">
          <w:delText xml:space="preserve"> - All Dissemination Units mixed up</w:delText>
        </w:r>
      </w:del>
      <w:r w:rsidR="003E07B6">
        <w:rPr>
          <w:lang w:val="en-US"/>
        </w:rPr>
        <w:fldChar w:fldCharType="end"/>
      </w:r>
      <w:r>
        <w:rPr>
          <w:lang w:val="en-US"/>
        </w:rPr>
        <w:t xml:space="preserve">”, page </w:t>
      </w:r>
      <w:r w:rsidR="003E07B6">
        <w:rPr>
          <w:lang w:val="en-US"/>
        </w:rPr>
        <w:fldChar w:fldCharType="begin"/>
      </w:r>
      <w:r>
        <w:rPr>
          <w:lang w:val="en-US"/>
        </w:rPr>
        <w:instrText xml:space="preserve"> PAGEREF _Ref358033068 \h </w:instrText>
      </w:r>
      <w:r w:rsidR="003E07B6">
        <w:rPr>
          <w:lang w:val="en-US"/>
        </w:rPr>
      </w:r>
      <w:r w:rsidR="003E07B6">
        <w:rPr>
          <w:lang w:val="en-US"/>
        </w:rPr>
        <w:fldChar w:fldCharType="separate"/>
      </w:r>
      <w:ins w:id="958" w:author="dearith" w:date="2013-08-29T15:08:00Z">
        <w:r w:rsidR="00FE42B4">
          <w:rPr>
            <w:noProof/>
            <w:lang w:val="en-US"/>
          </w:rPr>
          <w:t>151</w:t>
        </w:r>
      </w:ins>
      <w:del w:id="959" w:author="dearith" w:date="2013-08-29T15:08:00Z">
        <w:r w:rsidR="00C82D1C" w:rsidDel="00FE42B4">
          <w:rPr>
            <w:noProof/>
            <w:lang w:val="en-US"/>
          </w:rPr>
          <w:delText>141</w:delText>
        </w:r>
      </w:del>
      <w:r w:rsidR="003E07B6">
        <w:rPr>
          <w:lang w:val="en-US"/>
        </w:rPr>
        <w:fldChar w:fldCharType="end"/>
      </w:r>
    </w:p>
    <w:p w:rsidR="0084269C" w:rsidRPr="00BD093B" w:rsidRDefault="0084269C" w:rsidP="0084269C">
      <w:r w:rsidRPr="00295FF0">
        <w:rPr>
          <w:highlight w:val="yellow"/>
          <w:lang w:val="en-US"/>
        </w:rPr>
        <w:t xml:space="preserve">The example above is MyOcean V3. It should be adapted for MyOcean V4 (add </w:t>
      </w:r>
      <w:r w:rsidRPr="006528DA">
        <w:rPr>
          <w:b/>
          <w:i/>
          <w:highlight w:val="yellow"/>
          <w:lang w:val="en-US"/>
        </w:rPr>
        <w:t>preMerge</w:t>
      </w:r>
      <w:r w:rsidRPr="00295FF0">
        <w:rPr>
          <w:highlight w:val="yellow"/>
          <w:lang w:val="en-US"/>
        </w:rPr>
        <w:t xml:space="preserve"> </w:t>
      </w:r>
      <w:r w:rsidRPr="006528DA">
        <w:rPr>
          <w:b/>
          <w:highlight w:val="yellow"/>
          <w:lang w:val="en-US"/>
        </w:rPr>
        <w:t>step</w:t>
      </w:r>
      <w:r w:rsidR="00295FF0" w:rsidRPr="006528DA">
        <w:rPr>
          <w:b/>
          <w:highlight w:val="yellow"/>
          <w:lang w:val="en-US"/>
        </w:rPr>
        <w:t>s</w:t>
      </w:r>
      <w:r w:rsidRPr="00295FF0">
        <w:rPr>
          <w:highlight w:val="yellow"/>
          <w:lang w:val="en-US"/>
        </w:rPr>
        <w:t xml:space="preserve"> ? merge input file…) : adapt the </w:t>
      </w:r>
      <w:r w:rsidRPr="00295FF0">
        <w:rPr>
          <w:i/>
          <w:highlight w:val="yellow"/>
          <w:lang w:val="en-US"/>
        </w:rPr>
        <w:t>mergeMyOceanXml.pl</w:t>
      </w:r>
      <w:r w:rsidRPr="00295FF0">
        <w:rPr>
          <w:highlight w:val="yellow"/>
          <w:lang w:val="en-US"/>
        </w:rPr>
        <w:t xml:space="preserve"> Perl script / function buildMergeConf</w:t>
      </w:r>
      <w:r w:rsidR="00BD093B">
        <w:rPr>
          <w:highlight w:val="yellow"/>
          <w:lang w:val="en-US"/>
        </w:rPr>
        <w:t xml:space="preserve"> (</w:t>
      </w:r>
      <w:r w:rsidR="00BD093B" w:rsidRPr="00BD093B">
        <w:rPr>
          <w:highlight w:val="yellow"/>
          <w:lang w:val="en-US"/>
        </w:rPr>
        <w:t>see section “</w:t>
      </w:r>
      <w:r w:rsidR="00086262">
        <w:fldChar w:fldCharType="begin"/>
      </w:r>
      <w:r w:rsidR="00086262">
        <w:instrText xml:space="preserve"> REF _Ref359226392 \r \h  \* MERGEFORMAT </w:instrText>
      </w:r>
      <w:r w:rsidR="00086262">
        <w:fldChar w:fldCharType="separate"/>
      </w:r>
      <w:ins w:id="960" w:author="dearith" w:date="2013-08-29T15:08:00Z">
        <w:r w:rsidR="003E07B6" w:rsidRPr="003E07B6">
          <w:rPr>
            <w:highlight w:val="yellow"/>
            <w:rPrChange w:id="961" w:author="dearith" w:date="2013-08-29T15:08:00Z">
              <w:rPr/>
            </w:rPrChange>
          </w:rPr>
          <w:t>5.1.7.11.5</w:t>
        </w:r>
      </w:ins>
      <w:del w:id="962" w:author="dearith" w:date="2013-08-29T15:08:00Z">
        <w:r w:rsidR="00C82D1C" w:rsidRPr="00C82D1C" w:rsidDel="00FE42B4">
          <w:rPr>
            <w:highlight w:val="yellow"/>
          </w:rPr>
          <w:delText>5.1.7.11.5</w:delText>
        </w:r>
      </w:del>
      <w:r w:rsidR="00086262">
        <w:fldChar w:fldCharType="end"/>
      </w:r>
      <w:r w:rsidR="00BD093B" w:rsidRPr="00BD093B">
        <w:rPr>
          <w:highlight w:val="yellow"/>
        </w:rPr>
        <w:t xml:space="preserve"> </w:t>
      </w:r>
      <w:r w:rsidR="00086262">
        <w:fldChar w:fldCharType="begin"/>
      </w:r>
      <w:r w:rsidR="00086262">
        <w:instrText xml:space="preserve"> REF _Ref359226395 \h  \* MERGEFORMAT </w:instrText>
      </w:r>
      <w:r w:rsidR="00086262">
        <w:fldChar w:fldCharType="separate"/>
      </w:r>
      <w:ins w:id="963" w:author="dearith" w:date="2013-08-29T15:08:00Z">
        <w:r w:rsidR="003E07B6" w:rsidRPr="003E07B6">
          <w:rPr>
            <w:highlight w:val="yellow"/>
            <w:rPrChange w:id="964" w:author="dearith" w:date="2013-08-29T15:08:00Z">
              <w:rPr/>
            </w:rPrChange>
          </w:rPr>
          <w:t>Dissemination Unit mixed up statistics for all media mixed up</w:t>
        </w:r>
      </w:ins>
      <w:del w:id="965" w:author="dearith" w:date="2013-08-29T15:08:00Z">
        <w:r w:rsidR="00C82D1C" w:rsidRPr="00C82D1C" w:rsidDel="00FE42B4">
          <w:rPr>
            <w:highlight w:val="yellow"/>
          </w:rPr>
          <w:delText>Dissemination Unit mixed up statistics for all media mixed up</w:delText>
        </w:r>
      </w:del>
      <w:r w:rsidR="00086262">
        <w:fldChar w:fldCharType="end"/>
      </w:r>
      <w:r w:rsidR="00BD093B" w:rsidRPr="00BD093B">
        <w:rPr>
          <w:highlight w:val="yellow"/>
        </w:rPr>
        <w:t xml:space="preserve">”, page </w:t>
      </w:r>
      <w:r w:rsidR="003E07B6" w:rsidRPr="00BD093B">
        <w:rPr>
          <w:highlight w:val="yellow"/>
        </w:rPr>
        <w:fldChar w:fldCharType="begin"/>
      </w:r>
      <w:r w:rsidR="00BD093B" w:rsidRPr="00BD093B">
        <w:rPr>
          <w:highlight w:val="yellow"/>
        </w:rPr>
        <w:instrText xml:space="preserve"> PAGEREF _Ref359226397 \h </w:instrText>
      </w:r>
      <w:r w:rsidR="003E07B6" w:rsidRPr="00BD093B">
        <w:rPr>
          <w:highlight w:val="yellow"/>
        </w:rPr>
      </w:r>
      <w:r w:rsidR="003E07B6" w:rsidRPr="00BD093B">
        <w:rPr>
          <w:highlight w:val="yellow"/>
        </w:rPr>
        <w:fldChar w:fldCharType="separate"/>
      </w:r>
      <w:ins w:id="966" w:author="dearith" w:date="2013-08-29T15:08:00Z">
        <w:r w:rsidR="00FE42B4">
          <w:rPr>
            <w:noProof/>
            <w:highlight w:val="yellow"/>
          </w:rPr>
          <w:t>197</w:t>
        </w:r>
      </w:ins>
      <w:del w:id="967" w:author="dearith" w:date="2013-08-29T15:08:00Z">
        <w:r w:rsidR="00C82D1C" w:rsidDel="00FE42B4">
          <w:rPr>
            <w:noProof/>
            <w:highlight w:val="yellow"/>
          </w:rPr>
          <w:delText>185</w:delText>
        </w:r>
      </w:del>
      <w:r w:rsidR="003E07B6" w:rsidRPr="00BD093B">
        <w:rPr>
          <w:highlight w:val="yellow"/>
        </w:rPr>
        <w:fldChar w:fldCharType="end"/>
      </w:r>
      <w:r w:rsidR="00BD093B" w:rsidRPr="00BD093B">
        <w:rPr>
          <w:highlight w:val="yellow"/>
        </w:rPr>
        <w:t>)</w:t>
      </w:r>
      <w:r w:rsidR="00BD093B">
        <w:t>.</w:t>
      </w:r>
    </w:p>
    <w:p w:rsidR="00B51186" w:rsidRDefault="00B51186" w:rsidP="00B51186">
      <w:pPr>
        <w:pStyle w:val="Titre4"/>
      </w:pPr>
      <w:bookmarkStart w:id="968" w:name="_Ref358815000"/>
      <w:bookmarkStart w:id="969" w:name="_Toc365552651"/>
      <w:r>
        <w:lastRenderedPageBreak/>
        <w:t>Export the LDAP users database</w:t>
      </w:r>
      <w:bookmarkEnd w:id="968"/>
      <w:bookmarkEnd w:id="969"/>
    </w:p>
    <w:p w:rsidR="00B51186" w:rsidRDefault="000A7421" w:rsidP="00B51186">
      <w:pPr>
        <w:rPr>
          <w:ins w:id="970" w:author="dearith" w:date="2013-08-29T14:53:00Z"/>
          <w:lang w:val="en-US"/>
        </w:rPr>
      </w:pPr>
      <w:r>
        <w:rPr>
          <w:lang w:val="en-US"/>
        </w:rPr>
        <w:t>To be able to display user’s information in the statistical reports, an XML file containing users’ information is needed.</w:t>
      </w:r>
    </w:p>
    <w:p w:rsidR="002868A9" w:rsidRDefault="000D1255">
      <w:pPr>
        <w:pStyle w:val="Titre5"/>
        <w:rPr>
          <w:ins w:id="971" w:author="dearith" w:date="2013-08-29T14:54:00Z"/>
        </w:rPr>
        <w:pPrChange w:id="972" w:author="dearith" w:date="2013-08-29T14:54:00Z">
          <w:pPr>
            <w:pStyle w:val="Titre4"/>
          </w:pPr>
        </w:pPrChange>
      </w:pPr>
      <w:bookmarkStart w:id="973" w:name="_Toc365552652"/>
      <w:ins w:id="974" w:author="dearith" w:date="2013-08-29T14:54:00Z">
        <w:r>
          <w:t>Create an XML users database</w:t>
        </w:r>
        <w:bookmarkEnd w:id="973"/>
      </w:ins>
    </w:p>
    <w:p w:rsidR="000D1255" w:rsidDel="000D1255" w:rsidRDefault="000D1255" w:rsidP="00B51186">
      <w:pPr>
        <w:rPr>
          <w:del w:id="975" w:author="dearith" w:date="2013-08-29T14:54:00Z"/>
          <w:lang w:val="en-US"/>
        </w:rPr>
      </w:pPr>
    </w:p>
    <w:p w:rsidR="000A7421" w:rsidRDefault="000A7421" w:rsidP="00B51186">
      <w:pPr>
        <w:rPr>
          <w:lang w:val="en-US"/>
        </w:rPr>
      </w:pPr>
      <w:r w:rsidRPr="00725F4E">
        <w:rPr>
          <w:highlight w:val="yellow"/>
          <w:lang w:val="en-US"/>
        </w:rPr>
        <w:t>A new Perl script has to be implemented</w:t>
      </w:r>
      <w:r w:rsidR="00725F4E">
        <w:rPr>
          <w:lang w:val="en-US"/>
        </w:rPr>
        <w:t>. This Perl script could use the Perl Net</w:t>
      </w:r>
      <w:proofErr w:type="gramStart"/>
      <w:r w:rsidR="00725F4E">
        <w:rPr>
          <w:lang w:val="en-US"/>
        </w:rPr>
        <w:t>:LDAP</w:t>
      </w:r>
      <w:proofErr w:type="gramEnd"/>
      <w:r w:rsidR="00725F4E">
        <w:rPr>
          <w:lang w:val="en-US"/>
        </w:rPr>
        <w:t xml:space="preserve"> module (see </w:t>
      </w:r>
      <w:hyperlink r:id="rId113" w:history="1">
        <w:r w:rsidR="00725F4E" w:rsidRPr="009A4010">
          <w:rPr>
            <w:rStyle w:val="Lienhypertexte"/>
            <w:lang w:val="en-US"/>
          </w:rPr>
          <w:t>http://search.cpan.org/~gbarr/perl-ldap/</w:t>
        </w:r>
      </w:hyperlink>
      <w:r w:rsidR="00725F4E">
        <w:rPr>
          <w:lang w:val="en-US"/>
        </w:rPr>
        <w:t xml:space="preserve"> and </w:t>
      </w:r>
      <w:hyperlink r:id="rId114" w:history="1">
        <w:r w:rsidR="00725F4E" w:rsidRPr="009A4010">
          <w:rPr>
            <w:rStyle w:val="Lienhypertexte"/>
            <w:lang w:val="en-US"/>
          </w:rPr>
          <w:t>http://ldap.perl.org/</w:t>
        </w:r>
      </w:hyperlink>
      <w:r w:rsidR="00725F4E">
        <w:rPr>
          <w:lang w:val="en-US"/>
        </w:rPr>
        <w:t xml:space="preserve"> ).</w:t>
      </w:r>
    </w:p>
    <w:p w:rsidR="00B557EA" w:rsidRDefault="00B557EA" w:rsidP="00B51186">
      <w:pPr>
        <w:rPr>
          <w:lang w:val="en-US"/>
        </w:rPr>
      </w:pPr>
    </w:p>
    <w:p w:rsidR="00B557EA" w:rsidRDefault="00B557EA" w:rsidP="00B51186">
      <w:pPr>
        <w:rPr>
          <w:lang w:val="en-US"/>
        </w:rPr>
      </w:pPr>
      <w:r>
        <w:rPr>
          <w:lang w:val="en-US"/>
        </w:rPr>
        <w:t>The XML schema could be:</w:t>
      </w:r>
    </w:p>
    <w:p w:rsidR="00B557EA" w:rsidRDefault="00B557EA" w:rsidP="00B557EA">
      <w:pPr>
        <w:jc w:val="center"/>
        <w:rPr>
          <w:lang w:val="en-US"/>
        </w:rPr>
      </w:pPr>
      <w:r>
        <w:rPr>
          <w:noProof/>
          <w:lang w:val="fr-FR" w:eastAsia="fr-FR"/>
        </w:rPr>
        <w:drawing>
          <wp:inline distT="0" distB="0" distL="0" distR="0">
            <wp:extent cx="4476750" cy="1781175"/>
            <wp:effectExtent l="19050" t="0" r="0" b="0"/>
            <wp:docPr id="247" name="Image 246" descr="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ng"/>
                    <pic:cNvPicPr/>
                  </pic:nvPicPr>
                  <pic:blipFill>
                    <a:blip r:embed="rId115" cstate="print"/>
                    <a:stretch>
                      <a:fillRect/>
                    </a:stretch>
                  </pic:blipFill>
                  <pic:spPr>
                    <a:xfrm>
                      <a:off x="0" y="0"/>
                      <a:ext cx="4476750" cy="178117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210"/>
      </w:tblGrid>
      <w:tr w:rsidR="00B557EA" w:rsidRPr="00B557EA" w:rsidTr="00B557EA">
        <w:tc>
          <w:tcPr>
            <w:tcW w:w="9210" w:type="dxa"/>
          </w:tcPr>
          <w:p w:rsidR="00B557EA" w:rsidRPr="00B557EA" w:rsidRDefault="00B557EA" w:rsidP="00B557EA">
            <w:pPr>
              <w:jc w:val="left"/>
              <w:rPr>
                <w:rFonts w:ascii="Courier New" w:hAnsi="Courier New" w:cs="Courier New"/>
                <w:sz w:val="16"/>
                <w:szCs w:val="16"/>
                <w:lang w:val="en-US"/>
              </w:rPr>
            </w:pPr>
            <w:r w:rsidRPr="00B557EA">
              <w:rPr>
                <w:rFonts w:ascii="Courier New" w:hAnsi="Courier New" w:cs="Courier New"/>
                <w:color w:val="8B26C9"/>
                <w:sz w:val="16"/>
                <w:szCs w:val="16"/>
                <w:lang w:val="en-US" w:eastAsia="fr-FR"/>
              </w:rPr>
              <w:t>&lt;?xml version="1.0" encoding="UTF-8"?&gt;</w:t>
            </w:r>
            <w:r w:rsidRPr="00B557EA">
              <w:rPr>
                <w:rFonts w:ascii="Courier New" w:hAnsi="Courier New" w:cs="Courier New"/>
                <w:color w:val="000000"/>
                <w:sz w:val="16"/>
                <w:szCs w:val="16"/>
                <w:lang w:val="en-US" w:eastAsia="fr-FR"/>
              </w:rPr>
              <w:br/>
            </w:r>
            <w:r w:rsidRPr="00B557EA">
              <w:rPr>
                <w:rFonts w:ascii="Courier New" w:hAnsi="Courier New" w:cs="Courier New"/>
                <w:color w:val="000096"/>
                <w:sz w:val="16"/>
                <w:szCs w:val="16"/>
                <w:lang w:val="en-US" w:eastAsia="fr-FR"/>
              </w:rPr>
              <w:t>&lt;xs:schema</w:t>
            </w:r>
            <w:r w:rsidRPr="00B557EA">
              <w:rPr>
                <w:rFonts w:ascii="Courier New" w:hAnsi="Courier New" w:cs="Courier New"/>
                <w:color w:val="F5844C"/>
                <w:sz w:val="16"/>
                <w:szCs w:val="16"/>
                <w:lang w:val="en-US" w:eastAsia="fr-FR"/>
              </w:rPr>
              <w:t xml:space="preserve"> xmlns:xs</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"http://www.w3.org/2001/XMLSchema"</w:t>
            </w:r>
            <w:r w:rsidRPr="00B557EA">
              <w:rPr>
                <w:rFonts w:ascii="Courier New" w:hAnsi="Courier New" w:cs="Courier New"/>
                <w:color w:val="F5844C"/>
                <w:sz w:val="16"/>
                <w:szCs w:val="16"/>
                <w:lang w:val="en-US" w:eastAsia="fr-FR"/>
              </w:rPr>
              <w:t xml:space="preserve"> elementFormDefault</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"qualified"</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w:t>
            </w:r>
            <w:r w:rsidRPr="00B557EA">
              <w:rPr>
                <w:rFonts w:ascii="Courier New" w:hAnsi="Courier New" w:cs="Courier New"/>
                <w:color w:val="F5844C"/>
                <w:sz w:val="16"/>
                <w:szCs w:val="16"/>
                <w:lang w:val="en-US" w:eastAsia="fr-FR"/>
              </w:rPr>
              <w:t xml:space="preserve"> name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"users"</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&lt;xs:complexType&gt;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&lt;xs:sequence&gt;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w:t>
            </w:r>
            <w:r w:rsidRPr="00B557EA">
              <w:rPr>
                <w:rFonts w:ascii="Courier New" w:hAnsi="Courier New" w:cs="Courier New"/>
                <w:color w:val="F5844C"/>
                <w:sz w:val="16"/>
                <w:szCs w:val="16"/>
                <w:lang w:val="en-US" w:eastAsia="fr-FR"/>
              </w:rPr>
              <w:t xml:space="preserve"> maxOccurs</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"unbounded"</w:t>
            </w:r>
            <w:r w:rsidRPr="00B557EA">
              <w:rPr>
                <w:rFonts w:ascii="Courier New" w:hAnsi="Courier New" w:cs="Courier New"/>
                <w:color w:val="F5844C"/>
                <w:sz w:val="16"/>
                <w:szCs w:val="16"/>
                <w:lang w:val="en-US" w:eastAsia="fr-FR"/>
              </w:rPr>
              <w:t xml:space="preserve"> ref</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"user"</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&lt;/xs:sequence&gt;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&lt;/xs:complexType&gt;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w:t>
            </w:r>
            <w:r w:rsidRPr="00B557EA">
              <w:rPr>
                <w:rFonts w:ascii="Courier New" w:hAnsi="Courier New" w:cs="Courier New"/>
                <w:color w:val="F5844C"/>
                <w:sz w:val="16"/>
                <w:szCs w:val="16"/>
                <w:lang w:val="en-US" w:eastAsia="fr-FR"/>
              </w:rPr>
              <w:t xml:space="preserve"> name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"user"</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&lt;xs:complexType&gt;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&lt;xs:sequence&gt;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w:t>
            </w:r>
            <w:r w:rsidRPr="00B557EA">
              <w:rPr>
                <w:rFonts w:ascii="Courier New" w:hAnsi="Courier New" w:cs="Courier New"/>
                <w:color w:val="F5844C"/>
                <w:sz w:val="16"/>
                <w:szCs w:val="16"/>
                <w:lang w:val="en-US" w:eastAsia="fr-FR"/>
              </w:rPr>
              <w:t xml:space="preserve"> ref</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"firstname"</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w:t>
            </w:r>
            <w:r w:rsidRPr="00B557EA">
              <w:rPr>
                <w:rFonts w:ascii="Courier New" w:hAnsi="Courier New" w:cs="Courier New"/>
                <w:color w:val="F5844C"/>
                <w:sz w:val="16"/>
                <w:szCs w:val="16"/>
                <w:lang w:val="en-US" w:eastAsia="fr-FR"/>
              </w:rPr>
              <w:t xml:space="preserve"> ref</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"organisation"</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w:t>
            </w:r>
            <w:r w:rsidRPr="00B557EA">
              <w:rPr>
                <w:rFonts w:ascii="Courier New" w:hAnsi="Courier New" w:cs="Courier New"/>
                <w:color w:val="F5844C"/>
                <w:sz w:val="16"/>
                <w:szCs w:val="16"/>
                <w:lang w:val="en-US" w:eastAsia="fr-FR"/>
              </w:rPr>
              <w:t xml:space="preserve"> ref</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"country"</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&lt;/xs:sequence&gt;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&lt;xs:attribute</w:t>
            </w:r>
            <w:r w:rsidRPr="00B557EA">
              <w:rPr>
                <w:rFonts w:ascii="Courier New" w:hAnsi="Courier New" w:cs="Courier New"/>
                <w:color w:val="F5844C"/>
                <w:sz w:val="16"/>
                <w:szCs w:val="16"/>
                <w:lang w:val="en-US" w:eastAsia="fr-FR"/>
              </w:rPr>
              <w:t xml:space="preserve"> name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"login"</w:t>
            </w:r>
            <w:r w:rsidRPr="00B557EA">
              <w:rPr>
                <w:rFonts w:ascii="Courier New" w:hAnsi="Courier New" w:cs="Courier New"/>
                <w:color w:val="F5844C"/>
                <w:sz w:val="16"/>
                <w:szCs w:val="16"/>
                <w:lang w:val="en-US" w:eastAsia="fr-FR"/>
              </w:rPr>
              <w:t xml:space="preserve"> use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"required"</w:t>
            </w:r>
            <w:r w:rsidRPr="00B557EA">
              <w:rPr>
                <w:rFonts w:ascii="Courier New" w:hAnsi="Courier New" w:cs="Courier New"/>
                <w:color w:val="F5844C"/>
                <w:sz w:val="16"/>
                <w:szCs w:val="16"/>
                <w:lang w:val="en-US" w:eastAsia="fr-FR"/>
              </w:rPr>
              <w:t xml:space="preserve"> type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"xs:NCName"</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&lt;/xs:complexType&gt;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w:t>
            </w:r>
            <w:r w:rsidRPr="00B557EA">
              <w:rPr>
                <w:rFonts w:ascii="Courier New" w:hAnsi="Courier New" w:cs="Courier New"/>
                <w:color w:val="F5844C"/>
                <w:sz w:val="16"/>
                <w:szCs w:val="16"/>
                <w:lang w:val="en-US" w:eastAsia="fr-FR"/>
              </w:rPr>
              <w:t xml:space="preserve"> name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"firstname"</w:t>
            </w:r>
            <w:r w:rsidRPr="00B557EA">
              <w:rPr>
                <w:rFonts w:ascii="Courier New" w:hAnsi="Courier New" w:cs="Courier New"/>
                <w:color w:val="F5844C"/>
                <w:sz w:val="16"/>
                <w:szCs w:val="16"/>
                <w:lang w:val="en-US" w:eastAsia="fr-FR"/>
              </w:rPr>
              <w:t xml:space="preserve"> type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"xs:string"</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w:t>
            </w:r>
            <w:r w:rsidRPr="00B557EA">
              <w:rPr>
                <w:rFonts w:ascii="Courier New" w:hAnsi="Courier New" w:cs="Courier New"/>
                <w:color w:val="F5844C"/>
                <w:sz w:val="16"/>
                <w:szCs w:val="16"/>
                <w:lang w:val="en-US" w:eastAsia="fr-FR"/>
              </w:rPr>
              <w:t xml:space="preserve"> name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"organisation"</w:t>
            </w:r>
            <w:r w:rsidRPr="00B557EA">
              <w:rPr>
                <w:rFonts w:ascii="Courier New" w:hAnsi="Courier New" w:cs="Courier New"/>
                <w:color w:val="F5844C"/>
                <w:sz w:val="16"/>
                <w:szCs w:val="16"/>
                <w:lang w:val="en-US" w:eastAsia="fr-FR"/>
              </w:rPr>
              <w:t xml:space="preserve"> type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"xs:string"</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t xml:space="preserve">  </w:t>
            </w:r>
            <w:r w:rsidRPr="00B557EA">
              <w:rPr>
                <w:rFonts w:ascii="Courier New" w:hAnsi="Courier New" w:cs="Courier New"/>
                <w:color w:val="000096"/>
                <w:sz w:val="16"/>
                <w:szCs w:val="16"/>
                <w:lang w:val="en-US" w:eastAsia="fr-FR"/>
              </w:rPr>
              <w:t>&lt;xs:element</w:t>
            </w:r>
            <w:r w:rsidRPr="00B557EA">
              <w:rPr>
                <w:rFonts w:ascii="Courier New" w:hAnsi="Courier New" w:cs="Courier New"/>
                <w:color w:val="F5844C"/>
                <w:sz w:val="16"/>
                <w:szCs w:val="16"/>
                <w:lang w:val="en-US" w:eastAsia="fr-FR"/>
              </w:rPr>
              <w:t xml:space="preserve"> name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"country"</w:t>
            </w:r>
            <w:r w:rsidRPr="00B557EA">
              <w:rPr>
                <w:rFonts w:ascii="Courier New" w:hAnsi="Courier New" w:cs="Courier New"/>
                <w:color w:val="F5844C"/>
                <w:sz w:val="16"/>
                <w:szCs w:val="16"/>
                <w:lang w:val="en-US" w:eastAsia="fr-FR"/>
              </w:rPr>
              <w:t xml:space="preserve"> type</w:t>
            </w:r>
            <w:r w:rsidRPr="00B557EA">
              <w:rPr>
                <w:rFonts w:ascii="Courier New" w:hAnsi="Courier New" w:cs="Courier New"/>
                <w:color w:val="FF8040"/>
                <w:sz w:val="16"/>
                <w:szCs w:val="16"/>
                <w:lang w:val="en-US" w:eastAsia="fr-FR"/>
              </w:rPr>
              <w:t>=</w:t>
            </w:r>
            <w:r w:rsidRPr="00B557EA">
              <w:rPr>
                <w:rFonts w:ascii="Courier New" w:hAnsi="Courier New" w:cs="Courier New"/>
                <w:color w:val="993300"/>
                <w:sz w:val="16"/>
                <w:szCs w:val="16"/>
                <w:lang w:val="en-US" w:eastAsia="fr-FR"/>
              </w:rPr>
              <w:t>"xs:NCName"</w:t>
            </w:r>
            <w:r w:rsidRPr="00B557EA">
              <w:rPr>
                <w:rFonts w:ascii="Courier New" w:hAnsi="Courier New" w:cs="Courier New"/>
                <w:color w:val="000096"/>
                <w:sz w:val="16"/>
                <w:szCs w:val="16"/>
                <w:lang w:val="en-US" w:eastAsia="fr-FR"/>
              </w:rPr>
              <w:t>/&gt;</w:t>
            </w:r>
            <w:r w:rsidRPr="00B557EA">
              <w:rPr>
                <w:rFonts w:ascii="Courier New" w:hAnsi="Courier New" w:cs="Courier New"/>
                <w:color w:val="000000"/>
                <w:sz w:val="16"/>
                <w:szCs w:val="16"/>
                <w:lang w:val="en-US" w:eastAsia="fr-FR"/>
              </w:rPr>
              <w:br/>
            </w:r>
            <w:r w:rsidRPr="00B557EA">
              <w:rPr>
                <w:rFonts w:ascii="Courier New" w:hAnsi="Courier New" w:cs="Courier New"/>
                <w:color w:val="000096"/>
                <w:sz w:val="16"/>
                <w:szCs w:val="16"/>
                <w:lang w:val="en-US" w:eastAsia="fr-FR"/>
              </w:rPr>
              <w:t>&lt;/xs:schema&gt;</w:t>
            </w:r>
            <w:r w:rsidRPr="00B557EA">
              <w:rPr>
                <w:rFonts w:ascii="Courier New" w:hAnsi="Courier New" w:cs="Courier New"/>
                <w:color w:val="000000"/>
                <w:sz w:val="16"/>
                <w:szCs w:val="16"/>
                <w:lang w:val="en-US" w:eastAsia="fr-FR"/>
              </w:rPr>
              <w:br/>
            </w:r>
          </w:p>
        </w:tc>
      </w:tr>
    </w:tbl>
    <w:p w:rsidR="00B557EA" w:rsidRDefault="00B557EA" w:rsidP="00B557EA">
      <w:pPr>
        <w:jc w:val="left"/>
        <w:rPr>
          <w:ins w:id="976" w:author="dearith" w:date="2013-08-29T14:54:00Z"/>
          <w:lang w:val="en-US"/>
        </w:rPr>
      </w:pPr>
    </w:p>
    <w:p w:rsidR="000D1255" w:rsidRDefault="000D1255" w:rsidP="000D1255">
      <w:pPr>
        <w:pStyle w:val="Titre5"/>
        <w:rPr>
          <w:ins w:id="977" w:author="dearith" w:date="2013-08-29T14:56:00Z"/>
        </w:rPr>
      </w:pPr>
      <w:bookmarkStart w:id="978" w:name="_Toc365552653"/>
      <w:ins w:id="979" w:author="dearith" w:date="2013-08-29T14:57:00Z">
        <w:r>
          <w:lastRenderedPageBreak/>
          <w:t xml:space="preserve">Use </w:t>
        </w:r>
      </w:ins>
      <w:ins w:id="980" w:author="dearith" w:date="2013-08-29T15:09:00Z">
        <w:r w:rsidR="00FE42B4">
          <w:t>of</w:t>
        </w:r>
      </w:ins>
      <w:ins w:id="981" w:author="dearith" w:date="2013-08-29T14:56:00Z">
        <w:r>
          <w:t xml:space="preserve"> </w:t>
        </w:r>
      </w:ins>
      <w:ins w:id="982" w:author="dearith" w:date="2013-08-29T15:09:00Z">
        <w:r w:rsidR="00FE42B4">
          <w:t>XML users database</w:t>
        </w:r>
      </w:ins>
      <w:bookmarkEnd w:id="978"/>
    </w:p>
    <w:p w:rsidR="002868A9" w:rsidRDefault="000D1255">
      <w:pPr>
        <w:rPr>
          <w:ins w:id="983" w:author="dearith" w:date="2013-08-29T14:57:00Z"/>
        </w:rPr>
        <w:pPrChange w:id="984" w:author="dearith" w:date="2013-08-29T14:56:00Z">
          <w:pPr>
            <w:pStyle w:val="Titre5"/>
          </w:pPr>
        </w:pPrChange>
      </w:pPr>
      <w:ins w:id="985" w:author="dearith" w:date="2013-08-29T14:57:00Z">
        <w:r>
          <w:rPr>
            <w:lang w:val="en-US"/>
          </w:rPr>
          <w:t xml:space="preserve">In order to be able to display the users information in </w:t>
        </w:r>
        <w:proofErr w:type="gramStart"/>
        <w:r>
          <w:rPr>
            <w:lang w:val="en-US"/>
          </w:rPr>
          <w:t>reports :</w:t>
        </w:r>
        <w:proofErr w:type="gramEnd"/>
      </w:ins>
    </w:p>
    <w:p w:rsidR="002868A9" w:rsidRDefault="003E07B6">
      <w:pPr>
        <w:pStyle w:val="Paragraphedeliste"/>
        <w:numPr>
          <w:ilvl w:val="0"/>
          <w:numId w:val="30"/>
        </w:numPr>
        <w:rPr>
          <w:ins w:id="986" w:author="dearith" w:date="2013-08-29T14:58:00Z"/>
        </w:rPr>
        <w:pPrChange w:id="987" w:author="dearith" w:date="2013-08-29T14:58:00Z">
          <w:pPr>
            <w:pStyle w:val="Titre5"/>
          </w:pPr>
        </w:pPrChange>
      </w:pPr>
      <w:ins w:id="988" w:author="dearith" w:date="2013-08-29T14:58:00Z">
        <w:r w:rsidRPr="003E07B6">
          <w:rPr>
            <w:lang w:val="en-US"/>
            <w:rPrChange w:id="989" w:author="dearith" w:date="2013-08-29T14:58:00Z">
              <w:rPr>
                <w:b w:val="0"/>
              </w:rPr>
            </w:rPrChange>
          </w:rPr>
          <w:t xml:space="preserve">Adapt </w:t>
        </w:r>
        <w:r w:rsidR="000D1255">
          <w:t xml:space="preserve">the criteria configuration file </w:t>
        </w:r>
        <w:r w:rsidR="000D1255" w:rsidRPr="00707220">
          <w:t>(B)</w:t>
        </w:r>
      </w:ins>
    </w:p>
    <w:p w:rsidR="002868A9" w:rsidRDefault="000D1255">
      <w:pPr>
        <w:pStyle w:val="Paragraphedeliste"/>
        <w:numPr>
          <w:ilvl w:val="1"/>
          <w:numId w:val="30"/>
        </w:numPr>
        <w:rPr>
          <w:ins w:id="990" w:author="dearith" w:date="2013-08-29T14:59:00Z"/>
        </w:rPr>
        <w:pPrChange w:id="991" w:author="dearith" w:date="2013-08-29T14:58:00Z">
          <w:pPr>
            <w:pStyle w:val="Titre5"/>
          </w:pPr>
        </w:pPrChange>
      </w:pPr>
      <w:ins w:id="992" w:author="dearith" w:date="2013-08-29T14:58:00Z">
        <w:r>
          <w:rPr>
            <w:lang w:val="en-US"/>
          </w:rPr>
          <w:t xml:space="preserve">Create a new attribute </w:t>
        </w:r>
      </w:ins>
      <w:ins w:id="993" w:author="dearith" w:date="2013-08-29T14:59:00Z">
        <w:r>
          <w:rPr>
            <w:lang w:val="en-US"/>
          </w:rPr>
          <w:t>‘</w:t>
        </w:r>
        <w:r>
          <w:rPr>
            <w:rFonts w:ascii="Times New Roman" w:hAnsi="Times New Roman"/>
            <w:color w:val="F5844C"/>
            <w:sz w:val="24"/>
            <w:szCs w:val="24"/>
            <w:lang w:val="en-US" w:eastAsia="fr-FR"/>
          </w:rPr>
          <w:t>xmlLdap</w:t>
        </w:r>
        <w:r w:rsidRPr="000D1255">
          <w:rPr>
            <w:rFonts w:ascii="Times New Roman" w:hAnsi="Times New Roman"/>
            <w:color w:val="F5844C"/>
            <w:sz w:val="24"/>
            <w:szCs w:val="24"/>
            <w:lang w:val="en-US" w:eastAsia="fr-FR"/>
          </w:rPr>
          <w:t>Users</w:t>
        </w:r>
        <w:r>
          <w:rPr>
            <w:rFonts w:ascii="Times New Roman" w:hAnsi="Times New Roman"/>
            <w:color w:val="F5844C"/>
            <w:sz w:val="24"/>
            <w:szCs w:val="24"/>
            <w:lang w:val="en-US" w:eastAsia="fr-FR"/>
          </w:rPr>
          <w:t xml:space="preserve">’ in the </w:t>
        </w:r>
      </w:ins>
      <w:ins w:id="994" w:author="dearith" w:date="2013-08-29T15:00:00Z">
        <w:r>
          <w:rPr>
            <w:rFonts w:ascii="Times New Roman" w:hAnsi="Times New Roman"/>
            <w:color w:val="F5844C"/>
            <w:sz w:val="24"/>
            <w:szCs w:val="24"/>
            <w:lang w:val="en-US" w:eastAsia="fr-FR"/>
          </w:rPr>
          <w:t>‘</w:t>
        </w:r>
        <w:r w:rsidR="003E07B6" w:rsidRPr="003E07B6">
          <w:rPr>
            <w:rFonts w:ascii="Times New Roman" w:hAnsi="Times New Roman"/>
            <w:color w:val="000096"/>
            <w:sz w:val="24"/>
            <w:szCs w:val="24"/>
            <w:lang w:val="en-US" w:eastAsia="fr-FR"/>
            <w:rPrChange w:id="995" w:author="dearith" w:date="2013-08-29T15:00:00Z">
              <w:rPr>
                <w:rFonts w:ascii="Times New Roman" w:hAnsi="Times New Roman"/>
                <w:b w:val="0"/>
                <w:color w:val="000096"/>
                <w:szCs w:val="24"/>
                <w:lang w:val="fr-FR" w:eastAsia="fr-FR"/>
              </w:rPr>
            </w:rPrChange>
          </w:rPr>
          <w:t>logProductConfig</w:t>
        </w:r>
        <w:r>
          <w:rPr>
            <w:rFonts w:ascii="Times New Roman" w:hAnsi="Times New Roman"/>
            <w:color w:val="000096"/>
            <w:sz w:val="24"/>
            <w:szCs w:val="24"/>
            <w:lang w:val="en-US" w:eastAsia="fr-FR"/>
          </w:rPr>
          <w:t xml:space="preserve">’ element </w:t>
        </w:r>
      </w:ins>
      <w:ins w:id="996" w:author="dearith" w:date="2013-08-29T15:01:00Z">
        <w:r>
          <w:rPr>
            <w:rFonts w:ascii="Times New Roman" w:hAnsi="Times New Roman"/>
            <w:color w:val="000096"/>
            <w:sz w:val="24"/>
            <w:szCs w:val="24"/>
            <w:lang w:val="en-US" w:eastAsia="fr-FR"/>
          </w:rPr>
          <w:t>(</w:t>
        </w:r>
        <w:r w:rsidR="003E07B6" w:rsidRPr="003E07B6">
          <w:rPr>
            <w:rFonts w:ascii="Times New Roman" w:hAnsi="Times New Roman"/>
            <w:color w:val="000096"/>
            <w:sz w:val="24"/>
            <w:szCs w:val="24"/>
            <w:highlight w:val="yellow"/>
            <w:lang w:val="en-US" w:eastAsia="fr-FR"/>
            <w:rPrChange w:id="997" w:author="dearith" w:date="2013-08-29T15:06:00Z">
              <w:rPr>
                <w:rFonts w:ascii="Times New Roman" w:hAnsi="Times New Roman"/>
                <w:b w:val="0"/>
                <w:color w:val="000096"/>
                <w:szCs w:val="24"/>
                <w:lang w:eastAsia="fr-FR"/>
              </w:rPr>
            </w:rPrChange>
          </w:rPr>
          <w:t xml:space="preserve">such as the CRM Aviso users: </w:t>
        </w:r>
        <w:r w:rsidR="003E07B6" w:rsidRPr="003E07B6">
          <w:rPr>
            <w:rFonts w:ascii="Times New Roman" w:hAnsi="Times New Roman"/>
            <w:color w:val="F5844C"/>
            <w:sz w:val="24"/>
            <w:szCs w:val="24"/>
            <w:highlight w:val="yellow"/>
            <w:lang w:val="en-US" w:eastAsia="fr-FR"/>
            <w:rPrChange w:id="998" w:author="dearith" w:date="2013-08-29T15:06:00Z">
              <w:rPr>
                <w:rFonts w:ascii="Times New Roman" w:hAnsi="Times New Roman"/>
                <w:b w:val="0"/>
                <w:color w:val="F5844C"/>
                <w:szCs w:val="24"/>
                <w:lang w:eastAsia="fr-FR"/>
              </w:rPr>
            </w:rPrChange>
          </w:rPr>
          <w:t>xmlCrmUsers attribute</w:t>
        </w:r>
        <w:r>
          <w:rPr>
            <w:rFonts w:ascii="Times New Roman" w:hAnsi="Times New Roman"/>
            <w:color w:val="F5844C"/>
            <w:sz w:val="24"/>
            <w:szCs w:val="24"/>
            <w:lang w:val="en-US" w:eastAsia="fr-FR"/>
          </w:rPr>
          <w:t>)</w:t>
        </w:r>
      </w:ins>
      <w:ins w:id="999" w:author="dearith" w:date="2013-08-29T15:07:00Z">
        <w:r w:rsidR="00A77085">
          <w:rPr>
            <w:rFonts w:ascii="Times New Roman" w:hAnsi="Times New Roman"/>
            <w:color w:val="F5844C"/>
            <w:sz w:val="24"/>
            <w:szCs w:val="24"/>
            <w:lang w:val="en-US" w:eastAsia="fr-FR"/>
          </w:rPr>
          <w:t>, e.g.:</w:t>
        </w:r>
      </w:ins>
    </w:p>
    <w:p w:rsidR="002868A9" w:rsidRPr="002868A9" w:rsidRDefault="000D1255">
      <w:pPr>
        <w:rPr>
          <w:ins w:id="1000" w:author="dearith" w:date="2013-08-29T14:54:00Z"/>
          <w:rFonts w:ascii="Courier New" w:hAnsi="Courier New" w:cs="Courier New"/>
          <w:sz w:val="20"/>
          <w:rPrChange w:id="1001" w:author="dearith" w:date="2013-08-29T15:02:00Z">
            <w:rPr>
              <w:ins w:id="1002" w:author="dearith" w:date="2013-08-29T14:54:00Z"/>
            </w:rPr>
          </w:rPrChange>
        </w:rPr>
        <w:pPrChange w:id="1003" w:author="dearith" w:date="2013-08-29T14:59:00Z">
          <w:pPr>
            <w:pStyle w:val="Titre5"/>
          </w:pPr>
        </w:pPrChange>
      </w:pPr>
      <w:ins w:id="1004" w:author="dearith" w:date="2013-08-29T14:59:00Z">
        <w:r>
          <w:rPr>
            <w:rFonts w:ascii="Courier New" w:hAnsi="Courier New" w:cs="Courier New"/>
            <w:color w:val="F5844C"/>
            <w:sz w:val="20"/>
            <w:szCs w:val="20"/>
            <w:lang w:val="en-US" w:eastAsia="fr-FR"/>
          </w:rPr>
          <w:t>xm</w:t>
        </w:r>
      </w:ins>
      <w:ins w:id="1005" w:author="dearith" w:date="2013-08-29T15:02:00Z">
        <w:r>
          <w:rPr>
            <w:rFonts w:ascii="Courier New" w:hAnsi="Courier New" w:cs="Courier New"/>
            <w:color w:val="F5844C"/>
            <w:sz w:val="20"/>
            <w:szCs w:val="20"/>
            <w:lang w:val="en-US" w:eastAsia="fr-FR"/>
          </w:rPr>
          <w:t>lLdap</w:t>
        </w:r>
      </w:ins>
      <w:ins w:id="1006" w:author="dearith" w:date="2013-08-29T14:59:00Z">
        <w:r w:rsidR="003E07B6" w:rsidRPr="003E07B6">
          <w:rPr>
            <w:rFonts w:ascii="Courier New" w:hAnsi="Courier New" w:cs="Courier New"/>
            <w:color w:val="F5844C"/>
            <w:sz w:val="20"/>
            <w:szCs w:val="20"/>
            <w:lang w:val="en-US" w:eastAsia="fr-FR"/>
            <w:rPrChange w:id="1007" w:author="dearith" w:date="2013-08-29T15:02:00Z">
              <w:rPr>
                <w:rFonts w:ascii="Times New Roman" w:hAnsi="Times New Roman"/>
                <w:b w:val="0"/>
                <w:color w:val="F5844C"/>
                <w:szCs w:val="24"/>
                <w:lang w:val="fr-FR" w:eastAsia="fr-FR"/>
              </w:rPr>
            </w:rPrChange>
          </w:rPr>
          <w:t>Users</w:t>
        </w:r>
        <w:r w:rsidR="003E07B6" w:rsidRPr="003E07B6">
          <w:rPr>
            <w:rFonts w:ascii="Courier New" w:hAnsi="Courier New" w:cs="Courier New"/>
            <w:color w:val="FF8040"/>
            <w:sz w:val="20"/>
            <w:szCs w:val="20"/>
            <w:lang w:val="en-US" w:eastAsia="fr-FR"/>
            <w:rPrChange w:id="1008" w:author="dearith" w:date="2013-08-29T15:02:00Z">
              <w:rPr>
                <w:rFonts w:ascii="Times New Roman" w:hAnsi="Times New Roman"/>
                <w:b w:val="0"/>
                <w:color w:val="FF8040"/>
                <w:szCs w:val="24"/>
                <w:lang w:val="fr-FR" w:eastAsia="fr-FR"/>
              </w:rPr>
            </w:rPrChange>
          </w:rPr>
          <w:t>=</w:t>
        </w:r>
        <w:r w:rsidR="003E07B6" w:rsidRPr="003E07B6">
          <w:rPr>
            <w:rFonts w:ascii="Courier New" w:hAnsi="Courier New" w:cs="Courier New"/>
            <w:color w:val="993300"/>
            <w:sz w:val="20"/>
            <w:szCs w:val="20"/>
            <w:lang w:val="en-US" w:eastAsia="fr-FR"/>
            <w:rPrChange w:id="1009" w:author="dearith" w:date="2013-08-29T15:02:00Z">
              <w:rPr>
                <w:rFonts w:ascii="Times New Roman" w:hAnsi="Times New Roman"/>
                <w:b w:val="0"/>
                <w:color w:val="993300"/>
                <w:szCs w:val="24"/>
                <w:lang w:val="fr-FR" w:eastAsia="fr-FR"/>
              </w:rPr>
            </w:rPrChange>
          </w:rPr>
          <w:t>"/opt/atoll/loganalyzer/xml/</w:t>
        </w:r>
      </w:ins>
      <w:ins w:id="1010" w:author="dearith" w:date="2013-08-29T15:07:00Z">
        <w:r w:rsidR="00A77085">
          <w:rPr>
            <w:rFonts w:ascii="Courier New" w:hAnsi="Courier New" w:cs="Courier New"/>
            <w:color w:val="993300"/>
            <w:sz w:val="20"/>
            <w:szCs w:val="20"/>
            <w:lang w:val="en-US" w:eastAsia="fr-FR"/>
          </w:rPr>
          <w:t>MyOcean</w:t>
        </w:r>
      </w:ins>
      <w:ins w:id="1011" w:author="dearith" w:date="2013-08-29T14:59:00Z">
        <w:r w:rsidR="00A77085">
          <w:rPr>
            <w:rFonts w:ascii="Courier New" w:hAnsi="Courier New" w:cs="Courier New"/>
            <w:color w:val="993300"/>
            <w:sz w:val="20"/>
            <w:szCs w:val="20"/>
            <w:lang w:val="en-US" w:eastAsia="fr-FR"/>
          </w:rPr>
          <w:t>/</w:t>
        </w:r>
      </w:ins>
      <w:ins w:id="1012" w:author="dearith" w:date="2013-08-29T15:08:00Z">
        <w:r w:rsidR="00A77085">
          <w:rPr>
            <w:rFonts w:ascii="Courier New" w:hAnsi="Courier New" w:cs="Courier New"/>
            <w:color w:val="993300"/>
            <w:sz w:val="20"/>
            <w:szCs w:val="20"/>
            <w:lang w:val="en-US" w:eastAsia="fr-FR"/>
          </w:rPr>
          <w:t>ldap</w:t>
        </w:r>
      </w:ins>
      <w:ins w:id="1013" w:author="dearith" w:date="2013-08-29T14:59:00Z">
        <w:r w:rsidR="003E07B6" w:rsidRPr="003E07B6">
          <w:rPr>
            <w:rFonts w:ascii="Courier New" w:hAnsi="Courier New" w:cs="Courier New"/>
            <w:color w:val="993300"/>
            <w:sz w:val="20"/>
            <w:szCs w:val="20"/>
            <w:lang w:val="en-US" w:eastAsia="fr-FR"/>
            <w:rPrChange w:id="1014" w:author="dearith" w:date="2013-08-29T15:02:00Z">
              <w:rPr>
                <w:rFonts w:ascii="Times New Roman" w:hAnsi="Times New Roman"/>
                <w:b w:val="0"/>
                <w:color w:val="993300"/>
                <w:szCs w:val="24"/>
                <w:lang w:val="fr-FR" w:eastAsia="fr-FR"/>
              </w:rPr>
            </w:rPrChange>
          </w:rPr>
          <w:t>Users.xml"</w:t>
        </w:r>
        <w:r w:rsidR="003E07B6" w:rsidRPr="003E07B6">
          <w:rPr>
            <w:rFonts w:ascii="Courier New" w:hAnsi="Courier New" w:cs="Courier New"/>
            <w:color w:val="F5844C"/>
            <w:sz w:val="20"/>
            <w:szCs w:val="20"/>
            <w:lang w:val="en-US" w:eastAsia="fr-FR"/>
            <w:rPrChange w:id="1015" w:author="dearith" w:date="2013-08-29T15:02:00Z">
              <w:rPr>
                <w:rFonts w:ascii="Times New Roman" w:hAnsi="Times New Roman"/>
                <w:b w:val="0"/>
                <w:color w:val="F5844C"/>
                <w:szCs w:val="24"/>
                <w:lang w:val="fr-FR" w:eastAsia="fr-FR"/>
              </w:rPr>
            </w:rPrChange>
          </w:rPr>
          <w:br/>
        </w:r>
      </w:ins>
    </w:p>
    <w:p w:rsidR="002868A9" w:rsidRDefault="00A77085">
      <w:pPr>
        <w:pStyle w:val="Paragraphedeliste"/>
        <w:numPr>
          <w:ilvl w:val="1"/>
          <w:numId w:val="30"/>
        </w:numPr>
        <w:rPr>
          <w:ins w:id="1016" w:author="dearith" w:date="2013-08-29T15:06:00Z"/>
          <w:lang w:val="en-US"/>
        </w:rPr>
      </w:pPr>
      <w:ins w:id="1017" w:author="dearith" w:date="2013-08-29T15:05:00Z">
        <w:r w:rsidRPr="00A77085">
          <w:rPr>
            <w:lang w:val="en-US"/>
          </w:rPr>
          <w:t xml:space="preserve">Adapt </w:t>
        </w:r>
        <w:r>
          <w:t xml:space="preserve">the XLST files to get and display the users </w:t>
        </w:r>
      </w:ins>
      <w:ins w:id="1018" w:author="dearith" w:date="2013-08-29T15:06:00Z">
        <w:r>
          <w:t>information</w:t>
        </w:r>
      </w:ins>
      <w:ins w:id="1019" w:author="dearith" w:date="2013-08-29T15:05:00Z">
        <w:r>
          <w:t xml:space="preserve"> </w:t>
        </w:r>
      </w:ins>
      <w:ins w:id="1020" w:author="dearith" w:date="2013-08-29T15:06:00Z">
        <w:r>
          <w:t>in reports (</w:t>
        </w:r>
        <w:r w:rsidR="003E07B6" w:rsidRPr="003E07B6">
          <w:rPr>
            <w:rFonts w:ascii="Times New Roman" w:hAnsi="Times New Roman"/>
            <w:color w:val="000096"/>
            <w:sz w:val="24"/>
            <w:szCs w:val="24"/>
            <w:highlight w:val="yellow"/>
            <w:lang w:val="en-US" w:eastAsia="fr-FR"/>
            <w:rPrChange w:id="1021" w:author="dearith" w:date="2013-08-29T15:07:00Z">
              <w:rPr>
                <w:rFonts w:ascii="Times New Roman" w:eastAsia="Times New Roman" w:hAnsi="Times New Roman"/>
                <w:b/>
                <w:color w:val="000096"/>
                <w:kern w:val="28"/>
                <w:sz w:val="24"/>
                <w:szCs w:val="24"/>
                <w:lang w:val="en-US" w:eastAsia="fr-FR"/>
              </w:rPr>
            </w:rPrChange>
          </w:rPr>
          <w:t xml:space="preserve">such as the CRM Aviso users: </w:t>
        </w:r>
        <w:r w:rsidR="003E07B6" w:rsidRPr="003E07B6">
          <w:rPr>
            <w:rFonts w:ascii="Times New Roman" w:hAnsi="Times New Roman"/>
            <w:color w:val="F5844C"/>
            <w:sz w:val="24"/>
            <w:szCs w:val="24"/>
            <w:highlight w:val="yellow"/>
            <w:lang w:val="en-US" w:eastAsia="fr-FR"/>
            <w:rPrChange w:id="1022" w:author="dearith" w:date="2013-08-29T15:07:00Z">
              <w:rPr>
                <w:rFonts w:ascii="Times New Roman" w:eastAsia="Times New Roman" w:hAnsi="Times New Roman"/>
                <w:b/>
                <w:color w:val="F5844C"/>
                <w:kern w:val="28"/>
                <w:sz w:val="24"/>
                <w:szCs w:val="24"/>
                <w:lang w:val="en-US" w:eastAsia="fr-FR"/>
              </w:rPr>
            </w:rPrChange>
          </w:rPr>
          <w:t>xmlCrmUsers attribute</w:t>
        </w:r>
        <w:r w:rsidRPr="00A77085">
          <w:rPr>
            <w:rFonts w:ascii="Times New Roman" w:hAnsi="Times New Roman"/>
            <w:color w:val="F5844C"/>
            <w:sz w:val="24"/>
            <w:szCs w:val="24"/>
            <w:lang w:val="en-US" w:eastAsia="fr-FR"/>
          </w:rPr>
          <w:t>)</w:t>
        </w:r>
      </w:ins>
    </w:p>
    <w:p w:rsidR="000D1255" w:rsidRPr="00B51186" w:rsidRDefault="000D1255" w:rsidP="00B557EA">
      <w:pPr>
        <w:jc w:val="left"/>
        <w:rPr>
          <w:lang w:val="en-US"/>
        </w:rPr>
      </w:pPr>
    </w:p>
    <w:p w:rsidR="00B51186" w:rsidRDefault="00B51186" w:rsidP="00B51186">
      <w:pPr>
        <w:pStyle w:val="Titre4"/>
      </w:pPr>
      <w:bookmarkStart w:id="1023" w:name="_Toc365552654"/>
      <w:r>
        <w:t>Sequence of commands</w:t>
      </w:r>
      <w:bookmarkEnd w:id="1023"/>
    </w:p>
    <w:p w:rsidR="006D6C8A" w:rsidRDefault="006D6C8A" w:rsidP="006D6C8A">
      <w:pPr>
        <w:rPr>
          <w:lang w:val="en-US"/>
        </w:rPr>
      </w:pPr>
      <w:r>
        <w:rPr>
          <w:lang w:val="en-US"/>
        </w:rPr>
        <w:t>This section describes the commands to run for analysis achievement.</w:t>
      </w:r>
    </w:p>
    <w:p w:rsidR="000A7421" w:rsidRDefault="000A7421" w:rsidP="000A7421">
      <w:pPr>
        <w:pStyle w:val="Paragraphedeliste"/>
        <w:numPr>
          <w:ilvl w:val="0"/>
          <w:numId w:val="38"/>
        </w:numPr>
        <w:shd w:val="clear" w:color="auto" w:fill="FFC000"/>
        <w:rPr>
          <w:lang w:val="en-US"/>
        </w:rPr>
      </w:pPr>
      <w:r>
        <w:rPr>
          <w:lang w:val="en-US"/>
        </w:rPr>
        <w:t>Expor</w:t>
      </w:r>
      <w:r w:rsidR="00430A99">
        <w:rPr>
          <w:lang w:val="en-US"/>
        </w:rPr>
        <w:t>t the MyOcean LDAP users databa</w:t>
      </w:r>
      <w:r>
        <w:rPr>
          <w:lang w:val="en-US"/>
        </w:rPr>
        <w:t>se</w:t>
      </w:r>
    </w:p>
    <w:p w:rsidR="000A7421" w:rsidRDefault="000A7421" w:rsidP="000A7421">
      <w:pPr>
        <w:rPr>
          <w:lang w:val="en-US"/>
        </w:rPr>
      </w:pPr>
      <w:r w:rsidRPr="000A7421">
        <w:rPr>
          <w:lang w:val="en-US"/>
        </w:rPr>
        <w:t xml:space="preserve">This process </w:t>
      </w:r>
      <w:r>
        <w:rPr>
          <w:lang w:val="en-US"/>
        </w:rPr>
        <w:t>allows exporting the users’ database to an XML file</w:t>
      </w:r>
      <w:r w:rsidRPr="000A7421">
        <w:rPr>
          <w:lang w:val="en-US"/>
        </w:rPr>
        <w:t>.</w:t>
      </w:r>
    </w:p>
    <w:p w:rsidR="000A7421" w:rsidRDefault="000A7421" w:rsidP="000A7421">
      <w:pPr>
        <w:rPr>
          <w:lang w:val="en-US"/>
        </w:rPr>
      </w:pPr>
      <w:r w:rsidRPr="000A7421">
        <w:rPr>
          <w:highlight w:val="yellow"/>
          <w:lang w:val="en-US"/>
        </w:rPr>
        <w:t>This command has to be implemented in MyOcean V4</w:t>
      </w:r>
      <w:r>
        <w:rPr>
          <w:lang w:val="en-US"/>
        </w:rPr>
        <w:t xml:space="preserve"> (see section “</w:t>
      </w:r>
      <w:r w:rsidR="003E07B6">
        <w:rPr>
          <w:lang w:val="en-US"/>
        </w:rPr>
        <w:fldChar w:fldCharType="begin"/>
      </w:r>
      <w:r>
        <w:rPr>
          <w:lang w:val="en-US"/>
        </w:rPr>
        <w:instrText xml:space="preserve"> REF _Ref358815000 \r \h </w:instrText>
      </w:r>
      <w:r w:rsidR="003E07B6">
        <w:rPr>
          <w:lang w:val="en-US"/>
        </w:rPr>
      </w:r>
      <w:r w:rsidR="003E07B6">
        <w:rPr>
          <w:lang w:val="en-US"/>
        </w:rPr>
        <w:fldChar w:fldCharType="separate"/>
      </w:r>
      <w:r w:rsidR="00FE42B4">
        <w:rPr>
          <w:lang w:val="en-US"/>
        </w:rPr>
        <w:t>5.1.7.9</w:t>
      </w:r>
      <w:r w:rsidR="003E07B6">
        <w:rPr>
          <w:lang w:val="en-US"/>
        </w:rPr>
        <w:fldChar w:fldCharType="end"/>
      </w:r>
      <w:r>
        <w:rPr>
          <w:lang w:val="en-US"/>
        </w:rPr>
        <w:t xml:space="preserve"> </w:t>
      </w:r>
      <w:r w:rsidR="003E07B6">
        <w:rPr>
          <w:lang w:val="en-US"/>
        </w:rPr>
        <w:fldChar w:fldCharType="begin"/>
      </w:r>
      <w:r>
        <w:rPr>
          <w:lang w:val="en-US"/>
        </w:rPr>
        <w:instrText xml:space="preserve"> REF _Ref358815000 \h </w:instrText>
      </w:r>
      <w:r w:rsidR="003E07B6">
        <w:rPr>
          <w:lang w:val="en-US"/>
        </w:rPr>
      </w:r>
      <w:r w:rsidR="003E07B6">
        <w:rPr>
          <w:lang w:val="en-US"/>
        </w:rPr>
        <w:fldChar w:fldCharType="separate"/>
      </w:r>
      <w:r w:rsidR="00FE42B4">
        <w:t>Export the LDAP users database</w:t>
      </w:r>
      <w:r w:rsidR="003E07B6">
        <w:rPr>
          <w:lang w:val="en-US"/>
        </w:rPr>
        <w:fldChar w:fldCharType="end"/>
      </w:r>
      <w:r>
        <w:rPr>
          <w:lang w:val="en-US"/>
        </w:rPr>
        <w:t xml:space="preserve">”, page </w:t>
      </w:r>
      <w:r w:rsidR="003E07B6">
        <w:rPr>
          <w:lang w:val="en-US"/>
        </w:rPr>
        <w:fldChar w:fldCharType="begin"/>
      </w:r>
      <w:r>
        <w:rPr>
          <w:lang w:val="en-US"/>
        </w:rPr>
        <w:instrText xml:space="preserve"> PAGEREF _Ref358815000 \h </w:instrText>
      </w:r>
      <w:r w:rsidR="003E07B6">
        <w:rPr>
          <w:lang w:val="en-US"/>
        </w:rPr>
      </w:r>
      <w:r w:rsidR="003E07B6">
        <w:rPr>
          <w:lang w:val="en-US"/>
        </w:rPr>
        <w:fldChar w:fldCharType="separate"/>
      </w:r>
      <w:ins w:id="1024" w:author="dearith" w:date="2013-08-29T15:08:00Z">
        <w:r w:rsidR="00FE42B4">
          <w:rPr>
            <w:noProof/>
            <w:lang w:val="en-US"/>
          </w:rPr>
          <w:t>167</w:t>
        </w:r>
      </w:ins>
      <w:del w:id="1025" w:author="dearith" w:date="2013-08-29T15:08:00Z">
        <w:r w:rsidR="00C82D1C" w:rsidDel="00FE42B4">
          <w:rPr>
            <w:noProof/>
            <w:lang w:val="en-US"/>
          </w:rPr>
          <w:delText>156</w:delText>
        </w:r>
      </w:del>
      <w:r w:rsidR="003E07B6">
        <w:rPr>
          <w:lang w:val="en-US"/>
        </w:rPr>
        <w:fldChar w:fldCharType="end"/>
      </w:r>
      <w:r>
        <w:rPr>
          <w:lang w:val="en-US"/>
        </w:rPr>
        <w:t>).</w:t>
      </w:r>
    </w:p>
    <w:p w:rsidR="000A7421" w:rsidRDefault="000A7421" w:rsidP="000A7421">
      <w:pPr>
        <w:pStyle w:val="Paragraphedeliste"/>
        <w:numPr>
          <w:ilvl w:val="0"/>
          <w:numId w:val="38"/>
        </w:numPr>
        <w:shd w:val="clear" w:color="auto" w:fill="FFC000"/>
        <w:rPr>
          <w:lang w:val="en-US"/>
        </w:rPr>
      </w:pPr>
      <w:r w:rsidRPr="00457EE7">
        <w:rPr>
          <w:lang w:val="en-US"/>
        </w:rPr>
        <w:t>Retrieve the log file from the Dissemination Unit</w:t>
      </w:r>
      <w:r>
        <w:rPr>
          <w:lang w:val="en-US"/>
        </w:rPr>
        <w:t>s</w:t>
      </w:r>
      <w:r w:rsidRPr="00457EE7">
        <w:rPr>
          <w:lang w:val="en-US"/>
        </w:rPr>
        <w:t xml:space="preserve"> and MyOcean Web Portal, build criteria configuration file.</w:t>
      </w:r>
    </w:p>
    <w:p w:rsidR="000A7421" w:rsidRDefault="000A7421" w:rsidP="000A7421">
      <w:pPr>
        <w:rPr>
          <w:lang w:val="en-US"/>
        </w:rPr>
      </w:pPr>
      <w:r>
        <w:rPr>
          <w:lang w:val="en-US"/>
        </w:rPr>
        <w:t xml:space="preserve">This process retrieves the log files configured in each log configuration file from each Dissemination Unit and for MyOcean Web Portal. </w:t>
      </w:r>
    </w:p>
    <w:p w:rsidR="00FD09BD" w:rsidRDefault="001D6248" w:rsidP="001D6248">
      <w:pPr>
        <w:rPr>
          <w:lang w:val="en-US"/>
        </w:rPr>
      </w:pPr>
      <w:r>
        <w:rPr>
          <w:lang w:val="en-US"/>
        </w:rPr>
        <w:t xml:space="preserve">The process copies the log files </w:t>
      </w:r>
      <w:r w:rsidR="00FD09BD">
        <w:rPr>
          <w:lang w:val="en-US"/>
        </w:rPr>
        <w:t xml:space="preserve">on the local machine (the machine where the CIS transaction Accounting tool is installed). </w:t>
      </w:r>
    </w:p>
    <w:p w:rsidR="00457EE7" w:rsidRPr="00457EE7" w:rsidRDefault="00FD09BD" w:rsidP="001D6248">
      <w:pPr>
        <w:rPr>
          <w:lang w:val="en-US"/>
        </w:rPr>
      </w:pPr>
      <w:r>
        <w:rPr>
          <w:lang w:val="en-US"/>
        </w:rPr>
        <w:t>The process builds (generates) also the criteria configuration files.</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457EE7" w:rsidTr="00457EE7">
        <w:tc>
          <w:tcPr>
            <w:tcW w:w="9210" w:type="dxa"/>
            <w:shd w:val="clear" w:color="auto" w:fill="F2F2F2" w:themeFill="background1" w:themeFillShade="F2"/>
          </w:tcPr>
          <w:p w:rsidR="00457EE7" w:rsidRPr="00457EE7" w:rsidRDefault="00457EE7" w:rsidP="0043036A">
            <w:pPr>
              <w:pStyle w:val="Paragraphedeliste"/>
              <w:numPr>
                <w:ilvl w:val="0"/>
                <w:numId w:val="39"/>
              </w:numPr>
              <w:jc w:val="left"/>
              <w:rPr>
                <w:rFonts w:ascii="Courier New" w:hAnsi="Courier New" w:cs="Courier New"/>
                <w:sz w:val="16"/>
                <w:szCs w:val="16"/>
              </w:rPr>
            </w:pPr>
            <w:r w:rsidRPr="00457EE7">
              <w:rPr>
                <w:rFonts w:ascii="Courier New" w:hAnsi="Courier New" w:cs="Courier New"/>
                <w:sz w:val="16"/>
                <w:szCs w:val="16"/>
              </w:rPr>
              <w:t>perl /data2/atoll/awstats/logs/perl/logProcess.pl -conf /data2/atoll/awstats/logs/xml/MyOcean/</w:t>
            </w:r>
            <w:r w:rsidRPr="005C05B9">
              <w:rPr>
                <w:rFonts w:ascii="Courier New" w:hAnsi="Courier New" w:cs="Courier New"/>
                <w:b/>
                <w:color w:val="365F91" w:themeColor="accent1" w:themeShade="BF"/>
                <w:sz w:val="16"/>
                <w:szCs w:val="16"/>
              </w:rPr>
              <w:t>logProcessMyOceanDU.xml</w:t>
            </w:r>
            <w:r w:rsidRPr="00457EE7">
              <w:rPr>
                <w:rFonts w:ascii="Courier New" w:hAnsi="Courier New" w:cs="Courier New"/>
                <w:sz w:val="16"/>
                <w:szCs w:val="16"/>
              </w:rPr>
              <w:t xml:space="preserve"> -force 1 -step scp,merge,buildprodconf $MONTH_SETTING $YEAR_SETTING</w:t>
            </w:r>
          </w:p>
        </w:tc>
      </w:tr>
    </w:tbl>
    <w:p w:rsidR="00457EE7" w:rsidRDefault="00457EE7" w:rsidP="006D6C8A">
      <w:pPr>
        <w:jc w:val="left"/>
      </w:pPr>
    </w:p>
    <w:p w:rsidR="00C90F38" w:rsidRDefault="006D6C8A" w:rsidP="006D6C8A">
      <w:pPr>
        <w:jc w:val="left"/>
      </w:pPr>
      <w:r w:rsidRPr="006D6C8A">
        <w:t xml:space="preserve">Always use </w:t>
      </w:r>
      <w:r>
        <w:t>“</w:t>
      </w:r>
      <w:r w:rsidRPr="006D6C8A">
        <w:t>-force 1 -step scp</w:t>
      </w:r>
      <w:proofErr w:type="gramStart"/>
      <w:r w:rsidRPr="006D6C8A">
        <w:t>,merge,buildprodconf</w:t>
      </w:r>
      <w:proofErr w:type="gramEnd"/>
      <w:r w:rsidR="00C90F38">
        <w:t xml:space="preserve">” option. </w:t>
      </w:r>
    </w:p>
    <w:p w:rsidR="0043036A" w:rsidRDefault="0043036A" w:rsidP="0043036A">
      <w:r w:rsidRPr="0043036A">
        <w:rPr>
          <w:b/>
        </w:rPr>
        <w:t xml:space="preserve">-conf </w:t>
      </w:r>
      <w:r w:rsidRPr="0043036A">
        <w:rPr>
          <w:b/>
          <w:i/>
        </w:rPr>
        <w:t>log_conf_file</w:t>
      </w:r>
      <w:r w:rsidRPr="0043036A">
        <w:t xml:space="preserve">: specifies </w:t>
      </w:r>
      <w:r>
        <w:t>the</w:t>
      </w:r>
      <w:r w:rsidRPr="0043036A">
        <w:t xml:space="preserve"> process configuration file to use.</w:t>
      </w:r>
      <w:r>
        <w:t xml:space="preserve"> Here</w:t>
      </w:r>
      <w:r w:rsidRPr="0043036A">
        <w:t xml:space="preserve"> </w:t>
      </w:r>
      <w:r w:rsidRPr="0043036A">
        <w:rPr>
          <w:i/>
        </w:rPr>
        <w:t>logProcessMyOceanDU.xml</w:t>
      </w:r>
      <w:r>
        <w:rPr>
          <w:i/>
        </w:rPr>
        <w:t xml:space="preserve"> </w:t>
      </w:r>
      <w:r>
        <w:t>(see</w:t>
      </w:r>
      <w:r>
        <w:rPr>
          <w:rStyle w:val="hps"/>
        </w:rPr>
        <w:t xml:space="preserve"> section “</w:t>
      </w:r>
      <w:r w:rsidR="003E07B6">
        <w:rPr>
          <w:rStyle w:val="hps"/>
        </w:rPr>
        <w:fldChar w:fldCharType="begin"/>
      </w:r>
      <w:r>
        <w:rPr>
          <w:rStyle w:val="hps"/>
        </w:rPr>
        <w:instrText xml:space="preserve"> REF _Ref357085771 \h </w:instrText>
      </w:r>
      <w:r w:rsidR="003E07B6">
        <w:rPr>
          <w:rStyle w:val="hps"/>
        </w:rPr>
      </w:r>
      <w:r w:rsidR="003E07B6">
        <w:rPr>
          <w:rStyle w:val="hps"/>
        </w:rPr>
        <w:fldChar w:fldCharType="separate"/>
      </w:r>
      <w:ins w:id="1026" w:author="dearith" w:date="2013-08-29T15:08:00Z">
        <w:r w:rsidR="00FE42B4">
          <w:t>The process configuration file (A</w:t>
        </w:r>
        <w:r w:rsidR="00FE42B4" w:rsidRPr="00707220">
          <w:t>)</w:t>
        </w:r>
        <w:r w:rsidR="00FE42B4">
          <w:t xml:space="preserve"> by Dissemination Unit and MyOcean Web Portal</w:t>
        </w:r>
      </w:ins>
      <w:del w:id="1027" w:author="dearith" w:date="2013-08-29T15:08:00Z">
        <w:r w:rsidR="00C82D1C" w:rsidDel="00FE42B4">
          <w:delText>The process configuration file (A</w:delText>
        </w:r>
        <w:r w:rsidR="00C82D1C" w:rsidRPr="00707220" w:rsidDel="00FE42B4">
          <w:delText>)</w:delText>
        </w:r>
        <w:r w:rsidR="00C82D1C" w:rsidDel="00FE42B4">
          <w:delText xml:space="preserve"> by Dissemination Unit and MyOcean Web Portal</w:delText>
        </w:r>
      </w:del>
      <w:r w:rsidR="003E07B6">
        <w:rPr>
          <w:rStyle w:val="hps"/>
        </w:rPr>
        <w:fldChar w:fldCharType="end"/>
      </w:r>
      <w:r>
        <w:rPr>
          <w:rStyle w:val="hps"/>
        </w:rPr>
        <w:t xml:space="preserve">”, page </w:t>
      </w:r>
      <w:r w:rsidR="003E07B6">
        <w:rPr>
          <w:rStyle w:val="hps"/>
        </w:rPr>
        <w:fldChar w:fldCharType="begin"/>
      </w:r>
      <w:r>
        <w:rPr>
          <w:rStyle w:val="hps"/>
        </w:rPr>
        <w:instrText xml:space="preserve"> PAGEREF _Ref357085771 \h </w:instrText>
      </w:r>
      <w:r w:rsidR="003E07B6">
        <w:rPr>
          <w:rStyle w:val="hps"/>
        </w:rPr>
      </w:r>
      <w:r w:rsidR="003E07B6">
        <w:rPr>
          <w:rStyle w:val="hps"/>
        </w:rPr>
        <w:fldChar w:fldCharType="separate"/>
      </w:r>
      <w:ins w:id="1028" w:author="dearith" w:date="2013-08-29T15:08:00Z">
        <w:r w:rsidR="00FE42B4">
          <w:rPr>
            <w:rStyle w:val="hps"/>
            <w:noProof/>
          </w:rPr>
          <w:t>148</w:t>
        </w:r>
      </w:ins>
      <w:del w:id="1029" w:author="dearith" w:date="2013-08-29T15:08:00Z">
        <w:r w:rsidR="00C82D1C" w:rsidDel="00FE42B4">
          <w:rPr>
            <w:rStyle w:val="hps"/>
            <w:noProof/>
          </w:rPr>
          <w:delText>138</w:delText>
        </w:r>
      </w:del>
      <w:r w:rsidR="003E07B6">
        <w:rPr>
          <w:rStyle w:val="hps"/>
        </w:rPr>
        <w:fldChar w:fldCharType="end"/>
      </w:r>
      <w:r>
        <w:rPr>
          <w:rStyle w:val="hps"/>
        </w:rPr>
        <w:t>).</w:t>
      </w:r>
    </w:p>
    <w:p w:rsidR="0043036A" w:rsidRDefault="0043036A" w:rsidP="0043036A">
      <w:r w:rsidRPr="0043036A">
        <w:rPr>
          <w:b/>
        </w:rPr>
        <w:lastRenderedPageBreak/>
        <w:t>-force 1</w:t>
      </w:r>
      <w:r>
        <w:t xml:space="preserve"> </w:t>
      </w:r>
      <w:r>
        <w:rPr>
          <w:rStyle w:val="hps"/>
        </w:rPr>
        <w:t>force to get log files(s) from remote host regardless the</w:t>
      </w:r>
      <w:r>
        <w:t xml:space="preserve"> f</w:t>
      </w:r>
      <w:r>
        <w:rPr>
          <w:rStyle w:val="hps"/>
        </w:rPr>
        <w:t xml:space="preserve">romRemote and </w:t>
      </w:r>
      <w:r>
        <w:t>m</w:t>
      </w:r>
      <w:r>
        <w:rPr>
          <w:rStyle w:val="hps"/>
        </w:rPr>
        <w:t>ergeLogs settings of the log</w:t>
      </w:r>
      <w:r>
        <w:t xml:space="preserve"> </w:t>
      </w:r>
      <w:r>
        <w:rPr>
          <w:rStyle w:val="hps"/>
        </w:rPr>
        <w:t>configuration file.</w:t>
      </w:r>
    </w:p>
    <w:p w:rsidR="00C90F38" w:rsidRDefault="00C90F38" w:rsidP="0043036A">
      <w:r w:rsidRPr="00C90F38">
        <w:rPr>
          <w:b/>
        </w:rPr>
        <w:t xml:space="preserve">-step </w:t>
      </w:r>
      <w:r w:rsidR="00695270" w:rsidRPr="00695270">
        <w:rPr>
          <w:b/>
        </w:rPr>
        <w:t>scp</w:t>
      </w:r>
      <w:proofErr w:type="gramStart"/>
      <w:r w:rsidR="00695270" w:rsidRPr="00695270">
        <w:rPr>
          <w:b/>
        </w:rPr>
        <w:t>,merge,buildprodconf</w:t>
      </w:r>
      <w:proofErr w:type="gramEnd"/>
      <w:r w:rsidR="00695270">
        <w:t xml:space="preserve">: </w:t>
      </w:r>
      <w:r>
        <w:t xml:space="preserve"> </w:t>
      </w:r>
      <w:r>
        <w:rPr>
          <w:rStyle w:val="hps"/>
        </w:rPr>
        <w:t>allow to only handle</w:t>
      </w:r>
      <w:r>
        <w:t xml:space="preserve"> specific steps </w:t>
      </w:r>
      <w:r>
        <w:rPr>
          <w:rStyle w:val="hps"/>
        </w:rPr>
        <w:t>of the process.</w:t>
      </w:r>
      <w:r>
        <w:t xml:space="preserve"> </w:t>
      </w:r>
      <w:r>
        <w:rPr>
          <w:rStyle w:val="hps"/>
        </w:rPr>
        <w:t>If no</w:t>
      </w:r>
      <w:r>
        <w:t xml:space="preserve"> </w:t>
      </w:r>
      <w:r>
        <w:rPr>
          <w:rStyle w:val="hps"/>
        </w:rPr>
        <w:t>step is set</w:t>
      </w:r>
      <w:r>
        <w:t xml:space="preserve">, </w:t>
      </w:r>
      <w:r>
        <w:rPr>
          <w:rStyle w:val="hps"/>
        </w:rPr>
        <w:t>all</w:t>
      </w:r>
      <w:r>
        <w:t xml:space="preserve"> </w:t>
      </w:r>
      <w:r>
        <w:rPr>
          <w:rStyle w:val="hps"/>
        </w:rPr>
        <w:t>treatments are performed</w:t>
      </w:r>
      <w:r>
        <w:t xml:space="preserve"> </w:t>
      </w:r>
      <w:r>
        <w:rPr>
          <w:rStyle w:val="hps"/>
        </w:rPr>
        <w:t>"</w:t>
      </w:r>
      <w:r>
        <w:t>:</w:t>
      </w:r>
    </w:p>
    <w:p w:rsidR="00C90F38" w:rsidRDefault="00C90F38" w:rsidP="0043036A">
      <w:pPr>
        <w:rPr>
          <w:lang w:val="en-US"/>
        </w:rPr>
      </w:pPr>
      <w:r>
        <w:tab/>
      </w:r>
      <w:proofErr w:type="gramStart"/>
      <w:r w:rsidRPr="00C90F38">
        <w:rPr>
          <w:b/>
          <w:lang w:val="en-US"/>
        </w:rPr>
        <w:t>scp</w:t>
      </w:r>
      <w:proofErr w:type="gramEnd"/>
      <w:r w:rsidRPr="00C90F38">
        <w:rPr>
          <w:lang w:val="en-US"/>
        </w:rPr>
        <w:t>: get the log file(s) from the remote host (see</w:t>
      </w:r>
      <w:r w:rsidR="00695270">
        <w:rPr>
          <w:lang w:val="en-US"/>
        </w:rPr>
        <w:t xml:space="preserve"> section “</w:t>
      </w:r>
      <w:r w:rsidR="00086262">
        <w:fldChar w:fldCharType="begin"/>
      </w:r>
      <w:r w:rsidR="00086262">
        <w:instrText xml:space="preserve"> REF _Ref357084439 \h  \* MERGEFORMAT </w:instrText>
      </w:r>
      <w:r w:rsidR="00086262">
        <w:fldChar w:fldCharType="separate"/>
      </w:r>
      <w:ins w:id="1030" w:author="dearith" w:date="2013-08-29T15:08:00Z">
        <w:r w:rsidR="00FE42B4">
          <w:t>The log configuration file (C</w:t>
        </w:r>
        <w:r w:rsidR="00FE42B4" w:rsidRPr="00707220">
          <w:t>)</w:t>
        </w:r>
      </w:ins>
      <w:del w:id="1031" w:author="dearith" w:date="2013-08-29T15:08:00Z">
        <w:r w:rsidR="00C82D1C" w:rsidDel="00FE42B4">
          <w:delText>The log configuration file (C</w:delText>
        </w:r>
        <w:r w:rsidR="00C82D1C" w:rsidRPr="00707220" w:rsidDel="00FE42B4">
          <w:delText>)</w:delText>
        </w:r>
      </w:del>
      <w:r w:rsidR="00086262">
        <w:fldChar w:fldCharType="end"/>
      </w:r>
      <w:r w:rsidR="00695270">
        <w:rPr>
          <w:lang w:val="en-US"/>
        </w:rPr>
        <w:t xml:space="preserve">”, page </w:t>
      </w:r>
      <w:r w:rsidR="003E07B6">
        <w:rPr>
          <w:lang w:val="en-US"/>
        </w:rPr>
        <w:fldChar w:fldCharType="begin"/>
      </w:r>
      <w:r w:rsidR="00695270">
        <w:rPr>
          <w:lang w:val="en-US"/>
        </w:rPr>
        <w:instrText xml:space="preserve"> PAGEREF _Ref357084439 \h </w:instrText>
      </w:r>
      <w:r w:rsidR="003E07B6">
        <w:rPr>
          <w:lang w:val="en-US"/>
        </w:rPr>
      </w:r>
      <w:r w:rsidR="003E07B6">
        <w:rPr>
          <w:lang w:val="en-US"/>
        </w:rPr>
        <w:fldChar w:fldCharType="separate"/>
      </w:r>
      <w:ins w:id="1032" w:author="dearith" w:date="2013-08-29T15:08:00Z">
        <w:r w:rsidR="00FE42B4">
          <w:rPr>
            <w:noProof/>
            <w:lang w:val="en-US"/>
          </w:rPr>
          <w:t>140</w:t>
        </w:r>
      </w:ins>
      <w:del w:id="1033" w:author="dearith" w:date="2013-08-29T15:08:00Z">
        <w:r w:rsidR="00C82D1C" w:rsidDel="00FE42B4">
          <w:rPr>
            <w:noProof/>
            <w:lang w:val="en-US"/>
          </w:rPr>
          <w:delText>130</w:delText>
        </w:r>
      </w:del>
      <w:r w:rsidR="003E07B6">
        <w:rPr>
          <w:lang w:val="en-US"/>
        </w:rPr>
        <w:fldChar w:fldCharType="end"/>
      </w:r>
      <w:r w:rsidRPr="00C90F38">
        <w:rPr>
          <w:lang w:val="en-US"/>
        </w:rPr>
        <w:t>)</w:t>
      </w:r>
      <w:r w:rsidR="00695270">
        <w:rPr>
          <w:lang w:val="en-US"/>
        </w:rPr>
        <w:t>.</w:t>
      </w:r>
    </w:p>
    <w:p w:rsidR="00695270" w:rsidRDefault="00695270" w:rsidP="0043036A">
      <w:pPr>
        <w:rPr>
          <w:lang w:val="en-US"/>
        </w:rPr>
      </w:pPr>
      <w:r>
        <w:tab/>
      </w:r>
      <w:proofErr w:type="gramStart"/>
      <w:r>
        <w:rPr>
          <w:b/>
          <w:lang w:val="en-US"/>
        </w:rPr>
        <w:t>merge</w:t>
      </w:r>
      <w:proofErr w:type="gramEnd"/>
      <w:r w:rsidRPr="00C90F38">
        <w:rPr>
          <w:lang w:val="en-US"/>
        </w:rPr>
        <w:t xml:space="preserve">: </w:t>
      </w:r>
      <w:r>
        <w:rPr>
          <w:lang w:val="en-US"/>
        </w:rPr>
        <w:t xml:space="preserve">merge log file(s) of the previous month and the next month by </w:t>
      </w:r>
      <w:r>
        <w:rPr>
          <w:rStyle w:val="hps"/>
        </w:rPr>
        <w:t>keeping only</w:t>
      </w:r>
      <w:r>
        <w:t xml:space="preserve"> the lines whose </w:t>
      </w:r>
      <w:r>
        <w:rPr>
          <w:rStyle w:val="hps"/>
        </w:rPr>
        <w:t>date (</w:t>
      </w:r>
      <w:r>
        <w:t xml:space="preserve">month / year) match </w:t>
      </w:r>
      <w:r>
        <w:rPr>
          <w:rStyle w:val="hps"/>
        </w:rPr>
        <w:t>the desired analysis</w:t>
      </w:r>
      <w:r>
        <w:rPr>
          <w:lang w:val="en-US"/>
        </w:rPr>
        <w:t xml:space="preserve"> (because log file are not always cut exactly at the end and the beginning of the month).</w:t>
      </w:r>
    </w:p>
    <w:p w:rsidR="00695270" w:rsidRDefault="00695270" w:rsidP="0043036A">
      <w:r w:rsidRPr="00695270">
        <w:tab/>
      </w:r>
      <w:proofErr w:type="gramStart"/>
      <w:r w:rsidRPr="00695270">
        <w:rPr>
          <w:b/>
        </w:rPr>
        <w:t>buildprodconf</w:t>
      </w:r>
      <w:proofErr w:type="gramEnd"/>
      <w:r w:rsidRPr="00695270">
        <w:rPr>
          <w:lang w:val="en-US"/>
        </w:rPr>
        <w:t xml:space="preserve">:  create the criteria configuration file (B) (see section </w:t>
      </w:r>
      <w:r>
        <w:t>sections “</w:t>
      </w:r>
      <w:r w:rsidR="00086262">
        <w:fldChar w:fldCharType="begin"/>
      </w:r>
      <w:r w:rsidR="00086262">
        <w:instrText xml:space="preserve"> REF _Ref356904483 \r \h  \* MERGEFORMAT </w:instrText>
      </w:r>
      <w:r w:rsidR="00086262">
        <w:fldChar w:fldCharType="separate"/>
      </w:r>
      <w:r w:rsidR="00FE42B4">
        <w:t>5.1.7.4</w:t>
      </w:r>
      <w:r w:rsidR="00086262">
        <w:fldChar w:fldCharType="end"/>
      </w:r>
      <w:r>
        <w:t xml:space="preserve"> </w:t>
      </w:r>
      <w:r w:rsidR="00086262">
        <w:fldChar w:fldCharType="begin"/>
      </w:r>
      <w:r w:rsidR="00086262">
        <w:instrText xml:space="preserve"> REF _Ref356904483 \h  \* MERGEFORMAT </w:instrText>
      </w:r>
      <w:r w:rsidR="00086262">
        <w:fldChar w:fldCharType="separate"/>
      </w:r>
      <w:r w:rsidR="00FE42B4">
        <w:t>Generate criteria configuration file for WMS and Subsetters media</w:t>
      </w:r>
      <w:r w:rsidR="00086262">
        <w:fldChar w:fldCharType="end"/>
      </w:r>
      <w:r>
        <w:t xml:space="preserve">”, page </w:t>
      </w:r>
      <w:r w:rsidR="003E07B6">
        <w:fldChar w:fldCharType="begin"/>
      </w:r>
      <w:r>
        <w:instrText xml:space="preserve"> PAGEREF _Ref356904483 \h </w:instrText>
      </w:r>
      <w:r w:rsidR="003E07B6">
        <w:fldChar w:fldCharType="separate"/>
      </w:r>
      <w:ins w:id="1034" w:author="dearith" w:date="2013-08-29T15:08:00Z">
        <w:r w:rsidR="00FE42B4">
          <w:rPr>
            <w:noProof/>
          </w:rPr>
          <w:t>152</w:t>
        </w:r>
      </w:ins>
      <w:del w:id="1035" w:author="dearith" w:date="2013-08-29T15:08:00Z">
        <w:r w:rsidR="00C82D1C" w:rsidDel="00FE42B4">
          <w:rPr>
            <w:noProof/>
          </w:rPr>
          <w:delText>142</w:delText>
        </w:r>
      </w:del>
      <w:r w:rsidR="003E07B6">
        <w:fldChar w:fldCharType="end"/>
      </w:r>
      <w:r>
        <w:t xml:space="preserve"> and “</w:t>
      </w:r>
      <w:r w:rsidR="00086262">
        <w:fldChar w:fldCharType="begin"/>
      </w:r>
      <w:r w:rsidR="00086262">
        <w:instrText xml:space="preserve"> REF _Ref356904527 \r \h  \* MERGEFORMAT </w:instrText>
      </w:r>
      <w:r w:rsidR="00086262">
        <w:fldChar w:fldCharType="separate"/>
      </w:r>
      <w:r w:rsidR="00FE42B4">
        <w:t>5.1.7.5</w:t>
      </w:r>
      <w:r w:rsidR="00086262">
        <w:fldChar w:fldCharType="end"/>
      </w:r>
      <w:r>
        <w:t xml:space="preserve"> </w:t>
      </w:r>
      <w:r w:rsidR="00086262">
        <w:fldChar w:fldCharType="begin"/>
      </w:r>
      <w:r w:rsidR="00086262">
        <w:instrText xml:space="preserve"> REF _Ref356904527 \h  \* MERGEFORMAT </w:instrText>
      </w:r>
      <w:r w:rsidR="00086262">
        <w:fldChar w:fldCharType="separate"/>
      </w:r>
      <w:r w:rsidR="00FE42B4">
        <w:t>Generate criteria configuration file for VSFTPD media</w:t>
      </w:r>
      <w:r w:rsidR="00086262">
        <w:fldChar w:fldCharType="end"/>
      </w:r>
      <w:r>
        <w:t xml:space="preserve">”, page </w:t>
      </w:r>
      <w:r w:rsidR="003E07B6">
        <w:fldChar w:fldCharType="begin"/>
      </w:r>
      <w:r>
        <w:instrText xml:space="preserve"> PAGEREF _Ref356904527 \h </w:instrText>
      </w:r>
      <w:r w:rsidR="003E07B6">
        <w:fldChar w:fldCharType="separate"/>
      </w:r>
      <w:ins w:id="1036" w:author="dearith" w:date="2013-08-29T15:08:00Z">
        <w:r w:rsidR="00FE42B4">
          <w:rPr>
            <w:noProof/>
          </w:rPr>
          <w:t>156</w:t>
        </w:r>
      </w:ins>
      <w:del w:id="1037" w:author="dearith" w:date="2013-08-29T15:08:00Z">
        <w:r w:rsidR="00C82D1C" w:rsidDel="00FE42B4">
          <w:rPr>
            <w:noProof/>
          </w:rPr>
          <w:delText>145</w:delText>
        </w:r>
      </w:del>
      <w:r w:rsidR="003E07B6">
        <w:fldChar w:fldCharType="end"/>
      </w:r>
      <w:r>
        <w:t>)</w:t>
      </w:r>
      <w:r w:rsidRPr="002735E9">
        <w:t>.</w:t>
      </w:r>
    </w:p>
    <w:p w:rsidR="008B1377" w:rsidRDefault="00695270" w:rsidP="0043036A">
      <w:pPr>
        <w:rPr>
          <w:rStyle w:val="hps"/>
        </w:rPr>
      </w:pPr>
      <w:r w:rsidRPr="008B1377">
        <w:rPr>
          <w:b/>
        </w:rPr>
        <w:t>$</w:t>
      </w:r>
      <w:r w:rsidR="008B1377">
        <w:rPr>
          <w:b/>
        </w:rPr>
        <w:t>YEAR</w:t>
      </w:r>
      <w:r w:rsidRPr="008B1377">
        <w:rPr>
          <w:b/>
        </w:rPr>
        <w:t>_SETTING</w:t>
      </w:r>
      <w:r>
        <w:t xml:space="preserve"> can be empty or contain </w:t>
      </w:r>
      <w:r w:rsidRPr="008B1377">
        <w:rPr>
          <w:b/>
        </w:rPr>
        <w:t xml:space="preserve">-year </w:t>
      </w:r>
      <w:r w:rsidRPr="008B1377">
        <w:rPr>
          <w:b/>
          <w:i/>
        </w:rPr>
        <w:t>YYYY</w:t>
      </w:r>
      <w:r w:rsidR="008B1377">
        <w:rPr>
          <w:i/>
        </w:rPr>
        <w:t xml:space="preserve">: </w:t>
      </w:r>
      <w:r w:rsidR="008B1377" w:rsidRPr="008B1377">
        <w:t xml:space="preserve">this is </w:t>
      </w:r>
      <w:r w:rsidR="008B1377">
        <w:t>the</w:t>
      </w:r>
      <w:r w:rsidRPr="00695270">
        <w:t xml:space="preserve"> year </w:t>
      </w:r>
      <w:r w:rsidR="008B1377">
        <w:t>of the log to process. If empty, the d</w:t>
      </w:r>
      <w:r w:rsidRPr="00695270">
        <w:t>efault</w:t>
      </w:r>
      <w:r w:rsidR="008B1377">
        <w:t xml:space="preserve"> </w:t>
      </w:r>
      <w:r w:rsidR="005C05B9">
        <w:t>is:</w:t>
      </w:r>
      <w:r w:rsidRPr="00695270">
        <w:t xml:space="preserve"> year of the month</w:t>
      </w:r>
      <w:r>
        <w:rPr>
          <w:rStyle w:val="hps"/>
        </w:rPr>
        <w:t xml:space="preserve"> </w:t>
      </w:r>
      <w:proofErr w:type="gramStart"/>
      <w:r>
        <w:rPr>
          <w:rStyle w:val="hps"/>
        </w:rPr>
        <w:t>preceding</w:t>
      </w:r>
      <w:proofErr w:type="gramEnd"/>
      <w:r>
        <w:rPr>
          <w:rStyle w:val="hps"/>
        </w:rPr>
        <w:t xml:space="preserve"> the</w:t>
      </w:r>
      <w:r>
        <w:t xml:space="preserve"> </w:t>
      </w:r>
      <w:r w:rsidR="008B1377">
        <w:t xml:space="preserve">current </w:t>
      </w:r>
      <w:r>
        <w:rPr>
          <w:rStyle w:val="hps"/>
        </w:rPr>
        <w:t>month</w:t>
      </w:r>
    </w:p>
    <w:p w:rsidR="00695270" w:rsidRDefault="008B1377" w:rsidP="0043036A">
      <w:pPr>
        <w:rPr>
          <w:lang w:val="en-US"/>
        </w:rPr>
      </w:pPr>
      <w:r w:rsidRPr="008B1377">
        <w:rPr>
          <w:b/>
        </w:rPr>
        <w:t>$MONTH_SETTING</w:t>
      </w:r>
      <w:r>
        <w:rPr>
          <w:rStyle w:val="hps"/>
        </w:rPr>
        <w:t xml:space="preserve"> </w:t>
      </w:r>
      <w:r>
        <w:t xml:space="preserve">can be empty or contain </w:t>
      </w:r>
      <w:r w:rsidR="00695270" w:rsidRPr="008B1377">
        <w:rPr>
          <w:rStyle w:val="atn"/>
          <w:b/>
        </w:rPr>
        <w:t>-</w:t>
      </w:r>
      <w:r w:rsidR="00695270" w:rsidRPr="008B1377">
        <w:rPr>
          <w:b/>
        </w:rPr>
        <w:t xml:space="preserve">month </w:t>
      </w:r>
      <w:r w:rsidRPr="008B1377">
        <w:rPr>
          <w:rStyle w:val="hps"/>
          <w:b/>
          <w:i/>
        </w:rPr>
        <w:t>MM</w:t>
      </w:r>
      <w:r>
        <w:rPr>
          <w:rStyle w:val="hps"/>
        </w:rPr>
        <w:t xml:space="preserve">: this is the </w:t>
      </w:r>
      <w:r w:rsidR="00695270">
        <w:rPr>
          <w:rStyle w:val="hps"/>
        </w:rPr>
        <w:t>month</w:t>
      </w:r>
      <w:r w:rsidR="00695270">
        <w:t xml:space="preserve"> </w:t>
      </w:r>
      <w:r>
        <w:t>of the log to process. If empty, the d</w:t>
      </w:r>
      <w:r w:rsidRPr="00695270">
        <w:t>efault</w:t>
      </w:r>
      <w:r>
        <w:t xml:space="preserve"> is</w:t>
      </w:r>
      <w:r w:rsidR="00695270">
        <w:t xml:space="preserve">: </w:t>
      </w:r>
      <w:r>
        <w:rPr>
          <w:rStyle w:val="hps"/>
        </w:rPr>
        <w:t>previous</w:t>
      </w:r>
      <w:r w:rsidR="00695270">
        <w:rPr>
          <w:rStyle w:val="hps"/>
        </w:rPr>
        <w:t xml:space="preserve"> month</w:t>
      </w:r>
      <w:r w:rsidR="00695270">
        <w:t xml:space="preserve"> </w:t>
      </w:r>
      <w:r w:rsidR="00695270">
        <w:rPr>
          <w:rStyle w:val="hps"/>
        </w:rPr>
        <w:t xml:space="preserve">the current </w:t>
      </w:r>
      <w:r>
        <w:rPr>
          <w:rStyle w:val="hps"/>
        </w:rPr>
        <w:t>month</w:t>
      </w:r>
      <w:r w:rsidR="00695270">
        <w:rPr>
          <w:rStyle w:val="hps"/>
        </w:rPr>
        <w:t>)</w:t>
      </w:r>
    </w:p>
    <w:p w:rsidR="00695270" w:rsidRPr="008B1377" w:rsidRDefault="008B1377" w:rsidP="0043036A">
      <w:pPr>
        <w:rPr>
          <w:lang w:val="en-US"/>
        </w:rPr>
      </w:pPr>
      <w:r w:rsidRPr="008B1377">
        <w:t xml:space="preserve">$YEAR_SETTING, $MONTH_SETTING </w:t>
      </w:r>
      <w:r>
        <w:t xml:space="preserve">are usually empty, </w:t>
      </w:r>
      <w:r>
        <w:rPr>
          <w:rStyle w:val="hps"/>
        </w:rPr>
        <w:t>unless we want to</w:t>
      </w:r>
      <w:r>
        <w:t xml:space="preserve"> </w:t>
      </w:r>
      <w:r>
        <w:rPr>
          <w:rStyle w:val="hps"/>
        </w:rPr>
        <w:t>replay the analysis</w:t>
      </w:r>
      <w:r>
        <w:t xml:space="preserve"> </w:t>
      </w:r>
      <w:r>
        <w:rPr>
          <w:rStyle w:val="hps"/>
        </w:rPr>
        <w:t>for a specific</w:t>
      </w:r>
      <w:r>
        <w:t xml:space="preserve"> </w:t>
      </w:r>
      <w:r>
        <w:rPr>
          <w:rStyle w:val="hps"/>
        </w:rPr>
        <w:t>period.</w:t>
      </w:r>
    </w:p>
    <w:p w:rsidR="001D6248" w:rsidRDefault="005C05B9" w:rsidP="001D6248">
      <w:pPr>
        <w:pStyle w:val="Paragraphedeliste"/>
        <w:numPr>
          <w:ilvl w:val="0"/>
          <w:numId w:val="38"/>
        </w:numPr>
        <w:shd w:val="clear" w:color="auto" w:fill="FFC000"/>
        <w:rPr>
          <w:lang w:val="en-US"/>
        </w:rPr>
      </w:pPr>
      <w:r>
        <w:rPr>
          <w:lang w:val="en-US"/>
        </w:rPr>
        <w:t>Analyze</w:t>
      </w:r>
      <w:r w:rsidR="003E02B4">
        <w:rPr>
          <w:lang w:val="en-US"/>
        </w:rPr>
        <w:t xml:space="preserve"> log files </w:t>
      </w:r>
      <w:r w:rsidR="006F7A7F">
        <w:rPr>
          <w:lang w:val="en-US"/>
        </w:rPr>
        <w:t>and compute ra</w:t>
      </w:r>
      <w:r w:rsidR="003E02B4">
        <w:rPr>
          <w:lang w:val="en-US"/>
        </w:rPr>
        <w:t xml:space="preserve">w statistics for </w:t>
      </w:r>
      <w:r w:rsidR="009E7507">
        <w:rPr>
          <w:lang w:val="en-US"/>
        </w:rPr>
        <w:t xml:space="preserve">each </w:t>
      </w:r>
      <w:r w:rsidR="003E02B4">
        <w:rPr>
          <w:lang w:val="en-US"/>
        </w:rPr>
        <w:t>Dissemination Unit and media, and for MyOcean Web Portal</w:t>
      </w:r>
      <w:r w:rsidR="001D6248" w:rsidRPr="00457EE7">
        <w:rPr>
          <w:lang w:val="en-US"/>
        </w:rPr>
        <w:t>.</w:t>
      </w:r>
    </w:p>
    <w:p w:rsidR="00FD09BD" w:rsidRDefault="00FD09BD" w:rsidP="00FD09BD">
      <w:pPr>
        <w:rPr>
          <w:lang w:val="en-US"/>
        </w:rPr>
      </w:pPr>
      <w:r w:rsidRPr="00FD09BD">
        <w:rPr>
          <w:lang w:val="en-US"/>
        </w:rPr>
        <w:t xml:space="preserve">This process </w:t>
      </w:r>
      <w:r>
        <w:rPr>
          <w:lang w:val="en-US"/>
        </w:rPr>
        <w:t xml:space="preserve">configures the Awstats processes. </w:t>
      </w:r>
    </w:p>
    <w:p w:rsidR="00FD09BD" w:rsidRDefault="00FD09BD" w:rsidP="00FD09BD">
      <w:pPr>
        <w:rPr>
          <w:lang w:val="en-US"/>
        </w:rPr>
      </w:pPr>
      <w:r>
        <w:rPr>
          <w:lang w:val="en-US"/>
        </w:rPr>
        <w:t>The process runs Awstats to compute raw statistics and save</w:t>
      </w:r>
      <w:r w:rsidR="004177CE">
        <w:rPr>
          <w:lang w:val="en-US"/>
        </w:rPr>
        <w:t>s</w:t>
      </w:r>
      <w:r>
        <w:rPr>
          <w:lang w:val="en-US"/>
        </w:rPr>
        <w:t xml:space="preserve"> them as XML files (Awstats format)</w:t>
      </w:r>
      <w:r w:rsidRPr="00FD09BD">
        <w:rPr>
          <w:lang w:val="en-US"/>
        </w:rPr>
        <w:t>.</w:t>
      </w:r>
    </w:p>
    <w:p w:rsidR="00C1293A" w:rsidRPr="00FD09BD" w:rsidRDefault="00C1293A" w:rsidP="00FD09BD">
      <w:pPr>
        <w:rPr>
          <w:lang w:val="en-US"/>
        </w:rPr>
      </w:pPr>
      <w:r>
        <w:rPr>
          <w:lang w:val="en-US"/>
        </w:rPr>
        <w:t>This process run the XSL transformation configured in the criteria configuration files.</w:t>
      </w:r>
    </w:p>
    <w:p w:rsidR="001D6248" w:rsidRPr="00457EE7" w:rsidRDefault="001D6248" w:rsidP="001D6248">
      <w:pPr>
        <w:ind w:left="360"/>
        <w:rPr>
          <w:lang w:val="en-US"/>
        </w:rPr>
      </w:pP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1D6248" w:rsidTr="001D6248">
        <w:tc>
          <w:tcPr>
            <w:tcW w:w="9210" w:type="dxa"/>
            <w:shd w:val="clear" w:color="auto" w:fill="F2F2F2" w:themeFill="background1" w:themeFillShade="F2"/>
          </w:tcPr>
          <w:p w:rsidR="001D6248" w:rsidRPr="00457EE7" w:rsidRDefault="001D6248" w:rsidP="001D6248">
            <w:pPr>
              <w:pStyle w:val="Paragraphedeliste"/>
              <w:numPr>
                <w:ilvl w:val="0"/>
                <w:numId w:val="39"/>
              </w:numPr>
              <w:jc w:val="left"/>
              <w:rPr>
                <w:rFonts w:ascii="Courier New" w:hAnsi="Courier New" w:cs="Courier New"/>
                <w:sz w:val="16"/>
                <w:szCs w:val="16"/>
              </w:rPr>
            </w:pPr>
            <w:r w:rsidRPr="009A3AB6">
              <w:rPr>
                <w:rFonts w:ascii="Courier New" w:hAnsi="Courier New" w:cs="Courier New"/>
                <w:sz w:val="16"/>
                <w:szCs w:val="16"/>
              </w:rPr>
              <w:t>perl /data2/atoll/awstats/logs/perl/logProcess.pl -conf /data2/atoll/awstats/logs/xml/MyOcean/</w:t>
            </w:r>
            <w:r w:rsidRPr="005C05B9">
              <w:rPr>
                <w:rFonts w:ascii="Courier New" w:hAnsi="Courier New" w:cs="Courier New"/>
                <w:b/>
                <w:color w:val="365F91" w:themeColor="accent1" w:themeShade="BF"/>
                <w:sz w:val="16"/>
                <w:szCs w:val="16"/>
              </w:rPr>
              <w:t>logProcessMyOceanDU.xml</w:t>
            </w:r>
            <w:r w:rsidRPr="009A3AB6">
              <w:rPr>
                <w:rFonts w:ascii="Courier New" w:hAnsi="Courier New" w:cs="Courier New"/>
                <w:sz w:val="16"/>
                <w:szCs w:val="16"/>
              </w:rPr>
              <w:t xml:space="preserve"> $MONTH_SETTING $YEAR_SETTING</w:t>
            </w:r>
          </w:p>
        </w:tc>
      </w:tr>
    </w:tbl>
    <w:p w:rsidR="001D6248" w:rsidRDefault="001D6248" w:rsidP="001D6248">
      <w:pPr>
        <w:jc w:val="left"/>
      </w:pPr>
    </w:p>
    <w:p w:rsidR="004177CE" w:rsidRPr="003E02B4" w:rsidRDefault="005C05B9" w:rsidP="003E02B4">
      <w:pPr>
        <w:pStyle w:val="Paragraphedeliste"/>
        <w:numPr>
          <w:ilvl w:val="0"/>
          <w:numId w:val="38"/>
        </w:numPr>
        <w:shd w:val="clear" w:color="auto" w:fill="FFC000"/>
        <w:rPr>
          <w:lang w:val="en-US"/>
        </w:rPr>
      </w:pPr>
      <w:r>
        <w:rPr>
          <w:lang w:val="en-US"/>
        </w:rPr>
        <w:t>Analyze</w:t>
      </w:r>
      <w:r w:rsidR="006F7A7F">
        <w:rPr>
          <w:lang w:val="en-US"/>
        </w:rPr>
        <w:t xml:space="preserve"> log files and compute ra</w:t>
      </w:r>
      <w:r w:rsidR="003E02B4">
        <w:rPr>
          <w:lang w:val="en-US"/>
        </w:rPr>
        <w:t>w statistics for all Dissemination Units mixed up and media</w:t>
      </w:r>
      <w:r w:rsidR="003E02B4" w:rsidRPr="00457EE7">
        <w:rPr>
          <w:lang w:val="en-US"/>
        </w:rPr>
        <w:t>.</w:t>
      </w:r>
    </w:p>
    <w:p w:rsidR="00B5597C" w:rsidRDefault="00B5597C" w:rsidP="00B5597C">
      <w:pPr>
        <w:rPr>
          <w:lang w:val="en-US"/>
        </w:rPr>
      </w:pPr>
      <w:r>
        <w:rPr>
          <w:lang w:val="en-US"/>
        </w:rPr>
        <w:t>The process runs Awstats to compute raw statistics and saves them as XML files (Awstats XML format)</w:t>
      </w:r>
      <w:r w:rsidRPr="00FD09BD">
        <w:rPr>
          <w:lang w:val="en-US"/>
        </w:rPr>
        <w:t>.</w:t>
      </w:r>
    </w:p>
    <w:p w:rsidR="000E4C5D" w:rsidRDefault="000E4C5D" w:rsidP="000E4C5D">
      <w:pPr>
        <w:rPr>
          <w:lang w:val="en-US"/>
        </w:rPr>
      </w:pPr>
      <w:r>
        <w:rPr>
          <w:lang w:val="en-US"/>
        </w:rPr>
        <w:t>Log files have already been retrieved in step 1. It is not needed to copy them from each DU</w:t>
      </w:r>
    </w:p>
    <w:p w:rsidR="004177CE" w:rsidRPr="00FD09BD" w:rsidRDefault="004177CE" w:rsidP="004177CE">
      <w:pPr>
        <w:rPr>
          <w:lang w:val="en-US"/>
        </w:rPr>
      </w:pPr>
      <w:r>
        <w:rPr>
          <w:lang w:val="en-US"/>
        </w:rPr>
        <w:t>This process run</w:t>
      </w:r>
      <w:r w:rsidR="00B5597C">
        <w:rPr>
          <w:lang w:val="en-US"/>
        </w:rPr>
        <w:t>s also</w:t>
      </w:r>
      <w:r>
        <w:rPr>
          <w:lang w:val="en-US"/>
        </w:rPr>
        <w:t xml:space="preserve"> the XSL transformation configured in the criteria configuration files.</w:t>
      </w:r>
    </w:p>
    <w:p w:rsidR="004177CE" w:rsidRPr="00457EE7" w:rsidRDefault="004177CE" w:rsidP="004177CE">
      <w:pPr>
        <w:ind w:left="360"/>
        <w:rPr>
          <w:lang w:val="en-US"/>
        </w:rPr>
      </w:pP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4177CE" w:rsidTr="006E1D5E">
        <w:tc>
          <w:tcPr>
            <w:tcW w:w="9210" w:type="dxa"/>
            <w:shd w:val="clear" w:color="auto" w:fill="F2F2F2" w:themeFill="background1" w:themeFillShade="F2"/>
          </w:tcPr>
          <w:p w:rsidR="004177CE" w:rsidRPr="00457EE7" w:rsidRDefault="004177CE" w:rsidP="006E1D5E">
            <w:pPr>
              <w:pStyle w:val="Paragraphedeliste"/>
              <w:numPr>
                <w:ilvl w:val="0"/>
                <w:numId w:val="39"/>
              </w:numPr>
              <w:jc w:val="left"/>
              <w:rPr>
                <w:rFonts w:ascii="Courier New" w:hAnsi="Courier New" w:cs="Courier New"/>
                <w:sz w:val="16"/>
                <w:szCs w:val="16"/>
              </w:rPr>
            </w:pPr>
            <w:r w:rsidRPr="009A3AB6">
              <w:rPr>
                <w:rFonts w:ascii="Courier New" w:hAnsi="Courier New" w:cs="Courier New"/>
                <w:sz w:val="16"/>
                <w:szCs w:val="16"/>
              </w:rPr>
              <w:t>perl /data2/atoll/awstats/logs/perl/logProcess.pl -conf /data2/atoll/awstats/logs/xml/MyOcean/</w:t>
            </w:r>
            <w:r w:rsidRPr="00F21C25">
              <w:rPr>
                <w:rFonts w:ascii="Courier New" w:hAnsi="Courier New" w:cs="Courier New"/>
                <w:b/>
                <w:color w:val="365F91" w:themeColor="accent1" w:themeShade="BF"/>
                <w:sz w:val="16"/>
                <w:szCs w:val="16"/>
              </w:rPr>
              <w:t>logProcessMyOceanDU</w:t>
            </w:r>
            <w:r w:rsidR="00EE270F" w:rsidRPr="00F21C25">
              <w:rPr>
                <w:rFonts w:ascii="Courier New" w:hAnsi="Courier New" w:cs="Courier New"/>
                <w:b/>
                <w:color w:val="365F91" w:themeColor="accent1" w:themeShade="BF"/>
                <w:sz w:val="16"/>
                <w:szCs w:val="16"/>
              </w:rPr>
              <w:t>MixedUp</w:t>
            </w:r>
            <w:r w:rsidRPr="00F21C25">
              <w:rPr>
                <w:rFonts w:ascii="Courier New" w:hAnsi="Courier New" w:cs="Courier New"/>
                <w:b/>
                <w:color w:val="365F91" w:themeColor="accent1" w:themeShade="BF"/>
                <w:sz w:val="16"/>
                <w:szCs w:val="16"/>
              </w:rPr>
              <w:t>.xml</w:t>
            </w:r>
            <w:r w:rsidRPr="009A3AB6">
              <w:rPr>
                <w:rFonts w:ascii="Courier New" w:hAnsi="Courier New" w:cs="Courier New"/>
                <w:sz w:val="16"/>
                <w:szCs w:val="16"/>
              </w:rPr>
              <w:t xml:space="preserve"> $MONTH_SETTING $YEAR_SETTING</w:t>
            </w:r>
          </w:p>
        </w:tc>
      </w:tr>
    </w:tbl>
    <w:p w:rsidR="004177CE" w:rsidRDefault="004177CE" w:rsidP="004177CE">
      <w:pPr>
        <w:jc w:val="left"/>
      </w:pPr>
    </w:p>
    <w:p w:rsidR="009E7507" w:rsidRPr="003E02B4" w:rsidRDefault="009E7507" w:rsidP="009E7507">
      <w:pPr>
        <w:pStyle w:val="Paragraphedeliste"/>
        <w:numPr>
          <w:ilvl w:val="0"/>
          <w:numId w:val="38"/>
        </w:numPr>
        <w:shd w:val="clear" w:color="auto" w:fill="FFC000"/>
        <w:rPr>
          <w:lang w:val="en-US"/>
        </w:rPr>
      </w:pPr>
      <w:r>
        <w:rPr>
          <w:lang w:val="en-US"/>
        </w:rPr>
        <w:t>Finalize and merge statistics for each Dissemination Unit and media</w:t>
      </w:r>
      <w:r w:rsidRPr="00457EE7">
        <w:rPr>
          <w:lang w:val="en-US"/>
        </w:rPr>
        <w:t>.</w:t>
      </w:r>
    </w:p>
    <w:p w:rsidR="00B5597C" w:rsidRDefault="00B5597C" w:rsidP="00B5597C">
      <w:pPr>
        <w:rPr>
          <w:lang w:val="en-US"/>
        </w:rPr>
      </w:pPr>
      <w:r w:rsidRPr="00FD09BD">
        <w:rPr>
          <w:lang w:val="en-US"/>
        </w:rPr>
        <w:t xml:space="preserve">This process </w:t>
      </w:r>
      <w:r>
        <w:rPr>
          <w:lang w:val="en-US"/>
        </w:rPr>
        <w:t xml:space="preserve">merges </w:t>
      </w:r>
      <w:r w:rsidRPr="0042408C">
        <w:rPr>
          <w:u w:val="single"/>
          <w:lang w:val="en-US"/>
        </w:rPr>
        <w:t>each Dissemination Unit</w:t>
      </w:r>
      <w:r>
        <w:rPr>
          <w:lang w:val="en-US"/>
        </w:rPr>
        <w:t xml:space="preserve"> individual statistics (Excel sheets) into a single Excel workbook (see section “</w:t>
      </w:r>
      <w:r w:rsidR="003E07B6">
        <w:rPr>
          <w:lang w:val="en-US"/>
        </w:rPr>
        <w:fldChar w:fldCharType="begin"/>
      </w:r>
      <w:r>
        <w:rPr>
          <w:lang w:val="en-US"/>
        </w:rPr>
        <w:instrText xml:space="preserve"> REF _Ref358035720 \r \h </w:instrText>
      </w:r>
      <w:r w:rsidR="003E07B6">
        <w:rPr>
          <w:lang w:val="en-US"/>
        </w:rPr>
      </w:r>
      <w:r w:rsidR="003E07B6">
        <w:rPr>
          <w:lang w:val="en-US"/>
        </w:rPr>
        <w:fldChar w:fldCharType="separate"/>
      </w:r>
      <w:r w:rsidR="00FE42B4">
        <w:rPr>
          <w:lang w:val="en-US"/>
        </w:rPr>
        <w:t>5.1.7.8.2</w:t>
      </w:r>
      <w:r w:rsidR="003E07B6">
        <w:rPr>
          <w:lang w:val="en-US"/>
        </w:rPr>
        <w:fldChar w:fldCharType="end"/>
      </w:r>
      <w:r>
        <w:rPr>
          <w:lang w:val="en-US"/>
        </w:rPr>
        <w:t xml:space="preserve"> </w:t>
      </w:r>
      <w:r w:rsidR="003E07B6">
        <w:rPr>
          <w:lang w:val="en-US"/>
        </w:rPr>
        <w:fldChar w:fldCharType="begin"/>
      </w:r>
      <w:r>
        <w:rPr>
          <w:lang w:val="en-US"/>
        </w:rPr>
        <w:instrText xml:space="preserve"> REF _Ref358035720 \h </w:instrText>
      </w:r>
      <w:r w:rsidR="003E07B6">
        <w:rPr>
          <w:lang w:val="en-US"/>
        </w:rPr>
      </w:r>
      <w:r w:rsidR="003E07B6">
        <w:rPr>
          <w:lang w:val="en-US"/>
        </w:rPr>
        <w:fldChar w:fldCharType="separate"/>
      </w:r>
      <w:r w:rsidR="00FE42B4">
        <w:t>Merging Dissemination Unit statistics</w:t>
      </w:r>
      <w:r w:rsidR="003E07B6">
        <w:rPr>
          <w:lang w:val="en-US"/>
        </w:rPr>
        <w:fldChar w:fldCharType="end"/>
      </w:r>
      <w:r>
        <w:rPr>
          <w:lang w:val="en-US"/>
        </w:rPr>
        <w:t xml:space="preserve">”, page </w:t>
      </w:r>
      <w:r w:rsidR="003E07B6">
        <w:rPr>
          <w:lang w:val="en-US"/>
        </w:rPr>
        <w:fldChar w:fldCharType="begin"/>
      </w:r>
      <w:r>
        <w:rPr>
          <w:lang w:val="en-US"/>
        </w:rPr>
        <w:instrText xml:space="preserve"> PAGEREF _Ref358035720 \h </w:instrText>
      </w:r>
      <w:r w:rsidR="003E07B6">
        <w:rPr>
          <w:lang w:val="en-US"/>
        </w:rPr>
      </w:r>
      <w:r w:rsidR="003E07B6">
        <w:rPr>
          <w:lang w:val="en-US"/>
        </w:rPr>
        <w:fldChar w:fldCharType="separate"/>
      </w:r>
      <w:ins w:id="1038" w:author="dearith" w:date="2013-08-29T15:08:00Z">
        <w:r w:rsidR="00FE42B4">
          <w:rPr>
            <w:noProof/>
            <w:lang w:val="en-US"/>
          </w:rPr>
          <w:t>166</w:t>
        </w:r>
      </w:ins>
      <w:del w:id="1039" w:author="dearith" w:date="2013-08-29T15:08:00Z">
        <w:r w:rsidR="00C82D1C" w:rsidDel="00FE42B4">
          <w:rPr>
            <w:noProof/>
            <w:lang w:val="en-US"/>
          </w:rPr>
          <w:delText>154</w:delText>
        </w:r>
      </w:del>
      <w:r w:rsidR="003E07B6">
        <w:rPr>
          <w:lang w:val="en-US"/>
        </w:rPr>
        <w:fldChar w:fldCharType="end"/>
      </w:r>
      <w:r>
        <w:rPr>
          <w:lang w:val="en-US"/>
        </w:rPr>
        <w:t>).</w:t>
      </w:r>
    </w:p>
    <w:p w:rsidR="00B5597C" w:rsidRDefault="00B5597C" w:rsidP="00B5597C">
      <w:pPr>
        <w:shd w:val="clear" w:color="auto" w:fill="F2F2F2" w:themeFill="background1" w:themeFillShade="F2"/>
        <w:rPr>
          <w:lang w:val="en-US"/>
        </w:rPr>
      </w:pPr>
      <w:r w:rsidRPr="00B5597C">
        <w:rPr>
          <w:u w:val="single"/>
          <w:lang w:val="en-US"/>
        </w:rPr>
        <w:t>Note</w:t>
      </w:r>
      <w:r>
        <w:rPr>
          <w:lang w:val="en-US"/>
        </w:rPr>
        <w:t>: MyOcean Web Portal statistics are excluded from this process.</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B5597C" w:rsidTr="001927B0">
        <w:tc>
          <w:tcPr>
            <w:tcW w:w="9210" w:type="dxa"/>
            <w:shd w:val="clear" w:color="auto" w:fill="F2F2F2" w:themeFill="background1" w:themeFillShade="F2"/>
          </w:tcPr>
          <w:p w:rsidR="00B5597C" w:rsidRPr="00457EE7" w:rsidRDefault="00B5597C" w:rsidP="00B5597C">
            <w:pPr>
              <w:pStyle w:val="Paragraphedeliste"/>
              <w:numPr>
                <w:ilvl w:val="0"/>
                <w:numId w:val="39"/>
              </w:numPr>
              <w:jc w:val="left"/>
              <w:rPr>
                <w:rFonts w:ascii="Courier New" w:hAnsi="Courier New" w:cs="Courier New"/>
                <w:sz w:val="16"/>
                <w:szCs w:val="16"/>
              </w:rPr>
            </w:pPr>
            <w:r w:rsidRPr="009A3AB6">
              <w:rPr>
                <w:rFonts w:ascii="Courier New" w:hAnsi="Courier New" w:cs="Courier New"/>
                <w:sz w:val="16"/>
                <w:szCs w:val="16"/>
              </w:rPr>
              <w:t>perl /data2/atoll/awstats/logs/perl/</w:t>
            </w:r>
            <w:r w:rsidRPr="0042408C">
              <w:rPr>
                <w:rFonts w:ascii="Courier New" w:hAnsi="Courier New" w:cs="Courier New"/>
                <w:sz w:val="16"/>
                <w:szCs w:val="16"/>
                <w:highlight w:val="yellow"/>
              </w:rPr>
              <w:t>mergeMyOceanXml.pl</w:t>
            </w:r>
            <w:r w:rsidRPr="009A3AB6">
              <w:rPr>
                <w:rFonts w:ascii="Courier New" w:hAnsi="Courier New" w:cs="Courier New"/>
                <w:sz w:val="16"/>
                <w:szCs w:val="16"/>
              </w:rPr>
              <w:t xml:space="preserve"> -conf /data2/atoll/awstats/logs/xml/MyOcean/</w:t>
            </w:r>
            <w:r w:rsidRPr="005C05B9">
              <w:rPr>
                <w:rFonts w:ascii="Courier New" w:hAnsi="Courier New" w:cs="Courier New"/>
                <w:b/>
                <w:color w:val="365F91" w:themeColor="accent1" w:themeShade="BF"/>
                <w:sz w:val="16"/>
                <w:szCs w:val="16"/>
              </w:rPr>
              <w:t>logProcessMyOceanDU.xml</w:t>
            </w:r>
            <w:r w:rsidRPr="009A3AB6">
              <w:rPr>
                <w:rFonts w:ascii="Courier New" w:hAnsi="Courier New" w:cs="Courier New"/>
                <w:sz w:val="16"/>
                <w:szCs w:val="16"/>
              </w:rPr>
              <w:t xml:space="preserve"> $MONTH_SETTING $YEAR_SETTING</w:t>
            </w:r>
          </w:p>
        </w:tc>
      </w:tr>
    </w:tbl>
    <w:p w:rsidR="00B5597C" w:rsidRDefault="00B5597C" w:rsidP="00B5597C">
      <w:pPr>
        <w:jc w:val="left"/>
      </w:pPr>
    </w:p>
    <w:p w:rsidR="009E7507" w:rsidRPr="009E7507" w:rsidRDefault="009E7507" w:rsidP="009E7507">
      <w:pPr>
        <w:pStyle w:val="Paragraphedeliste"/>
        <w:numPr>
          <w:ilvl w:val="0"/>
          <w:numId w:val="38"/>
        </w:numPr>
        <w:shd w:val="clear" w:color="auto" w:fill="FFC000"/>
        <w:rPr>
          <w:lang w:val="en-US"/>
        </w:rPr>
      </w:pPr>
      <w:r w:rsidRPr="009E7507">
        <w:rPr>
          <w:lang w:val="en-US"/>
        </w:rPr>
        <w:t>Finalize and merge statistics for all Dissemination Units mixed up and media.</w:t>
      </w:r>
    </w:p>
    <w:p w:rsidR="0042408C" w:rsidRDefault="0042408C" w:rsidP="0042408C">
      <w:pPr>
        <w:rPr>
          <w:lang w:val="en-US"/>
        </w:rPr>
      </w:pPr>
      <w:r w:rsidRPr="00FD09BD">
        <w:rPr>
          <w:lang w:val="en-US"/>
        </w:rPr>
        <w:t xml:space="preserve">This process </w:t>
      </w:r>
      <w:r>
        <w:rPr>
          <w:lang w:val="en-US"/>
        </w:rPr>
        <w:t xml:space="preserve">merges </w:t>
      </w:r>
      <w:r w:rsidRPr="0042408C">
        <w:rPr>
          <w:u w:val="single"/>
          <w:lang w:val="en-US"/>
        </w:rPr>
        <w:t>all Dissemination Unit mixed up</w:t>
      </w:r>
      <w:r w:rsidRPr="009E7507">
        <w:rPr>
          <w:lang w:val="en-US"/>
        </w:rPr>
        <w:t xml:space="preserve"> </w:t>
      </w:r>
      <w:r>
        <w:rPr>
          <w:lang w:val="en-US"/>
        </w:rPr>
        <w:t>individual statistics (Excel sheets) into a single Excel workbook (see section “</w:t>
      </w:r>
      <w:r w:rsidR="003E07B6">
        <w:rPr>
          <w:lang w:val="en-US"/>
        </w:rPr>
        <w:fldChar w:fldCharType="begin"/>
      </w:r>
      <w:r>
        <w:rPr>
          <w:lang w:val="en-US"/>
        </w:rPr>
        <w:instrText xml:space="preserve"> REF _Ref358035720 \r \h </w:instrText>
      </w:r>
      <w:r w:rsidR="003E07B6">
        <w:rPr>
          <w:lang w:val="en-US"/>
        </w:rPr>
      </w:r>
      <w:r w:rsidR="003E07B6">
        <w:rPr>
          <w:lang w:val="en-US"/>
        </w:rPr>
        <w:fldChar w:fldCharType="separate"/>
      </w:r>
      <w:r w:rsidR="00FE42B4">
        <w:rPr>
          <w:lang w:val="en-US"/>
        </w:rPr>
        <w:t>5.1.7.8.2</w:t>
      </w:r>
      <w:r w:rsidR="003E07B6">
        <w:rPr>
          <w:lang w:val="en-US"/>
        </w:rPr>
        <w:fldChar w:fldCharType="end"/>
      </w:r>
      <w:r>
        <w:rPr>
          <w:lang w:val="en-US"/>
        </w:rPr>
        <w:t xml:space="preserve"> </w:t>
      </w:r>
      <w:r w:rsidR="003E07B6">
        <w:rPr>
          <w:lang w:val="en-US"/>
        </w:rPr>
        <w:fldChar w:fldCharType="begin"/>
      </w:r>
      <w:r>
        <w:rPr>
          <w:lang w:val="en-US"/>
        </w:rPr>
        <w:instrText xml:space="preserve"> REF _Ref358035720 \h </w:instrText>
      </w:r>
      <w:r w:rsidR="003E07B6">
        <w:rPr>
          <w:lang w:val="en-US"/>
        </w:rPr>
      </w:r>
      <w:r w:rsidR="003E07B6">
        <w:rPr>
          <w:lang w:val="en-US"/>
        </w:rPr>
        <w:fldChar w:fldCharType="separate"/>
      </w:r>
      <w:r w:rsidR="00FE42B4">
        <w:t>Merging Dissemination Unit statistics</w:t>
      </w:r>
      <w:r w:rsidR="003E07B6">
        <w:rPr>
          <w:lang w:val="en-US"/>
        </w:rPr>
        <w:fldChar w:fldCharType="end"/>
      </w:r>
      <w:r>
        <w:rPr>
          <w:lang w:val="en-US"/>
        </w:rPr>
        <w:t xml:space="preserve">”, page </w:t>
      </w:r>
      <w:r w:rsidR="003E07B6">
        <w:rPr>
          <w:lang w:val="en-US"/>
        </w:rPr>
        <w:fldChar w:fldCharType="begin"/>
      </w:r>
      <w:r>
        <w:rPr>
          <w:lang w:val="en-US"/>
        </w:rPr>
        <w:instrText xml:space="preserve"> PAGEREF _Ref358035720 \h </w:instrText>
      </w:r>
      <w:r w:rsidR="003E07B6">
        <w:rPr>
          <w:lang w:val="en-US"/>
        </w:rPr>
      </w:r>
      <w:r w:rsidR="003E07B6">
        <w:rPr>
          <w:lang w:val="en-US"/>
        </w:rPr>
        <w:fldChar w:fldCharType="separate"/>
      </w:r>
      <w:ins w:id="1040" w:author="dearith" w:date="2013-08-29T15:08:00Z">
        <w:r w:rsidR="00FE42B4">
          <w:rPr>
            <w:noProof/>
            <w:lang w:val="en-US"/>
          </w:rPr>
          <w:t>166</w:t>
        </w:r>
      </w:ins>
      <w:del w:id="1041" w:author="dearith" w:date="2013-08-29T15:08:00Z">
        <w:r w:rsidR="00C82D1C" w:rsidDel="00FE42B4">
          <w:rPr>
            <w:noProof/>
            <w:lang w:val="en-US"/>
          </w:rPr>
          <w:delText>154</w:delText>
        </w:r>
      </w:del>
      <w:r w:rsidR="003E07B6">
        <w:rPr>
          <w:lang w:val="en-US"/>
        </w:rPr>
        <w:fldChar w:fldCharType="end"/>
      </w:r>
      <w:r>
        <w:rPr>
          <w:lang w:val="en-US"/>
        </w:rPr>
        <w:t>).</w:t>
      </w:r>
    </w:p>
    <w:p w:rsidR="0042408C" w:rsidRDefault="0042408C" w:rsidP="0042408C">
      <w:pPr>
        <w:shd w:val="clear" w:color="auto" w:fill="F2F2F2" w:themeFill="background1" w:themeFillShade="F2"/>
        <w:rPr>
          <w:lang w:val="en-US"/>
        </w:rPr>
      </w:pPr>
      <w:r w:rsidRPr="00B5597C">
        <w:rPr>
          <w:u w:val="single"/>
          <w:lang w:val="en-US"/>
        </w:rPr>
        <w:t>Note</w:t>
      </w:r>
      <w:r>
        <w:rPr>
          <w:lang w:val="en-US"/>
        </w:rPr>
        <w:t>: MyOcean Web Portal statistics are excluded from this process.</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42408C" w:rsidTr="001927B0">
        <w:tc>
          <w:tcPr>
            <w:tcW w:w="9210" w:type="dxa"/>
            <w:shd w:val="clear" w:color="auto" w:fill="F2F2F2" w:themeFill="background1" w:themeFillShade="F2"/>
          </w:tcPr>
          <w:p w:rsidR="0042408C" w:rsidRPr="00457EE7" w:rsidRDefault="0042408C" w:rsidP="001927B0">
            <w:pPr>
              <w:pStyle w:val="Paragraphedeliste"/>
              <w:numPr>
                <w:ilvl w:val="0"/>
                <w:numId w:val="39"/>
              </w:numPr>
              <w:jc w:val="left"/>
              <w:rPr>
                <w:rFonts w:ascii="Courier New" w:hAnsi="Courier New" w:cs="Courier New"/>
                <w:sz w:val="16"/>
                <w:szCs w:val="16"/>
              </w:rPr>
            </w:pPr>
            <w:r w:rsidRPr="009A3AB6">
              <w:rPr>
                <w:rFonts w:ascii="Courier New" w:hAnsi="Courier New" w:cs="Courier New"/>
                <w:sz w:val="16"/>
                <w:szCs w:val="16"/>
              </w:rPr>
              <w:t>perl /data2/atoll/awstats/logs/perl/</w:t>
            </w:r>
            <w:r w:rsidRPr="0042408C">
              <w:rPr>
                <w:rFonts w:ascii="Courier New" w:hAnsi="Courier New" w:cs="Courier New"/>
                <w:b/>
                <w:sz w:val="16"/>
                <w:szCs w:val="16"/>
                <w:highlight w:val="yellow"/>
              </w:rPr>
              <w:t>mergeMyOceanXml.pl</w:t>
            </w:r>
            <w:r w:rsidRPr="009A3AB6">
              <w:rPr>
                <w:rFonts w:ascii="Courier New" w:hAnsi="Courier New" w:cs="Courier New"/>
                <w:sz w:val="16"/>
                <w:szCs w:val="16"/>
              </w:rPr>
              <w:t xml:space="preserve"> -conf /data2/atoll/awstats/logs/xml/MyOcean/</w:t>
            </w:r>
            <w:r w:rsidRPr="00F21C25">
              <w:rPr>
                <w:rFonts w:ascii="Courier New" w:hAnsi="Courier New" w:cs="Courier New"/>
                <w:b/>
                <w:color w:val="365F91" w:themeColor="accent1" w:themeShade="BF"/>
                <w:sz w:val="16"/>
                <w:szCs w:val="16"/>
              </w:rPr>
              <w:t>logProcessMyOceanDUMixedUp</w:t>
            </w:r>
            <w:r w:rsidRPr="005C05B9">
              <w:rPr>
                <w:rFonts w:ascii="Courier New" w:hAnsi="Courier New" w:cs="Courier New"/>
                <w:b/>
                <w:color w:val="365F91" w:themeColor="accent1" w:themeShade="BF"/>
                <w:sz w:val="16"/>
                <w:szCs w:val="16"/>
              </w:rPr>
              <w:t>.xml</w:t>
            </w:r>
            <w:r w:rsidRPr="009A3AB6">
              <w:rPr>
                <w:rFonts w:ascii="Courier New" w:hAnsi="Courier New" w:cs="Courier New"/>
                <w:sz w:val="16"/>
                <w:szCs w:val="16"/>
              </w:rPr>
              <w:t xml:space="preserve"> $MONTH_SETTING $YEAR_SETTING</w:t>
            </w:r>
          </w:p>
        </w:tc>
      </w:tr>
    </w:tbl>
    <w:p w:rsidR="0042408C" w:rsidRDefault="0042408C" w:rsidP="0042408C">
      <w:pPr>
        <w:jc w:val="left"/>
      </w:pPr>
    </w:p>
    <w:p w:rsidR="009E7507" w:rsidRPr="009E7507" w:rsidRDefault="009E7507" w:rsidP="009E7507">
      <w:pPr>
        <w:pStyle w:val="Paragraphedeliste"/>
        <w:numPr>
          <w:ilvl w:val="0"/>
          <w:numId w:val="38"/>
        </w:numPr>
        <w:shd w:val="clear" w:color="auto" w:fill="FFC000"/>
        <w:rPr>
          <w:lang w:val="en-US"/>
        </w:rPr>
      </w:pPr>
      <w:r w:rsidRPr="009E7507">
        <w:rPr>
          <w:lang w:val="en-US"/>
        </w:rPr>
        <w:t>Finalize and merge statistics for MyOcean Web Portal.</w:t>
      </w:r>
    </w:p>
    <w:p w:rsidR="0042408C" w:rsidRDefault="0042408C" w:rsidP="0042408C">
      <w:pPr>
        <w:rPr>
          <w:lang w:val="en-US"/>
        </w:rPr>
      </w:pPr>
      <w:r w:rsidRPr="00FD09BD">
        <w:rPr>
          <w:lang w:val="en-US"/>
        </w:rPr>
        <w:t xml:space="preserve">This process </w:t>
      </w:r>
      <w:r>
        <w:rPr>
          <w:lang w:val="en-US"/>
        </w:rPr>
        <w:t xml:space="preserve">merges </w:t>
      </w:r>
      <w:r>
        <w:rPr>
          <w:u w:val="single"/>
          <w:lang w:val="en-US"/>
        </w:rPr>
        <w:t>MyOcean Web Portal</w:t>
      </w:r>
      <w:r w:rsidRPr="009E7507">
        <w:rPr>
          <w:lang w:val="en-US"/>
        </w:rPr>
        <w:t xml:space="preserve"> </w:t>
      </w:r>
      <w:r>
        <w:rPr>
          <w:lang w:val="en-US"/>
        </w:rPr>
        <w:t>individual statistics (Excel sheets) into a single Excel workbook (see section “</w:t>
      </w:r>
      <w:r w:rsidR="003E07B6">
        <w:rPr>
          <w:lang w:val="en-US"/>
        </w:rPr>
        <w:fldChar w:fldCharType="begin"/>
      </w:r>
      <w:r>
        <w:rPr>
          <w:lang w:val="en-US"/>
        </w:rPr>
        <w:instrText xml:space="preserve"> REF _Ref358034081 \r \h </w:instrText>
      </w:r>
      <w:r w:rsidR="003E07B6">
        <w:rPr>
          <w:lang w:val="en-US"/>
        </w:rPr>
      </w:r>
      <w:r w:rsidR="003E07B6">
        <w:rPr>
          <w:lang w:val="en-US"/>
        </w:rPr>
        <w:fldChar w:fldCharType="separate"/>
      </w:r>
      <w:r w:rsidR="00FE42B4">
        <w:rPr>
          <w:lang w:val="en-US"/>
        </w:rPr>
        <w:t>5.1.7.8.1</w:t>
      </w:r>
      <w:r w:rsidR="003E07B6">
        <w:rPr>
          <w:lang w:val="en-US"/>
        </w:rPr>
        <w:fldChar w:fldCharType="end"/>
      </w:r>
      <w:r>
        <w:rPr>
          <w:lang w:val="en-US"/>
        </w:rPr>
        <w:t xml:space="preserve"> </w:t>
      </w:r>
      <w:r w:rsidR="003E07B6">
        <w:rPr>
          <w:lang w:val="en-US"/>
        </w:rPr>
        <w:fldChar w:fldCharType="begin"/>
      </w:r>
      <w:r>
        <w:rPr>
          <w:lang w:val="en-US"/>
        </w:rPr>
        <w:instrText xml:space="preserve"> REF _Ref358034081 \h </w:instrText>
      </w:r>
      <w:r w:rsidR="003E07B6">
        <w:rPr>
          <w:lang w:val="en-US"/>
        </w:rPr>
      </w:r>
      <w:r w:rsidR="003E07B6">
        <w:rPr>
          <w:lang w:val="en-US"/>
        </w:rPr>
        <w:fldChar w:fldCharType="separate"/>
      </w:r>
      <w:r w:rsidR="00FE42B4">
        <w:t>Merging MyOcean Web Portal statistics</w:t>
      </w:r>
      <w:r w:rsidR="003E07B6">
        <w:rPr>
          <w:lang w:val="en-US"/>
        </w:rPr>
        <w:fldChar w:fldCharType="end"/>
      </w:r>
      <w:r>
        <w:rPr>
          <w:lang w:val="en-US"/>
        </w:rPr>
        <w:t xml:space="preserve">”, page </w:t>
      </w:r>
      <w:r w:rsidR="003E07B6">
        <w:rPr>
          <w:lang w:val="en-US"/>
        </w:rPr>
        <w:fldChar w:fldCharType="begin"/>
      </w:r>
      <w:r>
        <w:rPr>
          <w:lang w:val="en-US"/>
        </w:rPr>
        <w:instrText xml:space="preserve"> PAGEREF _Ref358034081 \h </w:instrText>
      </w:r>
      <w:r w:rsidR="003E07B6">
        <w:rPr>
          <w:lang w:val="en-US"/>
        </w:rPr>
      </w:r>
      <w:r w:rsidR="003E07B6">
        <w:rPr>
          <w:lang w:val="en-US"/>
        </w:rPr>
        <w:fldChar w:fldCharType="separate"/>
      </w:r>
      <w:ins w:id="1042" w:author="dearith" w:date="2013-08-29T15:08:00Z">
        <w:r w:rsidR="00FE42B4">
          <w:rPr>
            <w:noProof/>
            <w:lang w:val="en-US"/>
          </w:rPr>
          <w:t>165</w:t>
        </w:r>
      </w:ins>
      <w:del w:id="1043" w:author="dearith" w:date="2013-08-29T15:08:00Z">
        <w:r w:rsidR="00C82D1C" w:rsidDel="00FE42B4">
          <w:rPr>
            <w:noProof/>
            <w:lang w:val="en-US"/>
          </w:rPr>
          <w:delText>154</w:delText>
        </w:r>
      </w:del>
      <w:r w:rsidR="003E07B6">
        <w:rPr>
          <w:lang w:val="en-US"/>
        </w:rPr>
        <w:fldChar w:fldCharType="end"/>
      </w:r>
      <w:r>
        <w:rPr>
          <w:lang w:val="en-US"/>
        </w:rPr>
        <w:t>).</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42408C" w:rsidTr="001927B0">
        <w:tc>
          <w:tcPr>
            <w:tcW w:w="9210" w:type="dxa"/>
            <w:shd w:val="clear" w:color="auto" w:fill="F2F2F2" w:themeFill="background1" w:themeFillShade="F2"/>
          </w:tcPr>
          <w:p w:rsidR="0042408C" w:rsidRPr="00457EE7" w:rsidRDefault="0042408C" w:rsidP="001927B0">
            <w:pPr>
              <w:pStyle w:val="Paragraphedeliste"/>
              <w:numPr>
                <w:ilvl w:val="0"/>
                <w:numId w:val="39"/>
              </w:numPr>
              <w:jc w:val="left"/>
              <w:rPr>
                <w:rFonts w:ascii="Courier New" w:hAnsi="Courier New" w:cs="Courier New"/>
                <w:sz w:val="16"/>
                <w:szCs w:val="16"/>
              </w:rPr>
            </w:pPr>
            <w:r w:rsidRPr="009A3AB6">
              <w:rPr>
                <w:rFonts w:ascii="Courier New" w:hAnsi="Courier New" w:cs="Courier New"/>
                <w:sz w:val="16"/>
                <w:szCs w:val="16"/>
              </w:rPr>
              <w:t>perl /data2/atoll/awstats/logs/perl/</w:t>
            </w:r>
            <w:r w:rsidRPr="0042408C">
              <w:rPr>
                <w:rFonts w:ascii="Courier New" w:hAnsi="Courier New" w:cs="Courier New"/>
                <w:sz w:val="16"/>
                <w:szCs w:val="16"/>
                <w:highlight w:val="yellow"/>
              </w:rPr>
              <w:t>mergeXml.pl</w:t>
            </w:r>
            <w:r w:rsidRPr="009A3AB6">
              <w:rPr>
                <w:rFonts w:ascii="Courier New" w:hAnsi="Courier New" w:cs="Courier New"/>
                <w:sz w:val="16"/>
                <w:szCs w:val="16"/>
              </w:rPr>
              <w:t xml:space="preserve"> -mergeConf /data2/atoll/awstats/logs/xml/MyOcean/</w:t>
            </w:r>
            <w:r w:rsidRPr="0042408C">
              <w:rPr>
                <w:rFonts w:ascii="Courier New" w:hAnsi="Courier New" w:cs="Courier New"/>
                <w:b/>
                <w:color w:val="365F91" w:themeColor="accent1" w:themeShade="BF"/>
                <w:sz w:val="16"/>
                <w:szCs w:val="16"/>
              </w:rPr>
              <w:t>MyOceanWebPortalMergeXmlConfig.xml</w:t>
            </w:r>
            <w:r w:rsidRPr="009A3AB6">
              <w:rPr>
                <w:rFonts w:ascii="Courier New" w:hAnsi="Courier New" w:cs="Courier New"/>
                <w:sz w:val="16"/>
                <w:szCs w:val="16"/>
              </w:rPr>
              <w:t xml:space="preserve"> $MONTH_SETTING $YEAR_SETTING</w:t>
            </w:r>
          </w:p>
        </w:tc>
      </w:tr>
    </w:tbl>
    <w:p w:rsidR="009E7507" w:rsidRDefault="009E7507" w:rsidP="009E7507"/>
    <w:p w:rsidR="001927B0" w:rsidRDefault="001927B0" w:rsidP="001927B0">
      <w:pPr>
        <w:pStyle w:val="Titre4"/>
      </w:pPr>
      <w:bookmarkStart w:id="1044" w:name="_Ref359247418"/>
      <w:bookmarkStart w:id="1045" w:name="_Ref359247420"/>
      <w:bookmarkStart w:id="1046" w:name="_Ref359247422"/>
      <w:bookmarkStart w:id="1047" w:name="_Toc365552655"/>
      <w:r>
        <w:t>Statistics report</w:t>
      </w:r>
      <w:r w:rsidR="000B64E0">
        <w:t>s</w:t>
      </w:r>
      <w:r>
        <w:t xml:space="preserve"> in detail</w:t>
      </w:r>
      <w:bookmarkEnd w:id="1044"/>
      <w:bookmarkEnd w:id="1045"/>
      <w:bookmarkEnd w:id="1046"/>
      <w:bookmarkEnd w:id="1047"/>
    </w:p>
    <w:p w:rsidR="00175A2F" w:rsidRDefault="001927B0" w:rsidP="009E7507">
      <w:r>
        <w:t>This section describes the final desired statistic</w:t>
      </w:r>
      <w:r w:rsidR="00175A2F">
        <w:t>s</w:t>
      </w:r>
      <w:r>
        <w:t xml:space="preserve"> report</w:t>
      </w:r>
      <w:r w:rsidR="00175A2F">
        <w:t>s</w:t>
      </w:r>
      <w:r>
        <w:t xml:space="preserve"> and how to </w:t>
      </w:r>
      <w:r w:rsidR="00175A2F">
        <w:t xml:space="preserve">obtain them. </w:t>
      </w:r>
    </w:p>
    <w:p w:rsidR="0042408C" w:rsidRDefault="004337D0" w:rsidP="004337D0">
      <w:pPr>
        <w:shd w:val="clear" w:color="auto" w:fill="F2F2F2" w:themeFill="background1" w:themeFillShade="F2"/>
      </w:pPr>
      <w:r>
        <w:rPr>
          <w:rStyle w:val="hps"/>
        </w:rPr>
        <w:t xml:space="preserve">Note: </w:t>
      </w:r>
      <w:r w:rsidR="00175A2F" w:rsidRPr="004337D0">
        <w:rPr>
          <w:rStyle w:val="hps"/>
          <w:highlight w:val="yellow"/>
        </w:rPr>
        <w:t>The graphics are</w:t>
      </w:r>
      <w:r w:rsidR="00175A2F" w:rsidRPr="004337D0">
        <w:rPr>
          <w:highlight w:val="yellow"/>
        </w:rPr>
        <w:t xml:space="preserve"> </w:t>
      </w:r>
      <w:r w:rsidR="00175A2F" w:rsidRPr="004337D0">
        <w:rPr>
          <w:rStyle w:val="hps"/>
          <w:highlight w:val="yellow"/>
        </w:rPr>
        <w:t>for illustrative purposes</w:t>
      </w:r>
      <w:r w:rsidR="00175A2F">
        <w:t xml:space="preserve">. They </w:t>
      </w:r>
      <w:r w:rsidR="00175A2F">
        <w:rPr>
          <w:rStyle w:val="hps"/>
        </w:rPr>
        <w:t>are not generated</w:t>
      </w:r>
      <w:r w:rsidR="00175A2F">
        <w:t xml:space="preserve"> </w:t>
      </w:r>
      <w:r w:rsidR="00175A2F">
        <w:rPr>
          <w:rStyle w:val="hps"/>
        </w:rPr>
        <w:t>by the</w:t>
      </w:r>
      <w:r w:rsidR="00175A2F">
        <w:t xml:space="preserve"> </w:t>
      </w:r>
      <w:r w:rsidR="00175A2F">
        <w:rPr>
          <w:rStyle w:val="hps"/>
        </w:rPr>
        <w:t>CIS Transaction</w:t>
      </w:r>
      <w:r w:rsidR="00175A2F">
        <w:t xml:space="preserve"> A</w:t>
      </w:r>
      <w:r w:rsidR="00175A2F">
        <w:rPr>
          <w:rStyle w:val="hps"/>
        </w:rPr>
        <w:t>ccounting tool.</w:t>
      </w:r>
      <w:r w:rsidR="00175A2F">
        <w:t xml:space="preserve"> </w:t>
      </w:r>
      <w:r w:rsidR="00175A2F">
        <w:rPr>
          <w:rStyle w:val="hps"/>
        </w:rPr>
        <w:t>They will</w:t>
      </w:r>
      <w:r w:rsidR="00175A2F">
        <w:t xml:space="preserve"> </w:t>
      </w:r>
      <w:r w:rsidR="00175A2F">
        <w:rPr>
          <w:rStyle w:val="hps"/>
        </w:rPr>
        <w:t>be made</w:t>
      </w:r>
      <w:r w:rsidR="00175A2F">
        <w:t xml:space="preserve"> “manually” </w:t>
      </w:r>
      <w:r w:rsidR="00175A2F">
        <w:rPr>
          <w:rStyle w:val="hps"/>
        </w:rPr>
        <w:t>from</w:t>
      </w:r>
      <w:r w:rsidR="00175A2F">
        <w:t xml:space="preserve"> the </w:t>
      </w:r>
      <w:r w:rsidR="00175A2F">
        <w:rPr>
          <w:rStyle w:val="hps"/>
        </w:rPr>
        <w:t>Excel</w:t>
      </w:r>
      <w:r w:rsidR="00175A2F">
        <w:t xml:space="preserve"> </w:t>
      </w:r>
      <w:r w:rsidR="00175A2F">
        <w:rPr>
          <w:rStyle w:val="hps"/>
        </w:rPr>
        <w:t>outputs</w:t>
      </w:r>
      <w:r w:rsidR="00175A2F">
        <w:t xml:space="preserve"> files provided by the CIS Transaction Accounting.</w:t>
      </w:r>
    </w:p>
    <w:p w:rsidR="00054671" w:rsidRDefault="000B64E0" w:rsidP="00054671">
      <w:pPr>
        <w:pStyle w:val="Titre5"/>
      </w:pPr>
      <w:bookmarkStart w:id="1048" w:name="_Toc365552656"/>
      <w:r>
        <w:lastRenderedPageBreak/>
        <w:t>MyOcean Web Portal s</w:t>
      </w:r>
      <w:r w:rsidR="00054671">
        <w:t>tatistics</w:t>
      </w:r>
      <w:bookmarkEnd w:id="1048"/>
    </w:p>
    <w:p w:rsidR="001E374C" w:rsidRDefault="001E374C" w:rsidP="001E374C">
      <w:pPr>
        <w:pStyle w:val="Titre6"/>
      </w:pPr>
      <w:r>
        <w:t xml:space="preserve">Report by visited pages </w:t>
      </w:r>
    </w:p>
    <w:p w:rsidR="001E374C" w:rsidRPr="00910702" w:rsidRDefault="001E374C" w:rsidP="001E374C">
      <w:pPr>
        <w:shd w:val="clear" w:color="auto" w:fill="FFC000"/>
        <w:rPr>
          <w:lang w:val="en-US"/>
        </w:rPr>
      </w:pPr>
      <w:proofErr w:type="gramStart"/>
      <w:r>
        <w:rPr>
          <w:lang w:val="en-US"/>
        </w:rPr>
        <w:t>Implemented in MyOcean V3.</w:t>
      </w:r>
      <w:proofErr w:type="gramEnd"/>
    </w:p>
    <w:p w:rsidR="00AC38CB" w:rsidRDefault="00910702" w:rsidP="006B2C24">
      <w:pPr>
        <w:rPr>
          <w:lang w:val="en-US"/>
        </w:rPr>
      </w:pPr>
      <w:r w:rsidRPr="00910702">
        <w:rPr>
          <w:noProof/>
          <w:lang w:val="fr-FR" w:eastAsia="fr-FR"/>
        </w:rPr>
        <w:drawing>
          <wp:inline distT="0" distB="0" distL="0" distR="0">
            <wp:extent cx="3742858" cy="3490480"/>
            <wp:effectExtent l="19050" t="0" r="0" b="0"/>
            <wp:docPr id="2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srcRect b="56317"/>
                    <a:stretch>
                      <a:fillRect/>
                    </a:stretch>
                  </pic:blipFill>
                  <pic:spPr bwMode="auto">
                    <a:xfrm>
                      <a:off x="0" y="0"/>
                      <a:ext cx="3742858" cy="3490480"/>
                    </a:xfrm>
                    <a:prstGeom prst="rect">
                      <a:avLst/>
                    </a:prstGeom>
                    <a:noFill/>
                    <a:ln w="9525">
                      <a:noFill/>
                      <a:miter lim="800000"/>
                      <a:headEnd/>
                      <a:tailEnd/>
                    </a:ln>
                  </pic:spPr>
                </pic:pic>
              </a:graphicData>
            </a:graphic>
          </wp:inline>
        </w:drawing>
      </w:r>
    </w:p>
    <w:p w:rsidR="00F8614A" w:rsidRDefault="00F8614A" w:rsidP="006B2C24">
      <w:pPr>
        <w:rPr>
          <w:lang w:val="en-US"/>
        </w:rPr>
      </w:pPr>
      <w:r>
        <w:rPr>
          <w:lang w:val="en-US"/>
        </w:rPr>
        <w:t xml:space="preserve">Report built with the </w:t>
      </w:r>
      <w:r>
        <w:rPr>
          <w:b/>
          <w:shd w:val="clear" w:color="auto" w:fill="FBD4B4" w:themeFill="accent6" w:themeFillTint="66"/>
          <w:lang w:val="en-US"/>
        </w:rPr>
        <w:t>logsProduits.xslt</w:t>
      </w:r>
      <w:r w:rsidRPr="00F8614A">
        <w:rPr>
          <w:b/>
          <w:lang w:val="en-US"/>
        </w:rPr>
        <w:t xml:space="preserve"> XSL transformation</w:t>
      </w:r>
    </w:p>
    <w:p w:rsidR="00910702" w:rsidRDefault="00910702" w:rsidP="001E374C">
      <w:pPr>
        <w:pStyle w:val="Titre6"/>
      </w:pPr>
      <w:r>
        <w:t xml:space="preserve">Report by users </w:t>
      </w:r>
      <w:r w:rsidR="00410E38">
        <w:t xml:space="preserve">and </w:t>
      </w:r>
      <w:r>
        <w:t>the pages they visited</w:t>
      </w:r>
    </w:p>
    <w:p w:rsidR="001E374C" w:rsidRPr="00910702" w:rsidRDefault="001E374C" w:rsidP="001E374C">
      <w:pPr>
        <w:shd w:val="clear" w:color="auto" w:fill="FFC000"/>
        <w:rPr>
          <w:lang w:val="en-US"/>
        </w:rPr>
      </w:pPr>
      <w:proofErr w:type="gramStart"/>
      <w:r>
        <w:rPr>
          <w:lang w:val="en-US"/>
        </w:rPr>
        <w:t>Implemented in MyOcean V3.</w:t>
      </w:r>
      <w:proofErr w:type="gramEnd"/>
    </w:p>
    <w:p w:rsidR="00910702" w:rsidRDefault="00410E38" w:rsidP="006B2C24">
      <w:pPr>
        <w:rPr>
          <w:lang w:val="en-US"/>
        </w:rPr>
      </w:pPr>
      <w:r w:rsidRPr="00410E38">
        <w:rPr>
          <w:noProof/>
          <w:lang w:val="fr-FR" w:eastAsia="fr-FR"/>
        </w:rPr>
        <w:drawing>
          <wp:inline distT="0" distB="0" distL="0" distR="0">
            <wp:extent cx="5759450" cy="1199188"/>
            <wp:effectExtent l="19050" t="0" r="0" b="0"/>
            <wp:docPr id="22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cstate="print"/>
                    <a:srcRect/>
                    <a:stretch>
                      <a:fillRect/>
                    </a:stretch>
                  </pic:blipFill>
                  <pic:spPr bwMode="auto">
                    <a:xfrm>
                      <a:off x="0" y="0"/>
                      <a:ext cx="5759450" cy="1199188"/>
                    </a:xfrm>
                    <a:prstGeom prst="rect">
                      <a:avLst/>
                    </a:prstGeom>
                    <a:noFill/>
                    <a:ln w="9525">
                      <a:noFill/>
                      <a:miter lim="800000"/>
                      <a:headEnd/>
                      <a:tailEnd/>
                    </a:ln>
                  </pic:spPr>
                </pic:pic>
              </a:graphicData>
            </a:graphic>
          </wp:inline>
        </w:drawing>
      </w:r>
    </w:p>
    <w:p w:rsidR="00F8614A" w:rsidRDefault="00F8614A" w:rsidP="00F8614A">
      <w:pPr>
        <w:rPr>
          <w:lang w:val="en-US"/>
        </w:rPr>
      </w:pPr>
      <w:r>
        <w:rPr>
          <w:lang w:val="en-US"/>
        </w:rPr>
        <w:t xml:space="preserve">Report built with the </w:t>
      </w:r>
      <w:r w:rsidRPr="00F21C25">
        <w:rPr>
          <w:b/>
          <w:shd w:val="clear" w:color="auto" w:fill="FBD4B4" w:themeFill="accent6" w:themeFillTint="66"/>
          <w:lang w:val="en-US"/>
        </w:rPr>
        <w:t>logs</w:t>
      </w:r>
      <w:r>
        <w:rPr>
          <w:b/>
          <w:shd w:val="clear" w:color="auto" w:fill="FBD4B4" w:themeFill="accent6" w:themeFillTint="66"/>
          <w:lang w:val="en-US"/>
        </w:rPr>
        <w:t>Users.xslt</w:t>
      </w:r>
      <w:r w:rsidRPr="00F8614A">
        <w:rPr>
          <w:b/>
          <w:lang w:val="en-US"/>
        </w:rPr>
        <w:t xml:space="preserve"> XSL transformation</w:t>
      </w:r>
    </w:p>
    <w:p w:rsidR="00410E38" w:rsidRDefault="00410E38" w:rsidP="001E374C">
      <w:pPr>
        <w:pStyle w:val="Titre6"/>
      </w:pPr>
      <w:r>
        <w:t>Report by organization and the pages they visited</w:t>
      </w:r>
    </w:p>
    <w:p w:rsidR="001E374C" w:rsidRPr="00910702" w:rsidRDefault="001E374C" w:rsidP="00410E38">
      <w:pPr>
        <w:shd w:val="clear" w:color="auto" w:fill="FFC000"/>
        <w:rPr>
          <w:lang w:val="en-US"/>
        </w:rPr>
      </w:pPr>
      <w:proofErr w:type="gramStart"/>
      <w:r>
        <w:rPr>
          <w:lang w:val="en-US"/>
        </w:rPr>
        <w:t>Implemented in MyOcean V3.</w:t>
      </w:r>
      <w:proofErr w:type="gramEnd"/>
    </w:p>
    <w:p w:rsidR="00410E38" w:rsidRDefault="00410E38" w:rsidP="00410E38">
      <w:pPr>
        <w:rPr>
          <w:lang w:val="en-US"/>
        </w:rPr>
      </w:pPr>
      <w:r w:rsidRPr="00410E38">
        <w:rPr>
          <w:noProof/>
          <w:lang w:val="fr-FR" w:eastAsia="fr-FR"/>
        </w:rPr>
        <w:lastRenderedPageBreak/>
        <w:drawing>
          <wp:inline distT="0" distB="0" distL="0" distR="0">
            <wp:extent cx="5759450" cy="919925"/>
            <wp:effectExtent l="19050" t="0" r="0" b="0"/>
            <wp:docPr id="24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cstate="print"/>
                    <a:srcRect/>
                    <a:stretch>
                      <a:fillRect/>
                    </a:stretch>
                  </pic:blipFill>
                  <pic:spPr bwMode="auto">
                    <a:xfrm>
                      <a:off x="0" y="0"/>
                      <a:ext cx="5759450" cy="919925"/>
                    </a:xfrm>
                    <a:prstGeom prst="rect">
                      <a:avLst/>
                    </a:prstGeom>
                    <a:noFill/>
                    <a:ln w="9525">
                      <a:noFill/>
                      <a:miter lim="800000"/>
                      <a:headEnd/>
                      <a:tailEnd/>
                    </a:ln>
                  </pic:spPr>
                </pic:pic>
              </a:graphicData>
            </a:graphic>
          </wp:inline>
        </w:drawing>
      </w:r>
    </w:p>
    <w:p w:rsidR="00F8614A" w:rsidRDefault="00F8614A" w:rsidP="00F8614A">
      <w:pPr>
        <w:rPr>
          <w:lang w:val="en-US"/>
        </w:rPr>
      </w:pPr>
      <w:r>
        <w:rPr>
          <w:lang w:val="en-US"/>
        </w:rPr>
        <w:t xml:space="preserve">Report built with the </w:t>
      </w:r>
      <w:r w:rsidRPr="00F21C25">
        <w:rPr>
          <w:b/>
          <w:shd w:val="clear" w:color="auto" w:fill="FBD4B4" w:themeFill="accent6" w:themeFillTint="66"/>
          <w:lang w:val="en-US"/>
        </w:rPr>
        <w:t>logs</w:t>
      </w:r>
      <w:r>
        <w:rPr>
          <w:b/>
          <w:shd w:val="clear" w:color="auto" w:fill="FBD4B4" w:themeFill="accent6" w:themeFillTint="66"/>
          <w:lang w:val="en-US"/>
        </w:rPr>
        <w:t>Organisations.xslt</w:t>
      </w:r>
      <w:r w:rsidRPr="00F8614A">
        <w:rPr>
          <w:b/>
          <w:lang w:val="en-US"/>
        </w:rPr>
        <w:t xml:space="preserve"> XSL transformation</w:t>
      </w:r>
    </w:p>
    <w:p w:rsidR="005E6CC3" w:rsidRDefault="005E6CC3" w:rsidP="001E374C">
      <w:pPr>
        <w:pStyle w:val="Titre6"/>
      </w:pPr>
      <w:r>
        <w:t xml:space="preserve">Report by </w:t>
      </w:r>
      <w:r w:rsidR="00F8614A">
        <w:t>country</w:t>
      </w:r>
      <w:r w:rsidR="001E374C">
        <w:t xml:space="preserve"> and the pages they visited</w:t>
      </w:r>
    </w:p>
    <w:p w:rsidR="001E374C" w:rsidRPr="00910702" w:rsidRDefault="001E374C" w:rsidP="005E6CC3">
      <w:pPr>
        <w:shd w:val="clear" w:color="auto" w:fill="FFC000"/>
        <w:rPr>
          <w:lang w:val="en-US"/>
        </w:rPr>
      </w:pPr>
      <w:proofErr w:type="gramStart"/>
      <w:r>
        <w:rPr>
          <w:lang w:val="en-US"/>
        </w:rPr>
        <w:t>Implemented in MyOcean V3.</w:t>
      </w:r>
      <w:proofErr w:type="gramEnd"/>
    </w:p>
    <w:p w:rsidR="005E6CC3" w:rsidRDefault="005E6CC3" w:rsidP="00410E38">
      <w:pPr>
        <w:rPr>
          <w:lang w:val="en-US"/>
        </w:rPr>
      </w:pPr>
      <w:r w:rsidRPr="005E6CC3">
        <w:rPr>
          <w:noProof/>
          <w:lang w:val="fr-FR" w:eastAsia="fr-FR"/>
        </w:rPr>
        <w:drawing>
          <wp:inline distT="0" distB="0" distL="0" distR="0">
            <wp:extent cx="5759450" cy="1571745"/>
            <wp:effectExtent l="19050" t="0" r="0" b="0"/>
            <wp:docPr id="24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srcRect/>
                    <a:stretch>
                      <a:fillRect/>
                    </a:stretch>
                  </pic:blipFill>
                  <pic:spPr bwMode="auto">
                    <a:xfrm>
                      <a:off x="0" y="0"/>
                      <a:ext cx="5759450" cy="1571745"/>
                    </a:xfrm>
                    <a:prstGeom prst="rect">
                      <a:avLst/>
                    </a:prstGeom>
                    <a:noFill/>
                    <a:ln w="9525">
                      <a:noFill/>
                      <a:miter lim="800000"/>
                      <a:headEnd/>
                      <a:tailEnd/>
                    </a:ln>
                  </pic:spPr>
                </pic:pic>
              </a:graphicData>
            </a:graphic>
          </wp:inline>
        </w:drawing>
      </w:r>
    </w:p>
    <w:p w:rsidR="00F8614A" w:rsidRDefault="00F8614A" w:rsidP="00F8614A">
      <w:pPr>
        <w:rPr>
          <w:lang w:val="en-US"/>
        </w:rPr>
      </w:pPr>
      <w:r>
        <w:rPr>
          <w:lang w:val="en-US"/>
        </w:rPr>
        <w:t xml:space="preserve">Report built with the </w:t>
      </w:r>
      <w:r w:rsidRPr="00F21C25">
        <w:rPr>
          <w:b/>
          <w:shd w:val="clear" w:color="auto" w:fill="FBD4B4" w:themeFill="accent6" w:themeFillTint="66"/>
          <w:lang w:val="en-US"/>
        </w:rPr>
        <w:t>logs</w:t>
      </w:r>
      <w:r>
        <w:rPr>
          <w:b/>
          <w:shd w:val="clear" w:color="auto" w:fill="FBD4B4" w:themeFill="accent6" w:themeFillTint="66"/>
          <w:lang w:val="en-US"/>
        </w:rPr>
        <w:t>Countries.xslt</w:t>
      </w:r>
      <w:r w:rsidRPr="00F8614A">
        <w:rPr>
          <w:b/>
          <w:lang w:val="en-US"/>
        </w:rPr>
        <w:t xml:space="preserve"> XSL transformation</w:t>
      </w:r>
    </w:p>
    <w:p w:rsidR="00410E38" w:rsidRDefault="00410E38" w:rsidP="001E374C">
      <w:pPr>
        <w:pStyle w:val="Titre6"/>
      </w:pPr>
      <w:r>
        <w:t>Report for the Top n organization</w:t>
      </w:r>
      <w:r w:rsidR="001E374C">
        <w:t>s</w:t>
      </w:r>
    </w:p>
    <w:p w:rsidR="001E374C" w:rsidRPr="00910702" w:rsidRDefault="001E374C" w:rsidP="00410E38">
      <w:pPr>
        <w:shd w:val="clear" w:color="auto" w:fill="FFC000"/>
        <w:rPr>
          <w:lang w:val="en-US"/>
        </w:rPr>
      </w:pPr>
      <w:proofErr w:type="gramStart"/>
      <w:r>
        <w:rPr>
          <w:lang w:val="en-US"/>
        </w:rPr>
        <w:t>Implemented in MyOcean V3.</w:t>
      </w:r>
      <w:proofErr w:type="gramEnd"/>
    </w:p>
    <w:p w:rsidR="00410E38" w:rsidRDefault="00410E38" w:rsidP="006B2C24">
      <w:pPr>
        <w:rPr>
          <w:lang w:val="en-US"/>
        </w:rPr>
      </w:pPr>
      <w:r w:rsidRPr="00410E38">
        <w:rPr>
          <w:noProof/>
          <w:lang w:val="fr-FR" w:eastAsia="fr-FR"/>
        </w:rPr>
        <w:drawing>
          <wp:inline distT="0" distB="0" distL="0" distR="0">
            <wp:extent cx="5759450" cy="1270633"/>
            <wp:effectExtent l="19050" t="0" r="0" b="0"/>
            <wp:docPr id="24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srcRect/>
                    <a:stretch>
                      <a:fillRect/>
                    </a:stretch>
                  </pic:blipFill>
                  <pic:spPr bwMode="auto">
                    <a:xfrm>
                      <a:off x="0" y="0"/>
                      <a:ext cx="5759450" cy="1270633"/>
                    </a:xfrm>
                    <a:prstGeom prst="rect">
                      <a:avLst/>
                    </a:prstGeom>
                    <a:noFill/>
                    <a:ln w="9525">
                      <a:noFill/>
                      <a:miter lim="800000"/>
                      <a:headEnd/>
                      <a:tailEnd/>
                    </a:ln>
                  </pic:spPr>
                </pic:pic>
              </a:graphicData>
            </a:graphic>
          </wp:inline>
        </w:drawing>
      </w:r>
    </w:p>
    <w:p w:rsidR="00F8614A" w:rsidRDefault="00F8614A" w:rsidP="00F8614A">
      <w:pPr>
        <w:rPr>
          <w:lang w:val="en-US"/>
        </w:rPr>
      </w:pPr>
      <w:r>
        <w:rPr>
          <w:lang w:val="en-US"/>
        </w:rPr>
        <w:t xml:space="preserve">Report built with the </w:t>
      </w:r>
      <w:r w:rsidRPr="0041195D">
        <w:rPr>
          <w:b/>
          <w:shd w:val="clear" w:color="auto" w:fill="FBD4B4" w:themeFill="accent6" w:themeFillTint="66"/>
          <w:lang w:val="en-US"/>
        </w:rPr>
        <w:t>logsTopOrganisations</w:t>
      </w:r>
      <w:r>
        <w:rPr>
          <w:b/>
          <w:shd w:val="clear" w:color="auto" w:fill="FBD4B4" w:themeFill="accent6" w:themeFillTint="66"/>
          <w:lang w:val="en-US"/>
        </w:rPr>
        <w:t>.xslt</w:t>
      </w:r>
      <w:r w:rsidRPr="00F8614A">
        <w:rPr>
          <w:b/>
          <w:lang w:val="en-US"/>
        </w:rPr>
        <w:t xml:space="preserve"> XSL transformation</w:t>
      </w:r>
    </w:p>
    <w:p w:rsidR="000B64E0" w:rsidRDefault="000B64E0" w:rsidP="000B64E0">
      <w:pPr>
        <w:pStyle w:val="Titre5"/>
      </w:pPr>
      <w:bookmarkStart w:id="1049" w:name="_Ref358876740"/>
      <w:bookmarkStart w:id="1050" w:name="_Toc365552657"/>
      <w:r>
        <w:t>Dissemination Unit statistics</w:t>
      </w:r>
      <w:r w:rsidR="00CF4FFD">
        <w:t xml:space="preserve"> by media</w:t>
      </w:r>
      <w:bookmarkEnd w:id="1049"/>
      <w:bookmarkEnd w:id="1050"/>
    </w:p>
    <w:p w:rsidR="0046120A" w:rsidRPr="001B6FA3" w:rsidRDefault="0046120A" w:rsidP="0046120A">
      <w:pPr>
        <w:rPr>
          <w:lang w:val="en-US"/>
        </w:rPr>
      </w:pPr>
      <w:r>
        <w:rPr>
          <w:lang w:val="en-US"/>
        </w:rPr>
        <w:t>The following reports are built for each DU statistics by media.</w:t>
      </w:r>
    </w:p>
    <w:p w:rsidR="0046120A" w:rsidRDefault="0046120A" w:rsidP="0046120A">
      <w:pPr>
        <w:shd w:val="clear" w:color="auto" w:fill="F2F2F2" w:themeFill="background1" w:themeFillShade="F2"/>
      </w:pPr>
      <w:r>
        <w:rPr>
          <w:rStyle w:val="hps"/>
        </w:rPr>
        <w:t xml:space="preserve">Note: The XLST of this section must be included in the </w:t>
      </w:r>
      <w:r w:rsidRPr="0046120A">
        <w:rPr>
          <w:rStyle w:val="hps"/>
          <w:i/>
        </w:rPr>
        <w:t>xslt</w:t>
      </w:r>
      <w:r>
        <w:rPr>
          <w:rStyle w:val="hps"/>
        </w:rPr>
        <w:t xml:space="preserve"> element (the parent element is </w:t>
      </w:r>
      <w:r w:rsidRPr="0046120A">
        <w:rPr>
          <w:i/>
        </w:rPr>
        <w:t>logXsltConfig</w:t>
      </w:r>
      <w:r>
        <w:t xml:space="preserve"> element) of the </w:t>
      </w:r>
      <w:r>
        <w:rPr>
          <w:lang w:val="en-US"/>
        </w:rPr>
        <w:t>criteria configuration</w:t>
      </w:r>
      <w:r>
        <w:t>.</w:t>
      </w:r>
    </w:p>
    <w:p w:rsidR="000965B7" w:rsidRDefault="007272E1" w:rsidP="00CF4FFD">
      <w:pPr>
        <w:pStyle w:val="Titre6"/>
      </w:pPr>
      <w:r>
        <w:lastRenderedPageBreak/>
        <w:t>Report by products</w:t>
      </w:r>
    </w:p>
    <w:p w:rsidR="000965B7" w:rsidRDefault="000965B7" w:rsidP="000965B7">
      <w:pPr>
        <w:shd w:val="clear" w:color="auto" w:fill="FFC000"/>
        <w:rPr>
          <w:lang w:val="en-US"/>
        </w:rPr>
      </w:pPr>
      <w:proofErr w:type="gramStart"/>
      <w:r>
        <w:rPr>
          <w:lang w:val="en-US"/>
        </w:rPr>
        <w:t>Implemented in MyOcean V3 – to be adapted in MyOcean V4.</w:t>
      </w:r>
      <w:proofErr w:type="gramEnd"/>
    </w:p>
    <w:p w:rsidR="004204E0" w:rsidRPr="00910702" w:rsidRDefault="004204E0" w:rsidP="004204E0">
      <w:pPr>
        <w:rPr>
          <w:lang w:val="en-US"/>
        </w:rPr>
      </w:pPr>
      <w:r w:rsidRPr="004204E0">
        <w:rPr>
          <w:u w:val="single"/>
          <w:lang w:val="en-US"/>
        </w:rPr>
        <w:t>VSFTPD</w:t>
      </w:r>
      <w:r>
        <w:rPr>
          <w:lang w:val="en-US"/>
        </w:rPr>
        <w:t>:</w:t>
      </w:r>
    </w:p>
    <w:p w:rsidR="005E6CC3" w:rsidRDefault="007272E1" w:rsidP="006B2C24">
      <w:pPr>
        <w:rPr>
          <w:lang w:val="en-US"/>
        </w:rPr>
      </w:pPr>
      <w:r w:rsidRPr="007272E1">
        <w:rPr>
          <w:noProof/>
          <w:lang w:val="fr-FR" w:eastAsia="fr-FR"/>
        </w:rPr>
        <w:drawing>
          <wp:inline distT="0" distB="0" distL="0" distR="0">
            <wp:extent cx="5759450" cy="1028556"/>
            <wp:effectExtent l="1905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cstate="print"/>
                    <a:srcRect/>
                    <a:stretch>
                      <a:fillRect/>
                    </a:stretch>
                  </pic:blipFill>
                  <pic:spPr bwMode="auto">
                    <a:xfrm>
                      <a:off x="0" y="0"/>
                      <a:ext cx="5759450" cy="1028556"/>
                    </a:xfrm>
                    <a:prstGeom prst="rect">
                      <a:avLst/>
                    </a:prstGeom>
                    <a:noFill/>
                    <a:ln w="9525">
                      <a:noFill/>
                      <a:miter lim="800000"/>
                      <a:headEnd/>
                      <a:tailEnd/>
                    </a:ln>
                  </pic:spPr>
                </pic:pic>
              </a:graphicData>
            </a:graphic>
          </wp:inline>
        </w:drawing>
      </w:r>
    </w:p>
    <w:p w:rsidR="004204E0" w:rsidRDefault="004204E0" w:rsidP="006B2C24">
      <w:pPr>
        <w:rPr>
          <w:lang w:val="en-US"/>
        </w:rPr>
      </w:pPr>
    </w:p>
    <w:p w:rsidR="004204E0" w:rsidRPr="00910702" w:rsidRDefault="004204E0" w:rsidP="004204E0">
      <w:pPr>
        <w:rPr>
          <w:lang w:val="en-US"/>
        </w:rPr>
      </w:pPr>
      <w:r>
        <w:rPr>
          <w:u w:val="single"/>
          <w:lang w:val="en-US"/>
        </w:rPr>
        <w:t>WMS or Motu or… and All DU mixed up</w:t>
      </w:r>
      <w:r>
        <w:rPr>
          <w:lang w:val="en-US"/>
        </w:rPr>
        <w:t>:</w:t>
      </w:r>
    </w:p>
    <w:p w:rsidR="004204E0" w:rsidRDefault="007272E1" w:rsidP="006B2C24">
      <w:pPr>
        <w:rPr>
          <w:lang w:val="en-US"/>
        </w:rPr>
      </w:pPr>
      <w:r w:rsidRPr="007272E1">
        <w:rPr>
          <w:noProof/>
          <w:lang w:val="fr-FR" w:eastAsia="fr-FR"/>
        </w:rPr>
        <w:drawing>
          <wp:inline distT="0" distB="0" distL="0" distR="0">
            <wp:extent cx="5759450" cy="1725929"/>
            <wp:effectExtent l="1905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cstate="print"/>
                    <a:srcRect/>
                    <a:stretch>
                      <a:fillRect/>
                    </a:stretch>
                  </pic:blipFill>
                  <pic:spPr bwMode="auto">
                    <a:xfrm>
                      <a:off x="0" y="0"/>
                      <a:ext cx="5759450" cy="1725929"/>
                    </a:xfrm>
                    <a:prstGeom prst="rect">
                      <a:avLst/>
                    </a:prstGeom>
                    <a:noFill/>
                    <a:ln w="9525">
                      <a:noFill/>
                      <a:miter lim="800000"/>
                      <a:headEnd/>
                      <a:tailEnd/>
                    </a:ln>
                  </pic:spPr>
                </pic:pic>
              </a:graphicData>
            </a:graphic>
          </wp:inline>
        </w:drawing>
      </w:r>
    </w:p>
    <w:p w:rsidR="004204E0" w:rsidRDefault="004204E0" w:rsidP="004204E0">
      <w:pPr>
        <w:rPr>
          <w:lang w:val="en-US"/>
        </w:rPr>
      </w:pPr>
      <w:r>
        <w:rPr>
          <w:lang w:val="en-US"/>
        </w:rPr>
        <w:t xml:space="preserve">Report built with the </w:t>
      </w:r>
      <w:r>
        <w:rPr>
          <w:b/>
          <w:shd w:val="clear" w:color="auto" w:fill="FBD4B4" w:themeFill="accent6" w:themeFillTint="66"/>
          <w:lang w:val="en-US"/>
        </w:rPr>
        <w:t>logsProduits.xslt</w:t>
      </w:r>
      <w:r w:rsidRPr="00F8614A">
        <w:rPr>
          <w:b/>
          <w:lang w:val="en-US"/>
        </w:rPr>
        <w:t xml:space="preserve"> XSL transformation</w:t>
      </w:r>
    </w:p>
    <w:p w:rsidR="004204E0" w:rsidRDefault="004204E0" w:rsidP="00CF4FFD">
      <w:pPr>
        <w:pStyle w:val="Titre6"/>
      </w:pPr>
      <w:r>
        <w:t xml:space="preserve">Report by users and the </w:t>
      </w:r>
      <w:r w:rsidR="00E425F8">
        <w:t>products</w:t>
      </w:r>
      <w:r>
        <w:t xml:space="preserve"> they </w:t>
      </w:r>
      <w:r w:rsidR="000A33B2">
        <w:t>downloaded</w:t>
      </w:r>
    </w:p>
    <w:p w:rsidR="000965B7" w:rsidRPr="00910702" w:rsidRDefault="000965B7" w:rsidP="004204E0">
      <w:pPr>
        <w:shd w:val="clear" w:color="auto" w:fill="FFC000"/>
        <w:rPr>
          <w:lang w:val="en-US"/>
        </w:rPr>
      </w:pPr>
      <w:proofErr w:type="gramStart"/>
      <w:r>
        <w:rPr>
          <w:lang w:val="en-US"/>
        </w:rPr>
        <w:t>Implemented in MyOcean V3.</w:t>
      </w:r>
      <w:proofErr w:type="gramEnd"/>
    </w:p>
    <w:p w:rsidR="004204E0" w:rsidRDefault="004204E0" w:rsidP="004204E0">
      <w:pPr>
        <w:rPr>
          <w:lang w:val="en-US"/>
        </w:rPr>
      </w:pPr>
      <w:r>
        <w:rPr>
          <w:lang w:val="en-US"/>
        </w:rPr>
        <w:t>Same as MyOcean Web Portal but products instead HTML page</w:t>
      </w:r>
      <w:r w:rsidR="001416F7">
        <w:rPr>
          <w:lang w:val="en-US"/>
        </w:rPr>
        <w:t>s</w:t>
      </w:r>
    </w:p>
    <w:p w:rsidR="004204E0" w:rsidRDefault="004204E0" w:rsidP="004204E0">
      <w:pPr>
        <w:rPr>
          <w:lang w:val="en-US"/>
        </w:rPr>
      </w:pPr>
      <w:r>
        <w:rPr>
          <w:lang w:val="en-US"/>
        </w:rPr>
        <w:t xml:space="preserve">Report built with the </w:t>
      </w:r>
      <w:r w:rsidRPr="00F21C25">
        <w:rPr>
          <w:b/>
          <w:shd w:val="clear" w:color="auto" w:fill="FBD4B4" w:themeFill="accent6" w:themeFillTint="66"/>
          <w:lang w:val="en-US"/>
        </w:rPr>
        <w:t>logs</w:t>
      </w:r>
      <w:r>
        <w:rPr>
          <w:b/>
          <w:shd w:val="clear" w:color="auto" w:fill="FBD4B4" w:themeFill="accent6" w:themeFillTint="66"/>
          <w:lang w:val="en-US"/>
        </w:rPr>
        <w:t>Users.xslt</w:t>
      </w:r>
      <w:r w:rsidRPr="00F8614A">
        <w:rPr>
          <w:b/>
          <w:lang w:val="en-US"/>
        </w:rPr>
        <w:t xml:space="preserve"> XSL transformation</w:t>
      </w:r>
    </w:p>
    <w:p w:rsidR="004204E0" w:rsidRDefault="004204E0" w:rsidP="00CF4FFD">
      <w:pPr>
        <w:pStyle w:val="Titre6"/>
      </w:pPr>
      <w:r>
        <w:t>Report by organiza</w:t>
      </w:r>
      <w:r w:rsidR="000965B7">
        <w:t xml:space="preserve">tion and the </w:t>
      </w:r>
      <w:r w:rsidR="00E425F8">
        <w:t>products</w:t>
      </w:r>
      <w:r w:rsidR="000965B7">
        <w:t xml:space="preserve"> they </w:t>
      </w:r>
      <w:r w:rsidR="00E425F8">
        <w:t>downloaded</w:t>
      </w:r>
    </w:p>
    <w:p w:rsidR="000965B7" w:rsidRPr="00910702" w:rsidRDefault="000965B7" w:rsidP="004204E0">
      <w:pPr>
        <w:shd w:val="clear" w:color="auto" w:fill="FFC000"/>
        <w:rPr>
          <w:lang w:val="en-US"/>
        </w:rPr>
      </w:pPr>
      <w:proofErr w:type="gramStart"/>
      <w:r>
        <w:rPr>
          <w:lang w:val="en-US"/>
        </w:rPr>
        <w:t>Implemented in MyOcean V3.</w:t>
      </w:r>
      <w:proofErr w:type="gramEnd"/>
    </w:p>
    <w:p w:rsidR="004204E0" w:rsidRDefault="004204E0" w:rsidP="004204E0">
      <w:pPr>
        <w:rPr>
          <w:lang w:val="en-US"/>
        </w:rPr>
      </w:pPr>
      <w:r>
        <w:rPr>
          <w:lang w:val="en-US"/>
        </w:rPr>
        <w:t>Same as MyOcean Web Portal but products instead HTML page</w:t>
      </w:r>
      <w:r w:rsidR="001416F7">
        <w:rPr>
          <w:lang w:val="en-US"/>
        </w:rPr>
        <w:t>s</w:t>
      </w:r>
    </w:p>
    <w:p w:rsidR="004204E0" w:rsidRDefault="004204E0" w:rsidP="004204E0">
      <w:pPr>
        <w:rPr>
          <w:lang w:val="en-US"/>
        </w:rPr>
      </w:pPr>
      <w:r>
        <w:rPr>
          <w:lang w:val="en-US"/>
        </w:rPr>
        <w:t xml:space="preserve">Report built with the </w:t>
      </w:r>
      <w:r w:rsidRPr="00F21C25">
        <w:rPr>
          <w:b/>
          <w:shd w:val="clear" w:color="auto" w:fill="FBD4B4" w:themeFill="accent6" w:themeFillTint="66"/>
          <w:lang w:val="en-US"/>
        </w:rPr>
        <w:t>logs</w:t>
      </w:r>
      <w:r>
        <w:rPr>
          <w:b/>
          <w:shd w:val="clear" w:color="auto" w:fill="FBD4B4" w:themeFill="accent6" w:themeFillTint="66"/>
          <w:lang w:val="en-US"/>
        </w:rPr>
        <w:t>Organisations.xslt</w:t>
      </w:r>
      <w:r w:rsidRPr="00F8614A">
        <w:rPr>
          <w:b/>
          <w:lang w:val="en-US"/>
        </w:rPr>
        <w:t xml:space="preserve"> XSL transformation</w:t>
      </w:r>
    </w:p>
    <w:p w:rsidR="004204E0" w:rsidRDefault="004204E0" w:rsidP="00CF4FFD">
      <w:pPr>
        <w:pStyle w:val="Titre6"/>
      </w:pPr>
      <w:r>
        <w:t>Report by country and the</w:t>
      </w:r>
      <w:r w:rsidR="00E425F8">
        <w:t xml:space="preserve"> downloaded</w:t>
      </w:r>
      <w:r>
        <w:t xml:space="preserve"> </w:t>
      </w:r>
      <w:r w:rsidR="00E425F8">
        <w:t>products</w:t>
      </w:r>
    </w:p>
    <w:p w:rsidR="000965B7" w:rsidRPr="00910702" w:rsidRDefault="000965B7" w:rsidP="004204E0">
      <w:pPr>
        <w:shd w:val="clear" w:color="auto" w:fill="FFC000"/>
        <w:rPr>
          <w:lang w:val="en-US"/>
        </w:rPr>
      </w:pPr>
      <w:proofErr w:type="gramStart"/>
      <w:r>
        <w:rPr>
          <w:lang w:val="en-US"/>
        </w:rPr>
        <w:t>Implemented in MyOcean V3.</w:t>
      </w:r>
      <w:proofErr w:type="gramEnd"/>
    </w:p>
    <w:p w:rsidR="004204E0" w:rsidRDefault="004204E0" w:rsidP="004204E0">
      <w:pPr>
        <w:rPr>
          <w:lang w:val="en-US"/>
        </w:rPr>
      </w:pPr>
      <w:r>
        <w:rPr>
          <w:lang w:val="en-US"/>
        </w:rPr>
        <w:lastRenderedPageBreak/>
        <w:t>Same as MyOcean Web Portal but products instead HTML page</w:t>
      </w:r>
      <w:r w:rsidR="001416F7">
        <w:rPr>
          <w:lang w:val="en-US"/>
        </w:rPr>
        <w:t>s</w:t>
      </w:r>
    </w:p>
    <w:p w:rsidR="004204E0" w:rsidRDefault="004204E0" w:rsidP="004204E0">
      <w:pPr>
        <w:rPr>
          <w:lang w:val="en-US"/>
        </w:rPr>
      </w:pPr>
      <w:r>
        <w:rPr>
          <w:lang w:val="en-US"/>
        </w:rPr>
        <w:t xml:space="preserve">Report built with the </w:t>
      </w:r>
      <w:r w:rsidRPr="00F21C25">
        <w:rPr>
          <w:b/>
          <w:shd w:val="clear" w:color="auto" w:fill="FBD4B4" w:themeFill="accent6" w:themeFillTint="66"/>
          <w:lang w:val="en-US"/>
        </w:rPr>
        <w:t>logs</w:t>
      </w:r>
      <w:r>
        <w:rPr>
          <w:b/>
          <w:shd w:val="clear" w:color="auto" w:fill="FBD4B4" w:themeFill="accent6" w:themeFillTint="66"/>
          <w:lang w:val="en-US"/>
        </w:rPr>
        <w:t>Countries.xslt</w:t>
      </w:r>
      <w:r w:rsidRPr="00F8614A">
        <w:rPr>
          <w:b/>
          <w:lang w:val="en-US"/>
        </w:rPr>
        <w:t xml:space="preserve"> XSL transformation</w:t>
      </w:r>
    </w:p>
    <w:p w:rsidR="004204E0" w:rsidRDefault="004204E0" w:rsidP="00CF4FFD">
      <w:pPr>
        <w:pStyle w:val="Titre6"/>
      </w:pPr>
      <w:r>
        <w:t>Report for the Top n organization</w:t>
      </w:r>
      <w:r w:rsidR="000965B7">
        <w:t>s</w:t>
      </w:r>
    </w:p>
    <w:p w:rsidR="000965B7" w:rsidRPr="00910702" w:rsidRDefault="000965B7" w:rsidP="004204E0">
      <w:pPr>
        <w:shd w:val="clear" w:color="auto" w:fill="FFC000"/>
        <w:rPr>
          <w:lang w:val="en-US"/>
        </w:rPr>
      </w:pPr>
      <w:proofErr w:type="gramStart"/>
      <w:r>
        <w:rPr>
          <w:lang w:val="en-US"/>
        </w:rPr>
        <w:t>Implemented in MyOcean V3.</w:t>
      </w:r>
      <w:proofErr w:type="gramEnd"/>
    </w:p>
    <w:p w:rsidR="004204E0" w:rsidRDefault="004204E0" w:rsidP="004204E0">
      <w:pPr>
        <w:rPr>
          <w:lang w:val="en-US"/>
        </w:rPr>
      </w:pPr>
      <w:r>
        <w:rPr>
          <w:lang w:val="en-US"/>
        </w:rPr>
        <w:t>Same as MyOcean Web Portal but products instead HTML page</w:t>
      </w:r>
      <w:r w:rsidR="001416F7">
        <w:rPr>
          <w:lang w:val="en-US"/>
        </w:rPr>
        <w:t>s</w:t>
      </w:r>
    </w:p>
    <w:p w:rsidR="004204E0" w:rsidRDefault="004204E0" w:rsidP="004204E0">
      <w:pPr>
        <w:rPr>
          <w:lang w:val="en-US"/>
        </w:rPr>
      </w:pPr>
      <w:r>
        <w:rPr>
          <w:lang w:val="en-US"/>
        </w:rPr>
        <w:t xml:space="preserve">Report built with the </w:t>
      </w:r>
      <w:r w:rsidRPr="0041195D">
        <w:rPr>
          <w:b/>
          <w:shd w:val="clear" w:color="auto" w:fill="FBD4B4" w:themeFill="accent6" w:themeFillTint="66"/>
          <w:lang w:val="en-US"/>
        </w:rPr>
        <w:t>logsTopOrganisations</w:t>
      </w:r>
      <w:r>
        <w:rPr>
          <w:b/>
          <w:shd w:val="clear" w:color="auto" w:fill="FBD4B4" w:themeFill="accent6" w:themeFillTint="66"/>
          <w:lang w:val="en-US"/>
        </w:rPr>
        <w:t>.xslt</w:t>
      </w:r>
      <w:r w:rsidRPr="00F8614A">
        <w:rPr>
          <w:b/>
          <w:lang w:val="en-US"/>
        </w:rPr>
        <w:t xml:space="preserve"> XSL transformation</w:t>
      </w:r>
    </w:p>
    <w:p w:rsidR="000965B7" w:rsidRDefault="0071531E" w:rsidP="00CF4FFD">
      <w:pPr>
        <w:pStyle w:val="Titre6"/>
      </w:pPr>
      <w:r>
        <w:t xml:space="preserve">Report by login </w:t>
      </w:r>
      <w:r w:rsidR="000965B7">
        <w:t>(</w:t>
      </w:r>
      <w:r>
        <w:t>VSFTPD on</w:t>
      </w:r>
      <w:r w:rsidR="009A4E7E">
        <w:t>l</w:t>
      </w:r>
      <w:r>
        <w:t>y</w:t>
      </w:r>
      <w:r w:rsidR="000965B7">
        <w:t>)</w:t>
      </w:r>
    </w:p>
    <w:p w:rsidR="0071531E" w:rsidRPr="00910702" w:rsidRDefault="000965B7" w:rsidP="0071531E">
      <w:pPr>
        <w:shd w:val="clear" w:color="auto" w:fill="FFC000"/>
        <w:rPr>
          <w:lang w:val="en-US"/>
        </w:rPr>
      </w:pPr>
      <w:r>
        <w:rPr>
          <w:lang w:val="en-US"/>
        </w:rPr>
        <w:t>P</w:t>
      </w:r>
      <w:r w:rsidR="0071531E">
        <w:rPr>
          <w:lang w:val="en-US"/>
        </w:rPr>
        <w:t>art</w:t>
      </w:r>
      <w:r>
        <w:rPr>
          <w:lang w:val="en-US"/>
        </w:rPr>
        <w:t>ially implemented in MyOcean V3</w:t>
      </w:r>
      <w:r w:rsidR="00C70964">
        <w:rPr>
          <w:lang w:val="en-US"/>
        </w:rPr>
        <w:t xml:space="preserve"> – to be adapted in MyOcean V4)</w:t>
      </w:r>
      <w:r w:rsidR="0071531E">
        <w:rPr>
          <w:lang w:val="en-US"/>
        </w:rPr>
        <w:t>:</w:t>
      </w:r>
    </w:p>
    <w:p w:rsidR="0071531E" w:rsidRDefault="0071531E" w:rsidP="006B2C24">
      <w:pPr>
        <w:rPr>
          <w:lang w:val="en-US"/>
        </w:rPr>
      </w:pPr>
      <w:r w:rsidRPr="0071531E">
        <w:rPr>
          <w:noProof/>
          <w:lang w:val="fr-FR" w:eastAsia="fr-FR"/>
        </w:rPr>
        <w:drawing>
          <wp:inline distT="0" distB="0" distL="0" distR="0">
            <wp:extent cx="5759450" cy="1754007"/>
            <wp:effectExtent l="19050" t="0" r="0" b="0"/>
            <wp:docPr id="24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srcRect/>
                    <a:stretch>
                      <a:fillRect/>
                    </a:stretch>
                  </pic:blipFill>
                  <pic:spPr bwMode="auto">
                    <a:xfrm>
                      <a:off x="0" y="0"/>
                      <a:ext cx="5759450" cy="1754007"/>
                    </a:xfrm>
                    <a:prstGeom prst="rect">
                      <a:avLst/>
                    </a:prstGeom>
                    <a:noFill/>
                    <a:ln w="9525">
                      <a:noFill/>
                      <a:miter lim="800000"/>
                      <a:headEnd/>
                      <a:tailEnd/>
                    </a:ln>
                  </pic:spPr>
                </pic:pic>
              </a:graphicData>
            </a:graphic>
          </wp:inline>
        </w:drawing>
      </w:r>
    </w:p>
    <w:p w:rsidR="0071531E" w:rsidRDefault="0071531E" w:rsidP="0071531E">
      <w:pPr>
        <w:rPr>
          <w:lang w:val="en-US"/>
        </w:rPr>
      </w:pPr>
      <w:r>
        <w:rPr>
          <w:lang w:val="en-US"/>
        </w:rPr>
        <w:t xml:space="preserve">Report built with the </w:t>
      </w:r>
      <w:r w:rsidRPr="0041195D">
        <w:rPr>
          <w:b/>
          <w:shd w:val="clear" w:color="auto" w:fill="FBD4B4" w:themeFill="accent6" w:themeFillTint="66"/>
          <w:lang w:val="en-US"/>
        </w:rPr>
        <w:t>logs</w:t>
      </w:r>
      <w:r>
        <w:rPr>
          <w:b/>
          <w:shd w:val="clear" w:color="auto" w:fill="FBD4B4" w:themeFill="accent6" w:themeFillTint="66"/>
          <w:lang w:val="en-US"/>
        </w:rPr>
        <w:t>Logins.xslt</w:t>
      </w:r>
      <w:r w:rsidRPr="00F8614A">
        <w:rPr>
          <w:b/>
          <w:lang w:val="en-US"/>
        </w:rPr>
        <w:t xml:space="preserve"> XSL transformation</w:t>
      </w:r>
    </w:p>
    <w:p w:rsidR="0071531E" w:rsidRDefault="0071531E" w:rsidP="006B2C24">
      <w:pPr>
        <w:rPr>
          <w:lang w:val="en-US"/>
        </w:rPr>
      </w:pPr>
      <w:r w:rsidRPr="0071531E">
        <w:rPr>
          <w:highlight w:val="yellow"/>
          <w:lang w:val="en-US"/>
        </w:rPr>
        <w:t>The Organization is ‘not known’ in the example above, because the User database has to be linked to be able to report the organization of the user (MyO</w:t>
      </w:r>
      <w:r w:rsidR="009A4E7E">
        <w:rPr>
          <w:highlight w:val="yellow"/>
          <w:lang w:val="en-US"/>
        </w:rPr>
        <w:t>c</w:t>
      </w:r>
      <w:r w:rsidRPr="0071531E">
        <w:rPr>
          <w:highlight w:val="yellow"/>
          <w:lang w:val="en-US"/>
        </w:rPr>
        <w:t>ean V4).</w:t>
      </w:r>
    </w:p>
    <w:p w:rsidR="000965B7" w:rsidRDefault="00726F93" w:rsidP="00CF4FFD">
      <w:pPr>
        <w:pStyle w:val="Titre6"/>
      </w:pPr>
      <w:bookmarkStart w:id="1051" w:name="_Ref359229451"/>
      <w:r>
        <w:t>Report “</w:t>
      </w:r>
      <w:r w:rsidRPr="00726F93">
        <w:t>number of users per number of products they have taken”</w:t>
      </w:r>
      <w:bookmarkEnd w:id="1051"/>
    </w:p>
    <w:p w:rsidR="00726F93" w:rsidRPr="00910702" w:rsidRDefault="000965B7" w:rsidP="00726F93">
      <w:pPr>
        <w:shd w:val="clear" w:color="auto" w:fill="FFC000"/>
        <w:rPr>
          <w:lang w:val="en-US"/>
        </w:rPr>
      </w:pPr>
      <w:r>
        <w:rPr>
          <w:lang w:val="en-US"/>
        </w:rPr>
        <w:t>To be implemented in MyOcean V4.</w:t>
      </w:r>
    </w:p>
    <w:p w:rsidR="0071531E" w:rsidRDefault="00E90951" w:rsidP="004337D0">
      <w:pPr>
        <w:jc w:val="center"/>
        <w:rPr>
          <w:lang w:val="en-US"/>
        </w:rPr>
      </w:pPr>
      <w:r w:rsidRPr="00E90951">
        <w:rPr>
          <w:noProof/>
          <w:lang w:val="fr-FR" w:eastAsia="fr-FR"/>
        </w:rPr>
        <w:lastRenderedPageBreak/>
        <w:drawing>
          <wp:inline distT="0" distB="0" distL="0" distR="0">
            <wp:extent cx="4335715" cy="2714286"/>
            <wp:effectExtent l="19050" t="0" r="76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a:stretch>
                      <a:fillRect/>
                    </a:stretch>
                  </pic:blipFill>
                  <pic:spPr bwMode="auto">
                    <a:xfrm>
                      <a:off x="0" y="0"/>
                      <a:ext cx="4335715" cy="2714286"/>
                    </a:xfrm>
                    <a:prstGeom prst="rect">
                      <a:avLst/>
                    </a:prstGeom>
                    <a:noFill/>
                    <a:ln w="9525">
                      <a:noFill/>
                      <a:miter lim="800000"/>
                      <a:headEnd/>
                      <a:tailEnd/>
                    </a:ln>
                  </pic:spPr>
                </pic:pic>
              </a:graphicData>
            </a:graphic>
          </wp:inline>
        </w:drawing>
      </w:r>
    </w:p>
    <w:p w:rsidR="0071531E" w:rsidRDefault="004337D0" w:rsidP="006B2C24">
      <w:pPr>
        <w:rPr>
          <w:lang w:val="en-US"/>
        </w:rPr>
      </w:pPr>
      <w:r>
        <w:rPr>
          <w:lang w:val="en-US"/>
        </w:rPr>
        <w:t>The above graphic will be build manually from the following Excel sheet produced by the CIS Transaction Accounting tool:</w:t>
      </w:r>
    </w:p>
    <w:p w:rsidR="004337D0" w:rsidRPr="00AC38CB" w:rsidRDefault="000308C3" w:rsidP="006B2C24">
      <w:pPr>
        <w:rPr>
          <w:lang w:val="en-US"/>
        </w:rPr>
      </w:pPr>
      <w:r w:rsidRPr="000308C3">
        <w:rPr>
          <w:noProof/>
          <w:lang w:val="fr-FR" w:eastAsia="fr-FR"/>
        </w:rPr>
        <w:drawing>
          <wp:inline distT="0" distB="0" distL="0" distR="0">
            <wp:extent cx="5759450" cy="2198144"/>
            <wp:effectExtent l="1905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5" cstate="print"/>
                    <a:srcRect/>
                    <a:stretch>
                      <a:fillRect/>
                    </a:stretch>
                  </pic:blipFill>
                  <pic:spPr bwMode="auto">
                    <a:xfrm>
                      <a:off x="0" y="0"/>
                      <a:ext cx="5759450" cy="2198144"/>
                    </a:xfrm>
                    <a:prstGeom prst="rect">
                      <a:avLst/>
                    </a:prstGeom>
                    <a:noFill/>
                    <a:ln w="9525">
                      <a:noFill/>
                      <a:miter lim="800000"/>
                      <a:headEnd/>
                      <a:tailEnd/>
                    </a:ln>
                  </pic:spPr>
                </pic:pic>
              </a:graphicData>
            </a:graphic>
          </wp:inline>
        </w:drawing>
      </w:r>
    </w:p>
    <w:p w:rsidR="003F341B" w:rsidRDefault="003F341B" w:rsidP="006B2C24">
      <w:pPr>
        <w:rPr>
          <w:rStyle w:val="hps"/>
        </w:rPr>
      </w:pPr>
      <w:r>
        <w:rPr>
          <w:rStyle w:val="hps"/>
        </w:rPr>
        <w:t>In order to build</w:t>
      </w:r>
      <w:r>
        <w:t xml:space="preserve"> </w:t>
      </w:r>
      <w:r>
        <w:rPr>
          <w:rStyle w:val="hps"/>
        </w:rPr>
        <w:t>these statistics</w:t>
      </w:r>
      <w:r>
        <w:t xml:space="preserve">, the process (XSL transformation) </w:t>
      </w:r>
      <w:r>
        <w:rPr>
          <w:rStyle w:val="hps"/>
        </w:rPr>
        <w:t>might be as follows:</w:t>
      </w:r>
    </w:p>
    <w:p w:rsidR="003F341B" w:rsidRDefault="00A9716D" w:rsidP="009D686C">
      <w:pPr>
        <w:pStyle w:val="Paragraphedeliste"/>
        <w:numPr>
          <w:ilvl w:val="0"/>
          <w:numId w:val="42"/>
        </w:numPr>
      </w:pPr>
      <w:r>
        <w:t xml:space="preserve">Create </w:t>
      </w:r>
      <w:r w:rsidR="001E5B01">
        <w:t>a XLST</w:t>
      </w:r>
      <w:r>
        <w:t xml:space="preserve"> that u</w:t>
      </w:r>
      <w:r w:rsidR="003F341B" w:rsidRPr="00A9716D">
        <w:t>se</w:t>
      </w:r>
      <w:r>
        <w:t>s</w:t>
      </w:r>
      <w:r w:rsidR="003F341B" w:rsidRPr="00A9716D">
        <w:t xml:space="preserve"> </w:t>
      </w:r>
      <w:r>
        <w:t xml:space="preserve">as input </w:t>
      </w:r>
      <w:r w:rsidR="003F341B" w:rsidRPr="00A9716D">
        <w:t xml:space="preserve">the output of the </w:t>
      </w:r>
      <w:r w:rsidR="00BC255E" w:rsidRPr="00A9716D">
        <w:rPr>
          <w:b/>
          <w:shd w:val="clear" w:color="auto" w:fill="FBD4B4" w:themeFill="accent6" w:themeFillTint="66"/>
          <w:lang w:val="en-US"/>
        </w:rPr>
        <w:t>logsUsersPrepare.xslt</w:t>
      </w:r>
      <w:r w:rsidR="00BC255E" w:rsidRPr="00BC255E">
        <w:t xml:space="preserve"> (see section </w:t>
      </w:r>
      <w:r w:rsidR="00BC255E">
        <w:t>“</w:t>
      </w:r>
      <w:r w:rsidR="003E07B6" w:rsidRPr="00BC255E">
        <w:fldChar w:fldCharType="begin"/>
      </w:r>
      <w:r w:rsidR="00BC255E" w:rsidRPr="00BC255E">
        <w:instrText xml:space="preserve"> REF _Ref357667617 \r \h </w:instrText>
      </w:r>
      <w:r w:rsidR="003E07B6" w:rsidRPr="00BC255E">
        <w:fldChar w:fldCharType="separate"/>
      </w:r>
      <w:r w:rsidR="00FE42B4">
        <w:t>5.1.7.6</w:t>
      </w:r>
      <w:r w:rsidR="003E07B6" w:rsidRPr="00BC255E">
        <w:fldChar w:fldCharType="end"/>
      </w:r>
      <w:r w:rsidR="00BC255E">
        <w:t xml:space="preserve"> </w:t>
      </w:r>
      <w:r w:rsidR="003E07B6" w:rsidRPr="00BC255E">
        <w:fldChar w:fldCharType="begin"/>
      </w:r>
      <w:r w:rsidR="00BC255E" w:rsidRPr="00BC255E">
        <w:instrText xml:space="preserve"> REF _Ref357667617 \h </w:instrText>
      </w:r>
      <w:r w:rsidR="003E07B6" w:rsidRPr="00BC255E">
        <w:fldChar w:fldCharType="separate"/>
      </w:r>
      <w:r w:rsidR="00FE42B4">
        <w:t>The “raw” XSL transformation</w:t>
      </w:r>
      <w:r w:rsidR="003E07B6" w:rsidRPr="00BC255E">
        <w:fldChar w:fldCharType="end"/>
      </w:r>
      <w:r w:rsidR="00BC255E">
        <w:t xml:space="preserve">”, page </w:t>
      </w:r>
      <w:r w:rsidR="003E07B6" w:rsidRPr="00BC255E">
        <w:fldChar w:fldCharType="begin"/>
      </w:r>
      <w:r w:rsidR="00BC255E" w:rsidRPr="00BC255E">
        <w:instrText xml:space="preserve"> PAGEREF _Ref357667617 \h </w:instrText>
      </w:r>
      <w:r w:rsidR="003E07B6" w:rsidRPr="00BC255E">
        <w:fldChar w:fldCharType="separate"/>
      </w:r>
      <w:ins w:id="1052" w:author="dearith" w:date="2013-08-29T15:08:00Z">
        <w:r w:rsidR="00FE42B4">
          <w:rPr>
            <w:noProof/>
          </w:rPr>
          <w:t>156</w:t>
        </w:r>
      </w:ins>
      <w:del w:id="1053" w:author="dearith" w:date="2013-08-29T15:08:00Z">
        <w:r w:rsidR="00C82D1C" w:rsidDel="00FE42B4">
          <w:rPr>
            <w:noProof/>
          </w:rPr>
          <w:delText>146</w:delText>
        </w:r>
      </w:del>
      <w:r w:rsidR="003E07B6" w:rsidRPr="00BC255E">
        <w:fldChar w:fldCharType="end"/>
      </w:r>
      <w:r w:rsidR="00BC255E">
        <w:t>)</w:t>
      </w:r>
    </w:p>
    <w:p w:rsidR="001E374C" w:rsidRDefault="001E374C" w:rsidP="006B2C24">
      <w:r>
        <w:t xml:space="preserve">The XML schema of the output of the the </w:t>
      </w:r>
      <w:r w:rsidRPr="00F21C25">
        <w:rPr>
          <w:b/>
          <w:shd w:val="clear" w:color="auto" w:fill="FBD4B4" w:themeFill="accent6" w:themeFillTint="66"/>
          <w:lang w:val="en-US"/>
        </w:rPr>
        <w:t>logs</w:t>
      </w:r>
      <w:r>
        <w:rPr>
          <w:b/>
          <w:shd w:val="clear" w:color="auto" w:fill="FBD4B4" w:themeFill="accent6" w:themeFillTint="66"/>
          <w:lang w:val="en-US"/>
        </w:rPr>
        <w:t>UsersPrepare</w:t>
      </w:r>
      <w:r w:rsidRPr="00F21C25">
        <w:rPr>
          <w:b/>
          <w:shd w:val="clear" w:color="auto" w:fill="FBD4B4" w:themeFill="accent6" w:themeFillTint="66"/>
          <w:lang w:val="en-US"/>
        </w:rPr>
        <w:t>.</w:t>
      </w:r>
      <w:r>
        <w:rPr>
          <w:b/>
          <w:shd w:val="clear" w:color="auto" w:fill="FBD4B4" w:themeFill="accent6" w:themeFillTint="66"/>
          <w:lang w:val="en-US"/>
        </w:rPr>
        <w:t>xslt</w:t>
      </w:r>
      <w:r>
        <w:t xml:space="preserve"> is:</w:t>
      </w:r>
    </w:p>
    <w:p w:rsidR="001E374C" w:rsidRDefault="001E374C" w:rsidP="00A9716D">
      <w:pPr>
        <w:jc w:val="center"/>
      </w:pPr>
      <w:r>
        <w:rPr>
          <w:noProof/>
          <w:lang w:val="fr-FR" w:eastAsia="fr-FR"/>
        </w:rPr>
        <w:lastRenderedPageBreak/>
        <w:drawing>
          <wp:inline distT="0" distB="0" distL="0" distR="0">
            <wp:extent cx="3414713" cy="5014913"/>
            <wp:effectExtent l="19050" t="0" r="0" b="0"/>
            <wp:docPr id="250" name="Image 249" descr="Sans tit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7.png"/>
                    <pic:cNvPicPr/>
                  </pic:nvPicPr>
                  <pic:blipFill>
                    <a:blip r:embed="rId126" cstate="print"/>
                    <a:stretch>
                      <a:fillRect/>
                    </a:stretch>
                  </pic:blipFill>
                  <pic:spPr>
                    <a:xfrm>
                      <a:off x="0" y="0"/>
                      <a:ext cx="3414713" cy="5014913"/>
                    </a:xfrm>
                    <a:prstGeom prst="rect">
                      <a:avLst/>
                    </a:prstGeom>
                  </pic:spPr>
                </pic:pic>
              </a:graphicData>
            </a:graphic>
          </wp:inline>
        </w:drawing>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1E374C" w:rsidRPr="001E374C" w:rsidTr="001E374C">
        <w:tc>
          <w:tcPr>
            <w:tcW w:w="9210" w:type="dxa"/>
            <w:shd w:val="clear" w:color="auto" w:fill="F2F2F2" w:themeFill="background1" w:themeFillShade="F2"/>
          </w:tcPr>
          <w:p w:rsidR="001E374C" w:rsidRPr="001E374C" w:rsidRDefault="001E374C" w:rsidP="001E374C">
            <w:pPr>
              <w:jc w:val="left"/>
              <w:rPr>
                <w:rFonts w:ascii="Courier New" w:hAnsi="Courier New" w:cs="Courier New"/>
                <w:sz w:val="16"/>
                <w:szCs w:val="16"/>
                <w:lang w:val="en-US"/>
              </w:rPr>
            </w:pPr>
            <w:r w:rsidRPr="001E374C">
              <w:rPr>
                <w:rFonts w:ascii="Courier New" w:hAnsi="Courier New" w:cs="Courier New"/>
                <w:color w:val="8B26C9"/>
                <w:sz w:val="16"/>
                <w:szCs w:val="16"/>
                <w:lang w:val="en-US" w:eastAsia="fr-FR"/>
              </w:rPr>
              <w:t>&lt;?xml version="1.0" encoding="UTF-8"?&gt;</w:t>
            </w:r>
            <w:r w:rsidRPr="001E374C">
              <w:rPr>
                <w:rFonts w:ascii="Courier New" w:hAnsi="Courier New" w:cs="Courier New"/>
                <w:color w:val="000000"/>
                <w:sz w:val="16"/>
                <w:szCs w:val="16"/>
                <w:lang w:val="en-US" w:eastAsia="fr-FR"/>
              </w:rPr>
              <w:br/>
            </w:r>
            <w:r w:rsidRPr="001E374C">
              <w:rPr>
                <w:rFonts w:ascii="Courier New" w:hAnsi="Courier New" w:cs="Courier New"/>
                <w:color w:val="000096"/>
                <w:sz w:val="16"/>
                <w:szCs w:val="16"/>
                <w:lang w:val="en-US" w:eastAsia="fr-FR"/>
              </w:rPr>
              <w:t>&lt;xs:schema</w:t>
            </w:r>
            <w:r w:rsidRPr="001E374C">
              <w:rPr>
                <w:rFonts w:ascii="Courier New" w:hAnsi="Courier New" w:cs="Courier New"/>
                <w:color w:val="F5844C"/>
                <w:sz w:val="16"/>
                <w:szCs w:val="16"/>
                <w:lang w:val="en-US" w:eastAsia="fr-FR"/>
              </w:rPr>
              <w:t xml:space="preserve"> xmlns:xs</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"http://www.w3.org/2001/XMLSchema"</w:t>
            </w:r>
            <w:r w:rsidRPr="001E374C">
              <w:rPr>
                <w:rFonts w:ascii="Courier New" w:hAnsi="Courier New" w:cs="Courier New"/>
                <w:color w:val="F5844C"/>
                <w:sz w:val="16"/>
                <w:szCs w:val="16"/>
                <w:lang w:val="en-US" w:eastAsia="fr-FR"/>
              </w:rPr>
              <w:t xml:space="preserve"> elementFormDefault</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"qualified"</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"xmlConfProd"</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maxOccurs</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"unbounded"</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"product"</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&lt;xs:attribute</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"begin"</w:t>
            </w:r>
            <w:r w:rsidRPr="001E374C">
              <w:rPr>
                <w:rFonts w:ascii="Courier New" w:hAnsi="Courier New" w:cs="Courier New"/>
                <w:color w:val="F5844C"/>
                <w:sz w:val="16"/>
                <w:szCs w:val="16"/>
                <w:lang w:val="en-US" w:eastAsia="fr-FR"/>
              </w:rPr>
              <w:t xml:space="preserve"> use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"required"</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&lt;xs:attribute</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"description"</w:t>
            </w:r>
            <w:r w:rsidRPr="001E374C">
              <w:rPr>
                <w:rFonts w:ascii="Courier New" w:hAnsi="Courier New" w:cs="Courier New"/>
                <w:color w:val="F5844C"/>
                <w:sz w:val="16"/>
                <w:szCs w:val="16"/>
                <w:lang w:val="en-US" w:eastAsia="fr-FR"/>
              </w:rPr>
              <w:t xml:space="preserve"> use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"required"</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&lt;xs:attribute</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"end"</w:t>
            </w:r>
            <w:r w:rsidRPr="001E374C">
              <w:rPr>
                <w:rFonts w:ascii="Courier New" w:hAnsi="Courier New" w:cs="Courier New"/>
                <w:color w:val="F5844C"/>
                <w:sz w:val="16"/>
                <w:szCs w:val="16"/>
                <w:lang w:val="en-US" w:eastAsia="fr-FR"/>
              </w:rPr>
              <w:t xml:space="preserve"> use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"required"</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&lt;xs:attribute</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"id"</w:t>
            </w:r>
            <w:r w:rsidRPr="001E374C">
              <w:rPr>
                <w:rFonts w:ascii="Courier New" w:hAnsi="Courier New" w:cs="Courier New"/>
                <w:color w:val="F5844C"/>
                <w:sz w:val="16"/>
                <w:szCs w:val="16"/>
                <w:lang w:val="en-US" w:eastAsia="fr-FR"/>
              </w:rPr>
              <w:t xml:space="preserve"> use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"required"</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&lt;xs:attribute</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"month"</w:t>
            </w:r>
            <w:r w:rsidRPr="001E374C">
              <w:rPr>
                <w:rFonts w:ascii="Courier New" w:hAnsi="Courier New" w:cs="Courier New"/>
                <w:color w:val="F5844C"/>
                <w:sz w:val="16"/>
                <w:szCs w:val="16"/>
                <w:lang w:val="en-US" w:eastAsia="fr-FR"/>
              </w:rPr>
              <w:t xml:space="preserve"> use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"required"</w:t>
            </w:r>
            <w:r w:rsidRPr="001E374C">
              <w:rPr>
                <w:rFonts w:ascii="Courier New" w:hAnsi="Courier New" w:cs="Courier New"/>
                <w:color w:val="F5844C"/>
                <w:sz w:val="16"/>
                <w:szCs w:val="16"/>
                <w:lang w:val="en-US" w:eastAsia="fr-FR"/>
              </w:rPr>
              <w:t xml:space="preserve"> type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"xs:integer"</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&lt;xs:attribute</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"year"</w:t>
            </w:r>
            <w:r w:rsidRPr="001E374C">
              <w:rPr>
                <w:rFonts w:ascii="Courier New" w:hAnsi="Courier New" w:cs="Courier New"/>
                <w:color w:val="F5844C"/>
                <w:sz w:val="16"/>
                <w:szCs w:val="16"/>
                <w:lang w:val="en-US" w:eastAsia="fr-FR"/>
              </w:rPr>
              <w:t xml:space="preserve"> use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"required"</w:t>
            </w:r>
            <w:r w:rsidRPr="001E374C">
              <w:rPr>
                <w:rFonts w:ascii="Courier New" w:hAnsi="Courier New" w:cs="Courier New"/>
                <w:color w:val="F5844C"/>
                <w:sz w:val="16"/>
                <w:szCs w:val="16"/>
                <w:lang w:val="en-US" w:eastAsia="fr-FR"/>
              </w:rPr>
              <w:t xml:space="preserve"> type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"xs:integer"</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"product"</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maxOccurs</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"unbounded"</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"user"</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maxOccurs</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"unbounded"</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"domain"</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maxOccurs</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"unbounded"</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"login"</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maxOccurs</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"unbounded"</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"organisation"</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&lt;xs:attribute</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"id"</w:t>
            </w:r>
            <w:r w:rsidRPr="001E374C">
              <w:rPr>
                <w:rFonts w:ascii="Courier New" w:hAnsi="Courier New" w:cs="Courier New"/>
                <w:color w:val="F5844C"/>
                <w:sz w:val="16"/>
                <w:szCs w:val="16"/>
                <w:lang w:val="en-US" w:eastAsia="fr-FR"/>
              </w:rPr>
              <w:t xml:space="preserve"> use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"required"</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&lt;xs:attribute</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"key"</w:t>
            </w:r>
            <w:r w:rsidRPr="001E374C">
              <w:rPr>
                <w:rFonts w:ascii="Courier New" w:hAnsi="Courier New" w:cs="Courier New"/>
                <w:color w:val="F5844C"/>
                <w:sz w:val="16"/>
                <w:szCs w:val="16"/>
                <w:lang w:val="en-US" w:eastAsia="fr-FR"/>
              </w:rPr>
              <w:t xml:space="preserve"> use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"required"</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r>
            <w:r w:rsidRPr="001E374C">
              <w:rPr>
                <w:rFonts w:ascii="Courier New" w:hAnsi="Courier New" w:cs="Courier New"/>
                <w:color w:val="000000"/>
                <w:sz w:val="16"/>
                <w:szCs w:val="16"/>
                <w:lang w:val="en-US" w:eastAsia="fr-FR"/>
              </w:rPr>
              <w:lastRenderedPageBreak/>
              <w:t xml:space="preserve">      </w:t>
            </w:r>
            <w:r w:rsidRPr="001E374C">
              <w:rPr>
                <w:rFonts w:ascii="Courier New" w:hAnsi="Courier New" w:cs="Courier New"/>
                <w:color w:val="000096"/>
                <w:sz w:val="16"/>
                <w:szCs w:val="16"/>
                <w:lang w:val="en-US" w:eastAsia="fr-FR"/>
              </w:rPr>
              <w:t>&lt;xs:attribute</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"level"</w:t>
            </w:r>
            <w:r w:rsidRPr="001E374C">
              <w:rPr>
                <w:rFonts w:ascii="Courier New" w:hAnsi="Courier New" w:cs="Courier New"/>
                <w:color w:val="F5844C"/>
                <w:sz w:val="16"/>
                <w:szCs w:val="16"/>
                <w:lang w:val="en-US" w:eastAsia="fr-FR"/>
              </w:rPr>
              <w:t xml:space="preserve"> use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"required"</w:t>
            </w:r>
            <w:r w:rsidRPr="001E374C">
              <w:rPr>
                <w:rFonts w:ascii="Courier New" w:hAnsi="Courier New" w:cs="Courier New"/>
                <w:color w:val="F5844C"/>
                <w:sz w:val="16"/>
                <w:szCs w:val="16"/>
                <w:lang w:val="en-US" w:eastAsia="fr-FR"/>
              </w:rPr>
              <w:t xml:space="preserve"> type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"xs:integer"</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"user"</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"name"</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"hit"</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"bandwidth"</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"domain"</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"name"</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"hit"</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"bandwidth"</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"login"</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"name"</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"organisation"</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"hit"</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"bandwidth"</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&lt;/xs:sequence&gt;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"name"</w:t>
            </w:r>
            <w:r w:rsidRPr="001E374C">
              <w:rPr>
                <w:rFonts w:ascii="Courier New" w:hAnsi="Courier New" w:cs="Courier New"/>
                <w:color w:val="F5844C"/>
                <w:sz w:val="16"/>
                <w:szCs w:val="16"/>
                <w:lang w:val="en-US" w:eastAsia="fr-FR"/>
              </w:rPr>
              <w:t xml:space="preserve"> type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"xs:string"</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"hit"</w:t>
            </w:r>
            <w:r w:rsidRPr="001E374C">
              <w:rPr>
                <w:rFonts w:ascii="Courier New" w:hAnsi="Courier New" w:cs="Courier New"/>
                <w:color w:val="F5844C"/>
                <w:sz w:val="16"/>
                <w:szCs w:val="16"/>
                <w:lang w:val="en-US" w:eastAsia="fr-FR"/>
              </w:rPr>
              <w:t xml:space="preserve"> type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"xs:integer"</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"bandwidth"</w:t>
            </w:r>
            <w:r w:rsidRPr="001E374C">
              <w:rPr>
                <w:rFonts w:ascii="Courier New" w:hAnsi="Courier New" w:cs="Courier New"/>
                <w:color w:val="F5844C"/>
                <w:sz w:val="16"/>
                <w:szCs w:val="16"/>
                <w:lang w:val="en-US" w:eastAsia="fr-FR"/>
              </w:rPr>
              <w:t xml:space="preserve"> type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"xs:integer"</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name</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"organisation"</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w:t>
            </w:r>
            <w:r w:rsidRPr="001E374C">
              <w:rPr>
                <w:rFonts w:ascii="Courier New" w:hAnsi="Courier New" w:cs="Courier New"/>
                <w:color w:val="F5844C"/>
                <w:sz w:val="16"/>
                <w:szCs w:val="16"/>
                <w:lang w:val="en-US" w:eastAsia="fr-FR"/>
              </w:rPr>
              <w:t xml:space="preserve"> mixed</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"true"</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&lt;xs:choice</w:t>
            </w:r>
            <w:r w:rsidRPr="001E374C">
              <w:rPr>
                <w:rFonts w:ascii="Courier New" w:hAnsi="Courier New" w:cs="Courier New"/>
                <w:color w:val="F5844C"/>
                <w:sz w:val="16"/>
                <w:szCs w:val="16"/>
                <w:lang w:val="en-US" w:eastAsia="fr-FR"/>
              </w:rPr>
              <w:t xml:space="preserve"> minOccurs</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"0"</w:t>
            </w:r>
            <w:r w:rsidRPr="001E374C">
              <w:rPr>
                <w:rFonts w:ascii="Courier New" w:hAnsi="Courier New" w:cs="Courier New"/>
                <w:color w:val="F5844C"/>
                <w:sz w:val="16"/>
                <w:szCs w:val="16"/>
                <w:lang w:val="en-US" w:eastAsia="fr-FR"/>
              </w:rPr>
              <w:t xml:space="preserve"> maxOccurs</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"unbounded"</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"bandwidth"</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"hit"</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w:t>
            </w:r>
            <w:r w:rsidRPr="001E374C">
              <w:rPr>
                <w:rFonts w:ascii="Courier New" w:hAnsi="Courier New" w:cs="Courier New"/>
                <w:color w:val="F5844C"/>
                <w:sz w:val="16"/>
                <w:szCs w:val="16"/>
                <w:lang w:val="en-US" w:eastAsia="fr-FR"/>
              </w:rPr>
              <w:t xml:space="preserve"> ref</w:t>
            </w:r>
            <w:r w:rsidRPr="001E374C">
              <w:rPr>
                <w:rFonts w:ascii="Courier New" w:hAnsi="Courier New" w:cs="Courier New"/>
                <w:color w:val="FF8040"/>
                <w:sz w:val="16"/>
                <w:szCs w:val="16"/>
                <w:lang w:val="en-US" w:eastAsia="fr-FR"/>
              </w:rPr>
              <w:t>=</w:t>
            </w:r>
            <w:r w:rsidRPr="001E374C">
              <w:rPr>
                <w:rFonts w:ascii="Courier New" w:hAnsi="Courier New" w:cs="Courier New"/>
                <w:color w:val="993300"/>
                <w:sz w:val="16"/>
                <w:szCs w:val="16"/>
                <w:lang w:val="en-US" w:eastAsia="fr-FR"/>
              </w:rPr>
              <w:t>"name"</w:t>
            </w:r>
            <w:r w:rsidRPr="001E374C">
              <w:rPr>
                <w:rFonts w:ascii="Courier New" w:hAnsi="Courier New" w:cs="Courier New"/>
                <w:color w:val="000096"/>
                <w:sz w:val="16"/>
                <w:szCs w:val="16"/>
                <w:lang w:val="en-US" w:eastAsia="fr-FR"/>
              </w:rPr>
              <w:t>/&gt;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&lt;/xs:choice&gt;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&lt;/xs:complexType&gt;</w:t>
            </w:r>
            <w:r w:rsidRPr="001E374C">
              <w:rPr>
                <w:rFonts w:ascii="Courier New" w:hAnsi="Courier New" w:cs="Courier New"/>
                <w:color w:val="000000"/>
                <w:sz w:val="16"/>
                <w:szCs w:val="16"/>
                <w:lang w:val="en-US" w:eastAsia="fr-FR"/>
              </w:rPr>
              <w:br/>
              <w:t xml:space="preserve">  </w:t>
            </w:r>
            <w:r w:rsidRPr="001E374C">
              <w:rPr>
                <w:rFonts w:ascii="Courier New" w:hAnsi="Courier New" w:cs="Courier New"/>
                <w:color w:val="000096"/>
                <w:sz w:val="16"/>
                <w:szCs w:val="16"/>
                <w:lang w:val="en-US" w:eastAsia="fr-FR"/>
              </w:rPr>
              <w:t>&lt;/xs:element&gt;</w:t>
            </w:r>
            <w:r w:rsidRPr="001E374C">
              <w:rPr>
                <w:rFonts w:ascii="Courier New" w:hAnsi="Courier New" w:cs="Courier New"/>
                <w:color w:val="000000"/>
                <w:sz w:val="16"/>
                <w:szCs w:val="16"/>
                <w:lang w:val="en-US" w:eastAsia="fr-FR"/>
              </w:rPr>
              <w:br/>
            </w:r>
            <w:r w:rsidRPr="001E374C">
              <w:rPr>
                <w:rFonts w:ascii="Courier New" w:hAnsi="Courier New" w:cs="Courier New"/>
                <w:color w:val="000096"/>
                <w:sz w:val="16"/>
                <w:szCs w:val="16"/>
                <w:lang w:val="en-US" w:eastAsia="fr-FR"/>
              </w:rPr>
              <w:t>&lt;/xs:schema&gt;</w:t>
            </w:r>
            <w:r w:rsidRPr="001E374C">
              <w:rPr>
                <w:rFonts w:ascii="Courier New" w:hAnsi="Courier New" w:cs="Courier New"/>
                <w:color w:val="000000"/>
                <w:sz w:val="16"/>
                <w:szCs w:val="16"/>
                <w:lang w:val="en-US" w:eastAsia="fr-FR"/>
              </w:rPr>
              <w:br/>
            </w:r>
          </w:p>
        </w:tc>
      </w:tr>
    </w:tbl>
    <w:p w:rsidR="001E374C" w:rsidRDefault="001E374C" w:rsidP="006B2C24"/>
    <w:p w:rsidR="00A9716D" w:rsidRDefault="00A9716D" w:rsidP="006B2C24">
      <w:r>
        <w:t>Example:</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A9716D" w:rsidTr="00A9716D">
        <w:tc>
          <w:tcPr>
            <w:tcW w:w="9210" w:type="dxa"/>
            <w:shd w:val="clear" w:color="auto" w:fill="F2F2F2" w:themeFill="background1" w:themeFillShade="F2"/>
          </w:tcPr>
          <w:p w:rsidR="00A9716D" w:rsidRPr="00A9716D" w:rsidRDefault="00A9716D" w:rsidP="00A9716D">
            <w:pPr>
              <w:jc w:val="left"/>
              <w:rPr>
                <w:rFonts w:ascii="Courier New" w:hAnsi="Courier New" w:cs="Courier New"/>
                <w:sz w:val="16"/>
                <w:szCs w:val="16"/>
                <w:lang w:val="en-US"/>
              </w:rPr>
            </w:pPr>
            <w:r w:rsidRPr="000411DB">
              <w:rPr>
                <w:rFonts w:ascii="Courier New" w:hAnsi="Courier New" w:cs="Courier New"/>
                <w:color w:val="000096"/>
                <w:sz w:val="16"/>
                <w:szCs w:val="16"/>
                <w:lang w:val="en-US" w:eastAsia="fr-FR"/>
              </w:rPr>
              <w:t>&lt;xmlConfProd</w:t>
            </w:r>
            <w:r w:rsidRPr="000411DB">
              <w:rPr>
                <w:rFonts w:ascii="Courier New" w:hAnsi="Courier New" w:cs="Courier New"/>
                <w:color w:val="F5844C"/>
                <w:sz w:val="16"/>
                <w:szCs w:val="16"/>
                <w:lang w:val="en-US" w:eastAsia="fr-FR"/>
              </w:rPr>
              <w:t xml:space="preserve"> id</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"/data2/atoll/awstats/logs/xml/MyOcean/logProductDUCNRVsftpExtendConfig.xml"</w:t>
            </w:r>
            <w:r w:rsidRPr="000411DB">
              <w:rPr>
                <w:rFonts w:ascii="Courier New" w:hAnsi="Courier New" w:cs="Courier New"/>
                <w:color w:val="F5844C"/>
                <w:sz w:val="16"/>
                <w:szCs w:val="16"/>
                <w:lang w:val="en-US" w:eastAsia="fr-FR"/>
              </w:rPr>
              <w:t xml:space="preserve"> month</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"05"</w:t>
            </w:r>
            <w:r w:rsidRPr="000411DB">
              <w:rPr>
                <w:rFonts w:ascii="Courier New" w:hAnsi="Courier New" w:cs="Courier New"/>
                <w:color w:val="F5844C"/>
                <w:sz w:val="16"/>
                <w:szCs w:val="16"/>
                <w:lang w:val="en-US" w:eastAsia="fr-FR"/>
              </w:rPr>
              <w:t xml:space="preserve"> year</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"2013"</w:t>
            </w:r>
            <w:r w:rsidRPr="000411DB">
              <w:rPr>
                <w:rFonts w:ascii="Courier New" w:hAnsi="Courier New" w:cs="Courier New"/>
                <w:color w:val="F5844C"/>
                <w:sz w:val="16"/>
                <w:szCs w:val="16"/>
                <w:lang w:val="en-US" w:eastAsia="fr-FR"/>
              </w:rPr>
              <w:t xml:space="preserve"> begin</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"mercredi 1 mai 2013 0 h 00"</w:t>
            </w:r>
            <w:r w:rsidRPr="000411DB">
              <w:rPr>
                <w:rFonts w:ascii="Courier New" w:hAnsi="Courier New" w:cs="Courier New"/>
                <w:color w:val="F5844C"/>
                <w:sz w:val="16"/>
                <w:szCs w:val="16"/>
                <w:lang w:val="en-US" w:eastAsia="fr-FR"/>
              </w:rPr>
              <w:t xml:space="preserve"> end</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"vendredi 31 mai 2013 23 h 59"</w:t>
            </w:r>
            <w:r w:rsidRPr="000411DB">
              <w:rPr>
                <w:rFonts w:ascii="Courier New" w:hAnsi="Courier New" w:cs="Courier New"/>
                <w:color w:val="F5844C"/>
                <w:sz w:val="16"/>
                <w:szCs w:val="16"/>
                <w:lang w:val="en-US" w:eastAsia="fr-FR"/>
              </w:rPr>
              <w:t xml:space="preserve"> description</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"DUCNR Ftp"</w:t>
            </w:r>
            <w:r w:rsidRPr="000411DB">
              <w:rPr>
                <w:rFonts w:ascii="Courier New" w:hAnsi="Courier New" w:cs="Courier New"/>
                <w:color w:val="000096"/>
                <w:sz w:val="16"/>
                <w:szCs w:val="16"/>
                <w:lang w:val="en-US" w:eastAsia="fr-FR"/>
              </w:rPr>
              <w: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&lt;product</w:t>
            </w:r>
            <w:r w:rsidRPr="000411DB">
              <w:rPr>
                <w:rFonts w:ascii="Courier New" w:hAnsi="Courier New" w:cs="Courier New"/>
                <w:color w:val="F5844C"/>
                <w:sz w:val="16"/>
                <w:szCs w:val="16"/>
                <w:lang w:val="en-US" w:eastAsia="fr-FR"/>
              </w:rPr>
              <w:t xml:space="preserve"> id</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"All products"</w:t>
            </w:r>
            <w:r w:rsidRPr="000411DB">
              <w:rPr>
                <w:rFonts w:ascii="Courier New" w:hAnsi="Courier New" w:cs="Courier New"/>
                <w:color w:val="F5844C"/>
                <w:sz w:val="16"/>
                <w:szCs w:val="16"/>
                <w:lang w:val="en-US" w:eastAsia="fr-FR"/>
              </w:rPr>
              <w:t xml:space="preserve"> </w:t>
            </w:r>
            <w:r w:rsidRPr="000411DB">
              <w:rPr>
                <w:rFonts w:ascii="Courier New" w:hAnsi="Courier New" w:cs="Courier New"/>
                <w:color w:val="F5844C"/>
                <w:sz w:val="16"/>
                <w:szCs w:val="16"/>
                <w:highlight w:val="yellow"/>
                <w:lang w:val="en-US" w:eastAsia="fr-FR"/>
              </w:rPr>
              <w:t>level</w:t>
            </w:r>
            <w:r w:rsidRPr="000411DB">
              <w:rPr>
                <w:rFonts w:ascii="Courier New" w:hAnsi="Courier New" w:cs="Courier New"/>
                <w:color w:val="FF8040"/>
                <w:sz w:val="16"/>
                <w:szCs w:val="16"/>
                <w:highlight w:val="yellow"/>
                <w:lang w:val="en-US" w:eastAsia="fr-FR"/>
              </w:rPr>
              <w:t>=</w:t>
            </w:r>
            <w:r w:rsidRPr="000411DB">
              <w:rPr>
                <w:rFonts w:ascii="Courier New" w:hAnsi="Courier New" w:cs="Courier New"/>
                <w:color w:val="993300"/>
                <w:sz w:val="16"/>
                <w:szCs w:val="16"/>
                <w:highlight w:val="yellow"/>
                <w:lang w:val="en-US" w:eastAsia="fr-FR"/>
              </w:rPr>
              <w:t>"0"</w:t>
            </w:r>
            <w:r w:rsidRPr="000411DB">
              <w:rPr>
                <w:rFonts w:ascii="Courier New" w:hAnsi="Courier New" w:cs="Courier New"/>
                <w:color w:val="F5844C"/>
                <w:sz w:val="16"/>
                <w:szCs w:val="16"/>
                <w:lang w:val="en-US" w:eastAsia="fr-FR"/>
              </w:rPr>
              <w:t xml:space="preserve"> key</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"AllFtp"</w:t>
            </w:r>
            <w:r w:rsidRPr="000411DB">
              <w:rPr>
                <w:rFonts w:ascii="Courier New" w:hAnsi="Courier New" w:cs="Courier New"/>
                <w:color w:val="000096"/>
                <w:sz w:val="16"/>
                <w:szCs w:val="16"/>
                <w:lang w:val="en-US" w:eastAsia="fr-FR"/>
              </w:rPr>
              <w: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t>109.99.128.120</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t>4393</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t>5105544600</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t>firewall.regione.emilia-romagna.it</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t>2497</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t>82290251128</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br/>
            </w:r>
            <w:r w:rsidRPr="000411DB">
              <w:rPr>
                <w:rFonts w:ascii="Courier New" w:hAnsi="Courier New" w:cs="Courier New"/>
                <w:color w:val="000000"/>
                <w:sz w:val="16"/>
                <w:szCs w:val="16"/>
                <w:lang w:val="en-US" w:eastAsia="fr-FR"/>
              </w:rPr>
              <w:lastRenderedPageBreak/>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t>host126-233-static.51-88-b.business.telecomitalia.it</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t>105</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t>977797246</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96"/>
                <w:sz w:val="16"/>
                <w:szCs w:val="16"/>
                <w:lang w:val="en-US" w:eastAsia="fr-FR"/>
              </w:rPr>
              <w:br/>
              <w:t>…</w:t>
            </w:r>
            <w:r w:rsidRPr="000411DB">
              <w:rPr>
                <w:rFonts w:ascii="Courier New" w:hAnsi="Courier New" w:cs="Courier New"/>
                <w:color w:val="000096"/>
                <w:sz w:val="16"/>
                <w:szCs w:val="16"/>
                <w:lang w:val="en-US" w:eastAsia="fr-FR"/>
              </w:rPr>
              <w:br/>
              <w:t>&lt;/product&gt;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&lt;product</w:t>
            </w:r>
            <w:r w:rsidRPr="000411DB">
              <w:rPr>
                <w:rFonts w:ascii="Courier New" w:hAnsi="Courier New" w:cs="Courier New"/>
                <w:color w:val="F5844C"/>
                <w:sz w:val="16"/>
                <w:szCs w:val="16"/>
                <w:lang w:val="en-US" w:eastAsia="fr-FR"/>
              </w:rPr>
              <w:t xml:space="preserve"> id</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"OCEANCOLOUR_GLO_CHL_L3_NRT_OBSERVATIONS_009_032"</w:t>
            </w:r>
            <w:r w:rsidRPr="000411DB">
              <w:rPr>
                <w:rFonts w:ascii="Courier New" w:hAnsi="Courier New" w:cs="Courier New"/>
                <w:color w:val="F5844C"/>
                <w:sz w:val="16"/>
                <w:szCs w:val="16"/>
                <w:lang w:val="en-US" w:eastAsia="fr-FR"/>
              </w:rPr>
              <w:t xml:space="preserve"> </w:t>
            </w:r>
            <w:r w:rsidRPr="000411DB">
              <w:rPr>
                <w:rFonts w:ascii="Courier New" w:hAnsi="Courier New" w:cs="Courier New"/>
                <w:color w:val="F5844C"/>
                <w:sz w:val="16"/>
                <w:szCs w:val="16"/>
                <w:highlight w:val="yellow"/>
                <w:lang w:val="en-US" w:eastAsia="fr-FR"/>
              </w:rPr>
              <w:t>level</w:t>
            </w:r>
            <w:r w:rsidRPr="000411DB">
              <w:rPr>
                <w:rFonts w:ascii="Courier New" w:hAnsi="Courier New" w:cs="Courier New"/>
                <w:color w:val="FF8040"/>
                <w:sz w:val="16"/>
                <w:szCs w:val="16"/>
                <w:highlight w:val="yellow"/>
                <w:lang w:val="en-US" w:eastAsia="fr-FR"/>
              </w:rPr>
              <w:t>=</w:t>
            </w:r>
            <w:r w:rsidRPr="000411DB">
              <w:rPr>
                <w:rFonts w:ascii="Courier New" w:hAnsi="Courier New" w:cs="Courier New"/>
                <w:color w:val="993300"/>
                <w:sz w:val="16"/>
                <w:szCs w:val="16"/>
                <w:highlight w:val="yellow"/>
                <w:lang w:val="en-US" w:eastAsia="fr-FR"/>
              </w:rPr>
              <w:t>"1"</w:t>
            </w:r>
            <w:r w:rsidRPr="000411DB">
              <w:rPr>
                <w:rFonts w:ascii="Courier New" w:hAnsi="Courier New" w:cs="Courier New"/>
                <w:color w:val="F5844C"/>
                <w:sz w:val="16"/>
                <w:szCs w:val="16"/>
                <w:lang w:val="en-US" w:eastAsia="fr-FR"/>
              </w:rPr>
              <w:t xml:space="preserve"> key</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"AllFtp/OCEANCOLOUR_GLO_CHL_L3_NRT_OBSERVATIONS_009_032"</w:t>
            </w:r>
            <w:r w:rsidRPr="000411DB">
              <w:rPr>
                <w:rFonts w:ascii="Courier New" w:hAnsi="Courier New" w:cs="Courier New"/>
                <w:color w:val="000096"/>
                <w:sz w:val="16"/>
                <w:szCs w:val="16"/>
                <w:lang w:val="en-US" w:eastAsia="fr-FR"/>
              </w:rPr>
              <w: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t>103.16.223.3</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t>22</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t>17596827</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t>180.243.95.104</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t>1</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t>627064</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t>bl10-234-204.dsl.telepac.pt</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t>1</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t>213978</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96"/>
                <w:sz w:val="16"/>
                <w:szCs w:val="16"/>
                <w:lang w:val="en-US" w:eastAsia="fr-FR"/>
              </w:rPr>
              <w:br/>
              <w:t>…</w:t>
            </w:r>
            <w:r w:rsidRPr="000411DB">
              <w:rPr>
                <w:rFonts w:ascii="Courier New" w:hAnsi="Courier New" w:cs="Courier New"/>
                <w:color w:val="000096"/>
                <w:sz w:val="16"/>
                <w:szCs w:val="16"/>
                <w:lang w:val="en-US" w:eastAsia="fr-FR"/>
              </w:rPr>
              <w:br/>
            </w:r>
            <w:r w:rsidRPr="000411DB">
              <w:rPr>
                <w:rFonts w:ascii="Courier New" w:hAnsi="Courier New" w:cs="Courier New"/>
                <w:color w:val="000000"/>
                <w:sz w:val="16"/>
                <w:szCs w:val="16"/>
                <w:lang w:val="en-US" w:eastAsia="fr-FR"/>
              </w:rPr>
              <w:t xml:space="preserve">  </w:t>
            </w:r>
            <w:r w:rsidRPr="000411DB">
              <w:rPr>
                <w:rFonts w:ascii="Courier New" w:hAnsi="Courier New" w:cs="Courier New"/>
                <w:color w:val="000096"/>
                <w:sz w:val="16"/>
                <w:szCs w:val="16"/>
                <w:lang w:val="en-US" w:eastAsia="fr-FR"/>
              </w:rPr>
              <w:t>&lt;/product&gt;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&lt;product</w:t>
            </w:r>
            <w:r w:rsidRPr="000411DB">
              <w:rPr>
                <w:rFonts w:ascii="Courier New" w:hAnsi="Courier New" w:cs="Courier New"/>
                <w:color w:val="F5844C"/>
                <w:sz w:val="16"/>
                <w:szCs w:val="16"/>
                <w:lang w:val="en-US" w:eastAsia="fr-FR"/>
              </w:rPr>
              <w:t xml:space="preserve"> id</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"SST_MED_SST_L3S_NRT_OBSERVATIONS_010_012"</w:t>
            </w:r>
            <w:r w:rsidRPr="000411DB">
              <w:rPr>
                <w:rFonts w:ascii="Courier New" w:hAnsi="Courier New" w:cs="Courier New"/>
                <w:color w:val="F5844C"/>
                <w:sz w:val="16"/>
                <w:szCs w:val="16"/>
                <w:lang w:val="en-US" w:eastAsia="fr-FR"/>
              </w:rPr>
              <w:t xml:space="preserve"> </w:t>
            </w:r>
            <w:r w:rsidRPr="000411DB">
              <w:rPr>
                <w:rFonts w:ascii="Courier New" w:hAnsi="Courier New" w:cs="Courier New"/>
                <w:color w:val="F5844C"/>
                <w:sz w:val="16"/>
                <w:szCs w:val="16"/>
                <w:highlight w:val="yellow"/>
                <w:lang w:val="en-US" w:eastAsia="fr-FR"/>
              </w:rPr>
              <w:t>level</w:t>
            </w:r>
            <w:r w:rsidRPr="000411DB">
              <w:rPr>
                <w:rFonts w:ascii="Courier New" w:hAnsi="Courier New" w:cs="Courier New"/>
                <w:color w:val="FF8040"/>
                <w:sz w:val="16"/>
                <w:szCs w:val="16"/>
                <w:highlight w:val="yellow"/>
                <w:lang w:val="en-US" w:eastAsia="fr-FR"/>
              </w:rPr>
              <w:t>=</w:t>
            </w:r>
            <w:r w:rsidRPr="000411DB">
              <w:rPr>
                <w:rFonts w:ascii="Courier New" w:hAnsi="Courier New" w:cs="Courier New"/>
                <w:color w:val="993300"/>
                <w:sz w:val="16"/>
                <w:szCs w:val="16"/>
                <w:highlight w:val="yellow"/>
                <w:lang w:val="en-US" w:eastAsia="fr-FR"/>
              </w:rPr>
              <w:t>"1"</w:t>
            </w:r>
            <w:r w:rsidRPr="000411DB">
              <w:rPr>
                <w:rFonts w:ascii="Courier New" w:hAnsi="Courier New" w:cs="Courier New"/>
                <w:color w:val="F5844C"/>
                <w:sz w:val="16"/>
                <w:szCs w:val="16"/>
                <w:lang w:val="en-US" w:eastAsia="fr-FR"/>
              </w:rPr>
              <w:t xml:space="preserve"> key</w:t>
            </w:r>
            <w:r w:rsidRPr="000411DB">
              <w:rPr>
                <w:rFonts w:ascii="Courier New" w:hAnsi="Courier New" w:cs="Courier New"/>
                <w:color w:val="FF8040"/>
                <w:sz w:val="16"/>
                <w:szCs w:val="16"/>
                <w:lang w:val="en-US" w:eastAsia="fr-FR"/>
              </w:rPr>
              <w:t>=</w:t>
            </w:r>
            <w:r w:rsidRPr="000411DB">
              <w:rPr>
                <w:rFonts w:ascii="Courier New" w:hAnsi="Courier New" w:cs="Courier New"/>
                <w:color w:val="993300"/>
                <w:sz w:val="16"/>
                <w:szCs w:val="16"/>
                <w:lang w:val="en-US" w:eastAsia="fr-FR"/>
              </w:rPr>
              <w:t>"AllFtp/SST_MED_SST_L3S_NRT_OBSERVATIONS_010_012"</w:t>
            </w:r>
            <w:r w:rsidRPr="000411DB">
              <w:rPr>
                <w:rFonts w:ascii="Courier New" w:hAnsi="Courier New" w:cs="Courier New"/>
                <w:color w:val="000096"/>
                <w:sz w:val="16"/>
                <w:szCs w:val="16"/>
                <w:lang w:val="en-US" w:eastAsia="fr-FR"/>
              </w:rPr>
              <w: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t>firewall.regione.emilia-romagna.it</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t>146</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t>1064082640</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t>host126-233-static.51-88-b.business.telecomitalia.it</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t>70</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t>496726818</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t>host226-102-static.99-5-b.business.telecomitalia.it</w:t>
            </w:r>
            <w:r w:rsidRPr="000411DB">
              <w:rPr>
                <w:rFonts w:ascii="Courier New" w:hAnsi="Courier New" w:cs="Courier New"/>
                <w:color w:val="000096"/>
                <w:sz w:val="16"/>
                <w:szCs w:val="16"/>
                <w:lang w:val="en-US" w:eastAsia="fr-FR"/>
              </w:rPr>
              <w:t>&lt;/name&gt;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t>12</w:t>
            </w:r>
            <w:r w:rsidRPr="000411DB">
              <w:rPr>
                <w:rFonts w:ascii="Courier New" w:hAnsi="Courier New" w:cs="Courier New"/>
                <w:color w:val="000096"/>
                <w:sz w:val="16"/>
                <w:szCs w:val="16"/>
                <w:lang w:val="en-US" w:eastAsia="fr-FR"/>
              </w:rPr>
              <w:t>&lt;/hit&gt;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t>4484394196</w:t>
            </w:r>
            <w:r w:rsidRPr="000411DB">
              <w:rPr>
                <w:rFonts w:ascii="Courier New" w:hAnsi="Courier New" w:cs="Courier New"/>
                <w:color w:val="000096"/>
                <w:sz w:val="16"/>
                <w:szCs w:val="16"/>
                <w:lang w:val="en-US" w:eastAsia="fr-FR"/>
              </w:rPr>
              <w:t>&lt;/bandwidth&gt;</w:t>
            </w:r>
            <w:r w:rsidRPr="000411DB">
              <w:rPr>
                <w:rFonts w:ascii="Courier New" w:hAnsi="Courier New" w:cs="Courier New"/>
                <w:color w:val="000000"/>
                <w:sz w:val="16"/>
                <w:szCs w:val="16"/>
                <w:lang w:val="en-US" w:eastAsia="fr-FR"/>
              </w:rPr>
              <w:br/>
              <w:t xml:space="preserve">    </w:t>
            </w:r>
            <w:r w:rsidRPr="000411DB">
              <w:rPr>
                <w:rFonts w:ascii="Courier New" w:hAnsi="Courier New" w:cs="Courier New"/>
                <w:color w:val="000096"/>
                <w:sz w:val="16"/>
                <w:szCs w:val="16"/>
                <w:lang w:val="en-US" w:eastAsia="fr-FR"/>
              </w:rPr>
              <w:t>&lt;/user&gt;</w:t>
            </w:r>
            <w:r w:rsidRPr="000411DB">
              <w:rPr>
                <w:rFonts w:ascii="Courier New" w:hAnsi="Courier New" w:cs="Courier New"/>
                <w:color w:val="000000"/>
                <w:sz w:val="16"/>
                <w:szCs w:val="16"/>
                <w:lang w:val="en-US" w:eastAsia="fr-FR"/>
              </w:rPr>
              <w:br/>
            </w:r>
            <w:r>
              <w:rPr>
                <w:rFonts w:ascii="Courier New" w:hAnsi="Courier New" w:cs="Courier New"/>
                <w:sz w:val="16"/>
                <w:szCs w:val="16"/>
                <w:lang w:val="en-US"/>
              </w:rPr>
              <w:t>…</w:t>
            </w:r>
            <w:r>
              <w:rPr>
                <w:rFonts w:ascii="Courier New" w:hAnsi="Courier New" w:cs="Courier New"/>
                <w:sz w:val="16"/>
                <w:szCs w:val="16"/>
                <w:lang w:val="en-US"/>
              </w:rPr>
              <w:br/>
            </w:r>
            <w:r w:rsidRPr="000411DB">
              <w:rPr>
                <w:rFonts w:ascii="Courier New" w:hAnsi="Courier New" w:cs="Courier New"/>
                <w:color w:val="000000"/>
                <w:sz w:val="16"/>
                <w:szCs w:val="16"/>
                <w:lang w:val="en-US" w:eastAsia="fr-FR"/>
              </w:rPr>
              <w:t xml:space="preserve">  </w:t>
            </w:r>
            <w:r w:rsidRPr="000411DB">
              <w:rPr>
                <w:rFonts w:ascii="Courier New" w:hAnsi="Courier New" w:cs="Courier New"/>
                <w:color w:val="000096"/>
                <w:sz w:val="16"/>
                <w:szCs w:val="16"/>
                <w:lang w:val="en-US" w:eastAsia="fr-FR"/>
              </w:rPr>
              <w:t>&lt;/product&gt;</w:t>
            </w:r>
          </w:p>
        </w:tc>
      </w:tr>
    </w:tbl>
    <w:p w:rsidR="00A9716D" w:rsidRPr="00A9716D" w:rsidRDefault="00A9716D" w:rsidP="006B2C24">
      <w:pPr>
        <w:rPr>
          <w:lang w:val="en-US"/>
        </w:rPr>
      </w:pPr>
    </w:p>
    <w:p w:rsidR="001E374C" w:rsidRDefault="00A9716D" w:rsidP="006B2C24">
      <w:r>
        <w:t xml:space="preserve">The XSLT must select only the &lt;product&gt; with attribute </w:t>
      </w:r>
      <w:r w:rsidRPr="00A9716D">
        <w:rPr>
          <w:i/>
          <w:highlight w:val="yellow"/>
        </w:rPr>
        <w:t>level</w:t>
      </w:r>
      <w:r>
        <w:t xml:space="preserve"> = “1” (Level 1 is Product specification, Level 0 is all products mixed up</w:t>
      </w:r>
      <w:r w:rsidR="00C72F17">
        <w:t>, there is no level greater than 1 because we don’t want statistics for datasets</w:t>
      </w:r>
      <w:r>
        <w:t>).</w:t>
      </w:r>
    </w:p>
    <w:p w:rsidR="00B66207" w:rsidRDefault="00A9716D" w:rsidP="006B2C24">
      <w:r>
        <w:t xml:space="preserve">The XSLT must write each user </w:t>
      </w:r>
      <w:r w:rsidR="00B66207">
        <w:t>regardless the product</w:t>
      </w:r>
      <w:r w:rsidR="0037523F">
        <w:t>, as an XML file. E.g. (</w:t>
      </w:r>
      <w:r w:rsidR="00A452D1">
        <w:t>theoretical</w:t>
      </w:r>
      <w:r w:rsidR="0037523F">
        <w:t>):</w:t>
      </w:r>
    </w:p>
    <w:p w:rsidR="00B66207" w:rsidRPr="00D94FC7" w:rsidRDefault="00D94FC7" w:rsidP="00B66207">
      <w:pPr>
        <w:jc w:val="left"/>
        <w:rPr>
          <w:rFonts w:ascii="Courier New" w:hAnsi="Courier New" w:cs="Courier New"/>
          <w:sz w:val="16"/>
          <w:szCs w:val="16"/>
          <w:lang w:val="en-US"/>
        </w:rPr>
      </w:pPr>
      <w:r w:rsidRPr="001F3E76">
        <w:rPr>
          <w:rFonts w:ascii="Courier New" w:hAnsi="Courier New" w:cs="Courier New"/>
          <w:color w:val="000096"/>
          <w:sz w:val="16"/>
          <w:szCs w:val="16"/>
          <w:lang w:val="en-US" w:eastAsia="fr-FR"/>
        </w:rPr>
        <w:t>&lt;</w:t>
      </w:r>
      <w:proofErr w:type="gramStart"/>
      <w:r>
        <w:rPr>
          <w:rFonts w:ascii="Courier New" w:hAnsi="Courier New" w:cs="Courier New"/>
          <w:color w:val="000096"/>
          <w:sz w:val="16"/>
          <w:szCs w:val="16"/>
          <w:lang w:val="en-US" w:eastAsia="fr-FR"/>
        </w:rPr>
        <w:t>users</w:t>
      </w:r>
      <w:proofErr w:type="gramEnd"/>
      <w:r w:rsidRPr="001F3E76">
        <w:rPr>
          <w:rFonts w:ascii="Courier New" w:hAnsi="Courier New" w:cs="Courier New"/>
          <w:color w:val="000096"/>
          <w:sz w:val="16"/>
          <w:szCs w:val="16"/>
          <w:lang w:val="en-US" w:eastAsia="fr-FR"/>
        </w:rPr>
        <w:t>&gt;</w:t>
      </w:r>
      <w:r>
        <w:rPr>
          <w:rFonts w:ascii="Courier New" w:hAnsi="Courier New" w:cs="Courier New"/>
          <w:color w:val="000096"/>
          <w:sz w:val="16"/>
          <w:szCs w:val="16"/>
          <w:lang w:val="en-US" w:eastAsia="fr-FR"/>
        </w:rPr>
        <w:br/>
      </w:r>
      <w:r w:rsidR="0037523F" w:rsidRPr="00B66207">
        <w:rPr>
          <w:rFonts w:ascii="Courier New" w:hAnsi="Courier New" w:cs="Courier New"/>
          <w:color w:val="000000"/>
          <w:sz w:val="16"/>
          <w:szCs w:val="16"/>
          <w:lang w:val="en-US" w:eastAsia="fr-FR"/>
        </w:rPr>
        <w:t xml:space="preserve">    </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t>User</w:t>
      </w:r>
      <w:r w:rsidR="0037523F">
        <w:rPr>
          <w:rFonts w:ascii="Courier New" w:hAnsi="Courier New" w:cs="Courier New"/>
          <w:color w:val="000000"/>
          <w:sz w:val="16"/>
          <w:szCs w:val="16"/>
          <w:lang w:val="en-US" w:eastAsia="fr-FR"/>
        </w:rPr>
        <w:t xml:space="preserve"> A</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br/>
        <w:t xml:space="preserve">    </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t>User</w:t>
      </w:r>
      <w:r w:rsidR="0037523F">
        <w:rPr>
          <w:rFonts w:ascii="Courier New" w:hAnsi="Courier New" w:cs="Courier New"/>
          <w:color w:val="000000"/>
          <w:sz w:val="16"/>
          <w:szCs w:val="16"/>
          <w:lang w:val="en-US" w:eastAsia="fr-FR"/>
        </w:rPr>
        <w:t xml:space="preserve"> B</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br/>
        <w:t xml:space="preserve">    </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t>User</w:t>
      </w:r>
      <w:r w:rsidR="0037523F">
        <w:rPr>
          <w:rFonts w:ascii="Courier New" w:hAnsi="Courier New" w:cs="Courier New"/>
          <w:color w:val="000000"/>
          <w:sz w:val="16"/>
          <w:szCs w:val="16"/>
          <w:lang w:val="en-US" w:eastAsia="fr-FR"/>
        </w:rPr>
        <w:t xml:space="preserve"> C</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br/>
        <w:t xml:space="preserve">    </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t>User</w:t>
      </w:r>
      <w:r w:rsidR="0037523F">
        <w:rPr>
          <w:rFonts w:ascii="Courier New" w:hAnsi="Courier New" w:cs="Courier New"/>
          <w:color w:val="000000"/>
          <w:sz w:val="16"/>
          <w:szCs w:val="16"/>
          <w:lang w:val="en-US" w:eastAsia="fr-FR"/>
        </w:rPr>
        <w:t xml:space="preserve"> A</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br/>
        <w:t xml:space="preserve">    </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t>User</w:t>
      </w:r>
      <w:r w:rsidR="0037523F">
        <w:rPr>
          <w:rFonts w:ascii="Courier New" w:hAnsi="Courier New" w:cs="Courier New"/>
          <w:color w:val="000000"/>
          <w:sz w:val="16"/>
          <w:szCs w:val="16"/>
          <w:lang w:val="en-US" w:eastAsia="fr-FR"/>
        </w:rPr>
        <w:t xml:space="preserve"> A</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br/>
        <w:t xml:space="preserve">    </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t>User</w:t>
      </w:r>
      <w:r w:rsidR="0037523F">
        <w:rPr>
          <w:rFonts w:ascii="Courier New" w:hAnsi="Courier New" w:cs="Courier New"/>
          <w:color w:val="000000"/>
          <w:sz w:val="16"/>
          <w:szCs w:val="16"/>
          <w:lang w:val="en-US" w:eastAsia="fr-FR"/>
        </w:rPr>
        <w:t xml:space="preserve"> B</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br/>
        <w:t xml:space="preserve">    </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t>User</w:t>
      </w:r>
      <w:r w:rsidR="0037523F">
        <w:rPr>
          <w:rFonts w:ascii="Courier New" w:hAnsi="Courier New" w:cs="Courier New"/>
          <w:color w:val="000000"/>
          <w:sz w:val="16"/>
          <w:szCs w:val="16"/>
          <w:lang w:val="en-US" w:eastAsia="fr-FR"/>
        </w:rPr>
        <w:t xml:space="preserve"> B</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br/>
      </w:r>
      <w:r w:rsidR="0037523F" w:rsidRPr="00B66207">
        <w:rPr>
          <w:rFonts w:ascii="Courier New" w:hAnsi="Courier New" w:cs="Courier New"/>
          <w:color w:val="000000"/>
          <w:sz w:val="16"/>
          <w:szCs w:val="16"/>
          <w:lang w:val="en-US" w:eastAsia="fr-FR"/>
        </w:rPr>
        <w:lastRenderedPageBreak/>
        <w:t xml:space="preserve">    </w:t>
      </w:r>
      <w:r w:rsidR="0037523F" w:rsidRPr="00B66207">
        <w:rPr>
          <w:rFonts w:ascii="Courier New" w:hAnsi="Courier New" w:cs="Courier New"/>
          <w:color w:val="000096"/>
          <w:sz w:val="16"/>
          <w:szCs w:val="16"/>
          <w:lang w:val="en-US" w:eastAsia="fr-FR"/>
        </w:rPr>
        <w:t>&lt;user&gt;</w:t>
      </w:r>
      <w:r w:rsidR="0037523F" w:rsidRPr="00B66207">
        <w:rPr>
          <w:rFonts w:ascii="Courier New" w:hAnsi="Courier New" w:cs="Courier New"/>
          <w:color w:val="000000"/>
          <w:sz w:val="16"/>
          <w:szCs w:val="16"/>
          <w:lang w:val="en-US" w:eastAsia="fr-FR"/>
        </w:rPr>
        <w:t>User</w:t>
      </w:r>
      <w:r w:rsidR="0037523F">
        <w:rPr>
          <w:rFonts w:ascii="Courier New" w:hAnsi="Courier New" w:cs="Courier New"/>
          <w:color w:val="000000"/>
          <w:sz w:val="16"/>
          <w:szCs w:val="16"/>
          <w:lang w:val="en-US" w:eastAsia="fr-FR"/>
        </w:rPr>
        <w:t xml:space="preserve"> C</w:t>
      </w:r>
      <w:r w:rsidR="0037523F" w:rsidRPr="00B66207">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r>
      <w:r w:rsidRPr="001F3E76">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/users</w:t>
      </w:r>
      <w:r w:rsidRPr="001F3E76">
        <w:rPr>
          <w:rFonts w:ascii="Courier New" w:hAnsi="Courier New" w:cs="Courier New"/>
          <w:color w:val="000096"/>
          <w:sz w:val="16"/>
          <w:szCs w:val="16"/>
          <w:lang w:val="en-US" w:eastAsia="fr-FR"/>
        </w:rPr>
        <w:t>&gt;</w:t>
      </w:r>
    </w:p>
    <w:p w:rsidR="0037523F" w:rsidRPr="00A452D1" w:rsidRDefault="0037523F" w:rsidP="009D686C">
      <w:pPr>
        <w:pStyle w:val="Paragraphedeliste"/>
        <w:numPr>
          <w:ilvl w:val="0"/>
          <w:numId w:val="42"/>
        </w:numPr>
      </w:pPr>
      <w:r>
        <w:t xml:space="preserve">Create </w:t>
      </w:r>
      <w:r w:rsidR="001E5B01">
        <w:t>a XLST</w:t>
      </w:r>
      <w:r>
        <w:t xml:space="preserve"> that u</w:t>
      </w:r>
      <w:r w:rsidRPr="00A9716D">
        <w:t>se</w:t>
      </w:r>
      <w:r>
        <w:t>s</w:t>
      </w:r>
      <w:r w:rsidRPr="00A9716D">
        <w:t xml:space="preserve"> </w:t>
      </w:r>
      <w:r>
        <w:t>the previous XLST output</w:t>
      </w:r>
      <w:r w:rsidR="00230005">
        <w:t xml:space="preserve"> and</w:t>
      </w:r>
      <w:r>
        <w:t xml:space="preserve"> counts </w:t>
      </w:r>
      <w:r w:rsidR="00A452D1">
        <w:t>the number of each distinct user (write as an XML file); e.g. (theoretical):</w:t>
      </w:r>
    </w:p>
    <w:p w:rsidR="00A452D1" w:rsidRPr="00D94FC7" w:rsidRDefault="00D94FC7" w:rsidP="00A452D1">
      <w:pPr>
        <w:jc w:val="left"/>
        <w:rPr>
          <w:rFonts w:ascii="Courier New" w:hAnsi="Courier New" w:cs="Courier New"/>
          <w:sz w:val="16"/>
          <w:szCs w:val="16"/>
          <w:lang w:val="en-US"/>
        </w:rPr>
      </w:pPr>
      <w:r w:rsidRPr="001F3E76">
        <w:rPr>
          <w:rFonts w:ascii="Courier New" w:hAnsi="Courier New" w:cs="Courier New"/>
          <w:color w:val="000096"/>
          <w:sz w:val="16"/>
          <w:szCs w:val="16"/>
          <w:lang w:val="en-US" w:eastAsia="fr-FR"/>
        </w:rPr>
        <w:t>&lt;</w:t>
      </w:r>
      <w:proofErr w:type="gramStart"/>
      <w:r>
        <w:rPr>
          <w:rFonts w:ascii="Courier New" w:hAnsi="Courier New" w:cs="Courier New"/>
          <w:color w:val="000096"/>
          <w:sz w:val="16"/>
          <w:szCs w:val="16"/>
          <w:lang w:val="en-US" w:eastAsia="fr-FR"/>
        </w:rPr>
        <w:t>users</w:t>
      </w:r>
      <w:proofErr w:type="gramEnd"/>
      <w:r w:rsidRPr="001F3E76">
        <w:rPr>
          <w:rFonts w:ascii="Courier New" w:hAnsi="Courier New" w:cs="Courier New"/>
          <w:color w:val="000096"/>
          <w:sz w:val="16"/>
          <w:szCs w:val="16"/>
          <w:lang w:val="en-US" w:eastAsia="fr-FR"/>
        </w:rPr>
        <w:t>&gt;</w:t>
      </w:r>
      <w:r>
        <w:rPr>
          <w:rFonts w:ascii="Courier New" w:hAnsi="Courier New" w:cs="Courier New"/>
          <w:color w:val="000096"/>
          <w:sz w:val="16"/>
          <w:szCs w:val="16"/>
          <w:lang w:val="en-US" w:eastAsia="fr-FR"/>
        </w:rPr>
        <w:br/>
      </w:r>
      <w:r w:rsidR="00A452D1" w:rsidRPr="00A452D1">
        <w:rPr>
          <w:rFonts w:ascii="Courier New" w:hAnsi="Courier New" w:cs="Courier New"/>
          <w:color w:val="000000"/>
          <w:sz w:val="16"/>
          <w:szCs w:val="16"/>
          <w:lang w:val="en-US" w:eastAsia="fr-FR"/>
        </w:rPr>
        <w:t xml:space="preserve">    </w:t>
      </w:r>
      <w:r w:rsidR="00A452D1" w:rsidRPr="00A452D1">
        <w:rPr>
          <w:rFonts w:ascii="Courier New" w:hAnsi="Courier New" w:cs="Courier New"/>
          <w:color w:val="000096"/>
          <w:sz w:val="16"/>
          <w:szCs w:val="16"/>
          <w:lang w:val="en-US" w:eastAsia="fr-FR"/>
        </w:rPr>
        <w:t>&lt;user</w:t>
      </w:r>
      <w:r w:rsidR="00A452D1" w:rsidRPr="00A452D1">
        <w:rPr>
          <w:rFonts w:ascii="Courier New" w:hAnsi="Courier New" w:cs="Courier New"/>
          <w:color w:val="F5844C"/>
          <w:sz w:val="16"/>
          <w:szCs w:val="16"/>
          <w:lang w:val="en-US" w:eastAsia="fr-FR"/>
        </w:rPr>
        <w:t xml:space="preserve"> count </w:t>
      </w:r>
      <w:r w:rsidR="00A452D1" w:rsidRPr="00A452D1">
        <w:rPr>
          <w:rFonts w:ascii="Courier New" w:hAnsi="Courier New" w:cs="Courier New"/>
          <w:color w:val="FF8040"/>
          <w:sz w:val="16"/>
          <w:szCs w:val="16"/>
          <w:lang w:val="en-US" w:eastAsia="fr-FR"/>
        </w:rPr>
        <w:t>=</w:t>
      </w:r>
      <w:r w:rsidR="00A452D1" w:rsidRPr="00A452D1">
        <w:rPr>
          <w:rFonts w:ascii="Courier New" w:hAnsi="Courier New" w:cs="Courier New"/>
          <w:color w:val="993300"/>
          <w:sz w:val="16"/>
          <w:szCs w:val="16"/>
          <w:lang w:val="en-US" w:eastAsia="fr-FR"/>
        </w:rPr>
        <w:t>"3"</w:t>
      </w:r>
      <w:r w:rsidR="00A452D1" w:rsidRPr="00A452D1">
        <w:rPr>
          <w:rFonts w:ascii="Courier New" w:hAnsi="Courier New" w:cs="Courier New"/>
          <w:color w:val="000096"/>
          <w:sz w:val="16"/>
          <w:szCs w:val="16"/>
          <w:lang w:val="en-US" w:eastAsia="fr-FR"/>
        </w:rPr>
        <w:t>&gt;</w:t>
      </w:r>
      <w:r w:rsidR="00A452D1" w:rsidRPr="00A452D1">
        <w:rPr>
          <w:rFonts w:ascii="Courier New" w:hAnsi="Courier New" w:cs="Courier New"/>
          <w:color w:val="000000"/>
          <w:sz w:val="16"/>
          <w:szCs w:val="16"/>
          <w:lang w:val="en-US" w:eastAsia="fr-FR"/>
        </w:rPr>
        <w:t>User A</w:t>
      </w:r>
      <w:r w:rsidR="00A452D1" w:rsidRPr="00A452D1">
        <w:rPr>
          <w:rFonts w:ascii="Courier New" w:hAnsi="Courier New" w:cs="Courier New"/>
          <w:color w:val="000096"/>
          <w:sz w:val="16"/>
          <w:szCs w:val="16"/>
          <w:lang w:val="en-US" w:eastAsia="fr-FR"/>
        </w:rPr>
        <w:t>&lt;/user&gt;</w:t>
      </w:r>
      <w:r w:rsidR="00A452D1" w:rsidRPr="00A452D1">
        <w:rPr>
          <w:rFonts w:ascii="Courier New" w:hAnsi="Courier New" w:cs="Courier New"/>
          <w:color w:val="000000"/>
          <w:sz w:val="16"/>
          <w:szCs w:val="16"/>
          <w:lang w:val="en-US" w:eastAsia="fr-FR"/>
        </w:rPr>
        <w:br/>
        <w:t xml:space="preserve">    </w:t>
      </w:r>
      <w:r w:rsidR="00A452D1" w:rsidRPr="00A452D1">
        <w:rPr>
          <w:rFonts w:ascii="Courier New" w:hAnsi="Courier New" w:cs="Courier New"/>
          <w:color w:val="000096"/>
          <w:sz w:val="16"/>
          <w:szCs w:val="16"/>
          <w:lang w:val="en-US" w:eastAsia="fr-FR"/>
        </w:rPr>
        <w:t>&lt;user</w:t>
      </w:r>
      <w:r w:rsidR="00A452D1" w:rsidRPr="00A452D1">
        <w:rPr>
          <w:rFonts w:ascii="Courier New" w:hAnsi="Courier New" w:cs="Courier New"/>
          <w:color w:val="F5844C"/>
          <w:sz w:val="16"/>
          <w:szCs w:val="16"/>
          <w:lang w:val="en-US" w:eastAsia="fr-FR"/>
        </w:rPr>
        <w:t xml:space="preserve"> count </w:t>
      </w:r>
      <w:r w:rsidR="00A452D1" w:rsidRPr="00A452D1">
        <w:rPr>
          <w:rFonts w:ascii="Courier New" w:hAnsi="Courier New" w:cs="Courier New"/>
          <w:color w:val="FF8040"/>
          <w:sz w:val="16"/>
          <w:szCs w:val="16"/>
          <w:lang w:val="en-US" w:eastAsia="fr-FR"/>
        </w:rPr>
        <w:t>=</w:t>
      </w:r>
      <w:r w:rsidR="00A452D1" w:rsidRPr="00A452D1">
        <w:rPr>
          <w:rFonts w:ascii="Courier New" w:hAnsi="Courier New" w:cs="Courier New"/>
          <w:color w:val="993300"/>
          <w:sz w:val="16"/>
          <w:szCs w:val="16"/>
          <w:lang w:val="en-US" w:eastAsia="fr-FR"/>
        </w:rPr>
        <w:t>"3"</w:t>
      </w:r>
      <w:r w:rsidR="00A452D1" w:rsidRPr="00A452D1">
        <w:rPr>
          <w:rFonts w:ascii="Courier New" w:hAnsi="Courier New" w:cs="Courier New"/>
          <w:color w:val="000096"/>
          <w:sz w:val="16"/>
          <w:szCs w:val="16"/>
          <w:lang w:val="en-US" w:eastAsia="fr-FR"/>
        </w:rPr>
        <w:t>&gt;</w:t>
      </w:r>
      <w:r w:rsidR="00A452D1" w:rsidRPr="00A452D1">
        <w:rPr>
          <w:rFonts w:ascii="Courier New" w:hAnsi="Courier New" w:cs="Courier New"/>
          <w:color w:val="000000"/>
          <w:sz w:val="16"/>
          <w:szCs w:val="16"/>
          <w:lang w:val="en-US" w:eastAsia="fr-FR"/>
        </w:rPr>
        <w:t xml:space="preserve">User </w:t>
      </w:r>
      <w:r w:rsidR="00A452D1">
        <w:rPr>
          <w:rFonts w:ascii="Courier New" w:hAnsi="Courier New" w:cs="Courier New"/>
          <w:color w:val="000000"/>
          <w:sz w:val="16"/>
          <w:szCs w:val="16"/>
          <w:lang w:val="en-US" w:eastAsia="fr-FR"/>
        </w:rPr>
        <w:t>B</w:t>
      </w:r>
      <w:r w:rsidR="00A452D1" w:rsidRPr="00A452D1">
        <w:rPr>
          <w:rFonts w:ascii="Courier New" w:hAnsi="Courier New" w:cs="Courier New"/>
          <w:color w:val="000096"/>
          <w:sz w:val="16"/>
          <w:szCs w:val="16"/>
          <w:lang w:val="en-US" w:eastAsia="fr-FR"/>
        </w:rPr>
        <w:t>&lt;/user&gt;</w:t>
      </w:r>
      <w:r w:rsidR="00A452D1" w:rsidRPr="00A452D1">
        <w:rPr>
          <w:rFonts w:ascii="Courier New" w:hAnsi="Courier New" w:cs="Courier New"/>
          <w:color w:val="000000"/>
          <w:sz w:val="16"/>
          <w:szCs w:val="16"/>
          <w:lang w:val="en-US" w:eastAsia="fr-FR"/>
        </w:rPr>
        <w:br/>
        <w:t xml:space="preserve">    </w:t>
      </w:r>
      <w:r w:rsidR="00A452D1" w:rsidRPr="00A452D1">
        <w:rPr>
          <w:rFonts w:ascii="Courier New" w:hAnsi="Courier New" w:cs="Courier New"/>
          <w:color w:val="000096"/>
          <w:sz w:val="16"/>
          <w:szCs w:val="16"/>
          <w:lang w:val="en-US" w:eastAsia="fr-FR"/>
        </w:rPr>
        <w:t>&lt;user</w:t>
      </w:r>
      <w:r w:rsidR="00A452D1" w:rsidRPr="00A452D1">
        <w:rPr>
          <w:rFonts w:ascii="Courier New" w:hAnsi="Courier New" w:cs="Courier New"/>
          <w:color w:val="F5844C"/>
          <w:sz w:val="16"/>
          <w:szCs w:val="16"/>
          <w:lang w:val="en-US" w:eastAsia="fr-FR"/>
        </w:rPr>
        <w:t xml:space="preserve"> count </w:t>
      </w:r>
      <w:r w:rsidR="00A452D1" w:rsidRPr="00A452D1">
        <w:rPr>
          <w:rFonts w:ascii="Courier New" w:hAnsi="Courier New" w:cs="Courier New"/>
          <w:color w:val="FF8040"/>
          <w:sz w:val="16"/>
          <w:szCs w:val="16"/>
          <w:lang w:val="en-US" w:eastAsia="fr-FR"/>
        </w:rPr>
        <w:t>=</w:t>
      </w:r>
      <w:r w:rsidR="00A452D1">
        <w:rPr>
          <w:rFonts w:ascii="Courier New" w:hAnsi="Courier New" w:cs="Courier New"/>
          <w:color w:val="993300"/>
          <w:sz w:val="16"/>
          <w:szCs w:val="16"/>
          <w:lang w:val="en-US" w:eastAsia="fr-FR"/>
        </w:rPr>
        <w:t>"2</w:t>
      </w:r>
      <w:r w:rsidR="00A452D1" w:rsidRPr="00A452D1">
        <w:rPr>
          <w:rFonts w:ascii="Courier New" w:hAnsi="Courier New" w:cs="Courier New"/>
          <w:color w:val="993300"/>
          <w:sz w:val="16"/>
          <w:szCs w:val="16"/>
          <w:lang w:val="en-US" w:eastAsia="fr-FR"/>
        </w:rPr>
        <w:t>"</w:t>
      </w:r>
      <w:r w:rsidR="00A452D1" w:rsidRPr="00A452D1">
        <w:rPr>
          <w:rFonts w:ascii="Courier New" w:hAnsi="Courier New" w:cs="Courier New"/>
          <w:color w:val="000096"/>
          <w:sz w:val="16"/>
          <w:szCs w:val="16"/>
          <w:lang w:val="en-US" w:eastAsia="fr-FR"/>
        </w:rPr>
        <w:t>&gt;</w:t>
      </w:r>
      <w:r w:rsidR="00A452D1" w:rsidRPr="00A452D1">
        <w:rPr>
          <w:rFonts w:ascii="Courier New" w:hAnsi="Courier New" w:cs="Courier New"/>
          <w:color w:val="000000"/>
          <w:sz w:val="16"/>
          <w:szCs w:val="16"/>
          <w:lang w:val="en-US" w:eastAsia="fr-FR"/>
        </w:rPr>
        <w:t xml:space="preserve">User </w:t>
      </w:r>
      <w:r w:rsidR="00A452D1">
        <w:rPr>
          <w:rFonts w:ascii="Courier New" w:hAnsi="Courier New" w:cs="Courier New"/>
          <w:color w:val="000000"/>
          <w:sz w:val="16"/>
          <w:szCs w:val="16"/>
          <w:lang w:val="en-US" w:eastAsia="fr-FR"/>
        </w:rPr>
        <w:t>C</w:t>
      </w:r>
      <w:r w:rsidR="00A452D1" w:rsidRPr="00A452D1">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r>
      <w:r w:rsidRPr="001F3E76">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/users</w:t>
      </w:r>
      <w:r w:rsidRPr="001F3E76">
        <w:rPr>
          <w:rFonts w:ascii="Courier New" w:hAnsi="Courier New" w:cs="Courier New"/>
          <w:color w:val="000096"/>
          <w:sz w:val="16"/>
          <w:szCs w:val="16"/>
          <w:lang w:val="en-US" w:eastAsia="fr-FR"/>
        </w:rPr>
        <w:t>&gt;</w:t>
      </w:r>
    </w:p>
    <w:p w:rsidR="00A452D1" w:rsidRPr="00A452D1" w:rsidRDefault="00A452D1" w:rsidP="009D686C">
      <w:pPr>
        <w:pStyle w:val="Paragraphedeliste"/>
        <w:numPr>
          <w:ilvl w:val="0"/>
          <w:numId w:val="42"/>
        </w:numPr>
      </w:pPr>
      <w:r w:rsidRPr="00A452D1">
        <w:t xml:space="preserve">Create </w:t>
      </w:r>
      <w:r w:rsidR="001E5B01">
        <w:t>a XLST</w:t>
      </w:r>
      <w:r w:rsidRPr="00A452D1">
        <w:t xml:space="preserve"> that uses the previous XLST output that counts the number of user </w:t>
      </w:r>
      <w:r>
        <w:t>who have the same “count” attribute</w:t>
      </w:r>
    </w:p>
    <w:p w:rsidR="00A452D1" w:rsidRPr="001F3E76" w:rsidRDefault="001F3E76" w:rsidP="00A452D1">
      <w:pPr>
        <w:jc w:val="left"/>
        <w:rPr>
          <w:rFonts w:ascii="Courier New" w:hAnsi="Courier New" w:cs="Courier New"/>
          <w:sz w:val="16"/>
          <w:szCs w:val="16"/>
          <w:lang w:val="en-US"/>
        </w:rPr>
      </w:pPr>
      <w:r w:rsidRPr="001F3E76">
        <w:rPr>
          <w:rFonts w:ascii="Courier New" w:hAnsi="Courier New" w:cs="Courier New"/>
          <w:color w:val="000096"/>
          <w:sz w:val="16"/>
          <w:szCs w:val="16"/>
          <w:lang w:val="en-US" w:eastAsia="fr-FR"/>
        </w:rPr>
        <w:t>&lt;</w:t>
      </w:r>
      <w:proofErr w:type="gramStart"/>
      <w:r w:rsidRPr="001F3E76">
        <w:rPr>
          <w:rFonts w:ascii="Courier New" w:hAnsi="Courier New" w:cs="Courier New"/>
          <w:color w:val="000096"/>
          <w:sz w:val="16"/>
          <w:szCs w:val="16"/>
          <w:lang w:val="en-US" w:eastAsia="fr-FR"/>
        </w:rPr>
        <w:t>products</w:t>
      </w:r>
      <w:proofErr w:type="gramEnd"/>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num </w:t>
      </w:r>
      <w:r w:rsidRPr="001F3E76">
        <w:rPr>
          <w:rFonts w:ascii="Courier New" w:hAnsi="Courier New" w:cs="Courier New"/>
          <w:color w:val="FF8040"/>
          <w:sz w:val="16"/>
          <w:szCs w:val="16"/>
          <w:lang w:val="en-US" w:eastAsia="fr-FR"/>
        </w:rPr>
        <w:t>=</w:t>
      </w:r>
      <w:r w:rsidRPr="001F3E76">
        <w:rPr>
          <w:rFonts w:ascii="Courier New" w:hAnsi="Courier New" w:cs="Courier New"/>
          <w:color w:val="993300"/>
          <w:sz w:val="16"/>
          <w:szCs w:val="16"/>
          <w:lang w:val="en-US" w:eastAsia="fr-FR"/>
        </w:rPr>
        <w:t>"3"</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sidRPr="001F3E76">
        <w:rPr>
          <w:rFonts w:ascii="Courier New" w:hAnsi="Courier New" w:cs="Courier New"/>
          <w:color w:val="993300"/>
          <w:sz w:val="16"/>
          <w:szCs w:val="16"/>
          <w:lang w:val="en-US" w:eastAsia="fr-FR"/>
        </w:rPr>
        <w:t>"2"</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num </w:t>
      </w:r>
      <w:r w:rsidRPr="001F3E76">
        <w:rPr>
          <w:rFonts w:ascii="Courier New" w:hAnsi="Courier New" w:cs="Courier New"/>
          <w:color w:val="FF8040"/>
          <w:sz w:val="16"/>
          <w:szCs w:val="16"/>
          <w:lang w:val="en-US" w:eastAsia="fr-FR"/>
        </w:rPr>
        <w:t>=</w:t>
      </w:r>
      <w:r w:rsidRPr="001F3E76">
        <w:rPr>
          <w:rFonts w:ascii="Courier New" w:hAnsi="Courier New" w:cs="Courier New"/>
          <w:color w:val="993300"/>
          <w:sz w:val="16"/>
          <w:szCs w:val="16"/>
          <w:lang w:val="en-US" w:eastAsia="fr-FR"/>
        </w:rPr>
        <w:t>"2"</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sidRPr="001F3E76">
        <w:rPr>
          <w:rFonts w:ascii="Courier New" w:hAnsi="Courier New" w:cs="Courier New"/>
          <w:color w:val="993300"/>
          <w:sz w:val="16"/>
          <w:szCs w:val="16"/>
          <w:lang w:val="en-US" w:eastAsia="fr-FR"/>
        </w:rPr>
        <w:t>"1"</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r>
      <w:r w:rsidRPr="001F3E76">
        <w:rPr>
          <w:rFonts w:ascii="Courier New" w:hAnsi="Courier New" w:cs="Courier New"/>
          <w:color w:val="000096"/>
          <w:sz w:val="16"/>
          <w:szCs w:val="16"/>
          <w:lang w:val="en-US" w:eastAsia="fr-FR"/>
        </w:rPr>
        <w:t>&lt;/products&gt;</w:t>
      </w:r>
    </w:p>
    <w:p w:rsidR="00A452D1" w:rsidRDefault="001F3E76" w:rsidP="00A452D1">
      <w:r>
        <w:t>The example above means:</w:t>
      </w:r>
    </w:p>
    <w:p w:rsidR="001F3E76" w:rsidRDefault="001F3E76" w:rsidP="009D686C">
      <w:pPr>
        <w:pStyle w:val="Paragraphedeliste"/>
        <w:numPr>
          <w:ilvl w:val="0"/>
          <w:numId w:val="45"/>
        </w:numPr>
      </w:pPr>
      <w:r>
        <w:t>2 users have taken 3 products</w:t>
      </w:r>
    </w:p>
    <w:p w:rsidR="001F3E76" w:rsidRDefault="001F3E76" w:rsidP="009D686C">
      <w:pPr>
        <w:pStyle w:val="Paragraphedeliste"/>
        <w:numPr>
          <w:ilvl w:val="0"/>
          <w:numId w:val="45"/>
        </w:numPr>
      </w:pPr>
      <w:r>
        <w:t>1 user has taken 1 product</w:t>
      </w:r>
    </w:p>
    <w:p w:rsidR="001F3E76" w:rsidRDefault="001F3E76" w:rsidP="001F3E76"/>
    <w:p w:rsidR="001F3E76" w:rsidRPr="00A452D1" w:rsidRDefault="001F3E76" w:rsidP="009D686C">
      <w:pPr>
        <w:pStyle w:val="Paragraphedeliste"/>
        <w:numPr>
          <w:ilvl w:val="0"/>
          <w:numId w:val="42"/>
        </w:numPr>
      </w:pPr>
      <w:r w:rsidRPr="00A452D1">
        <w:t xml:space="preserve">Create </w:t>
      </w:r>
      <w:r w:rsidR="001E5B01">
        <w:t>a XLST</w:t>
      </w:r>
      <w:r w:rsidRPr="00A452D1">
        <w:t xml:space="preserve"> that </w:t>
      </w:r>
      <w:r>
        <w:t>format</w:t>
      </w:r>
      <w:r w:rsidR="003C669A">
        <w:t>s</w:t>
      </w:r>
      <w:r>
        <w:t xml:space="preserve"> an Excel XML Sheet (Workbook, Cell, Row, </w:t>
      </w:r>
      <w:r w:rsidR="007F14EE">
        <w:t>Data</w:t>
      </w:r>
      <w:r>
        <w:t>... - see logUsers.xslt as example)</w:t>
      </w:r>
      <w:r w:rsidR="003C669A">
        <w:t>.</w:t>
      </w:r>
    </w:p>
    <w:p w:rsidR="0059620F" w:rsidRDefault="0059620F" w:rsidP="00CF4FFD">
      <w:pPr>
        <w:pStyle w:val="Titre6"/>
      </w:pPr>
      <w:r>
        <w:t xml:space="preserve">Report by products and users </w:t>
      </w:r>
    </w:p>
    <w:p w:rsidR="0059620F" w:rsidRDefault="0059620F" w:rsidP="0059620F">
      <w:pPr>
        <w:shd w:val="clear" w:color="auto" w:fill="FFC000"/>
        <w:rPr>
          <w:lang w:val="en-US"/>
        </w:rPr>
      </w:pPr>
      <w:r>
        <w:rPr>
          <w:lang w:val="en-US"/>
        </w:rPr>
        <w:t>To be implemented in MyOcean V4.</w:t>
      </w:r>
    </w:p>
    <w:p w:rsidR="0059620F" w:rsidRDefault="0059620F" w:rsidP="0059620F">
      <w:pPr>
        <w:rPr>
          <w:lang w:val="en-US"/>
        </w:rPr>
      </w:pPr>
      <w:r>
        <w:rPr>
          <w:lang w:val="en-US"/>
        </w:rPr>
        <w:t>The following Excel sheet will be produced by the CIS Transaction Accounting tool:</w:t>
      </w:r>
    </w:p>
    <w:p w:rsidR="0059620F" w:rsidRDefault="0059620F" w:rsidP="0059620F">
      <w:pPr>
        <w:jc w:val="center"/>
        <w:rPr>
          <w:lang w:val="en-US"/>
        </w:rPr>
      </w:pPr>
      <w:r w:rsidRPr="0059620F">
        <w:rPr>
          <w:noProof/>
          <w:lang w:val="fr-FR" w:eastAsia="fr-FR"/>
        </w:rPr>
        <w:drawing>
          <wp:inline distT="0" distB="0" distL="0" distR="0">
            <wp:extent cx="3921429" cy="2892857"/>
            <wp:effectExtent l="19050" t="0" r="2871" b="0"/>
            <wp:docPr id="25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srcRect/>
                    <a:stretch>
                      <a:fillRect/>
                    </a:stretch>
                  </pic:blipFill>
                  <pic:spPr bwMode="auto">
                    <a:xfrm>
                      <a:off x="0" y="0"/>
                      <a:ext cx="3921429" cy="2892857"/>
                    </a:xfrm>
                    <a:prstGeom prst="rect">
                      <a:avLst/>
                    </a:prstGeom>
                    <a:noFill/>
                    <a:ln w="9525">
                      <a:noFill/>
                      <a:miter lim="800000"/>
                      <a:headEnd/>
                      <a:tailEnd/>
                    </a:ln>
                  </pic:spPr>
                </pic:pic>
              </a:graphicData>
            </a:graphic>
          </wp:inline>
        </w:drawing>
      </w:r>
    </w:p>
    <w:p w:rsidR="0059620F" w:rsidRDefault="0059620F" w:rsidP="0059620F">
      <w:pPr>
        <w:rPr>
          <w:rStyle w:val="hps"/>
        </w:rPr>
      </w:pPr>
      <w:r>
        <w:rPr>
          <w:rStyle w:val="hps"/>
        </w:rPr>
        <w:lastRenderedPageBreak/>
        <w:t>In order to build</w:t>
      </w:r>
      <w:r>
        <w:t xml:space="preserve"> </w:t>
      </w:r>
      <w:r>
        <w:rPr>
          <w:rStyle w:val="hps"/>
        </w:rPr>
        <w:t>these statistics</w:t>
      </w:r>
      <w:r>
        <w:t xml:space="preserve">, the process (XSL transformation) </w:t>
      </w:r>
      <w:r>
        <w:rPr>
          <w:rStyle w:val="hps"/>
        </w:rPr>
        <w:t>might be as follows:</w:t>
      </w:r>
    </w:p>
    <w:p w:rsidR="0059620F" w:rsidRDefault="0059620F" w:rsidP="0059620F">
      <w:pPr>
        <w:pStyle w:val="Paragraphedeliste"/>
        <w:numPr>
          <w:ilvl w:val="0"/>
          <w:numId w:val="42"/>
        </w:numPr>
      </w:pPr>
      <w:r>
        <w:t>Create a XLST that u</w:t>
      </w:r>
      <w:r w:rsidRPr="00A9716D">
        <w:t>se</w:t>
      </w:r>
      <w:r>
        <w:t>s</w:t>
      </w:r>
      <w:r w:rsidRPr="00A9716D">
        <w:t xml:space="preserve"> </w:t>
      </w:r>
      <w:r>
        <w:t xml:space="preserve">as input </w:t>
      </w:r>
      <w:r w:rsidRPr="00A9716D">
        <w:t xml:space="preserve">the output of the </w:t>
      </w:r>
      <w:r w:rsidRPr="00A9716D">
        <w:rPr>
          <w:b/>
          <w:shd w:val="clear" w:color="auto" w:fill="FBD4B4" w:themeFill="accent6" w:themeFillTint="66"/>
          <w:lang w:val="en-US"/>
        </w:rPr>
        <w:t>logsUsersPrepare.xslt</w:t>
      </w:r>
      <w:r w:rsidRPr="00BC255E">
        <w:t xml:space="preserve"> (see section </w:t>
      </w:r>
      <w:r>
        <w:t>“</w:t>
      </w:r>
      <w:r w:rsidR="003E07B6" w:rsidRPr="00BC255E">
        <w:fldChar w:fldCharType="begin"/>
      </w:r>
      <w:r w:rsidRPr="00BC255E">
        <w:instrText xml:space="preserve"> REF _Ref357667617 \r \h </w:instrText>
      </w:r>
      <w:r w:rsidR="003E07B6" w:rsidRPr="00BC255E">
        <w:fldChar w:fldCharType="separate"/>
      </w:r>
      <w:r w:rsidR="00FE42B4">
        <w:t>5.1.7.6</w:t>
      </w:r>
      <w:r w:rsidR="003E07B6" w:rsidRPr="00BC255E">
        <w:fldChar w:fldCharType="end"/>
      </w:r>
      <w:r>
        <w:t xml:space="preserve"> </w:t>
      </w:r>
      <w:r w:rsidR="003E07B6" w:rsidRPr="00BC255E">
        <w:fldChar w:fldCharType="begin"/>
      </w:r>
      <w:r w:rsidRPr="00BC255E">
        <w:instrText xml:space="preserve"> REF _Ref357667617 \h </w:instrText>
      </w:r>
      <w:r w:rsidR="003E07B6" w:rsidRPr="00BC255E">
        <w:fldChar w:fldCharType="separate"/>
      </w:r>
      <w:proofErr w:type="gramStart"/>
      <w:r w:rsidR="00FE42B4">
        <w:t>The</w:t>
      </w:r>
      <w:proofErr w:type="gramEnd"/>
      <w:r w:rsidR="00FE42B4">
        <w:t xml:space="preserve"> “raw” XSL transformation</w:t>
      </w:r>
      <w:r w:rsidR="003E07B6" w:rsidRPr="00BC255E">
        <w:fldChar w:fldCharType="end"/>
      </w:r>
      <w:r>
        <w:t xml:space="preserve">”, page </w:t>
      </w:r>
      <w:r w:rsidR="003E07B6" w:rsidRPr="00BC255E">
        <w:fldChar w:fldCharType="begin"/>
      </w:r>
      <w:r w:rsidRPr="00BC255E">
        <w:instrText xml:space="preserve"> PAGEREF _Ref357667617 \h </w:instrText>
      </w:r>
      <w:r w:rsidR="003E07B6" w:rsidRPr="00BC255E">
        <w:fldChar w:fldCharType="separate"/>
      </w:r>
      <w:ins w:id="1054" w:author="dearith" w:date="2013-08-29T15:08:00Z">
        <w:r w:rsidR="00FE42B4">
          <w:rPr>
            <w:noProof/>
          </w:rPr>
          <w:t>156</w:t>
        </w:r>
      </w:ins>
      <w:del w:id="1055" w:author="dearith" w:date="2013-08-29T15:08:00Z">
        <w:r w:rsidR="00C82D1C" w:rsidDel="00FE42B4">
          <w:rPr>
            <w:noProof/>
          </w:rPr>
          <w:delText>146</w:delText>
        </w:r>
      </w:del>
      <w:r w:rsidR="003E07B6" w:rsidRPr="00BC255E">
        <w:fldChar w:fldCharType="end"/>
      </w:r>
      <w:r>
        <w:t>)</w:t>
      </w:r>
      <w:r w:rsidRPr="0059620F">
        <w:t xml:space="preserve"> </w:t>
      </w:r>
      <w:r>
        <w:t xml:space="preserve">and </w:t>
      </w:r>
      <w:r w:rsidRPr="009D686C">
        <w:t>that format</w:t>
      </w:r>
      <w:r>
        <w:t>s</w:t>
      </w:r>
      <w:r w:rsidRPr="009D686C">
        <w:t xml:space="preserve"> </w:t>
      </w:r>
      <w:r>
        <w:t xml:space="preserve">as output </w:t>
      </w:r>
      <w:r w:rsidRPr="009D686C">
        <w:t>an Excel XML Sheet (Workbook, Cell, Row, Data...)</w:t>
      </w:r>
      <w:r>
        <w:t>.</w:t>
      </w:r>
    </w:p>
    <w:p w:rsidR="007F14EE" w:rsidRDefault="007F14EE" w:rsidP="00CF4FFD">
      <w:pPr>
        <w:pStyle w:val="Titre6"/>
      </w:pPr>
      <w:r>
        <w:t>Report “</w:t>
      </w:r>
      <w:r w:rsidR="00B83249" w:rsidRPr="00B83249">
        <w:t>number of products taken by users, by type of products</w:t>
      </w:r>
      <w:r w:rsidRPr="00726F93">
        <w:t>”</w:t>
      </w:r>
    </w:p>
    <w:p w:rsidR="007F14EE" w:rsidRDefault="007F14EE" w:rsidP="007F14EE">
      <w:pPr>
        <w:shd w:val="clear" w:color="auto" w:fill="FFC000"/>
        <w:rPr>
          <w:lang w:val="en-US"/>
        </w:rPr>
      </w:pPr>
      <w:r>
        <w:rPr>
          <w:lang w:val="en-US"/>
        </w:rPr>
        <w:t>To be implemented in MyOcean V4.</w:t>
      </w:r>
    </w:p>
    <w:p w:rsidR="00676D49" w:rsidRDefault="00E90951" w:rsidP="00676D49">
      <w:pPr>
        <w:jc w:val="center"/>
        <w:rPr>
          <w:lang w:val="en-US"/>
        </w:rPr>
      </w:pPr>
      <w:r w:rsidRPr="00E90951">
        <w:rPr>
          <w:noProof/>
          <w:lang w:val="fr-FR" w:eastAsia="fr-FR"/>
        </w:rPr>
        <w:drawing>
          <wp:inline distT="0" distB="0" distL="0" distR="0">
            <wp:extent cx="4192858" cy="2714286"/>
            <wp:effectExtent l="1905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cstate="print"/>
                    <a:srcRect/>
                    <a:stretch>
                      <a:fillRect/>
                    </a:stretch>
                  </pic:blipFill>
                  <pic:spPr bwMode="auto">
                    <a:xfrm>
                      <a:off x="0" y="0"/>
                      <a:ext cx="4192858" cy="2714286"/>
                    </a:xfrm>
                    <a:prstGeom prst="rect">
                      <a:avLst/>
                    </a:prstGeom>
                    <a:noFill/>
                    <a:ln w="9525">
                      <a:noFill/>
                      <a:miter lim="800000"/>
                      <a:headEnd/>
                      <a:tailEnd/>
                    </a:ln>
                  </pic:spPr>
                </pic:pic>
              </a:graphicData>
            </a:graphic>
          </wp:inline>
        </w:drawing>
      </w:r>
    </w:p>
    <w:p w:rsidR="00676D49" w:rsidRDefault="00676D49" w:rsidP="00676D49">
      <w:pPr>
        <w:rPr>
          <w:lang w:val="en-US"/>
        </w:rPr>
      </w:pPr>
      <w:r>
        <w:rPr>
          <w:lang w:val="en-US"/>
        </w:rPr>
        <w:t>The above graphic will be build manually from the following Excel sheet produced by the CIS Transaction Accounting tool:</w:t>
      </w:r>
    </w:p>
    <w:p w:rsidR="00676D49" w:rsidRDefault="000308C3" w:rsidP="00676D49">
      <w:pPr>
        <w:rPr>
          <w:lang w:val="en-US"/>
        </w:rPr>
      </w:pPr>
      <w:r w:rsidRPr="000308C3">
        <w:rPr>
          <w:noProof/>
          <w:lang w:val="fr-FR" w:eastAsia="fr-FR"/>
        </w:rPr>
        <w:drawing>
          <wp:inline distT="0" distB="0" distL="0" distR="0">
            <wp:extent cx="5759450" cy="3089961"/>
            <wp:effectExtent l="19050" t="0" r="0" b="0"/>
            <wp:docPr id="3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cstate="print"/>
                    <a:srcRect/>
                    <a:stretch>
                      <a:fillRect/>
                    </a:stretch>
                  </pic:blipFill>
                  <pic:spPr bwMode="auto">
                    <a:xfrm>
                      <a:off x="0" y="0"/>
                      <a:ext cx="5759450" cy="3089961"/>
                    </a:xfrm>
                    <a:prstGeom prst="rect">
                      <a:avLst/>
                    </a:prstGeom>
                    <a:noFill/>
                    <a:ln w="9525">
                      <a:noFill/>
                      <a:miter lim="800000"/>
                      <a:headEnd/>
                      <a:tailEnd/>
                    </a:ln>
                  </pic:spPr>
                </pic:pic>
              </a:graphicData>
            </a:graphic>
          </wp:inline>
        </w:drawing>
      </w:r>
    </w:p>
    <w:p w:rsidR="0059620F" w:rsidRDefault="0059620F" w:rsidP="0059620F">
      <w:pPr>
        <w:rPr>
          <w:rStyle w:val="hps"/>
        </w:rPr>
      </w:pPr>
      <w:r>
        <w:rPr>
          <w:rStyle w:val="hps"/>
        </w:rPr>
        <w:t>In order to build</w:t>
      </w:r>
      <w:r>
        <w:t xml:space="preserve"> </w:t>
      </w:r>
      <w:r>
        <w:rPr>
          <w:rStyle w:val="hps"/>
        </w:rPr>
        <w:t>these statistics</w:t>
      </w:r>
      <w:r>
        <w:t xml:space="preserve">, the process (XSL transformation) </w:t>
      </w:r>
      <w:r>
        <w:rPr>
          <w:rStyle w:val="hps"/>
        </w:rPr>
        <w:t>might be as follows:</w:t>
      </w:r>
    </w:p>
    <w:p w:rsidR="00B83249" w:rsidRDefault="00B83249" w:rsidP="009D686C">
      <w:pPr>
        <w:pStyle w:val="Paragraphedeliste"/>
        <w:numPr>
          <w:ilvl w:val="0"/>
          <w:numId w:val="43"/>
        </w:numPr>
      </w:pPr>
      <w:r>
        <w:lastRenderedPageBreak/>
        <w:t xml:space="preserve">Create </w:t>
      </w:r>
      <w:r w:rsidR="001E5B01">
        <w:t>a XLST</w:t>
      </w:r>
      <w:r>
        <w:t xml:space="preserve"> that u</w:t>
      </w:r>
      <w:r w:rsidRPr="00A9716D">
        <w:t>se</w:t>
      </w:r>
      <w:r>
        <w:t>s</w:t>
      </w:r>
      <w:r w:rsidRPr="00A9716D">
        <w:t xml:space="preserve"> </w:t>
      </w:r>
      <w:r>
        <w:t xml:space="preserve">as input </w:t>
      </w:r>
      <w:r w:rsidRPr="00A9716D">
        <w:t xml:space="preserve">the output of the </w:t>
      </w:r>
      <w:r w:rsidRPr="00A9716D">
        <w:rPr>
          <w:b/>
          <w:shd w:val="clear" w:color="auto" w:fill="FBD4B4" w:themeFill="accent6" w:themeFillTint="66"/>
          <w:lang w:val="en-US"/>
        </w:rPr>
        <w:t>logsUsersPrepare.xslt</w:t>
      </w:r>
      <w:r w:rsidRPr="00BC255E">
        <w:t xml:space="preserve"> (see section </w:t>
      </w:r>
      <w:r>
        <w:t>“</w:t>
      </w:r>
      <w:r w:rsidR="003E07B6" w:rsidRPr="00BC255E">
        <w:fldChar w:fldCharType="begin"/>
      </w:r>
      <w:r w:rsidRPr="00BC255E">
        <w:instrText xml:space="preserve"> REF _Ref357667617 \r \h </w:instrText>
      </w:r>
      <w:r w:rsidR="003E07B6" w:rsidRPr="00BC255E">
        <w:fldChar w:fldCharType="separate"/>
      </w:r>
      <w:r w:rsidR="00FE42B4">
        <w:t>5.1.7.6</w:t>
      </w:r>
      <w:r w:rsidR="003E07B6" w:rsidRPr="00BC255E">
        <w:fldChar w:fldCharType="end"/>
      </w:r>
      <w:r>
        <w:t xml:space="preserve"> </w:t>
      </w:r>
      <w:r w:rsidR="003E07B6" w:rsidRPr="00BC255E">
        <w:fldChar w:fldCharType="begin"/>
      </w:r>
      <w:r w:rsidRPr="00BC255E">
        <w:instrText xml:space="preserve"> REF _Ref357667617 \h </w:instrText>
      </w:r>
      <w:r w:rsidR="003E07B6" w:rsidRPr="00BC255E">
        <w:fldChar w:fldCharType="separate"/>
      </w:r>
      <w:r w:rsidR="00FE42B4">
        <w:t>The “raw” XSL transformation</w:t>
      </w:r>
      <w:r w:rsidR="003E07B6" w:rsidRPr="00BC255E">
        <w:fldChar w:fldCharType="end"/>
      </w:r>
      <w:r>
        <w:t xml:space="preserve">”, page </w:t>
      </w:r>
      <w:r w:rsidR="003E07B6" w:rsidRPr="00BC255E">
        <w:fldChar w:fldCharType="begin"/>
      </w:r>
      <w:r w:rsidRPr="00BC255E">
        <w:instrText xml:space="preserve"> PAGEREF _Ref357667617 \h </w:instrText>
      </w:r>
      <w:r w:rsidR="003E07B6" w:rsidRPr="00BC255E">
        <w:fldChar w:fldCharType="separate"/>
      </w:r>
      <w:ins w:id="1056" w:author="dearith" w:date="2013-08-29T15:08:00Z">
        <w:r w:rsidR="00FE42B4">
          <w:rPr>
            <w:noProof/>
          </w:rPr>
          <w:t>156</w:t>
        </w:r>
      </w:ins>
      <w:del w:id="1057" w:author="dearith" w:date="2013-08-29T15:08:00Z">
        <w:r w:rsidR="00C82D1C" w:rsidDel="00FE42B4">
          <w:rPr>
            <w:noProof/>
          </w:rPr>
          <w:delText>146</w:delText>
        </w:r>
      </w:del>
      <w:r w:rsidR="003E07B6" w:rsidRPr="00BC255E">
        <w:fldChar w:fldCharType="end"/>
      </w:r>
      <w:r>
        <w:t>)</w:t>
      </w:r>
    </w:p>
    <w:p w:rsidR="005F43C9" w:rsidRDefault="005F43C9" w:rsidP="005F43C9">
      <w:r>
        <w:t xml:space="preserve">The XSLT must select only the &lt;product&gt; with attribute </w:t>
      </w:r>
      <w:r w:rsidRPr="005F43C9">
        <w:rPr>
          <w:i/>
          <w:highlight w:val="yellow"/>
        </w:rPr>
        <w:t>level</w:t>
      </w:r>
      <w:r>
        <w:t xml:space="preserve"> = “1”.</w:t>
      </w:r>
    </w:p>
    <w:p w:rsidR="00B83249" w:rsidRDefault="00B83249" w:rsidP="00B83249">
      <w:r>
        <w:t>The XSLT must have the path of the MyOcean XML EPST file as parameter (see section “</w:t>
      </w:r>
      <w:r w:rsidR="003E07B6">
        <w:fldChar w:fldCharType="begin"/>
      </w:r>
      <w:r>
        <w:instrText xml:space="preserve"> REF _Ref356908441 \r \h </w:instrText>
      </w:r>
      <w:r w:rsidR="003E07B6">
        <w:fldChar w:fldCharType="separate"/>
      </w:r>
      <w:r w:rsidR="00FE42B4">
        <w:t>5.1.7.2</w:t>
      </w:r>
      <w:r w:rsidR="003E07B6">
        <w:fldChar w:fldCharType="end"/>
      </w:r>
      <w:r>
        <w:t xml:space="preserve"> </w:t>
      </w:r>
      <w:r w:rsidR="003E07B6">
        <w:fldChar w:fldCharType="begin"/>
      </w:r>
      <w:r>
        <w:instrText xml:space="preserve"> REF _Ref356908441 \h </w:instrText>
      </w:r>
      <w:r w:rsidR="003E07B6">
        <w:fldChar w:fldCharType="separate"/>
      </w:r>
      <w:r w:rsidR="00FE42B4">
        <w:t>MyOcean XML Product Specification (EPST) file</w:t>
      </w:r>
      <w:r w:rsidR="003E07B6">
        <w:fldChar w:fldCharType="end"/>
      </w:r>
      <w:r>
        <w:t xml:space="preserve">”, page </w:t>
      </w:r>
      <w:r w:rsidR="003E07B6">
        <w:fldChar w:fldCharType="begin"/>
      </w:r>
      <w:r>
        <w:instrText xml:space="preserve"> PAGEREF _Ref356908441 \h </w:instrText>
      </w:r>
      <w:r w:rsidR="003E07B6">
        <w:fldChar w:fldCharType="separate"/>
      </w:r>
      <w:ins w:id="1058" w:author="dearith" w:date="2013-08-29T15:08:00Z">
        <w:r w:rsidR="00FE42B4">
          <w:rPr>
            <w:noProof/>
          </w:rPr>
          <w:t>134</w:t>
        </w:r>
      </w:ins>
      <w:del w:id="1059" w:author="dearith" w:date="2013-08-29T15:08:00Z">
        <w:r w:rsidR="00C82D1C" w:rsidDel="00FE42B4">
          <w:rPr>
            <w:noProof/>
          </w:rPr>
          <w:delText>124</w:delText>
        </w:r>
      </w:del>
      <w:r w:rsidR="003E07B6">
        <w:fldChar w:fldCharType="end"/>
      </w:r>
      <w:r>
        <w:t>), to be able to get the type of the product.</w:t>
      </w:r>
    </w:p>
    <w:p w:rsidR="00230005" w:rsidRDefault="00230005" w:rsidP="00230005">
      <w:r>
        <w:t>The XSLT must write (as an XML file) each user regardless the product, but by reporting the type of the product. E.g. (theoretical):</w:t>
      </w:r>
    </w:p>
    <w:p w:rsidR="001F3E76" w:rsidRPr="00230005" w:rsidRDefault="00230005" w:rsidP="00230005">
      <w:pPr>
        <w:jc w:val="left"/>
        <w:rPr>
          <w:rFonts w:ascii="Courier New" w:hAnsi="Courier New" w:cs="Courier New"/>
          <w:sz w:val="16"/>
          <w:szCs w:val="16"/>
        </w:rPr>
      </w:pPr>
      <w:r w:rsidRPr="00230005">
        <w:rPr>
          <w:rFonts w:ascii="Courier New" w:hAnsi="Courier New" w:cs="Courier New"/>
          <w:color w:val="000096"/>
          <w:sz w:val="16"/>
          <w:szCs w:val="16"/>
          <w:lang w:eastAsia="fr-FR"/>
        </w:rPr>
        <w:t>&lt;users&gt;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A</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B</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2"</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C</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2"</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A</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2"</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A</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B</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2"</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B</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C</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r>
      <w:r w:rsidRPr="00230005">
        <w:rPr>
          <w:rFonts w:ascii="Courier New" w:hAnsi="Courier New" w:cs="Courier New"/>
          <w:color w:val="000096"/>
          <w:sz w:val="16"/>
          <w:szCs w:val="16"/>
          <w:lang w:eastAsia="fr-FR"/>
        </w:rPr>
        <w:t>&lt;/users&gt;</w:t>
      </w:r>
    </w:p>
    <w:p w:rsidR="00230005" w:rsidRPr="00A452D1" w:rsidRDefault="00230005" w:rsidP="009D686C">
      <w:pPr>
        <w:pStyle w:val="Paragraphedeliste"/>
        <w:numPr>
          <w:ilvl w:val="0"/>
          <w:numId w:val="43"/>
        </w:numPr>
      </w:pPr>
      <w:r w:rsidRPr="00230005">
        <w:t xml:space="preserve">Create </w:t>
      </w:r>
      <w:r w:rsidR="001E5B01">
        <w:t>a XLST</w:t>
      </w:r>
      <w:r w:rsidRPr="00230005">
        <w:t xml:space="preserve"> that uses the previous XLST output </w:t>
      </w:r>
      <w:r>
        <w:t xml:space="preserve">and </w:t>
      </w:r>
      <w:r w:rsidRPr="00230005">
        <w:t>counts the number of each distinct user</w:t>
      </w:r>
      <w:r>
        <w:t xml:space="preserve"> per type of product</w:t>
      </w:r>
      <w:r w:rsidRPr="00230005">
        <w:t xml:space="preserve"> (write </w:t>
      </w:r>
      <w:r>
        <w:t>as an XML file); e.g. (theoretical)</w:t>
      </w:r>
      <w:r w:rsidRPr="00230005">
        <w:t>:</w:t>
      </w:r>
    </w:p>
    <w:p w:rsidR="00230005" w:rsidRPr="00D94FC7" w:rsidRDefault="00230005" w:rsidP="00230005">
      <w:pPr>
        <w:jc w:val="left"/>
        <w:rPr>
          <w:rFonts w:ascii="Courier New" w:hAnsi="Courier New" w:cs="Courier New"/>
          <w:sz w:val="16"/>
          <w:szCs w:val="16"/>
          <w:lang w:val="en-US"/>
        </w:rPr>
      </w:pPr>
      <w:r w:rsidRPr="001F3E76">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users</w:t>
      </w:r>
      <w:r w:rsidRPr="001F3E76">
        <w:rPr>
          <w:rFonts w:ascii="Courier New" w:hAnsi="Courier New" w:cs="Courier New"/>
          <w:color w:val="000096"/>
          <w:sz w:val="16"/>
          <w:szCs w:val="16"/>
          <w:lang w:val="en-US" w:eastAsia="fr-FR"/>
        </w:rPr>
        <w:t>&gt;</w:t>
      </w:r>
      <w:r>
        <w:rPr>
          <w:rFonts w:ascii="Courier New" w:hAnsi="Courier New" w:cs="Courier New"/>
          <w:color w:val="000096"/>
          <w:sz w:val="16"/>
          <w:szCs w:val="16"/>
          <w:lang w:val="en-US" w:eastAsia="fr-FR"/>
        </w:rPr>
        <w:br/>
      </w:r>
      <w:r w:rsidRPr="00A452D1">
        <w:rPr>
          <w:rFonts w:ascii="Courier New" w:hAnsi="Courier New" w:cs="Courier New"/>
          <w:color w:val="000000"/>
          <w:sz w:val="16"/>
          <w:szCs w:val="16"/>
          <w:lang w:val="en-US" w:eastAsia="fr-FR"/>
        </w:rP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User A</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User A</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1</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B</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B</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1</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C</w:t>
      </w:r>
      <w:r w:rsidRPr="00A452D1">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r>
      <w:r w:rsidRPr="00A452D1">
        <w:rPr>
          <w:rFonts w:ascii="Courier New" w:hAnsi="Courier New" w:cs="Courier New"/>
          <w:color w:val="000000"/>
          <w:sz w:val="16"/>
          <w:szCs w:val="16"/>
          <w:lang w:val="en-US" w:eastAsia="fr-FR"/>
        </w:rP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C</w:t>
      </w:r>
      <w:r w:rsidRPr="00A452D1">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r>
      <w:r w:rsidRPr="001F3E76">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/users</w:t>
      </w:r>
      <w:r w:rsidRPr="001F3E76">
        <w:rPr>
          <w:rFonts w:ascii="Courier New" w:hAnsi="Courier New" w:cs="Courier New"/>
          <w:color w:val="000096"/>
          <w:sz w:val="16"/>
          <w:szCs w:val="16"/>
          <w:lang w:val="en-US" w:eastAsia="fr-FR"/>
        </w:rPr>
        <w:t>&gt;</w:t>
      </w:r>
    </w:p>
    <w:p w:rsidR="00230005" w:rsidRPr="00A452D1" w:rsidRDefault="00230005" w:rsidP="009D686C">
      <w:pPr>
        <w:pStyle w:val="Paragraphedeliste"/>
        <w:numPr>
          <w:ilvl w:val="0"/>
          <w:numId w:val="43"/>
        </w:numPr>
      </w:pPr>
      <w:r w:rsidRPr="00230005">
        <w:t xml:space="preserve">Create </w:t>
      </w:r>
      <w:r w:rsidR="001E5B01">
        <w:t>a XLST</w:t>
      </w:r>
      <w:r w:rsidRPr="00230005">
        <w:t xml:space="preserve"> that uses the previous XLST output that counts</w:t>
      </w:r>
      <w:r>
        <w:t>, per type of product,</w:t>
      </w:r>
      <w:r w:rsidRPr="00230005">
        <w:t xml:space="preserve"> the number of user who have the same “count” attribute</w:t>
      </w:r>
    </w:p>
    <w:p w:rsidR="009D686C" w:rsidRPr="001F3E76" w:rsidRDefault="009D686C" w:rsidP="009D686C">
      <w:pPr>
        <w:jc w:val="left"/>
        <w:rPr>
          <w:rFonts w:ascii="Courier New" w:hAnsi="Courier New" w:cs="Courier New"/>
          <w:sz w:val="16"/>
          <w:szCs w:val="16"/>
          <w:lang w:val="en-US"/>
        </w:rPr>
      </w:pPr>
      <w:r w:rsidRPr="001F3E76">
        <w:rPr>
          <w:rFonts w:ascii="Courier New" w:hAnsi="Courier New" w:cs="Courier New"/>
          <w:color w:val="000096"/>
          <w:sz w:val="16"/>
          <w:szCs w:val="16"/>
          <w:lang w:val="en-US" w:eastAsia="fr-FR"/>
        </w:rPr>
        <w:t>&lt;</w:t>
      </w:r>
      <w:proofErr w:type="gramStart"/>
      <w:r w:rsidRPr="001F3E76">
        <w:rPr>
          <w:rFonts w:ascii="Courier New" w:hAnsi="Courier New" w:cs="Courier New"/>
          <w:color w:val="000096"/>
          <w:sz w:val="16"/>
          <w:szCs w:val="16"/>
          <w:lang w:val="en-US" w:eastAsia="fr-FR"/>
        </w:rPr>
        <w:t>products</w:t>
      </w:r>
      <w:proofErr w:type="gramEnd"/>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1</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sidRPr="001F3E76">
        <w:rPr>
          <w:rFonts w:ascii="Courier New" w:hAnsi="Courier New" w:cs="Courier New"/>
          <w:color w:val="993300"/>
          <w:sz w:val="16"/>
          <w:szCs w:val="16"/>
          <w:lang w:val="en-US" w:eastAsia="fr-FR"/>
        </w:rPr>
        <w:t>"2"</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1</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1F3E76">
        <w:rPr>
          <w:rFonts w:ascii="Courier New" w:hAnsi="Courier New" w:cs="Courier New"/>
          <w:color w:val="993300"/>
          <w:sz w:val="16"/>
          <w:szCs w:val="16"/>
          <w:lang w:val="en-US" w:eastAsia="fr-FR"/>
        </w:rPr>
        <w:t>"</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r>
      <w:r w:rsidRPr="001F3E76">
        <w:rPr>
          <w:rFonts w:ascii="Courier New" w:hAnsi="Courier New" w:cs="Courier New"/>
          <w:color w:val="000096"/>
          <w:sz w:val="16"/>
          <w:szCs w:val="16"/>
          <w:lang w:val="en-US" w:eastAsia="fr-FR"/>
        </w:rPr>
        <w:t>&lt;/products&gt;</w:t>
      </w:r>
    </w:p>
    <w:p w:rsidR="009D686C" w:rsidRDefault="009D686C" w:rsidP="009D686C">
      <w:r>
        <w:t>The example above means:</w:t>
      </w:r>
    </w:p>
    <w:p w:rsidR="009D686C" w:rsidRDefault="009D686C" w:rsidP="009D686C">
      <w:pPr>
        <w:pStyle w:val="Paragraphedeliste"/>
        <w:numPr>
          <w:ilvl w:val="0"/>
          <w:numId w:val="44"/>
        </w:numPr>
      </w:pPr>
      <w:r>
        <w:t>2 users have taken 1 product of type 1</w:t>
      </w:r>
    </w:p>
    <w:p w:rsidR="009D686C" w:rsidRDefault="009D686C" w:rsidP="009D686C">
      <w:pPr>
        <w:pStyle w:val="Paragraphedeliste"/>
        <w:numPr>
          <w:ilvl w:val="0"/>
          <w:numId w:val="44"/>
        </w:numPr>
      </w:pPr>
      <w:r>
        <w:t>1 user has taken 2 products of type 1</w:t>
      </w:r>
    </w:p>
    <w:p w:rsidR="009D686C" w:rsidRDefault="009D686C" w:rsidP="009D686C">
      <w:pPr>
        <w:pStyle w:val="Paragraphedeliste"/>
        <w:numPr>
          <w:ilvl w:val="0"/>
          <w:numId w:val="44"/>
        </w:numPr>
      </w:pPr>
      <w:r>
        <w:t>2 users have taken 1 product of type 2</w:t>
      </w:r>
    </w:p>
    <w:p w:rsidR="009D686C" w:rsidRDefault="009D686C" w:rsidP="009D686C">
      <w:pPr>
        <w:pStyle w:val="Paragraphedeliste"/>
        <w:numPr>
          <w:ilvl w:val="0"/>
          <w:numId w:val="44"/>
        </w:numPr>
      </w:pPr>
      <w:r>
        <w:t>1 user has taken 2 product</w:t>
      </w:r>
      <w:r w:rsidR="00DB7123">
        <w:t>s</w:t>
      </w:r>
      <w:r>
        <w:t xml:space="preserve"> of type 2</w:t>
      </w:r>
    </w:p>
    <w:p w:rsidR="009D686C" w:rsidRDefault="009D686C" w:rsidP="009D686C"/>
    <w:p w:rsidR="009D686C" w:rsidRPr="00A452D1" w:rsidRDefault="009D686C" w:rsidP="009D686C">
      <w:pPr>
        <w:pStyle w:val="Paragraphedeliste"/>
        <w:numPr>
          <w:ilvl w:val="0"/>
          <w:numId w:val="43"/>
        </w:numPr>
      </w:pPr>
      <w:r w:rsidRPr="009D686C">
        <w:t xml:space="preserve">Create </w:t>
      </w:r>
      <w:r w:rsidR="001E5B01">
        <w:t>a XLST</w:t>
      </w:r>
      <w:r w:rsidRPr="009D686C">
        <w:t xml:space="preserve"> that format</w:t>
      </w:r>
      <w:r w:rsidR="003C669A">
        <w:t>s</w:t>
      </w:r>
      <w:r w:rsidRPr="009D686C">
        <w:t xml:space="preserve"> an Excel XML Sheet (Workbook, Cell, Row, Data...)</w:t>
      </w:r>
      <w:r w:rsidR="003C669A">
        <w:t>.</w:t>
      </w:r>
    </w:p>
    <w:p w:rsidR="00DD020D" w:rsidRDefault="00DD020D" w:rsidP="00CF4FFD">
      <w:pPr>
        <w:pStyle w:val="Titre6"/>
      </w:pPr>
      <w:r>
        <w:lastRenderedPageBreak/>
        <w:t>Report “</w:t>
      </w:r>
      <w:r w:rsidRPr="00DD020D">
        <w:t>number of users per region</w:t>
      </w:r>
      <w:r w:rsidRPr="00726F93">
        <w:t>”</w:t>
      </w:r>
    </w:p>
    <w:p w:rsidR="00DD020D" w:rsidRDefault="00DD020D" w:rsidP="00DD020D">
      <w:pPr>
        <w:shd w:val="clear" w:color="auto" w:fill="FFC000"/>
        <w:rPr>
          <w:lang w:val="en-US"/>
        </w:rPr>
      </w:pPr>
      <w:r>
        <w:rPr>
          <w:lang w:val="en-US"/>
        </w:rPr>
        <w:t>To be implemented in MyOcean V4.</w:t>
      </w:r>
    </w:p>
    <w:p w:rsidR="001F3E76" w:rsidRPr="00DD020D" w:rsidRDefault="00CB5D88" w:rsidP="00DD020D">
      <w:pPr>
        <w:jc w:val="center"/>
        <w:rPr>
          <w:lang w:val="en-US"/>
        </w:rPr>
      </w:pPr>
      <w:r w:rsidRPr="00CB5D88">
        <w:rPr>
          <w:noProof/>
          <w:lang w:val="fr-FR" w:eastAsia="fr-FR"/>
        </w:rPr>
        <w:drawing>
          <wp:inline distT="0" distB="0" distL="0" distR="0">
            <wp:extent cx="4300001" cy="2714286"/>
            <wp:effectExtent l="19050" t="0" r="5299" b="0"/>
            <wp:docPr id="253"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0" cstate="print"/>
                    <a:srcRect/>
                    <a:stretch>
                      <a:fillRect/>
                    </a:stretch>
                  </pic:blipFill>
                  <pic:spPr bwMode="auto">
                    <a:xfrm>
                      <a:off x="0" y="0"/>
                      <a:ext cx="4300001" cy="2714286"/>
                    </a:xfrm>
                    <a:prstGeom prst="rect">
                      <a:avLst/>
                    </a:prstGeom>
                    <a:noFill/>
                    <a:ln w="9525">
                      <a:noFill/>
                      <a:miter lim="800000"/>
                      <a:headEnd/>
                      <a:tailEnd/>
                    </a:ln>
                  </pic:spPr>
                </pic:pic>
              </a:graphicData>
            </a:graphic>
          </wp:inline>
        </w:drawing>
      </w:r>
    </w:p>
    <w:p w:rsidR="00DD020D" w:rsidRDefault="00DD020D" w:rsidP="00DD020D">
      <w:pPr>
        <w:rPr>
          <w:lang w:val="en-US"/>
        </w:rPr>
      </w:pPr>
      <w:r>
        <w:rPr>
          <w:lang w:val="en-US"/>
        </w:rPr>
        <w:t>The above graphic will be build manually from the following Excel sheet produced by the CIS Transaction Accounting tool:</w:t>
      </w:r>
    </w:p>
    <w:p w:rsidR="00CB5D88" w:rsidRDefault="000308C3" w:rsidP="00DD020D">
      <w:pPr>
        <w:rPr>
          <w:lang w:val="en-US"/>
        </w:rPr>
      </w:pPr>
      <w:r w:rsidRPr="000308C3">
        <w:rPr>
          <w:noProof/>
          <w:lang w:val="fr-FR" w:eastAsia="fr-FR"/>
        </w:rPr>
        <w:drawing>
          <wp:inline distT="0" distB="0" distL="0" distR="0">
            <wp:extent cx="5759450" cy="1997476"/>
            <wp:effectExtent l="1905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1" cstate="print"/>
                    <a:srcRect/>
                    <a:stretch>
                      <a:fillRect/>
                    </a:stretch>
                  </pic:blipFill>
                  <pic:spPr bwMode="auto">
                    <a:xfrm>
                      <a:off x="0" y="0"/>
                      <a:ext cx="5759450" cy="1997476"/>
                    </a:xfrm>
                    <a:prstGeom prst="rect">
                      <a:avLst/>
                    </a:prstGeom>
                    <a:noFill/>
                    <a:ln w="9525">
                      <a:noFill/>
                      <a:miter lim="800000"/>
                      <a:headEnd/>
                      <a:tailEnd/>
                    </a:ln>
                  </pic:spPr>
                </pic:pic>
              </a:graphicData>
            </a:graphic>
          </wp:inline>
        </w:drawing>
      </w:r>
    </w:p>
    <w:p w:rsidR="0059620F" w:rsidRPr="0059620F" w:rsidRDefault="0059620F" w:rsidP="00DD020D">
      <w:r>
        <w:rPr>
          <w:rStyle w:val="hps"/>
        </w:rPr>
        <w:t>In order to build</w:t>
      </w:r>
      <w:r>
        <w:t xml:space="preserve"> </w:t>
      </w:r>
      <w:r>
        <w:rPr>
          <w:rStyle w:val="hps"/>
        </w:rPr>
        <w:t>these statistics</w:t>
      </w:r>
      <w:r>
        <w:t xml:space="preserve">, the process (XSL transformation) </w:t>
      </w:r>
      <w:r>
        <w:rPr>
          <w:rStyle w:val="hps"/>
        </w:rPr>
        <w:t>might be as follows:</w:t>
      </w:r>
    </w:p>
    <w:p w:rsidR="00CB5D88" w:rsidRDefault="00CB5D88" w:rsidP="00CB5D88">
      <w:pPr>
        <w:pStyle w:val="Paragraphedeliste"/>
        <w:numPr>
          <w:ilvl w:val="0"/>
          <w:numId w:val="46"/>
        </w:numPr>
      </w:pPr>
      <w:r>
        <w:t xml:space="preserve">Create </w:t>
      </w:r>
      <w:r w:rsidR="001E5B01">
        <w:t>a XLST</w:t>
      </w:r>
      <w:r>
        <w:t xml:space="preserve"> that u</w:t>
      </w:r>
      <w:r w:rsidRPr="00A9716D">
        <w:t>se</w:t>
      </w:r>
      <w:r>
        <w:t>s</w:t>
      </w:r>
      <w:r w:rsidRPr="00A9716D">
        <w:t xml:space="preserve"> </w:t>
      </w:r>
      <w:r>
        <w:t xml:space="preserve">as input </w:t>
      </w:r>
      <w:r w:rsidRPr="00A9716D">
        <w:t xml:space="preserve">the output of the </w:t>
      </w:r>
      <w:r w:rsidRPr="00A9716D">
        <w:rPr>
          <w:b/>
          <w:shd w:val="clear" w:color="auto" w:fill="FBD4B4" w:themeFill="accent6" w:themeFillTint="66"/>
          <w:lang w:val="en-US"/>
        </w:rPr>
        <w:t>logsUsersPrepare.xslt</w:t>
      </w:r>
      <w:r w:rsidRPr="00BC255E">
        <w:t xml:space="preserve"> (see section </w:t>
      </w:r>
      <w:r>
        <w:t>“</w:t>
      </w:r>
      <w:r w:rsidR="003E07B6" w:rsidRPr="00BC255E">
        <w:fldChar w:fldCharType="begin"/>
      </w:r>
      <w:r w:rsidRPr="00BC255E">
        <w:instrText xml:space="preserve"> REF _Ref357667617 \r \h </w:instrText>
      </w:r>
      <w:r w:rsidR="003E07B6" w:rsidRPr="00BC255E">
        <w:fldChar w:fldCharType="separate"/>
      </w:r>
      <w:r w:rsidR="00FE42B4">
        <w:t>5.1.7.6</w:t>
      </w:r>
      <w:r w:rsidR="003E07B6" w:rsidRPr="00BC255E">
        <w:fldChar w:fldCharType="end"/>
      </w:r>
      <w:r>
        <w:t xml:space="preserve"> </w:t>
      </w:r>
      <w:r w:rsidR="003E07B6" w:rsidRPr="00BC255E">
        <w:fldChar w:fldCharType="begin"/>
      </w:r>
      <w:r w:rsidRPr="00BC255E">
        <w:instrText xml:space="preserve"> REF _Ref357667617 \h </w:instrText>
      </w:r>
      <w:r w:rsidR="003E07B6" w:rsidRPr="00BC255E">
        <w:fldChar w:fldCharType="separate"/>
      </w:r>
      <w:r w:rsidR="00FE42B4">
        <w:t>The “raw” XSL transformation</w:t>
      </w:r>
      <w:r w:rsidR="003E07B6" w:rsidRPr="00BC255E">
        <w:fldChar w:fldCharType="end"/>
      </w:r>
      <w:r>
        <w:t xml:space="preserve">”, page </w:t>
      </w:r>
      <w:r w:rsidR="003E07B6" w:rsidRPr="00BC255E">
        <w:fldChar w:fldCharType="begin"/>
      </w:r>
      <w:r w:rsidRPr="00BC255E">
        <w:instrText xml:space="preserve"> PAGEREF _Ref357667617 \h </w:instrText>
      </w:r>
      <w:r w:rsidR="003E07B6" w:rsidRPr="00BC255E">
        <w:fldChar w:fldCharType="separate"/>
      </w:r>
      <w:ins w:id="1060" w:author="dearith" w:date="2013-08-29T15:08:00Z">
        <w:r w:rsidR="00FE42B4">
          <w:rPr>
            <w:noProof/>
          </w:rPr>
          <w:t>156</w:t>
        </w:r>
      </w:ins>
      <w:del w:id="1061" w:author="dearith" w:date="2013-08-29T15:08:00Z">
        <w:r w:rsidR="00C82D1C" w:rsidDel="00FE42B4">
          <w:rPr>
            <w:noProof/>
          </w:rPr>
          <w:delText>146</w:delText>
        </w:r>
      </w:del>
      <w:r w:rsidR="003E07B6" w:rsidRPr="00BC255E">
        <w:fldChar w:fldCharType="end"/>
      </w:r>
      <w:r>
        <w:t>)</w:t>
      </w:r>
    </w:p>
    <w:p w:rsidR="00CB5D88" w:rsidRDefault="00CB5D88" w:rsidP="00CB5D88">
      <w:r>
        <w:t xml:space="preserve">The XSLT must select only the &lt;product&gt; with attribute </w:t>
      </w:r>
      <w:r w:rsidRPr="005F43C9">
        <w:rPr>
          <w:i/>
          <w:highlight w:val="yellow"/>
        </w:rPr>
        <w:t>level</w:t>
      </w:r>
      <w:r>
        <w:t xml:space="preserve"> = “1”.</w:t>
      </w:r>
    </w:p>
    <w:p w:rsidR="00CB5D88" w:rsidRDefault="00CB5D88" w:rsidP="00CB5D88">
      <w:r>
        <w:t>The XSLT must have the path of the MyOcean XML EPST file as parameter (see section “</w:t>
      </w:r>
      <w:r w:rsidR="003E07B6">
        <w:fldChar w:fldCharType="begin"/>
      </w:r>
      <w:r>
        <w:instrText xml:space="preserve"> REF _Ref356908441 \r \h </w:instrText>
      </w:r>
      <w:r w:rsidR="003E07B6">
        <w:fldChar w:fldCharType="separate"/>
      </w:r>
      <w:r w:rsidR="00FE42B4">
        <w:t>5.1.7.2</w:t>
      </w:r>
      <w:r w:rsidR="003E07B6">
        <w:fldChar w:fldCharType="end"/>
      </w:r>
      <w:r>
        <w:t xml:space="preserve"> </w:t>
      </w:r>
      <w:r w:rsidR="003E07B6">
        <w:fldChar w:fldCharType="begin"/>
      </w:r>
      <w:r>
        <w:instrText xml:space="preserve"> REF _Ref356908441 \h </w:instrText>
      </w:r>
      <w:r w:rsidR="003E07B6">
        <w:fldChar w:fldCharType="separate"/>
      </w:r>
      <w:r w:rsidR="00FE42B4">
        <w:t>MyOcean XML Product Specification (EPST) file</w:t>
      </w:r>
      <w:r w:rsidR="003E07B6">
        <w:fldChar w:fldCharType="end"/>
      </w:r>
      <w:r>
        <w:t xml:space="preserve">”, page </w:t>
      </w:r>
      <w:r w:rsidR="003E07B6">
        <w:fldChar w:fldCharType="begin"/>
      </w:r>
      <w:r>
        <w:instrText xml:space="preserve"> PAGEREF _Ref356908441 \h </w:instrText>
      </w:r>
      <w:r w:rsidR="003E07B6">
        <w:fldChar w:fldCharType="separate"/>
      </w:r>
      <w:ins w:id="1062" w:author="dearith" w:date="2013-08-29T15:08:00Z">
        <w:r w:rsidR="00FE42B4">
          <w:rPr>
            <w:noProof/>
          </w:rPr>
          <w:t>134</w:t>
        </w:r>
      </w:ins>
      <w:del w:id="1063" w:author="dearith" w:date="2013-08-29T15:08:00Z">
        <w:r w:rsidR="00C82D1C" w:rsidDel="00FE42B4">
          <w:rPr>
            <w:noProof/>
          </w:rPr>
          <w:delText>124</w:delText>
        </w:r>
      </w:del>
      <w:r w:rsidR="003E07B6">
        <w:fldChar w:fldCharType="end"/>
      </w:r>
      <w:r>
        <w:t xml:space="preserve">), to be able to get the </w:t>
      </w:r>
      <w:r w:rsidR="00CB6C0A">
        <w:t>region</w:t>
      </w:r>
      <w:r>
        <w:t xml:space="preserve"> of the product.</w:t>
      </w:r>
    </w:p>
    <w:p w:rsidR="00CB5D88" w:rsidRDefault="00CB5D88" w:rsidP="00CB5D88">
      <w:r>
        <w:t xml:space="preserve">The XSLT must write (as an XML file) each user regardless the product, but by reporting the </w:t>
      </w:r>
      <w:r w:rsidR="00CB6C0A">
        <w:t>region</w:t>
      </w:r>
      <w:r>
        <w:t xml:space="preserve"> of the product. E.g. (theoretical):</w:t>
      </w:r>
    </w:p>
    <w:p w:rsidR="00CB5D88" w:rsidRPr="00230005" w:rsidRDefault="00CB5D88" w:rsidP="00CB5D88">
      <w:pPr>
        <w:jc w:val="left"/>
        <w:rPr>
          <w:rFonts w:ascii="Courier New" w:hAnsi="Courier New" w:cs="Courier New"/>
          <w:sz w:val="16"/>
          <w:szCs w:val="16"/>
        </w:rPr>
      </w:pPr>
      <w:r w:rsidRPr="00230005">
        <w:rPr>
          <w:rFonts w:ascii="Courier New" w:hAnsi="Courier New" w:cs="Courier New"/>
          <w:color w:val="000096"/>
          <w:sz w:val="16"/>
          <w:szCs w:val="16"/>
          <w:lang w:eastAsia="fr-FR"/>
        </w:rPr>
        <w:lastRenderedPageBreak/>
        <w:t>&lt;users&gt;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w:t>
      </w:r>
      <w:r w:rsidR="00CB6C0A">
        <w:rPr>
          <w:rFonts w:ascii="Courier New" w:hAnsi="Courier New" w:cs="Courier New"/>
          <w:color w:val="F5844C"/>
          <w:sz w:val="16"/>
          <w:szCs w:val="16"/>
          <w:lang w:eastAsia="fr-FR"/>
        </w:rPr>
        <w:t>region</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BS</w:t>
      </w:r>
      <w:r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A</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BS</w:t>
      </w:r>
      <w:r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B</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ARC</w:t>
      </w:r>
      <w:r w:rsidR="009C2412">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C</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ARC</w:t>
      </w:r>
      <w:r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A</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ARC</w:t>
      </w:r>
      <w:r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A</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BS</w:t>
      </w:r>
      <w:r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B</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00CB6C0A">
        <w:rPr>
          <w:rFonts w:ascii="Courier New" w:hAnsi="Courier New" w:cs="Courier New"/>
          <w:color w:val="993300"/>
          <w:sz w:val="16"/>
          <w:szCs w:val="16"/>
          <w:lang w:eastAsia="fr-FR"/>
        </w:rPr>
        <w:t>"ARC</w:t>
      </w:r>
      <w:r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B</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00CB6C0A">
        <w:rPr>
          <w:rFonts w:ascii="Courier New" w:hAnsi="Courier New" w:cs="Courier New"/>
          <w:color w:val="993300"/>
          <w:sz w:val="16"/>
          <w:szCs w:val="16"/>
          <w:lang w:eastAsia="fr-FR"/>
        </w:rPr>
        <w:t>"BS</w:t>
      </w:r>
      <w:r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C</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r>
      <w:r w:rsidRPr="00230005">
        <w:rPr>
          <w:rFonts w:ascii="Courier New" w:hAnsi="Courier New" w:cs="Courier New"/>
          <w:color w:val="000096"/>
          <w:sz w:val="16"/>
          <w:szCs w:val="16"/>
          <w:lang w:eastAsia="fr-FR"/>
        </w:rPr>
        <w:t>&lt;/users&gt;</w:t>
      </w:r>
    </w:p>
    <w:p w:rsidR="00CB5D88" w:rsidRPr="00A452D1" w:rsidRDefault="00CB5D88" w:rsidP="00CB5D88">
      <w:pPr>
        <w:pStyle w:val="Paragraphedeliste"/>
        <w:numPr>
          <w:ilvl w:val="0"/>
          <w:numId w:val="46"/>
        </w:numPr>
      </w:pPr>
      <w:r w:rsidRPr="00230005">
        <w:t xml:space="preserve">Create </w:t>
      </w:r>
      <w:r w:rsidR="001E5B01">
        <w:t>a XLST</w:t>
      </w:r>
      <w:r w:rsidRPr="00230005">
        <w:t xml:space="preserve"> that uses the previous XLST output </w:t>
      </w:r>
      <w:r>
        <w:t xml:space="preserve">and </w:t>
      </w:r>
      <w:r w:rsidRPr="00230005">
        <w:t>counts the number of each distinct user</w:t>
      </w:r>
      <w:r>
        <w:t xml:space="preserve"> per </w:t>
      </w:r>
      <w:r w:rsidR="00CB6C0A">
        <w:t>region</w:t>
      </w:r>
      <w:r>
        <w:t xml:space="preserve"> </w:t>
      </w:r>
      <w:r w:rsidRPr="00230005">
        <w:t xml:space="preserve">(write </w:t>
      </w:r>
      <w:r>
        <w:t>as an XML file); e.g. (theoretical)</w:t>
      </w:r>
      <w:r w:rsidRPr="00230005">
        <w:t>:</w:t>
      </w:r>
    </w:p>
    <w:p w:rsidR="00CB5D88" w:rsidRPr="00D94FC7" w:rsidRDefault="00CB5D88" w:rsidP="00CB5D88">
      <w:pPr>
        <w:jc w:val="left"/>
        <w:rPr>
          <w:rFonts w:ascii="Courier New" w:hAnsi="Courier New" w:cs="Courier New"/>
          <w:sz w:val="16"/>
          <w:szCs w:val="16"/>
          <w:lang w:val="en-US"/>
        </w:rPr>
      </w:pPr>
      <w:r w:rsidRPr="001F3E76">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users</w:t>
      </w:r>
      <w:r w:rsidRPr="001F3E76">
        <w:rPr>
          <w:rFonts w:ascii="Courier New" w:hAnsi="Courier New" w:cs="Courier New"/>
          <w:color w:val="000096"/>
          <w:sz w:val="16"/>
          <w:szCs w:val="16"/>
          <w:lang w:val="en-US" w:eastAsia="fr-FR"/>
        </w:rPr>
        <w:t>&gt;</w:t>
      </w:r>
      <w:r>
        <w:rPr>
          <w:rFonts w:ascii="Courier New" w:hAnsi="Courier New" w:cs="Courier New"/>
          <w:color w:val="000096"/>
          <w:sz w:val="16"/>
          <w:szCs w:val="16"/>
          <w:lang w:val="en-US" w:eastAsia="fr-FR"/>
        </w:rPr>
        <w:br/>
      </w:r>
      <w:r w:rsidRPr="00A452D1">
        <w:rPr>
          <w:rFonts w:ascii="Courier New" w:hAnsi="Courier New" w:cs="Courier New"/>
          <w:color w:val="000000"/>
          <w:sz w:val="16"/>
          <w:szCs w:val="16"/>
          <w:lang w:val="en-US" w:eastAsia="fr-FR"/>
        </w:rP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00CB6C0A">
        <w:rPr>
          <w:rFonts w:ascii="Courier New" w:hAnsi="Courier New" w:cs="Courier New"/>
          <w:color w:val="993300"/>
          <w:sz w:val="16"/>
          <w:szCs w:val="16"/>
          <w:lang w:eastAsia="fr-FR"/>
        </w:rPr>
        <w:t>"BS</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User A</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ARC</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User A</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BS</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B</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ARC</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B</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BS</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C</w:t>
      </w:r>
      <w:r w:rsidRPr="00A452D1">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r>
      <w:r w:rsidRPr="00A452D1">
        <w:rPr>
          <w:rFonts w:ascii="Courier New" w:hAnsi="Courier New" w:cs="Courier New"/>
          <w:color w:val="000000"/>
          <w:sz w:val="16"/>
          <w:szCs w:val="16"/>
          <w:lang w:val="en-US" w:eastAsia="fr-FR"/>
        </w:rP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00CB6C0A">
        <w:rPr>
          <w:rFonts w:ascii="Courier New" w:hAnsi="Courier New" w:cs="Courier New"/>
          <w:color w:val="F5844C"/>
          <w:sz w:val="16"/>
          <w:szCs w:val="16"/>
          <w:lang w:eastAsia="fr-FR"/>
        </w:rPr>
        <w:t>region</w:t>
      </w:r>
      <w:r w:rsidR="00CB6C0A"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ARC</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 xml:space="preserve">count </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C</w:t>
      </w:r>
      <w:r w:rsidRPr="00A452D1">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r>
      <w:r w:rsidRPr="001F3E76">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/users</w:t>
      </w:r>
      <w:r w:rsidRPr="001F3E76">
        <w:rPr>
          <w:rFonts w:ascii="Courier New" w:hAnsi="Courier New" w:cs="Courier New"/>
          <w:color w:val="000096"/>
          <w:sz w:val="16"/>
          <w:szCs w:val="16"/>
          <w:lang w:val="en-US" w:eastAsia="fr-FR"/>
        </w:rPr>
        <w:t>&gt;</w:t>
      </w:r>
    </w:p>
    <w:p w:rsidR="00CB5D88" w:rsidRPr="00A452D1" w:rsidRDefault="00CB5D88" w:rsidP="00CB5D88">
      <w:pPr>
        <w:pStyle w:val="Paragraphedeliste"/>
        <w:numPr>
          <w:ilvl w:val="0"/>
          <w:numId w:val="46"/>
        </w:numPr>
      </w:pPr>
      <w:r w:rsidRPr="00230005">
        <w:t xml:space="preserve">Create </w:t>
      </w:r>
      <w:r w:rsidR="001E5B01">
        <w:t>a XLST</w:t>
      </w:r>
      <w:r w:rsidRPr="00230005">
        <w:t xml:space="preserve"> that uses the previous XLST output that counts</w:t>
      </w:r>
      <w:r>
        <w:t xml:space="preserve">, per </w:t>
      </w:r>
      <w:r w:rsidR="00CB6C0A">
        <w:t>region</w:t>
      </w:r>
      <w:r>
        <w:t>,</w:t>
      </w:r>
      <w:r w:rsidRPr="00230005">
        <w:t xml:space="preserve"> the number of user who have the same “count” attribute</w:t>
      </w:r>
    </w:p>
    <w:p w:rsidR="00CB5D88" w:rsidRPr="001F3E76" w:rsidRDefault="00CB5D88" w:rsidP="00CB5D88">
      <w:pPr>
        <w:jc w:val="left"/>
        <w:rPr>
          <w:rFonts w:ascii="Courier New" w:hAnsi="Courier New" w:cs="Courier New"/>
          <w:sz w:val="16"/>
          <w:szCs w:val="16"/>
          <w:lang w:val="en-US"/>
        </w:rPr>
      </w:pPr>
      <w:r w:rsidRPr="001F3E76">
        <w:rPr>
          <w:rFonts w:ascii="Courier New" w:hAnsi="Courier New" w:cs="Courier New"/>
          <w:color w:val="000096"/>
          <w:sz w:val="16"/>
          <w:szCs w:val="16"/>
          <w:lang w:val="en-US" w:eastAsia="fr-FR"/>
        </w:rPr>
        <w:t>&lt;</w:t>
      </w:r>
      <w:proofErr w:type="gramStart"/>
      <w:r w:rsidRPr="001F3E76">
        <w:rPr>
          <w:rFonts w:ascii="Courier New" w:hAnsi="Courier New" w:cs="Courier New"/>
          <w:color w:val="000096"/>
          <w:sz w:val="16"/>
          <w:szCs w:val="16"/>
          <w:lang w:val="en-US" w:eastAsia="fr-FR"/>
        </w:rPr>
        <w:t>products</w:t>
      </w:r>
      <w:proofErr w:type="gramEnd"/>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006057A9">
        <w:rPr>
          <w:rFonts w:ascii="Courier New" w:hAnsi="Courier New" w:cs="Courier New"/>
          <w:color w:val="F5844C"/>
          <w:sz w:val="16"/>
          <w:szCs w:val="16"/>
          <w:lang w:eastAsia="fr-FR"/>
        </w:rPr>
        <w:t>region</w:t>
      </w:r>
      <w:r w:rsidR="006057A9"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BS</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sidRPr="001F3E76">
        <w:rPr>
          <w:rFonts w:ascii="Courier New" w:hAnsi="Courier New" w:cs="Courier New"/>
          <w:color w:val="993300"/>
          <w:sz w:val="16"/>
          <w:szCs w:val="16"/>
          <w:lang w:val="en-US" w:eastAsia="fr-FR"/>
        </w:rPr>
        <w:t>"2"</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006057A9">
        <w:rPr>
          <w:rFonts w:ascii="Courier New" w:hAnsi="Courier New" w:cs="Courier New"/>
          <w:color w:val="F5844C"/>
          <w:sz w:val="16"/>
          <w:szCs w:val="16"/>
          <w:lang w:eastAsia="fr-FR"/>
        </w:rPr>
        <w:t>region</w:t>
      </w:r>
      <w:r w:rsidR="006057A9"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w:t>
      </w:r>
      <w:r w:rsidR="00CB6C0A">
        <w:rPr>
          <w:rFonts w:ascii="Courier New" w:hAnsi="Courier New" w:cs="Courier New"/>
          <w:color w:val="993300"/>
          <w:sz w:val="16"/>
          <w:szCs w:val="16"/>
          <w:lang w:eastAsia="fr-FR"/>
        </w:rPr>
        <w:t>BS</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006057A9">
        <w:rPr>
          <w:rFonts w:ascii="Courier New" w:hAnsi="Courier New" w:cs="Courier New"/>
          <w:color w:val="F5844C"/>
          <w:sz w:val="16"/>
          <w:szCs w:val="16"/>
          <w:lang w:eastAsia="fr-FR"/>
        </w:rPr>
        <w:t>region</w:t>
      </w:r>
      <w:r w:rsidR="006057A9"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00CB6C0A">
        <w:rPr>
          <w:rFonts w:ascii="Courier New" w:hAnsi="Courier New" w:cs="Courier New"/>
          <w:color w:val="993300"/>
          <w:sz w:val="16"/>
          <w:szCs w:val="16"/>
          <w:lang w:eastAsia="fr-FR"/>
        </w:rPr>
        <w:t>"ARC</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1F3E76">
        <w:rPr>
          <w:rFonts w:ascii="Courier New" w:hAnsi="Courier New" w:cs="Courier New"/>
          <w:color w:val="993300"/>
          <w:sz w:val="16"/>
          <w:szCs w:val="16"/>
          <w:lang w:val="en-US" w:eastAsia="fr-FR"/>
        </w:rPr>
        <w:t>"</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006057A9">
        <w:rPr>
          <w:rFonts w:ascii="Courier New" w:hAnsi="Courier New" w:cs="Courier New"/>
          <w:color w:val="F5844C"/>
          <w:sz w:val="16"/>
          <w:szCs w:val="16"/>
          <w:lang w:eastAsia="fr-FR"/>
        </w:rPr>
        <w:t>region</w:t>
      </w:r>
      <w:r w:rsidR="006057A9" w:rsidRPr="00230005">
        <w:rPr>
          <w:rFonts w:ascii="Courier New" w:hAnsi="Courier New" w:cs="Courier New"/>
          <w:color w:val="FF8040"/>
          <w:sz w:val="16"/>
          <w:szCs w:val="16"/>
          <w:lang w:eastAsia="fr-FR"/>
        </w:rPr>
        <w:t xml:space="preserve"> </w:t>
      </w:r>
      <w:r w:rsidRPr="00230005">
        <w:rPr>
          <w:rFonts w:ascii="Courier New" w:hAnsi="Courier New" w:cs="Courier New"/>
          <w:color w:val="FF8040"/>
          <w:sz w:val="16"/>
          <w:szCs w:val="16"/>
          <w:lang w:eastAsia="fr-FR"/>
        </w:rPr>
        <w:t>=</w:t>
      </w:r>
      <w:r w:rsidR="00CB6C0A">
        <w:rPr>
          <w:rFonts w:ascii="Courier New" w:hAnsi="Courier New" w:cs="Courier New"/>
          <w:color w:val="993300"/>
          <w:sz w:val="16"/>
          <w:szCs w:val="16"/>
          <w:lang w:eastAsia="fr-FR"/>
        </w:rPr>
        <w:t>"ARC</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r>
      <w:r w:rsidRPr="001F3E76">
        <w:rPr>
          <w:rFonts w:ascii="Courier New" w:hAnsi="Courier New" w:cs="Courier New"/>
          <w:color w:val="000096"/>
          <w:sz w:val="16"/>
          <w:szCs w:val="16"/>
          <w:lang w:val="en-US" w:eastAsia="fr-FR"/>
        </w:rPr>
        <w:t>&lt;/products&gt;</w:t>
      </w:r>
    </w:p>
    <w:p w:rsidR="00CB5D88" w:rsidRDefault="00CB5D88" w:rsidP="00CB5D88">
      <w:r>
        <w:t>The example above means:</w:t>
      </w:r>
    </w:p>
    <w:p w:rsidR="00CB5D88" w:rsidRDefault="00CB5D88" w:rsidP="00CB5D88">
      <w:pPr>
        <w:pStyle w:val="Paragraphedeliste"/>
        <w:numPr>
          <w:ilvl w:val="0"/>
          <w:numId w:val="44"/>
        </w:numPr>
      </w:pPr>
      <w:r>
        <w:t xml:space="preserve">2 users have taken 1 product of </w:t>
      </w:r>
      <w:r w:rsidR="00CB6C0A">
        <w:t>region BS</w:t>
      </w:r>
    </w:p>
    <w:p w:rsidR="00CB5D88" w:rsidRDefault="00CB5D88" w:rsidP="00CB5D88">
      <w:pPr>
        <w:pStyle w:val="Paragraphedeliste"/>
        <w:numPr>
          <w:ilvl w:val="0"/>
          <w:numId w:val="44"/>
        </w:numPr>
      </w:pPr>
      <w:r>
        <w:t xml:space="preserve">1 user has taken 2 products </w:t>
      </w:r>
      <w:r w:rsidR="00CB6C0A">
        <w:t>of region BS</w:t>
      </w:r>
    </w:p>
    <w:p w:rsidR="00CB5D88" w:rsidRDefault="00CB5D88" w:rsidP="00CB5D88">
      <w:pPr>
        <w:pStyle w:val="Paragraphedeliste"/>
        <w:numPr>
          <w:ilvl w:val="0"/>
          <w:numId w:val="44"/>
        </w:numPr>
      </w:pPr>
      <w:r>
        <w:t xml:space="preserve">2 users have taken 1 product </w:t>
      </w:r>
      <w:r w:rsidR="00CB6C0A">
        <w:t>of region ARC</w:t>
      </w:r>
    </w:p>
    <w:p w:rsidR="00CB5D88" w:rsidRDefault="00CB5D88" w:rsidP="00CB5D88">
      <w:pPr>
        <w:pStyle w:val="Paragraphedeliste"/>
        <w:numPr>
          <w:ilvl w:val="0"/>
          <w:numId w:val="44"/>
        </w:numPr>
      </w:pPr>
      <w:r>
        <w:t xml:space="preserve">1 user has taken 2 products </w:t>
      </w:r>
      <w:r w:rsidR="00CB6C0A">
        <w:t>of region ARC</w:t>
      </w:r>
    </w:p>
    <w:p w:rsidR="00CB5D88" w:rsidRDefault="00CB5D88" w:rsidP="00CB5D88"/>
    <w:p w:rsidR="00CB5D88" w:rsidRPr="00A452D1" w:rsidRDefault="00CB5D88" w:rsidP="00CB5D88">
      <w:pPr>
        <w:pStyle w:val="Paragraphedeliste"/>
        <w:numPr>
          <w:ilvl w:val="0"/>
          <w:numId w:val="46"/>
        </w:numPr>
      </w:pPr>
      <w:r w:rsidRPr="009D686C">
        <w:t xml:space="preserve">Create </w:t>
      </w:r>
      <w:r w:rsidR="001E5B01">
        <w:t>a XLST</w:t>
      </w:r>
      <w:r w:rsidRPr="009D686C">
        <w:t xml:space="preserve"> that format</w:t>
      </w:r>
      <w:r>
        <w:t>s</w:t>
      </w:r>
      <w:r w:rsidRPr="009D686C">
        <w:t xml:space="preserve"> an Excel XML Sheet (Workbook, Cell, Row, Data...)</w:t>
      </w:r>
      <w:r>
        <w:t>.</w:t>
      </w:r>
    </w:p>
    <w:p w:rsidR="002547A8" w:rsidRDefault="002547A8" w:rsidP="00CF4FFD">
      <w:pPr>
        <w:pStyle w:val="Titre6"/>
      </w:pPr>
      <w:r>
        <w:t>Report “</w:t>
      </w:r>
      <w:r w:rsidRPr="00B83249">
        <w:t xml:space="preserve">number of products taken by users, </w:t>
      </w:r>
      <w:r>
        <w:t>per product type and region</w:t>
      </w:r>
      <w:r w:rsidRPr="00726F93">
        <w:t>”</w:t>
      </w:r>
    </w:p>
    <w:p w:rsidR="002547A8" w:rsidRDefault="002547A8" w:rsidP="002547A8">
      <w:pPr>
        <w:shd w:val="clear" w:color="auto" w:fill="FFC000"/>
        <w:rPr>
          <w:lang w:val="en-US"/>
        </w:rPr>
      </w:pPr>
      <w:r>
        <w:rPr>
          <w:lang w:val="en-US"/>
        </w:rPr>
        <w:t>To be implemented in MyOcean V4.</w:t>
      </w:r>
    </w:p>
    <w:p w:rsidR="002547A8" w:rsidRDefault="002547A8" w:rsidP="002547A8">
      <w:pPr>
        <w:jc w:val="center"/>
        <w:rPr>
          <w:lang w:val="en-US"/>
        </w:rPr>
      </w:pPr>
      <w:r w:rsidRPr="00E90951">
        <w:rPr>
          <w:noProof/>
          <w:lang w:val="fr-FR" w:eastAsia="fr-FR"/>
        </w:rPr>
        <w:lastRenderedPageBreak/>
        <w:drawing>
          <wp:inline distT="0" distB="0" distL="0" distR="0">
            <wp:extent cx="4192858" cy="2714286"/>
            <wp:effectExtent l="19050" t="0" r="0" b="0"/>
            <wp:docPr id="254"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cstate="print"/>
                    <a:srcRect/>
                    <a:stretch>
                      <a:fillRect/>
                    </a:stretch>
                  </pic:blipFill>
                  <pic:spPr bwMode="auto">
                    <a:xfrm>
                      <a:off x="0" y="0"/>
                      <a:ext cx="4192858" cy="2714286"/>
                    </a:xfrm>
                    <a:prstGeom prst="rect">
                      <a:avLst/>
                    </a:prstGeom>
                    <a:noFill/>
                    <a:ln w="9525">
                      <a:noFill/>
                      <a:miter lim="800000"/>
                      <a:headEnd/>
                      <a:tailEnd/>
                    </a:ln>
                  </pic:spPr>
                </pic:pic>
              </a:graphicData>
            </a:graphic>
          </wp:inline>
        </w:drawing>
      </w:r>
    </w:p>
    <w:p w:rsidR="002547A8" w:rsidRDefault="002547A8" w:rsidP="002547A8">
      <w:pPr>
        <w:rPr>
          <w:lang w:val="en-US"/>
        </w:rPr>
      </w:pPr>
      <w:r>
        <w:rPr>
          <w:lang w:val="en-US"/>
        </w:rPr>
        <w:t>The above graphic will be build manually from the following Excel sheet produced by the CIS Transaction Accounting tool:</w:t>
      </w:r>
    </w:p>
    <w:p w:rsidR="002547A8" w:rsidRDefault="000308C3" w:rsidP="002547A8">
      <w:pPr>
        <w:rPr>
          <w:lang w:val="en-US"/>
        </w:rPr>
      </w:pPr>
      <w:r w:rsidRPr="000308C3">
        <w:rPr>
          <w:noProof/>
          <w:lang w:val="fr-FR" w:eastAsia="fr-FR"/>
        </w:rPr>
        <w:drawing>
          <wp:inline distT="0" distB="0" distL="0" distR="0">
            <wp:extent cx="5759450" cy="3089961"/>
            <wp:effectExtent l="1905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cstate="print"/>
                    <a:srcRect/>
                    <a:stretch>
                      <a:fillRect/>
                    </a:stretch>
                  </pic:blipFill>
                  <pic:spPr bwMode="auto">
                    <a:xfrm>
                      <a:off x="0" y="0"/>
                      <a:ext cx="5759450" cy="3089961"/>
                    </a:xfrm>
                    <a:prstGeom prst="rect">
                      <a:avLst/>
                    </a:prstGeom>
                    <a:noFill/>
                    <a:ln w="9525">
                      <a:noFill/>
                      <a:miter lim="800000"/>
                      <a:headEnd/>
                      <a:tailEnd/>
                    </a:ln>
                  </pic:spPr>
                </pic:pic>
              </a:graphicData>
            </a:graphic>
          </wp:inline>
        </w:drawing>
      </w:r>
    </w:p>
    <w:p w:rsidR="002547A8" w:rsidRPr="0059620F" w:rsidRDefault="0059620F" w:rsidP="002547A8">
      <w:r>
        <w:rPr>
          <w:rStyle w:val="hps"/>
        </w:rPr>
        <w:t>In order to build</w:t>
      </w:r>
      <w:r>
        <w:t xml:space="preserve"> </w:t>
      </w:r>
      <w:r>
        <w:rPr>
          <w:rStyle w:val="hps"/>
        </w:rPr>
        <w:t>these statistics</w:t>
      </w:r>
      <w:r>
        <w:t xml:space="preserve">, the process (XSL transformation) </w:t>
      </w:r>
      <w:r>
        <w:rPr>
          <w:rStyle w:val="hps"/>
        </w:rPr>
        <w:t>might be as follows:</w:t>
      </w:r>
    </w:p>
    <w:p w:rsidR="002547A8" w:rsidRDefault="002547A8" w:rsidP="00B51186">
      <w:pPr>
        <w:pStyle w:val="Paragraphedeliste"/>
        <w:numPr>
          <w:ilvl w:val="0"/>
          <w:numId w:val="47"/>
        </w:numPr>
      </w:pPr>
      <w:r>
        <w:t>Create a XLST that u</w:t>
      </w:r>
      <w:r w:rsidRPr="00A9716D">
        <w:t>se</w:t>
      </w:r>
      <w:r>
        <w:t>s</w:t>
      </w:r>
      <w:r w:rsidRPr="00A9716D">
        <w:t xml:space="preserve"> </w:t>
      </w:r>
      <w:r>
        <w:t xml:space="preserve">as input </w:t>
      </w:r>
      <w:r w:rsidRPr="00A9716D">
        <w:t xml:space="preserve">the output of the </w:t>
      </w:r>
      <w:r w:rsidRPr="00A9716D">
        <w:rPr>
          <w:b/>
          <w:shd w:val="clear" w:color="auto" w:fill="FBD4B4" w:themeFill="accent6" w:themeFillTint="66"/>
          <w:lang w:val="en-US"/>
        </w:rPr>
        <w:t>logsUsersPrepare.xslt</w:t>
      </w:r>
      <w:r w:rsidRPr="00BC255E">
        <w:t xml:space="preserve"> (see section </w:t>
      </w:r>
      <w:r>
        <w:t>“</w:t>
      </w:r>
      <w:r w:rsidR="003E07B6" w:rsidRPr="00BC255E">
        <w:fldChar w:fldCharType="begin"/>
      </w:r>
      <w:r w:rsidRPr="00BC255E">
        <w:instrText xml:space="preserve"> REF _Ref357667617 \r \h </w:instrText>
      </w:r>
      <w:r w:rsidR="003E07B6" w:rsidRPr="00BC255E">
        <w:fldChar w:fldCharType="separate"/>
      </w:r>
      <w:r w:rsidR="00FE42B4">
        <w:t>5.1.7.6</w:t>
      </w:r>
      <w:r w:rsidR="003E07B6" w:rsidRPr="00BC255E">
        <w:fldChar w:fldCharType="end"/>
      </w:r>
      <w:r>
        <w:t xml:space="preserve"> </w:t>
      </w:r>
      <w:r w:rsidR="003E07B6" w:rsidRPr="00BC255E">
        <w:fldChar w:fldCharType="begin"/>
      </w:r>
      <w:r w:rsidRPr="00BC255E">
        <w:instrText xml:space="preserve"> REF _Ref357667617 \h </w:instrText>
      </w:r>
      <w:r w:rsidR="003E07B6" w:rsidRPr="00BC255E">
        <w:fldChar w:fldCharType="separate"/>
      </w:r>
      <w:r w:rsidR="00FE42B4">
        <w:t>The “raw” XSL transformation</w:t>
      </w:r>
      <w:r w:rsidR="003E07B6" w:rsidRPr="00BC255E">
        <w:fldChar w:fldCharType="end"/>
      </w:r>
      <w:r>
        <w:t xml:space="preserve">”, page </w:t>
      </w:r>
      <w:r w:rsidR="003E07B6" w:rsidRPr="00BC255E">
        <w:fldChar w:fldCharType="begin"/>
      </w:r>
      <w:r w:rsidRPr="00BC255E">
        <w:instrText xml:space="preserve"> PAGEREF _Ref357667617 \h </w:instrText>
      </w:r>
      <w:r w:rsidR="003E07B6" w:rsidRPr="00BC255E">
        <w:fldChar w:fldCharType="separate"/>
      </w:r>
      <w:ins w:id="1064" w:author="dearith" w:date="2013-08-29T15:08:00Z">
        <w:r w:rsidR="00FE42B4">
          <w:rPr>
            <w:noProof/>
          </w:rPr>
          <w:t>156</w:t>
        </w:r>
      </w:ins>
      <w:del w:id="1065" w:author="dearith" w:date="2013-08-29T15:08:00Z">
        <w:r w:rsidR="00C82D1C" w:rsidDel="00FE42B4">
          <w:rPr>
            <w:noProof/>
          </w:rPr>
          <w:delText>146</w:delText>
        </w:r>
      </w:del>
      <w:r w:rsidR="003E07B6" w:rsidRPr="00BC255E">
        <w:fldChar w:fldCharType="end"/>
      </w:r>
      <w:r>
        <w:t>)</w:t>
      </w:r>
    </w:p>
    <w:p w:rsidR="002547A8" w:rsidRDefault="002547A8" w:rsidP="002547A8">
      <w:r>
        <w:t xml:space="preserve">The XSLT must select only the &lt;product&gt; with attribute </w:t>
      </w:r>
      <w:r w:rsidRPr="005F43C9">
        <w:rPr>
          <w:i/>
          <w:highlight w:val="yellow"/>
        </w:rPr>
        <w:t>level</w:t>
      </w:r>
      <w:r>
        <w:t xml:space="preserve"> = “1”.</w:t>
      </w:r>
    </w:p>
    <w:p w:rsidR="002547A8" w:rsidRDefault="002547A8" w:rsidP="002547A8">
      <w:r>
        <w:t>The XSLT must have the path of the MyOcean XML EPST file as parameter (see section “</w:t>
      </w:r>
      <w:r w:rsidR="003E07B6">
        <w:fldChar w:fldCharType="begin"/>
      </w:r>
      <w:r>
        <w:instrText xml:space="preserve"> REF _Ref356908441 \r \h </w:instrText>
      </w:r>
      <w:r w:rsidR="003E07B6">
        <w:fldChar w:fldCharType="separate"/>
      </w:r>
      <w:r w:rsidR="00FE42B4">
        <w:t>5.1.7.2</w:t>
      </w:r>
      <w:r w:rsidR="003E07B6">
        <w:fldChar w:fldCharType="end"/>
      </w:r>
      <w:r>
        <w:t xml:space="preserve"> </w:t>
      </w:r>
      <w:r w:rsidR="003E07B6">
        <w:fldChar w:fldCharType="begin"/>
      </w:r>
      <w:r>
        <w:instrText xml:space="preserve"> REF _Ref356908441 \h </w:instrText>
      </w:r>
      <w:r w:rsidR="003E07B6">
        <w:fldChar w:fldCharType="separate"/>
      </w:r>
      <w:r w:rsidR="00FE42B4">
        <w:t>MyOcean XML Product Specification (EPST) file</w:t>
      </w:r>
      <w:r w:rsidR="003E07B6">
        <w:fldChar w:fldCharType="end"/>
      </w:r>
      <w:r>
        <w:t xml:space="preserve">”, page </w:t>
      </w:r>
      <w:r w:rsidR="003E07B6">
        <w:fldChar w:fldCharType="begin"/>
      </w:r>
      <w:r>
        <w:instrText xml:space="preserve"> PAGEREF _Ref356908441 \h </w:instrText>
      </w:r>
      <w:r w:rsidR="003E07B6">
        <w:fldChar w:fldCharType="separate"/>
      </w:r>
      <w:ins w:id="1066" w:author="dearith" w:date="2013-08-29T15:08:00Z">
        <w:r w:rsidR="00FE42B4">
          <w:rPr>
            <w:noProof/>
          </w:rPr>
          <w:t>134</w:t>
        </w:r>
      </w:ins>
      <w:del w:id="1067" w:author="dearith" w:date="2013-08-29T15:08:00Z">
        <w:r w:rsidR="00C82D1C" w:rsidDel="00FE42B4">
          <w:rPr>
            <w:noProof/>
          </w:rPr>
          <w:delText>124</w:delText>
        </w:r>
      </w:del>
      <w:r w:rsidR="003E07B6">
        <w:fldChar w:fldCharType="end"/>
      </w:r>
      <w:r>
        <w:t>), to be able to get the type of the product</w:t>
      </w:r>
      <w:r w:rsidR="005A1825">
        <w:t xml:space="preserve"> and its region</w:t>
      </w:r>
      <w:r>
        <w:t>.</w:t>
      </w:r>
    </w:p>
    <w:p w:rsidR="002547A8" w:rsidRDefault="002547A8" w:rsidP="002547A8">
      <w:r>
        <w:lastRenderedPageBreak/>
        <w:t>The XSLT must write (as an XML file) each user regardless the product, but by reporting the type of the product</w:t>
      </w:r>
      <w:r w:rsidR="005A1825">
        <w:t xml:space="preserve"> and its region</w:t>
      </w:r>
      <w:r>
        <w:t>. E.g. (theoretical):</w:t>
      </w:r>
    </w:p>
    <w:p w:rsidR="002547A8" w:rsidRPr="00230005" w:rsidRDefault="002547A8" w:rsidP="002547A8">
      <w:pPr>
        <w:jc w:val="left"/>
        <w:rPr>
          <w:rFonts w:ascii="Courier New" w:hAnsi="Courier New" w:cs="Courier New"/>
          <w:sz w:val="16"/>
          <w:szCs w:val="16"/>
        </w:rPr>
      </w:pPr>
      <w:r w:rsidRPr="00230005">
        <w:rPr>
          <w:rFonts w:ascii="Courier New" w:hAnsi="Courier New" w:cs="Courier New"/>
          <w:color w:val="000096"/>
          <w:sz w:val="16"/>
          <w:szCs w:val="16"/>
          <w:lang w:eastAsia="fr-FR"/>
        </w:rPr>
        <w:t>&lt;users&gt;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sidR="005A1825">
        <w:rPr>
          <w:rFonts w:ascii="Courier New" w:hAnsi="Courier New" w:cs="Courier New"/>
          <w:color w:val="993300"/>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"BS</w:t>
      </w:r>
      <w:r w:rsidR="005A1825"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A</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sidR="005A1825">
        <w:rPr>
          <w:rFonts w:ascii="Courier New" w:hAnsi="Courier New" w:cs="Courier New"/>
          <w:color w:val="993300"/>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"BS</w:t>
      </w:r>
      <w:r w:rsidR="005A1825"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B</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2"</w:t>
      </w:r>
      <w:r w:rsidR="005A1825" w:rsidRPr="005A1825">
        <w:rPr>
          <w:rFonts w:ascii="Courier New" w:hAnsi="Courier New" w:cs="Courier New"/>
          <w:color w:val="F5844C"/>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"ARC</w:t>
      </w:r>
      <w:r w:rsidR="005A1825"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C</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2"</w:t>
      </w:r>
      <w:r w:rsidR="005A1825" w:rsidRPr="005A1825">
        <w:rPr>
          <w:rFonts w:ascii="Courier New" w:hAnsi="Courier New" w:cs="Courier New"/>
          <w:color w:val="F5844C"/>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"ARC</w:t>
      </w:r>
      <w:r w:rsidR="005A1825"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A</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2"</w:t>
      </w:r>
      <w:r w:rsidR="005A1825" w:rsidRPr="005A1825">
        <w:rPr>
          <w:rFonts w:ascii="Courier New" w:hAnsi="Courier New" w:cs="Courier New"/>
          <w:color w:val="F5844C"/>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"ARC</w:t>
      </w:r>
      <w:r w:rsidR="005A1825"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A</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sidR="005A1825" w:rsidRPr="005A1825">
        <w:rPr>
          <w:rFonts w:ascii="Courier New" w:hAnsi="Courier New" w:cs="Courier New"/>
          <w:color w:val="F5844C"/>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"BS</w:t>
      </w:r>
      <w:r w:rsidR="005A1825"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B</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2"</w:t>
      </w:r>
      <w:r w:rsidR="005A1825" w:rsidRPr="005A1825">
        <w:rPr>
          <w:rFonts w:ascii="Courier New" w:hAnsi="Courier New" w:cs="Courier New"/>
          <w:color w:val="F5844C"/>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"ARC</w:t>
      </w:r>
      <w:r w:rsidR="005A1825"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B</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t xml:space="preserve">    </w:t>
      </w:r>
      <w:r w:rsidRPr="00230005">
        <w:rPr>
          <w:rFonts w:ascii="Courier New" w:hAnsi="Courier New" w:cs="Courier New"/>
          <w:color w:val="000096"/>
          <w:sz w:val="16"/>
          <w:szCs w:val="16"/>
          <w:lang w:eastAsia="fr-FR"/>
        </w:rPr>
        <w:t>&lt;user</w:t>
      </w:r>
      <w:r w:rsidRPr="00230005">
        <w:rPr>
          <w:rFonts w:ascii="Courier New" w:hAnsi="Courier New" w:cs="Courier New"/>
          <w:color w:val="F5844C"/>
          <w:sz w:val="16"/>
          <w:szCs w:val="16"/>
          <w:lang w:eastAsia="fr-FR"/>
        </w:rPr>
        <w:t xml:space="preserve"> 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sidR="005A1825" w:rsidRPr="005A1825">
        <w:rPr>
          <w:rFonts w:ascii="Courier New" w:hAnsi="Courier New" w:cs="Courier New"/>
          <w:color w:val="F5844C"/>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"BS</w:t>
      </w:r>
      <w:r w:rsidR="005A1825" w:rsidRPr="00230005">
        <w:rPr>
          <w:rFonts w:ascii="Courier New" w:hAnsi="Courier New" w:cs="Courier New"/>
          <w:color w:val="993300"/>
          <w:sz w:val="16"/>
          <w:szCs w:val="16"/>
          <w:lang w:eastAsia="fr-FR"/>
        </w:rPr>
        <w:t>"</w:t>
      </w:r>
      <w:r w:rsidRPr="00230005">
        <w:rPr>
          <w:rFonts w:ascii="Courier New" w:hAnsi="Courier New" w:cs="Courier New"/>
          <w:color w:val="000096"/>
          <w:sz w:val="16"/>
          <w:szCs w:val="16"/>
          <w:lang w:eastAsia="fr-FR"/>
        </w:rPr>
        <w:t>&gt;</w:t>
      </w:r>
      <w:r w:rsidRPr="00230005">
        <w:rPr>
          <w:rFonts w:ascii="Courier New" w:hAnsi="Courier New" w:cs="Courier New"/>
          <w:color w:val="000000"/>
          <w:sz w:val="16"/>
          <w:szCs w:val="16"/>
          <w:lang w:eastAsia="fr-FR"/>
        </w:rPr>
        <w:t>User C</w:t>
      </w:r>
      <w:r w:rsidRPr="00230005">
        <w:rPr>
          <w:rFonts w:ascii="Courier New" w:hAnsi="Courier New" w:cs="Courier New"/>
          <w:color w:val="000096"/>
          <w:sz w:val="16"/>
          <w:szCs w:val="16"/>
          <w:lang w:eastAsia="fr-FR"/>
        </w:rPr>
        <w:t>&lt;/user&gt;</w:t>
      </w:r>
      <w:r w:rsidRPr="00230005">
        <w:rPr>
          <w:rFonts w:ascii="Courier New" w:hAnsi="Courier New" w:cs="Courier New"/>
          <w:color w:val="000000"/>
          <w:sz w:val="16"/>
          <w:szCs w:val="16"/>
          <w:lang w:eastAsia="fr-FR"/>
        </w:rPr>
        <w:br/>
      </w:r>
      <w:r w:rsidRPr="00230005">
        <w:rPr>
          <w:rFonts w:ascii="Courier New" w:hAnsi="Courier New" w:cs="Courier New"/>
          <w:color w:val="000096"/>
          <w:sz w:val="16"/>
          <w:szCs w:val="16"/>
          <w:lang w:eastAsia="fr-FR"/>
        </w:rPr>
        <w:t>&lt;/users&gt;</w:t>
      </w:r>
    </w:p>
    <w:p w:rsidR="002547A8" w:rsidRPr="00A452D1" w:rsidRDefault="002547A8" w:rsidP="00B51186">
      <w:pPr>
        <w:pStyle w:val="Paragraphedeliste"/>
        <w:numPr>
          <w:ilvl w:val="0"/>
          <w:numId w:val="47"/>
        </w:numPr>
      </w:pPr>
      <w:r w:rsidRPr="005A1825">
        <w:t xml:space="preserve">Create a XLST that uses the previous XLST output and counts the number of each distinct user per type of product </w:t>
      </w:r>
      <w:r w:rsidR="005A1825">
        <w:t xml:space="preserve">and region </w:t>
      </w:r>
      <w:r w:rsidRPr="005A1825">
        <w:t xml:space="preserve">(write </w:t>
      </w:r>
      <w:r>
        <w:t>as an XML file); e.g. (theoretical)</w:t>
      </w:r>
      <w:r w:rsidRPr="005A1825">
        <w:t>:</w:t>
      </w:r>
    </w:p>
    <w:p w:rsidR="002547A8" w:rsidRPr="00D94FC7" w:rsidRDefault="002547A8" w:rsidP="002547A8">
      <w:pPr>
        <w:jc w:val="left"/>
        <w:rPr>
          <w:rFonts w:ascii="Courier New" w:hAnsi="Courier New" w:cs="Courier New"/>
          <w:sz w:val="16"/>
          <w:szCs w:val="16"/>
          <w:lang w:val="en-US"/>
        </w:rPr>
      </w:pPr>
      <w:r w:rsidRPr="001F3E76">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users</w:t>
      </w:r>
      <w:r w:rsidRPr="001F3E76">
        <w:rPr>
          <w:rFonts w:ascii="Courier New" w:hAnsi="Courier New" w:cs="Courier New"/>
          <w:color w:val="000096"/>
          <w:sz w:val="16"/>
          <w:szCs w:val="16"/>
          <w:lang w:val="en-US" w:eastAsia="fr-FR"/>
        </w:rPr>
        <w:t>&gt;</w:t>
      </w:r>
      <w:r>
        <w:rPr>
          <w:rFonts w:ascii="Courier New" w:hAnsi="Courier New" w:cs="Courier New"/>
          <w:color w:val="000096"/>
          <w:sz w:val="16"/>
          <w:szCs w:val="16"/>
          <w:lang w:val="en-US" w:eastAsia="fr-FR"/>
        </w:rPr>
        <w:br/>
      </w:r>
      <w:r w:rsidRPr="00A452D1">
        <w:rPr>
          <w:rFonts w:ascii="Courier New" w:hAnsi="Courier New" w:cs="Courier New"/>
          <w:color w:val="000000"/>
          <w:sz w:val="16"/>
          <w:szCs w:val="16"/>
          <w:lang w:val="en-US" w:eastAsia="fr-FR"/>
        </w:rP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sidRPr="00230005">
        <w:rPr>
          <w:rFonts w:ascii="Courier New" w:hAnsi="Courier New" w:cs="Courier New"/>
          <w:color w:val="993300"/>
          <w:sz w:val="16"/>
          <w:szCs w:val="16"/>
          <w:lang w:eastAsia="fr-FR"/>
        </w:rPr>
        <w:t>"type 1"</w:t>
      </w:r>
      <w:r>
        <w:rPr>
          <w:rFonts w:ascii="Courier New" w:hAnsi="Courier New" w:cs="Courier New"/>
          <w:color w:val="993300"/>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"BS</w:t>
      </w:r>
      <w:r w:rsidR="005A1825" w:rsidRPr="00230005">
        <w:rPr>
          <w:rFonts w:ascii="Courier New" w:hAnsi="Courier New" w:cs="Courier New"/>
          <w:color w:val="993300"/>
          <w:sz w:val="16"/>
          <w:szCs w:val="16"/>
          <w:lang w:eastAsia="fr-FR"/>
        </w:rPr>
        <w:t>"</w:t>
      </w:r>
      <w:r w:rsidR="005A1825">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count</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User A</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"ARC</w:t>
      </w:r>
      <w:r w:rsidR="005A1825" w:rsidRPr="00230005">
        <w:rPr>
          <w:rFonts w:ascii="Courier New" w:hAnsi="Courier New" w:cs="Courier New"/>
          <w:color w:val="993300"/>
          <w:sz w:val="16"/>
          <w:szCs w:val="16"/>
          <w:lang w:eastAsia="fr-FR"/>
        </w:rPr>
        <w:t>"</w:t>
      </w:r>
      <w:r w:rsidR="005A1825">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count</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User A</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1</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"BS</w:t>
      </w:r>
      <w:r w:rsidR="005A1825" w:rsidRPr="00230005">
        <w:rPr>
          <w:rFonts w:ascii="Courier New" w:hAnsi="Courier New" w:cs="Courier New"/>
          <w:color w:val="993300"/>
          <w:sz w:val="16"/>
          <w:szCs w:val="16"/>
          <w:lang w:eastAsia="fr-FR"/>
        </w:rPr>
        <w:t>"</w:t>
      </w:r>
      <w:r w:rsidR="005A1825">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count</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B</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"ARC</w:t>
      </w:r>
      <w:r w:rsidR="005A1825" w:rsidRPr="00230005">
        <w:rPr>
          <w:rFonts w:ascii="Courier New" w:hAnsi="Courier New" w:cs="Courier New"/>
          <w:color w:val="993300"/>
          <w:sz w:val="16"/>
          <w:szCs w:val="16"/>
          <w:lang w:eastAsia="fr-FR"/>
        </w:rPr>
        <w:t>"</w:t>
      </w:r>
      <w:r w:rsidR="005A1825">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count</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B</w:t>
      </w:r>
      <w:r w:rsidRPr="00A452D1">
        <w:rPr>
          <w:rFonts w:ascii="Courier New" w:hAnsi="Courier New" w:cs="Courier New"/>
          <w:color w:val="000096"/>
          <w:sz w:val="16"/>
          <w:szCs w:val="16"/>
          <w:lang w:val="en-US" w:eastAsia="fr-FR"/>
        </w:rPr>
        <w:t>&lt;/user&gt;</w:t>
      </w:r>
      <w:r w:rsidRPr="00A452D1">
        <w:rPr>
          <w:rFonts w:ascii="Courier New" w:hAnsi="Courier New" w:cs="Courier New"/>
          <w:color w:val="000000"/>
          <w:sz w:val="16"/>
          <w:szCs w:val="16"/>
          <w:lang w:val="en-US" w:eastAsia="fr-FR"/>
        </w:rPr>
        <w:b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1</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"BS</w:t>
      </w:r>
      <w:r w:rsidR="005A1825" w:rsidRPr="00230005">
        <w:rPr>
          <w:rFonts w:ascii="Courier New" w:hAnsi="Courier New" w:cs="Courier New"/>
          <w:color w:val="993300"/>
          <w:sz w:val="16"/>
          <w:szCs w:val="16"/>
          <w:lang w:eastAsia="fr-FR"/>
        </w:rPr>
        <w:t>"</w:t>
      </w:r>
      <w:r w:rsidR="005A1825">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count</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C</w:t>
      </w:r>
      <w:r w:rsidRPr="00A452D1">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r>
      <w:r w:rsidRPr="00A452D1">
        <w:rPr>
          <w:rFonts w:ascii="Courier New" w:hAnsi="Courier New" w:cs="Courier New"/>
          <w:color w:val="000000"/>
          <w:sz w:val="16"/>
          <w:szCs w:val="16"/>
          <w:lang w:val="en-US" w:eastAsia="fr-FR"/>
        </w:rPr>
        <w:t xml:space="preserve">    </w:t>
      </w:r>
      <w:r w:rsidRPr="00A452D1">
        <w:rPr>
          <w:rFonts w:ascii="Courier New" w:hAnsi="Courier New" w:cs="Courier New"/>
          <w:color w:val="000096"/>
          <w:sz w:val="16"/>
          <w:szCs w:val="16"/>
          <w:lang w:val="en-US" w:eastAsia="fr-FR"/>
        </w:rPr>
        <w:t>&lt;user</w:t>
      </w:r>
      <w:r w:rsidRPr="00A452D1">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005A1825">
        <w:rPr>
          <w:rFonts w:ascii="Courier New" w:hAnsi="Courier New" w:cs="Courier New"/>
          <w:color w:val="F5844C"/>
          <w:sz w:val="16"/>
          <w:szCs w:val="16"/>
          <w:lang w:eastAsia="fr-FR"/>
        </w:rPr>
        <w:t>region</w:t>
      </w:r>
      <w:r w:rsidR="005A1825" w:rsidRPr="00230005">
        <w:rPr>
          <w:rFonts w:ascii="Courier New" w:hAnsi="Courier New" w:cs="Courier New"/>
          <w:color w:val="FF8040"/>
          <w:sz w:val="16"/>
          <w:szCs w:val="16"/>
          <w:lang w:eastAsia="fr-FR"/>
        </w:rPr>
        <w:t xml:space="preserve"> =</w:t>
      </w:r>
      <w:r w:rsidR="005A1825">
        <w:rPr>
          <w:rFonts w:ascii="Courier New" w:hAnsi="Courier New" w:cs="Courier New"/>
          <w:color w:val="993300"/>
          <w:sz w:val="16"/>
          <w:szCs w:val="16"/>
          <w:lang w:eastAsia="fr-FR"/>
        </w:rPr>
        <w:t>"ARC</w:t>
      </w:r>
      <w:r w:rsidR="005A1825" w:rsidRPr="00230005">
        <w:rPr>
          <w:rFonts w:ascii="Courier New" w:hAnsi="Courier New" w:cs="Courier New"/>
          <w:color w:val="993300"/>
          <w:sz w:val="16"/>
          <w:szCs w:val="16"/>
          <w:lang w:eastAsia="fr-FR"/>
        </w:rPr>
        <w:t>"</w:t>
      </w:r>
      <w:r w:rsidR="005A1825">
        <w:rPr>
          <w:rFonts w:ascii="Courier New" w:hAnsi="Courier New" w:cs="Courier New"/>
          <w:color w:val="993300"/>
          <w:sz w:val="16"/>
          <w:szCs w:val="16"/>
          <w:lang w:eastAsia="fr-FR"/>
        </w:rPr>
        <w:t xml:space="preserve"> </w:t>
      </w:r>
      <w:r w:rsidRPr="00A452D1">
        <w:rPr>
          <w:rFonts w:ascii="Courier New" w:hAnsi="Courier New" w:cs="Courier New"/>
          <w:color w:val="F5844C"/>
          <w:sz w:val="16"/>
          <w:szCs w:val="16"/>
          <w:lang w:val="en-US" w:eastAsia="fr-FR"/>
        </w:rPr>
        <w:t>count</w:t>
      </w:r>
      <w:r w:rsidRPr="00A452D1">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A452D1">
        <w:rPr>
          <w:rFonts w:ascii="Courier New" w:hAnsi="Courier New" w:cs="Courier New"/>
          <w:color w:val="993300"/>
          <w:sz w:val="16"/>
          <w:szCs w:val="16"/>
          <w:lang w:val="en-US" w:eastAsia="fr-FR"/>
        </w:rPr>
        <w:t>"</w:t>
      </w:r>
      <w:r w:rsidRPr="00A452D1">
        <w:rPr>
          <w:rFonts w:ascii="Courier New" w:hAnsi="Courier New" w:cs="Courier New"/>
          <w:color w:val="000096"/>
          <w:sz w:val="16"/>
          <w:szCs w:val="16"/>
          <w:lang w:val="en-US" w:eastAsia="fr-FR"/>
        </w:rPr>
        <w:t>&gt;</w:t>
      </w:r>
      <w:r w:rsidRPr="00A452D1">
        <w:rPr>
          <w:rFonts w:ascii="Courier New" w:hAnsi="Courier New" w:cs="Courier New"/>
          <w:color w:val="000000"/>
          <w:sz w:val="16"/>
          <w:szCs w:val="16"/>
          <w:lang w:val="en-US" w:eastAsia="fr-FR"/>
        </w:rPr>
        <w:t xml:space="preserve">User </w:t>
      </w:r>
      <w:r>
        <w:rPr>
          <w:rFonts w:ascii="Courier New" w:hAnsi="Courier New" w:cs="Courier New"/>
          <w:color w:val="000000"/>
          <w:sz w:val="16"/>
          <w:szCs w:val="16"/>
          <w:lang w:val="en-US" w:eastAsia="fr-FR"/>
        </w:rPr>
        <w:t>C</w:t>
      </w:r>
      <w:r w:rsidRPr="00A452D1">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r>
      <w:r w:rsidRPr="001F3E76">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/users</w:t>
      </w:r>
      <w:r w:rsidRPr="001F3E76">
        <w:rPr>
          <w:rFonts w:ascii="Courier New" w:hAnsi="Courier New" w:cs="Courier New"/>
          <w:color w:val="000096"/>
          <w:sz w:val="16"/>
          <w:szCs w:val="16"/>
          <w:lang w:val="en-US" w:eastAsia="fr-FR"/>
        </w:rPr>
        <w:t>&gt;</w:t>
      </w:r>
    </w:p>
    <w:p w:rsidR="002547A8" w:rsidRPr="00A452D1" w:rsidRDefault="002547A8" w:rsidP="00B51186">
      <w:pPr>
        <w:pStyle w:val="Paragraphedeliste"/>
        <w:numPr>
          <w:ilvl w:val="0"/>
          <w:numId w:val="47"/>
        </w:numPr>
      </w:pPr>
      <w:r w:rsidRPr="005A1825">
        <w:t>Create a XLST that uses the previous XLST output that counts, per type of product</w:t>
      </w:r>
      <w:r w:rsidR="0034652D">
        <w:t xml:space="preserve"> and region</w:t>
      </w:r>
      <w:r w:rsidRPr="005A1825">
        <w:t>, the number of user who have the same “count” attribute</w:t>
      </w:r>
    </w:p>
    <w:p w:rsidR="002547A8" w:rsidRPr="001F3E76" w:rsidRDefault="002547A8" w:rsidP="002547A8">
      <w:pPr>
        <w:jc w:val="left"/>
        <w:rPr>
          <w:rFonts w:ascii="Courier New" w:hAnsi="Courier New" w:cs="Courier New"/>
          <w:sz w:val="16"/>
          <w:szCs w:val="16"/>
          <w:lang w:val="en-US"/>
        </w:rPr>
      </w:pPr>
      <w:r w:rsidRPr="001F3E76">
        <w:rPr>
          <w:rFonts w:ascii="Courier New" w:hAnsi="Courier New" w:cs="Courier New"/>
          <w:color w:val="000096"/>
          <w:sz w:val="16"/>
          <w:szCs w:val="16"/>
          <w:lang w:val="en-US" w:eastAsia="fr-FR"/>
        </w:rPr>
        <w:t>&lt;products&gt;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1</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0034652D">
        <w:rPr>
          <w:rFonts w:ascii="Courier New" w:hAnsi="Courier New" w:cs="Courier New"/>
          <w:color w:val="F5844C"/>
          <w:sz w:val="16"/>
          <w:szCs w:val="16"/>
          <w:lang w:eastAsia="fr-FR"/>
        </w:rPr>
        <w:t>region</w:t>
      </w:r>
      <w:r w:rsidR="0034652D" w:rsidRPr="00230005">
        <w:rPr>
          <w:rFonts w:ascii="Courier New" w:hAnsi="Courier New" w:cs="Courier New"/>
          <w:color w:val="FF8040"/>
          <w:sz w:val="16"/>
          <w:szCs w:val="16"/>
          <w:lang w:eastAsia="fr-FR"/>
        </w:rPr>
        <w:t xml:space="preserve"> =</w:t>
      </w:r>
      <w:r w:rsidR="0034652D">
        <w:rPr>
          <w:rFonts w:ascii="Courier New" w:hAnsi="Courier New" w:cs="Courier New"/>
          <w:color w:val="993300"/>
          <w:sz w:val="16"/>
          <w:szCs w:val="16"/>
          <w:lang w:eastAsia="fr-FR"/>
        </w:rPr>
        <w:t>"BS</w:t>
      </w:r>
      <w:r w:rsidR="0034652D" w:rsidRPr="00230005">
        <w:rPr>
          <w:rFonts w:ascii="Courier New" w:hAnsi="Courier New" w:cs="Courier New"/>
          <w:color w:val="993300"/>
          <w:sz w:val="16"/>
          <w:szCs w:val="16"/>
          <w:lang w:eastAsia="fr-FR"/>
        </w:rPr>
        <w:t>"</w:t>
      </w:r>
      <w:r w:rsidR="0034652D">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sidRPr="001F3E76">
        <w:rPr>
          <w:rFonts w:ascii="Courier New" w:hAnsi="Courier New" w:cs="Courier New"/>
          <w:color w:val="993300"/>
          <w:sz w:val="16"/>
          <w:szCs w:val="16"/>
          <w:lang w:val="en-US" w:eastAsia="fr-FR"/>
        </w:rPr>
        <w:t>"2"</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1</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0034652D">
        <w:rPr>
          <w:rFonts w:ascii="Courier New" w:hAnsi="Courier New" w:cs="Courier New"/>
          <w:color w:val="F5844C"/>
          <w:sz w:val="16"/>
          <w:szCs w:val="16"/>
          <w:lang w:eastAsia="fr-FR"/>
        </w:rPr>
        <w:t>region</w:t>
      </w:r>
      <w:r w:rsidR="0034652D" w:rsidRPr="00230005">
        <w:rPr>
          <w:rFonts w:ascii="Courier New" w:hAnsi="Courier New" w:cs="Courier New"/>
          <w:color w:val="FF8040"/>
          <w:sz w:val="16"/>
          <w:szCs w:val="16"/>
          <w:lang w:eastAsia="fr-FR"/>
        </w:rPr>
        <w:t xml:space="preserve"> =</w:t>
      </w:r>
      <w:r w:rsidR="0034652D">
        <w:rPr>
          <w:rFonts w:ascii="Courier New" w:hAnsi="Courier New" w:cs="Courier New"/>
          <w:color w:val="993300"/>
          <w:sz w:val="16"/>
          <w:szCs w:val="16"/>
          <w:lang w:eastAsia="fr-FR"/>
        </w:rPr>
        <w:t>"BS</w:t>
      </w:r>
      <w:r w:rsidR="0034652D" w:rsidRPr="00230005">
        <w:rPr>
          <w:rFonts w:ascii="Courier New" w:hAnsi="Courier New" w:cs="Courier New"/>
          <w:color w:val="993300"/>
          <w:sz w:val="16"/>
          <w:szCs w:val="16"/>
          <w:lang w:eastAsia="fr-FR"/>
        </w:rPr>
        <w:t>"</w:t>
      </w:r>
      <w:r w:rsidR="0034652D">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0034652D">
        <w:rPr>
          <w:rFonts w:ascii="Courier New" w:hAnsi="Courier New" w:cs="Courier New"/>
          <w:color w:val="F5844C"/>
          <w:sz w:val="16"/>
          <w:szCs w:val="16"/>
          <w:lang w:eastAsia="fr-FR"/>
        </w:rPr>
        <w:t>region</w:t>
      </w:r>
      <w:r w:rsidR="0034652D" w:rsidRPr="00230005">
        <w:rPr>
          <w:rFonts w:ascii="Courier New" w:hAnsi="Courier New" w:cs="Courier New"/>
          <w:color w:val="FF8040"/>
          <w:sz w:val="16"/>
          <w:szCs w:val="16"/>
          <w:lang w:eastAsia="fr-FR"/>
        </w:rPr>
        <w:t xml:space="preserve"> =</w:t>
      </w:r>
      <w:r w:rsidR="0034652D">
        <w:rPr>
          <w:rFonts w:ascii="Courier New" w:hAnsi="Courier New" w:cs="Courier New"/>
          <w:color w:val="993300"/>
          <w:sz w:val="16"/>
          <w:szCs w:val="16"/>
          <w:lang w:eastAsia="fr-FR"/>
        </w:rPr>
        <w:t>"ARC</w:t>
      </w:r>
      <w:r w:rsidR="0034652D" w:rsidRPr="00230005">
        <w:rPr>
          <w:rFonts w:ascii="Courier New" w:hAnsi="Courier New" w:cs="Courier New"/>
          <w:color w:val="993300"/>
          <w:sz w:val="16"/>
          <w:szCs w:val="16"/>
          <w:lang w:eastAsia="fr-FR"/>
        </w:rPr>
        <w:t>"</w:t>
      </w:r>
      <w:r w:rsidR="0034652D">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1F3E76">
        <w:rPr>
          <w:rFonts w:ascii="Courier New" w:hAnsi="Courier New" w:cs="Courier New"/>
          <w:color w:val="993300"/>
          <w:sz w:val="16"/>
          <w:szCs w:val="16"/>
          <w:lang w:val="en-US" w:eastAsia="fr-FR"/>
        </w:rPr>
        <w:t>"</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t xml:space="preserve">    </w:t>
      </w:r>
      <w:r w:rsidRPr="001F3E76">
        <w:rPr>
          <w:rFonts w:ascii="Courier New" w:hAnsi="Courier New" w:cs="Courier New"/>
          <w:color w:val="000096"/>
          <w:sz w:val="16"/>
          <w:szCs w:val="16"/>
          <w:lang w:val="en-US" w:eastAsia="fr-FR"/>
        </w:rPr>
        <w:t>&lt;product</w:t>
      </w:r>
      <w:r w:rsidRPr="001F3E76">
        <w:rPr>
          <w:rFonts w:ascii="Courier New" w:hAnsi="Courier New" w:cs="Courier New"/>
          <w:color w:val="F5844C"/>
          <w:sz w:val="16"/>
          <w:szCs w:val="16"/>
          <w:lang w:val="en-US" w:eastAsia="fr-FR"/>
        </w:rPr>
        <w:t xml:space="preserve"> </w:t>
      </w:r>
      <w:r w:rsidRPr="00230005">
        <w:rPr>
          <w:rFonts w:ascii="Courier New" w:hAnsi="Courier New" w:cs="Courier New"/>
          <w:color w:val="F5844C"/>
          <w:sz w:val="16"/>
          <w:szCs w:val="16"/>
          <w:lang w:eastAsia="fr-FR"/>
        </w:rPr>
        <w:t>ptype</w:t>
      </w:r>
      <w:r w:rsidRPr="00230005">
        <w:rPr>
          <w:rFonts w:ascii="Courier New" w:hAnsi="Courier New" w:cs="Courier New"/>
          <w:color w:val="FF8040"/>
          <w:sz w:val="16"/>
          <w:szCs w:val="16"/>
          <w:lang w:eastAsia="fr-FR"/>
        </w:rPr>
        <w:t>=</w:t>
      </w:r>
      <w:r>
        <w:rPr>
          <w:rFonts w:ascii="Courier New" w:hAnsi="Courier New" w:cs="Courier New"/>
          <w:color w:val="993300"/>
          <w:sz w:val="16"/>
          <w:szCs w:val="16"/>
          <w:lang w:eastAsia="fr-FR"/>
        </w:rPr>
        <w:t>"type 2</w:t>
      </w:r>
      <w:r w:rsidRPr="00230005">
        <w:rPr>
          <w:rFonts w:ascii="Courier New" w:hAnsi="Courier New" w:cs="Courier New"/>
          <w:color w:val="993300"/>
          <w:sz w:val="16"/>
          <w:szCs w:val="16"/>
          <w:lang w:eastAsia="fr-FR"/>
        </w:rPr>
        <w:t>"</w:t>
      </w:r>
      <w:r>
        <w:rPr>
          <w:rFonts w:ascii="Courier New" w:hAnsi="Courier New" w:cs="Courier New"/>
          <w:color w:val="993300"/>
          <w:sz w:val="16"/>
          <w:szCs w:val="16"/>
          <w:lang w:eastAsia="fr-FR"/>
        </w:rPr>
        <w:t xml:space="preserve"> </w:t>
      </w:r>
      <w:r w:rsidR="0034652D">
        <w:rPr>
          <w:rFonts w:ascii="Courier New" w:hAnsi="Courier New" w:cs="Courier New"/>
          <w:color w:val="F5844C"/>
          <w:sz w:val="16"/>
          <w:szCs w:val="16"/>
          <w:lang w:eastAsia="fr-FR"/>
        </w:rPr>
        <w:t>region</w:t>
      </w:r>
      <w:r w:rsidR="0034652D" w:rsidRPr="00230005">
        <w:rPr>
          <w:rFonts w:ascii="Courier New" w:hAnsi="Courier New" w:cs="Courier New"/>
          <w:color w:val="FF8040"/>
          <w:sz w:val="16"/>
          <w:szCs w:val="16"/>
          <w:lang w:eastAsia="fr-FR"/>
        </w:rPr>
        <w:t xml:space="preserve"> =</w:t>
      </w:r>
      <w:r w:rsidR="0034652D">
        <w:rPr>
          <w:rFonts w:ascii="Courier New" w:hAnsi="Courier New" w:cs="Courier New"/>
          <w:color w:val="993300"/>
          <w:sz w:val="16"/>
          <w:szCs w:val="16"/>
          <w:lang w:eastAsia="fr-FR"/>
        </w:rPr>
        <w:t>"ARC</w:t>
      </w:r>
      <w:r w:rsidR="0034652D" w:rsidRPr="00230005">
        <w:rPr>
          <w:rFonts w:ascii="Courier New" w:hAnsi="Courier New" w:cs="Courier New"/>
          <w:color w:val="993300"/>
          <w:sz w:val="16"/>
          <w:szCs w:val="16"/>
          <w:lang w:eastAsia="fr-FR"/>
        </w:rPr>
        <w:t>"</w:t>
      </w:r>
      <w:r w:rsidR="0034652D">
        <w:rPr>
          <w:rFonts w:ascii="Courier New" w:hAnsi="Courier New" w:cs="Courier New"/>
          <w:color w:val="993300"/>
          <w:sz w:val="16"/>
          <w:szCs w:val="16"/>
          <w:lang w:eastAsia="fr-FR"/>
        </w:rPr>
        <w:t xml:space="preserve"> </w:t>
      </w:r>
      <w:r w:rsidRPr="001F3E76">
        <w:rPr>
          <w:rFonts w:ascii="Courier New" w:hAnsi="Courier New" w:cs="Courier New"/>
          <w:color w:val="F5844C"/>
          <w:sz w:val="16"/>
          <w:szCs w:val="16"/>
          <w:lang w:val="en-US" w:eastAsia="fr-FR"/>
        </w:rPr>
        <w:t xml:space="preserve">num </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w:t>
      </w:r>
      <w:r w:rsidRPr="001F3E76">
        <w:rPr>
          <w:rFonts w:ascii="Courier New" w:hAnsi="Courier New" w:cs="Courier New"/>
          <w:color w:val="993300"/>
          <w:sz w:val="16"/>
          <w:szCs w:val="16"/>
          <w:lang w:val="en-US" w:eastAsia="fr-FR"/>
        </w:rPr>
        <w:t>"</w:t>
      </w:r>
      <w:r w:rsidRPr="001F3E76">
        <w:rPr>
          <w:rFonts w:ascii="Courier New" w:hAnsi="Courier New" w:cs="Courier New"/>
          <w:color w:val="F5844C"/>
          <w:sz w:val="16"/>
          <w:szCs w:val="16"/>
          <w:lang w:val="en-US" w:eastAsia="fr-FR"/>
        </w:rPr>
        <w:t xml:space="preserve"> users</w:t>
      </w:r>
      <w:r w:rsidRPr="001F3E7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w:t>
      </w:r>
      <w:r w:rsidRPr="001F3E76">
        <w:rPr>
          <w:rFonts w:ascii="Courier New" w:hAnsi="Courier New" w:cs="Courier New"/>
          <w:color w:val="993300"/>
          <w:sz w:val="16"/>
          <w:szCs w:val="16"/>
          <w:lang w:val="en-US" w:eastAsia="fr-FR"/>
        </w:rPr>
        <w:t>"</w:t>
      </w:r>
      <w:r w:rsidRPr="001F3E76">
        <w:rPr>
          <w:rFonts w:ascii="Courier New" w:hAnsi="Courier New" w:cs="Courier New"/>
          <w:color w:val="000096"/>
          <w:sz w:val="16"/>
          <w:szCs w:val="16"/>
          <w:lang w:val="en-US" w:eastAsia="fr-FR"/>
        </w:rPr>
        <w:t>/&gt;</w:t>
      </w:r>
      <w:r w:rsidRPr="001F3E76">
        <w:rPr>
          <w:rFonts w:ascii="Courier New" w:hAnsi="Courier New" w:cs="Courier New"/>
          <w:color w:val="000000"/>
          <w:sz w:val="16"/>
          <w:szCs w:val="16"/>
          <w:lang w:val="en-US" w:eastAsia="fr-FR"/>
        </w:rPr>
        <w:br/>
      </w:r>
      <w:r w:rsidRPr="001F3E76">
        <w:rPr>
          <w:rFonts w:ascii="Courier New" w:hAnsi="Courier New" w:cs="Courier New"/>
          <w:color w:val="000096"/>
          <w:sz w:val="16"/>
          <w:szCs w:val="16"/>
          <w:lang w:val="en-US" w:eastAsia="fr-FR"/>
        </w:rPr>
        <w:t>&lt;/products&gt;</w:t>
      </w:r>
    </w:p>
    <w:p w:rsidR="002547A8" w:rsidRDefault="002547A8" w:rsidP="002547A8">
      <w:r>
        <w:t>The example above means:</w:t>
      </w:r>
    </w:p>
    <w:p w:rsidR="002547A8" w:rsidRDefault="002547A8" w:rsidP="002547A8">
      <w:pPr>
        <w:pStyle w:val="Paragraphedeliste"/>
        <w:numPr>
          <w:ilvl w:val="0"/>
          <w:numId w:val="44"/>
        </w:numPr>
      </w:pPr>
      <w:r>
        <w:t>2 users have taken 1 product of type 1</w:t>
      </w:r>
      <w:r w:rsidR="0034652D">
        <w:t xml:space="preserve"> and region BS</w:t>
      </w:r>
    </w:p>
    <w:p w:rsidR="002547A8" w:rsidRDefault="002547A8" w:rsidP="002547A8">
      <w:pPr>
        <w:pStyle w:val="Paragraphedeliste"/>
        <w:numPr>
          <w:ilvl w:val="0"/>
          <w:numId w:val="44"/>
        </w:numPr>
      </w:pPr>
      <w:r>
        <w:t>1 user has taken 2 products of type 1</w:t>
      </w:r>
      <w:r w:rsidR="0034652D">
        <w:t xml:space="preserve"> and region ARC</w:t>
      </w:r>
    </w:p>
    <w:p w:rsidR="002547A8" w:rsidRDefault="002547A8" w:rsidP="002547A8">
      <w:pPr>
        <w:pStyle w:val="Paragraphedeliste"/>
        <w:numPr>
          <w:ilvl w:val="0"/>
          <w:numId w:val="44"/>
        </w:numPr>
      </w:pPr>
      <w:r>
        <w:t>2 users have taken 1 product of type 2</w:t>
      </w:r>
      <w:r w:rsidR="0034652D">
        <w:t xml:space="preserve"> and region BS</w:t>
      </w:r>
    </w:p>
    <w:p w:rsidR="002547A8" w:rsidRDefault="002547A8" w:rsidP="002547A8">
      <w:pPr>
        <w:pStyle w:val="Paragraphedeliste"/>
        <w:numPr>
          <w:ilvl w:val="0"/>
          <w:numId w:val="44"/>
        </w:numPr>
      </w:pPr>
      <w:r>
        <w:t>1 user has taken 2 products of type 2</w:t>
      </w:r>
      <w:r w:rsidR="0034652D">
        <w:t xml:space="preserve"> and region ARC</w:t>
      </w:r>
    </w:p>
    <w:p w:rsidR="002547A8" w:rsidRDefault="002547A8" w:rsidP="002547A8"/>
    <w:p w:rsidR="002547A8" w:rsidRDefault="002547A8" w:rsidP="00B51186">
      <w:pPr>
        <w:pStyle w:val="Paragraphedeliste"/>
        <w:numPr>
          <w:ilvl w:val="0"/>
          <w:numId w:val="47"/>
        </w:numPr>
      </w:pPr>
      <w:r w:rsidRPr="005A1825">
        <w:t>Create a XLST that formats an Excel XML Sheet (Workbook, Cell, Row, Data...).</w:t>
      </w:r>
    </w:p>
    <w:p w:rsidR="00E94B28" w:rsidRDefault="00E94B28" w:rsidP="00CF4FFD">
      <w:pPr>
        <w:pStyle w:val="Titre6"/>
      </w:pPr>
      <w:r>
        <w:t>Report “</w:t>
      </w:r>
      <w:r w:rsidRPr="000C6670">
        <w:t xml:space="preserve">number of users per </w:t>
      </w:r>
      <w:r>
        <w:t>TAC-MFC</w:t>
      </w:r>
      <w:r w:rsidRPr="00726F93">
        <w:t>”</w:t>
      </w:r>
    </w:p>
    <w:p w:rsidR="00E94B28" w:rsidRDefault="00E94B28" w:rsidP="00E94B28">
      <w:pPr>
        <w:shd w:val="clear" w:color="auto" w:fill="FFC000"/>
        <w:rPr>
          <w:lang w:val="en-US"/>
        </w:rPr>
      </w:pPr>
      <w:r>
        <w:rPr>
          <w:lang w:val="en-US"/>
        </w:rPr>
        <w:t>To be implemented in MyOcean V4.</w:t>
      </w:r>
    </w:p>
    <w:p w:rsidR="00E94B28" w:rsidRDefault="00E94B28" w:rsidP="00E94B28">
      <w:pPr>
        <w:jc w:val="center"/>
        <w:rPr>
          <w:lang w:val="en-US"/>
        </w:rPr>
      </w:pPr>
      <w:r w:rsidRPr="005F2851">
        <w:rPr>
          <w:noProof/>
          <w:lang w:val="fr-FR" w:eastAsia="fr-FR"/>
        </w:rPr>
        <w:lastRenderedPageBreak/>
        <w:drawing>
          <wp:inline distT="0" distB="0" distL="0" distR="0">
            <wp:extent cx="4335715" cy="2714286"/>
            <wp:effectExtent l="19050" t="0" r="7685" b="0"/>
            <wp:docPr id="24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srcRect/>
                    <a:stretch>
                      <a:fillRect/>
                    </a:stretch>
                  </pic:blipFill>
                  <pic:spPr bwMode="auto">
                    <a:xfrm>
                      <a:off x="0" y="0"/>
                      <a:ext cx="4335715" cy="2714286"/>
                    </a:xfrm>
                    <a:prstGeom prst="rect">
                      <a:avLst/>
                    </a:prstGeom>
                    <a:noFill/>
                    <a:ln w="9525">
                      <a:noFill/>
                      <a:miter lim="800000"/>
                      <a:headEnd/>
                      <a:tailEnd/>
                    </a:ln>
                  </pic:spPr>
                </pic:pic>
              </a:graphicData>
            </a:graphic>
          </wp:inline>
        </w:drawing>
      </w:r>
    </w:p>
    <w:p w:rsidR="00E94B28" w:rsidRDefault="00E94B28" w:rsidP="00E94B28">
      <w:pPr>
        <w:rPr>
          <w:lang w:val="en-US"/>
        </w:rPr>
      </w:pPr>
      <w:r>
        <w:rPr>
          <w:lang w:val="en-US"/>
        </w:rPr>
        <w:t>The above graphic will be build manually from the following Excel sheet produced by the CIS Transaction Accounting tool:</w:t>
      </w:r>
    </w:p>
    <w:p w:rsidR="00E94B28" w:rsidRDefault="00E94B28" w:rsidP="00E94B28">
      <w:pPr>
        <w:jc w:val="left"/>
        <w:rPr>
          <w:lang w:val="en-US"/>
        </w:rPr>
      </w:pPr>
      <w:r w:rsidRPr="005F2851">
        <w:rPr>
          <w:noProof/>
          <w:lang w:val="fr-FR" w:eastAsia="fr-FR"/>
        </w:rPr>
        <w:drawing>
          <wp:inline distT="0" distB="0" distL="0" distR="0">
            <wp:extent cx="5759450" cy="2348160"/>
            <wp:effectExtent l="19050" t="0" r="0" b="0"/>
            <wp:docPr id="25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srcRect/>
                    <a:stretch>
                      <a:fillRect/>
                    </a:stretch>
                  </pic:blipFill>
                  <pic:spPr bwMode="auto">
                    <a:xfrm>
                      <a:off x="0" y="0"/>
                      <a:ext cx="5759450" cy="2348160"/>
                    </a:xfrm>
                    <a:prstGeom prst="rect">
                      <a:avLst/>
                    </a:prstGeom>
                    <a:noFill/>
                    <a:ln w="9525">
                      <a:noFill/>
                      <a:miter lim="800000"/>
                      <a:headEnd/>
                      <a:tailEnd/>
                    </a:ln>
                  </pic:spPr>
                </pic:pic>
              </a:graphicData>
            </a:graphic>
          </wp:inline>
        </w:drawing>
      </w:r>
    </w:p>
    <w:p w:rsidR="00E94B28" w:rsidRPr="0059620F" w:rsidRDefault="00E94B28" w:rsidP="00E94B28">
      <w:r>
        <w:rPr>
          <w:rStyle w:val="hps"/>
        </w:rPr>
        <w:t>In order to build</w:t>
      </w:r>
      <w:r>
        <w:t xml:space="preserve"> </w:t>
      </w:r>
      <w:r>
        <w:rPr>
          <w:rStyle w:val="hps"/>
        </w:rPr>
        <w:t>these statistics</w:t>
      </w:r>
      <w:r>
        <w:t xml:space="preserve">, the process (XSL transformation) </w:t>
      </w:r>
      <w:r>
        <w:rPr>
          <w:rStyle w:val="hps"/>
        </w:rPr>
        <w:t>might be as follows:</w:t>
      </w:r>
    </w:p>
    <w:p w:rsidR="00E94B28" w:rsidRDefault="00E94B28" w:rsidP="00685714">
      <w:pPr>
        <w:pStyle w:val="Paragraphedeliste"/>
        <w:numPr>
          <w:ilvl w:val="0"/>
          <w:numId w:val="51"/>
        </w:numPr>
      </w:pPr>
      <w:r>
        <w:t>Create a XLST that u</w:t>
      </w:r>
      <w:r w:rsidRPr="00A9716D">
        <w:t>se</w:t>
      </w:r>
      <w:r>
        <w:t>s</w:t>
      </w:r>
      <w:r w:rsidRPr="00A9716D">
        <w:t xml:space="preserve"> </w:t>
      </w:r>
      <w:r>
        <w:t xml:space="preserve">as input </w:t>
      </w:r>
      <w:r w:rsidRPr="00A9716D">
        <w:t xml:space="preserve">the output of the </w:t>
      </w:r>
      <w:r w:rsidRPr="009C2412">
        <w:rPr>
          <w:b/>
          <w:shd w:val="clear" w:color="auto" w:fill="FBD4B4" w:themeFill="accent6" w:themeFillTint="66"/>
          <w:lang w:val="en-US"/>
        </w:rPr>
        <w:t>logsUsersPrepare.xslt</w:t>
      </w:r>
      <w:r w:rsidRPr="00BC255E">
        <w:t xml:space="preserve"> (see section </w:t>
      </w:r>
      <w:r>
        <w:t>“</w:t>
      </w:r>
      <w:r w:rsidR="003E07B6" w:rsidRPr="00BC255E">
        <w:fldChar w:fldCharType="begin"/>
      </w:r>
      <w:r w:rsidRPr="00BC255E">
        <w:instrText xml:space="preserve"> REF _Ref357667617 \r \h </w:instrText>
      </w:r>
      <w:r w:rsidR="003E07B6" w:rsidRPr="00BC255E">
        <w:fldChar w:fldCharType="separate"/>
      </w:r>
      <w:r w:rsidR="00FE42B4">
        <w:t>5.1.7.6</w:t>
      </w:r>
      <w:r w:rsidR="003E07B6" w:rsidRPr="00BC255E">
        <w:fldChar w:fldCharType="end"/>
      </w:r>
      <w:r>
        <w:t xml:space="preserve"> </w:t>
      </w:r>
      <w:r w:rsidR="003E07B6" w:rsidRPr="00BC255E">
        <w:fldChar w:fldCharType="begin"/>
      </w:r>
      <w:r w:rsidRPr="00BC255E">
        <w:instrText xml:space="preserve"> REF _Ref357667617 \h </w:instrText>
      </w:r>
      <w:r w:rsidR="003E07B6" w:rsidRPr="00BC255E">
        <w:fldChar w:fldCharType="separate"/>
      </w:r>
      <w:r w:rsidR="00FE42B4">
        <w:t>The “raw” XSL transformation</w:t>
      </w:r>
      <w:r w:rsidR="003E07B6" w:rsidRPr="00BC255E">
        <w:fldChar w:fldCharType="end"/>
      </w:r>
      <w:r>
        <w:t xml:space="preserve">”, page </w:t>
      </w:r>
      <w:r w:rsidR="003E07B6" w:rsidRPr="00BC255E">
        <w:fldChar w:fldCharType="begin"/>
      </w:r>
      <w:r w:rsidRPr="00BC255E">
        <w:instrText xml:space="preserve"> PAGEREF _Ref357667617 \h </w:instrText>
      </w:r>
      <w:r w:rsidR="003E07B6" w:rsidRPr="00BC255E">
        <w:fldChar w:fldCharType="separate"/>
      </w:r>
      <w:ins w:id="1068" w:author="dearith" w:date="2013-08-29T15:08:00Z">
        <w:r w:rsidR="00FE42B4">
          <w:rPr>
            <w:noProof/>
          </w:rPr>
          <w:t>156</w:t>
        </w:r>
      </w:ins>
      <w:del w:id="1069" w:author="dearith" w:date="2013-08-29T15:08:00Z">
        <w:r w:rsidR="00C82D1C" w:rsidDel="00FE42B4">
          <w:rPr>
            <w:noProof/>
          </w:rPr>
          <w:delText>146</w:delText>
        </w:r>
      </w:del>
      <w:r w:rsidR="003E07B6" w:rsidRPr="00BC255E">
        <w:fldChar w:fldCharType="end"/>
      </w:r>
      <w:r>
        <w:t>)</w:t>
      </w:r>
    </w:p>
    <w:p w:rsidR="00E94B28" w:rsidRDefault="00E94B28" w:rsidP="00E94B28">
      <w:r>
        <w:t xml:space="preserve">The XSLT must select only the &lt;product&gt; with attribute </w:t>
      </w:r>
      <w:r w:rsidRPr="005F43C9">
        <w:rPr>
          <w:i/>
          <w:highlight w:val="yellow"/>
        </w:rPr>
        <w:t>level</w:t>
      </w:r>
      <w:r>
        <w:t xml:space="preserve"> = “1”.</w:t>
      </w:r>
    </w:p>
    <w:p w:rsidR="00E94B28" w:rsidRDefault="00E94B28" w:rsidP="00E94B28">
      <w:r>
        <w:t>The XSLT must have the path of the MyOcean XML EPST file as parameter (see section “</w:t>
      </w:r>
      <w:r w:rsidR="003E07B6">
        <w:fldChar w:fldCharType="begin"/>
      </w:r>
      <w:r>
        <w:instrText xml:space="preserve"> REF _Ref356908441 \r \h </w:instrText>
      </w:r>
      <w:r w:rsidR="003E07B6">
        <w:fldChar w:fldCharType="separate"/>
      </w:r>
      <w:r w:rsidR="00FE42B4">
        <w:t>5.1.7.2</w:t>
      </w:r>
      <w:r w:rsidR="003E07B6">
        <w:fldChar w:fldCharType="end"/>
      </w:r>
      <w:r>
        <w:t xml:space="preserve"> </w:t>
      </w:r>
      <w:r w:rsidR="003E07B6">
        <w:fldChar w:fldCharType="begin"/>
      </w:r>
      <w:r>
        <w:instrText xml:space="preserve"> REF _Ref356908441 \h </w:instrText>
      </w:r>
      <w:r w:rsidR="003E07B6">
        <w:fldChar w:fldCharType="separate"/>
      </w:r>
      <w:r w:rsidR="00FE42B4">
        <w:t>MyOcean XML Product Specification (EPST) file</w:t>
      </w:r>
      <w:r w:rsidR="003E07B6">
        <w:fldChar w:fldCharType="end"/>
      </w:r>
      <w:r>
        <w:t xml:space="preserve">”, page </w:t>
      </w:r>
      <w:r w:rsidR="003E07B6">
        <w:fldChar w:fldCharType="begin"/>
      </w:r>
      <w:r>
        <w:instrText xml:space="preserve"> PAGEREF _Ref356908441 \h </w:instrText>
      </w:r>
      <w:r w:rsidR="003E07B6">
        <w:fldChar w:fldCharType="separate"/>
      </w:r>
      <w:ins w:id="1070" w:author="dearith" w:date="2013-08-29T15:08:00Z">
        <w:r w:rsidR="00FE42B4">
          <w:rPr>
            <w:noProof/>
          </w:rPr>
          <w:t>134</w:t>
        </w:r>
      </w:ins>
      <w:del w:id="1071" w:author="dearith" w:date="2013-08-29T15:08:00Z">
        <w:r w:rsidR="00C82D1C" w:rsidDel="00FE42B4">
          <w:rPr>
            <w:noProof/>
          </w:rPr>
          <w:delText>124</w:delText>
        </w:r>
      </w:del>
      <w:r w:rsidR="003E07B6">
        <w:fldChar w:fldCharType="end"/>
      </w:r>
      <w:r>
        <w:t>), to be able to get the TAC-MFC of the product.</w:t>
      </w:r>
    </w:p>
    <w:p w:rsidR="00E94B28" w:rsidRDefault="00E94B28" w:rsidP="00E94B28">
      <w:r>
        <w:t>The XSLT must write (as an XML file) each user regardless the product, but by reporting the TAC-MFC of the product. E.g. (theoretical):</w:t>
      </w:r>
    </w:p>
    <w:p w:rsidR="00E94B28" w:rsidRPr="009C2412" w:rsidRDefault="00E94B28" w:rsidP="00E94B28">
      <w:pPr>
        <w:jc w:val="left"/>
        <w:rPr>
          <w:rFonts w:ascii="Courier New" w:hAnsi="Courier New" w:cs="Courier New"/>
          <w:sz w:val="16"/>
          <w:szCs w:val="16"/>
        </w:rPr>
      </w:pPr>
      <w:r w:rsidRPr="009C2412">
        <w:rPr>
          <w:rFonts w:ascii="Courier New" w:hAnsi="Courier New" w:cs="Courier New"/>
          <w:color w:val="000096"/>
          <w:sz w:val="16"/>
          <w:szCs w:val="16"/>
          <w:lang w:eastAsia="fr-FR"/>
        </w:rPr>
        <w:t>&lt;users&gt;</w:t>
      </w:r>
      <w:r w:rsidRPr="009C2412">
        <w:rPr>
          <w:rFonts w:ascii="Courier New" w:hAnsi="Courier New" w:cs="Courier New"/>
          <w:color w:val="000000"/>
          <w:sz w:val="16"/>
          <w:szCs w:val="16"/>
          <w:lang w:eastAsia="fr-FR"/>
        </w:rPr>
        <w:br/>
        <w:t xml:space="preserve">    </w:t>
      </w:r>
      <w:r w:rsidRPr="009C2412">
        <w:rPr>
          <w:rFonts w:ascii="Courier New" w:hAnsi="Courier New" w:cs="Courier New"/>
          <w:color w:val="000096"/>
          <w:sz w:val="16"/>
          <w:szCs w:val="16"/>
          <w:lang w:eastAsia="fr-FR"/>
        </w:rPr>
        <w:t>&lt;user</w:t>
      </w:r>
      <w:r w:rsidRPr="009C2412">
        <w:rPr>
          <w:rFonts w:ascii="Courier New" w:hAnsi="Courier New" w:cs="Courier New"/>
          <w:color w:val="F5844C"/>
          <w:sz w:val="16"/>
          <w:szCs w:val="16"/>
          <w:lang w:eastAsia="fr-FR"/>
        </w:rPr>
        <w:t xml:space="preserve"> tacmfc</w:t>
      </w:r>
      <w:r w:rsidRPr="009C2412">
        <w:rPr>
          <w:rFonts w:ascii="Courier New" w:hAnsi="Courier New" w:cs="Courier New"/>
          <w:color w:val="FF8040"/>
          <w:sz w:val="16"/>
          <w:szCs w:val="16"/>
          <w:lang w:eastAsia="fr-FR"/>
        </w:rPr>
        <w:t>=</w:t>
      </w:r>
      <w:r w:rsidRPr="009C2412">
        <w:rPr>
          <w:rFonts w:ascii="Courier New" w:hAnsi="Courier New" w:cs="Courier New"/>
          <w:color w:val="993300"/>
          <w:sz w:val="16"/>
          <w:szCs w:val="16"/>
          <w:lang w:eastAsia="fr-FR"/>
        </w:rPr>
        <w:t>"SST"</w:t>
      </w:r>
      <w:r w:rsidRPr="009C2412">
        <w:rPr>
          <w:rFonts w:ascii="Courier New" w:hAnsi="Courier New" w:cs="Courier New"/>
          <w:color w:val="000096"/>
          <w:sz w:val="16"/>
          <w:szCs w:val="16"/>
          <w:lang w:eastAsia="fr-FR"/>
        </w:rPr>
        <w:t>&gt;</w:t>
      </w:r>
      <w:r w:rsidRPr="009C2412">
        <w:rPr>
          <w:rFonts w:ascii="Courier New" w:hAnsi="Courier New" w:cs="Courier New"/>
          <w:color w:val="000000"/>
          <w:sz w:val="16"/>
          <w:szCs w:val="16"/>
          <w:lang w:eastAsia="fr-FR"/>
        </w:rPr>
        <w:t>User A</w:t>
      </w:r>
      <w:r w:rsidRPr="009C2412">
        <w:rPr>
          <w:rFonts w:ascii="Courier New" w:hAnsi="Courier New" w:cs="Courier New"/>
          <w:color w:val="000096"/>
          <w:sz w:val="16"/>
          <w:szCs w:val="16"/>
          <w:lang w:eastAsia="fr-FR"/>
        </w:rPr>
        <w:t>&lt;/user&gt;</w:t>
      </w:r>
      <w:r w:rsidRPr="009C2412">
        <w:rPr>
          <w:rFonts w:ascii="Courier New" w:hAnsi="Courier New" w:cs="Courier New"/>
          <w:color w:val="000000"/>
          <w:sz w:val="16"/>
          <w:szCs w:val="16"/>
          <w:lang w:eastAsia="fr-FR"/>
        </w:rPr>
        <w:br/>
        <w:t xml:space="preserve">    </w:t>
      </w:r>
      <w:r w:rsidRPr="009C2412">
        <w:rPr>
          <w:rFonts w:ascii="Courier New" w:hAnsi="Courier New" w:cs="Courier New"/>
          <w:color w:val="000096"/>
          <w:sz w:val="16"/>
          <w:szCs w:val="16"/>
          <w:lang w:eastAsia="fr-FR"/>
        </w:rPr>
        <w:t>&lt;user</w:t>
      </w:r>
      <w:r w:rsidRPr="009C2412">
        <w:rPr>
          <w:rFonts w:ascii="Courier New" w:hAnsi="Courier New" w:cs="Courier New"/>
          <w:color w:val="F5844C"/>
          <w:sz w:val="16"/>
          <w:szCs w:val="16"/>
          <w:lang w:eastAsia="fr-FR"/>
        </w:rPr>
        <w:t xml:space="preserve"> tacmfc</w:t>
      </w:r>
      <w:r w:rsidRPr="009C2412">
        <w:rPr>
          <w:rFonts w:ascii="Courier New" w:hAnsi="Courier New" w:cs="Courier New"/>
          <w:color w:val="FF8040"/>
          <w:sz w:val="16"/>
          <w:szCs w:val="16"/>
          <w:lang w:eastAsia="fr-FR"/>
        </w:rPr>
        <w:t>=</w:t>
      </w:r>
      <w:r w:rsidRPr="009C2412">
        <w:rPr>
          <w:rFonts w:ascii="Courier New" w:hAnsi="Courier New" w:cs="Courier New"/>
          <w:color w:val="993300"/>
          <w:sz w:val="16"/>
          <w:szCs w:val="16"/>
          <w:lang w:eastAsia="fr-FR"/>
        </w:rPr>
        <w:t>"SST"</w:t>
      </w:r>
      <w:r w:rsidRPr="009C2412">
        <w:rPr>
          <w:rFonts w:ascii="Courier New" w:hAnsi="Courier New" w:cs="Courier New"/>
          <w:color w:val="000096"/>
          <w:sz w:val="16"/>
          <w:szCs w:val="16"/>
          <w:lang w:eastAsia="fr-FR"/>
        </w:rPr>
        <w:t>&gt;</w:t>
      </w:r>
      <w:r w:rsidRPr="009C2412">
        <w:rPr>
          <w:rFonts w:ascii="Courier New" w:hAnsi="Courier New" w:cs="Courier New"/>
          <w:color w:val="000000"/>
          <w:sz w:val="16"/>
          <w:szCs w:val="16"/>
          <w:lang w:eastAsia="fr-FR"/>
        </w:rPr>
        <w:t>User B</w:t>
      </w:r>
      <w:r w:rsidRPr="009C2412">
        <w:rPr>
          <w:rFonts w:ascii="Courier New" w:hAnsi="Courier New" w:cs="Courier New"/>
          <w:color w:val="000096"/>
          <w:sz w:val="16"/>
          <w:szCs w:val="16"/>
          <w:lang w:eastAsia="fr-FR"/>
        </w:rPr>
        <w:t>&lt;/user&gt;</w:t>
      </w:r>
      <w:r w:rsidRPr="009C2412">
        <w:rPr>
          <w:rFonts w:ascii="Courier New" w:hAnsi="Courier New" w:cs="Courier New"/>
          <w:color w:val="000000"/>
          <w:sz w:val="16"/>
          <w:szCs w:val="16"/>
          <w:lang w:eastAsia="fr-FR"/>
        </w:rPr>
        <w:br/>
      </w:r>
      <w:r w:rsidRPr="009C2412">
        <w:rPr>
          <w:rFonts w:ascii="Courier New" w:hAnsi="Courier New" w:cs="Courier New"/>
          <w:color w:val="000000"/>
          <w:sz w:val="16"/>
          <w:szCs w:val="16"/>
          <w:lang w:eastAsia="fr-FR"/>
        </w:rPr>
        <w:lastRenderedPageBreak/>
        <w:t xml:space="preserve">    </w:t>
      </w:r>
      <w:r w:rsidRPr="009C2412">
        <w:rPr>
          <w:rFonts w:ascii="Courier New" w:hAnsi="Courier New" w:cs="Courier New"/>
          <w:color w:val="000096"/>
          <w:sz w:val="16"/>
          <w:szCs w:val="16"/>
          <w:lang w:eastAsia="fr-FR"/>
        </w:rPr>
        <w:t>&lt;user</w:t>
      </w:r>
      <w:r w:rsidRPr="009C2412">
        <w:rPr>
          <w:rFonts w:ascii="Courier New" w:hAnsi="Courier New" w:cs="Courier New"/>
          <w:color w:val="F5844C"/>
          <w:sz w:val="16"/>
          <w:szCs w:val="16"/>
          <w:lang w:eastAsia="fr-FR"/>
        </w:rPr>
        <w:t xml:space="preserve"> tacmfc</w:t>
      </w:r>
      <w:r w:rsidRPr="009C2412">
        <w:rPr>
          <w:rFonts w:ascii="Courier New" w:hAnsi="Courier New" w:cs="Courier New"/>
          <w:color w:val="FF8040"/>
          <w:sz w:val="16"/>
          <w:szCs w:val="16"/>
          <w:lang w:eastAsia="fr-FR"/>
        </w:rPr>
        <w:t>=</w:t>
      </w:r>
      <w:r w:rsidRPr="009C2412">
        <w:rPr>
          <w:rFonts w:ascii="Courier New" w:hAnsi="Courier New" w:cs="Courier New"/>
          <w:color w:val="993300"/>
          <w:sz w:val="16"/>
          <w:szCs w:val="16"/>
          <w:lang w:eastAsia="fr-FR"/>
        </w:rPr>
        <w:t>"OC"</w:t>
      </w:r>
      <w:r w:rsidRPr="009C2412">
        <w:rPr>
          <w:rFonts w:ascii="Courier New" w:hAnsi="Courier New" w:cs="Courier New"/>
          <w:color w:val="000096"/>
          <w:sz w:val="16"/>
          <w:szCs w:val="16"/>
          <w:lang w:eastAsia="fr-FR"/>
        </w:rPr>
        <w:t>&gt;</w:t>
      </w:r>
      <w:r w:rsidRPr="009C2412">
        <w:rPr>
          <w:rFonts w:ascii="Courier New" w:hAnsi="Courier New" w:cs="Courier New"/>
          <w:color w:val="000000"/>
          <w:sz w:val="16"/>
          <w:szCs w:val="16"/>
          <w:lang w:eastAsia="fr-FR"/>
        </w:rPr>
        <w:t>User C</w:t>
      </w:r>
      <w:r w:rsidRPr="009C2412">
        <w:rPr>
          <w:rFonts w:ascii="Courier New" w:hAnsi="Courier New" w:cs="Courier New"/>
          <w:color w:val="000096"/>
          <w:sz w:val="16"/>
          <w:szCs w:val="16"/>
          <w:lang w:eastAsia="fr-FR"/>
        </w:rPr>
        <w:t>&lt;/user&gt;</w:t>
      </w:r>
      <w:r w:rsidRPr="009C2412">
        <w:rPr>
          <w:rFonts w:ascii="Courier New" w:hAnsi="Courier New" w:cs="Courier New"/>
          <w:color w:val="000000"/>
          <w:sz w:val="16"/>
          <w:szCs w:val="16"/>
          <w:lang w:eastAsia="fr-FR"/>
        </w:rPr>
        <w:br/>
        <w:t xml:space="preserve">    </w:t>
      </w:r>
      <w:r w:rsidRPr="009C2412">
        <w:rPr>
          <w:rFonts w:ascii="Courier New" w:hAnsi="Courier New" w:cs="Courier New"/>
          <w:color w:val="000096"/>
          <w:sz w:val="16"/>
          <w:szCs w:val="16"/>
          <w:lang w:eastAsia="fr-FR"/>
        </w:rPr>
        <w:t>&lt;user</w:t>
      </w:r>
      <w:r w:rsidRPr="009C2412">
        <w:rPr>
          <w:rFonts w:ascii="Courier New" w:hAnsi="Courier New" w:cs="Courier New"/>
          <w:color w:val="F5844C"/>
          <w:sz w:val="16"/>
          <w:szCs w:val="16"/>
          <w:lang w:eastAsia="fr-FR"/>
        </w:rPr>
        <w:t xml:space="preserve"> tacmfc</w:t>
      </w:r>
      <w:r w:rsidRPr="009C2412">
        <w:rPr>
          <w:rFonts w:ascii="Courier New" w:hAnsi="Courier New" w:cs="Courier New"/>
          <w:color w:val="FF8040"/>
          <w:sz w:val="16"/>
          <w:szCs w:val="16"/>
          <w:lang w:eastAsia="fr-FR"/>
        </w:rPr>
        <w:t>=</w:t>
      </w:r>
      <w:r w:rsidRPr="009C2412">
        <w:rPr>
          <w:rFonts w:ascii="Courier New" w:hAnsi="Courier New" w:cs="Courier New"/>
          <w:color w:val="993300"/>
          <w:sz w:val="16"/>
          <w:szCs w:val="16"/>
          <w:lang w:eastAsia="fr-FR"/>
        </w:rPr>
        <w:t>"OC"</w:t>
      </w:r>
      <w:r w:rsidRPr="009C2412">
        <w:rPr>
          <w:rFonts w:ascii="Courier New" w:hAnsi="Courier New" w:cs="Courier New"/>
          <w:color w:val="000096"/>
          <w:sz w:val="16"/>
          <w:szCs w:val="16"/>
          <w:lang w:eastAsia="fr-FR"/>
        </w:rPr>
        <w:t>&gt;</w:t>
      </w:r>
      <w:r w:rsidRPr="009C2412">
        <w:rPr>
          <w:rFonts w:ascii="Courier New" w:hAnsi="Courier New" w:cs="Courier New"/>
          <w:color w:val="000000"/>
          <w:sz w:val="16"/>
          <w:szCs w:val="16"/>
          <w:lang w:eastAsia="fr-FR"/>
        </w:rPr>
        <w:t>User A</w:t>
      </w:r>
      <w:r w:rsidRPr="009C2412">
        <w:rPr>
          <w:rFonts w:ascii="Courier New" w:hAnsi="Courier New" w:cs="Courier New"/>
          <w:color w:val="000096"/>
          <w:sz w:val="16"/>
          <w:szCs w:val="16"/>
          <w:lang w:eastAsia="fr-FR"/>
        </w:rPr>
        <w:t>&lt;/user&gt;</w:t>
      </w:r>
      <w:r w:rsidRPr="009C2412">
        <w:rPr>
          <w:rFonts w:ascii="Courier New" w:hAnsi="Courier New" w:cs="Courier New"/>
          <w:color w:val="000000"/>
          <w:sz w:val="16"/>
          <w:szCs w:val="16"/>
          <w:lang w:eastAsia="fr-FR"/>
        </w:rPr>
        <w:br/>
        <w:t xml:space="preserve">    </w:t>
      </w:r>
      <w:r w:rsidRPr="009C2412">
        <w:rPr>
          <w:rFonts w:ascii="Courier New" w:hAnsi="Courier New" w:cs="Courier New"/>
          <w:color w:val="000096"/>
          <w:sz w:val="16"/>
          <w:szCs w:val="16"/>
          <w:lang w:eastAsia="fr-FR"/>
        </w:rPr>
        <w:t>&lt;user</w:t>
      </w:r>
      <w:r w:rsidRPr="009C2412">
        <w:rPr>
          <w:rFonts w:ascii="Courier New" w:hAnsi="Courier New" w:cs="Courier New"/>
          <w:color w:val="F5844C"/>
          <w:sz w:val="16"/>
          <w:szCs w:val="16"/>
          <w:lang w:eastAsia="fr-FR"/>
        </w:rPr>
        <w:t xml:space="preserve"> tacmfc</w:t>
      </w:r>
      <w:r w:rsidRPr="009C2412">
        <w:rPr>
          <w:rFonts w:ascii="Courier New" w:hAnsi="Courier New" w:cs="Courier New"/>
          <w:color w:val="FF8040"/>
          <w:sz w:val="16"/>
          <w:szCs w:val="16"/>
          <w:lang w:eastAsia="fr-FR"/>
        </w:rPr>
        <w:t>=</w:t>
      </w:r>
      <w:r w:rsidRPr="009C2412">
        <w:rPr>
          <w:rFonts w:ascii="Courier New" w:hAnsi="Courier New" w:cs="Courier New"/>
          <w:color w:val="993300"/>
          <w:sz w:val="16"/>
          <w:szCs w:val="16"/>
          <w:lang w:eastAsia="fr-FR"/>
        </w:rPr>
        <w:t>"OC"</w:t>
      </w:r>
      <w:r w:rsidRPr="009C2412">
        <w:rPr>
          <w:rFonts w:ascii="Courier New" w:hAnsi="Courier New" w:cs="Courier New"/>
          <w:color w:val="000096"/>
          <w:sz w:val="16"/>
          <w:szCs w:val="16"/>
          <w:lang w:eastAsia="fr-FR"/>
        </w:rPr>
        <w:t>&gt;</w:t>
      </w:r>
      <w:r w:rsidRPr="009C2412">
        <w:rPr>
          <w:rFonts w:ascii="Courier New" w:hAnsi="Courier New" w:cs="Courier New"/>
          <w:color w:val="000000"/>
          <w:sz w:val="16"/>
          <w:szCs w:val="16"/>
          <w:lang w:eastAsia="fr-FR"/>
        </w:rPr>
        <w:t>User A</w:t>
      </w:r>
      <w:r w:rsidRPr="009C2412">
        <w:rPr>
          <w:rFonts w:ascii="Courier New" w:hAnsi="Courier New" w:cs="Courier New"/>
          <w:color w:val="000096"/>
          <w:sz w:val="16"/>
          <w:szCs w:val="16"/>
          <w:lang w:eastAsia="fr-FR"/>
        </w:rPr>
        <w:t>&lt;/user&gt;</w:t>
      </w:r>
      <w:r w:rsidRPr="009C2412">
        <w:rPr>
          <w:rFonts w:ascii="Courier New" w:hAnsi="Courier New" w:cs="Courier New"/>
          <w:color w:val="000000"/>
          <w:sz w:val="16"/>
          <w:szCs w:val="16"/>
          <w:lang w:eastAsia="fr-FR"/>
        </w:rPr>
        <w:br/>
        <w:t xml:space="preserve">    </w:t>
      </w:r>
      <w:r w:rsidRPr="009C2412">
        <w:rPr>
          <w:rFonts w:ascii="Courier New" w:hAnsi="Courier New" w:cs="Courier New"/>
          <w:color w:val="000096"/>
          <w:sz w:val="16"/>
          <w:szCs w:val="16"/>
          <w:lang w:eastAsia="fr-FR"/>
        </w:rPr>
        <w:t>&lt;user</w:t>
      </w:r>
      <w:r w:rsidRPr="009C2412">
        <w:rPr>
          <w:rFonts w:ascii="Courier New" w:hAnsi="Courier New" w:cs="Courier New"/>
          <w:color w:val="F5844C"/>
          <w:sz w:val="16"/>
          <w:szCs w:val="16"/>
          <w:lang w:eastAsia="fr-FR"/>
        </w:rPr>
        <w:t xml:space="preserve"> tacmfc</w:t>
      </w:r>
      <w:r w:rsidRPr="009C2412">
        <w:rPr>
          <w:rFonts w:ascii="Courier New" w:hAnsi="Courier New" w:cs="Courier New"/>
          <w:color w:val="FF8040"/>
          <w:sz w:val="16"/>
          <w:szCs w:val="16"/>
          <w:lang w:eastAsia="fr-FR"/>
        </w:rPr>
        <w:t>=</w:t>
      </w:r>
      <w:r w:rsidRPr="009C2412">
        <w:rPr>
          <w:rFonts w:ascii="Courier New" w:hAnsi="Courier New" w:cs="Courier New"/>
          <w:color w:val="993300"/>
          <w:sz w:val="16"/>
          <w:szCs w:val="16"/>
          <w:lang w:eastAsia="fr-FR"/>
        </w:rPr>
        <w:t>"SST"</w:t>
      </w:r>
      <w:r w:rsidRPr="009C2412">
        <w:rPr>
          <w:rFonts w:ascii="Courier New" w:hAnsi="Courier New" w:cs="Courier New"/>
          <w:color w:val="000096"/>
          <w:sz w:val="16"/>
          <w:szCs w:val="16"/>
          <w:lang w:eastAsia="fr-FR"/>
        </w:rPr>
        <w:t>&gt;</w:t>
      </w:r>
      <w:r w:rsidRPr="009C2412">
        <w:rPr>
          <w:rFonts w:ascii="Courier New" w:hAnsi="Courier New" w:cs="Courier New"/>
          <w:color w:val="000000"/>
          <w:sz w:val="16"/>
          <w:szCs w:val="16"/>
          <w:lang w:eastAsia="fr-FR"/>
        </w:rPr>
        <w:t>User B</w:t>
      </w:r>
      <w:r w:rsidRPr="009C2412">
        <w:rPr>
          <w:rFonts w:ascii="Courier New" w:hAnsi="Courier New" w:cs="Courier New"/>
          <w:color w:val="000096"/>
          <w:sz w:val="16"/>
          <w:szCs w:val="16"/>
          <w:lang w:eastAsia="fr-FR"/>
        </w:rPr>
        <w:t>&lt;/user&gt;</w:t>
      </w:r>
      <w:r w:rsidRPr="009C2412">
        <w:rPr>
          <w:rFonts w:ascii="Courier New" w:hAnsi="Courier New" w:cs="Courier New"/>
          <w:color w:val="000000"/>
          <w:sz w:val="16"/>
          <w:szCs w:val="16"/>
          <w:lang w:eastAsia="fr-FR"/>
        </w:rPr>
        <w:br/>
        <w:t xml:space="preserve">    </w:t>
      </w:r>
      <w:r w:rsidRPr="009C2412">
        <w:rPr>
          <w:rFonts w:ascii="Courier New" w:hAnsi="Courier New" w:cs="Courier New"/>
          <w:color w:val="000096"/>
          <w:sz w:val="16"/>
          <w:szCs w:val="16"/>
          <w:lang w:eastAsia="fr-FR"/>
        </w:rPr>
        <w:t>&lt;user</w:t>
      </w:r>
      <w:r w:rsidRPr="009C2412">
        <w:rPr>
          <w:rFonts w:ascii="Courier New" w:hAnsi="Courier New" w:cs="Courier New"/>
          <w:color w:val="F5844C"/>
          <w:sz w:val="16"/>
          <w:szCs w:val="16"/>
          <w:lang w:eastAsia="fr-FR"/>
        </w:rPr>
        <w:t xml:space="preserve"> tacmfc</w:t>
      </w:r>
      <w:r w:rsidRPr="009C2412">
        <w:rPr>
          <w:rFonts w:ascii="Courier New" w:hAnsi="Courier New" w:cs="Courier New"/>
          <w:color w:val="FF8040"/>
          <w:sz w:val="16"/>
          <w:szCs w:val="16"/>
          <w:lang w:eastAsia="fr-FR"/>
        </w:rPr>
        <w:t>=</w:t>
      </w:r>
      <w:r w:rsidRPr="009C2412">
        <w:rPr>
          <w:rFonts w:ascii="Courier New" w:hAnsi="Courier New" w:cs="Courier New"/>
          <w:color w:val="993300"/>
          <w:sz w:val="16"/>
          <w:szCs w:val="16"/>
          <w:lang w:eastAsia="fr-FR"/>
        </w:rPr>
        <w:t>"OC"</w:t>
      </w:r>
      <w:r w:rsidRPr="009C2412">
        <w:rPr>
          <w:rFonts w:ascii="Courier New" w:hAnsi="Courier New" w:cs="Courier New"/>
          <w:color w:val="000096"/>
          <w:sz w:val="16"/>
          <w:szCs w:val="16"/>
          <w:lang w:eastAsia="fr-FR"/>
        </w:rPr>
        <w:t>&gt;</w:t>
      </w:r>
      <w:r w:rsidRPr="009C2412">
        <w:rPr>
          <w:rFonts w:ascii="Courier New" w:hAnsi="Courier New" w:cs="Courier New"/>
          <w:color w:val="000000"/>
          <w:sz w:val="16"/>
          <w:szCs w:val="16"/>
          <w:lang w:eastAsia="fr-FR"/>
        </w:rPr>
        <w:t>User B</w:t>
      </w:r>
      <w:r w:rsidRPr="009C2412">
        <w:rPr>
          <w:rFonts w:ascii="Courier New" w:hAnsi="Courier New" w:cs="Courier New"/>
          <w:color w:val="000096"/>
          <w:sz w:val="16"/>
          <w:szCs w:val="16"/>
          <w:lang w:eastAsia="fr-FR"/>
        </w:rPr>
        <w:t>&lt;/user&gt;</w:t>
      </w:r>
      <w:r w:rsidRPr="009C2412">
        <w:rPr>
          <w:rFonts w:ascii="Courier New" w:hAnsi="Courier New" w:cs="Courier New"/>
          <w:color w:val="000000"/>
          <w:sz w:val="16"/>
          <w:szCs w:val="16"/>
          <w:lang w:eastAsia="fr-FR"/>
        </w:rPr>
        <w:br/>
        <w:t xml:space="preserve">    </w:t>
      </w:r>
      <w:r w:rsidRPr="009C2412">
        <w:rPr>
          <w:rFonts w:ascii="Courier New" w:hAnsi="Courier New" w:cs="Courier New"/>
          <w:color w:val="000096"/>
          <w:sz w:val="16"/>
          <w:szCs w:val="16"/>
          <w:lang w:eastAsia="fr-FR"/>
        </w:rPr>
        <w:t>&lt;user</w:t>
      </w:r>
      <w:r w:rsidRPr="009C2412">
        <w:rPr>
          <w:rFonts w:ascii="Courier New" w:hAnsi="Courier New" w:cs="Courier New"/>
          <w:color w:val="F5844C"/>
          <w:sz w:val="16"/>
          <w:szCs w:val="16"/>
          <w:lang w:eastAsia="fr-FR"/>
        </w:rPr>
        <w:t xml:space="preserve"> tacmfc</w:t>
      </w:r>
      <w:r w:rsidRPr="009C2412">
        <w:rPr>
          <w:rFonts w:ascii="Courier New" w:hAnsi="Courier New" w:cs="Courier New"/>
          <w:color w:val="FF8040"/>
          <w:sz w:val="16"/>
          <w:szCs w:val="16"/>
          <w:lang w:eastAsia="fr-FR"/>
        </w:rPr>
        <w:t>=</w:t>
      </w:r>
      <w:r w:rsidRPr="009C2412">
        <w:rPr>
          <w:rFonts w:ascii="Courier New" w:hAnsi="Courier New" w:cs="Courier New"/>
          <w:color w:val="993300"/>
          <w:sz w:val="16"/>
          <w:szCs w:val="16"/>
          <w:lang w:eastAsia="fr-FR"/>
        </w:rPr>
        <w:t>"SST"</w:t>
      </w:r>
      <w:r w:rsidRPr="009C2412">
        <w:rPr>
          <w:rFonts w:ascii="Courier New" w:hAnsi="Courier New" w:cs="Courier New"/>
          <w:color w:val="000096"/>
          <w:sz w:val="16"/>
          <w:szCs w:val="16"/>
          <w:lang w:eastAsia="fr-FR"/>
        </w:rPr>
        <w:t>&gt;</w:t>
      </w:r>
      <w:r w:rsidRPr="009C2412">
        <w:rPr>
          <w:rFonts w:ascii="Courier New" w:hAnsi="Courier New" w:cs="Courier New"/>
          <w:color w:val="000000"/>
          <w:sz w:val="16"/>
          <w:szCs w:val="16"/>
          <w:lang w:eastAsia="fr-FR"/>
        </w:rPr>
        <w:t>User C</w:t>
      </w:r>
      <w:r w:rsidRPr="009C2412">
        <w:rPr>
          <w:rFonts w:ascii="Courier New" w:hAnsi="Courier New" w:cs="Courier New"/>
          <w:color w:val="000096"/>
          <w:sz w:val="16"/>
          <w:szCs w:val="16"/>
          <w:lang w:eastAsia="fr-FR"/>
        </w:rPr>
        <w:t>&lt;/user&gt;</w:t>
      </w:r>
      <w:r w:rsidRPr="009C2412">
        <w:rPr>
          <w:rFonts w:ascii="Courier New" w:hAnsi="Courier New" w:cs="Courier New"/>
          <w:color w:val="000000"/>
          <w:sz w:val="16"/>
          <w:szCs w:val="16"/>
          <w:lang w:eastAsia="fr-FR"/>
        </w:rPr>
        <w:br/>
      </w:r>
      <w:r w:rsidRPr="009C2412">
        <w:rPr>
          <w:rFonts w:ascii="Courier New" w:hAnsi="Courier New" w:cs="Courier New"/>
          <w:color w:val="000096"/>
          <w:sz w:val="16"/>
          <w:szCs w:val="16"/>
          <w:lang w:eastAsia="fr-FR"/>
        </w:rPr>
        <w:t>&lt;/users&gt;</w:t>
      </w:r>
      <w:r w:rsidRPr="009C2412">
        <w:rPr>
          <w:rFonts w:ascii="Courier New" w:hAnsi="Courier New" w:cs="Courier New"/>
          <w:color w:val="000000"/>
          <w:sz w:val="16"/>
          <w:szCs w:val="16"/>
          <w:lang w:eastAsia="fr-FR"/>
        </w:rPr>
        <w:br/>
      </w:r>
    </w:p>
    <w:p w:rsidR="00E94B28" w:rsidRPr="00A452D1" w:rsidRDefault="00E94B28" w:rsidP="00685714">
      <w:pPr>
        <w:pStyle w:val="Paragraphedeliste"/>
        <w:numPr>
          <w:ilvl w:val="0"/>
          <w:numId w:val="51"/>
        </w:numPr>
      </w:pPr>
      <w:r w:rsidRPr="00230005">
        <w:t xml:space="preserve">Create </w:t>
      </w:r>
      <w:r>
        <w:t>a XLST</w:t>
      </w:r>
      <w:r w:rsidRPr="00230005">
        <w:t xml:space="preserve"> that uses the previous XLST output </w:t>
      </w:r>
      <w:r>
        <w:t xml:space="preserve">and </w:t>
      </w:r>
      <w:r w:rsidRPr="00230005">
        <w:t>counts the number of each distinct user</w:t>
      </w:r>
      <w:r>
        <w:t xml:space="preserve"> per TAC-MFC </w:t>
      </w:r>
      <w:r w:rsidRPr="00230005">
        <w:t xml:space="preserve">(write </w:t>
      </w:r>
      <w:r>
        <w:t>as an XML file); e.g. (theoretical)</w:t>
      </w:r>
      <w:r w:rsidRPr="00230005">
        <w:t>:</w:t>
      </w:r>
    </w:p>
    <w:p w:rsidR="00E94B28" w:rsidRPr="009C2412" w:rsidRDefault="00E94B28" w:rsidP="00E94B28">
      <w:pPr>
        <w:jc w:val="left"/>
        <w:rPr>
          <w:rFonts w:ascii="Courier New" w:hAnsi="Courier New" w:cs="Courier New"/>
          <w:sz w:val="16"/>
          <w:szCs w:val="16"/>
          <w:lang w:val="en-US"/>
        </w:rPr>
      </w:pPr>
      <w:r w:rsidRPr="009C2412">
        <w:rPr>
          <w:rFonts w:ascii="Courier New" w:hAnsi="Courier New" w:cs="Courier New"/>
          <w:color w:val="000096"/>
          <w:sz w:val="16"/>
          <w:szCs w:val="16"/>
          <w:lang w:val="en-US" w:eastAsia="fr-FR"/>
        </w:rPr>
        <w:t>&lt;users&gt;</w:t>
      </w:r>
      <w:r w:rsidRPr="009C2412">
        <w:rPr>
          <w:rFonts w:ascii="Courier New" w:hAnsi="Courier New" w:cs="Courier New"/>
          <w:color w:val="000000"/>
          <w:sz w:val="16"/>
          <w:szCs w:val="16"/>
          <w:lang w:val="en-US" w:eastAsia="fr-FR"/>
        </w:rPr>
        <w:br/>
        <w:t xml:space="preserve">    </w:t>
      </w:r>
      <w:r w:rsidRPr="009C2412">
        <w:rPr>
          <w:rFonts w:ascii="Courier New" w:hAnsi="Courier New" w:cs="Courier New"/>
          <w:color w:val="000096"/>
          <w:sz w:val="16"/>
          <w:szCs w:val="16"/>
          <w:lang w:val="en-US" w:eastAsia="fr-FR"/>
        </w:rPr>
        <w:t>&lt;user</w:t>
      </w:r>
      <w:r w:rsidRPr="009C2412">
        <w:rPr>
          <w:rFonts w:ascii="Courier New" w:hAnsi="Courier New" w:cs="Courier New"/>
          <w:color w:val="F5844C"/>
          <w:sz w:val="16"/>
          <w:szCs w:val="16"/>
          <w:lang w:val="en-US" w:eastAsia="fr-FR"/>
        </w:rPr>
        <w:t xml:space="preserve"> tacmfc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"SST"</w:t>
      </w:r>
      <w:r w:rsidRPr="009C2412">
        <w:rPr>
          <w:rFonts w:ascii="Courier New" w:hAnsi="Courier New" w:cs="Courier New"/>
          <w:color w:val="F5844C"/>
          <w:sz w:val="16"/>
          <w:szCs w:val="16"/>
          <w:lang w:val="en-US" w:eastAsia="fr-FR"/>
        </w:rPr>
        <w:t xml:space="preserve"> count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"1"</w:t>
      </w:r>
      <w:r w:rsidRPr="009C2412">
        <w:rPr>
          <w:rFonts w:ascii="Courier New" w:hAnsi="Courier New" w:cs="Courier New"/>
          <w:color w:val="000096"/>
          <w:sz w:val="16"/>
          <w:szCs w:val="16"/>
          <w:lang w:val="en-US" w:eastAsia="fr-FR"/>
        </w:rPr>
        <w:t>&gt;</w:t>
      </w:r>
      <w:r w:rsidRPr="009C2412">
        <w:rPr>
          <w:rFonts w:ascii="Courier New" w:hAnsi="Courier New" w:cs="Courier New"/>
          <w:color w:val="000000"/>
          <w:sz w:val="16"/>
          <w:szCs w:val="16"/>
          <w:lang w:val="en-US" w:eastAsia="fr-FR"/>
        </w:rPr>
        <w:t>User A</w:t>
      </w:r>
      <w:r w:rsidRPr="009C2412">
        <w:rPr>
          <w:rFonts w:ascii="Courier New" w:hAnsi="Courier New" w:cs="Courier New"/>
          <w:color w:val="000096"/>
          <w:sz w:val="16"/>
          <w:szCs w:val="16"/>
          <w:lang w:val="en-US" w:eastAsia="fr-FR"/>
        </w:rPr>
        <w:t>&lt;/user&gt;</w:t>
      </w:r>
      <w:r w:rsidRPr="009C2412">
        <w:rPr>
          <w:rFonts w:ascii="Courier New" w:hAnsi="Courier New" w:cs="Courier New"/>
          <w:color w:val="000000"/>
          <w:sz w:val="16"/>
          <w:szCs w:val="16"/>
          <w:lang w:val="en-US" w:eastAsia="fr-FR"/>
        </w:rPr>
        <w:br/>
        <w:t xml:space="preserve">    </w:t>
      </w:r>
      <w:r w:rsidRPr="009C2412">
        <w:rPr>
          <w:rFonts w:ascii="Courier New" w:hAnsi="Courier New" w:cs="Courier New"/>
          <w:color w:val="000096"/>
          <w:sz w:val="16"/>
          <w:szCs w:val="16"/>
          <w:lang w:val="en-US" w:eastAsia="fr-FR"/>
        </w:rPr>
        <w:t>&lt;user</w:t>
      </w:r>
      <w:r w:rsidRPr="009C2412">
        <w:rPr>
          <w:rFonts w:ascii="Courier New" w:hAnsi="Courier New" w:cs="Courier New"/>
          <w:color w:val="F5844C"/>
          <w:sz w:val="16"/>
          <w:szCs w:val="16"/>
          <w:lang w:val="en-US" w:eastAsia="fr-FR"/>
        </w:rPr>
        <w:t xml:space="preserve"> tacmfc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"OC"</w:t>
      </w:r>
      <w:r w:rsidRPr="009C2412">
        <w:rPr>
          <w:rFonts w:ascii="Courier New" w:hAnsi="Courier New" w:cs="Courier New"/>
          <w:color w:val="F5844C"/>
          <w:sz w:val="16"/>
          <w:szCs w:val="16"/>
          <w:lang w:val="en-US" w:eastAsia="fr-FR"/>
        </w:rPr>
        <w:t xml:space="preserve"> count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"2"</w:t>
      </w:r>
      <w:r w:rsidRPr="009C2412">
        <w:rPr>
          <w:rFonts w:ascii="Courier New" w:hAnsi="Courier New" w:cs="Courier New"/>
          <w:color w:val="000096"/>
          <w:sz w:val="16"/>
          <w:szCs w:val="16"/>
          <w:lang w:val="en-US" w:eastAsia="fr-FR"/>
        </w:rPr>
        <w:t>&gt;</w:t>
      </w:r>
      <w:r w:rsidRPr="009C2412">
        <w:rPr>
          <w:rFonts w:ascii="Courier New" w:hAnsi="Courier New" w:cs="Courier New"/>
          <w:color w:val="000000"/>
          <w:sz w:val="16"/>
          <w:szCs w:val="16"/>
          <w:lang w:val="en-US" w:eastAsia="fr-FR"/>
        </w:rPr>
        <w:t>User A</w:t>
      </w:r>
      <w:r w:rsidRPr="009C2412">
        <w:rPr>
          <w:rFonts w:ascii="Courier New" w:hAnsi="Courier New" w:cs="Courier New"/>
          <w:color w:val="000096"/>
          <w:sz w:val="16"/>
          <w:szCs w:val="16"/>
          <w:lang w:val="en-US" w:eastAsia="fr-FR"/>
        </w:rPr>
        <w:t>&lt;/user&gt;</w:t>
      </w:r>
      <w:r w:rsidRPr="009C2412">
        <w:rPr>
          <w:rFonts w:ascii="Courier New" w:hAnsi="Courier New" w:cs="Courier New"/>
          <w:color w:val="000000"/>
          <w:sz w:val="16"/>
          <w:szCs w:val="16"/>
          <w:lang w:val="en-US" w:eastAsia="fr-FR"/>
        </w:rPr>
        <w:br/>
        <w:t xml:space="preserve">    </w:t>
      </w:r>
      <w:r w:rsidRPr="009C2412">
        <w:rPr>
          <w:rFonts w:ascii="Courier New" w:hAnsi="Courier New" w:cs="Courier New"/>
          <w:color w:val="000096"/>
          <w:sz w:val="16"/>
          <w:szCs w:val="16"/>
          <w:lang w:val="en-US" w:eastAsia="fr-FR"/>
        </w:rPr>
        <w:t>&lt;user</w:t>
      </w:r>
      <w:r w:rsidRPr="009C2412">
        <w:rPr>
          <w:rFonts w:ascii="Courier New" w:hAnsi="Courier New" w:cs="Courier New"/>
          <w:color w:val="F5844C"/>
          <w:sz w:val="16"/>
          <w:szCs w:val="16"/>
          <w:lang w:val="en-US" w:eastAsia="fr-FR"/>
        </w:rPr>
        <w:t xml:space="preserve"> tacmfc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"SST"</w:t>
      </w:r>
      <w:r w:rsidRPr="009C2412">
        <w:rPr>
          <w:rFonts w:ascii="Courier New" w:hAnsi="Courier New" w:cs="Courier New"/>
          <w:color w:val="F5844C"/>
          <w:sz w:val="16"/>
          <w:szCs w:val="16"/>
          <w:lang w:val="en-US" w:eastAsia="fr-FR"/>
        </w:rPr>
        <w:t xml:space="preserve"> count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"2"</w:t>
      </w:r>
      <w:r w:rsidRPr="009C2412">
        <w:rPr>
          <w:rFonts w:ascii="Courier New" w:hAnsi="Courier New" w:cs="Courier New"/>
          <w:color w:val="000096"/>
          <w:sz w:val="16"/>
          <w:szCs w:val="16"/>
          <w:lang w:val="en-US" w:eastAsia="fr-FR"/>
        </w:rPr>
        <w:t>&gt;</w:t>
      </w:r>
      <w:r w:rsidRPr="009C2412">
        <w:rPr>
          <w:rFonts w:ascii="Courier New" w:hAnsi="Courier New" w:cs="Courier New"/>
          <w:color w:val="000000"/>
          <w:sz w:val="16"/>
          <w:szCs w:val="16"/>
          <w:lang w:val="en-US" w:eastAsia="fr-FR"/>
        </w:rPr>
        <w:t>User B</w:t>
      </w:r>
      <w:r w:rsidRPr="009C2412">
        <w:rPr>
          <w:rFonts w:ascii="Courier New" w:hAnsi="Courier New" w:cs="Courier New"/>
          <w:color w:val="000096"/>
          <w:sz w:val="16"/>
          <w:szCs w:val="16"/>
          <w:lang w:val="en-US" w:eastAsia="fr-FR"/>
        </w:rPr>
        <w:t>&lt;/user&gt;</w:t>
      </w:r>
      <w:r w:rsidRPr="009C2412">
        <w:rPr>
          <w:rFonts w:ascii="Courier New" w:hAnsi="Courier New" w:cs="Courier New"/>
          <w:color w:val="000000"/>
          <w:sz w:val="16"/>
          <w:szCs w:val="16"/>
          <w:lang w:val="en-US" w:eastAsia="fr-FR"/>
        </w:rPr>
        <w:br/>
        <w:t xml:space="preserve">    </w:t>
      </w:r>
      <w:r w:rsidRPr="009C2412">
        <w:rPr>
          <w:rFonts w:ascii="Courier New" w:hAnsi="Courier New" w:cs="Courier New"/>
          <w:color w:val="000096"/>
          <w:sz w:val="16"/>
          <w:szCs w:val="16"/>
          <w:lang w:val="en-US" w:eastAsia="fr-FR"/>
        </w:rPr>
        <w:t>&lt;user</w:t>
      </w:r>
      <w:r w:rsidRPr="009C2412">
        <w:rPr>
          <w:rFonts w:ascii="Courier New" w:hAnsi="Courier New" w:cs="Courier New"/>
          <w:color w:val="F5844C"/>
          <w:sz w:val="16"/>
          <w:szCs w:val="16"/>
          <w:lang w:val="en-US" w:eastAsia="fr-FR"/>
        </w:rPr>
        <w:t xml:space="preserve"> tacmfc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"OC"</w:t>
      </w:r>
      <w:r w:rsidRPr="009C2412">
        <w:rPr>
          <w:rFonts w:ascii="Courier New" w:hAnsi="Courier New" w:cs="Courier New"/>
          <w:color w:val="F5844C"/>
          <w:sz w:val="16"/>
          <w:szCs w:val="16"/>
          <w:lang w:val="en-US" w:eastAsia="fr-FR"/>
        </w:rPr>
        <w:t xml:space="preserve"> count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"1"</w:t>
      </w:r>
      <w:r w:rsidRPr="009C2412">
        <w:rPr>
          <w:rFonts w:ascii="Courier New" w:hAnsi="Courier New" w:cs="Courier New"/>
          <w:color w:val="000096"/>
          <w:sz w:val="16"/>
          <w:szCs w:val="16"/>
          <w:lang w:val="en-US" w:eastAsia="fr-FR"/>
        </w:rPr>
        <w:t>&gt;</w:t>
      </w:r>
      <w:r w:rsidRPr="009C2412">
        <w:rPr>
          <w:rFonts w:ascii="Courier New" w:hAnsi="Courier New" w:cs="Courier New"/>
          <w:color w:val="000000"/>
          <w:sz w:val="16"/>
          <w:szCs w:val="16"/>
          <w:lang w:val="en-US" w:eastAsia="fr-FR"/>
        </w:rPr>
        <w:t>User B</w:t>
      </w:r>
      <w:r w:rsidRPr="009C2412">
        <w:rPr>
          <w:rFonts w:ascii="Courier New" w:hAnsi="Courier New" w:cs="Courier New"/>
          <w:color w:val="000096"/>
          <w:sz w:val="16"/>
          <w:szCs w:val="16"/>
          <w:lang w:val="en-US" w:eastAsia="fr-FR"/>
        </w:rPr>
        <w:t>&lt;/user&gt;</w:t>
      </w:r>
      <w:r w:rsidRPr="009C2412">
        <w:rPr>
          <w:rFonts w:ascii="Courier New" w:hAnsi="Courier New" w:cs="Courier New"/>
          <w:color w:val="000000"/>
          <w:sz w:val="16"/>
          <w:szCs w:val="16"/>
          <w:lang w:val="en-US" w:eastAsia="fr-FR"/>
        </w:rPr>
        <w:br/>
        <w:t xml:space="preserve">    </w:t>
      </w:r>
      <w:r w:rsidRPr="009C2412">
        <w:rPr>
          <w:rFonts w:ascii="Courier New" w:hAnsi="Courier New" w:cs="Courier New"/>
          <w:color w:val="000096"/>
          <w:sz w:val="16"/>
          <w:szCs w:val="16"/>
          <w:lang w:val="en-US" w:eastAsia="fr-FR"/>
        </w:rPr>
        <w:t>&lt;user</w:t>
      </w:r>
      <w:r w:rsidRPr="009C2412">
        <w:rPr>
          <w:rFonts w:ascii="Courier New" w:hAnsi="Courier New" w:cs="Courier New"/>
          <w:color w:val="F5844C"/>
          <w:sz w:val="16"/>
          <w:szCs w:val="16"/>
          <w:lang w:val="en-US" w:eastAsia="fr-FR"/>
        </w:rPr>
        <w:t xml:space="preserve"> tacmfc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"SST"</w:t>
      </w:r>
      <w:r w:rsidRPr="009C2412">
        <w:rPr>
          <w:rFonts w:ascii="Courier New" w:hAnsi="Courier New" w:cs="Courier New"/>
          <w:color w:val="F5844C"/>
          <w:sz w:val="16"/>
          <w:szCs w:val="16"/>
          <w:lang w:val="en-US" w:eastAsia="fr-FR"/>
        </w:rPr>
        <w:t xml:space="preserve"> count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"1"</w:t>
      </w:r>
      <w:r w:rsidRPr="009C2412">
        <w:rPr>
          <w:rFonts w:ascii="Courier New" w:hAnsi="Courier New" w:cs="Courier New"/>
          <w:color w:val="000096"/>
          <w:sz w:val="16"/>
          <w:szCs w:val="16"/>
          <w:lang w:val="en-US" w:eastAsia="fr-FR"/>
        </w:rPr>
        <w:t>&gt;</w:t>
      </w:r>
      <w:r w:rsidRPr="009C2412">
        <w:rPr>
          <w:rFonts w:ascii="Courier New" w:hAnsi="Courier New" w:cs="Courier New"/>
          <w:color w:val="000000"/>
          <w:sz w:val="16"/>
          <w:szCs w:val="16"/>
          <w:lang w:val="en-US" w:eastAsia="fr-FR"/>
        </w:rPr>
        <w:t>User C</w:t>
      </w:r>
      <w:r w:rsidRPr="009C2412">
        <w:rPr>
          <w:rFonts w:ascii="Courier New" w:hAnsi="Courier New" w:cs="Courier New"/>
          <w:color w:val="000096"/>
          <w:sz w:val="16"/>
          <w:szCs w:val="16"/>
          <w:lang w:val="en-US" w:eastAsia="fr-FR"/>
        </w:rPr>
        <w:t>&lt;/user&gt;</w:t>
      </w:r>
      <w:r w:rsidRPr="009C2412">
        <w:rPr>
          <w:rFonts w:ascii="Courier New" w:hAnsi="Courier New" w:cs="Courier New"/>
          <w:color w:val="000000"/>
          <w:sz w:val="16"/>
          <w:szCs w:val="16"/>
          <w:lang w:val="en-US" w:eastAsia="fr-FR"/>
        </w:rPr>
        <w:br/>
        <w:t xml:space="preserve">    </w:t>
      </w:r>
      <w:r w:rsidRPr="009C2412">
        <w:rPr>
          <w:rFonts w:ascii="Courier New" w:hAnsi="Courier New" w:cs="Courier New"/>
          <w:color w:val="000096"/>
          <w:sz w:val="16"/>
          <w:szCs w:val="16"/>
          <w:lang w:val="en-US" w:eastAsia="fr-FR"/>
        </w:rPr>
        <w:t>&lt;user</w:t>
      </w:r>
      <w:r w:rsidRPr="009C2412">
        <w:rPr>
          <w:rFonts w:ascii="Courier New" w:hAnsi="Courier New" w:cs="Courier New"/>
          <w:color w:val="F5844C"/>
          <w:sz w:val="16"/>
          <w:szCs w:val="16"/>
          <w:lang w:val="en-US" w:eastAsia="fr-FR"/>
        </w:rPr>
        <w:t xml:space="preserve"> tacmfc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"OC"</w:t>
      </w:r>
      <w:r w:rsidRPr="009C2412">
        <w:rPr>
          <w:rFonts w:ascii="Courier New" w:hAnsi="Courier New" w:cs="Courier New"/>
          <w:color w:val="F5844C"/>
          <w:sz w:val="16"/>
          <w:szCs w:val="16"/>
          <w:lang w:val="en-US" w:eastAsia="fr-FR"/>
        </w:rPr>
        <w:t xml:space="preserve"> count </w:t>
      </w:r>
      <w:r w:rsidRPr="009C2412">
        <w:rPr>
          <w:rFonts w:ascii="Courier New" w:hAnsi="Courier New" w:cs="Courier New"/>
          <w:color w:val="FF8040"/>
          <w:sz w:val="16"/>
          <w:szCs w:val="16"/>
          <w:lang w:val="en-US" w:eastAsia="fr-FR"/>
        </w:rPr>
        <w:t>=</w:t>
      </w:r>
      <w:r w:rsidRPr="009C2412">
        <w:rPr>
          <w:rFonts w:ascii="Courier New" w:hAnsi="Courier New" w:cs="Courier New"/>
          <w:color w:val="993300"/>
          <w:sz w:val="16"/>
          <w:szCs w:val="16"/>
          <w:lang w:val="en-US" w:eastAsia="fr-FR"/>
        </w:rPr>
        <w:t>"1"</w:t>
      </w:r>
      <w:r w:rsidRPr="009C2412">
        <w:rPr>
          <w:rFonts w:ascii="Courier New" w:hAnsi="Courier New" w:cs="Courier New"/>
          <w:color w:val="000096"/>
          <w:sz w:val="16"/>
          <w:szCs w:val="16"/>
          <w:lang w:val="en-US" w:eastAsia="fr-FR"/>
        </w:rPr>
        <w:t>&gt;</w:t>
      </w:r>
      <w:r w:rsidRPr="009C2412">
        <w:rPr>
          <w:rFonts w:ascii="Courier New" w:hAnsi="Courier New" w:cs="Courier New"/>
          <w:color w:val="000000"/>
          <w:sz w:val="16"/>
          <w:szCs w:val="16"/>
          <w:lang w:val="en-US" w:eastAsia="fr-FR"/>
        </w:rPr>
        <w:t>User C</w:t>
      </w:r>
      <w:r w:rsidRPr="009C2412">
        <w:rPr>
          <w:rFonts w:ascii="Courier New" w:hAnsi="Courier New" w:cs="Courier New"/>
          <w:color w:val="000096"/>
          <w:sz w:val="16"/>
          <w:szCs w:val="16"/>
          <w:lang w:val="en-US" w:eastAsia="fr-FR"/>
        </w:rPr>
        <w:t>&lt;/user&gt;</w:t>
      </w:r>
      <w:r w:rsidRPr="009C2412">
        <w:rPr>
          <w:rFonts w:ascii="Courier New" w:hAnsi="Courier New" w:cs="Courier New"/>
          <w:color w:val="000000"/>
          <w:sz w:val="16"/>
          <w:szCs w:val="16"/>
          <w:lang w:val="en-US" w:eastAsia="fr-FR"/>
        </w:rPr>
        <w:br/>
      </w:r>
      <w:r w:rsidRPr="009C2412">
        <w:rPr>
          <w:rFonts w:ascii="Courier New" w:hAnsi="Courier New" w:cs="Courier New"/>
          <w:color w:val="000096"/>
          <w:sz w:val="16"/>
          <w:szCs w:val="16"/>
          <w:lang w:val="en-US" w:eastAsia="fr-FR"/>
        </w:rPr>
        <w:t>&lt;/users&gt;</w:t>
      </w:r>
      <w:r w:rsidRPr="009C2412">
        <w:rPr>
          <w:rFonts w:ascii="Courier New" w:hAnsi="Courier New" w:cs="Courier New"/>
          <w:color w:val="000000"/>
          <w:sz w:val="16"/>
          <w:szCs w:val="16"/>
          <w:lang w:val="en-US" w:eastAsia="fr-FR"/>
        </w:rPr>
        <w:br/>
      </w:r>
    </w:p>
    <w:p w:rsidR="00E94B28" w:rsidRPr="00A452D1" w:rsidRDefault="00E94B28" w:rsidP="00685714">
      <w:pPr>
        <w:pStyle w:val="Paragraphedeliste"/>
        <w:numPr>
          <w:ilvl w:val="0"/>
          <w:numId w:val="51"/>
        </w:numPr>
      </w:pPr>
      <w:r w:rsidRPr="00230005">
        <w:t xml:space="preserve">Create </w:t>
      </w:r>
      <w:r>
        <w:t>a XLST</w:t>
      </w:r>
      <w:r w:rsidRPr="00230005">
        <w:t xml:space="preserve"> that uses the previous XLST output that counts</w:t>
      </w:r>
      <w:r>
        <w:t>, per TAC-MFC,</w:t>
      </w:r>
      <w:r w:rsidRPr="00230005">
        <w:t xml:space="preserve"> the number of user who have the same “count” attribute</w:t>
      </w:r>
    </w:p>
    <w:p w:rsidR="00E94B28" w:rsidRPr="00C07800" w:rsidRDefault="00E94B28" w:rsidP="00E94B28">
      <w:pPr>
        <w:jc w:val="left"/>
        <w:rPr>
          <w:rFonts w:ascii="Courier New" w:hAnsi="Courier New" w:cs="Courier New"/>
          <w:sz w:val="16"/>
          <w:szCs w:val="16"/>
          <w:lang w:val="en-US"/>
        </w:rPr>
      </w:pPr>
      <w:r w:rsidRPr="00C07800">
        <w:rPr>
          <w:rFonts w:ascii="Courier New" w:hAnsi="Courier New" w:cs="Courier New"/>
          <w:color w:val="000096"/>
          <w:sz w:val="16"/>
          <w:szCs w:val="16"/>
          <w:lang w:val="en-US" w:eastAsia="fr-FR"/>
        </w:rPr>
        <w:t>&lt;</w:t>
      </w:r>
      <w:proofErr w:type="gramStart"/>
      <w:r w:rsidRPr="00C07800">
        <w:rPr>
          <w:rFonts w:ascii="Courier New" w:hAnsi="Courier New" w:cs="Courier New"/>
          <w:color w:val="000096"/>
          <w:sz w:val="16"/>
          <w:szCs w:val="16"/>
          <w:lang w:val="en-US" w:eastAsia="fr-FR"/>
        </w:rPr>
        <w:t>products</w:t>
      </w:r>
      <w:proofErr w:type="gramEnd"/>
      <w:r w:rsidRPr="00C07800">
        <w:rPr>
          <w:rFonts w:ascii="Courier New" w:hAnsi="Courier New" w:cs="Courier New"/>
          <w:color w:val="000096"/>
          <w:sz w:val="16"/>
          <w:szCs w:val="16"/>
          <w:lang w:val="en-US" w:eastAsia="fr-FR"/>
        </w:rPr>
        <w:t>&gt;</w:t>
      </w:r>
      <w:r w:rsidRPr="00C07800">
        <w:rPr>
          <w:rFonts w:ascii="Courier New" w:hAnsi="Courier New" w:cs="Courier New"/>
          <w:color w:val="000000"/>
          <w:sz w:val="16"/>
          <w:szCs w:val="16"/>
          <w:lang w:val="en-US" w:eastAsia="fr-FR"/>
        </w:rPr>
        <w:br/>
        <w:t xml:space="preserve">    </w:t>
      </w:r>
      <w:r w:rsidRPr="00C07800">
        <w:rPr>
          <w:rFonts w:ascii="Courier New" w:hAnsi="Courier New" w:cs="Courier New"/>
          <w:color w:val="000096"/>
          <w:sz w:val="16"/>
          <w:szCs w:val="16"/>
          <w:lang w:val="en-US" w:eastAsia="fr-FR"/>
        </w:rPr>
        <w:t>&lt;product</w:t>
      </w:r>
      <w:r w:rsidRPr="00C07800">
        <w:rPr>
          <w:rFonts w:ascii="Courier New" w:hAnsi="Courier New" w:cs="Courier New"/>
          <w:color w:val="F5844C"/>
          <w:sz w:val="16"/>
          <w:szCs w:val="16"/>
          <w:lang w:val="en-US" w:eastAsia="fr-FR"/>
        </w:rPr>
        <w:t xml:space="preserve"> tacmfc </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"SST"</w:t>
      </w:r>
      <w:r w:rsidRPr="00C07800">
        <w:rPr>
          <w:rFonts w:ascii="Courier New" w:hAnsi="Courier New" w:cs="Courier New"/>
          <w:color w:val="F5844C"/>
          <w:sz w:val="16"/>
          <w:szCs w:val="16"/>
          <w:lang w:val="en-US" w:eastAsia="fr-FR"/>
        </w:rPr>
        <w:t xml:space="preserve"> num </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"1"</w:t>
      </w:r>
      <w:r w:rsidRPr="00C07800">
        <w:rPr>
          <w:rFonts w:ascii="Courier New" w:hAnsi="Courier New" w:cs="Courier New"/>
          <w:color w:val="F5844C"/>
          <w:sz w:val="16"/>
          <w:szCs w:val="16"/>
          <w:lang w:val="en-US" w:eastAsia="fr-FR"/>
        </w:rPr>
        <w:t xml:space="preserve"> users</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"2"</w:t>
      </w:r>
      <w:r w:rsidRPr="00C07800">
        <w:rPr>
          <w:rFonts w:ascii="Courier New" w:hAnsi="Courier New" w:cs="Courier New"/>
          <w:color w:val="000096"/>
          <w:sz w:val="16"/>
          <w:szCs w:val="16"/>
          <w:lang w:val="en-US" w:eastAsia="fr-FR"/>
        </w:rPr>
        <w:t>/&gt;</w:t>
      </w:r>
      <w:r w:rsidRPr="00C07800">
        <w:rPr>
          <w:rFonts w:ascii="Courier New" w:hAnsi="Courier New" w:cs="Courier New"/>
          <w:color w:val="000000"/>
          <w:sz w:val="16"/>
          <w:szCs w:val="16"/>
          <w:lang w:val="en-US" w:eastAsia="fr-FR"/>
        </w:rPr>
        <w:br/>
        <w:t xml:space="preserve">    </w:t>
      </w:r>
      <w:r w:rsidRPr="00C07800">
        <w:rPr>
          <w:rFonts w:ascii="Courier New" w:hAnsi="Courier New" w:cs="Courier New"/>
          <w:color w:val="000096"/>
          <w:sz w:val="16"/>
          <w:szCs w:val="16"/>
          <w:lang w:val="en-US" w:eastAsia="fr-FR"/>
        </w:rPr>
        <w:t>&lt;product</w:t>
      </w:r>
      <w:r w:rsidRPr="00C07800">
        <w:rPr>
          <w:rFonts w:ascii="Courier New" w:hAnsi="Courier New" w:cs="Courier New"/>
          <w:color w:val="F5844C"/>
          <w:sz w:val="16"/>
          <w:szCs w:val="16"/>
          <w:lang w:val="en-US" w:eastAsia="fr-FR"/>
        </w:rPr>
        <w:t xml:space="preserve"> tacmfc </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"SST"</w:t>
      </w:r>
      <w:r w:rsidRPr="00C07800">
        <w:rPr>
          <w:rFonts w:ascii="Courier New" w:hAnsi="Courier New" w:cs="Courier New"/>
          <w:color w:val="F5844C"/>
          <w:sz w:val="16"/>
          <w:szCs w:val="16"/>
          <w:lang w:val="en-US" w:eastAsia="fr-FR"/>
        </w:rPr>
        <w:t xml:space="preserve"> num </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"2"</w:t>
      </w:r>
      <w:r w:rsidRPr="00C07800">
        <w:rPr>
          <w:rFonts w:ascii="Courier New" w:hAnsi="Courier New" w:cs="Courier New"/>
          <w:color w:val="F5844C"/>
          <w:sz w:val="16"/>
          <w:szCs w:val="16"/>
          <w:lang w:val="en-US" w:eastAsia="fr-FR"/>
        </w:rPr>
        <w:t xml:space="preserve"> users</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"1"</w:t>
      </w:r>
      <w:r w:rsidRPr="00C07800">
        <w:rPr>
          <w:rFonts w:ascii="Courier New" w:hAnsi="Courier New" w:cs="Courier New"/>
          <w:color w:val="000096"/>
          <w:sz w:val="16"/>
          <w:szCs w:val="16"/>
          <w:lang w:val="en-US" w:eastAsia="fr-FR"/>
        </w:rPr>
        <w:t>/&gt;</w:t>
      </w:r>
      <w:r w:rsidRPr="00C07800">
        <w:rPr>
          <w:rFonts w:ascii="Courier New" w:hAnsi="Courier New" w:cs="Courier New"/>
          <w:color w:val="000000"/>
          <w:sz w:val="16"/>
          <w:szCs w:val="16"/>
          <w:lang w:val="en-US" w:eastAsia="fr-FR"/>
        </w:rPr>
        <w:br/>
        <w:t xml:space="preserve">    </w:t>
      </w:r>
      <w:r w:rsidRPr="00C07800">
        <w:rPr>
          <w:rFonts w:ascii="Courier New" w:hAnsi="Courier New" w:cs="Courier New"/>
          <w:color w:val="000096"/>
          <w:sz w:val="16"/>
          <w:szCs w:val="16"/>
          <w:lang w:val="en-US" w:eastAsia="fr-FR"/>
        </w:rPr>
        <w:t>&lt;product</w:t>
      </w:r>
      <w:r w:rsidRPr="00C07800">
        <w:rPr>
          <w:rFonts w:ascii="Courier New" w:hAnsi="Courier New" w:cs="Courier New"/>
          <w:color w:val="F5844C"/>
          <w:sz w:val="16"/>
          <w:szCs w:val="16"/>
          <w:lang w:val="en-US" w:eastAsia="fr-FR"/>
        </w:rPr>
        <w:t xml:space="preserve"> tacmfc </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"OC"</w:t>
      </w:r>
      <w:r w:rsidRPr="00C07800">
        <w:rPr>
          <w:rFonts w:ascii="Courier New" w:hAnsi="Courier New" w:cs="Courier New"/>
          <w:color w:val="F5844C"/>
          <w:sz w:val="16"/>
          <w:szCs w:val="16"/>
          <w:lang w:val="en-US" w:eastAsia="fr-FR"/>
        </w:rPr>
        <w:t xml:space="preserve"> num </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"1"</w:t>
      </w:r>
      <w:r w:rsidRPr="00C07800">
        <w:rPr>
          <w:rFonts w:ascii="Courier New" w:hAnsi="Courier New" w:cs="Courier New"/>
          <w:color w:val="F5844C"/>
          <w:sz w:val="16"/>
          <w:szCs w:val="16"/>
          <w:lang w:val="en-US" w:eastAsia="fr-FR"/>
        </w:rPr>
        <w:t xml:space="preserve"> users</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"2"</w:t>
      </w:r>
      <w:r w:rsidRPr="00C07800">
        <w:rPr>
          <w:rFonts w:ascii="Courier New" w:hAnsi="Courier New" w:cs="Courier New"/>
          <w:color w:val="000096"/>
          <w:sz w:val="16"/>
          <w:szCs w:val="16"/>
          <w:lang w:val="en-US" w:eastAsia="fr-FR"/>
        </w:rPr>
        <w:t>/&gt;</w:t>
      </w:r>
      <w:r w:rsidRPr="00C07800">
        <w:rPr>
          <w:rFonts w:ascii="Courier New" w:hAnsi="Courier New" w:cs="Courier New"/>
          <w:color w:val="000000"/>
          <w:sz w:val="16"/>
          <w:szCs w:val="16"/>
          <w:lang w:val="en-US" w:eastAsia="fr-FR"/>
        </w:rPr>
        <w:br/>
        <w:t xml:space="preserve">    </w:t>
      </w:r>
      <w:r w:rsidRPr="00C07800">
        <w:rPr>
          <w:rFonts w:ascii="Courier New" w:hAnsi="Courier New" w:cs="Courier New"/>
          <w:color w:val="000096"/>
          <w:sz w:val="16"/>
          <w:szCs w:val="16"/>
          <w:lang w:val="en-US" w:eastAsia="fr-FR"/>
        </w:rPr>
        <w:t>&lt;product</w:t>
      </w:r>
      <w:r w:rsidRPr="00C07800">
        <w:rPr>
          <w:rFonts w:ascii="Courier New" w:hAnsi="Courier New" w:cs="Courier New"/>
          <w:color w:val="F5844C"/>
          <w:sz w:val="16"/>
          <w:szCs w:val="16"/>
          <w:lang w:val="en-US" w:eastAsia="fr-FR"/>
        </w:rPr>
        <w:t xml:space="preserve"> tacmfc </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"OC"</w:t>
      </w:r>
      <w:r w:rsidRPr="00C07800">
        <w:rPr>
          <w:rFonts w:ascii="Courier New" w:hAnsi="Courier New" w:cs="Courier New"/>
          <w:color w:val="F5844C"/>
          <w:sz w:val="16"/>
          <w:szCs w:val="16"/>
          <w:lang w:val="en-US" w:eastAsia="fr-FR"/>
        </w:rPr>
        <w:t xml:space="preserve"> num </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"2"</w:t>
      </w:r>
      <w:r w:rsidRPr="00C07800">
        <w:rPr>
          <w:rFonts w:ascii="Courier New" w:hAnsi="Courier New" w:cs="Courier New"/>
          <w:color w:val="F5844C"/>
          <w:sz w:val="16"/>
          <w:szCs w:val="16"/>
          <w:lang w:val="en-US" w:eastAsia="fr-FR"/>
        </w:rPr>
        <w:t xml:space="preserve"> users</w:t>
      </w:r>
      <w:r w:rsidRPr="00C07800">
        <w:rPr>
          <w:rFonts w:ascii="Courier New" w:hAnsi="Courier New" w:cs="Courier New"/>
          <w:color w:val="FF8040"/>
          <w:sz w:val="16"/>
          <w:szCs w:val="16"/>
          <w:lang w:val="en-US" w:eastAsia="fr-FR"/>
        </w:rPr>
        <w:t>=</w:t>
      </w:r>
      <w:r w:rsidRPr="00C07800">
        <w:rPr>
          <w:rFonts w:ascii="Courier New" w:hAnsi="Courier New" w:cs="Courier New"/>
          <w:color w:val="993300"/>
          <w:sz w:val="16"/>
          <w:szCs w:val="16"/>
          <w:lang w:val="en-US" w:eastAsia="fr-FR"/>
        </w:rPr>
        <w:t>"1"</w:t>
      </w:r>
      <w:r w:rsidRPr="00C07800">
        <w:rPr>
          <w:rFonts w:ascii="Courier New" w:hAnsi="Courier New" w:cs="Courier New"/>
          <w:color w:val="000096"/>
          <w:sz w:val="16"/>
          <w:szCs w:val="16"/>
          <w:lang w:val="en-US" w:eastAsia="fr-FR"/>
        </w:rPr>
        <w:t>/&gt;</w:t>
      </w:r>
      <w:r w:rsidRPr="00C07800">
        <w:rPr>
          <w:rFonts w:ascii="Courier New" w:hAnsi="Courier New" w:cs="Courier New"/>
          <w:color w:val="000000"/>
          <w:sz w:val="16"/>
          <w:szCs w:val="16"/>
          <w:lang w:val="en-US" w:eastAsia="fr-FR"/>
        </w:rPr>
        <w:br/>
      </w:r>
      <w:r w:rsidRPr="00C07800">
        <w:rPr>
          <w:rFonts w:ascii="Courier New" w:hAnsi="Courier New" w:cs="Courier New"/>
          <w:color w:val="000096"/>
          <w:sz w:val="16"/>
          <w:szCs w:val="16"/>
          <w:lang w:val="en-US" w:eastAsia="fr-FR"/>
        </w:rPr>
        <w:t>&lt;/products&gt;</w:t>
      </w:r>
    </w:p>
    <w:p w:rsidR="00E94B28" w:rsidRDefault="00E94B28" w:rsidP="00E94B28">
      <w:r>
        <w:t>The example above means:</w:t>
      </w:r>
    </w:p>
    <w:p w:rsidR="00E94B28" w:rsidRDefault="00E94B28" w:rsidP="00E94B28">
      <w:pPr>
        <w:pStyle w:val="Paragraphedeliste"/>
        <w:numPr>
          <w:ilvl w:val="0"/>
          <w:numId w:val="44"/>
        </w:numPr>
      </w:pPr>
      <w:r>
        <w:t>2 users have taken 1 product of TAC-MFC SST</w:t>
      </w:r>
    </w:p>
    <w:p w:rsidR="00E94B28" w:rsidRDefault="00E94B28" w:rsidP="00E94B28">
      <w:pPr>
        <w:pStyle w:val="Paragraphedeliste"/>
        <w:numPr>
          <w:ilvl w:val="0"/>
          <w:numId w:val="44"/>
        </w:numPr>
      </w:pPr>
      <w:r>
        <w:t>1 user has taken 2 products of TAC-MFC SST</w:t>
      </w:r>
    </w:p>
    <w:p w:rsidR="00E94B28" w:rsidRDefault="00E94B28" w:rsidP="00E94B28">
      <w:pPr>
        <w:pStyle w:val="Paragraphedeliste"/>
        <w:numPr>
          <w:ilvl w:val="0"/>
          <w:numId w:val="44"/>
        </w:numPr>
      </w:pPr>
      <w:r>
        <w:t>2 users have taken 1 product of TAC-MFC OC</w:t>
      </w:r>
    </w:p>
    <w:p w:rsidR="00E94B28" w:rsidRDefault="00E94B28" w:rsidP="00E94B28">
      <w:pPr>
        <w:pStyle w:val="Paragraphedeliste"/>
        <w:numPr>
          <w:ilvl w:val="0"/>
          <w:numId w:val="44"/>
        </w:numPr>
      </w:pPr>
      <w:r>
        <w:t>1 user has taken 2 products of TAC-MFC OC</w:t>
      </w:r>
    </w:p>
    <w:p w:rsidR="00E94B28" w:rsidRDefault="00E94B28" w:rsidP="00E94B28"/>
    <w:p w:rsidR="00E94B28" w:rsidRPr="00A452D1" w:rsidRDefault="00E94B28" w:rsidP="00685714">
      <w:pPr>
        <w:pStyle w:val="Paragraphedeliste"/>
        <w:numPr>
          <w:ilvl w:val="0"/>
          <w:numId w:val="51"/>
        </w:numPr>
      </w:pPr>
      <w:r w:rsidRPr="009D686C">
        <w:t xml:space="preserve">Create </w:t>
      </w:r>
      <w:r>
        <w:t>a XLST</w:t>
      </w:r>
      <w:r w:rsidRPr="009D686C">
        <w:t xml:space="preserve"> that format</w:t>
      </w:r>
      <w:r>
        <w:t>s</w:t>
      </w:r>
      <w:r w:rsidRPr="009D686C">
        <w:t xml:space="preserve"> an Excel XML Sheet (Workbook, Cell, Row, Data...)</w:t>
      </w:r>
      <w:r>
        <w:t>.</w:t>
      </w:r>
    </w:p>
    <w:p w:rsidR="00D22A20" w:rsidRDefault="00D22A20" w:rsidP="00CF4FFD">
      <w:pPr>
        <w:pStyle w:val="Titre6"/>
      </w:pPr>
      <w:bookmarkStart w:id="1072" w:name="_Ref359231860"/>
      <w:r>
        <w:t>Report “</w:t>
      </w:r>
      <w:r w:rsidR="000308C3">
        <w:t>users per day</w:t>
      </w:r>
      <w:r w:rsidRPr="00726F93">
        <w:t>”</w:t>
      </w:r>
      <w:bookmarkEnd w:id="1072"/>
    </w:p>
    <w:p w:rsidR="000308C3" w:rsidRDefault="000308C3" w:rsidP="000308C3">
      <w:pPr>
        <w:shd w:val="clear" w:color="auto" w:fill="FFC000"/>
        <w:rPr>
          <w:lang w:val="en-US"/>
        </w:rPr>
      </w:pPr>
      <w:r>
        <w:rPr>
          <w:lang w:val="en-US"/>
        </w:rPr>
        <w:t>To be implemented in MyOcean V4.</w:t>
      </w:r>
    </w:p>
    <w:p w:rsidR="002735E9" w:rsidRPr="00DD020D" w:rsidRDefault="000308C3" w:rsidP="006B2C24">
      <w:pPr>
        <w:rPr>
          <w:lang w:val="en-US"/>
        </w:rPr>
      </w:pPr>
      <w:commentRangeStart w:id="1073"/>
      <w:r w:rsidRPr="000308C3">
        <w:rPr>
          <w:noProof/>
          <w:lang w:val="fr-FR" w:eastAsia="fr-FR"/>
        </w:rPr>
        <w:lastRenderedPageBreak/>
        <w:drawing>
          <wp:inline distT="0" distB="0" distL="0" distR="0">
            <wp:extent cx="5759450" cy="2885000"/>
            <wp:effectExtent l="1905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5" cstate="print"/>
                    <a:srcRect/>
                    <a:stretch>
                      <a:fillRect/>
                    </a:stretch>
                  </pic:blipFill>
                  <pic:spPr bwMode="auto">
                    <a:xfrm>
                      <a:off x="0" y="0"/>
                      <a:ext cx="5759450" cy="2885000"/>
                    </a:xfrm>
                    <a:prstGeom prst="rect">
                      <a:avLst/>
                    </a:prstGeom>
                    <a:noFill/>
                    <a:ln w="9525">
                      <a:noFill/>
                      <a:miter lim="800000"/>
                      <a:headEnd/>
                      <a:tailEnd/>
                    </a:ln>
                  </pic:spPr>
                </pic:pic>
              </a:graphicData>
            </a:graphic>
          </wp:inline>
        </w:drawing>
      </w:r>
      <w:commentRangeEnd w:id="1073"/>
      <w:r w:rsidR="00E02483">
        <w:rPr>
          <w:rStyle w:val="Marquedecommentaire"/>
          <w:rFonts w:eastAsia="Times New Roman"/>
        </w:rPr>
        <w:commentReference w:id="1073"/>
      </w:r>
    </w:p>
    <w:p w:rsidR="000308C3" w:rsidRDefault="000308C3" w:rsidP="000308C3">
      <w:pPr>
        <w:rPr>
          <w:ins w:id="1074" w:author="dearith" w:date="2013-08-22T10:30:00Z"/>
          <w:lang w:val="en-US"/>
        </w:rPr>
      </w:pPr>
      <w:r>
        <w:rPr>
          <w:lang w:val="en-US"/>
        </w:rPr>
        <w:t>The above graphic will be build manually from the following Excel sheet produced by the CIS Transaction Accounting tool:</w:t>
      </w:r>
    </w:p>
    <w:p w:rsidR="002335F6" w:rsidRDefault="003E07B6" w:rsidP="002335F6">
      <w:pPr>
        <w:rPr>
          <w:ins w:id="1075" w:author="dearith" w:date="2013-08-22T10:30:00Z"/>
          <w:lang w:val="en-US"/>
        </w:rPr>
      </w:pPr>
      <w:ins w:id="1076" w:author="dearith" w:date="2013-08-22T10:30:00Z">
        <w:r w:rsidRPr="003E07B6">
          <w:rPr>
            <w:highlight w:val="yellow"/>
            <w:lang w:val="en-US"/>
            <w:rPrChange w:id="1077" w:author="dearith" w:date="2013-08-22T10:32:00Z">
              <w:rPr>
                <w:rFonts w:eastAsia="Times New Roman"/>
                <w:b/>
                <w:color w:val="17365D" w:themeColor="text2" w:themeShade="BF"/>
                <w:kern w:val="28"/>
                <w:sz w:val="24"/>
                <w:szCs w:val="20"/>
                <w:lang w:val="en-US"/>
              </w:rPr>
            </w:rPrChange>
          </w:rPr>
          <w:t xml:space="preserve">This report must be built for </w:t>
        </w:r>
      </w:ins>
      <w:ins w:id="1078" w:author="dearith" w:date="2013-08-22T10:31:00Z">
        <w:r w:rsidRPr="003E07B6">
          <w:rPr>
            <w:highlight w:val="yellow"/>
            <w:lang w:val="en-US"/>
            <w:rPrChange w:id="1079" w:author="dearith" w:date="2013-08-22T10:32:00Z">
              <w:rPr>
                <w:rFonts w:eastAsia="Times New Roman"/>
                <w:b/>
                <w:color w:val="17365D" w:themeColor="text2" w:themeShade="BF"/>
                <w:kern w:val="28"/>
                <w:sz w:val="24"/>
                <w:szCs w:val="20"/>
                <w:lang w:val="en-US"/>
              </w:rPr>
            </w:rPrChange>
          </w:rPr>
          <w:t>‘</w:t>
        </w:r>
      </w:ins>
      <w:ins w:id="1080" w:author="dearith" w:date="2013-08-22T10:30:00Z">
        <w:r w:rsidRPr="003E07B6">
          <w:rPr>
            <w:highlight w:val="yellow"/>
            <w:lang w:val="en-US"/>
            <w:rPrChange w:id="1081" w:author="dearith" w:date="2013-08-22T10:32:00Z">
              <w:rPr>
                <w:rFonts w:eastAsia="Times New Roman"/>
                <w:b/>
                <w:color w:val="17365D" w:themeColor="text2" w:themeShade="BF"/>
                <w:kern w:val="28"/>
                <w:sz w:val="24"/>
                <w:szCs w:val="20"/>
                <w:lang w:val="en-US"/>
              </w:rPr>
            </w:rPrChange>
          </w:rPr>
          <w:t>IP/DSN</w:t>
        </w:r>
      </w:ins>
      <w:ins w:id="1082" w:author="dearith" w:date="2013-08-22T10:31:00Z">
        <w:r w:rsidRPr="003E07B6">
          <w:rPr>
            <w:highlight w:val="yellow"/>
            <w:lang w:val="en-US"/>
            <w:rPrChange w:id="1083" w:author="dearith" w:date="2013-08-22T10:32:00Z">
              <w:rPr>
                <w:rFonts w:eastAsia="Times New Roman"/>
                <w:b/>
                <w:color w:val="17365D" w:themeColor="text2" w:themeShade="BF"/>
                <w:kern w:val="28"/>
                <w:sz w:val="24"/>
                <w:szCs w:val="20"/>
                <w:lang w:val="en-US"/>
              </w:rPr>
            </w:rPrChange>
          </w:rPr>
          <w:t>’</w:t>
        </w:r>
      </w:ins>
      <w:ins w:id="1084" w:author="dearith" w:date="2013-08-22T10:30:00Z">
        <w:r w:rsidRPr="003E07B6">
          <w:rPr>
            <w:highlight w:val="yellow"/>
            <w:lang w:val="en-US"/>
            <w:rPrChange w:id="1085" w:author="dearith" w:date="2013-08-22T10:32:00Z">
              <w:rPr>
                <w:rFonts w:eastAsia="Times New Roman"/>
                <w:b/>
                <w:color w:val="17365D" w:themeColor="text2" w:themeShade="BF"/>
                <w:kern w:val="28"/>
                <w:sz w:val="24"/>
                <w:szCs w:val="20"/>
                <w:lang w:val="en-US"/>
              </w:rPr>
            </w:rPrChange>
          </w:rPr>
          <w:t xml:space="preserve"> user</w:t>
        </w:r>
      </w:ins>
      <w:ins w:id="1086" w:author="dearith" w:date="2013-08-22T10:31:00Z">
        <w:r w:rsidRPr="003E07B6">
          <w:rPr>
            <w:highlight w:val="yellow"/>
            <w:lang w:val="en-US"/>
            <w:rPrChange w:id="1087" w:author="dearith" w:date="2013-08-22T10:32:00Z">
              <w:rPr>
                <w:rFonts w:eastAsia="Times New Roman"/>
                <w:b/>
                <w:color w:val="17365D" w:themeColor="text2" w:themeShade="BF"/>
                <w:kern w:val="28"/>
                <w:sz w:val="24"/>
                <w:szCs w:val="20"/>
                <w:lang w:val="en-US"/>
              </w:rPr>
            </w:rPrChange>
          </w:rPr>
          <w:t>s</w:t>
        </w:r>
      </w:ins>
      <w:ins w:id="1088" w:author="dearith" w:date="2013-08-22T10:30:00Z">
        <w:r w:rsidRPr="003E07B6">
          <w:rPr>
            <w:highlight w:val="yellow"/>
            <w:lang w:val="en-US"/>
            <w:rPrChange w:id="1089" w:author="dearith" w:date="2013-08-22T10:32:00Z">
              <w:rPr>
                <w:rFonts w:eastAsia="Times New Roman"/>
                <w:b/>
                <w:color w:val="17365D" w:themeColor="text2" w:themeShade="BF"/>
                <w:kern w:val="28"/>
                <w:sz w:val="24"/>
                <w:szCs w:val="20"/>
                <w:lang w:val="en-US"/>
              </w:rPr>
            </w:rPrChange>
          </w:rPr>
          <w:t xml:space="preserve"> </w:t>
        </w:r>
      </w:ins>
      <w:ins w:id="1090" w:author="dearith" w:date="2013-08-22T10:31:00Z">
        <w:r w:rsidRPr="003E07B6">
          <w:rPr>
            <w:highlight w:val="yellow"/>
            <w:lang w:val="en-US"/>
            <w:rPrChange w:id="1091" w:author="dearith" w:date="2013-08-22T10:32:00Z">
              <w:rPr>
                <w:rFonts w:eastAsia="Times New Roman"/>
                <w:b/>
                <w:color w:val="17365D" w:themeColor="text2" w:themeShade="BF"/>
                <w:kern w:val="28"/>
                <w:sz w:val="24"/>
                <w:szCs w:val="20"/>
                <w:lang w:val="en-US"/>
              </w:rPr>
            </w:rPrChange>
          </w:rPr>
          <w:t>and ‘login’ user</w:t>
        </w:r>
      </w:ins>
      <w:ins w:id="1092" w:author="dearith" w:date="2013-08-22T10:30:00Z">
        <w:r w:rsidRPr="003E07B6">
          <w:rPr>
            <w:highlight w:val="yellow"/>
            <w:lang w:val="en-US"/>
            <w:rPrChange w:id="1093" w:author="dearith" w:date="2013-08-22T10:32:00Z">
              <w:rPr>
                <w:rFonts w:eastAsia="Times New Roman"/>
                <w:b/>
                <w:color w:val="17365D" w:themeColor="text2" w:themeShade="BF"/>
                <w:kern w:val="28"/>
                <w:sz w:val="24"/>
                <w:szCs w:val="20"/>
                <w:lang w:val="en-US"/>
              </w:rPr>
            </w:rPrChange>
          </w:rPr>
          <w:t xml:space="preserve">s </w:t>
        </w:r>
      </w:ins>
      <w:ins w:id="1094" w:author="dearith" w:date="2013-08-22T10:31:00Z">
        <w:r w:rsidRPr="003E07B6">
          <w:rPr>
            <w:highlight w:val="yellow"/>
            <w:lang w:val="en-US"/>
            <w:rPrChange w:id="1095" w:author="dearith" w:date="2013-08-22T10:32:00Z">
              <w:rPr>
                <w:rFonts w:eastAsia="Times New Roman"/>
                <w:b/>
                <w:color w:val="17365D" w:themeColor="text2" w:themeShade="BF"/>
                <w:kern w:val="28"/>
                <w:sz w:val="24"/>
                <w:szCs w:val="20"/>
                <w:lang w:val="en-US"/>
              </w:rPr>
            </w:rPrChange>
          </w:rPr>
          <w:t xml:space="preserve">if login information exists in the log </w:t>
        </w:r>
      </w:ins>
      <w:ins w:id="1096" w:author="dearith" w:date="2013-08-22T10:32:00Z">
        <w:r w:rsidRPr="003E07B6">
          <w:rPr>
            <w:highlight w:val="yellow"/>
            <w:rPrChange w:id="1097" w:author="dearith" w:date="2013-08-22T10:32:00Z">
              <w:rPr>
                <w:rFonts w:eastAsia="Times New Roman"/>
                <w:b/>
                <w:color w:val="17365D" w:themeColor="text2" w:themeShade="BF"/>
                <w:kern w:val="28"/>
                <w:sz w:val="24"/>
                <w:szCs w:val="20"/>
                <w:lang w:val="en-US"/>
              </w:rPr>
            </w:rPrChange>
          </w:rPr>
          <w:t>(see section “</w:t>
        </w:r>
        <w:r w:rsidRPr="003E07B6">
          <w:rPr>
            <w:highlight w:val="yellow"/>
            <w:rPrChange w:id="1098" w:author="dearith" w:date="2013-08-22T10:32:00Z">
              <w:rPr>
                <w:rFonts w:eastAsia="Times New Roman"/>
                <w:b/>
                <w:color w:val="17365D" w:themeColor="text2" w:themeShade="BF"/>
                <w:kern w:val="28"/>
                <w:sz w:val="24"/>
                <w:szCs w:val="20"/>
                <w:lang w:val="en-US"/>
              </w:rPr>
            </w:rPrChange>
          </w:rPr>
          <w:fldChar w:fldCharType="begin"/>
        </w:r>
        <w:r w:rsidRPr="003E07B6">
          <w:rPr>
            <w:highlight w:val="yellow"/>
            <w:rPrChange w:id="1099" w:author="dearith" w:date="2013-08-22T10:32:00Z">
              <w:rPr>
                <w:rFonts w:eastAsia="Times New Roman"/>
                <w:b/>
                <w:color w:val="17365D" w:themeColor="text2" w:themeShade="BF"/>
                <w:kern w:val="28"/>
                <w:sz w:val="24"/>
                <w:szCs w:val="20"/>
                <w:lang w:val="en-US"/>
              </w:rPr>
            </w:rPrChange>
          </w:rPr>
          <w:instrText xml:space="preserve"> REF _Ref357694620 \r \h </w:instrText>
        </w:r>
      </w:ins>
      <w:r w:rsidR="002335F6">
        <w:rPr>
          <w:highlight w:val="yellow"/>
        </w:rPr>
        <w:instrText xml:space="preserve"> \* MERGEFORMAT </w:instrText>
      </w:r>
      <w:r w:rsidRPr="003E07B6">
        <w:rPr>
          <w:highlight w:val="yellow"/>
          <w:rPrChange w:id="1100" w:author="dearith" w:date="2013-08-22T10:32:00Z">
            <w:rPr>
              <w:highlight w:val="yellow"/>
            </w:rPr>
          </w:rPrChange>
        </w:rPr>
      </w:r>
      <w:ins w:id="1101" w:author="dearith" w:date="2013-08-22T10:32:00Z">
        <w:r w:rsidRPr="003E07B6">
          <w:rPr>
            <w:highlight w:val="yellow"/>
            <w:rPrChange w:id="1102" w:author="dearith" w:date="2013-08-22T10:32:00Z">
              <w:rPr>
                <w:rFonts w:eastAsia="Times New Roman"/>
                <w:b/>
                <w:color w:val="17365D" w:themeColor="text2" w:themeShade="BF"/>
                <w:kern w:val="28"/>
                <w:sz w:val="24"/>
                <w:szCs w:val="20"/>
                <w:lang w:val="en-US"/>
              </w:rPr>
            </w:rPrChange>
          </w:rPr>
          <w:fldChar w:fldCharType="separate"/>
        </w:r>
      </w:ins>
      <w:ins w:id="1103" w:author="dearith" w:date="2013-08-29T15:08:00Z">
        <w:r w:rsidR="00FE42B4">
          <w:rPr>
            <w:highlight w:val="yellow"/>
          </w:rPr>
          <w:t>5.1.7.7</w:t>
        </w:r>
      </w:ins>
      <w:ins w:id="1104" w:author="dearith" w:date="2013-08-22T10:32:00Z">
        <w:r w:rsidRPr="003E07B6">
          <w:rPr>
            <w:highlight w:val="yellow"/>
            <w:rPrChange w:id="1105" w:author="dearith" w:date="2013-08-22T10:32:00Z">
              <w:rPr>
                <w:rFonts w:eastAsia="Times New Roman"/>
                <w:b/>
                <w:color w:val="17365D" w:themeColor="text2" w:themeShade="BF"/>
                <w:kern w:val="28"/>
                <w:sz w:val="24"/>
                <w:szCs w:val="20"/>
                <w:lang w:val="en-US"/>
              </w:rPr>
            </w:rPrChange>
          </w:rPr>
          <w:fldChar w:fldCharType="end"/>
        </w:r>
        <w:r w:rsidRPr="003E07B6">
          <w:rPr>
            <w:highlight w:val="yellow"/>
            <w:rPrChange w:id="1106" w:author="dearith" w:date="2013-08-22T10:32:00Z">
              <w:rPr>
                <w:rFonts w:eastAsia="Times New Roman"/>
                <w:b/>
                <w:color w:val="17365D" w:themeColor="text2" w:themeShade="BF"/>
                <w:kern w:val="28"/>
                <w:sz w:val="24"/>
                <w:szCs w:val="20"/>
                <w:lang w:val="en-US"/>
              </w:rPr>
            </w:rPrChange>
          </w:rPr>
          <w:t xml:space="preserve"> </w:t>
        </w:r>
        <w:r w:rsidRPr="003E07B6">
          <w:rPr>
            <w:highlight w:val="yellow"/>
            <w:rPrChange w:id="1107" w:author="dearith" w:date="2013-08-22T10:32:00Z">
              <w:rPr>
                <w:rFonts w:eastAsia="Times New Roman"/>
                <w:b/>
                <w:color w:val="17365D" w:themeColor="text2" w:themeShade="BF"/>
                <w:kern w:val="28"/>
                <w:sz w:val="24"/>
                <w:szCs w:val="20"/>
                <w:lang w:val="en-US"/>
              </w:rPr>
            </w:rPrChange>
          </w:rPr>
          <w:fldChar w:fldCharType="begin"/>
        </w:r>
        <w:r w:rsidRPr="003E07B6">
          <w:rPr>
            <w:highlight w:val="yellow"/>
            <w:rPrChange w:id="1108" w:author="dearith" w:date="2013-08-22T10:32:00Z">
              <w:rPr>
                <w:rFonts w:eastAsia="Times New Roman"/>
                <w:b/>
                <w:color w:val="17365D" w:themeColor="text2" w:themeShade="BF"/>
                <w:kern w:val="28"/>
                <w:sz w:val="24"/>
                <w:szCs w:val="20"/>
                <w:lang w:val="en-US"/>
              </w:rPr>
            </w:rPrChange>
          </w:rPr>
          <w:instrText xml:space="preserve"> REF _Ref357694620 \h </w:instrText>
        </w:r>
      </w:ins>
      <w:r w:rsidR="002335F6">
        <w:rPr>
          <w:highlight w:val="yellow"/>
        </w:rPr>
        <w:instrText xml:space="preserve"> \* MERGEFORMAT </w:instrText>
      </w:r>
      <w:r w:rsidRPr="003E07B6">
        <w:rPr>
          <w:highlight w:val="yellow"/>
          <w:rPrChange w:id="1109" w:author="dearith" w:date="2013-08-22T10:32:00Z">
            <w:rPr>
              <w:highlight w:val="yellow"/>
            </w:rPr>
          </w:rPrChange>
        </w:rPr>
      </w:r>
      <w:ins w:id="1110" w:author="dearith" w:date="2013-08-22T10:32:00Z">
        <w:r w:rsidRPr="003E07B6">
          <w:rPr>
            <w:highlight w:val="yellow"/>
            <w:rPrChange w:id="1111" w:author="dearith" w:date="2013-08-22T10:32:00Z">
              <w:rPr>
                <w:rFonts w:eastAsia="Times New Roman"/>
                <w:b/>
                <w:color w:val="17365D" w:themeColor="text2" w:themeShade="BF"/>
                <w:kern w:val="28"/>
                <w:sz w:val="24"/>
                <w:szCs w:val="20"/>
                <w:lang w:val="en-US"/>
              </w:rPr>
            </w:rPrChange>
          </w:rPr>
          <w:fldChar w:fldCharType="separate"/>
        </w:r>
      </w:ins>
      <w:proofErr w:type="gramStart"/>
      <w:ins w:id="1112" w:author="dearith" w:date="2013-08-29T15:08:00Z">
        <w:r w:rsidRPr="003E07B6">
          <w:rPr>
            <w:highlight w:val="yellow"/>
            <w:rPrChange w:id="1113" w:author="dearith" w:date="2013-08-29T15:08:00Z">
              <w:rPr>
                <w:rFonts w:eastAsia="Times New Roman"/>
                <w:b/>
                <w:color w:val="17365D" w:themeColor="text2" w:themeShade="BF"/>
                <w:kern w:val="28"/>
                <w:sz w:val="24"/>
                <w:szCs w:val="20"/>
                <w:lang w:val="en-US"/>
              </w:rPr>
            </w:rPrChange>
          </w:rPr>
          <w:t>Per</w:t>
        </w:r>
        <w:proofErr w:type="gramEnd"/>
        <w:r w:rsidRPr="003E07B6">
          <w:rPr>
            <w:highlight w:val="yellow"/>
            <w:rPrChange w:id="1114" w:author="dearith" w:date="2013-08-29T15:08:00Z">
              <w:rPr>
                <w:rFonts w:eastAsia="Times New Roman"/>
                <w:b/>
                <w:color w:val="17365D" w:themeColor="text2" w:themeShade="BF"/>
                <w:kern w:val="28"/>
                <w:sz w:val="24"/>
                <w:szCs w:val="20"/>
                <w:lang w:val="en-US"/>
              </w:rPr>
            </w:rPrChange>
          </w:rPr>
          <w:t xml:space="preserve"> number of days raw statistics</w:t>
        </w:r>
      </w:ins>
      <w:ins w:id="1115" w:author="dearith" w:date="2013-08-22T10:32:00Z">
        <w:r w:rsidRPr="003E07B6">
          <w:rPr>
            <w:highlight w:val="yellow"/>
            <w:rPrChange w:id="1116" w:author="dearith" w:date="2013-08-22T10:32:00Z">
              <w:rPr>
                <w:rFonts w:eastAsia="Times New Roman"/>
                <w:b/>
                <w:color w:val="17365D" w:themeColor="text2" w:themeShade="BF"/>
                <w:kern w:val="28"/>
                <w:sz w:val="24"/>
                <w:szCs w:val="20"/>
                <w:lang w:val="en-US"/>
              </w:rPr>
            </w:rPrChange>
          </w:rPr>
          <w:fldChar w:fldCharType="end"/>
        </w:r>
        <w:r w:rsidRPr="003E07B6">
          <w:rPr>
            <w:highlight w:val="yellow"/>
            <w:rPrChange w:id="1117" w:author="dearith" w:date="2013-08-22T10:32:00Z">
              <w:rPr>
                <w:rFonts w:eastAsia="Times New Roman"/>
                <w:b/>
                <w:color w:val="17365D" w:themeColor="text2" w:themeShade="BF"/>
                <w:kern w:val="28"/>
                <w:sz w:val="24"/>
                <w:szCs w:val="20"/>
                <w:lang w:val="en-US"/>
              </w:rPr>
            </w:rPrChange>
          </w:rPr>
          <w:t xml:space="preserve">”, page </w:t>
        </w:r>
        <w:r w:rsidRPr="003E07B6">
          <w:rPr>
            <w:highlight w:val="yellow"/>
            <w:rPrChange w:id="1118" w:author="dearith" w:date="2013-08-22T10:32:00Z">
              <w:rPr>
                <w:rFonts w:eastAsia="Times New Roman"/>
                <w:b/>
                <w:color w:val="17365D" w:themeColor="text2" w:themeShade="BF"/>
                <w:kern w:val="28"/>
                <w:sz w:val="24"/>
                <w:szCs w:val="20"/>
                <w:lang w:val="en-US"/>
              </w:rPr>
            </w:rPrChange>
          </w:rPr>
          <w:fldChar w:fldCharType="begin"/>
        </w:r>
        <w:r w:rsidRPr="003E07B6">
          <w:rPr>
            <w:highlight w:val="yellow"/>
            <w:rPrChange w:id="1119" w:author="dearith" w:date="2013-08-22T10:32:00Z">
              <w:rPr>
                <w:rFonts w:eastAsia="Times New Roman"/>
                <w:b/>
                <w:color w:val="17365D" w:themeColor="text2" w:themeShade="BF"/>
                <w:kern w:val="28"/>
                <w:sz w:val="24"/>
                <w:szCs w:val="20"/>
                <w:lang w:val="en-US"/>
              </w:rPr>
            </w:rPrChange>
          </w:rPr>
          <w:instrText xml:space="preserve"> PAGEREF _Ref357694620 \h </w:instrText>
        </w:r>
      </w:ins>
      <w:r w:rsidRPr="003E07B6">
        <w:rPr>
          <w:highlight w:val="yellow"/>
          <w:rPrChange w:id="1120" w:author="dearith" w:date="2013-08-22T10:32:00Z">
            <w:rPr>
              <w:highlight w:val="yellow"/>
            </w:rPr>
          </w:rPrChange>
        </w:rPr>
      </w:r>
      <w:ins w:id="1121" w:author="dearith" w:date="2013-08-22T10:32:00Z">
        <w:r w:rsidRPr="003E07B6">
          <w:rPr>
            <w:highlight w:val="yellow"/>
            <w:rPrChange w:id="1122" w:author="dearith" w:date="2013-08-22T10:32:00Z">
              <w:rPr>
                <w:rFonts w:eastAsia="Times New Roman"/>
                <w:b/>
                <w:color w:val="17365D" w:themeColor="text2" w:themeShade="BF"/>
                <w:kern w:val="28"/>
                <w:sz w:val="24"/>
                <w:szCs w:val="20"/>
                <w:lang w:val="en-US"/>
              </w:rPr>
            </w:rPrChange>
          </w:rPr>
          <w:fldChar w:fldCharType="separate"/>
        </w:r>
      </w:ins>
      <w:ins w:id="1123" w:author="dearith" w:date="2013-08-29T15:08:00Z">
        <w:r w:rsidR="00FE42B4">
          <w:rPr>
            <w:noProof/>
            <w:highlight w:val="yellow"/>
          </w:rPr>
          <w:t>159</w:t>
        </w:r>
      </w:ins>
      <w:ins w:id="1124" w:author="dearith" w:date="2013-08-22T10:32:00Z">
        <w:r w:rsidRPr="003E07B6">
          <w:rPr>
            <w:highlight w:val="yellow"/>
            <w:rPrChange w:id="1125" w:author="dearith" w:date="2013-08-22T10:32:00Z">
              <w:rPr>
                <w:rFonts w:eastAsia="Times New Roman"/>
                <w:b/>
                <w:color w:val="17365D" w:themeColor="text2" w:themeShade="BF"/>
                <w:kern w:val="28"/>
                <w:sz w:val="24"/>
                <w:szCs w:val="20"/>
                <w:lang w:val="en-US"/>
              </w:rPr>
            </w:rPrChange>
          </w:rPr>
          <w:fldChar w:fldCharType="end"/>
        </w:r>
        <w:r w:rsidRPr="003E07B6">
          <w:rPr>
            <w:highlight w:val="yellow"/>
            <w:rPrChange w:id="1126" w:author="dearith" w:date="2013-08-22T10:32:00Z">
              <w:rPr>
                <w:rFonts w:eastAsia="Times New Roman"/>
                <w:b/>
                <w:color w:val="17365D" w:themeColor="text2" w:themeShade="BF"/>
                <w:kern w:val="28"/>
                <w:sz w:val="24"/>
                <w:szCs w:val="20"/>
                <w:lang w:val="en-US"/>
              </w:rPr>
            </w:rPrChange>
          </w:rPr>
          <w:t>).</w:t>
        </w:r>
      </w:ins>
    </w:p>
    <w:p w:rsidR="002335F6" w:rsidRDefault="002335F6" w:rsidP="000308C3">
      <w:pPr>
        <w:rPr>
          <w:lang w:val="en-US"/>
        </w:rPr>
      </w:pPr>
    </w:p>
    <w:p w:rsidR="002735E9" w:rsidRDefault="000308C3" w:rsidP="006B2C24">
      <w:pPr>
        <w:rPr>
          <w:lang w:val="en-US"/>
        </w:rPr>
      </w:pPr>
      <w:commentRangeStart w:id="1127"/>
      <w:r w:rsidRPr="000308C3">
        <w:rPr>
          <w:noProof/>
          <w:lang w:val="fr-FR" w:eastAsia="fr-FR"/>
        </w:rPr>
        <w:lastRenderedPageBreak/>
        <w:drawing>
          <wp:inline distT="0" distB="0" distL="0" distR="0">
            <wp:extent cx="5759450" cy="5569621"/>
            <wp:effectExtent l="1905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6" cstate="print"/>
                    <a:srcRect/>
                    <a:stretch>
                      <a:fillRect/>
                    </a:stretch>
                  </pic:blipFill>
                  <pic:spPr bwMode="auto">
                    <a:xfrm>
                      <a:off x="0" y="0"/>
                      <a:ext cx="5759450" cy="5569621"/>
                    </a:xfrm>
                    <a:prstGeom prst="rect">
                      <a:avLst/>
                    </a:prstGeom>
                    <a:noFill/>
                    <a:ln w="9525">
                      <a:noFill/>
                      <a:miter lim="800000"/>
                      <a:headEnd/>
                      <a:tailEnd/>
                    </a:ln>
                  </pic:spPr>
                </pic:pic>
              </a:graphicData>
            </a:graphic>
          </wp:inline>
        </w:drawing>
      </w:r>
      <w:commentRangeEnd w:id="1127"/>
      <w:r w:rsidR="00E02483">
        <w:rPr>
          <w:rStyle w:val="Marquedecommentaire"/>
          <w:rFonts w:eastAsia="Times New Roman"/>
        </w:rPr>
        <w:commentReference w:id="1127"/>
      </w:r>
    </w:p>
    <w:p w:rsidR="0025441B" w:rsidRDefault="0025441B" w:rsidP="006B2C24">
      <w:pPr>
        <w:rPr>
          <w:lang w:val="en-US"/>
        </w:rPr>
      </w:pPr>
      <w:r>
        <w:rPr>
          <w:lang w:val="en-US"/>
        </w:rPr>
        <w:t>The CIS Transaction Accounting will also produce the list of the “daily users”:</w:t>
      </w:r>
    </w:p>
    <w:p w:rsidR="0025441B" w:rsidRDefault="0025441B" w:rsidP="006B2C24">
      <w:pPr>
        <w:rPr>
          <w:lang w:val="en-US"/>
        </w:rPr>
      </w:pPr>
      <w:r w:rsidRPr="0025441B">
        <w:rPr>
          <w:noProof/>
          <w:lang w:val="fr-FR" w:eastAsia="fr-FR"/>
        </w:rPr>
        <w:drawing>
          <wp:inline distT="0" distB="0" distL="0" distR="0">
            <wp:extent cx="5759450" cy="907307"/>
            <wp:effectExtent l="19050" t="0" r="0" b="0"/>
            <wp:docPr id="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5759450" cy="907307"/>
                    </a:xfrm>
                    <a:prstGeom prst="rect">
                      <a:avLst/>
                    </a:prstGeom>
                    <a:noFill/>
                    <a:ln w="9525">
                      <a:noFill/>
                      <a:miter lim="800000"/>
                      <a:headEnd/>
                      <a:tailEnd/>
                    </a:ln>
                  </pic:spPr>
                </pic:pic>
              </a:graphicData>
            </a:graphic>
          </wp:inline>
        </w:drawing>
      </w:r>
    </w:p>
    <w:p w:rsidR="00E02483" w:rsidRDefault="00E02483" w:rsidP="00E02483">
      <w:pPr>
        <w:rPr>
          <w:ins w:id="1128" w:author="dearith" w:date="2013-08-23T15:35:00Z"/>
        </w:rPr>
      </w:pPr>
      <w:commentRangeStart w:id="1129"/>
      <w:ins w:id="1130" w:author="dearith" w:date="2013-08-23T15:35:00Z">
        <w:r w:rsidRPr="00346C7C">
          <w:rPr>
            <w:highlight w:val="yellow"/>
          </w:rPr>
          <w:t xml:space="preserve">The statistics relate only on “products” whose “dailyStats” attribute is set to true </w:t>
        </w:r>
        <w:r w:rsidRPr="00346C7C">
          <w:rPr>
            <w:highlight w:val="yellow"/>
            <w:lang w:val="en-US"/>
          </w:rPr>
          <w:t xml:space="preserve">in </w:t>
        </w:r>
        <w:proofErr w:type="gramStart"/>
        <w:r w:rsidRPr="00346C7C">
          <w:rPr>
            <w:highlight w:val="yellow"/>
            <w:lang w:val="en-US"/>
          </w:rPr>
          <w:t>the  criteria</w:t>
        </w:r>
        <w:proofErr w:type="gramEnd"/>
        <w:r w:rsidRPr="00346C7C">
          <w:rPr>
            <w:highlight w:val="yellow"/>
            <w:lang w:val="en-US"/>
          </w:rPr>
          <w:t xml:space="preserve"> configuration file</w:t>
        </w:r>
        <w:r>
          <w:rPr>
            <w:lang w:val="en-US"/>
          </w:rPr>
          <w:t xml:space="preserve"> </w:t>
        </w:r>
        <w:commentRangeEnd w:id="1129"/>
        <w:r>
          <w:rPr>
            <w:rStyle w:val="Marquedecommentaire"/>
            <w:rFonts w:eastAsia="Times New Roman"/>
          </w:rPr>
          <w:commentReference w:id="1129"/>
        </w:r>
        <w:r>
          <w:rPr>
            <w:lang w:val="en-US"/>
          </w:rPr>
          <w:t>(see “Criteria configuration file” in the [</w:t>
        </w:r>
        <w:r w:rsidR="003E07B6">
          <w:rPr>
            <w:lang w:val="en-US"/>
          </w:rPr>
          <w:fldChar w:fldCharType="begin"/>
        </w:r>
        <w:r>
          <w:rPr>
            <w:lang w:val="en-US"/>
          </w:rPr>
          <w:instrText xml:space="preserve"> REF _Ref356459435 \h </w:instrText>
        </w:r>
      </w:ins>
      <w:r w:rsidR="003E07B6">
        <w:rPr>
          <w:lang w:val="en-US"/>
        </w:rPr>
      </w:r>
      <w:ins w:id="1131" w:author="dearith" w:date="2013-08-23T15:35:00Z">
        <w:r w:rsidR="003E07B6">
          <w:rPr>
            <w:lang w:val="en-US"/>
          </w:rPr>
          <w:fldChar w:fldCharType="separate"/>
        </w:r>
      </w:ins>
      <w:ins w:id="1132" w:author="dearith" w:date="2013-08-29T15:08:00Z">
        <w:r w:rsidR="00FE42B4" w:rsidRPr="00E13544">
          <w:rPr>
            <w:highlight w:val="yellow"/>
          </w:rPr>
          <w:t xml:space="preserve">DA </w:t>
        </w:r>
        <w:r w:rsidR="00FE42B4">
          <w:rPr>
            <w:noProof/>
            <w:highlight w:val="yellow"/>
          </w:rPr>
          <w:t>8</w:t>
        </w:r>
      </w:ins>
      <w:ins w:id="1133" w:author="dearith" w:date="2013-08-23T15:35:00Z">
        <w:r w:rsidR="003E07B6">
          <w:rPr>
            <w:lang w:val="en-US"/>
          </w:rPr>
          <w:fldChar w:fldCharType="end"/>
        </w:r>
        <w:r>
          <w:rPr>
            <w:lang w:val="en-US"/>
          </w:rPr>
          <w:t>] document)</w:t>
        </w:r>
        <w:r>
          <w:t xml:space="preserve">. We don’ need to compute them for each product. The Perl script involved is </w:t>
        </w:r>
        <w:r>
          <w:rPr>
            <w:i/>
          </w:rPr>
          <w:t>transform.pl</w:t>
        </w:r>
        <w:r>
          <w:t xml:space="preserve">. By default if there is no input file attribute in the </w:t>
        </w:r>
        <w:r w:rsidRPr="009A71A8">
          <w:rPr>
            <w:i/>
          </w:rPr>
          <w:t>xslt</w:t>
        </w:r>
        <w:r>
          <w:t xml:space="preserve"> element (</w:t>
        </w:r>
        <w:r w:rsidRPr="009A71A8">
          <w:rPr>
            <w:i/>
          </w:rPr>
          <w:t>logXsltConfig</w:t>
        </w:r>
        <w:r>
          <w:t xml:space="preserve"> element), the input files are the awstats statistics files. In the case of “users per day” report, it shall be the “Per number of days” XML file. The Perl script </w:t>
        </w:r>
        <w:r>
          <w:rPr>
            <w:i/>
          </w:rPr>
          <w:t>transform.pl</w:t>
        </w:r>
        <w:r>
          <w:t xml:space="preserve"> has been adapted.</w:t>
        </w:r>
      </w:ins>
    </w:p>
    <w:p w:rsidR="00E02483" w:rsidRPr="00E02483" w:rsidRDefault="003E07B6" w:rsidP="006B2C24">
      <w:pPr>
        <w:rPr>
          <w:ins w:id="1134" w:author="dearith" w:date="2013-08-23T15:35:00Z"/>
          <w:rStyle w:val="hps"/>
        </w:rPr>
      </w:pPr>
      <w:ins w:id="1135" w:author="dearith" w:date="2013-08-23T15:35:00Z">
        <w:r w:rsidRPr="003E07B6">
          <w:rPr>
            <w:rStyle w:val="hps"/>
            <w:highlight w:val="yellow"/>
            <w:rPrChange w:id="1136" w:author="dearith" w:date="2013-08-23T15:39:00Z">
              <w:rPr>
                <w:rStyle w:val="hps"/>
                <w:rFonts w:eastAsia="Times New Roman"/>
                <w:b/>
                <w:color w:val="17365D" w:themeColor="text2" w:themeShade="BF"/>
                <w:kern w:val="28"/>
                <w:sz w:val="24"/>
                <w:szCs w:val="20"/>
                <w:lang w:val="en-US"/>
              </w:rPr>
            </w:rPrChange>
          </w:rPr>
          <w:lastRenderedPageBreak/>
          <w:t xml:space="preserve">For VFSFTP and WMS, the </w:t>
        </w:r>
      </w:ins>
      <w:ins w:id="1137" w:author="dearith" w:date="2013-08-23T15:36:00Z">
        <w:r w:rsidR="00E02483" w:rsidRPr="00E02483">
          <w:rPr>
            <w:highlight w:val="yellow"/>
            <w:lang w:val="en-US"/>
          </w:rPr>
          <w:t>criteria configuration file</w:t>
        </w:r>
        <w:r w:rsidRPr="003E07B6">
          <w:rPr>
            <w:highlight w:val="yellow"/>
            <w:lang w:val="en-US"/>
            <w:rPrChange w:id="1138" w:author="dearith" w:date="2013-08-23T15:39:00Z">
              <w:rPr>
                <w:rFonts w:eastAsia="Times New Roman"/>
                <w:b/>
                <w:color w:val="17365D" w:themeColor="text2" w:themeShade="BF"/>
                <w:kern w:val="28"/>
                <w:sz w:val="24"/>
                <w:szCs w:val="20"/>
                <w:lang w:val="en-US"/>
              </w:rPr>
            </w:rPrChange>
          </w:rPr>
          <w:t xml:space="preserve">s </w:t>
        </w:r>
        <w:r w:rsidRPr="003E07B6">
          <w:rPr>
            <w:highlight w:val="yellow"/>
            <w:rPrChange w:id="1139" w:author="dearith" w:date="2013-08-23T15:39:00Z">
              <w:rPr>
                <w:rFonts w:eastAsia="Times New Roman"/>
                <w:b/>
                <w:color w:val="17365D" w:themeColor="text2" w:themeShade="BF"/>
                <w:kern w:val="28"/>
                <w:sz w:val="24"/>
                <w:szCs w:val="20"/>
                <w:lang w:val="en-US"/>
              </w:rPr>
            </w:rPrChange>
          </w:rPr>
          <w:t>are generated: the Perl script</w:t>
        </w:r>
      </w:ins>
      <w:ins w:id="1140" w:author="dearith" w:date="2013-08-23T15:38:00Z">
        <w:r w:rsidRPr="003E07B6">
          <w:rPr>
            <w:highlight w:val="yellow"/>
            <w:rPrChange w:id="1141" w:author="dearith" w:date="2013-08-23T15:39:00Z">
              <w:rPr>
                <w:rFonts w:eastAsia="Times New Roman"/>
                <w:b/>
                <w:color w:val="17365D" w:themeColor="text2" w:themeShade="BF"/>
                <w:kern w:val="28"/>
                <w:sz w:val="24"/>
                <w:szCs w:val="20"/>
                <w:lang w:val="en-US"/>
              </w:rPr>
            </w:rPrChange>
          </w:rPr>
          <w:t xml:space="preserve">s </w:t>
        </w:r>
        <w:r w:rsidRPr="003E07B6">
          <w:rPr>
            <w:i/>
            <w:highlight w:val="yellow"/>
            <w:lang w:val="en-US"/>
            <w:rPrChange w:id="1142" w:author="dearith" w:date="2013-08-23T15:39:00Z">
              <w:rPr>
                <w:rFonts w:eastAsia="Times New Roman"/>
                <w:b/>
                <w:i/>
                <w:color w:val="17365D" w:themeColor="text2" w:themeShade="BF"/>
                <w:kern w:val="28"/>
                <w:sz w:val="24"/>
                <w:szCs w:val="20"/>
                <w:lang w:val="en-US"/>
              </w:rPr>
            </w:rPrChange>
          </w:rPr>
          <w:t>buildConfFromVsftp.pl</w:t>
        </w:r>
        <w:r w:rsidRPr="003E07B6">
          <w:rPr>
            <w:highlight w:val="yellow"/>
            <w:lang w:val="en-US"/>
            <w:rPrChange w:id="1143" w:author="dearith" w:date="2013-08-23T15:39:00Z">
              <w:rPr>
                <w:rFonts w:eastAsia="Times New Roman"/>
                <w:b/>
                <w:color w:val="17365D" w:themeColor="text2" w:themeShade="BF"/>
                <w:kern w:val="28"/>
                <w:sz w:val="24"/>
                <w:szCs w:val="20"/>
                <w:lang w:val="en-US"/>
              </w:rPr>
            </w:rPrChange>
          </w:rPr>
          <w:t xml:space="preserve"> and </w:t>
        </w:r>
        <w:r w:rsidRPr="003E07B6">
          <w:rPr>
            <w:i/>
            <w:highlight w:val="yellow"/>
            <w:lang w:val="en-US"/>
            <w:rPrChange w:id="1144" w:author="dearith" w:date="2013-08-23T15:39:00Z">
              <w:rPr>
                <w:rFonts w:eastAsia="Times New Roman"/>
                <w:b/>
                <w:i/>
                <w:color w:val="17365D" w:themeColor="text2" w:themeShade="BF"/>
                <w:kern w:val="28"/>
                <w:sz w:val="24"/>
                <w:szCs w:val="20"/>
                <w:lang w:val="en-US"/>
              </w:rPr>
            </w:rPrChange>
          </w:rPr>
          <w:t>buildConfFromWms.pl</w:t>
        </w:r>
        <w:r w:rsidRPr="003E07B6">
          <w:rPr>
            <w:highlight w:val="yellow"/>
            <w:lang w:val="en-US"/>
            <w:rPrChange w:id="1145" w:author="dearith" w:date="2013-08-23T15:39:00Z">
              <w:rPr>
                <w:rFonts w:eastAsia="Times New Roman"/>
                <w:b/>
                <w:color w:val="17365D" w:themeColor="text2" w:themeShade="BF"/>
                <w:kern w:val="28"/>
                <w:sz w:val="24"/>
                <w:szCs w:val="20"/>
                <w:lang w:val="en-US"/>
              </w:rPr>
            </w:rPrChange>
          </w:rPr>
          <w:t xml:space="preserve"> </w:t>
        </w:r>
      </w:ins>
      <w:ins w:id="1146" w:author="dearith" w:date="2013-08-23T15:36:00Z">
        <w:r w:rsidRPr="003E07B6">
          <w:rPr>
            <w:highlight w:val="yellow"/>
            <w:rPrChange w:id="1147" w:author="dearith" w:date="2013-08-23T15:39:00Z">
              <w:rPr>
                <w:rFonts w:eastAsia="Times New Roman"/>
                <w:b/>
                <w:color w:val="17365D" w:themeColor="text2" w:themeShade="BF"/>
                <w:kern w:val="28"/>
                <w:sz w:val="24"/>
                <w:szCs w:val="20"/>
                <w:lang w:val="en-US"/>
              </w:rPr>
            </w:rPrChange>
          </w:rPr>
          <w:t xml:space="preserve">must </w:t>
        </w:r>
        <w:proofErr w:type="gramStart"/>
        <w:r w:rsidRPr="003E07B6">
          <w:rPr>
            <w:highlight w:val="yellow"/>
            <w:rPrChange w:id="1148" w:author="dearith" w:date="2013-08-23T15:39:00Z">
              <w:rPr>
                <w:rFonts w:eastAsia="Times New Roman"/>
                <w:b/>
                <w:color w:val="17365D" w:themeColor="text2" w:themeShade="BF"/>
                <w:kern w:val="28"/>
                <w:sz w:val="24"/>
                <w:szCs w:val="20"/>
                <w:lang w:val="en-US"/>
              </w:rPr>
            </w:rPrChange>
          </w:rPr>
          <w:t>changed</w:t>
        </w:r>
        <w:proofErr w:type="gramEnd"/>
        <w:r w:rsidRPr="003E07B6">
          <w:rPr>
            <w:highlight w:val="yellow"/>
            <w:rPrChange w:id="1149" w:author="dearith" w:date="2013-08-23T15:39:00Z">
              <w:rPr>
                <w:rFonts w:eastAsia="Times New Roman"/>
                <w:b/>
                <w:color w:val="17365D" w:themeColor="text2" w:themeShade="BF"/>
                <w:kern w:val="28"/>
                <w:sz w:val="24"/>
                <w:szCs w:val="20"/>
                <w:lang w:val="en-US"/>
              </w:rPr>
            </w:rPrChange>
          </w:rPr>
          <w:t xml:space="preserve"> to generate the </w:t>
        </w:r>
      </w:ins>
      <w:ins w:id="1150" w:author="dearith" w:date="2013-08-23T15:37:00Z">
        <w:r w:rsidR="00E02483" w:rsidRPr="00E02483">
          <w:rPr>
            <w:highlight w:val="yellow"/>
          </w:rPr>
          <w:t>dail</w:t>
        </w:r>
        <w:r w:rsidR="00B95B6E">
          <w:rPr>
            <w:highlight w:val="yellow"/>
          </w:rPr>
          <w:t>yStats” attribute</w:t>
        </w:r>
        <w:r w:rsidR="00E02483">
          <w:t xml:space="preserve"> </w:t>
        </w:r>
      </w:ins>
    </w:p>
    <w:p w:rsidR="0025441B" w:rsidRPr="0059620F" w:rsidRDefault="0059620F" w:rsidP="006B2C24">
      <w:r>
        <w:rPr>
          <w:rStyle w:val="hps"/>
        </w:rPr>
        <w:t>In order to build</w:t>
      </w:r>
      <w:r>
        <w:t xml:space="preserve"> </w:t>
      </w:r>
      <w:r>
        <w:rPr>
          <w:rStyle w:val="hps"/>
        </w:rPr>
        <w:t>these statistics</w:t>
      </w:r>
      <w:r>
        <w:t xml:space="preserve">, the process (XSL transformation) </w:t>
      </w:r>
      <w:del w:id="1151" w:author="dearith" w:date="2013-08-22T10:33:00Z">
        <w:r w:rsidDel="002335F6">
          <w:rPr>
            <w:rStyle w:val="hps"/>
          </w:rPr>
          <w:delText xml:space="preserve">might </w:delText>
        </w:r>
      </w:del>
      <w:ins w:id="1152" w:author="dearith" w:date="2013-08-22T10:33:00Z">
        <w:r w:rsidR="002335F6">
          <w:rPr>
            <w:rStyle w:val="hps"/>
          </w:rPr>
          <w:t>is</w:t>
        </w:r>
      </w:ins>
      <w:del w:id="1153" w:author="dearith" w:date="2013-08-22T10:33:00Z">
        <w:r w:rsidDel="002335F6">
          <w:rPr>
            <w:rStyle w:val="hps"/>
          </w:rPr>
          <w:delText>be</w:delText>
        </w:r>
      </w:del>
      <w:r>
        <w:rPr>
          <w:rStyle w:val="hps"/>
        </w:rPr>
        <w:t xml:space="preserve"> as follows:</w:t>
      </w:r>
    </w:p>
    <w:p w:rsidR="002735E9" w:rsidRDefault="003E07B6" w:rsidP="00B51186">
      <w:pPr>
        <w:pStyle w:val="Paragraphedeliste"/>
        <w:numPr>
          <w:ilvl w:val="0"/>
          <w:numId w:val="48"/>
        </w:numPr>
      </w:pPr>
      <w:ins w:id="1154" w:author="dearith" w:date="2013-08-22T10:34:00Z">
        <w:r w:rsidRPr="003E07B6">
          <w:rPr>
            <w:b/>
            <w:shd w:val="clear" w:color="auto" w:fill="FBD4B4" w:themeFill="accent6" w:themeFillTint="66"/>
            <w:rPrChange w:id="1155" w:author="dearith" w:date="2013-08-22T10:35:00Z">
              <w:rPr>
                <w:rFonts w:eastAsia="Times New Roman"/>
                <w:b/>
                <w:color w:val="17365D" w:themeColor="text2" w:themeShade="BF"/>
                <w:kern w:val="28"/>
                <w:sz w:val="24"/>
                <w:szCs w:val="20"/>
                <w:lang w:val="en-US"/>
              </w:rPr>
            </w:rPrChange>
          </w:rPr>
          <w:t>logsCountByDays.xslt</w:t>
        </w:r>
        <w:r w:rsidR="002335F6">
          <w:t>: c</w:t>
        </w:r>
      </w:ins>
      <w:del w:id="1156" w:author="dearith" w:date="2013-08-22T10:34:00Z">
        <w:r w:rsidR="00827FDC" w:rsidDel="002335F6">
          <w:delText>C</w:delText>
        </w:r>
      </w:del>
      <w:r w:rsidR="00827FDC">
        <w:t>ompute</w:t>
      </w:r>
      <w:ins w:id="1157" w:author="dearith" w:date="2013-08-22T10:37:00Z">
        <w:r w:rsidR="002335F6">
          <w:t>s</w:t>
        </w:r>
      </w:ins>
      <w:r w:rsidR="00827FDC">
        <w:t xml:space="preserve"> the number of users per </w:t>
      </w:r>
      <w:r w:rsidR="000629D0">
        <w:t>date (day)</w:t>
      </w:r>
      <w:r w:rsidR="00827FDC">
        <w:t xml:space="preserve">. </w:t>
      </w:r>
      <w:r w:rsidR="000308C3" w:rsidRPr="000308C3">
        <w:t xml:space="preserve">Create a XLST that uses as input the </w:t>
      </w:r>
      <w:r w:rsidR="007272E1">
        <w:t xml:space="preserve">“Per number of days” XML file </w:t>
      </w:r>
      <w:r w:rsidR="000308C3" w:rsidRPr="00BC255E">
        <w:t xml:space="preserve">(see section </w:t>
      </w:r>
      <w:r w:rsidR="000308C3">
        <w:t>“</w:t>
      </w:r>
      <w:r>
        <w:fldChar w:fldCharType="begin"/>
      </w:r>
      <w:r w:rsidR="00FA6A9D">
        <w:instrText xml:space="preserve"> REF _Ref357694620 \r \h </w:instrText>
      </w:r>
      <w:r>
        <w:fldChar w:fldCharType="separate"/>
      </w:r>
      <w:r w:rsidR="00FE42B4">
        <w:t>5.1.7.7</w:t>
      </w:r>
      <w:r>
        <w:fldChar w:fldCharType="end"/>
      </w:r>
      <w:r w:rsidR="00FA6A9D">
        <w:t xml:space="preserve"> </w:t>
      </w:r>
      <w:r>
        <w:fldChar w:fldCharType="begin"/>
      </w:r>
      <w:r w:rsidR="00FA6A9D">
        <w:instrText xml:space="preserve"> REF _Ref357694620 \h </w:instrText>
      </w:r>
      <w:r>
        <w:fldChar w:fldCharType="separate"/>
      </w:r>
      <w:proofErr w:type="gramStart"/>
      <w:r w:rsidR="00FE42B4">
        <w:t>Per</w:t>
      </w:r>
      <w:proofErr w:type="gramEnd"/>
      <w:r w:rsidR="00FE42B4">
        <w:t xml:space="preserve"> number of days raw statistics</w:t>
      </w:r>
      <w:r>
        <w:fldChar w:fldCharType="end"/>
      </w:r>
      <w:r w:rsidR="00FA6A9D">
        <w:t xml:space="preserve">”, page </w:t>
      </w:r>
      <w:r>
        <w:fldChar w:fldCharType="begin"/>
      </w:r>
      <w:r w:rsidR="00FA6A9D">
        <w:instrText xml:space="preserve"> PAGEREF _Ref357694620 \h </w:instrText>
      </w:r>
      <w:r>
        <w:fldChar w:fldCharType="separate"/>
      </w:r>
      <w:ins w:id="1158" w:author="dearith" w:date="2013-08-29T15:08:00Z">
        <w:r w:rsidR="00FE42B4">
          <w:rPr>
            <w:noProof/>
          </w:rPr>
          <w:t>159</w:t>
        </w:r>
      </w:ins>
      <w:del w:id="1159" w:author="dearith" w:date="2013-08-29T15:08:00Z">
        <w:r w:rsidR="00C82D1C" w:rsidDel="00FE42B4">
          <w:rPr>
            <w:noProof/>
          </w:rPr>
          <w:delText>149</w:delText>
        </w:r>
      </w:del>
      <w:r>
        <w:fldChar w:fldCharType="end"/>
      </w:r>
      <w:r w:rsidR="000308C3">
        <w:t>)</w:t>
      </w:r>
      <w:r w:rsidR="00FA6A9D">
        <w:t>.</w:t>
      </w:r>
    </w:p>
    <w:p w:rsidR="002735E9" w:rsidDel="00E02483" w:rsidRDefault="003E07B6" w:rsidP="006B2C24">
      <w:pPr>
        <w:rPr>
          <w:del w:id="1160" w:author="dearith" w:date="2013-08-23T15:35:00Z"/>
        </w:rPr>
      </w:pPr>
      <w:del w:id="1161" w:author="dearith" w:date="2013-08-23T15:35:00Z">
        <w:r w:rsidRPr="003E07B6">
          <w:rPr>
            <w:highlight w:val="yellow"/>
            <w:rPrChange w:id="1162" w:author="dearith" w:date="2013-08-22T08:31:00Z">
              <w:rPr>
                <w:rFonts w:eastAsia="Times New Roman"/>
                <w:b/>
                <w:color w:val="17365D" w:themeColor="text2" w:themeShade="BF"/>
                <w:kern w:val="28"/>
                <w:sz w:val="24"/>
                <w:szCs w:val="20"/>
                <w:lang w:val="en-US"/>
              </w:rPr>
            </w:rPrChange>
          </w:rPr>
          <w:delText>The statistics relate only on “</w:delText>
        </w:r>
      </w:del>
      <w:del w:id="1163" w:author="dearith" w:date="2013-08-22T08:27:00Z">
        <w:r w:rsidRPr="003E07B6">
          <w:rPr>
            <w:highlight w:val="yellow"/>
            <w:rPrChange w:id="1164" w:author="dearith" w:date="2013-08-22T08:31:00Z">
              <w:rPr>
                <w:rFonts w:eastAsia="Times New Roman"/>
                <w:b/>
                <w:color w:val="17365D" w:themeColor="text2" w:themeShade="BF"/>
                <w:kern w:val="28"/>
                <w:sz w:val="24"/>
                <w:szCs w:val="20"/>
                <w:lang w:val="en-US"/>
              </w:rPr>
            </w:rPrChange>
          </w:rPr>
          <w:delText xml:space="preserve">all </w:delText>
        </w:r>
      </w:del>
      <w:del w:id="1165" w:author="dearith" w:date="2013-08-23T15:35:00Z">
        <w:r w:rsidRPr="003E07B6">
          <w:rPr>
            <w:highlight w:val="yellow"/>
            <w:rPrChange w:id="1166" w:author="dearith" w:date="2013-08-22T08:31:00Z">
              <w:rPr>
                <w:rFonts w:eastAsia="Times New Roman"/>
                <w:b/>
                <w:color w:val="17365D" w:themeColor="text2" w:themeShade="BF"/>
                <w:kern w:val="28"/>
                <w:sz w:val="24"/>
                <w:szCs w:val="20"/>
                <w:lang w:val="en-US"/>
              </w:rPr>
            </w:rPrChange>
          </w:rPr>
          <w:delText xml:space="preserve">products” </w:delText>
        </w:r>
      </w:del>
      <w:del w:id="1167" w:author="dearith" w:date="2013-08-22T08:28:00Z">
        <w:r w:rsidRPr="003E07B6">
          <w:rPr>
            <w:highlight w:val="yellow"/>
            <w:rPrChange w:id="1168" w:author="dearith" w:date="2013-08-22T08:31:00Z">
              <w:rPr>
                <w:rFonts w:eastAsia="Times New Roman"/>
                <w:b/>
                <w:color w:val="17365D" w:themeColor="text2" w:themeShade="BF"/>
                <w:kern w:val="28"/>
                <w:sz w:val="24"/>
                <w:szCs w:val="20"/>
                <w:lang w:val="en-US"/>
              </w:rPr>
            </w:rPrChange>
          </w:rPr>
          <w:delText>(</w:delText>
        </w:r>
        <w:r w:rsidR="00FA6A9D" w:rsidRPr="00346C7C" w:rsidDel="00346C7C">
          <w:rPr>
            <w:highlight w:val="yellow"/>
            <w:lang w:val="en-US"/>
          </w:rPr>
          <w:delText xml:space="preserve">high level </w:delText>
        </w:r>
        <w:r w:rsidR="00FA6A9D" w:rsidRPr="00346C7C" w:rsidDel="00346C7C">
          <w:rPr>
            <w:i/>
            <w:highlight w:val="yellow"/>
            <w:lang w:val="en-US"/>
          </w:rPr>
          <w:delText>products</w:delText>
        </w:r>
        <w:r w:rsidR="00FA6A9D" w:rsidRPr="00346C7C" w:rsidDel="00346C7C">
          <w:rPr>
            <w:highlight w:val="yellow"/>
            <w:lang w:val="en-US"/>
          </w:rPr>
          <w:delText xml:space="preserve"> element) of the</w:delText>
        </w:r>
      </w:del>
      <w:del w:id="1169" w:author="dearith" w:date="2013-08-23T15:35:00Z">
        <w:r w:rsidR="00FA6A9D" w:rsidRPr="00346C7C" w:rsidDel="00E02483">
          <w:rPr>
            <w:highlight w:val="yellow"/>
            <w:lang w:val="en-US"/>
          </w:rPr>
          <w:delText xml:space="preserve"> criteria configuration file</w:delText>
        </w:r>
      </w:del>
      <w:del w:id="1170" w:author="dearith" w:date="2013-08-22T08:28:00Z">
        <w:r w:rsidRPr="003E07B6">
          <w:rPr>
            <w:highlight w:val="yellow"/>
            <w:lang w:val="en-US"/>
            <w:rPrChange w:id="1171" w:author="dearith" w:date="2013-08-22T08:31:00Z">
              <w:rPr>
                <w:rFonts w:eastAsia="Times New Roman"/>
                <w:b/>
                <w:color w:val="17365D" w:themeColor="text2" w:themeShade="BF"/>
                <w:kern w:val="28"/>
                <w:sz w:val="24"/>
                <w:szCs w:val="20"/>
                <w:lang w:val="en-US"/>
              </w:rPr>
            </w:rPrChange>
          </w:rPr>
          <w:delText>)</w:delText>
        </w:r>
      </w:del>
      <w:del w:id="1172" w:author="dearith" w:date="2013-08-23T15:35:00Z">
        <w:r w:rsidR="00FA6A9D" w:rsidDel="00E02483">
          <w:delText xml:space="preserve">. We </w:delText>
        </w:r>
        <w:r w:rsidR="00DA01D6" w:rsidDel="00E02483">
          <w:delText xml:space="preserve">don’ need to compute them for each product. The Perl script involved is </w:delText>
        </w:r>
        <w:r w:rsidR="00DA01D6" w:rsidDel="00E02483">
          <w:rPr>
            <w:i/>
          </w:rPr>
          <w:delText>transform.pl</w:delText>
        </w:r>
        <w:r w:rsidR="00DA01D6" w:rsidDel="00E02483">
          <w:delText xml:space="preserve">. </w:delText>
        </w:r>
        <w:r w:rsidR="009A71A8" w:rsidDel="00E02483">
          <w:delText xml:space="preserve">By default if there is no input file attribute in the </w:delText>
        </w:r>
        <w:r w:rsidR="009A71A8" w:rsidRPr="009A71A8" w:rsidDel="00E02483">
          <w:rPr>
            <w:i/>
          </w:rPr>
          <w:delText>xslt</w:delText>
        </w:r>
        <w:r w:rsidR="009A71A8" w:rsidDel="00E02483">
          <w:delText xml:space="preserve"> element (</w:delText>
        </w:r>
        <w:r w:rsidR="009A71A8" w:rsidRPr="009A71A8" w:rsidDel="00E02483">
          <w:rPr>
            <w:i/>
          </w:rPr>
          <w:delText>logXsltConfig</w:delText>
        </w:r>
        <w:r w:rsidR="009A71A8" w:rsidDel="00E02483">
          <w:delText xml:space="preserve"> element), the input files are the awstats statistics files. In the case of “users per day” report, it shall be the “Per number of days” XML file. The Perl script </w:delText>
        </w:r>
        <w:r w:rsidR="009A71A8" w:rsidDel="00E02483">
          <w:rPr>
            <w:i/>
          </w:rPr>
          <w:delText>transform.pl</w:delText>
        </w:r>
        <w:r w:rsidR="009A71A8" w:rsidDel="00E02483">
          <w:delText xml:space="preserve"> has to be adapted.</w:delText>
        </w:r>
      </w:del>
    </w:p>
    <w:p w:rsidR="00D816BE" w:rsidRPr="009A71A8" w:rsidRDefault="00D816BE" w:rsidP="006B2C24">
      <w:r>
        <w:t xml:space="preserve">We consider a user is a “daily user” if the number of days he access the product is greater than (&gt;=) </w:t>
      </w:r>
      <w:ins w:id="1173" w:author="dearith" w:date="2013-08-22T10:16:00Z">
        <w:r w:rsidR="00027A62">
          <w:t>a number of days</w:t>
        </w:r>
      </w:ins>
      <w:del w:id="1174" w:author="dearith" w:date="2013-08-22T10:16:00Z">
        <w:r w:rsidDel="00027A62">
          <w:delText>20</w:delText>
        </w:r>
      </w:del>
      <w:del w:id="1175" w:author="dearith" w:date="2013-08-22T10:17:00Z">
        <w:r w:rsidDel="00027A62">
          <w:delText xml:space="preserve"> days in the month</w:delText>
        </w:r>
      </w:del>
      <w:ins w:id="1176" w:author="dearith" w:date="2013-08-22T10:17:00Z">
        <w:r w:rsidR="00310827">
          <w:t xml:space="preserve"> (</w:t>
        </w:r>
      </w:ins>
      <w:ins w:id="1177" w:author="dearith" w:date="2013-08-22T10:46:00Z">
        <w:r w:rsidR="00310827">
          <w:t>default value is</w:t>
        </w:r>
      </w:ins>
      <w:ins w:id="1178" w:author="dearith" w:date="2013-08-22T10:17:00Z">
        <w:r w:rsidR="00027A62">
          <w:t>. 20). This value is a set</w:t>
        </w:r>
      </w:ins>
      <w:ins w:id="1179" w:author="dearith" w:date="2013-08-22T10:18:00Z">
        <w:r w:rsidR="00027A62">
          <w:t>ting</w:t>
        </w:r>
      </w:ins>
      <w:ins w:id="1180" w:author="dearith" w:date="2013-08-22T10:17:00Z">
        <w:r w:rsidR="00027A62">
          <w:t xml:space="preserve"> of the xslt script</w:t>
        </w:r>
      </w:ins>
      <w:r>
        <w:t>.</w:t>
      </w:r>
    </w:p>
    <w:p w:rsidR="009C62C2" w:rsidRDefault="009C62C2" w:rsidP="009C62C2">
      <w:r>
        <w:t xml:space="preserve">The XSLT must count </w:t>
      </w:r>
      <w:r w:rsidR="00522A90">
        <w:t>the number of user</w:t>
      </w:r>
      <w:r w:rsidR="00827FDC">
        <w:t>s</w:t>
      </w:r>
      <w:r w:rsidR="00522A90">
        <w:t xml:space="preserve"> per date (day).</w:t>
      </w:r>
      <w:r w:rsidR="00827FDC">
        <w:t xml:space="preserve"> E.g. (theoretical):</w:t>
      </w:r>
    </w:p>
    <w:p w:rsidR="00827FDC" w:rsidRDefault="00827FDC" w:rsidP="00827FDC">
      <w:pPr>
        <w:jc w:val="left"/>
        <w:rPr>
          <w:rFonts w:ascii="Courier New" w:hAnsi="Courier New" w:cs="Courier New"/>
          <w:sz w:val="16"/>
          <w:szCs w:val="16"/>
          <w:lang w:val="en-US"/>
        </w:rPr>
      </w:pPr>
      <w:r w:rsidRPr="00827FDC">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days</w:t>
      </w:r>
      <w:ins w:id="1181" w:author="dearith" w:date="2013-08-22T09:15:00Z">
        <w:r w:rsidR="00B503D9" w:rsidRPr="00B503D9">
          <w:rPr>
            <w:rFonts w:ascii="Times New Roman" w:hAnsi="Times New Roman"/>
            <w:color w:val="F5844C"/>
            <w:sz w:val="24"/>
            <w:szCs w:val="24"/>
            <w:lang w:val="en-US" w:eastAsia="fr-FR"/>
          </w:rPr>
          <w:t xml:space="preserve"> </w:t>
        </w:r>
        <w:r w:rsidR="00B503D9" w:rsidRPr="00B503D9">
          <w:rPr>
            <w:rFonts w:ascii="Courier New" w:hAnsi="Courier New" w:cs="Courier New"/>
            <w:color w:val="F5844C"/>
            <w:sz w:val="16"/>
            <w:szCs w:val="16"/>
            <w:lang w:val="en-US" w:eastAsia="fr-FR"/>
          </w:rPr>
          <w:t>product</w:t>
        </w:r>
        <w:r w:rsidR="00B503D9" w:rsidRPr="00B503D9">
          <w:rPr>
            <w:rFonts w:ascii="Courier New" w:hAnsi="Courier New" w:cs="Courier New"/>
            <w:color w:val="FF8040"/>
            <w:sz w:val="16"/>
            <w:szCs w:val="16"/>
            <w:lang w:val="en-US" w:eastAsia="fr-FR"/>
          </w:rPr>
          <w:t>=</w:t>
        </w:r>
        <w:r w:rsidR="00B503D9" w:rsidRPr="00B503D9">
          <w:rPr>
            <w:rFonts w:ascii="Courier New" w:hAnsi="Courier New" w:cs="Courier New"/>
            <w:color w:val="993300"/>
            <w:sz w:val="16"/>
            <w:szCs w:val="16"/>
            <w:lang w:val="en-US" w:eastAsia="fr-FR"/>
          </w:rPr>
          <w:t>"NRT-ADT-ABO-C2-CF"</w:t>
        </w:r>
      </w:ins>
      <w:r w:rsidRPr="00827FDC">
        <w:rPr>
          <w:rFonts w:ascii="Courier New" w:hAnsi="Courier New" w:cs="Courier New"/>
          <w:color w:val="000096"/>
          <w:sz w:val="16"/>
          <w:szCs w:val="16"/>
          <w:lang w:val="en-US" w:eastAsia="fr-FR"/>
        </w:rPr>
        <w:t>&gt;</w:t>
      </w:r>
      <w:r w:rsidRPr="00827FDC">
        <w:rPr>
          <w:rFonts w:ascii="Courier New" w:hAnsi="Courier New" w:cs="Courier New"/>
          <w:color w:val="000000"/>
          <w:sz w:val="16"/>
          <w:szCs w:val="16"/>
          <w:lang w:val="en-US" w:eastAsia="fr-FR"/>
        </w:rPr>
        <w:br/>
        <w:t xml:space="preserve">    </w:t>
      </w:r>
      <w:r w:rsidRPr="00827FDC">
        <w:rPr>
          <w:rFonts w:ascii="Courier New" w:hAnsi="Courier New" w:cs="Courier New"/>
          <w:color w:val="000096"/>
          <w:sz w:val="16"/>
          <w:szCs w:val="16"/>
          <w:lang w:val="en-US" w:eastAsia="fr-FR"/>
        </w:rPr>
        <w:t>&lt;day</w:t>
      </w:r>
      <w:r w:rsidRPr="00827FDC">
        <w:rPr>
          <w:rFonts w:ascii="Courier New" w:hAnsi="Courier New" w:cs="Courier New"/>
          <w:color w:val="F5844C"/>
          <w:sz w:val="16"/>
          <w:szCs w:val="16"/>
          <w:lang w:val="en-US" w:eastAsia="fr-FR"/>
        </w:rPr>
        <w:t xml:space="preserve"> id</w:t>
      </w:r>
      <w:r w:rsidRPr="00827FDC">
        <w:rPr>
          <w:rFonts w:ascii="Courier New" w:hAnsi="Courier New" w:cs="Courier New"/>
          <w:color w:val="FF8040"/>
          <w:sz w:val="16"/>
          <w:szCs w:val="16"/>
          <w:lang w:val="en-US" w:eastAsia="fr-FR"/>
        </w:rPr>
        <w:t>=</w:t>
      </w:r>
      <w:r w:rsidRPr="00827FDC">
        <w:rPr>
          <w:rFonts w:ascii="Courier New" w:hAnsi="Courier New" w:cs="Courier New"/>
          <w:color w:val="993300"/>
          <w:sz w:val="16"/>
          <w:szCs w:val="16"/>
          <w:lang w:val="en-US" w:eastAsia="fr-FR"/>
        </w:rPr>
        <w:t>"20130501"</w:t>
      </w:r>
      <w:r w:rsidRPr="00827FDC">
        <w:rPr>
          <w:rFonts w:ascii="Courier New" w:hAnsi="Courier New" w:cs="Courier New"/>
          <w:color w:val="000096"/>
          <w:sz w:val="16"/>
          <w:szCs w:val="16"/>
          <w:lang w:val="en-US" w:eastAsia="fr-FR"/>
        </w:rPr>
        <w:t>&gt;</w:t>
      </w:r>
      <w:r w:rsidRPr="00827FDC">
        <w:rPr>
          <w:rFonts w:ascii="Courier New" w:hAnsi="Courier New" w:cs="Courier New"/>
          <w:color w:val="000000"/>
          <w:sz w:val="16"/>
          <w:szCs w:val="16"/>
          <w:lang w:val="en-US" w:eastAsia="fr-FR"/>
        </w:rPr>
        <w:t>25</w:t>
      </w:r>
      <w:r w:rsidRPr="00827FDC">
        <w:rPr>
          <w:rFonts w:ascii="Courier New" w:hAnsi="Courier New" w:cs="Courier New"/>
          <w:color w:val="000096"/>
          <w:sz w:val="16"/>
          <w:szCs w:val="16"/>
          <w:lang w:val="en-US" w:eastAsia="fr-FR"/>
        </w:rPr>
        <w:t>&lt;/day&gt;</w:t>
      </w:r>
      <w:r w:rsidRPr="00827FDC">
        <w:rPr>
          <w:rFonts w:ascii="Courier New" w:hAnsi="Courier New" w:cs="Courier New"/>
          <w:color w:val="000000"/>
          <w:sz w:val="16"/>
          <w:szCs w:val="16"/>
          <w:lang w:val="en-US" w:eastAsia="fr-FR"/>
        </w:rPr>
        <w:br/>
        <w:t xml:space="preserve">    </w:t>
      </w:r>
      <w:r w:rsidRPr="00827FDC">
        <w:rPr>
          <w:rFonts w:ascii="Courier New" w:hAnsi="Courier New" w:cs="Courier New"/>
          <w:color w:val="000096"/>
          <w:sz w:val="16"/>
          <w:szCs w:val="16"/>
          <w:lang w:val="en-US" w:eastAsia="fr-FR"/>
        </w:rPr>
        <w:t>&lt;day</w:t>
      </w:r>
      <w:r w:rsidRPr="00827FDC">
        <w:rPr>
          <w:rFonts w:ascii="Courier New" w:hAnsi="Courier New" w:cs="Courier New"/>
          <w:color w:val="F5844C"/>
          <w:sz w:val="16"/>
          <w:szCs w:val="16"/>
          <w:lang w:val="en-US" w:eastAsia="fr-FR"/>
        </w:rPr>
        <w:t xml:space="preserve"> id</w:t>
      </w:r>
      <w:r w:rsidRPr="00827FDC">
        <w:rPr>
          <w:rFonts w:ascii="Courier New" w:hAnsi="Courier New" w:cs="Courier New"/>
          <w:color w:val="FF8040"/>
          <w:sz w:val="16"/>
          <w:szCs w:val="16"/>
          <w:lang w:val="en-US" w:eastAsia="fr-FR"/>
        </w:rPr>
        <w:t>=</w:t>
      </w:r>
      <w:r w:rsidRPr="00827FDC">
        <w:rPr>
          <w:rFonts w:ascii="Courier New" w:hAnsi="Courier New" w:cs="Courier New"/>
          <w:color w:val="993300"/>
          <w:sz w:val="16"/>
          <w:szCs w:val="16"/>
          <w:lang w:val="en-US" w:eastAsia="fr-FR"/>
        </w:rPr>
        <w:t>"20130502"</w:t>
      </w:r>
      <w:r w:rsidRPr="00827FDC">
        <w:rPr>
          <w:rFonts w:ascii="Courier New" w:hAnsi="Courier New" w:cs="Courier New"/>
          <w:color w:val="000096"/>
          <w:sz w:val="16"/>
          <w:szCs w:val="16"/>
          <w:lang w:val="en-US" w:eastAsia="fr-FR"/>
        </w:rPr>
        <w:t>&gt;</w:t>
      </w:r>
      <w:r w:rsidRPr="00827FDC">
        <w:rPr>
          <w:rFonts w:ascii="Courier New" w:hAnsi="Courier New" w:cs="Courier New"/>
          <w:color w:val="000000"/>
          <w:sz w:val="16"/>
          <w:szCs w:val="16"/>
          <w:lang w:val="en-US" w:eastAsia="fr-FR"/>
        </w:rPr>
        <w:t>32</w:t>
      </w:r>
      <w:r w:rsidRPr="00827FDC">
        <w:rPr>
          <w:rFonts w:ascii="Courier New" w:hAnsi="Courier New" w:cs="Courier New"/>
          <w:color w:val="000096"/>
          <w:sz w:val="16"/>
          <w:szCs w:val="16"/>
          <w:lang w:val="en-US" w:eastAsia="fr-FR"/>
        </w:rPr>
        <w:t>&lt;/day&gt;</w:t>
      </w:r>
      <w:r w:rsidRPr="00827FDC">
        <w:rPr>
          <w:rFonts w:ascii="Courier New" w:hAnsi="Courier New" w:cs="Courier New"/>
          <w:color w:val="000000"/>
          <w:sz w:val="16"/>
          <w:szCs w:val="16"/>
          <w:lang w:val="en-US" w:eastAsia="fr-FR"/>
        </w:rPr>
        <w:br/>
        <w:t xml:space="preserve">    </w:t>
      </w:r>
      <w:r w:rsidRPr="00827FDC">
        <w:rPr>
          <w:rFonts w:ascii="Courier New" w:hAnsi="Courier New" w:cs="Courier New"/>
          <w:color w:val="000096"/>
          <w:sz w:val="16"/>
          <w:szCs w:val="16"/>
          <w:lang w:val="en-US" w:eastAsia="fr-FR"/>
        </w:rPr>
        <w:t>&lt;day</w:t>
      </w:r>
      <w:r w:rsidRPr="00827FDC">
        <w:rPr>
          <w:rFonts w:ascii="Courier New" w:hAnsi="Courier New" w:cs="Courier New"/>
          <w:color w:val="F5844C"/>
          <w:sz w:val="16"/>
          <w:szCs w:val="16"/>
          <w:lang w:val="en-US" w:eastAsia="fr-FR"/>
        </w:rPr>
        <w:t xml:space="preserve"> id</w:t>
      </w:r>
      <w:r w:rsidRPr="00827FDC">
        <w:rPr>
          <w:rFonts w:ascii="Courier New" w:hAnsi="Courier New" w:cs="Courier New"/>
          <w:color w:val="FF8040"/>
          <w:sz w:val="16"/>
          <w:szCs w:val="16"/>
          <w:lang w:val="en-US" w:eastAsia="fr-FR"/>
        </w:rPr>
        <w:t>=</w:t>
      </w:r>
      <w:r w:rsidRPr="00827FDC">
        <w:rPr>
          <w:rFonts w:ascii="Courier New" w:hAnsi="Courier New" w:cs="Courier New"/>
          <w:color w:val="993300"/>
          <w:sz w:val="16"/>
          <w:szCs w:val="16"/>
          <w:lang w:val="en-US" w:eastAsia="fr-FR"/>
        </w:rPr>
        <w:t>"20130509"</w:t>
      </w:r>
      <w:r w:rsidRPr="00827FDC">
        <w:rPr>
          <w:rFonts w:ascii="Courier New" w:hAnsi="Courier New" w:cs="Courier New"/>
          <w:color w:val="000096"/>
          <w:sz w:val="16"/>
          <w:szCs w:val="16"/>
          <w:lang w:val="en-US" w:eastAsia="fr-FR"/>
        </w:rPr>
        <w:t>&gt;</w:t>
      </w:r>
      <w:r w:rsidRPr="00827FDC">
        <w:rPr>
          <w:rFonts w:ascii="Courier New" w:hAnsi="Courier New" w:cs="Courier New"/>
          <w:color w:val="000000"/>
          <w:sz w:val="16"/>
          <w:szCs w:val="16"/>
          <w:lang w:val="en-US" w:eastAsia="fr-FR"/>
        </w:rPr>
        <w:t>18</w:t>
      </w:r>
      <w:r w:rsidRPr="00827FDC">
        <w:rPr>
          <w:rFonts w:ascii="Courier New" w:hAnsi="Courier New" w:cs="Courier New"/>
          <w:color w:val="000096"/>
          <w:sz w:val="16"/>
          <w:szCs w:val="16"/>
          <w:lang w:val="en-US" w:eastAsia="fr-FR"/>
        </w:rPr>
        <w:t>&lt;/day&gt;</w:t>
      </w:r>
      <w:r w:rsidRPr="00827FDC">
        <w:rPr>
          <w:rFonts w:ascii="Courier New" w:hAnsi="Courier New" w:cs="Courier New"/>
          <w:color w:val="000000"/>
          <w:sz w:val="16"/>
          <w:szCs w:val="16"/>
          <w:lang w:val="en-US" w:eastAsia="fr-FR"/>
        </w:rPr>
        <w:br/>
      </w:r>
      <w:r w:rsidRPr="00827FDC">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days</w:t>
      </w:r>
      <w:r w:rsidRPr="00827FDC">
        <w:rPr>
          <w:rFonts w:ascii="Courier New" w:hAnsi="Courier New" w:cs="Courier New"/>
          <w:color w:val="000096"/>
          <w:sz w:val="16"/>
          <w:szCs w:val="16"/>
          <w:lang w:val="en-US" w:eastAsia="fr-FR"/>
        </w:rPr>
        <w:t>&gt;</w:t>
      </w:r>
    </w:p>
    <w:p w:rsidR="00027A62" w:rsidRDefault="002335F6" w:rsidP="00B51186">
      <w:pPr>
        <w:pStyle w:val="Paragraphedeliste"/>
        <w:numPr>
          <w:ilvl w:val="0"/>
          <w:numId w:val="48"/>
        </w:numPr>
        <w:rPr>
          <w:ins w:id="1182" w:author="dearith" w:date="2013-08-22T10:24:00Z"/>
        </w:rPr>
      </w:pPr>
      <w:ins w:id="1183" w:author="dearith" w:date="2013-08-22T10:36:00Z">
        <w:r>
          <w:rPr>
            <w:b/>
            <w:shd w:val="clear" w:color="auto" w:fill="FBD4B4" w:themeFill="accent6" w:themeFillTint="66"/>
          </w:rPr>
          <w:t>logsCountDailiesPrepare</w:t>
        </w:r>
      </w:ins>
      <w:ins w:id="1184" w:author="dearith" w:date="2013-08-22T10:35:00Z">
        <w:r w:rsidRPr="002335F6">
          <w:rPr>
            <w:b/>
            <w:shd w:val="clear" w:color="auto" w:fill="FBD4B4" w:themeFill="accent6" w:themeFillTint="66"/>
          </w:rPr>
          <w:t>.xslt</w:t>
        </w:r>
        <w:r>
          <w:t xml:space="preserve">: </w:t>
        </w:r>
      </w:ins>
      <w:ins w:id="1185" w:author="dearith" w:date="2013-08-22T10:36:00Z">
        <w:r>
          <w:t>c</w:t>
        </w:r>
      </w:ins>
      <w:ins w:id="1186" w:author="dearith" w:date="2013-08-22T10:24:00Z">
        <w:r w:rsidR="00027A62">
          <w:t>ompute</w:t>
        </w:r>
      </w:ins>
      <w:ins w:id="1187" w:author="dearith" w:date="2013-08-22T10:36:00Z">
        <w:r>
          <w:t>s</w:t>
        </w:r>
      </w:ins>
      <w:ins w:id="1188" w:author="dearith" w:date="2013-08-22T10:24:00Z">
        <w:r w:rsidR="00027A62">
          <w:t xml:space="preserve"> the number of “daily users” per date. </w:t>
        </w:r>
        <w:r w:rsidR="00027A62" w:rsidRPr="000308C3">
          <w:t xml:space="preserve">Create a XLST that uses as input the </w:t>
        </w:r>
        <w:r w:rsidR="00027A62">
          <w:t xml:space="preserve">“Per number of days” XML file </w:t>
        </w:r>
        <w:r w:rsidR="00027A62" w:rsidRPr="00BC255E">
          <w:t xml:space="preserve">(see section </w:t>
        </w:r>
        <w:r w:rsidR="00027A62">
          <w:t>“</w:t>
        </w:r>
        <w:r w:rsidR="003E07B6">
          <w:fldChar w:fldCharType="begin"/>
        </w:r>
        <w:r w:rsidR="00027A62">
          <w:instrText xml:space="preserve"> REF _Ref357694620 \r \h </w:instrText>
        </w:r>
      </w:ins>
      <w:ins w:id="1189" w:author="dearith" w:date="2013-08-22T10:24:00Z">
        <w:r w:rsidR="003E07B6">
          <w:fldChar w:fldCharType="separate"/>
        </w:r>
      </w:ins>
      <w:ins w:id="1190" w:author="dearith" w:date="2013-08-29T15:08:00Z">
        <w:r w:rsidR="00FE42B4">
          <w:t>5.1.7.7</w:t>
        </w:r>
      </w:ins>
      <w:ins w:id="1191" w:author="dearith" w:date="2013-08-22T10:24:00Z">
        <w:r w:rsidR="003E07B6">
          <w:fldChar w:fldCharType="end"/>
        </w:r>
        <w:r w:rsidR="00027A62">
          <w:t xml:space="preserve"> </w:t>
        </w:r>
        <w:r w:rsidR="003E07B6">
          <w:fldChar w:fldCharType="begin"/>
        </w:r>
        <w:r w:rsidR="00027A62">
          <w:instrText xml:space="preserve"> REF _Ref357694620 \h </w:instrText>
        </w:r>
      </w:ins>
      <w:ins w:id="1192" w:author="dearith" w:date="2013-08-22T10:24:00Z">
        <w:r w:rsidR="003E07B6">
          <w:fldChar w:fldCharType="separate"/>
        </w:r>
      </w:ins>
      <w:ins w:id="1193" w:author="dearith" w:date="2013-08-29T15:08:00Z">
        <w:r w:rsidR="00FE42B4">
          <w:t>Per number of days raw statistics</w:t>
        </w:r>
      </w:ins>
      <w:ins w:id="1194" w:author="dearith" w:date="2013-08-22T10:24:00Z">
        <w:r w:rsidR="003E07B6">
          <w:fldChar w:fldCharType="end"/>
        </w:r>
        <w:r w:rsidR="00027A62">
          <w:t xml:space="preserve">”, page </w:t>
        </w:r>
        <w:r w:rsidR="003E07B6">
          <w:fldChar w:fldCharType="begin"/>
        </w:r>
        <w:r w:rsidR="00027A62">
          <w:instrText xml:space="preserve"> PAGEREF _Ref357694620 \h </w:instrText>
        </w:r>
      </w:ins>
      <w:ins w:id="1195" w:author="dearith" w:date="2013-08-22T10:24:00Z">
        <w:r w:rsidR="003E07B6">
          <w:fldChar w:fldCharType="separate"/>
        </w:r>
      </w:ins>
      <w:ins w:id="1196" w:author="dearith" w:date="2013-08-29T15:08:00Z">
        <w:r w:rsidR="00FE42B4">
          <w:rPr>
            <w:noProof/>
          </w:rPr>
          <w:t>159</w:t>
        </w:r>
      </w:ins>
      <w:ins w:id="1197" w:author="dearith" w:date="2013-08-22T10:24:00Z">
        <w:r w:rsidR="003E07B6">
          <w:fldChar w:fldCharType="end"/>
        </w:r>
        <w:r w:rsidR="00027A62">
          <w:t>)</w:t>
        </w:r>
      </w:ins>
    </w:p>
    <w:p w:rsidR="00027A62" w:rsidRDefault="00027A62" w:rsidP="00027A62">
      <w:pPr>
        <w:ind w:left="360"/>
        <w:rPr>
          <w:ins w:id="1198" w:author="dearith" w:date="2013-08-22T10:24:00Z"/>
        </w:rPr>
      </w:pPr>
      <w:ins w:id="1199" w:author="dearith" w:date="2013-08-22T10:24:00Z">
        <w:r>
          <w:t>The XSLT must count for each distinct user the number of occurrences he appears in the month (all dates). If the number occurrences for a user greater than 20, the XSLT count the user as a daily user</w:t>
        </w:r>
      </w:ins>
      <w:ins w:id="1200" w:author="dearith" w:date="2013-08-22T10:26:00Z">
        <w:r>
          <w:t xml:space="preserve"> and reported in output</w:t>
        </w:r>
      </w:ins>
    </w:p>
    <w:p w:rsidR="00027A62" w:rsidRDefault="00027A62" w:rsidP="00027A62">
      <w:pPr>
        <w:ind w:left="360"/>
        <w:rPr>
          <w:ins w:id="1201" w:author="dearith" w:date="2013-08-22T10:24:00Z"/>
        </w:rPr>
      </w:pPr>
      <w:ins w:id="1202" w:author="dearith" w:date="2013-08-22T10:24:00Z">
        <w:r>
          <w:t>E.g. (theoretical):</w:t>
        </w:r>
      </w:ins>
    </w:p>
    <w:p w:rsidR="00027A62" w:rsidRPr="002335F6" w:rsidRDefault="003E07B6" w:rsidP="00027A62">
      <w:pPr>
        <w:ind w:left="360"/>
        <w:jc w:val="left"/>
        <w:rPr>
          <w:ins w:id="1203" w:author="dearith" w:date="2013-08-22T10:24:00Z"/>
          <w:rFonts w:ascii="Courier New" w:hAnsi="Courier New" w:cs="Courier New"/>
          <w:sz w:val="16"/>
          <w:szCs w:val="16"/>
          <w:rPrChange w:id="1204" w:author="dearith" w:date="2013-08-22T10:27:00Z">
            <w:rPr>
              <w:ins w:id="1205" w:author="dearith" w:date="2013-08-22T10:24:00Z"/>
              <w:rFonts w:ascii="Courier New" w:hAnsi="Courier New" w:cs="Courier New"/>
              <w:sz w:val="16"/>
              <w:szCs w:val="16"/>
              <w:lang w:val="en-US"/>
            </w:rPr>
          </w:rPrChange>
        </w:rPr>
      </w:pPr>
      <w:ins w:id="1206" w:author="dearith" w:date="2013-08-22T10:27:00Z">
        <w:r w:rsidRPr="003E07B6">
          <w:rPr>
            <w:rFonts w:ascii="Courier New" w:hAnsi="Courier New" w:cs="Courier New"/>
            <w:color w:val="000096"/>
            <w:sz w:val="16"/>
            <w:szCs w:val="16"/>
            <w:lang w:eastAsia="fr-FR"/>
            <w:rPrChange w:id="1207" w:author="dearith" w:date="2013-08-22T10:27:00Z">
              <w:rPr>
                <w:rFonts w:ascii="Times New Roman" w:eastAsia="Times New Roman" w:hAnsi="Times New Roman"/>
                <w:b/>
                <w:color w:val="000096"/>
                <w:kern w:val="28"/>
                <w:sz w:val="24"/>
                <w:szCs w:val="24"/>
                <w:lang w:val="fr-FR" w:eastAsia="fr-FR"/>
              </w:rPr>
            </w:rPrChange>
          </w:rPr>
          <w:t>&lt;root</w:t>
        </w:r>
        <w:r w:rsidRPr="003E07B6">
          <w:rPr>
            <w:rFonts w:ascii="Courier New" w:hAnsi="Courier New" w:cs="Courier New"/>
            <w:color w:val="F5844C"/>
            <w:sz w:val="16"/>
            <w:szCs w:val="16"/>
            <w:lang w:eastAsia="fr-FR"/>
            <w:rPrChange w:id="1208" w:author="dearith" w:date="2013-08-22T10:27:00Z">
              <w:rPr>
                <w:rFonts w:ascii="Times New Roman" w:eastAsia="Times New Roman" w:hAnsi="Times New Roman"/>
                <w:b/>
                <w:color w:val="F5844C"/>
                <w:kern w:val="28"/>
                <w:sz w:val="24"/>
                <w:szCs w:val="24"/>
                <w:lang w:val="fr-FR" w:eastAsia="fr-FR"/>
              </w:rPr>
            </w:rPrChange>
          </w:rPr>
          <w:t xml:space="preserve"> id</w:t>
        </w:r>
        <w:r w:rsidRPr="003E07B6">
          <w:rPr>
            <w:rFonts w:ascii="Courier New" w:hAnsi="Courier New" w:cs="Courier New"/>
            <w:color w:val="FF8040"/>
            <w:sz w:val="16"/>
            <w:szCs w:val="16"/>
            <w:lang w:eastAsia="fr-FR"/>
            <w:rPrChange w:id="1209" w:author="dearith" w:date="2013-08-22T10:27:00Z">
              <w:rPr>
                <w:rFonts w:ascii="Times New Roman" w:eastAsia="Times New Roman" w:hAnsi="Times New Roman"/>
                <w:b/>
                <w:color w:val="FF8040"/>
                <w:kern w:val="28"/>
                <w:sz w:val="24"/>
                <w:szCs w:val="24"/>
                <w:lang w:val="fr-FR" w:eastAsia="fr-FR"/>
              </w:rPr>
            </w:rPrChange>
          </w:rPr>
          <w:t>=</w:t>
        </w:r>
        <w:r w:rsidRPr="003E07B6">
          <w:rPr>
            <w:rFonts w:ascii="Courier New" w:hAnsi="Courier New" w:cs="Courier New"/>
            <w:color w:val="993300"/>
            <w:sz w:val="16"/>
            <w:szCs w:val="16"/>
            <w:lang w:eastAsia="fr-FR"/>
            <w:rPrChange w:id="1210" w:author="dearith" w:date="2013-08-22T10:27:00Z">
              <w:rPr>
                <w:rFonts w:ascii="Times New Roman" w:eastAsia="Times New Roman" w:hAnsi="Times New Roman"/>
                <w:b/>
                <w:color w:val="993300"/>
                <w:kern w:val="28"/>
                <w:sz w:val="24"/>
                <w:szCs w:val="24"/>
                <w:lang w:val="fr-FR" w:eastAsia="fr-FR"/>
              </w:rPr>
            </w:rPrChange>
          </w:rPr>
          <w:t>"NRT-ADT-ABO-C2-CF"</w:t>
        </w:r>
        <w:r w:rsidRPr="003E07B6">
          <w:rPr>
            <w:rFonts w:ascii="Courier New" w:hAnsi="Courier New" w:cs="Courier New"/>
            <w:color w:val="000096"/>
            <w:sz w:val="16"/>
            <w:szCs w:val="16"/>
            <w:lang w:eastAsia="fr-FR"/>
            <w:rPrChange w:id="1211" w:author="dearith" w:date="2013-08-22T10:27:00Z">
              <w:rPr>
                <w:rFonts w:ascii="Times New Roman" w:eastAsia="Times New Roman" w:hAnsi="Times New Roman"/>
                <w:b/>
                <w:color w:val="000096"/>
                <w:kern w:val="28"/>
                <w:sz w:val="24"/>
                <w:szCs w:val="24"/>
                <w:lang w:val="fr-FR" w:eastAsia="fr-FR"/>
              </w:rPr>
            </w:rPrChange>
          </w:rPr>
          <w:t>&gt;</w:t>
        </w:r>
        <w:r w:rsidRPr="003E07B6">
          <w:rPr>
            <w:rFonts w:ascii="Courier New" w:hAnsi="Courier New" w:cs="Courier New"/>
            <w:color w:val="000000"/>
            <w:sz w:val="16"/>
            <w:szCs w:val="16"/>
            <w:lang w:eastAsia="fr-FR"/>
            <w:rPrChange w:id="1212" w:author="dearith" w:date="2013-08-22T10:27:00Z">
              <w:rPr>
                <w:rFonts w:ascii="Times New Roman" w:eastAsia="Times New Roman" w:hAnsi="Times New Roman"/>
                <w:b/>
                <w:color w:val="000000"/>
                <w:kern w:val="28"/>
                <w:sz w:val="24"/>
                <w:szCs w:val="24"/>
                <w:lang w:val="fr-FR" w:eastAsia="fr-FR"/>
              </w:rPr>
            </w:rPrChange>
          </w:rPr>
          <w:br/>
          <w:t xml:space="preserve">    </w:t>
        </w:r>
        <w:r w:rsidRPr="003E07B6">
          <w:rPr>
            <w:rFonts w:ascii="Courier New" w:hAnsi="Courier New" w:cs="Courier New"/>
            <w:color w:val="000096"/>
            <w:sz w:val="16"/>
            <w:szCs w:val="16"/>
            <w:lang w:eastAsia="fr-FR"/>
            <w:rPrChange w:id="1213" w:author="dearith" w:date="2013-08-22T10:27:00Z">
              <w:rPr>
                <w:rFonts w:ascii="Times New Roman" w:eastAsia="Times New Roman" w:hAnsi="Times New Roman"/>
                <w:b/>
                <w:color w:val="000096"/>
                <w:kern w:val="28"/>
                <w:sz w:val="24"/>
                <w:szCs w:val="24"/>
                <w:lang w:val="fr-FR" w:eastAsia="fr-FR"/>
              </w:rPr>
            </w:rPrChange>
          </w:rPr>
          <w:t>&lt;d</w:t>
        </w:r>
        <w:r w:rsidRPr="003E07B6">
          <w:rPr>
            <w:rFonts w:ascii="Courier New" w:hAnsi="Courier New" w:cs="Courier New"/>
            <w:color w:val="F5844C"/>
            <w:sz w:val="16"/>
            <w:szCs w:val="16"/>
            <w:lang w:eastAsia="fr-FR"/>
            <w:rPrChange w:id="1214" w:author="dearith" w:date="2013-08-22T10:27:00Z">
              <w:rPr>
                <w:rFonts w:ascii="Times New Roman" w:eastAsia="Times New Roman" w:hAnsi="Times New Roman"/>
                <w:b/>
                <w:color w:val="F5844C"/>
                <w:kern w:val="28"/>
                <w:sz w:val="24"/>
                <w:szCs w:val="24"/>
                <w:lang w:val="fr-FR" w:eastAsia="fr-FR"/>
              </w:rPr>
            </w:rPrChange>
          </w:rPr>
          <w:t xml:space="preserve"> id</w:t>
        </w:r>
        <w:r w:rsidRPr="003E07B6">
          <w:rPr>
            <w:rFonts w:ascii="Courier New" w:hAnsi="Courier New" w:cs="Courier New"/>
            <w:color w:val="FF8040"/>
            <w:sz w:val="16"/>
            <w:szCs w:val="16"/>
            <w:lang w:eastAsia="fr-FR"/>
            <w:rPrChange w:id="1215" w:author="dearith" w:date="2013-08-22T10:27:00Z">
              <w:rPr>
                <w:rFonts w:ascii="Times New Roman" w:eastAsia="Times New Roman" w:hAnsi="Times New Roman"/>
                <w:b/>
                <w:color w:val="FF8040"/>
                <w:kern w:val="28"/>
                <w:sz w:val="24"/>
                <w:szCs w:val="24"/>
                <w:lang w:val="fr-FR" w:eastAsia="fr-FR"/>
              </w:rPr>
            </w:rPrChange>
          </w:rPr>
          <w:t>=</w:t>
        </w:r>
        <w:r w:rsidRPr="003E07B6">
          <w:rPr>
            <w:rFonts w:ascii="Courier New" w:hAnsi="Courier New" w:cs="Courier New"/>
            <w:color w:val="993300"/>
            <w:sz w:val="16"/>
            <w:szCs w:val="16"/>
            <w:lang w:eastAsia="fr-FR"/>
            <w:rPrChange w:id="1216" w:author="dearith" w:date="2013-08-22T10:27:00Z">
              <w:rPr>
                <w:rFonts w:ascii="Times New Roman" w:eastAsia="Times New Roman" w:hAnsi="Times New Roman"/>
                <w:b/>
                <w:color w:val="993300"/>
                <w:kern w:val="28"/>
                <w:sz w:val="24"/>
                <w:szCs w:val="24"/>
                <w:lang w:val="fr-FR" w:eastAsia="fr-FR"/>
              </w:rPr>
            </w:rPrChange>
          </w:rPr>
          <w:t>"</w:t>
        </w:r>
        <w:r w:rsidR="002335F6" w:rsidRPr="00827FDC">
          <w:rPr>
            <w:rFonts w:ascii="Courier New" w:hAnsi="Courier New" w:cs="Courier New"/>
            <w:color w:val="993300"/>
            <w:sz w:val="16"/>
            <w:szCs w:val="16"/>
            <w:lang w:val="en-US" w:eastAsia="fr-FR"/>
          </w:rPr>
          <w:t>20130501</w:t>
        </w:r>
        <w:r w:rsidRPr="003E07B6">
          <w:rPr>
            <w:rFonts w:ascii="Courier New" w:hAnsi="Courier New" w:cs="Courier New"/>
            <w:color w:val="993300"/>
            <w:sz w:val="16"/>
            <w:szCs w:val="16"/>
            <w:lang w:eastAsia="fr-FR"/>
            <w:rPrChange w:id="1217" w:author="dearith" w:date="2013-08-22T10:27:00Z">
              <w:rPr>
                <w:rFonts w:ascii="Times New Roman" w:eastAsia="Times New Roman" w:hAnsi="Times New Roman"/>
                <w:b/>
                <w:color w:val="993300"/>
                <w:kern w:val="28"/>
                <w:sz w:val="24"/>
                <w:szCs w:val="24"/>
                <w:lang w:val="fr-FR" w:eastAsia="fr-FR"/>
              </w:rPr>
            </w:rPrChange>
          </w:rPr>
          <w:t>"</w:t>
        </w:r>
        <w:r w:rsidRPr="003E07B6">
          <w:rPr>
            <w:rFonts w:ascii="Courier New" w:hAnsi="Courier New" w:cs="Courier New"/>
            <w:color w:val="000096"/>
            <w:sz w:val="16"/>
            <w:szCs w:val="16"/>
            <w:lang w:eastAsia="fr-FR"/>
            <w:rPrChange w:id="1218" w:author="dearith" w:date="2013-08-22T10:27:00Z">
              <w:rPr>
                <w:rFonts w:ascii="Times New Roman" w:eastAsia="Times New Roman" w:hAnsi="Times New Roman"/>
                <w:b/>
                <w:color w:val="000096"/>
                <w:kern w:val="28"/>
                <w:sz w:val="24"/>
                <w:szCs w:val="24"/>
                <w:lang w:val="fr-FR" w:eastAsia="fr-FR"/>
              </w:rPr>
            </w:rPrChange>
          </w:rPr>
          <w:t>&gt;</w:t>
        </w:r>
        <w:r w:rsidRPr="003E07B6">
          <w:rPr>
            <w:rFonts w:ascii="Courier New" w:hAnsi="Courier New" w:cs="Courier New"/>
            <w:color w:val="000000"/>
            <w:sz w:val="16"/>
            <w:szCs w:val="16"/>
            <w:lang w:eastAsia="fr-FR"/>
            <w:rPrChange w:id="1219" w:author="dearith" w:date="2013-08-22T10:27:00Z">
              <w:rPr>
                <w:rFonts w:ascii="Times New Roman" w:eastAsia="Times New Roman" w:hAnsi="Times New Roman"/>
                <w:b/>
                <w:color w:val="000000"/>
                <w:kern w:val="28"/>
                <w:sz w:val="24"/>
                <w:szCs w:val="24"/>
                <w:lang w:val="fr-FR" w:eastAsia="fr-FR"/>
              </w:rPr>
            </w:rPrChange>
          </w:rPr>
          <w:br/>
          <w:t xml:space="preserve">        </w:t>
        </w:r>
        <w:r w:rsidRPr="003E07B6">
          <w:rPr>
            <w:rFonts w:ascii="Courier New" w:hAnsi="Courier New" w:cs="Courier New"/>
            <w:color w:val="000096"/>
            <w:sz w:val="16"/>
            <w:szCs w:val="16"/>
            <w:lang w:eastAsia="fr-FR"/>
            <w:rPrChange w:id="1220" w:author="dearith" w:date="2013-08-22T10:27:00Z">
              <w:rPr>
                <w:rFonts w:ascii="Times New Roman" w:eastAsia="Times New Roman" w:hAnsi="Times New Roman"/>
                <w:b/>
                <w:color w:val="000096"/>
                <w:kern w:val="28"/>
                <w:sz w:val="24"/>
                <w:szCs w:val="24"/>
                <w:lang w:val="fr-FR" w:eastAsia="fr-FR"/>
              </w:rPr>
            </w:rPrChange>
          </w:rPr>
          <w:t>&lt;u&gt;</w:t>
        </w:r>
        <w:r w:rsidRPr="003E07B6">
          <w:rPr>
            <w:rFonts w:ascii="Courier New" w:hAnsi="Courier New" w:cs="Courier New"/>
            <w:color w:val="000000"/>
            <w:sz w:val="16"/>
            <w:szCs w:val="16"/>
            <w:lang w:eastAsia="fr-FR"/>
            <w:rPrChange w:id="1221" w:author="dearith" w:date="2013-08-22T10:27:00Z">
              <w:rPr>
                <w:rFonts w:ascii="Times New Roman" w:eastAsia="Times New Roman" w:hAnsi="Times New Roman"/>
                <w:b/>
                <w:color w:val="000000"/>
                <w:kern w:val="28"/>
                <w:sz w:val="24"/>
                <w:szCs w:val="24"/>
                <w:lang w:val="fr-FR" w:eastAsia="fr-FR"/>
              </w:rPr>
            </w:rPrChange>
          </w:rPr>
          <w:t>setou</w:t>
        </w:r>
        <w:r w:rsidRPr="003E07B6">
          <w:rPr>
            <w:rFonts w:ascii="Courier New" w:hAnsi="Courier New" w:cs="Courier New"/>
            <w:color w:val="000096"/>
            <w:sz w:val="16"/>
            <w:szCs w:val="16"/>
            <w:lang w:eastAsia="fr-FR"/>
            <w:rPrChange w:id="1222" w:author="dearith" w:date="2013-08-22T10:27:00Z">
              <w:rPr>
                <w:rFonts w:ascii="Times New Roman" w:eastAsia="Times New Roman" w:hAnsi="Times New Roman"/>
                <w:b/>
                <w:color w:val="000096"/>
                <w:kern w:val="28"/>
                <w:sz w:val="24"/>
                <w:szCs w:val="24"/>
                <w:lang w:val="fr-FR" w:eastAsia="fr-FR"/>
              </w:rPr>
            </w:rPrChange>
          </w:rPr>
          <w:t>&lt;/u&gt;</w:t>
        </w:r>
        <w:r w:rsidRPr="003E07B6">
          <w:rPr>
            <w:rFonts w:ascii="Courier New" w:hAnsi="Courier New" w:cs="Courier New"/>
            <w:color w:val="000000"/>
            <w:sz w:val="16"/>
            <w:szCs w:val="16"/>
            <w:lang w:eastAsia="fr-FR"/>
            <w:rPrChange w:id="1223" w:author="dearith" w:date="2013-08-22T10:27:00Z">
              <w:rPr>
                <w:rFonts w:ascii="Times New Roman" w:eastAsia="Times New Roman" w:hAnsi="Times New Roman"/>
                <w:b/>
                <w:color w:val="000000"/>
                <w:kern w:val="28"/>
                <w:sz w:val="24"/>
                <w:szCs w:val="24"/>
                <w:lang w:val="fr-FR" w:eastAsia="fr-FR"/>
              </w:rPr>
            </w:rPrChange>
          </w:rPr>
          <w:br/>
        </w:r>
      </w:ins>
      <w:ins w:id="1224" w:author="dearith" w:date="2013-08-22T10:29:00Z">
        <w:r w:rsidR="002335F6">
          <w:rPr>
            <w:rFonts w:ascii="Courier New" w:hAnsi="Courier New" w:cs="Courier New"/>
            <w:color w:val="000096"/>
            <w:sz w:val="16"/>
            <w:szCs w:val="16"/>
            <w:lang w:eastAsia="fr-FR"/>
          </w:rPr>
          <w:t>...</w:t>
        </w:r>
        <w:r w:rsidR="002335F6">
          <w:rPr>
            <w:rFonts w:ascii="Courier New" w:hAnsi="Courier New" w:cs="Courier New"/>
            <w:color w:val="000096"/>
            <w:sz w:val="16"/>
            <w:szCs w:val="16"/>
            <w:lang w:eastAsia="fr-FR"/>
          </w:rPr>
          <w:br/>
        </w:r>
      </w:ins>
      <w:ins w:id="1225" w:author="dearith" w:date="2013-08-22T10:27:00Z">
        <w:r w:rsidRPr="003E07B6">
          <w:rPr>
            <w:rFonts w:ascii="Courier New" w:hAnsi="Courier New" w:cs="Courier New"/>
            <w:color w:val="000000"/>
            <w:sz w:val="16"/>
            <w:szCs w:val="16"/>
            <w:lang w:eastAsia="fr-FR"/>
            <w:rPrChange w:id="1226" w:author="dearith" w:date="2013-08-22T10:27:00Z">
              <w:rPr>
                <w:rFonts w:ascii="Times New Roman" w:eastAsia="Times New Roman" w:hAnsi="Times New Roman"/>
                <w:b/>
                <w:color w:val="000000"/>
                <w:kern w:val="28"/>
                <w:sz w:val="24"/>
                <w:szCs w:val="24"/>
                <w:lang w:val="fr-FR" w:eastAsia="fr-FR"/>
              </w:rPr>
            </w:rPrChange>
          </w:rPr>
          <w:t xml:space="preserve">    </w:t>
        </w:r>
        <w:r w:rsidRPr="003E07B6">
          <w:rPr>
            <w:rFonts w:ascii="Courier New" w:hAnsi="Courier New" w:cs="Courier New"/>
            <w:color w:val="000096"/>
            <w:sz w:val="16"/>
            <w:szCs w:val="16"/>
            <w:lang w:val="fr-FR" w:eastAsia="fr-FR"/>
            <w:rPrChange w:id="1227" w:author="dearith" w:date="2013-08-22T10:30:00Z">
              <w:rPr>
                <w:rFonts w:ascii="Times New Roman" w:eastAsia="Times New Roman" w:hAnsi="Times New Roman"/>
                <w:b/>
                <w:color w:val="000096"/>
                <w:kern w:val="28"/>
                <w:sz w:val="24"/>
                <w:szCs w:val="24"/>
                <w:lang w:val="fr-FR" w:eastAsia="fr-FR"/>
              </w:rPr>
            </w:rPrChange>
          </w:rPr>
          <w:t>&lt;/d&gt;</w:t>
        </w:r>
        <w:r w:rsidRPr="003E07B6">
          <w:rPr>
            <w:rFonts w:ascii="Courier New" w:hAnsi="Courier New" w:cs="Courier New"/>
            <w:color w:val="000000"/>
            <w:sz w:val="16"/>
            <w:szCs w:val="16"/>
            <w:lang w:val="fr-FR" w:eastAsia="fr-FR"/>
            <w:rPrChange w:id="1228" w:author="dearith" w:date="2013-08-22T10:30:00Z">
              <w:rPr>
                <w:rFonts w:ascii="Times New Roman" w:eastAsia="Times New Roman" w:hAnsi="Times New Roman"/>
                <w:b/>
                <w:color w:val="000000"/>
                <w:kern w:val="28"/>
                <w:sz w:val="24"/>
                <w:szCs w:val="24"/>
                <w:lang w:val="fr-FR" w:eastAsia="fr-FR"/>
              </w:rPr>
            </w:rPrChange>
          </w:rPr>
          <w:br/>
          <w:t xml:space="preserve">    </w:t>
        </w:r>
        <w:r w:rsidRPr="003E07B6">
          <w:rPr>
            <w:rFonts w:ascii="Courier New" w:hAnsi="Courier New" w:cs="Courier New"/>
            <w:color w:val="000096"/>
            <w:sz w:val="16"/>
            <w:szCs w:val="16"/>
            <w:lang w:val="fr-FR" w:eastAsia="fr-FR"/>
            <w:rPrChange w:id="1229" w:author="dearith" w:date="2013-08-22T10:30:00Z">
              <w:rPr>
                <w:rFonts w:ascii="Times New Roman" w:eastAsia="Times New Roman" w:hAnsi="Times New Roman"/>
                <w:b/>
                <w:color w:val="000096"/>
                <w:kern w:val="28"/>
                <w:sz w:val="24"/>
                <w:szCs w:val="24"/>
                <w:lang w:val="fr-FR" w:eastAsia="fr-FR"/>
              </w:rPr>
            </w:rPrChange>
          </w:rPr>
          <w:t>&lt;d</w:t>
        </w:r>
        <w:r w:rsidRPr="003E07B6">
          <w:rPr>
            <w:rFonts w:ascii="Courier New" w:hAnsi="Courier New" w:cs="Courier New"/>
            <w:color w:val="F5844C"/>
            <w:sz w:val="16"/>
            <w:szCs w:val="16"/>
            <w:lang w:val="fr-FR" w:eastAsia="fr-FR"/>
            <w:rPrChange w:id="1230" w:author="dearith" w:date="2013-08-22T10:30:00Z">
              <w:rPr>
                <w:rFonts w:ascii="Times New Roman" w:eastAsia="Times New Roman" w:hAnsi="Times New Roman"/>
                <w:b/>
                <w:color w:val="F5844C"/>
                <w:kern w:val="28"/>
                <w:sz w:val="24"/>
                <w:szCs w:val="24"/>
                <w:lang w:val="fr-FR" w:eastAsia="fr-FR"/>
              </w:rPr>
            </w:rPrChange>
          </w:rPr>
          <w:t xml:space="preserve"> id</w:t>
        </w:r>
        <w:r w:rsidRPr="003E07B6">
          <w:rPr>
            <w:rFonts w:ascii="Courier New" w:hAnsi="Courier New" w:cs="Courier New"/>
            <w:color w:val="FF8040"/>
            <w:sz w:val="16"/>
            <w:szCs w:val="16"/>
            <w:lang w:val="fr-FR" w:eastAsia="fr-FR"/>
            <w:rPrChange w:id="1231" w:author="dearith" w:date="2013-08-22T10:30:00Z">
              <w:rPr>
                <w:rFonts w:ascii="Times New Roman" w:eastAsia="Times New Roman" w:hAnsi="Times New Roman"/>
                <w:b/>
                <w:color w:val="FF8040"/>
                <w:kern w:val="28"/>
                <w:sz w:val="24"/>
                <w:szCs w:val="24"/>
                <w:lang w:val="fr-FR" w:eastAsia="fr-FR"/>
              </w:rPr>
            </w:rPrChange>
          </w:rPr>
          <w:t>=</w:t>
        </w:r>
        <w:r w:rsidRPr="003E07B6">
          <w:rPr>
            <w:rFonts w:ascii="Courier New" w:hAnsi="Courier New" w:cs="Courier New"/>
            <w:color w:val="993300"/>
            <w:sz w:val="16"/>
            <w:szCs w:val="16"/>
            <w:lang w:val="fr-FR" w:eastAsia="fr-FR"/>
            <w:rPrChange w:id="1232" w:author="dearith" w:date="2013-08-22T10:30:00Z">
              <w:rPr>
                <w:rFonts w:ascii="Times New Roman" w:eastAsia="Times New Roman" w:hAnsi="Times New Roman"/>
                <w:b/>
                <w:color w:val="993300"/>
                <w:kern w:val="28"/>
                <w:sz w:val="24"/>
                <w:szCs w:val="24"/>
                <w:lang w:val="fr-FR" w:eastAsia="fr-FR"/>
              </w:rPr>
            </w:rPrChange>
          </w:rPr>
          <w:t>"20130502"</w:t>
        </w:r>
        <w:r w:rsidRPr="003E07B6">
          <w:rPr>
            <w:rFonts w:ascii="Courier New" w:hAnsi="Courier New" w:cs="Courier New"/>
            <w:color w:val="000096"/>
            <w:sz w:val="16"/>
            <w:szCs w:val="16"/>
            <w:lang w:val="fr-FR" w:eastAsia="fr-FR"/>
            <w:rPrChange w:id="1233" w:author="dearith" w:date="2013-08-22T10:30:00Z">
              <w:rPr>
                <w:rFonts w:ascii="Times New Roman" w:eastAsia="Times New Roman" w:hAnsi="Times New Roman"/>
                <w:b/>
                <w:color w:val="000096"/>
                <w:kern w:val="28"/>
                <w:sz w:val="24"/>
                <w:szCs w:val="24"/>
                <w:lang w:val="fr-FR" w:eastAsia="fr-FR"/>
              </w:rPr>
            </w:rPrChange>
          </w:rPr>
          <w:t>&gt;</w:t>
        </w:r>
        <w:r w:rsidRPr="003E07B6">
          <w:rPr>
            <w:rFonts w:ascii="Courier New" w:hAnsi="Courier New" w:cs="Courier New"/>
            <w:color w:val="000000"/>
            <w:sz w:val="16"/>
            <w:szCs w:val="16"/>
            <w:lang w:val="fr-FR" w:eastAsia="fr-FR"/>
            <w:rPrChange w:id="1234" w:author="dearith" w:date="2013-08-22T10:30:00Z">
              <w:rPr>
                <w:rFonts w:ascii="Times New Roman" w:eastAsia="Times New Roman" w:hAnsi="Times New Roman"/>
                <w:b/>
                <w:color w:val="000000"/>
                <w:kern w:val="28"/>
                <w:sz w:val="24"/>
                <w:szCs w:val="24"/>
                <w:lang w:val="fr-FR" w:eastAsia="fr-FR"/>
              </w:rPr>
            </w:rPrChange>
          </w:rPr>
          <w:br/>
          <w:t xml:space="preserve">        </w:t>
        </w:r>
        <w:r w:rsidRPr="003E07B6">
          <w:rPr>
            <w:rFonts w:ascii="Courier New" w:hAnsi="Courier New" w:cs="Courier New"/>
            <w:color w:val="000096"/>
            <w:sz w:val="16"/>
            <w:szCs w:val="16"/>
            <w:lang w:val="fr-FR" w:eastAsia="fr-FR"/>
            <w:rPrChange w:id="1235" w:author="dearith" w:date="2013-08-22T10:30:00Z">
              <w:rPr>
                <w:rFonts w:ascii="Times New Roman" w:eastAsia="Times New Roman" w:hAnsi="Times New Roman"/>
                <w:b/>
                <w:color w:val="000096"/>
                <w:kern w:val="28"/>
                <w:sz w:val="24"/>
                <w:szCs w:val="24"/>
                <w:lang w:val="fr-FR" w:eastAsia="fr-FR"/>
              </w:rPr>
            </w:rPrChange>
          </w:rPr>
          <w:t>&lt;u&gt;</w:t>
        </w:r>
        <w:r w:rsidRPr="003E07B6">
          <w:rPr>
            <w:rFonts w:ascii="Courier New" w:hAnsi="Courier New" w:cs="Courier New"/>
            <w:color w:val="000000"/>
            <w:sz w:val="16"/>
            <w:szCs w:val="16"/>
            <w:lang w:val="fr-FR" w:eastAsia="fr-FR"/>
            <w:rPrChange w:id="1236" w:author="dearith" w:date="2013-08-22T10:30:00Z">
              <w:rPr>
                <w:rFonts w:ascii="Times New Roman" w:eastAsia="Times New Roman" w:hAnsi="Times New Roman"/>
                <w:b/>
                <w:color w:val="000000"/>
                <w:kern w:val="28"/>
                <w:sz w:val="24"/>
                <w:szCs w:val="24"/>
                <w:lang w:val="fr-FR" w:eastAsia="fr-FR"/>
              </w:rPr>
            </w:rPrChange>
          </w:rPr>
          <w:t>setou</w:t>
        </w:r>
        <w:r w:rsidRPr="003E07B6">
          <w:rPr>
            <w:rFonts w:ascii="Courier New" w:hAnsi="Courier New" w:cs="Courier New"/>
            <w:color w:val="000096"/>
            <w:sz w:val="16"/>
            <w:szCs w:val="16"/>
            <w:lang w:val="fr-FR" w:eastAsia="fr-FR"/>
            <w:rPrChange w:id="1237" w:author="dearith" w:date="2013-08-22T10:30:00Z">
              <w:rPr>
                <w:rFonts w:ascii="Times New Roman" w:eastAsia="Times New Roman" w:hAnsi="Times New Roman"/>
                <w:b/>
                <w:color w:val="000096"/>
                <w:kern w:val="28"/>
                <w:sz w:val="24"/>
                <w:szCs w:val="24"/>
                <w:lang w:val="fr-FR" w:eastAsia="fr-FR"/>
              </w:rPr>
            </w:rPrChange>
          </w:rPr>
          <w:t>&lt;/u&gt;</w:t>
        </w:r>
      </w:ins>
      <w:ins w:id="1238" w:author="dearith" w:date="2013-08-22T10:28:00Z">
        <w:r w:rsidRPr="003E07B6">
          <w:rPr>
            <w:rFonts w:ascii="Courier New" w:hAnsi="Courier New" w:cs="Courier New"/>
            <w:color w:val="000096"/>
            <w:sz w:val="16"/>
            <w:szCs w:val="16"/>
            <w:lang w:val="fr-FR" w:eastAsia="fr-FR"/>
            <w:rPrChange w:id="1239" w:author="dearith" w:date="2013-08-22T10:30:00Z">
              <w:rPr>
                <w:rFonts w:ascii="Courier New" w:eastAsia="Times New Roman" w:hAnsi="Courier New" w:cs="Courier New"/>
                <w:b/>
                <w:color w:val="000096"/>
                <w:kern w:val="28"/>
                <w:sz w:val="16"/>
                <w:szCs w:val="16"/>
                <w:lang w:val="en-US" w:eastAsia="fr-FR"/>
              </w:rPr>
            </w:rPrChange>
          </w:rPr>
          <w:br/>
        </w:r>
        <w:r w:rsidRPr="003E07B6">
          <w:rPr>
            <w:rFonts w:ascii="Courier New" w:hAnsi="Courier New" w:cs="Courier New"/>
            <w:color w:val="000000"/>
            <w:sz w:val="16"/>
            <w:szCs w:val="16"/>
            <w:lang w:val="fr-FR" w:eastAsia="fr-FR"/>
            <w:rPrChange w:id="1240" w:author="dearith" w:date="2013-08-22T10:30:00Z">
              <w:rPr>
                <w:rFonts w:ascii="Courier New" w:eastAsia="Times New Roman" w:hAnsi="Courier New" w:cs="Courier New"/>
                <w:b/>
                <w:color w:val="000000"/>
                <w:kern w:val="28"/>
                <w:sz w:val="16"/>
                <w:szCs w:val="16"/>
                <w:lang w:val="en-US" w:eastAsia="fr-FR"/>
              </w:rPr>
            </w:rPrChange>
          </w:rPr>
          <w:t xml:space="preserve">        </w:t>
        </w:r>
        <w:r w:rsidRPr="003E07B6">
          <w:rPr>
            <w:rFonts w:ascii="Courier New" w:hAnsi="Courier New" w:cs="Courier New"/>
            <w:color w:val="000096"/>
            <w:sz w:val="16"/>
            <w:szCs w:val="16"/>
            <w:lang w:val="fr-FR" w:eastAsia="fr-FR"/>
            <w:rPrChange w:id="1241" w:author="dearith" w:date="2013-08-22T10:30:00Z">
              <w:rPr>
                <w:rFonts w:ascii="Courier New" w:eastAsia="Times New Roman" w:hAnsi="Courier New" w:cs="Courier New"/>
                <w:b/>
                <w:color w:val="000096"/>
                <w:kern w:val="28"/>
                <w:sz w:val="16"/>
                <w:szCs w:val="16"/>
                <w:lang w:val="en-US" w:eastAsia="fr-FR"/>
              </w:rPr>
            </w:rPrChange>
          </w:rPr>
          <w:t>&lt;u&gt;</w:t>
        </w:r>
        <w:r w:rsidRPr="003E07B6">
          <w:rPr>
            <w:rFonts w:ascii="Courier New" w:hAnsi="Courier New" w:cs="Courier New"/>
            <w:color w:val="000000"/>
            <w:sz w:val="16"/>
            <w:szCs w:val="16"/>
            <w:lang w:val="fr-FR" w:eastAsia="fr-FR"/>
            <w:rPrChange w:id="1242" w:author="dearith" w:date="2013-08-22T10:30:00Z">
              <w:rPr>
                <w:rFonts w:ascii="Courier New" w:eastAsia="Times New Roman" w:hAnsi="Courier New" w:cs="Courier New"/>
                <w:b/>
                <w:color w:val="000000"/>
                <w:kern w:val="28"/>
                <w:sz w:val="16"/>
                <w:szCs w:val="16"/>
                <w:lang w:val="en-US" w:eastAsia="fr-FR"/>
              </w:rPr>
            </w:rPrChange>
          </w:rPr>
          <w:t>bonjean</w:t>
        </w:r>
        <w:r w:rsidRPr="003E07B6">
          <w:rPr>
            <w:rFonts w:ascii="Courier New" w:hAnsi="Courier New" w:cs="Courier New"/>
            <w:color w:val="000096"/>
            <w:sz w:val="16"/>
            <w:szCs w:val="16"/>
            <w:lang w:val="fr-FR" w:eastAsia="fr-FR"/>
            <w:rPrChange w:id="1243" w:author="dearith" w:date="2013-08-22T10:30:00Z">
              <w:rPr>
                <w:rFonts w:ascii="Courier New" w:eastAsia="Times New Roman" w:hAnsi="Courier New" w:cs="Courier New"/>
                <w:b/>
                <w:color w:val="000096"/>
                <w:kern w:val="28"/>
                <w:sz w:val="16"/>
                <w:szCs w:val="16"/>
                <w:lang w:val="en-US" w:eastAsia="fr-FR"/>
              </w:rPr>
            </w:rPrChange>
          </w:rPr>
          <w:t>&lt;/u&gt;</w:t>
        </w:r>
        <w:r w:rsidRPr="003E07B6">
          <w:rPr>
            <w:rFonts w:ascii="Courier New" w:hAnsi="Courier New" w:cs="Courier New"/>
            <w:color w:val="000096"/>
            <w:sz w:val="16"/>
            <w:szCs w:val="16"/>
            <w:lang w:val="fr-FR" w:eastAsia="fr-FR"/>
            <w:rPrChange w:id="1244" w:author="dearith" w:date="2013-08-22T10:30:00Z">
              <w:rPr>
                <w:rFonts w:ascii="Courier New" w:eastAsia="Times New Roman" w:hAnsi="Courier New" w:cs="Courier New"/>
                <w:b/>
                <w:color w:val="000096"/>
                <w:kern w:val="28"/>
                <w:sz w:val="16"/>
                <w:szCs w:val="16"/>
                <w:lang w:val="en-US" w:eastAsia="fr-FR"/>
              </w:rPr>
            </w:rPrChange>
          </w:rPr>
          <w:br/>
        </w:r>
      </w:ins>
      <w:ins w:id="1245" w:author="dearith" w:date="2013-08-22T10:29:00Z">
        <w:r w:rsidRPr="003E07B6">
          <w:rPr>
            <w:rFonts w:ascii="Courier New" w:hAnsi="Courier New" w:cs="Courier New"/>
            <w:color w:val="000000"/>
            <w:sz w:val="16"/>
            <w:szCs w:val="16"/>
            <w:lang w:val="fr-FR" w:eastAsia="fr-FR"/>
            <w:rPrChange w:id="1246" w:author="dearith" w:date="2013-08-22T10:30:00Z">
              <w:rPr>
                <w:rFonts w:ascii="Courier New" w:eastAsia="Times New Roman" w:hAnsi="Courier New" w:cs="Courier New"/>
                <w:b/>
                <w:color w:val="000000"/>
                <w:kern w:val="28"/>
                <w:sz w:val="16"/>
                <w:szCs w:val="16"/>
                <w:lang w:val="en-US" w:eastAsia="fr-FR"/>
              </w:rPr>
            </w:rPrChange>
          </w:rPr>
          <w:t xml:space="preserve">        </w:t>
        </w:r>
        <w:r w:rsidRPr="003E07B6">
          <w:rPr>
            <w:rFonts w:ascii="Courier New" w:hAnsi="Courier New" w:cs="Courier New"/>
            <w:color w:val="000096"/>
            <w:sz w:val="16"/>
            <w:szCs w:val="16"/>
            <w:lang w:val="fr-FR" w:eastAsia="fr-FR"/>
            <w:rPrChange w:id="1247" w:author="dearith" w:date="2013-08-22T10:30:00Z">
              <w:rPr>
                <w:rFonts w:ascii="Courier New" w:eastAsia="Times New Roman" w:hAnsi="Courier New" w:cs="Courier New"/>
                <w:b/>
                <w:color w:val="000096"/>
                <w:kern w:val="28"/>
                <w:sz w:val="16"/>
                <w:szCs w:val="16"/>
                <w:lang w:val="en-US" w:eastAsia="fr-FR"/>
              </w:rPr>
            </w:rPrChange>
          </w:rPr>
          <w:t>&lt;u&gt;</w:t>
        </w:r>
        <w:r w:rsidRPr="003E07B6">
          <w:rPr>
            <w:rFonts w:ascii="Courier New" w:hAnsi="Courier New" w:cs="Courier New"/>
            <w:color w:val="000000"/>
            <w:sz w:val="16"/>
            <w:szCs w:val="16"/>
            <w:lang w:val="fr-FR" w:eastAsia="fr-FR"/>
            <w:rPrChange w:id="1248" w:author="dearith" w:date="2013-08-22T10:30:00Z">
              <w:rPr>
                <w:rFonts w:ascii="Courier New" w:eastAsia="Times New Roman" w:hAnsi="Courier New" w:cs="Courier New"/>
                <w:b/>
                <w:color w:val="000000"/>
                <w:kern w:val="28"/>
                <w:sz w:val="16"/>
                <w:szCs w:val="16"/>
                <w:lang w:val="en-US" w:eastAsia="fr-FR"/>
              </w:rPr>
            </w:rPrChange>
          </w:rPr>
          <w:t>ipsl_ramage</w:t>
        </w:r>
        <w:r w:rsidRPr="003E07B6">
          <w:rPr>
            <w:rFonts w:ascii="Courier New" w:hAnsi="Courier New" w:cs="Courier New"/>
            <w:color w:val="000096"/>
            <w:sz w:val="16"/>
            <w:szCs w:val="16"/>
            <w:lang w:val="fr-FR" w:eastAsia="fr-FR"/>
            <w:rPrChange w:id="1249" w:author="dearith" w:date="2013-08-22T10:30:00Z">
              <w:rPr>
                <w:rFonts w:ascii="Courier New" w:eastAsia="Times New Roman" w:hAnsi="Courier New" w:cs="Courier New"/>
                <w:b/>
                <w:color w:val="000096"/>
                <w:kern w:val="28"/>
                <w:sz w:val="16"/>
                <w:szCs w:val="16"/>
                <w:lang w:val="en-US" w:eastAsia="fr-FR"/>
              </w:rPr>
            </w:rPrChange>
          </w:rPr>
          <w:t>&lt;/u&gt;</w:t>
        </w:r>
        <w:r w:rsidRPr="003E07B6">
          <w:rPr>
            <w:rFonts w:ascii="Courier New" w:hAnsi="Courier New" w:cs="Courier New"/>
            <w:color w:val="000096"/>
            <w:sz w:val="16"/>
            <w:szCs w:val="16"/>
            <w:lang w:val="fr-FR" w:eastAsia="fr-FR"/>
            <w:rPrChange w:id="1250" w:author="dearith" w:date="2013-08-22T10:30:00Z">
              <w:rPr>
                <w:rFonts w:ascii="Courier New" w:eastAsia="Times New Roman" w:hAnsi="Courier New" w:cs="Courier New"/>
                <w:b/>
                <w:color w:val="000096"/>
                <w:kern w:val="28"/>
                <w:sz w:val="16"/>
                <w:szCs w:val="16"/>
                <w:lang w:val="en-US" w:eastAsia="fr-FR"/>
              </w:rPr>
            </w:rPrChange>
          </w:rPr>
          <w:br/>
          <w:t>...</w:t>
        </w:r>
        <w:r w:rsidRPr="003E07B6">
          <w:rPr>
            <w:rFonts w:ascii="Courier New" w:hAnsi="Courier New" w:cs="Courier New"/>
            <w:color w:val="000096"/>
            <w:sz w:val="16"/>
            <w:szCs w:val="16"/>
            <w:lang w:val="fr-FR" w:eastAsia="fr-FR"/>
            <w:rPrChange w:id="1251" w:author="dearith" w:date="2013-08-22T10:30:00Z">
              <w:rPr>
                <w:rFonts w:ascii="Courier New" w:eastAsia="Times New Roman" w:hAnsi="Courier New" w:cs="Courier New"/>
                <w:b/>
                <w:color w:val="000096"/>
                <w:kern w:val="28"/>
                <w:sz w:val="16"/>
                <w:szCs w:val="16"/>
                <w:lang w:val="en-US" w:eastAsia="fr-FR"/>
              </w:rPr>
            </w:rPrChange>
          </w:rPr>
          <w:br/>
        </w:r>
      </w:ins>
      <w:ins w:id="1252" w:author="dearith" w:date="2013-08-22T10:27:00Z">
        <w:r w:rsidRPr="003E07B6">
          <w:rPr>
            <w:rFonts w:ascii="Courier New" w:hAnsi="Courier New" w:cs="Courier New"/>
            <w:color w:val="000000"/>
            <w:sz w:val="16"/>
            <w:szCs w:val="16"/>
            <w:lang w:val="fr-FR" w:eastAsia="fr-FR"/>
            <w:rPrChange w:id="1253" w:author="dearith" w:date="2013-08-22T10:30:00Z">
              <w:rPr>
                <w:rFonts w:ascii="Times New Roman" w:eastAsia="Times New Roman" w:hAnsi="Times New Roman"/>
                <w:b/>
                <w:color w:val="000000"/>
                <w:kern w:val="28"/>
                <w:sz w:val="24"/>
                <w:szCs w:val="24"/>
                <w:lang w:val="fr-FR" w:eastAsia="fr-FR"/>
              </w:rPr>
            </w:rPrChange>
          </w:rPr>
          <w:t xml:space="preserve">    </w:t>
        </w:r>
        <w:r w:rsidRPr="003E07B6">
          <w:rPr>
            <w:rFonts w:ascii="Courier New" w:hAnsi="Courier New" w:cs="Courier New"/>
            <w:color w:val="000096"/>
            <w:sz w:val="16"/>
            <w:szCs w:val="16"/>
            <w:lang w:val="fr-FR" w:eastAsia="fr-FR"/>
            <w:rPrChange w:id="1254" w:author="dearith" w:date="2013-08-22T10:29:00Z">
              <w:rPr>
                <w:rFonts w:ascii="Times New Roman" w:eastAsia="Times New Roman" w:hAnsi="Times New Roman"/>
                <w:b/>
                <w:color w:val="000096"/>
                <w:kern w:val="28"/>
                <w:sz w:val="24"/>
                <w:szCs w:val="24"/>
                <w:lang w:val="fr-FR" w:eastAsia="fr-FR"/>
              </w:rPr>
            </w:rPrChange>
          </w:rPr>
          <w:t>&lt;/d&gt;</w:t>
        </w:r>
        <w:r w:rsidRPr="003E07B6">
          <w:rPr>
            <w:rFonts w:ascii="Courier New" w:hAnsi="Courier New" w:cs="Courier New"/>
            <w:color w:val="000000"/>
            <w:sz w:val="16"/>
            <w:szCs w:val="16"/>
            <w:lang w:val="fr-FR" w:eastAsia="fr-FR"/>
            <w:rPrChange w:id="1255" w:author="dearith" w:date="2013-08-22T10:29:00Z">
              <w:rPr>
                <w:rFonts w:ascii="Times New Roman" w:eastAsia="Times New Roman" w:hAnsi="Times New Roman"/>
                <w:b/>
                <w:color w:val="000000"/>
                <w:kern w:val="28"/>
                <w:sz w:val="24"/>
                <w:szCs w:val="24"/>
                <w:lang w:val="fr-FR" w:eastAsia="fr-FR"/>
              </w:rPr>
            </w:rPrChange>
          </w:rPr>
          <w:br/>
          <w:t xml:space="preserve">    </w:t>
        </w:r>
        <w:r w:rsidRPr="003E07B6">
          <w:rPr>
            <w:rFonts w:ascii="Courier New" w:hAnsi="Courier New" w:cs="Courier New"/>
            <w:color w:val="000096"/>
            <w:sz w:val="16"/>
            <w:szCs w:val="16"/>
            <w:lang w:val="fr-FR" w:eastAsia="fr-FR"/>
            <w:rPrChange w:id="1256" w:author="dearith" w:date="2013-08-22T10:29:00Z">
              <w:rPr>
                <w:rFonts w:ascii="Times New Roman" w:eastAsia="Times New Roman" w:hAnsi="Times New Roman"/>
                <w:b/>
                <w:color w:val="000096"/>
                <w:kern w:val="28"/>
                <w:sz w:val="24"/>
                <w:szCs w:val="24"/>
                <w:lang w:val="fr-FR" w:eastAsia="fr-FR"/>
              </w:rPr>
            </w:rPrChange>
          </w:rPr>
          <w:t>&lt;d</w:t>
        </w:r>
        <w:r w:rsidRPr="003E07B6">
          <w:rPr>
            <w:rFonts w:ascii="Courier New" w:hAnsi="Courier New" w:cs="Courier New"/>
            <w:color w:val="F5844C"/>
            <w:sz w:val="16"/>
            <w:szCs w:val="16"/>
            <w:lang w:val="fr-FR" w:eastAsia="fr-FR"/>
            <w:rPrChange w:id="1257" w:author="dearith" w:date="2013-08-22T10:29:00Z">
              <w:rPr>
                <w:rFonts w:ascii="Times New Roman" w:eastAsia="Times New Roman" w:hAnsi="Times New Roman"/>
                <w:b/>
                <w:color w:val="F5844C"/>
                <w:kern w:val="28"/>
                <w:sz w:val="24"/>
                <w:szCs w:val="24"/>
                <w:lang w:val="fr-FR" w:eastAsia="fr-FR"/>
              </w:rPr>
            </w:rPrChange>
          </w:rPr>
          <w:t xml:space="preserve"> id</w:t>
        </w:r>
        <w:r w:rsidRPr="003E07B6">
          <w:rPr>
            <w:rFonts w:ascii="Courier New" w:hAnsi="Courier New" w:cs="Courier New"/>
            <w:color w:val="FF8040"/>
            <w:sz w:val="16"/>
            <w:szCs w:val="16"/>
            <w:lang w:val="fr-FR" w:eastAsia="fr-FR"/>
            <w:rPrChange w:id="1258" w:author="dearith" w:date="2013-08-22T10:29:00Z">
              <w:rPr>
                <w:rFonts w:ascii="Times New Roman" w:eastAsia="Times New Roman" w:hAnsi="Times New Roman"/>
                <w:b/>
                <w:color w:val="FF8040"/>
                <w:kern w:val="28"/>
                <w:sz w:val="24"/>
                <w:szCs w:val="24"/>
                <w:lang w:val="fr-FR" w:eastAsia="fr-FR"/>
              </w:rPr>
            </w:rPrChange>
          </w:rPr>
          <w:t>=</w:t>
        </w:r>
        <w:r w:rsidRPr="003E07B6">
          <w:rPr>
            <w:rFonts w:ascii="Courier New" w:hAnsi="Courier New" w:cs="Courier New"/>
            <w:color w:val="993300"/>
            <w:sz w:val="16"/>
            <w:szCs w:val="16"/>
            <w:lang w:val="fr-FR" w:eastAsia="fr-FR"/>
            <w:rPrChange w:id="1259" w:author="dearith" w:date="2013-08-22T10:29:00Z">
              <w:rPr>
                <w:rFonts w:ascii="Times New Roman" w:eastAsia="Times New Roman" w:hAnsi="Times New Roman"/>
                <w:b/>
                <w:color w:val="993300"/>
                <w:kern w:val="28"/>
                <w:sz w:val="24"/>
                <w:szCs w:val="24"/>
                <w:lang w:val="fr-FR" w:eastAsia="fr-FR"/>
              </w:rPr>
            </w:rPrChange>
          </w:rPr>
          <w:t>"20130509"</w:t>
        </w:r>
        <w:r w:rsidRPr="003E07B6">
          <w:rPr>
            <w:rFonts w:ascii="Courier New" w:hAnsi="Courier New" w:cs="Courier New"/>
            <w:color w:val="000096"/>
            <w:sz w:val="16"/>
            <w:szCs w:val="16"/>
            <w:lang w:val="fr-FR" w:eastAsia="fr-FR"/>
            <w:rPrChange w:id="1260" w:author="dearith" w:date="2013-08-22T10:29:00Z">
              <w:rPr>
                <w:rFonts w:ascii="Times New Roman" w:eastAsia="Times New Roman" w:hAnsi="Times New Roman"/>
                <w:b/>
                <w:color w:val="000096"/>
                <w:kern w:val="28"/>
                <w:sz w:val="24"/>
                <w:szCs w:val="24"/>
                <w:lang w:val="fr-FR" w:eastAsia="fr-FR"/>
              </w:rPr>
            </w:rPrChange>
          </w:rPr>
          <w:t>&gt;</w:t>
        </w:r>
        <w:r w:rsidRPr="003E07B6">
          <w:rPr>
            <w:rFonts w:ascii="Courier New" w:hAnsi="Courier New" w:cs="Courier New"/>
            <w:color w:val="000000"/>
            <w:sz w:val="16"/>
            <w:szCs w:val="16"/>
            <w:lang w:val="fr-FR" w:eastAsia="fr-FR"/>
            <w:rPrChange w:id="1261" w:author="dearith" w:date="2013-08-22T10:29:00Z">
              <w:rPr>
                <w:rFonts w:ascii="Times New Roman" w:eastAsia="Times New Roman" w:hAnsi="Times New Roman"/>
                <w:b/>
                <w:color w:val="000000"/>
                <w:kern w:val="28"/>
                <w:sz w:val="24"/>
                <w:szCs w:val="24"/>
                <w:lang w:val="fr-FR" w:eastAsia="fr-FR"/>
              </w:rPr>
            </w:rPrChange>
          </w:rPr>
          <w:br/>
          <w:t xml:space="preserve">        </w:t>
        </w:r>
        <w:r w:rsidRPr="003E07B6">
          <w:rPr>
            <w:rFonts w:ascii="Courier New" w:hAnsi="Courier New" w:cs="Courier New"/>
            <w:color w:val="000096"/>
            <w:sz w:val="16"/>
            <w:szCs w:val="16"/>
            <w:lang w:val="fr-FR" w:eastAsia="fr-FR"/>
            <w:rPrChange w:id="1262" w:author="dearith" w:date="2013-08-22T10:29:00Z">
              <w:rPr>
                <w:rFonts w:ascii="Times New Roman" w:eastAsia="Times New Roman" w:hAnsi="Times New Roman"/>
                <w:b/>
                <w:color w:val="000096"/>
                <w:kern w:val="28"/>
                <w:sz w:val="24"/>
                <w:szCs w:val="24"/>
                <w:lang w:val="fr-FR" w:eastAsia="fr-FR"/>
              </w:rPr>
            </w:rPrChange>
          </w:rPr>
          <w:t>&lt;u&gt;</w:t>
        </w:r>
        <w:r w:rsidRPr="003E07B6">
          <w:rPr>
            <w:rFonts w:ascii="Courier New" w:hAnsi="Courier New" w:cs="Courier New"/>
            <w:color w:val="000000"/>
            <w:sz w:val="16"/>
            <w:szCs w:val="16"/>
            <w:lang w:val="fr-FR" w:eastAsia="fr-FR"/>
            <w:rPrChange w:id="1263" w:author="dearith" w:date="2013-08-22T10:29:00Z">
              <w:rPr>
                <w:rFonts w:ascii="Times New Roman" w:eastAsia="Times New Roman" w:hAnsi="Times New Roman"/>
                <w:b/>
                <w:color w:val="000000"/>
                <w:kern w:val="28"/>
                <w:sz w:val="24"/>
                <w:szCs w:val="24"/>
                <w:lang w:val="fr-FR" w:eastAsia="fr-FR"/>
              </w:rPr>
            </w:rPrChange>
          </w:rPr>
          <w:t>setou</w:t>
        </w:r>
        <w:r w:rsidRPr="003E07B6">
          <w:rPr>
            <w:rFonts w:ascii="Courier New" w:hAnsi="Courier New" w:cs="Courier New"/>
            <w:color w:val="000096"/>
            <w:sz w:val="16"/>
            <w:szCs w:val="16"/>
            <w:lang w:val="fr-FR" w:eastAsia="fr-FR"/>
            <w:rPrChange w:id="1264" w:author="dearith" w:date="2013-08-22T10:29:00Z">
              <w:rPr>
                <w:rFonts w:ascii="Times New Roman" w:eastAsia="Times New Roman" w:hAnsi="Times New Roman"/>
                <w:b/>
                <w:color w:val="000096"/>
                <w:kern w:val="28"/>
                <w:sz w:val="24"/>
                <w:szCs w:val="24"/>
                <w:lang w:val="fr-FR" w:eastAsia="fr-FR"/>
              </w:rPr>
            </w:rPrChange>
          </w:rPr>
          <w:t>&lt;/u&gt;</w:t>
        </w:r>
        <w:r w:rsidRPr="003E07B6">
          <w:rPr>
            <w:rFonts w:ascii="Courier New" w:hAnsi="Courier New" w:cs="Courier New"/>
            <w:color w:val="000000"/>
            <w:sz w:val="16"/>
            <w:szCs w:val="16"/>
            <w:lang w:val="fr-FR" w:eastAsia="fr-FR"/>
            <w:rPrChange w:id="1265" w:author="dearith" w:date="2013-08-22T10:29:00Z">
              <w:rPr>
                <w:rFonts w:ascii="Times New Roman" w:eastAsia="Times New Roman" w:hAnsi="Times New Roman"/>
                <w:b/>
                <w:color w:val="000000"/>
                <w:kern w:val="28"/>
                <w:sz w:val="24"/>
                <w:szCs w:val="24"/>
                <w:lang w:val="fr-FR" w:eastAsia="fr-FR"/>
              </w:rPr>
            </w:rPrChange>
          </w:rPr>
          <w:br/>
        </w:r>
      </w:ins>
      <w:ins w:id="1266" w:author="dearith" w:date="2013-08-22T10:29:00Z">
        <w:r w:rsidRPr="003E07B6">
          <w:rPr>
            <w:rFonts w:ascii="Courier New" w:hAnsi="Courier New" w:cs="Courier New"/>
            <w:color w:val="000000"/>
            <w:sz w:val="16"/>
            <w:szCs w:val="16"/>
            <w:lang w:val="fr-FR" w:eastAsia="fr-FR"/>
            <w:rPrChange w:id="1267" w:author="dearith" w:date="2013-08-22T10:29:00Z">
              <w:rPr>
                <w:rFonts w:ascii="Courier New" w:eastAsia="Times New Roman" w:hAnsi="Courier New" w:cs="Courier New"/>
                <w:b/>
                <w:color w:val="000000"/>
                <w:kern w:val="28"/>
                <w:sz w:val="16"/>
                <w:szCs w:val="16"/>
                <w:lang w:val="en-US" w:eastAsia="fr-FR"/>
              </w:rPr>
            </w:rPrChange>
          </w:rPr>
          <w:t xml:space="preserve">        </w:t>
        </w:r>
        <w:r w:rsidRPr="003E07B6">
          <w:rPr>
            <w:rFonts w:ascii="Courier New" w:hAnsi="Courier New" w:cs="Courier New"/>
            <w:color w:val="000096"/>
            <w:sz w:val="16"/>
            <w:szCs w:val="16"/>
            <w:lang w:val="fr-FR" w:eastAsia="fr-FR"/>
            <w:rPrChange w:id="1268" w:author="dearith" w:date="2013-08-22T10:29:00Z">
              <w:rPr>
                <w:rFonts w:ascii="Courier New" w:eastAsia="Times New Roman" w:hAnsi="Courier New" w:cs="Courier New"/>
                <w:b/>
                <w:color w:val="000096"/>
                <w:kern w:val="28"/>
                <w:sz w:val="16"/>
                <w:szCs w:val="16"/>
                <w:lang w:val="en-US" w:eastAsia="fr-FR"/>
              </w:rPr>
            </w:rPrChange>
          </w:rPr>
          <w:t>&lt;u&gt;</w:t>
        </w:r>
        <w:r w:rsidRPr="003E07B6">
          <w:rPr>
            <w:rFonts w:ascii="Courier New" w:hAnsi="Courier New" w:cs="Courier New"/>
            <w:color w:val="000000"/>
            <w:sz w:val="16"/>
            <w:szCs w:val="16"/>
            <w:lang w:val="fr-FR" w:eastAsia="fr-FR"/>
            <w:rPrChange w:id="1269" w:author="dearith" w:date="2013-08-22T10:29:00Z">
              <w:rPr>
                <w:rFonts w:ascii="Courier New" w:eastAsia="Times New Roman" w:hAnsi="Courier New" w:cs="Courier New"/>
                <w:b/>
                <w:color w:val="000000"/>
                <w:kern w:val="28"/>
                <w:sz w:val="16"/>
                <w:szCs w:val="16"/>
                <w:lang w:val="en-US" w:eastAsia="fr-FR"/>
              </w:rPr>
            </w:rPrChange>
          </w:rPr>
          <w:t>ipsl_ramage</w:t>
        </w:r>
        <w:r w:rsidRPr="003E07B6">
          <w:rPr>
            <w:rFonts w:ascii="Courier New" w:hAnsi="Courier New" w:cs="Courier New"/>
            <w:color w:val="000096"/>
            <w:sz w:val="16"/>
            <w:szCs w:val="16"/>
            <w:lang w:val="fr-FR" w:eastAsia="fr-FR"/>
            <w:rPrChange w:id="1270" w:author="dearith" w:date="2013-08-22T10:29:00Z">
              <w:rPr>
                <w:rFonts w:ascii="Courier New" w:eastAsia="Times New Roman" w:hAnsi="Courier New" w:cs="Courier New"/>
                <w:b/>
                <w:color w:val="000096"/>
                <w:kern w:val="28"/>
                <w:sz w:val="16"/>
                <w:szCs w:val="16"/>
                <w:lang w:val="en-US" w:eastAsia="fr-FR"/>
              </w:rPr>
            </w:rPrChange>
          </w:rPr>
          <w:t>&lt;/u&gt;</w:t>
        </w:r>
        <w:r w:rsidRPr="003E07B6">
          <w:rPr>
            <w:rFonts w:ascii="Courier New" w:hAnsi="Courier New" w:cs="Courier New"/>
            <w:color w:val="000096"/>
            <w:sz w:val="16"/>
            <w:szCs w:val="16"/>
            <w:lang w:val="fr-FR" w:eastAsia="fr-FR"/>
            <w:rPrChange w:id="1271" w:author="dearith" w:date="2013-08-22T10:29:00Z">
              <w:rPr>
                <w:rFonts w:ascii="Courier New" w:eastAsia="Times New Roman" w:hAnsi="Courier New" w:cs="Courier New"/>
                <w:b/>
                <w:color w:val="000096"/>
                <w:kern w:val="28"/>
                <w:sz w:val="16"/>
                <w:szCs w:val="16"/>
                <w:lang w:val="en-US" w:eastAsia="fr-FR"/>
              </w:rPr>
            </w:rPrChange>
          </w:rPr>
          <w:br/>
          <w:t>...</w:t>
        </w:r>
        <w:r w:rsidRPr="003E07B6">
          <w:rPr>
            <w:rFonts w:ascii="Courier New" w:hAnsi="Courier New" w:cs="Courier New"/>
            <w:color w:val="000096"/>
            <w:sz w:val="16"/>
            <w:szCs w:val="16"/>
            <w:lang w:val="fr-FR" w:eastAsia="fr-FR"/>
            <w:rPrChange w:id="1272" w:author="dearith" w:date="2013-08-22T10:29:00Z">
              <w:rPr>
                <w:rFonts w:ascii="Courier New" w:eastAsia="Times New Roman" w:hAnsi="Courier New" w:cs="Courier New"/>
                <w:b/>
                <w:color w:val="000096"/>
                <w:kern w:val="28"/>
                <w:sz w:val="16"/>
                <w:szCs w:val="16"/>
                <w:lang w:val="en-US" w:eastAsia="fr-FR"/>
              </w:rPr>
            </w:rPrChange>
          </w:rPr>
          <w:br/>
        </w:r>
      </w:ins>
      <w:ins w:id="1273" w:author="dearith" w:date="2013-08-22T10:27:00Z">
        <w:r w:rsidRPr="003E07B6">
          <w:rPr>
            <w:rFonts w:ascii="Courier New" w:hAnsi="Courier New" w:cs="Courier New"/>
            <w:color w:val="000000"/>
            <w:sz w:val="16"/>
            <w:szCs w:val="16"/>
            <w:lang w:val="fr-FR" w:eastAsia="fr-FR"/>
            <w:rPrChange w:id="1274" w:author="dearith" w:date="2013-08-22T10:29:00Z">
              <w:rPr>
                <w:rFonts w:ascii="Times New Roman" w:eastAsia="Times New Roman" w:hAnsi="Times New Roman"/>
                <w:b/>
                <w:color w:val="000000"/>
                <w:kern w:val="28"/>
                <w:sz w:val="24"/>
                <w:szCs w:val="24"/>
                <w:lang w:val="fr-FR" w:eastAsia="fr-FR"/>
              </w:rPr>
            </w:rPrChange>
          </w:rPr>
          <w:t xml:space="preserve">    </w:t>
        </w:r>
        <w:r w:rsidRPr="003E07B6">
          <w:rPr>
            <w:rFonts w:ascii="Courier New" w:hAnsi="Courier New" w:cs="Courier New"/>
            <w:color w:val="000096"/>
            <w:sz w:val="16"/>
            <w:szCs w:val="16"/>
            <w:lang w:eastAsia="fr-FR"/>
            <w:rPrChange w:id="1275" w:author="dearith" w:date="2013-08-22T10:27:00Z">
              <w:rPr>
                <w:rFonts w:ascii="Times New Roman" w:eastAsia="Times New Roman" w:hAnsi="Times New Roman"/>
                <w:b/>
                <w:color w:val="000096"/>
                <w:kern w:val="28"/>
                <w:sz w:val="24"/>
                <w:szCs w:val="24"/>
                <w:lang w:val="fr-FR" w:eastAsia="fr-FR"/>
              </w:rPr>
            </w:rPrChange>
          </w:rPr>
          <w:t>&lt;/d&gt;</w:t>
        </w:r>
        <w:r w:rsidRPr="003E07B6">
          <w:rPr>
            <w:rFonts w:ascii="Courier New" w:hAnsi="Courier New" w:cs="Courier New"/>
            <w:color w:val="000000"/>
            <w:sz w:val="16"/>
            <w:szCs w:val="16"/>
            <w:lang w:eastAsia="fr-FR"/>
            <w:rPrChange w:id="1276" w:author="dearith" w:date="2013-08-22T10:27:00Z">
              <w:rPr>
                <w:rFonts w:ascii="Times New Roman" w:eastAsia="Times New Roman" w:hAnsi="Times New Roman"/>
                <w:b/>
                <w:color w:val="000000"/>
                <w:kern w:val="28"/>
                <w:sz w:val="24"/>
                <w:szCs w:val="24"/>
                <w:lang w:val="fr-FR" w:eastAsia="fr-FR"/>
              </w:rPr>
            </w:rPrChange>
          </w:rPr>
          <w:br/>
        </w:r>
        <w:r w:rsidRPr="003E07B6">
          <w:rPr>
            <w:rFonts w:ascii="Courier New" w:hAnsi="Courier New" w:cs="Courier New"/>
            <w:color w:val="000096"/>
            <w:sz w:val="16"/>
            <w:szCs w:val="16"/>
            <w:lang w:eastAsia="fr-FR"/>
            <w:rPrChange w:id="1277" w:author="dearith" w:date="2013-08-22T10:27:00Z">
              <w:rPr>
                <w:rFonts w:ascii="Times New Roman" w:eastAsia="Times New Roman" w:hAnsi="Times New Roman"/>
                <w:b/>
                <w:color w:val="000096"/>
                <w:kern w:val="28"/>
                <w:sz w:val="24"/>
                <w:szCs w:val="24"/>
                <w:lang w:val="fr-FR" w:eastAsia="fr-FR"/>
              </w:rPr>
            </w:rPrChange>
          </w:rPr>
          <w:t>&lt;/root&gt;</w:t>
        </w:r>
      </w:ins>
    </w:p>
    <w:p w:rsidR="002868A9" w:rsidRDefault="002868A9">
      <w:pPr>
        <w:pStyle w:val="Paragraphedeliste"/>
        <w:rPr>
          <w:ins w:id="1278" w:author="dearith" w:date="2013-08-22T10:24:00Z"/>
          <w:lang w:val="en-US"/>
        </w:rPr>
        <w:pPrChange w:id="1279" w:author="dearith" w:date="2013-08-22T10:24:00Z">
          <w:pPr>
            <w:pStyle w:val="Paragraphedeliste"/>
            <w:numPr>
              <w:numId w:val="48"/>
            </w:numPr>
            <w:ind w:hanging="360"/>
          </w:pPr>
        </w:pPrChange>
      </w:pPr>
    </w:p>
    <w:p w:rsidR="00827FDC" w:rsidRDefault="002335F6" w:rsidP="00B51186">
      <w:pPr>
        <w:pStyle w:val="Paragraphedeliste"/>
        <w:numPr>
          <w:ilvl w:val="0"/>
          <w:numId w:val="48"/>
        </w:numPr>
      </w:pPr>
      <w:ins w:id="1280" w:author="dearith" w:date="2013-08-22T10:36:00Z">
        <w:r>
          <w:rPr>
            <w:b/>
            <w:shd w:val="clear" w:color="auto" w:fill="FBD4B4" w:themeFill="accent6" w:themeFillTint="66"/>
          </w:rPr>
          <w:t>logsCountDailies</w:t>
        </w:r>
        <w:r w:rsidRPr="002335F6">
          <w:rPr>
            <w:b/>
            <w:shd w:val="clear" w:color="auto" w:fill="FBD4B4" w:themeFill="accent6" w:themeFillTint="66"/>
          </w:rPr>
          <w:t>.xslt</w:t>
        </w:r>
        <w:r>
          <w:t>: c</w:t>
        </w:r>
      </w:ins>
      <w:del w:id="1281" w:author="dearith" w:date="2013-08-22T10:36:00Z">
        <w:r w:rsidR="00827FDC" w:rsidDel="002335F6">
          <w:delText>C</w:delText>
        </w:r>
      </w:del>
      <w:r w:rsidR="00827FDC">
        <w:t>ompute</w:t>
      </w:r>
      <w:ins w:id="1282" w:author="dearith" w:date="2013-08-22T10:36:00Z">
        <w:r>
          <w:t>s</w:t>
        </w:r>
      </w:ins>
      <w:r w:rsidR="00827FDC">
        <w:t xml:space="preserve"> the number of “daily users” per date. </w:t>
      </w:r>
      <w:r w:rsidR="00827FDC" w:rsidRPr="000308C3">
        <w:t xml:space="preserve">Create a XLST that uses as input the </w:t>
      </w:r>
      <w:ins w:id="1283" w:author="dearith" w:date="2013-08-22T10:32:00Z">
        <w:r>
          <w:t>output of the previous step</w:t>
        </w:r>
      </w:ins>
      <w:del w:id="1284" w:author="dearith" w:date="2013-08-22T10:46:00Z">
        <w:r w:rsidR="00827FDC" w:rsidDel="00310827">
          <w:delText xml:space="preserve">“Per number of days” XML file </w:delText>
        </w:r>
        <w:r w:rsidR="00827FDC" w:rsidRPr="00BC255E" w:rsidDel="00310827">
          <w:delText xml:space="preserve">(see section </w:delText>
        </w:r>
        <w:r w:rsidR="00827FDC" w:rsidDel="00310827">
          <w:delText>“</w:delText>
        </w:r>
        <w:r w:rsidR="003E07B6" w:rsidDel="00310827">
          <w:fldChar w:fldCharType="begin"/>
        </w:r>
        <w:r w:rsidR="00827FDC" w:rsidDel="00310827">
          <w:delInstrText xml:space="preserve"> REF _Ref357694620 \r \h </w:delInstrText>
        </w:r>
        <w:r w:rsidR="003E07B6" w:rsidDel="00310827">
          <w:fldChar w:fldCharType="separate"/>
        </w:r>
        <w:r w:rsidR="00C82D1C" w:rsidDel="00310827">
          <w:delText>5.1.7.7</w:delText>
        </w:r>
        <w:r w:rsidR="003E07B6" w:rsidDel="00310827">
          <w:fldChar w:fldCharType="end"/>
        </w:r>
        <w:r w:rsidR="00827FDC" w:rsidDel="00310827">
          <w:delText xml:space="preserve"> </w:delText>
        </w:r>
        <w:r w:rsidR="003E07B6" w:rsidDel="00310827">
          <w:fldChar w:fldCharType="begin"/>
        </w:r>
        <w:r w:rsidR="00827FDC" w:rsidDel="00310827">
          <w:delInstrText xml:space="preserve"> REF _Ref357694620 \h </w:delInstrText>
        </w:r>
        <w:r w:rsidR="003E07B6" w:rsidDel="00310827">
          <w:fldChar w:fldCharType="separate"/>
        </w:r>
        <w:r w:rsidR="00C82D1C" w:rsidDel="00310827">
          <w:delText>Per number of days raw statistics</w:delText>
        </w:r>
        <w:r w:rsidR="003E07B6" w:rsidDel="00310827">
          <w:fldChar w:fldCharType="end"/>
        </w:r>
        <w:r w:rsidR="00827FDC" w:rsidDel="00310827">
          <w:delText xml:space="preserve">”, page </w:delText>
        </w:r>
        <w:r w:rsidR="003E07B6" w:rsidDel="00310827">
          <w:fldChar w:fldCharType="begin"/>
        </w:r>
        <w:r w:rsidR="00827FDC" w:rsidDel="00310827">
          <w:delInstrText xml:space="preserve"> PAGEREF _Ref357694620 \h </w:delInstrText>
        </w:r>
        <w:r w:rsidR="003E07B6" w:rsidDel="00310827">
          <w:fldChar w:fldCharType="separate"/>
        </w:r>
        <w:r w:rsidR="00C82D1C" w:rsidDel="00310827">
          <w:rPr>
            <w:noProof/>
          </w:rPr>
          <w:delText>149</w:delText>
        </w:r>
        <w:r w:rsidR="003E07B6" w:rsidDel="00310827">
          <w:fldChar w:fldCharType="end"/>
        </w:r>
        <w:r w:rsidR="00827FDC" w:rsidDel="00310827">
          <w:delText>).</w:delText>
        </w:r>
      </w:del>
      <w:ins w:id="1285" w:author="dearith" w:date="2013-08-22T10:46:00Z">
        <w:r w:rsidR="00310827">
          <w:t xml:space="preserve">: </w:t>
        </w:r>
        <w:r w:rsidR="00310827">
          <w:rPr>
            <w:b/>
            <w:shd w:val="clear" w:color="auto" w:fill="FBD4B4" w:themeFill="accent6" w:themeFillTint="66"/>
          </w:rPr>
          <w:t>logsCountDailiesPrepare</w:t>
        </w:r>
        <w:r w:rsidR="00310827" w:rsidRPr="002335F6">
          <w:rPr>
            <w:b/>
            <w:shd w:val="clear" w:color="auto" w:fill="FBD4B4" w:themeFill="accent6" w:themeFillTint="66"/>
          </w:rPr>
          <w:t>.xslt</w:t>
        </w:r>
      </w:ins>
    </w:p>
    <w:p w:rsidR="002868A9" w:rsidRDefault="00A06266">
      <w:pPr>
        <w:ind w:left="360"/>
        <w:rPr>
          <w:ins w:id="1286" w:author="dearith" w:date="2013-08-22T10:47:00Z"/>
        </w:rPr>
        <w:pPrChange w:id="1287" w:author="dearith" w:date="2013-08-22T10:47:00Z">
          <w:pPr>
            <w:pStyle w:val="Paragraphedeliste"/>
            <w:numPr>
              <w:numId w:val="48"/>
            </w:numPr>
            <w:ind w:hanging="360"/>
          </w:pPr>
        </w:pPrChange>
      </w:pPr>
      <w:ins w:id="1288" w:author="dearith" w:date="2013-08-22T10:47:00Z">
        <w:r>
          <w:t xml:space="preserve">The XSLT must count the number of </w:t>
        </w:r>
      </w:ins>
      <w:ins w:id="1289" w:author="dearith" w:date="2013-08-22T10:48:00Z">
        <w:r>
          <w:t xml:space="preserve">“daily </w:t>
        </w:r>
      </w:ins>
      <w:ins w:id="1290" w:author="dearith" w:date="2013-08-22T10:47:00Z">
        <w:r>
          <w:t>users</w:t>
        </w:r>
      </w:ins>
      <w:ins w:id="1291" w:author="dearith" w:date="2013-08-22T10:48:00Z">
        <w:r>
          <w:t>”</w:t>
        </w:r>
      </w:ins>
      <w:ins w:id="1292" w:author="dearith" w:date="2013-08-22T10:47:00Z">
        <w:r>
          <w:t xml:space="preserve"> per date (day). E.g. (theoretical):</w:t>
        </w:r>
      </w:ins>
    </w:p>
    <w:p w:rsidR="00522A90" w:rsidDel="00A06266" w:rsidRDefault="009C62C2" w:rsidP="009C62C2">
      <w:pPr>
        <w:rPr>
          <w:del w:id="1293" w:author="dearith" w:date="2013-08-22T10:47:00Z"/>
        </w:rPr>
      </w:pPr>
      <w:del w:id="1294" w:author="dearith" w:date="2013-08-22T10:47:00Z">
        <w:r w:rsidDel="00A06266">
          <w:delText>The XSLT must count each distinct user</w:delText>
        </w:r>
        <w:r w:rsidR="00522A90" w:rsidDel="00A06266">
          <w:delText xml:space="preserve"> occurrence </w:delText>
        </w:r>
        <w:r w:rsidR="00827FDC" w:rsidDel="00A06266">
          <w:delText xml:space="preserve">he </w:delText>
        </w:r>
        <w:r w:rsidR="00522A90" w:rsidDel="00A06266">
          <w:delText>appears in the month (all dates)</w:delText>
        </w:r>
        <w:r w:rsidDel="00A06266">
          <w:delText xml:space="preserve">. If the number </w:delText>
        </w:r>
        <w:r w:rsidR="00522A90" w:rsidDel="00A06266">
          <w:delText>for</w:delText>
        </w:r>
        <w:r w:rsidDel="00A06266">
          <w:delText xml:space="preserve"> a user greater than 20, the XSLT </w:delText>
        </w:r>
        <w:r w:rsidR="0098038D" w:rsidDel="00A06266">
          <w:delText>count</w:delText>
        </w:r>
        <w:r w:rsidDel="00A06266">
          <w:delText xml:space="preserve"> the user</w:delText>
        </w:r>
        <w:r w:rsidR="00522A90" w:rsidDel="00A06266">
          <w:delText xml:space="preserve"> as a daily user</w:delText>
        </w:r>
      </w:del>
    </w:p>
    <w:p w:rsidR="009C62C2" w:rsidDel="00A06266" w:rsidRDefault="009C62C2" w:rsidP="009C62C2">
      <w:pPr>
        <w:rPr>
          <w:del w:id="1295" w:author="dearith" w:date="2013-08-22T10:47:00Z"/>
        </w:rPr>
      </w:pPr>
      <w:del w:id="1296" w:author="dearith" w:date="2013-08-22T10:47:00Z">
        <w:r w:rsidDel="00A06266">
          <w:delText>E.g. (theoretical):</w:delText>
        </w:r>
      </w:del>
    </w:p>
    <w:p w:rsidR="002735E9" w:rsidRDefault="00827FDC" w:rsidP="00827FDC">
      <w:pPr>
        <w:jc w:val="left"/>
        <w:rPr>
          <w:rFonts w:ascii="Courier New" w:hAnsi="Courier New" w:cs="Courier New"/>
          <w:sz w:val="16"/>
          <w:szCs w:val="16"/>
          <w:lang w:val="en-US"/>
        </w:rPr>
      </w:pPr>
      <w:r>
        <w:rPr>
          <w:rFonts w:ascii="Courier New" w:hAnsi="Courier New" w:cs="Courier New"/>
          <w:color w:val="000096"/>
          <w:sz w:val="16"/>
          <w:szCs w:val="16"/>
          <w:lang w:val="en-US" w:eastAsia="fr-FR"/>
        </w:rPr>
        <w:t>&lt;dailies</w:t>
      </w:r>
      <w:ins w:id="1297" w:author="dearith" w:date="2013-08-22T09:15:00Z">
        <w:r w:rsidR="00B503D9">
          <w:rPr>
            <w:rFonts w:ascii="Courier New" w:hAnsi="Courier New" w:cs="Courier New"/>
            <w:color w:val="000096"/>
            <w:sz w:val="16"/>
            <w:szCs w:val="16"/>
            <w:lang w:val="en-US" w:eastAsia="fr-FR"/>
          </w:rPr>
          <w:t xml:space="preserve"> </w:t>
        </w:r>
        <w:r w:rsidR="00B503D9" w:rsidRPr="00B503D9">
          <w:rPr>
            <w:rFonts w:ascii="Courier New" w:hAnsi="Courier New" w:cs="Courier New"/>
            <w:color w:val="F5844C"/>
            <w:sz w:val="16"/>
            <w:szCs w:val="16"/>
            <w:lang w:val="en-US" w:eastAsia="fr-FR"/>
          </w:rPr>
          <w:t>product</w:t>
        </w:r>
        <w:r w:rsidR="00B503D9" w:rsidRPr="00B503D9">
          <w:rPr>
            <w:rFonts w:ascii="Courier New" w:hAnsi="Courier New" w:cs="Courier New"/>
            <w:color w:val="FF8040"/>
            <w:sz w:val="16"/>
            <w:szCs w:val="16"/>
            <w:lang w:val="en-US" w:eastAsia="fr-FR"/>
          </w:rPr>
          <w:t>=</w:t>
        </w:r>
        <w:r w:rsidR="00B503D9" w:rsidRPr="00B503D9">
          <w:rPr>
            <w:rFonts w:ascii="Courier New" w:hAnsi="Courier New" w:cs="Courier New"/>
            <w:color w:val="993300"/>
            <w:sz w:val="16"/>
            <w:szCs w:val="16"/>
            <w:lang w:val="en-US" w:eastAsia="fr-FR"/>
          </w:rPr>
          <w:t>"NRT-ADT-ABO-C2-CF"</w:t>
        </w:r>
      </w:ins>
      <w:r w:rsidRPr="00827FDC">
        <w:rPr>
          <w:rFonts w:ascii="Courier New" w:hAnsi="Courier New" w:cs="Courier New"/>
          <w:color w:val="000096"/>
          <w:sz w:val="16"/>
          <w:szCs w:val="16"/>
          <w:lang w:val="en-US" w:eastAsia="fr-FR"/>
        </w:rPr>
        <w:t>&gt;</w:t>
      </w:r>
      <w:r w:rsidRPr="00827FDC">
        <w:rPr>
          <w:rFonts w:ascii="Courier New" w:hAnsi="Courier New" w:cs="Courier New"/>
          <w:color w:val="000000"/>
          <w:sz w:val="16"/>
          <w:szCs w:val="16"/>
          <w:lang w:val="en-US" w:eastAsia="fr-FR"/>
        </w:rPr>
        <w:br/>
        <w:t xml:space="preserve">    </w:t>
      </w:r>
      <w:r w:rsidRPr="00827FDC">
        <w:rPr>
          <w:rFonts w:ascii="Courier New" w:hAnsi="Courier New" w:cs="Courier New"/>
          <w:color w:val="000096"/>
          <w:sz w:val="16"/>
          <w:szCs w:val="16"/>
          <w:lang w:val="en-US" w:eastAsia="fr-FR"/>
        </w:rPr>
        <w:t>&lt;day</w:t>
      </w:r>
      <w:r w:rsidRPr="00827FDC">
        <w:rPr>
          <w:rFonts w:ascii="Courier New" w:hAnsi="Courier New" w:cs="Courier New"/>
          <w:color w:val="F5844C"/>
          <w:sz w:val="16"/>
          <w:szCs w:val="16"/>
          <w:lang w:val="en-US" w:eastAsia="fr-FR"/>
        </w:rPr>
        <w:t xml:space="preserve"> id</w:t>
      </w:r>
      <w:r w:rsidRPr="00827FDC">
        <w:rPr>
          <w:rFonts w:ascii="Courier New" w:hAnsi="Courier New" w:cs="Courier New"/>
          <w:color w:val="FF8040"/>
          <w:sz w:val="16"/>
          <w:szCs w:val="16"/>
          <w:lang w:val="en-US" w:eastAsia="fr-FR"/>
        </w:rPr>
        <w:t>=</w:t>
      </w:r>
      <w:r w:rsidRPr="00827FDC">
        <w:rPr>
          <w:rFonts w:ascii="Courier New" w:hAnsi="Courier New" w:cs="Courier New"/>
          <w:color w:val="993300"/>
          <w:sz w:val="16"/>
          <w:szCs w:val="16"/>
          <w:lang w:val="en-US" w:eastAsia="fr-FR"/>
        </w:rPr>
        <w:t>"20130501"</w:t>
      </w:r>
      <w:r w:rsidRPr="00827FDC">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20</w:t>
      </w:r>
      <w:r w:rsidRPr="00827FDC">
        <w:rPr>
          <w:rFonts w:ascii="Courier New" w:hAnsi="Courier New" w:cs="Courier New"/>
          <w:color w:val="000096"/>
          <w:sz w:val="16"/>
          <w:szCs w:val="16"/>
          <w:lang w:val="en-US" w:eastAsia="fr-FR"/>
        </w:rPr>
        <w:t>&lt;/day&gt;</w:t>
      </w:r>
      <w:r w:rsidRPr="00827FDC">
        <w:rPr>
          <w:rFonts w:ascii="Courier New" w:hAnsi="Courier New" w:cs="Courier New"/>
          <w:color w:val="000000"/>
          <w:sz w:val="16"/>
          <w:szCs w:val="16"/>
          <w:lang w:val="en-US" w:eastAsia="fr-FR"/>
        </w:rPr>
        <w:br/>
        <w:t xml:space="preserve">    </w:t>
      </w:r>
      <w:r w:rsidRPr="00827FDC">
        <w:rPr>
          <w:rFonts w:ascii="Courier New" w:hAnsi="Courier New" w:cs="Courier New"/>
          <w:color w:val="000096"/>
          <w:sz w:val="16"/>
          <w:szCs w:val="16"/>
          <w:lang w:val="en-US" w:eastAsia="fr-FR"/>
        </w:rPr>
        <w:t>&lt;day</w:t>
      </w:r>
      <w:r w:rsidRPr="00827FDC">
        <w:rPr>
          <w:rFonts w:ascii="Courier New" w:hAnsi="Courier New" w:cs="Courier New"/>
          <w:color w:val="F5844C"/>
          <w:sz w:val="16"/>
          <w:szCs w:val="16"/>
          <w:lang w:val="en-US" w:eastAsia="fr-FR"/>
        </w:rPr>
        <w:t xml:space="preserve"> id</w:t>
      </w:r>
      <w:r w:rsidRPr="00827FDC">
        <w:rPr>
          <w:rFonts w:ascii="Courier New" w:hAnsi="Courier New" w:cs="Courier New"/>
          <w:color w:val="FF8040"/>
          <w:sz w:val="16"/>
          <w:szCs w:val="16"/>
          <w:lang w:val="en-US" w:eastAsia="fr-FR"/>
        </w:rPr>
        <w:t>=</w:t>
      </w:r>
      <w:r w:rsidRPr="00827FDC">
        <w:rPr>
          <w:rFonts w:ascii="Courier New" w:hAnsi="Courier New" w:cs="Courier New"/>
          <w:color w:val="993300"/>
          <w:sz w:val="16"/>
          <w:szCs w:val="16"/>
          <w:lang w:val="en-US" w:eastAsia="fr-FR"/>
        </w:rPr>
        <w:t>"20130502"</w:t>
      </w:r>
      <w:r w:rsidRPr="00827FDC">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29</w:t>
      </w:r>
      <w:r w:rsidRPr="00827FDC">
        <w:rPr>
          <w:rFonts w:ascii="Courier New" w:hAnsi="Courier New" w:cs="Courier New"/>
          <w:color w:val="000096"/>
          <w:sz w:val="16"/>
          <w:szCs w:val="16"/>
          <w:lang w:val="en-US" w:eastAsia="fr-FR"/>
        </w:rPr>
        <w:t>&lt;/day&gt;</w:t>
      </w:r>
      <w:r w:rsidRPr="00827FDC">
        <w:rPr>
          <w:rFonts w:ascii="Courier New" w:hAnsi="Courier New" w:cs="Courier New"/>
          <w:color w:val="000000"/>
          <w:sz w:val="16"/>
          <w:szCs w:val="16"/>
          <w:lang w:val="en-US" w:eastAsia="fr-FR"/>
        </w:rPr>
        <w:br/>
        <w:t xml:space="preserve">    </w:t>
      </w:r>
      <w:r w:rsidRPr="00827FDC">
        <w:rPr>
          <w:rFonts w:ascii="Courier New" w:hAnsi="Courier New" w:cs="Courier New"/>
          <w:color w:val="000096"/>
          <w:sz w:val="16"/>
          <w:szCs w:val="16"/>
          <w:lang w:val="en-US" w:eastAsia="fr-FR"/>
        </w:rPr>
        <w:t>&lt;day</w:t>
      </w:r>
      <w:r w:rsidRPr="00827FDC">
        <w:rPr>
          <w:rFonts w:ascii="Courier New" w:hAnsi="Courier New" w:cs="Courier New"/>
          <w:color w:val="F5844C"/>
          <w:sz w:val="16"/>
          <w:szCs w:val="16"/>
          <w:lang w:val="en-US" w:eastAsia="fr-FR"/>
        </w:rPr>
        <w:t xml:space="preserve"> id</w:t>
      </w:r>
      <w:r w:rsidRPr="00827FDC">
        <w:rPr>
          <w:rFonts w:ascii="Courier New" w:hAnsi="Courier New" w:cs="Courier New"/>
          <w:color w:val="FF8040"/>
          <w:sz w:val="16"/>
          <w:szCs w:val="16"/>
          <w:lang w:val="en-US" w:eastAsia="fr-FR"/>
        </w:rPr>
        <w:t>=</w:t>
      </w:r>
      <w:r w:rsidRPr="00827FDC">
        <w:rPr>
          <w:rFonts w:ascii="Courier New" w:hAnsi="Courier New" w:cs="Courier New"/>
          <w:color w:val="993300"/>
          <w:sz w:val="16"/>
          <w:szCs w:val="16"/>
          <w:lang w:val="en-US" w:eastAsia="fr-FR"/>
        </w:rPr>
        <w:t>"20130509"</w:t>
      </w:r>
      <w:r w:rsidRPr="00827FDC">
        <w:rPr>
          <w:rFonts w:ascii="Courier New" w:hAnsi="Courier New" w:cs="Courier New"/>
          <w:color w:val="000096"/>
          <w:sz w:val="16"/>
          <w:szCs w:val="16"/>
          <w:lang w:val="en-US" w:eastAsia="fr-FR"/>
        </w:rPr>
        <w:t>&gt;</w:t>
      </w:r>
      <w:r w:rsidRPr="00827FDC">
        <w:rPr>
          <w:rFonts w:ascii="Courier New" w:hAnsi="Courier New" w:cs="Courier New"/>
          <w:color w:val="000000"/>
          <w:sz w:val="16"/>
          <w:szCs w:val="16"/>
          <w:lang w:val="en-US" w:eastAsia="fr-FR"/>
        </w:rPr>
        <w:t>1</w:t>
      </w:r>
      <w:r>
        <w:rPr>
          <w:rFonts w:ascii="Courier New" w:hAnsi="Courier New" w:cs="Courier New"/>
          <w:color w:val="000000"/>
          <w:sz w:val="16"/>
          <w:szCs w:val="16"/>
          <w:lang w:val="en-US" w:eastAsia="fr-FR"/>
        </w:rPr>
        <w:t>8</w:t>
      </w:r>
      <w:r w:rsidRPr="00827FDC">
        <w:rPr>
          <w:rFonts w:ascii="Courier New" w:hAnsi="Courier New" w:cs="Courier New"/>
          <w:color w:val="000096"/>
          <w:sz w:val="16"/>
          <w:szCs w:val="16"/>
          <w:lang w:val="en-US" w:eastAsia="fr-FR"/>
        </w:rPr>
        <w:t>&lt;/day&gt;</w:t>
      </w:r>
      <w:r w:rsidRPr="00827FDC">
        <w:rPr>
          <w:rFonts w:ascii="Courier New" w:hAnsi="Courier New" w:cs="Courier New"/>
          <w:color w:val="000000"/>
          <w:sz w:val="16"/>
          <w:szCs w:val="16"/>
          <w:lang w:val="en-US" w:eastAsia="fr-FR"/>
        </w:rPr>
        <w:br/>
      </w:r>
      <w:r w:rsidRPr="00827FDC">
        <w:rPr>
          <w:rFonts w:ascii="Courier New" w:hAnsi="Courier New" w:cs="Courier New"/>
          <w:color w:val="000096"/>
          <w:sz w:val="16"/>
          <w:szCs w:val="16"/>
          <w:lang w:val="en-US" w:eastAsia="fr-FR"/>
        </w:rPr>
        <w:t>&lt;/</w:t>
      </w:r>
      <w:r>
        <w:rPr>
          <w:rFonts w:ascii="Courier New" w:hAnsi="Courier New" w:cs="Courier New"/>
          <w:color w:val="000096"/>
          <w:sz w:val="16"/>
          <w:szCs w:val="16"/>
          <w:lang w:val="en-US" w:eastAsia="fr-FR"/>
        </w:rPr>
        <w:t>dailies</w:t>
      </w:r>
      <w:r w:rsidRPr="00827FDC">
        <w:rPr>
          <w:rFonts w:ascii="Courier New" w:hAnsi="Courier New" w:cs="Courier New"/>
          <w:color w:val="000096"/>
          <w:sz w:val="16"/>
          <w:szCs w:val="16"/>
          <w:lang w:val="en-US" w:eastAsia="fr-FR"/>
        </w:rPr>
        <w:t>&gt;</w:t>
      </w:r>
    </w:p>
    <w:p w:rsidR="00A06266" w:rsidRDefault="00222F0A" w:rsidP="00A06266">
      <w:pPr>
        <w:pStyle w:val="Paragraphedeliste"/>
        <w:numPr>
          <w:ilvl w:val="0"/>
          <w:numId w:val="64"/>
        </w:numPr>
        <w:rPr>
          <w:ins w:id="1298" w:author="dearith" w:date="2013-08-22T10:49:00Z"/>
        </w:rPr>
      </w:pPr>
      <w:ins w:id="1299" w:author="dearith" w:date="2013-08-22T10:36:00Z">
        <w:r>
          <w:rPr>
            <w:b/>
            <w:shd w:val="clear" w:color="auto" w:fill="FBD4B4" w:themeFill="accent6" w:themeFillTint="66"/>
          </w:rPr>
          <w:t>logs</w:t>
        </w:r>
      </w:ins>
      <w:ins w:id="1300" w:author="dearith" w:date="2013-08-22T10:38:00Z">
        <w:r>
          <w:rPr>
            <w:b/>
            <w:shd w:val="clear" w:color="auto" w:fill="FBD4B4" w:themeFill="accent6" w:themeFillTint="66"/>
          </w:rPr>
          <w:t>Get</w:t>
        </w:r>
      </w:ins>
      <w:ins w:id="1301" w:author="dearith" w:date="2013-08-22T10:36:00Z">
        <w:r>
          <w:rPr>
            <w:b/>
            <w:shd w:val="clear" w:color="auto" w:fill="FBD4B4" w:themeFill="accent6" w:themeFillTint="66"/>
          </w:rPr>
          <w:t>Dailies</w:t>
        </w:r>
        <w:r w:rsidR="002335F6" w:rsidRPr="002335F6">
          <w:rPr>
            <w:b/>
            <w:shd w:val="clear" w:color="auto" w:fill="FBD4B4" w:themeFill="accent6" w:themeFillTint="66"/>
          </w:rPr>
          <w:t>.xslt</w:t>
        </w:r>
        <w:r w:rsidR="002335F6">
          <w:t>: g</w:t>
        </w:r>
      </w:ins>
      <w:del w:id="1302" w:author="dearith" w:date="2013-08-22T10:36:00Z">
        <w:r w:rsidR="00827FDC" w:rsidDel="002335F6">
          <w:delText>G</w:delText>
        </w:r>
      </w:del>
      <w:r w:rsidR="00827FDC">
        <w:t>et</w:t>
      </w:r>
      <w:ins w:id="1303" w:author="dearith" w:date="2013-08-22T10:36:00Z">
        <w:r w:rsidR="002335F6">
          <w:t>s</w:t>
        </w:r>
      </w:ins>
      <w:r w:rsidR="00827FDC">
        <w:t xml:space="preserve"> the “daily users” per date. </w:t>
      </w:r>
      <w:r w:rsidR="00827FDC" w:rsidRPr="000308C3">
        <w:t xml:space="preserve">Create a XLST that uses as input </w:t>
      </w:r>
      <w:ins w:id="1304" w:author="dearith" w:date="2013-08-22T10:49:00Z">
        <w:r w:rsidR="00A06266">
          <w:t xml:space="preserve">the output of the previous step: </w:t>
        </w:r>
        <w:r w:rsidR="00A06266">
          <w:rPr>
            <w:b/>
            <w:shd w:val="clear" w:color="auto" w:fill="FBD4B4" w:themeFill="accent6" w:themeFillTint="66"/>
          </w:rPr>
          <w:t>logsCountDailiesPrepare</w:t>
        </w:r>
        <w:r w:rsidR="00A06266" w:rsidRPr="002335F6">
          <w:rPr>
            <w:b/>
            <w:shd w:val="clear" w:color="auto" w:fill="FBD4B4" w:themeFill="accent6" w:themeFillTint="66"/>
          </w:rPr>
          <w:t>.xslt</w:t>
        </w:r>
      </w:ins>
    </w:p>
    <w:p w:rsidR="00827FDC" w:rsidRDefault="00827FDC" w:rsidP="00A06266">
      <w:pPr>
        <w:pStyle w:val="Paragraphedeliste"/>
        <w:numPr>
          <w:ilvl w:val="0"/>
          <w:numId w:val="64"/>
        </w:numPr>
      </w:pPr>
      <w:del w:id="1305" w:author="dearith" w:date="2013-08-22T10:49:00Z">
        <w:r w:rsidRPr="000308C3" w:rsidDel="00A06266">
          <w:delText xml:space="preserve">the </w:delText>
        </w:r>
        <w:r w:rsidDel="00A06266">
          <w:delText xml:space="preserve">“Per number of days” XML file </w:delText>
        </w:r>
        <w:r w:rsidRPr="00BC255E" w:rsidDel="00A06266">
          <w:delText xml:space="preserve">(see section </w:delText>
        </w:r>
        <w:r w:rsidDel="00A06266">
          <w:delText>“</w:delText>
        </w:r>
        <w:r w:rsidR="003E07B6" w:rsidDel="00A06266">
          <w:fldChar w:fldCharType="begin"/>
        </w:r>
        <w:r w:rsidDel="00A06266">
          <w:delInstrText xml:space="preserve"> REF _Ref357694620 \r \h </w:delInstrText>
        </w:r>
        <w:r w:rsidR="003E07B6" w:rsidDel="00A06266">
          <w:fldChar w:fldCharType="separate"/>
        </w:r>
        <w:r w:rsidR="00C82D1C" w:rsidDel="00A06266">
          <w:delText>5.1.7.7</w:delText>
        </w:r>
        <w:r w:rsidR="003E07B6" w:rsidDel="00A06266">
          <w:fldChar w:fldCharType="end"/>
        </w:r>
        <w:r w:rsidDel="00A06266">
          <w:delText xml:space="preserve"> </w:delText>
        </w:r>
        <w:r w:rsidR="003E07B6" w:rsidDel="00A06266">
          <w:fldChar w:fldCharType="begin"/>
        </w:r>
        <w:r w:rsidDel="00A06266">
          <w:delInstrText xml:space="preserve"> REF _Ref357694620 \h </w:delInstrText>
        </w:r>
        <w:r w:rsidR="003E07B6" w:rsidDel="00A06266">
          <w:fldChar w:fldCharType="separate"/>
        </w:r>
        <w:r w:rsidR="00C82D1C" w:rsidDel="00A06266">
          <w:delText>Per number of days raw statistics</w:delText>
        </w:r>
        <w:r w:rsidR="003E07B6" w:rsidDel="00A06266">
          <w:fldChar w:fldCharType="end"/>
        </w:r>
        <w:r w:rsidDel="00A06266">
          <w:delText xml:space="preserve">”, page </w:delText>
        </w:r>
        <w:r w:rsidR="003E07B6" w:rsidDel="00A06266">
          <w:fldChar w:fldCharType="begin"/>
        </w:r>
        <w:r w:rsidDel="00A06266">
          <w:delInstrText xml:space="preserve"> PAGEREF _Ref357694620 \h </w:delInstrText>
        </w:r>
        <w:r w:rsidR="003E07B6" w:rsidDel="00A06266">
          <w:fldChar w:fldCharType="separate"/>
        </w:r>
        <w:r w:rsidR="00C82D1C" w:rsidDel="00A06266">
          <w:rPr>
            <w:noProof/>
          </w:rPr>
          <w:delText>149</w:delText>
        </w:r>
        <w:r w:rsidR="003E07B6" w:rsidDel="00A06266">
          <w:fldChar w:fldCharType="end"/>
        </w:r>
        <w:r w:rsidDel="00A06266">
          <w:delText>)</w:delText>
        </w:r>
      </w:del>
      <w:r>
        <w:t>.</w:t>
      </w:r>
    </w:p>
    <w:p w:rsidR="00827FDC" w:rsidDel="00A06266" w:rsidRDefault="00827FDC" w:rsidP="00827FDC">
      <w:pPr>
        <w:rPr>
          <w:del w:id="1306" w:author="dearith" w:date="2013-08-22T10:48:00Z"/>
        </w:rPr>
      </w:pPr>
      <w:del w:id="1307" w:author="dearith" w:date="2013-08-22T10:48:00Z">
        <w:r w:rsidDel="00A06266">
          <w:delText>The XSLT must count each distinct user occurrence he appears in the month (all dates). If the number for a user greater than 20, the XSLT write the user as a daily user</w:delText>
        </w:r>
        <w:r w:rsidR="0098038D" w:rsidDel="00A06266">
          <w:delText>.</w:delText>
        </w:r>
      </w:del>
    </w:p>
    <w:p w:rsidR="00B51186" w:rsidRDefault="0098038D" w:rsidP="00827FDC">
      <w:r>
        <w:t xml:space="preserve">The user value is </w:t>
      </w:r>
    </w:p>
    <w:p w:rsidR="00B51186" w:rsidRDefault="0098038D" w:rsidP="00B51186">
      <w:pPr>
        <w:pStyle w:val="Paragraphedeliste"/>
        <w:numPr>
          <w:ilvl w:val="0"/>
          <w:numId w:val="50"/>
        </w:numPr>
      </w:pPr>
      <w:r>
        <w:t xml:space="preserve">the </w:t>
      </w:r>
      <w:ins w:id="1308" w:author="dearith" w:date="2013-08-22T10:39:00Z">
        <w:r w:rsidR="005C0892">
          <w:t xml:space="preserve">user’s </w:t>
        </w:r>
      </w:ins>
      <w:r>
        <w:t xml:space="preserve">IP address </w:t>
      </w:r>
      <w:r w:rsidR="00B51186">
        <w:t>/</w:t>
      </w:r>
      <w:r>
        <w:t xml:space="preserve"> DSN</w:t>
      </w:r>
    </w:p>
    <w:p w:rsidR="000D1255" w:rsidRDefault="0098038D">
      <w:pPr>
        <w:pStyle w:val="Paragraphedeliste"/>
        <w:numPr>
          <w:ilvl w:val="0"/>
          <w:numId w:val="50"/>
        </w:numPr>
        <w:rPr>
          <w:del w:id="1309" w:author="dearith" w:date="2013-08-22T10:40:00Z"/>
        </w:rPr>
      </w:pPr>
      <w:r>
        <w:t xml:space="preserve">or </w:t>
      </w:r>
      <w:ins w:id="1310" w:author="dearith" w:date="2013-08-22T10:39:00Z">
        <w:r w:rsidR="005C0892">
          <w:t xml:space="preserve">the user’s </w:t>
        </w:r>
      </w:ins>
      <w:r>
        <w:t xml:space="preserve">login if the login </w:t>
      </w:r>
      <w:ins w:id="1311" w:author="dearith" w:date="2013-08-22T10:39:00Z">
        <w:r w:rsidR="005C0892">
          <w:t>information exists</w:t>
        </w:r>
      </w:ins>
      <w:ins w:id="1312" w:author="dearith" w:date="2013-08-22T10:41:00Z">
        <w:r w:rsidR="005C0892">
          <w:t xml:space="preserve"> (currently only for VSFTPD)</w:t>
        </w:r>
      </w:ins>
      <w:ins w:id="1313" w:author="dearith" w:date="2013-08-22T10:39:00Z">
        <w:r w:rsidR="005C0892">
          <w:t xml:space="preserve"> </w:t>
        </w:r>
      </w:ins>
      <w:del w:id="1314" w:author="dearith" w:date="2013-08-22T10:40:00Z">
        <w:r w:rsidDel="005C0892">
          <w:delText>attribute of the “</w:delText>
        </w:r>
        <w:r w:rsidR="003E07B6" w:rsidDel="005C0892">
          <w:fldChar w:fldCharType="begin"/>
        </w:r>
        <w:r w:rsidDel="005C0892">
          <w:delInstrText xml:space="preserve"> REF _Ref357694620 \h </w:delInstrText>
        </w:r>
        <w:r w:rsidR="003E07B6" w:rsidDel="005C0892">
          <w:fldChar w:fldCharType="separate"/>
        </w:r>
        <w:r w:rsidR="00C82D1C" w:rsidDel="005C0892">
          <w:delText>Per number of days raw statistics</w:delText>
        </w:r>
        <w:r w:rsidR="003E07B6" w:rsidDel="005C0892">
          <w:fldChar w:fldCharType="end"/>
        </w:r>
        <w:r w:rsidDel="005C0892">
          <w:delText>” file is fil</w:delText>
        </w:r>
        <w:r w:rsidR="00B51186" w:rsidDel="005C0892">
          <w:delText xml:space="preserve">led (currently only for VSFTPD) and there is no </w:delText>
        </w:r>
        <w:r w:rsidR="00271309" w:rsidDel="005C0892">
          <w:delText>“export LDAP users database (see section “</w:delText>
        </w:r>
        <w:r w:rsidR="003E07B6" w:rsidDel="005C0892">
          <w:fldChar w:fldCharType="begin"/>
        </w:r>
        <w:r w:rsidR="00271309" w:rsidDel="005C0892">
          <w:delInstrText xml:space="preserve"> REF _Ref358815000 \r \h </w:delInstrText>
        </w:r>
        <w:r w:rsidR="003E07B6" w:rsidDel="005C0892">
          <w:fldChar w:fldCharType="separate"/>
        </w:r>
        <w:r w:rsidR="00C82D1C" w:rsidDel="005C0892">
          <w:delText>5.1.7.9</w:delText>
        </w:r>
        <w:r w:rsidR="003E07B6" w:rsidDel="005C0892">
          <w:fldChar w:fldCharType="end"/>
        </w:r>
        <w:r w:rsidR="00271309" w:rsidDel="005C0892">
          <w:delText xml:space="preserve"> </w:delText>
        </w:r>
        <w:r w:rsidR="003E07B6" w:rsidDel="005C0892">
          <w:fldChar w:fldCharType="begin"/>
        </w:r>
        <w:r w:rsidR="00271309" w:rsidDel="005C0892">
          <w:delInstrText xml:space="preserve"> REF _Ref358815000 \h </w:delInstrText>
        </w:r>
        <w:r w:rsidR="003E07B6" w:rsidDel="005C0892">
          <w:fldChar w:fldCharType="separate"/>
        </w:r>
        <w:r w:rsidR="00C82D1C" w:rsidDel="005C0892">
          <w:delText>Export the LDAP users database</w:delText>
        </w:r>
        <w:r w:rsidR="003E07B6" w:rsidDel="005C0892">
          <w:fldChar w:fldCharType="end"/>
        </w:r>
        <w:r w:rsidR="00271309" w:rsidDel="005C0892">
          <w:delText xml:space="preserve">”, page </w:delText>
        </w:r>
        <w:r w:rsidR="003E07B6" w:rsidDel="005C0892">
          <w:fldChar w:fldCharType="begin"/>
        </w:r>
        <w:r w:rsidR="00271309" w:rsidDel="005C0892">
          <w:delInstrText xml:space="preserve"> PAGEREF _Ref358815000 \h </w:delInstrText>
        </w:r>
        <w:r w:rsidR="003E07B6" w:rsidDel="005C0892">
          <w:fldChar w:fldCharType="separate"/>
        </w:r>
        <w:r w:rsidR="00C82D1C" w:rsidDel="005C0892">
          <w:rPr>
            <w:noProof/>
          </w:rPr>
          <w:delText>156</w:delText>
        </w:r>
        <w:r w:rsidR="003E07B6" w:rsidDel="005C0892">
          <w:fldChar w:fldCharType="end"/>
        </w:r>
        <w:r w:rsidR="00271309" w:rsidDel="005C0892">
          <w:delText>)</w:delText>
        </w:r>
      </w:del>
    </w:p>
    <w:p w:rsidR="00B51186" w:rsidRDefault="00B51186" w:rsidP="005C0892">
      <w:pPr>
        <w:pStyle w:val="Paragraphedeliste"/>
        <w:numPr>
          <w:ilvl w:val="0"/>
          <w:numId w:val="50"/>
        </w:numPr>
      </w:pPr>
      <w:del w:id="1315" w:author="dearith" w:date="2013-08-22T10:40:00Z">
        <w:r w:rsidDel="005C0892">
          <w:delText xml:space="preserve">or the user name (first name, last name) retrieved from the export </w:delText>
        </w:r>
        <w:r w:rsidR="00271309" w:rsidDel="005C0892">
          <w:delText xml:space="preserve">of the </w:delText>
        </w:r>
        <w:r w:rsidDel="005C0892">
          <w:delText xml:space="preserve">LDAP database </w:delText>
        </w:r>
        <w:r w:rsidR="00271309" w:rsidDel="005C0892">
          <w:delText>if the login attribute of the “</w:delText>
        </w:r>
        <w:r w:rsidR="003E07B6" w:rsidDel="005C0892">
          <w:fldChar w:fldCharType="begin"/>
        </w:r>
        <w:r w:rsidR="00271309" w:rsidDel="005C0892">
          <w:delInstrText xml:space="preserve"> REF _Ref357694620 \h </w:delInstrText>
        </w:r>
        <w:r w:rsidR="003E07B6" w:rsidDel="005C0892">
          <w:fldChar w:fldCharType="separate"/>
        </w:r>
        <w:r w:rsidR="00C82D1C" w:rsidDel="005C0892">
          <w:delText>Per number of days raw statistics</w:delText>
        </w:r>
        <w:r w:rsidR="003E07B6" w:rsidDel="005C0892">
          <w:fldChar w:fldCharType="end"/>
        </w:r>
        <w:r w:rsidR="00271309" w:rsidDel="005C0892">
          <w:delText>” file is filled (currently only for VSFTPD) and there is an “export LDAP users database (see section “</w:delText>
        </w:r>
        <w:r w:rsidR="003E07B6" w:rsidDel="005C0892">
          <w:fldChar w:fldCharType="begin"/>
        </w:r>
        <w:r w:rsidR="00271309" w:rsidDel="005C0892">
          <w:delInstrText xml:space="preserve"> REF _Ref358815000 \r \h </w:delInstrText>
        </w:r>
        <w:r w:rsidR="003E07B6" w:rsidDel="005C0892">
          <w:fldChar w:fldCharType="separate"/>
        </w:r>
        <w:r w:rsidR="00C82D1C" w:rsidDel="005C0892">
          <w:delText>5.1.7.9</w:delText>
        </w:r>
        <w:r w:rsidR="003E07B6" w:rsidDel="005C0892">
          <w:fldChar w:fldCharType="end"/>
        </w:r>
        <w:r w:rsidR="00271309" w:rsidDel="005C0892">
          <w:delText xml:space="preserve"> </w:delText>
        </w:r>
        <w:r w:rsidR="003E07B6" w:rsidDel="005C0892">
          <w:fldChar w:fldCharType="begin"/>
        </w:r>
        <w:r w:rsidR="00271309" w:rsidDel="005C0892">
          <w:delInstrText xml:space="preserve"> REF _Ref358815000 \h </w:delInstrText>
        </w:r>
        <w:r w:rsidR="003E07B6" w:rsidDel="005C0892">
          <w:fldChar w:fldCharType="separate"/>
        </w:r>
        <w:r w:rsidR="00C82D1C" w:rsidDel="005C0892">
          <w:delText>Export the LDAP users database</w:delText>
        </w:r>
        <w:r w:rsidR="003E07B6" w:rsidDel="005C0892">
          <w:fldChar w:fldCharType="end"/>
        </w:r>
        <w:r w:rsidR="00271309" w:rsidDel="005C0892">
          <w:delText xml:space="preserve">”, page </w:delText>
        </w:r>
        <w:r w:rsidR="003E07B6" w:rsidDel="005C0892">
          <w:fldChar w:fldCharType="begin"/>
        </w:r>
        <w:r w:rsidR="00271309" w:rsidDel="005C0892">
          <w:delInstrText xml:space="preserve"> PAGEREF _Ref358815000 \h </w:delInstrText>
        </w:r>
        <w:r w:rsidR="003E07B6" w:rsidDel="005C0892">
          <w:fldChar w:fldCharType="separate"/>
        </w:r>
        <w:r w:rsidR="00C82D1C" w:rsidDel="005C0892">
          <w:rPr>
            <w:noProof/>
          </w:rPr>
          <w:delText>156</w:delText>
        </w:r>
        <w:r w:rsidR="003E07B6" w:rsidDel="005C0892">
          <w:fldChar w:fldCharType="end"/>
        </w:r>
        <w:r w:rsidR="00271309" w:rsidDel="005C0892">
          <w:delText>)</w:delText>
        </w:r>
        <w:r w:rsidDel="005C0892">
          <w:delText>.</w:delText>
        </w:r>
      </w:del>
    </w:p>
    <w:p w:rsidR="00B51186" w:rsidRDefault="00B51186" w:rsidP="00271309">
      <w:pPr>
        <w:rPr>
          <w:ins w:id="1316" w:author="dearith" w:date="2013-08-22T10:48:00Z"/>
        </w:rPr>
      </w:pPr>
    </w:p>
    <w:p w:rsidR="002868A9" w:rsidRDefault="00A06266">
      <w:pPr>
        <w:rPr>
          <w:ins w:id="1317" w:author="dearith" w:date="2013-08-22T10:48:00Z"/>
        </w:rPr>
        <w:pPrChange w:id="1318" w:author="dearith" w:date="2013-08-22T10:48:00Z">
          <w:pPr>
            <w:ind w:left="360"/>
          </w:pPr>
        </w:pPrChange>
      </w:pPr>
      <w:ins w:id="1319" w:author="dearith" w:date="2013-08-22T10:48:00Z">
        <w:r>
          <w:t xml:space="preserve">The XSLT must </w:t>
        </w:r>
        <w:proofErr w:type="gramStart"/>
        <w:r>
          <w:t>list  the</w:t>
        </w:r>
        <w:proofErr w:type="gramEnd"/>
        <w:r>
          <w:t xml:space="preserve"> “daily users. E.g. (theoretical):</w:t>
        </w:r>
      </w:ins>
    </w:p>
    <w:p w:rsidR="00A06266" w:rsidRDefault="00A06266" w:rsidP="00271309"/>
    <w:p w:rsidR="00827FDC" w:rsidRDefault="00827FDC" w:rsidP="00827FDC">
      <w:r>
        <w:t>E.g. (theoretical):</w:t>
      </w:r>
    </w:p>
    <w:p w:rsidR="00827FDC" w:rsidRDefault="0098038D" w:rsidP="00827FDC">
      <w:pPr>
        <w:jc w:val="left"/>
        <w:rPr>
          <w:rFonts w:ascii="Courier New" w:hAnsi="Courier New" w:cs="Courier New"/>
          <w:sz w:val="16"/>
          <w:szCs w:val="16"/>
          <w:lang w:val="en-US"/>
        </w:rPr>
      </w:pPr>
      <w:r w:rsidRPr="0098038D">
        <w:rPr>
          <w:rFonts w:ascii="Courier New" w:hAnsi="Courier New" w:cs="Courier New"/>
          <w:color w:val="000096"/>
          <w:sz w:val="16"/>
          <w:szCs w:val="16"/>
          <w:lang w:val="en-US" w:eastAsia="fr-FR"/>
        </w:rPr>
        <w:t>&lt;dailyUsers</w:t>
      </w:r>
      <w:ins w:id="1320" w:author="dearith" w:date="2013-08-22T09:15:00Z">
        <w:r w:rsidR="00B503D9">
          <w:rPr>
            <w:rFonts w:ascii="Courier New" w:hAnsi="Courier New" w:cs="Courier New"/>
            <w:color w:val="000096"/>
            <w:sz w:val="16"/>
            <w:szCs w:val="16"/>
            <w:lang w:val="en-US" w:eastAsia="fr-FR"/>
          </w:rPr>
          <w:t xml:space="preserve"> </w:t>
        </w:r>
        <w:r w:rsidR="00B503D9" w:rsidRPr="00B503D9">
          <w:rPr>
            <w:rFonts w:ascii="Courier New" w:hAnsi="Courier New" w:cs="Courier New"/>
            <w:color w:val="F5844C"/>
            <w:sz w:val="16"/>
            <w:szCs w:val="16"/>
            <w:lang w:val="en-US" w:eastAsia="fr-FR"/>
          </w:rPr>
          <w:t>product</w:t>
        </w:r>
        <w:r w:rsidR="00B503D9" w:rsidRPr="00B503D9">
          <w:rPr>
            <w:rFonts w:ascii="Courier New" w:hAnsi="Courier New" w:cs="Courier New"/>
            <w:color w:val="FF8040"/>
            <w:sz w:val="16"/>
            <w:szCs w:val="16"/>
            <w:lang w:val="en-US" w:eastAsia="fr-FR"/>
          </w:rPr>
          <w:t>=</w:t>
        </w:r>
        <w:r w:rsidR="00B503D9" w:rsidRPr="00B503D9">
          <w:rPr>
            <w:rFonts w:ascii="Courier New" w:hAnsi="Courier New" w:cs="Courier New"/>
            <w:color w:val="993300"/>
            <w:sz w:val="16"/>
            <w:szCs w:val="16"/>
            <w:lang w:val="en-US" w:eastAsia="fr-FR"/>
          </w:rPr>
          <w:t>"NRT-ADT-ABO-C2-CF"</w:t>
        </w:r>
      </w:ins>
      <w:r w:rsidRPr="0098038D">
        <w:rPr>
          <w:rFonts w:ascii="Courier New" w:hAnsi="Courier New" w:cs="Courier New"/>
          <w:color w:val="000096"/>
          <w:sz w:val="16"/>
          <w:szCs w:val="16"/>
          <w:lang w:val="en-US" w:eastAsia="fr-FR"/>
        </w:rPr>
        <w:t>&gt;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&lt;dailyUser&gt;</w:t>
      </w:r>
      <w:r w:rsidRPr="0098038D">
        <w:rPr>
          <w:rFonts w:ascii="Courier New" w:hAnsi="Courier New" w:cs="Courier New"/>
          <w:color w:val="000000"/>
          <w:sz w:val="16"/>
          <w:szCs w:val="16"/>
          <w:lang w:val="en-US" w:eastAsia="fr-FR"/>
        </w:rPr>
        <w:t>User A</w:t>
      </w:r>
      <w:r w:rsidRPr="0098038D">
        <w:rPr>
          <w:rFonts w:ascii="Courier New" w:hAnsi="Courier New" w:cs="Courier New"/>
          <w:color w:val="000096"/>
          <w:sz w:val="16"/>
          <w:szCs w:val="16"/>
          <w:lang w:val="en-US" w:eastAsia="fr-FR"/>
        </w:rPr>
        <w:t>&lt;/dailyUser&gt;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&lt;dailyUser&gt;</w:t>
      </w:r>
      <w:r w:rsidRPr="0098038D">
        <w:rPr>
          <w:rFonts w:ascii="Courier New" w:hAnsi="Courier New" w:cs="Courier New"/>
          <w:color w:val="000000"/>
          <w:sz w:val="16"/>
          <w:szCs w:val="16"/>
          <w:lang w:val="en-US" w:eastAsia="fr-FR"/>
        </w:rPr>
        <w:t>User C</w:t>
      </w:r>
      <w:r w:rsidRPr="0098038D">
        <w:rPr>
          <w:rFonts w:ascii="Courier New" w:hAnsi="Courier New" w:cs="Courier New"/>
          <w:color w:val="000096"/>
          <w:sz w:val="16"/>
          <w:szCs w:val="16"/>
          <w:lang w:val="en-US" w:eastAsia="fr-FR"/>
        </w:rPr>
        <w:t>&lt;/dailyUser&gt;</w:t>
      </w:r>
      <w:r w:rsidRPr="0098038D">
        <w:rPr>
          <w:rFonts w:ascii="Courier New" w:hAnsi="Courier New" w:cs="Courier New"/>
          <w:color w:val="000000"/>
          <w:sz w:val="16"/>
          <w:szCs w:val="16"/>
          <w:lang w:val="en-US" w:eastAsia="fr-FR"/>
        </w:rPr>
        <w:br/>
      </w:r>
      <w:r w:rsidRPr="0098038D">
        <w:rPr>
          <w:rFonts w:ascii="Courier New" w:hAnsi="Courier New" w:cs="Courier New"/>
          <w:color w:val="000096"/>
          <w:sz w:val="16"/>
          <w:szCs w:val="16"/>
          <w:lang w:val="en-US" w:eastAsia="fr-FR"/>
        </w:rPr>
        <w:t>&lt;/dailyUsers&gt;</w:t>
      </w:r>
      <w:r w:rsidR="00827FDC" w:rsidRPr="0098038D">
        <w:rPr>
          <w:rFonts w:ascii="Courier New" w:hAnsi="Courier New" w:cs="Courier New"/>
          <w:color w:val="000000"/>
          <w:sz w:val="16"/>
          <w:szCs w:val="16"/>
          <w:lang w:val="en-US" w:eastAsia="fr-FR"/>
        </w:rPr>
        <w:br/>
      </w:r>
    </w:p>
    <w:p w:rsidR="0098038D" w:rsidRDefault="0098038D" w:rsidP="00A06266">
      <w:pPr>
        <w:pStyle w:val="Paragraphedeliste"/>
        <w:numPr>
          <w:ilvl w:val="0"/>
          <w:numId w:val="64"/>
        </w:numPr>
      </w:pPr>
      <w:r w:rsidRPr="000308C3">
        <w:lastRenderedPageBreak/>
        <w:t xml:space="preserve">Create a XLST that </w:t>
      </w:r>
      <w:r>
        <w:t>merge the 3 previous XML and add missing days of the month with value 0. E.g. (theoretical):</w:t>
      </w:r>
    </w:p>
    <w:p w:rsidR="0098038D" w:rsidRPr="0098038D" w:rsidRDefault="0098038D" w:rsidP="00827FDC">
      <w:pPr>
        <w:jc w:val="left"/>
        <w:rPr>
          <w:rFonts w:ascii="Courier New" w:hAnsi="Courier New" w:cs="Courier New"/>
          <w:color w:val="000096"/>
          <w:sz w:val="16"/>
          <w:szCs w:val="16"/>
          <w:lang w:val="en-US" w:eastAsia="fr-FR"/>
        </w:rPr>
      </w:pPr>
      <w:r w:rsidRPr="0098038D">
        <w:rPr>
          <w:rFonts w:ascii="Courier New" w:hAnsi="Courier New" w:cs="Courier New"/>
          <w:color w:val="000096"/>
          <w:sz w:val="16"/>
          <w:szCs w:val="16"/>
          <w:lang w:val="en-US" w:eastAsia="fr-FR"/>
        </w:rPr>
        <w:t>&lt;root</w:t>
      </w:r>
      <w:ins w:id="1321" w:author="dearith" w:date="2013-08-22T09:16:00Z">
        <w:r w:rsidR="00B503D9">
          <w:rPr>
            <w:rFonts w:ascii="Courier New" w:hAnsi="Courier New" w:cs="Courier New"/>
            <w:color w:val="000096"/>
            <w:sz w:val="16"/>
            <w:szCs w:val="16"/>
            <w:lang w:val="en-US" w:eastAsia="fr-FR"/>
          </w:rPr>
          <w:t xml:space="preserve"> </w:t>
        </w:r>
        <w:r w:rsidR="00B503D9" w:rsidRPr="00B503D9">
          <w:rPr>
            <w:rFonts w:ascii="Courier New" w:hAnsi="Courier New" w:cs="Courier New"/>
            <w:color w:val="F5844C"/>
            <w:sz w:val="16"/>
            <w:szCs w:val="16"/>
            <w:lang w:val="en-US" w:eastAsia="fr-FR"/>
          </w:rPr>
          <w:t>product</w:t>
        </w:r>
        <w:r w:rsidR="00B503D9" w:rsidRPr="00B503D9">
          <w:rPr>
            <w:rFonts w:ascii="Courier New" w:hAnsi="Courier New" w:cs="Courier New"/>
            <w:color w:val="FF8040"/>
            <w:sz w:val="16"/>
            <w:szCs w:val="16"/>
            <w:lang w:val="en-US" w:eastAsia="fr-FR"/>
          </w:rPr>
          <w:t>=</w:t>
        </w:r>
        <w:r w:rsidR="00B503D9" w:rsidRPr="00B503D9">
          <w:rPr>
            <w:rFonts w:ascii="Courier New" w:hAnsi="Courier New" w:cs="Courier New"/>
            <w:color w:val="993300"/>
            <w:sz w:val="16"/>
            <w:szCs w:val="16"/>
            <w:lang w:val="en-US" w:eastAsia="fr-FR"/>
          </w:rPr>
          <w:t>"NRT-ADT-ABO-C2-CF"</w:t>
        </w:r>
      </w:ins>
      <w:r w:rsidRPr="0098038D">
        <w:rPr>
          <w:rFonts w:ascii="Courier New" w:hAnsi="Courier New" w:cs="Courier New"/>
          <w:color w:val="000096"/>
          <w:sz w:val="16"/>
          <w:szCs w:val="16"/>
          <w:lang w:val="en-US" w:eastAsia="fr-FR"/>
        </w:rPr>
        <w:t>&gt;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&lt;days&gt;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w:t>
      </w:r>
      <w:r w:rsidRPr="0098038D">
        <w:rPr>
          <w:rFonts w:ascii="Courier New" w:hAnsi="Courier New" w:cs="Courier New"/>
          <w:color w:val="F5844C"/>
          <w:sz w:val="16"/>
          <w:szCs w:val="16"/>
          <w:lang w:val="en-US" w:eastAsia="fr-FR"/>
        </w:rPr>
        <w:t xml:space="preserve"> id</w:t>
      </w:r>
      <w:r w:rsidRPr="0098038D">
        <w:rPr>
          <w:rFonts w:ascii="Courier New" w:hAnsi="Courier New" w:cs="Courier New"/>
          <w:color w:val="FF8040"/>
          <w:sz w:val="16"/>
          <w:szCs w:val="16"/>
          <w:lang w:val="en-US" w:eastAsia="fr-FR"/>
        </w:rPr>
        <w:t>=</w:t>
      </w:r>
      <w:r w:rsidRPr="0098038D">
        <w:rPr>
          <w:rFonts w:ascii="Courier New" w:hAnsi="Courier New" w:cs="Courier New"/>
          <w:color w:val="993300"/>
          <w:sz w:val="16"/>
          <w:szCs w:val="16"/>
          <w:lang w:val="en-US" w:eastAsia="fr-FR"/>
        </w:rPr>
        <w:t>"20130501"</w:t>
      </w:r>
      <w:r w:rsidRPr="0098038D">
        <w:rPr>
          <w:rFonts w:ascii="Courier New" w:hAnsi="Courier New" w:cs="Courier New"/>
          <w:color w:val="000096"/>
          <w:sz w:val="16"/>
          <w:szCs w:val="16"/>
          <w:lang w:val="en-US" w:eastAsia="fr-FR"/>
        </w:rPr>
        <w:t>&gt;</w:t>
      </w:r>
      <w:r w:rsidRPr="0098038D">
        <w:rPr>
          <w:rFonts w:ascii="Courier New" w:hAnsi="Courier New" w:cs="Courier New"/>
          <w:color w:val="000000"/>
          <w:sz w:val="16"/>
          <w:szCs w:val="16"/>
          <w:lang w:val="en-US" w:eastAsia="fr-FR"/>
        </w:rPr>
        <w:t>25</w:t>
      </w:r>
      <w:r w:rsidRPr="0098038D">
        <w:rPr>
          <w:rFonts w:ascii="Courier New" w:hAnsi="Courier New" w:cs="Courier New"/>
          <w:color w:val="000096"/>
          <w:sz w:val="16"/>
          <w:szCs w:val="16"/>
          <w:lang w:val="en-US" w:eastAsia="fr-FR"/>
        </w:rPr>
        <w:t>&lt;/day&gt;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w:t>
      </w:r>
      <w:r w:rsidRPr="0098038D">
        <w:rPr>
          <w:rFonts w:ascii="Courier New" w:hAnsi="Courier New" w:cs="Courier New"/>
          <w:color w:val="F5844C"/>
          <w:sz w:val="16"/>
          <w:szCs w:val="16"/>
          <w:lang w:val="en-US" w:eastAsia="fr-FR"/>
        </w:rPr>
        <w:t xml:space="preserve"> id</w:t>
      </w:r>
      <w:r w:rsidRPr="0098038D">
        <w:rPr>
          <w:rFonts w:ascii="Courier New" w:hAnsi="Courier New" w:cs="Courier New"/>
          <w:color w:val="FF8040"/>
          <w:sz w:val="16"/>
          <w:szCs w:val="16"/>
          <w:lang w:val="en-US" w:eastAsia="fr-FR"/>
        </w:rPr>
        <w:t>=</w:t>
      </w:r>
      <w:r w:rsidRPr="0098038D">
        <w:rPr>
          <w:rFonts w:ascii="Courier New" w:hAnsi="Courier New" w:cs="Courier New"/>
          <w:color w:val="993300"/>
          <w:sz w:val="16"/>
          <w:szCs w:val="16"/>
          <w:lang w:val="en-US" w:eastAsia="fr-FR"/>
        </w:rPr>
        <w:t>"20130502"</w:t>
      </w:r>
      <w:r w:rsidRPr="0098038D">
        <w:rPr>
          <w:rFonts w:ascii="Courier New" w:hAnsi="Courier New" w:cs="Courier New"/>
          <w:color w:val="000096"/>
          <w:sz w:val="16"/>
          <w:szCs w:val="16"/>
          <w:lang w:val="en-US" w:eastAsia="fr-FR"/>
        </w:rPr>
        <w:t>&gt;</w:t>
      </w:r>
      <w:r w:rsidRPr="0098038D">
        <w:rPr>
          <w:rFonts w:ascii="Courier New" w:hAnsi="Courier New" w:cs="Courier New"/>
          <w:color w:val="000000"/>
          <w:sz w:val="16"/>
          <w:szCs w:val="16"/>
          <w:lang w:val="en-US" w:eastAsia="fr-FR"/>
        </w:rPr>
        <w:t>32</w:t>
      </w:r>
      <w:r w:rsidRPr="0098038D">
        <w:rPr>
          <w:rFonts w:ascii="Courier New" w:hAnsi="Courier New" w:cs="Courier New"/>
          <w:color w:val="000096"/>
          <w:sz w:val="16"/>
          <w:szCs w:val="16"/>
          <w:lang w:val="en-US" w:eastAsia="fr-FR"/>
        </w:rPr>
        <w:t>&lt;/day&gt;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w:t>
      </w:r>
      <w:r w:rsidRPr="0098038D">
        <w:rPr>
          <w:rFonts w:ascii="Courier New" w:hAnsi="Courier New" w:cs="Courier New"/>
          <w:color w:val="F5844C"/>
          <w:sz w:val="16"/>
          <w:szCs w:val="16"/>
          <w:lang w:val="en-US" w:eastAsia="fr-FR"/>
        </w:rPr>
        <w:t xml:space="preserve"> id</w:t>
      </w:r>
      <w:r w:rsidRPr="0098038D">
        <w:rPr>
          <w:rFonts w:ascii="Courier New" w:hAnsi="Courier New" w:cs="Courier New"/>
          <w:color w:val="FF8040"/>
          <w:sz w:val="16"/>
          <w:szCs w:val="16"/>
          <w:lang w:val="en-US" w:eastAsia="fr-FR"/>
        </w:rPr>
        <w:t>=</w:t>
      </w:r>
      <w:r w:rsidRPr="0098038D">
        <w:rPr>
          <w:rFonts w:ascii="Courier New" w:hAnsi="Courier New" w:cs="Courier New"/>
          <w:color w:val="993300"/>
          <w:sz w:val="16"/>
          <w:szCs w:val="16"/>
          <w:lang w:val="en-US" w:eastAsia="fr-FR"/>
        </w:rPr>
        <w:t>"2013050</w:t>
      </w:r>
      <w:r>
        <w:rPr>
          <w:rFonts w:ascii="Courier New" w:hAnsi="Courier New" w:cs="Courier New"/>
          <w:color w:val="993300"/>
          <w:sz w:val="16"/>
          <w:szCs w:val="16"/>
          <w:lang w:val="en-US" w:eastAsia="fr-FR"/>
        </w:rPr>
        <w:t>3</w:t>
      </w:r>
      <w:r w:rsidRPr="0098038D">
        <w:rPr>
          <w:rFonts w:ascii="Courier New" w:hAnsi="Courier New" w:cs="Courier New"/>
          <w:color w:val="993300"/>
          <w:sz w:val="16"/>
          <w:szCs w:val="16"/>
          <w:lang w:val="en-US" w:eastAsia="fr-FR"/>
        </w:rPr>
        <w:t>"</w:t>
      </w:r>
      <w:r w:rsidRPr="0098038D">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0</w:t>
      </w:r>
      <w:r w:rsidRPr="0098038D">
        <w:rPr>
          <w:rFonts w:ascii="Courier New" w:hAnsi="Courier New" w:cs="Courier New"/>
          <w:color w:val="000096"/>
          <w:sz w:val="16"/>
          <w:szCs w:val="16"/>
          <w:lang w:val="en-US" w:eastAsia="fr-FR"/>
        </w:rPr>
        <w:t>&lt;/day&gt;</w:t>
      </w:r>
      <w:r>
        <w:rPr>
          <w:rFonts w:ascii="Courier New" w:hAnsi="Courier New" w:cs="Courier New"/>
          <w:color w:val="000096"/>
          <w:sz w:val="16"/>
          <w:szCs w:val="16"/>
          <w:lang w:val="en-US" w:eastAsia="fr-FR"/>
        </w:rPr>
        <w:br/>
        <w: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w:t>
      </w:r>
      <w:r w:rsidRPr="0098038D">
        <w:rPr>
          <w:rFonts w:ascii="Courier New" w:hAnsi="Courier New" w:cs="Courier New"/>
          <w:color w:val="F5844C"/>
          <w:sz w:val="16"/>
          <w:szCs w:val="16"/>
          <w:lang w:val="en-US" w:eastAsia="fr-FR"/>
        </w:rPr>
        <w:t xml:space="preserve"> id</w:t>
      </w:r>
      <w:r w:rsidRPr="0098038D">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"20130508</w:t>
      </w:r>
      <w:r w:rsidRPr="0098038D">
        <w:rPr>
          <w:rFonts w:ascii="Courier New" w:hAnsi="Courier New" w:cs="Courier New"/>
          <w:color w:val="993300"/>
          <w:sz w:val="16"/>
          <w:szCs w:val="16"/>
          <w:lang w:val="en-US" w:eastAsia="fr-FR"/>
        </w:rPr>
        <w:t>"</w:t>
      </w:r>
      <w:r w:rsidRPr="0098038D">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0</w:t>
      </w:r>
      <w:r w:rsidRPr="0098038D">
        <w:rPr>
          <w:rFonts w:ascii="Courier New" w:hAnsi="Courier New" w:cs="Courier New"/>
          <w:color w:val="000096"/>
          <w:sz w:val="16"/>
          <w:szCs w:val="16"/>
          <w:lang w:val="en-US" w:eastAsia="fr-FR"/>
        </w:rPr>
        <w:t>&lt;/day&gt;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w:t>
      </w:r>
      <w:r w:rsidRPr="0098038D">
        <w:rPr>
          <w:rFonts w:ascii="Courier New" w:hAnsi="Courier New" w:cs="Courier New"/>
          <w:color w:val="F5844C"/>
          <w:sz w:val="16"/>
          <w:szCs w:val="16"/>
          <w:lang w:val="en-US" w:eastAsia="fr-FR"/>
        </w:rPr>
        <w:t xml:space="preserve"> id</w:t>
      </w:r>
      <w:r w:rsidRPr="0098038D">
        <w:rPr>
          <w:rFonts w:ascii="Courier New" w:hAnsi="Courier New" w:cs="Courier New"/>
          <w:color w:val="FF8040"/>
          <w:sz w:val="16"/>
          <w:szCs w:val="16"/>
          <w:lang w:val="en-US" w:eastAsia="fr-FR"/>
        </w:rPr>
        <w:t>=</w:t>
      </w:r>
      <w:r w:rsidRPr="0098038D">
        <w:rPr>
          <w:rFonts w:ascii="Courier New" w:hAnsi="Courier New" w:cs="Courier New"/>
          <w:color w:val="993300"/>
          <w:sz w:val="16"/>
          <w:szCs w:val="16"/>
          <w:lang w:val="en-US" w:eastAsia="fr-FR"/>
        </w:rPr>
        <w:t>"20130509"</w:t>
      </w:r>
      <w:r w:rsidRPr="0098038D">
        <w:rPr>
          <w:rFonts w:ascii="Courier New" w:hAnsi="Courier New" w:cs="Courier New"/>
          <w:color w:val="000096"/>
          <w:sz w:val="16"/>
          <w:szCs w:val="16"/>
          <w:lang w:val="en-US" w:eastAsia="fr-FR"/>
        </w:rPr>
        <w:t>&gt;</w:t>
      </w:r>
      <w:r w:rsidRPr="0098038D">
        <w:rPr>
          <w:rFonts w:ascii="Courier New" w:hAnsi="Courier New" w:cs="Courier New"/>
          <w:color w:val="000000"/>
          <w:sz w:val="16"/>
          <w:szCs w:val="16"/>
          <w:lang w:val="en-US" w:eastAsia="fr-FR"/>
        </w:rPr>
        <w:t>18</w:t>
      </w:r>
      <w:r w:rsidRPr="0098038D">
        <w:rPr>
          <w:rFonts w:ascii="Courier New" w:hAnsi="Courier New" w:cs="Courier New"/>
          <w:color w:val="000096"/>
          <w:sz w:val="16"/>
          <w:szCs w:val="16"/>
          <w:lang w:val="en-US" w:eastAsia="fr-FR"/>
        </w:rPr>
        <w:t>&lt;/day&gt;</w:t>
      </w:r>
      <w:r>
        <w:rPr>
          <w:rFonts w:ascii="Courier New" w:hAnsi="Courier New" w:cs="Courier New"/>
          <w:color w:val="000096"/>
          <w:sz w:val="16"/>
          <w:szCs w:val="16"/>
          <w:lang w:val="en-US" w:eastAsia="fr-FR"/>
        </w:rPr>
        <w:br/>
      </w:r>
      <w:r w:rsidR="00C20AF9" w:rsidRPr="0098038D">
        <w:rPr>
          <w:rFonts w:ascii="Courier New" w:hAnsi="Courier New" w:cs="Courier New"/>
          <w:color w:val="000000"/>
          <w:sz w:val="16"/>
          <w:szCs w:val="16"/>
          <w:lang w:val="en-US" w:eastAsia="fr-FR"/>
        </w:rPr>
        <w:t xml:space="preserve">        </w:t>
      </w:r>
      <w:r w:rsidR="00C20AF9" w:rsidRPr="0098038D">
        <w:rPr>
          <w:rFonts w:ascii="Courier New" w:hAnsi="Courier New" w:cs="Courier New"/>
          <w:color w:val="000096"/>
          <w:sz w:val="16"/>
          <w:szCs w:val="16"/>
          <w:lang w:val="en-US" w:eastAsia="fr-FR"/>
        </w:rPr>
        <w:t>&lt;day</w:t>
      </w:r>
      <w:r w:rsidR="00C20AF9" w:rsidRPr="0098038D">
        <w:rPr>
          <w:rFonts w:ascii="Courier New" w:hAnsi="Courier New" w:cs="Courier New"/>
          <w:color w:val="F5844C"/>
          <w:sz w:val="16"/>
          <w:szCs w:val="16"/>
          <w:lang w:val="en-US" w:eastAsia="fr-FR"/>
        </w:rPr>
        <w:t xml:space="preserve"> id</w:t>
      </w:r>
      <w:r w:rsidR="00C20AF9" w:rsidRPr="0098038D">
        <w:rPr>
          <w:rFonts w:ascii="Courier New" w:hAnsi="Courier New" w:cs="Courier New"/>
          <w:color w:val="FF8040"/>
          <w:sz w:val="16"/>
          <w:szCs w:val="16"/>
          <w:lang w:val="en-US" w:eastAsia="fr-FR"/>
        </w:rPr>
        <w:t>=</w:t>
      </w:r>
      <w:r w:rsidR="00C20AF9">
        <w:rPr>
          <w:rFonts w:ascii="Courier New" w:hAnsi="Courier New" w:cs="Courier New"/>
          <w:color w:val="993300"/>
          <w:sz w:val="16"/>
          <w:szCs w:val="16"/>
          <w:lang w:val="en-US" w:eastAsia="fr-FR"/>
        </w:rPr>
        <w:t>"20130510</w:t>
      </w:r>
      <w:r w:rsidR="00C20AF9" w:rsidRPr="0098038D">
        <w:rPr>
          <w:rFonts w:ascii="Courier New" w:hAnsi="Courier New" w:cs="Courier New"/>
          <w:color w:val="993300"/>
          <w:sz w:val="16"/>
          <w:szCs w:val="16"/>
          <w:lang w:val="en-US" w:eastAsia="fr-FR"/>
        </w:rPr>
        <w:t>"</w:t>
      </w:r>
      <w:r w:rsidR="00C20AF9" w:rsidRPr="0098038D">
        <w:rPr>
          <w:rFonts w:ascii="Courier New" w:hAnsi="Courier New" w:cs="Courier New"/>
          <w:color w:val="000096"/>
          <w:sz w:val="16"/>
          <w:szCs w:val="16"/>
          <w:lang w:val="en-US" w:eastAsia="fr-FR"/>
        </w:rPr>
        <w:t>&gt;</w:t>
      </w:r>
      <w:r w:rsidR="00C20AF9">
        <w:rPr>
          <w:rFonts w:ascii="Courier New" w:hAnsi="Courier New" w:cs="Courier New"/>
          <w:color w:val="000000"/>
          <w:sz w:val="16"/>
          <w:szCs w:val="16"/>
          <w:lang w:val="en-US" w:eastAsia="fr-FR"/>
        </w:rPr>
        <w:t>0</w:t>
      </w:r>
      <w:r w:rsidR="00C20AF9" w:rsidRPr="0098038D">
        <w:rPr>
          <w:rFonts w:ascii="Courier New" w:hAnsi="Courier New" w:cs="Courier New"/>
          <w:color w:val="000096"/>
          <w:sz w:val="16"/>
          <w:szCs w:val="16"/>
          <w:lang w:val="en-US" w:eastAsia="fr-FR"/>
        </w:rPr>
        <w:t>&lt;/day&gt;</w:t>
      </w:r>
      <w:r w:rsidR="00C20AF9" w:rsidRPr="0098038D">
        <w:rPr>
          <w:rFonts w:ascii="Courier New" w:hAnsi="Courier New" w:cs="Courier New"/>
          <w:color w:val="000000"/>
          <w:sz w:val="16"/>
          <w:szCs w:val="16"/>
          <w:lang w:val="en-US" w:eastAsia="fr-FR"/>
        </w:rPr>
        <w:br/>
      </w:r>
      <w:r>
        <w:rPr>
          <w:rFonts w:ascii="Courier New" w:hAnsi="Courier New" w:cs="Courier New"/>
          <w:color w:val="000096"/>
          <w:sz w:val="16"/>
          <w:szCs w:val="16"/>
          <w:lang w:val="en-US" w:eastAsia="fr-FR"/>
        </w:rPr>
        <w: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w:t>
      </w:r>
      <w:r w:rsidRPr="0098038D">
        <w:rPr>
          <w:rFonts w:ascii="Courier New" w:hAnsi="Courier New" w:cs="Courier New"/>
          <w:color w:val="F5844C"/>
          <w:sz w:val="16"/>
          <w:szCs w:val="16"/>
          <w:lang w:val="en-US" w:eastAsia="fr-FR"/>
        </w:rPr>
        <w:t xml:space="preserve"> id</w:t>
      </w:r>
      <w:r w:rsidRPr="0098038D">
        <w:rPr>
          <w:rFonts w:ascii="Courier New" w:hAnsi="Courier New" w:cs="Courier New"/>
          <w:color w:val="FF8040"/>
          <w:sz w:val="16"/>
          <w:szCs w:val="16"/>
          <w:lang w:val="en-US" w:eastAsia="fr-FR"/>
        </w:rPr>
        <w:t>=</w:t>
      </w:r>
      <w:r w:rsidR="00C20AF9">
        <w:rPr>
          <w:rFonts w:ascii="Courier New" w:hAnsi="Courier New" w:cs="Courier New"/>
          <w:color w:val="993300"/>
          <w:sz w:val="16"/>
          <w:szCs w:val="16"/>
          <w:lang w:val="en-US" w:eastAsia="fr-FR"/>
        </w:rPr>
        <w:t>"20130531</w:t>
      </w:r>
      <w:r w:rsidRPr="0098038D">
        <w:rPr>
          <w:rFonts w:ascii="Courier New" w:hAnsi="Courier New" w:cs="Courier New"/>
          <w:color w:val="993300"/>
          <w:sz w:val="16"/>
          <w:szCs w:val="16"/>
          <w:lang w:val="en-US" w:eastAsia="fr-FR"/>
        </w:rPr>
        <w:t>"</w:t>
      </w:r>
      <w:r w:rsidRPr="0098038D">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0</w:t>
      </w:r>
      <w:r w:rsidRPr="0098038D">
        <w:rPr>
          <w:rFonts w:ascii="Courier New" w:hAnsi="Courier New" w:cs="Courier New"/>
          <w:color w:val="000096"/>
          <w:sz w:val="16"/>
          <w:szCs w:val="16"/>
          <w:lang w:val="en-US" w:eastAsia="fr-FR"/>
        </w:rPr>
        <w:t>&lt;/day&gt;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&lt;/days&gt;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&lt;dailies&gt;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w:t>
      </w:r>
      <w:r w:rsidRPr="0098038D">
        <w:rPr>
          <w:rFonts w:ascii="Courier New" w:hAnsi="Courier New" w:cs="Courier New"/>
          <w:color w:val="F5844C"/>
          <w:sz w:val="16"/>
          <w:szCs w:val="16"/>
          <w:lang w:val="en-US" w:eastAsia="fr-FR"/>
        </w:rPr>
        <w:t xml:space="preserve"> id</w:t>
      </w:r>
      <w:r w:rsidRPr="0098038D">
        <w:rPr>
          <w:rFonts w:ascii="Courier New" w:hAnsi="Courier New" w:cs="Courier New"/>
          <w:color w:val="FF8040"/>
          <w:sz w:val="16"/>
          <w:szCs w:val="16"/>
          <w:lang w:val="en-US" w:eastAsia="fr-FR"/>
        </w:rPr>
        <w:t>=</w:t>
      </w:r>
      <w:r w:rsidRPr="0098038D">
        <w:rPr>
          <w:rFonts w:ascii="Courier New" w:hAnsi="Courier New" w:cs="Courier New"/>
          <w:color w:val="993300"/>
          <w:sz w:val="16"/>
          <w:szCs w:val="16"/>
          <w:lang w:val="en-US" w:eastAsia="fr-FR"/>
        </w:rPr>
        <w:t>"20130501"</w:t>
      </w:r>
      <w:r w:rsidRPr="0098038D">
        <w:rPr>
          <w:rFonts w:ascii="Courier New" w:hAnsi="Courier New" w:cs="Courier New"/>
          <w:color w:val="000096"/>
          <w:sz w:val="16"/>
          <w:szCs w:val="16"/>
          <w:lang w:val="en-US" w:eastAsia="fr-FR"/>
        </w:rPr>
        <w:t>&gt;</w:t>
      </w:r>
      <w:r w:rsidRPr="0098038D">
        <w:rPr>
          <w:rFonts w:ascii="Courier New" w:hAnsi="Courier New" w:cs="Courier New"/>
          <w:color w:val="000000"/>
          <w:sz w:val="16"/>
          <w:szCs w:val="16"/>
          <w:lang w:val="en-US" w:eastAsia="fr-FR"/>
        </w:rPr>
        <w:t>20</w:t>
      </w:r>
      <w:r w:rsidRPr="0098038D">
        <w:rPr>
          <w:rFonts w:ascii="Courier New" w:hAnsi="Courier New" w:cs="Courier New"/>
          <w:color w:val="000096"/>
          <w:sz w:val="16"/>
          <w:szCs w:val="16"/>
          <w:lang w:val="en-US" w:eastAsia="fr-FR"/>
        </w:rPr>
        <w:t>&lt;/day&gt;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&lt;day</w:t>
      </w:r>
      <w:r w:rsidRPr="0098038D">
        <w:rPr>
          <w:rFonts w:ascii="Courier New" w:hAnsi="Courier New" w:cs="Courier New"/>
          <w:color w:val="F5844C"/>
          <w:sz w:val="16"/>
          <w:szCs w:val="16"/>
          <w:lang w:val="en-US" w:eastAsia="fr-FR"/>
        </w:rPr>
        <w:t xml:space="preserve"> id</w:t>
      </w:r>
      <w:r w:rsidRPr="0098038D">
        <w:rPr>
          <w:rFonts w:ascii="Courier New" w:hAnsi="Courier New" w:cs="Courier New"/>
          <w:color w:val="FF8040"/>
          <w:sz w:val="16"/>
          <w:szCs w:val="16"/>
          <w:lang w:val="en-US" w:eastAsia="fr-FR"/>
        </w:rPr>
        <w:t>=</w:t>
      </w:r>
      <w:r w:rsidRPr="0098038D">
        <w:rPr>
          <w:rFonts w:ascii="Courier New" w:hAnsi="Courier New" w:cs="Courier New"/>
          <w:color w:val="993300"/>
          <w:sz w:val="16"/>
          <w:szCs w:val="16"/>
          <w:lang w:val="en-US" w:eastAsia="fr-FR"/>
        </w:rPr>
        <w:t>"20130502"</w:t>
      </w:r>
      <w:r w:rsidRPr="0098038D">
        <w:rPr>
          <w:rFonts w:ascii="Courier New" w:hAnsi="Courier New" w:cs="Courier New"/>
          <w:color w:val="000096"/>
          <w:sz w:val="16"/>
          <w:szCs w:val="16"/>
          <w:lang w:val="en-US" w:eastAsia="fr-FR"/>
        </w:rPr>
        <w:t>&gt;</w:t>
      </w:r>
      <w:r w:rsidRPr="0098038D">
        <w:rPr>
          <w:rFonts w:ascii="Courier New" w:hAnsi="Courier New" w:cs="Courier New"/>
          <w:color w:val="000000"/>
          <w:sz w:val="16"/>
          <w:szCs w:val="16"/>
          <w:lang w:val="en-US" w:eastAsia="fr-FR"/>
        </w:rPr>
        <w:t>29</w:t>
      </w:r>
      <w:r w:rsidRPr="0098038D">
        <w:rPr>
          <w:rFonts w:ascii="Courier New" w:hAnsi="Courier New" w:cs="Courier New"/>
          <w:color w:val="000096"/>
          <w:sz w:val="16"/>
          <w:szCs w:val="16"/>
          <w:lang w:val="en-US" w:eastAsia="fr-FR"/>
        </w:rPr>
        <w:t>&lt;/day&gt;</w:t>
      </w:r>
      <w:r w:rsidRPr="0098038D">
        <w:rPr>
          <w:rFonts w:ascii="Courier New" w:hAnsi="Courier New" w:cs="Courier New"/>
          <w:color w:val="000000"/>
          <w:sz w:val="16"/>
          <w:szCs w:val="16"/>
          <w:lang w:val="en-US" w:eastAsia="fr-FR"/>
        </w:rPr>
        <w:br/>
      </w:r>
      <w:r w:rsidR="00C20AF9" w:rsidRPr="0098038D">
        <w:rPr>
          <w:rFonts w:ascii="Courier New" w:hAnsi="Courier New" w:cs="Courier New"/>
          <w:color w:val="000000"/>
          <w:sz w:val="16"/>
          <w:szCs w:val="16"/>
          <w:lang w:val="en-US" w:eastAsia="fr-FR"/>
        </w:rPr>
        <w:t xml:space="preserve">        </w:t>
      </w:r>
      <w:r w:rsidR="00C20AF9" w:rsidRPr="0098038D">
        <w:rPr>
          <w:rFonts w:ascii="Courier New" w:hAnsi="Courier New" w:cs="Courier New"/>
          <w:color w:val="000096"/>
          <w:sz w:val="16"/>
          <w:szCs w:val="16"/>
          <w:lang w:val="en-US" w:eastAsia="fr-FR"/>
        </w:rPr>
        <w:t>&lt;day</w:t>
      </w:r>
      <w:r w:rsidR="00C20AF9" w:rsidRPr="0098038D">
        <w:rPr>
          <w:rFonts w:ascii="Courier New" w:hAnsi="Courier New" w:cs="Courier New"/>
          <w:color w:val="F5844C"/>
          <w:sz w:val="16"/>
          <w:szCs w:val="16"/>
          <w:lang w:val="en-US" w:eastAsia="fr-FR"/>
        </w:rPr>
        <w:t xml:space="preserve"> id</w:t>
      </w:r>
      <w:r w:rsidR="00C20AF9" w:rsidRPr="0098038D">
        <w:rPr>
          <w:rFonts w:ascii="Courier New" w:hAnsi="Courier New" w:cs="Courier New"/>
          <w:color w:val="FF8040"/>
          <w:sz w:val="16"/>
          <w:szCs w:val="16"/>
          <w:lang w:val="en-US" w:eastAsia="fr-FR"/>
        </w:rPr>
        <w:t>=</w:t>
      </w:r>
      <w:r w:rsidR="00C20AF9" w:rsidRPr="0098038D">
        <w:rPr>
          <w:rFonts w:ascii="Courier New" w:hAnsi="Courier New" w:cs="Courier New"/>
          <w:color w:val="993300"/>
          <w:sz w:val="16"/>
          <w:szCs w:val="16"/>
          <w:lang w:val="en-US" w:eastAsia="fr-FR"/>
        </w:rPr>
        <w:t>"2013050</w:t>
      </w:r>
      <w:r w:rsidR="00C20AF9">
        <w:rPr>
          <w:rFonts w:ascii="Courier New" w:hAnsi="Courier New" w:cs="Courier New"/>
          <w:color w:val="993300"/>
          <w:sz w:val="16"/>
          <w:szCs w:val="16"/>
          <w:lang w:val="en-US" w:eastAsia="fr-FR"/>
        </w:rPr>
        <w:t>3</w:t>
      </w:r>
      <w:r w:rsidR="00C20AF9" w:rsidRPr="0098038D">
        <w:rPr>
          <w:rFonts w:ascii="Courier New" w:hAnsi="Courier New" w:cs="Courier New"/>
          <w:color w:val="993300"/>
          <w:sz w:val="16"/>
          <w:szCs w:val="16"/>
          <w:lang w:val="en-US" w:eastAsia="fr-FR"/>
        </w:rPr>
        <w:t>"</w:t>
      </w:r>
      <w:r w:rsidR="00C20AF9" w:rsidRPr="0098038D">
        <w:rPr>
          <w:rFonts w:ascii="Courier New" w:hAnsi="Courier New" w:cs="Courier New"/>
          <w:color w:val="000096"/>
          <w:sz w:val="16"/>
          <w:szCs w:val="16"/>
          <w:lang w:val="en-US" w:eastAsia="fr-FR"/>
        </w:rPr>
        <w:t>&gt;</w:t>
      </w:r>
      <w:r w:rsidR="00C20AF9">
        <w:rPr>
          <w:rFonts w:ascii="Courier New" w:hAnsi="Courier New" w:cs="Courier New"/>
          <w:color w:val="000000"/>
          <w:sz w:val="16"/>
          <w:szCs w:val="16"/>
          <w:lang w:val="en-US" w:eastAsia="fr-FR"/>
        </w:rPr>
        <w:t>0</w:t>
      </w:r>
      <w:r w:rsidR="00C20AF9" w:rsidRPr="0098038D">
        <w:rPr>
          <w:rFonts w:ascii="Courier New" w:hAnsi="Courier New" w:cs="Courier New"/>
          <w:color w:val="000096"/>
          <w:sz w:val="16"/>
          <w:szCs w:val="16"/>
          <w:lang w:val="en-US" w:eastAsia="fr-FR"/>
        </w:rPr>
        <w:t>&lt;/day&gt;</w:t>
      </w:r>
      <w:r w:rsidR="00C20AF9">
        <w:rPr>
          <w:rFonts w:ascii="Courier New" w:hAnsi="Courier New" w:cs="Courier New"/>
          <w:color w:val="000096"/>
          <w:sz w:val="16"/>
          <w:szCs w:val="16"/>
          <w:lang w:val="en-US" w:eastAsia="fr-FR"/>
        </w:rPr>
        <w:br/>
        <w:t>…</w:t>
      </w:r>
      <w:r w:rsidR="00C20AF9" w:rsidRPr="0098038D">
        <w:rPr>
          <w:rFonts w:ascii="Courier New" w:hAnsi="Courier New" w:cs="Courier New"/>
          <w:color w:val="000000"/>
          <w:sz w:val="16"/>
          <w:szCs w:val="16"/>
          <w:lang w:val="en-US" w:eastAsia="fr-FR"/>
        </w:rPr>
        <w:br/>
        <w:t xml:space="preserve">        </w:t>
      </w:r>
      <w:r w:rsidR="00C20AF9" w:rsidRPr="0098038D">
        <w:rPr>
          <w:rFonts w:ascii="Courier New" w:hAnsi="Courier New" w:cs="Courier New"/>
          <w:color w:val="000096"/>
          <w:sz w:val="16"/>
          <w:szCs w:val="16"/>
          <w:lang w:val="en-US" w:eastAsia="fr-FR"/>
        </w:rPr>
        <w:t>&lt;day</w:t>
      </w:r>
      <w:r w:rsidR="00C20AF9" w:rsidRPr="0098038D">
        <w:rPr>
          <w:rFonts w:ascii="Courier New" w:hAnsi="Courier New" w:cs="Courier New"/>
          <w:color w:val="F5844C"/>
          <w:sz w:val="16"/>
          <w:szCs w:val="16"/>
          <w:lang w:val="en-US" w:eastAsia="fr-FR"/>
        </w:rPr>
        <w:t xml:space="preserve"> id</w:t>
      </w:r>
      <w:r w:rsidR="00C20AF9" w:rsidRPr="0098038D">
        <w:rPr>
          <w:rFonts w:ascii="Courier New" w:hAnsi="Courier New" w:cs="Courier New"/>
          <w:color w:val="FF8040"/>
          <w:sz w:val="16"/>
          <w:szCs w:val="16"/>
          <w:lang w:val="en-US" w:eastAsia="fr-FR"/>
        </w:rPr>
        <w:t>=</w:t>
      </w:r>
      <w:r w:rsidR="00C20AF9">
        <w:rPr>
          <w:rFonts w:ascii="Courier New" w:hAnsi="Courier New" w:cs="Courier New"/>
          <w:color w:val="993300"/>
          <w:sz w:val="16"/>
          <w:szCs w:val="16"/>
          <w:lang w:val="en-US" w:eastAsia="fr-FR"/>
        </w:rPr>
        <w:t>"20130508</w:t>
      </w:r>
      <w:r w:rsidR="00C20AF9" w:rsidRPr="0098038D">
        <w:rPr>
          <w:rFonts w:ascii="Courier New" w:hAnsi="Courier New" w:cs="Courier New"/>
          <w:color w:val="993300"/>
          <w:sz w:val="16"/>
          <w:szCs w:val="16"/>
          <w:lang w:val="en-US" w:eastAsia="fr-FR"/>
        </w:rPr>
        <w:t>"</w:t>
      </w:r>
      <w:r w:rsidR="00C20AF9" w:rsidRPr="0098038D">
        <w:rPr>
          <w:rFonts w:ascii="Courier New" w:hAnsi="Courier New" w:cs="Courier New"/>
          <w:color w:val="000096"/>
          <w:sz w:val="16"/>
          <w:szCs w:val="16"/>
          <w:lang w:val="en-US" w:eastAsia="fr-FR"/>
        </w:rPr>
        <w:t>&gt;</w:t>
      </w:r>
      <w:r w:rsidR="00C20AF9">
        <w:rPr>
          <w:rFonts w:ascii="Courier New" w:hAnsi="Courier New" w:cs="Courier New"/>
          <w:color w:val="000000"/>
          <w:sz w:val="16"/>
          <w:szCs w:val="16"/>
          <w:lang w:val="en-US" w:eastAsia="fr-FR"/>
        </w:rPr>
        <w:t>0</w:t>
      </w:r>
      <w:r w:rsidR="00C20AF9" w:rsidRPr="0098038D">
        <w:rPr>
          <w:rFonts w:ascii="Courier New" w:hAnsi="Courier New" w:cs="Courier New"/>
          <w:color w:val="000096"/>
          <w:sz w:val="16"/>
          <w:szCs w:val="16"/>
          <w:lang w:val="en-US" w:eastAsia="fr-FR"/>
        </w:rPr>
        <w:t>&lt;/day&gt;</w:t>
      </w:r>
      <w:r w:rsidR="00C20AF9" w:rsidRPr="0098038D">
        <w:rPr>
          <w:rFonts w:ascii="Courier New" w:hAnsi="Courier New" w:cs="Courier New"/>
          <w:color w:val="000000"/>
          <w:sz w:val="16"/>
          <w:szCs w:val="16"/>
          <w:lang w:val="en-US" w:eastAsia="fr-FR"/>
        </w:rPr>
        <w:br/>
      </w:r>
      <w:r w:rsidRPr="0098038D">
        <w:rPr>
          <w:rFonts w:ascii="Courier New" w:hAnsi="Courier New" w:cs="Courier New"/>
          <w:color w:val="000000"/>
          <w:sz w:val="16"/>
          <w:szCs w:val="16"/>
          <w:lang w:val="en-US" w:eastAsia="fr-FR"/>
        </w:rPr>
        <w:t xml:space="preserve">        </w:t>
      </w:r>
      <w:r w:rsidRPr="0098038D">
        <w:rPr>
          <w:rFonts w:ascii="Courier New" w:hAnsi="Courier New" w:cs="Courier New"/>
          <w:color w:val="000096"/>
          <w:sz w:val="16"/>
          <w:szCs w:val="16"/>
          <w:lang w:val="en-US" w:eastAsia="fr-FR"/>
        </w:rPr>
        <w:t>&lt;day</w:t>
      </w:r>
      <w:r w:rsidRPr="0098038D">
        <w:rPr>
          <w:rFonts w:ascii="Courier New" w:hAnsi="Courier New" w:cs="Courier New"/>
          <w:color w:val="F5844C"/>
          <w:sz w:val="16"/>
          <w:szCs w:val="16"/>
          <w:lang w:val="en-US" w:eastAsia="fr-FR"/>
        </w:rPr>
        <w:t xml:space="preserve"> id</w:t>
      </w:r>
      <w:r w:rsidRPr="0098038D">
        <w:rPr>
          <w:rFonts w:ascii="Courier New" w:hAnsi="Courier New" w:cs="Courier New"/>
          <w:color w:val="FF8040"/>
          <w:sz w:val="16"/>
          <w:szCs w:val="16"/>
          <w:lang w:val="en-US" w:eastAsia="fr-FR"/>
        </w:rPr>
        <w:t>=</w:t>
      </w:r>
      <w:r w:rsidRPr="0098038D">
        <w:rPr>
          <w:rFonts w:ascii="Courier New" w:hAnsi="Courier New" w:cs="Courier New"/>
          <w:color w:val="993300"/>
          <w:sz w:val="16"/>
          <w:szCs w:val="16"/>
          <w:lang w:val="en-US" w:eastAsia="fr-FR"/>
        </w:rPr>
        <w:t>"20130509"</w:t>
      </w:r>
      <w:r w:rsidRPr="0098038D">
        <w:rPr>
          <w:rFonts w:ascii="Courier New" w:hAnsi="Courier New" w:cs="Courier New"/>
          <w:color w:val="000096"/>
          <w:sz w:val="16"/>
          <w:szCs w:val="16"/>
          <w:lang w:val="en-US" w:eastAsia="fr-FR"/>
        </w:rPr>
        <w:t>&gt;</w:t>
      </w:r>
      <w:r w:rsidRPr="0098038D">
        <w:rPr>
          <w:rFonts w:ascii="Courier New" w:hAnsi="Courier New" w:cs="Courier New"/>
          <w:color w:val="000000"/>
          <w:sz w:val="16"/>
          <w:szCs w:val="16"/>
          <w:lang w:val="en-US" w:eastAsia="fr-FR"/>
        </w:rPr>
        <w:t>18</w:t>
      </w:r>
      <w:r w:rsidRPr="0098038D">
        <w:rPr>
          <w:rFonts w:ascii="Courier New" w:hAnsi="Courier New" w:cs="Courier New"/>
          <w:color w:val="000096"/>
          <w:sz w:val="16"/>
          <w:szCs w:val="16"/>
          <w:lang w:val="en-US" w:eastAsia="fr-FR"/>
        </w:rPr>
        <w:t>&lt;/day&gt;</w:t>
      </w:r>
      <w:r w:rsidRPr="0098038D">
        <w:rPr>
          <w:rFonts w:ascii="Courier New" w:hAnsi="Courier New" w:cs="Courier New"/>
          <w:color w:val="000000"/>
          <w:sz w:val="16"/>
          <w:szCs w:val="16"/>
          <w:lang w:val="en-US" w:eastAsia="fr-FR"/>
        </w:rPr>
        <w:br/>
      </w:r>
      <w:r w:rsidR="00C20AF9" w:rsidRPr="0098038D">
        <w:rPr>
          <w:rFonts w:ascii="Courier New" w:hAnsi="Courier New" w:cs="Courier New"/>
          <w:color w:val="000000"/>
          <w:sz w:val="16"/>
          <w:szCs w:val="16"/>
          <w:lang w:val="en-US" w:eastAsia="fr-FR"/>
        </w:rPr>
        <w:t xml:space="preserve">        </w:t>
      </w:r>
      <w:r w:rsidR="00C20AF9" w:rsidRPr="0098038D">
        <w:rPr>
          <w:rFonts w:ascii="Courier New" w:hAnsi="Courier New" w:cs="Courier New"/>
          <w:color w:val="000096"/>
          <w:sz w:val="16"/>
          <w:szCs w:val="16"/>
          <w:lang w:val="en-US" w:eastAsia="fr-FR"/>
        </w:rPr>
        <w:t>&lt;day</w:t>
      </w:r>
      <w:r w:rsidR="00C20AF9" w:rsidRPr="0098038D">
        <w:rPr>
          <w:rFonts w:ascii="Courier New" w:hAnsi="Courier New" w:cs="Courier New"/>
          <w:color w:val="F5844C"/>
          <w:sz w:val="16"/>
          <w:szCs w:val="16"/>
          <w:lang w:val="en-US" w:eastAsia="fr-FR"/>
        </w:rPr>
        <w:t xml:space="preserve"> id</w:t>
      </w:r>
      <w:r w:rsidR="00C20AF9" w:rsidRPr="0098038D">
        <w:rPr>
          <w:rFonts w:ascii="Courier New" w:hAnsi="Courier New" w:cs="Courier New"/>
          <w:color w:val="FF8040"/>
          <w:sz w:val="16"/>
          <w:szCs w:val="16"/>
          <w:lang w:val="en-US" w:eastAsia="fr-FR"/>
        </w:rPr>
        <w:t>=</w:t>
      </w:r>
      <w:r w:rsidR="00C20AF9">
        <w:rPr>
          <w:rFonts w:ascii="Courier New" w:hAnsi="Courier New" w:cs="Courier New"/>
          <w:color w:val="993300"/>
          <w:sz w:val="16"/>
          <w:szCs w:val="16"/>
          <w:lang w:val="en-US" w:eastAsia="fr-FR"/>
        </w:rPr>
        <w:t>"20130510</w:t>
      </w:r>
      <w:r w:rsidR="00C20AF9" w:rsidRPr="0098038D">
        <w:rPr>
          <w:rFonts w:ascii="Courier New" w:hAnsi="Courier New" w:cs="Courier New"/>
          <w:color w:val="993300"/>
          <w:sz w:val="16"/>
          <w:szCs w:val="16"/>
          <w:lang w:val="en-US" w:eastAsia="fr-FR"/>
        </w:rPr>
        <w:t>"</w:t>
      </w:r>
      <w:r w:rsidR="00C20AF9" w:rsidRPr="0098038D">
        <w:rPr>
          <w:rFonts w:ascii="Courier New" w:hAnsi="Courier New" w:cs="Courier New"/>
          <w:color w:val="000096"/>
          <w:sz w:val="16"/>
          <w:szCs w:val="16"/>
          <w:lang w:val="en-US" w:eastAsia="fr-FR"/>
        </w:rPr>
        <w:t>&gt;</w:t>
      </w:r>
      <w:r w:rsidR="00C20AF9">
        <w:rPr>
          <w:rFonts w:ascii="Courier New" w:hAnsi="Courier New" w:cs="Courier New"/>
          <w:color w:val="000000"/>
          <w:sz w:val="16"/>
          <w:szCs w:val="16"/>
          <w:lang w:val="en-US" w:eastAsia="fr-FR"/>
        </w:rPr>
        <w:t>0</w:t>
      </w:r>
      <w:r w:rsidR="00C20AF9" w:rsidRPr="0098038D">
        <w:rPr>
          <w:rFonts w:ascii="Courier New" w:hAnsi="Courier New" w:cs="Courier New"/>
          <w:color w:val="000096"/>
          <w:sz w:val="16"/>
          <w:szCs w:val="16"/>
          <w:lang w:val="en-US" w:eastAsia="fr-FR"/>
        </w:rPr>
        <w:t>&lt;/day&gt;</w:t>
      </w:r>
      <w:r w:rsidR="00C20AF9" w:rsidRPr="0098038D">
        <w:rPr>
          <w:rFonts w:ascii="Courier New" w:hAnsi="Courier New" w:cs="Courier New"/>
          <w:color w:val="000000"/>
          <w:sz w:val="16"/>
          <w:szCs w:val="16"/>
          <w:lang w:val="en-US" w:eastAsia="fr-FR"/>
        </w:rPr>
        <w:br/>
      </w:r>
      <w:r w:rsidR="00C20AF9">
        <w:rPr>
          <w:rFonts w:ascii="Courier New" w:hAnsi="Courier New" w:cs="Courier New"/>
          <w:color w:val="000096"/>
          <w:sz w:val="16"/>
          <w:szCs w:val="16"/>
          <w:lang w:val="en-US" w:eastAsia="fr-FR"/>
        </w:rPr>
        <w:t>…</w:t>
      </w:r>
      <w:r w:rsidR="00C20AF9" w:rsidRPr="0098038D">
        <w:rPr>
          <w:rFonts w:ascii="Courier New" w:hAnsi="Courier New" w:cs="Courier New"/>
          <w:color w:val="000000"/>
          <w:sz w:val="16"/>
          <w:szCs w:val="16"/>
          <w:lang w:val="en-US" w:eastAsia="fr-FR"/>
        </w:rPr>
        <w:br/>
        <w:t xml:space="preserve">        </w:t>
      </w:r>
      <w:r w:rsidR="00C20AF9" w:rsidRPr="0098038D">
        <w:rPr>
          <w:rFonts w:ascii="Courier New" w:hAnsi="Courier New" w:cs="Courier New"/>
          <w:color w:val="000096"/>
          <w:sz w:val="16"/>
          <w:szCs w:val="16"/>
          <w:lang w:val="en-US" w:eastAsia="fr-FR"/>
        </w:rPr>
        <w:t>&lt;day</w:t>
      </w:r>
      <w:r w:rsidR="00C20AF9" w:rsidRPr="0098038D">
        <w:rPr>
          <w:rFonts w:ascii="Courier New" w:hAnsi="Courier New" w:cs="Courier New"/>
          <w:color w:val="F5844C"/>
          <w:sz w:val="16"/>
          <w:szCs w:val="16"/>
          <w:lang w:val="en-US" w:eastAsia="fr-FR"/>
        </w:rPr>
        <w:t xml:space="preserve"> id</w:t>
      </w:r>
      <w:r w:rsidR="00C20AF9" w:rsidRPr="0098038D">
        <w:rPr>
          <w:rFonts w:ascii="Courier New" w:hAnsi="Courier New" w:cs="Courier New"/>
          <w:color w:val="FF8040"/>
          <w:sz w:val="16"/>
          <w:szCs w:val="16"/>
          <w:lang w:val="en-US" w:eastAsia="fr-FR"/>
        </w:rPr>
        <w:t>=</w:t>
      </w:r>
      <w:r w:rsidR="00C20AF9">
        <w:rPr>
          <w:rFonts w:ascii="Courier New" w:hAnsi="Courier New" w:cs="Courier New"/>
          <w:color w:val="993300"/>
          <w:sz w:val="16"/>
          <w:szCs w:val="16"/>
          <w:lang w:val="en-US" w:eastAsia="fr-FR"/>
        </w:rPr>
        <w:t>"20130531</w:t>
      </w:r>
      <w:r w:rsidR="00C20AF9" w:rsidRPr="0098038D">
        <w:rPr>
          <w:rFonts w:ascii="Courier New" w:hAnsi="Courier New" w:cs="Courier New"/>
          <w:color w:val="993300"/>
          <w:sz w:val="16"/>
          <w:szCs w:val="16"/>
          <w:lang w:val="en-US" w:eastAsia="fr-FR"/>
        </w:rPr>
        <w:t>"</w:t>
      </w:r>
      <w:r w:rsidR="00C20AF9" w:rsidRPr="0098038D">
        <w:rPr>
          <w:rFonts w:ascii="Courier New" w:hAnsi="Courier New" w:cs="Courier New"/>
          <w:color w:val="000096"/>
          <w:sz w:val="16"/>
          <w:szCs w:val="16"/>
          <w:lang w:val="en-US" w:eastAsia="fr-FR"/>
        </w:rPr>
        <w:t>&gt;</w:t>
      </w:r>
      <w:r w:rsidR="00C20AF9">
        <w:rPr>
          <w:rFonts w:ascii="Courier New" w:hAnsi="Courier New" w:cs="Courier New"/>
          <w:color w:val="000000"/>
          <w:sz w:val="16"/>
          <w:szCs w:val="16"/>
          <w:lang w:val="en-US" w:eastAsia="fr-FR"/>
        </w:rPr>
        <w:t>0</w:t>
      </w:r>
      <w:r w:rsidR="00C20AF9" w:rsidRPr="0098038D">
        <w:rPr>
          <w:rFonts w:ascii="Courier New" w:hAnsi="Courier New" w:cs="Courier New"/>
          <w:color w:val="000096"/>
          <w:sz w:val="16"/>
          <w:szCs w:val="16"/>
          <w:lang w:val="en-US" w:eastAsia="fr-FR"/>
        </w:rPr>
        <w:t>&lt;/day&gt;</w:t>
      </w:r>
      <w:r w:rsidR="00C20AF9" w:rsidRPr="0098038D">
        <w:rPr>
          <w:rFonts w:ascii="Courier New" w:hAnsi="Courier New" w:cs="Courier New"/>
          <w:color w:val="000000"/>
          <w:sz w:val="16"/>
          <w:szCs w:val="16"/>
          <w:lang w:val="en-US" w:eastAsia="fr-FR"/>
        </w:rPr>
        <w:br/>
      </w:r>
      <w:r w:rsidRPr="0098038D">
        <w:rPr>
          <w:rFonts w:ascii="Courier New" w:hAnsi="Courier New" w:cs="Courier New"/>
          <w:color w:val="000000"/>
          <w:sz w:val="16"/>
          <w:szCs w:val="16"/>
          <w:lang w:val="en-US" w:eastAsia="fr-FR"/>
        </w:rPr>
        <w:t xml:space="preserve">    </w:t>
      </w:r>
      <w:r w:rsidRPr="0098038D">
        <w:rPr>
          <w:rFonts w:ascii="Courier New" w:hAnsi="Courier New" w:cs="Courier New"/>
          <w:color w:val="000096"/>
          <w:sz w:val="16"/>
          <w:szCs w:val="16"/>
          <w:lang w:val="en-US" w:eastAsia="fr-FR"/>
        </w:rPr>
        <w:t>&lt;/dailies&gt;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&lt;dailyUsers&gt;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&lt;dailyUser&gt;</w:t>
      </w:r>
      <w:r w:rsidRPr="0098038D">
        <w:rPr>
          <w:rFonts w:ascii="Courier New" w:hAnsi="Courier New" w:cs="Courier New"/>
          <w:color w:val="000000"/>
          <w:sz w:val="16"/>
          <w:szCs w:val="16"/>
          <w:lang w:val="en-US" w:eastAsia="fr-FR"/>
        </w:rPr>
        <w:t>User A</w:t>
      </w:r>
      <w:r w:rsidRPr="0098038D">
        <w:rPr>
          <w:rFonts w:ascii="Courier New" w:hAnsi="Courier New" w:cs="Courier New"/>
          <w:color w:val="000096"/>
          <w:sz w:val="16"/>
          <w:szCs w:val="16"/>
          <w:lang w:val="en-US" w:eastAsia="fr-FR"/>
        </w:rPr>
        <w:t>&lt;/dailyUser&gt;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&lt;dailyUser&gt;</w:t>
      </w:r>
      <w:r w:rsidRPr="0098038D">
        <w:rPr>
          <w:rFonts w:ascii="Courier New" w:hAnsi="Courier New" w:cs="Courier New"/>
          <w:color w:val="000000"/>
          <w:sz w:val="16"/>
          <w:szCs w:val="16"/>
          <w:lang w:val="en-US" w:eastAsia="fr-FR"/>
        </w:rPr>
        <w:t>User C</w:t>
      </w:r>
      <w:r w:rsidRPr="0098038D">
        <w:rPr>
          <w:rFonts w:ascii="Courier New" w:hAnsi="Courier New" w:cs="Courier New"/>
          <w:color w:val="000096"/>
          <w:sz w:val="16"/>
          <w:szCs w:val="16"/>
          <w:lang w:val="en-US" w:eastAsia="fr-FR"/>
        </w:rPr>
        <w:t>&lt;/dailyUser&gt;</w:t>
      </w:r>
      <w:r w:rsidRPr="0098038D">
        <w:rPr>
          <w:rFonts w:ascii="Courier New" w:hAnsi="Courier New" w:cs="Courier New"/>
          <w:color w:val="000000"/>
          <w:sz w:val="16"/>
          <w:szCs w:val="16"/>
          <w:lang w:val="en-US" w:eastAsia="fr-FR"/>
        </w:rPr>
        <w:br/>
        <w:t xml:space="preserve">    </w:t>
      </w:r>
      <w:r w:rsidRPr="0098038D">
        <w:rPr>
          <w:rFonts w:ascii="Courier New" w:hAnsi="Courier New" w:cs="Courier New"/>
          <w:color w:val="000096"/>
          <w:sz w:val="16"/>
          <w:szCs w:val="16"/>
          <w:lang w:val="en-US" w:eastAsia="fr-FR"/>
        </w:rPr>
        <w:t>&lt;/dailyUsers&gt;</w:t>
      </w:r>
      <w:r w:rsidRPr="0098038D">
        <w:rPr>
          <w:rFonts w:ascii="Courier New" w:hAnsi="Courier New" w:cs="Courier New"/>
          <w:color w:val="000000"/>
          <w:sz w:val="16"/>
          <w:szCs w:val="16"/>
          <w:lang w:val="en-US" w:eastAsia="fr-FR"/>
        </w:rPr>
        <w:br/>
      </w:r>
      <w:r w:rsidRPr="0098038D">
        <w:rPr>
          <w:rFonts w:ascii="Courier New" w:hAnsi="Courier New" w:cs="Courier New"/>
          <w:color w:val="000096"/>
          <w:sz w:val="16"/>
          <w:szCs w:val="16"/>
          <w:lang w:val="en-US" w:eastAsia="fr-FR"/>
        </w:rPr>
        <w:t>&lt;/root&gt;</w:t>
      </w:r>
    </w:p>
    <w:p w:rsidR="00C20AF9" w:rsidRPr="00A452D1" w:rsidRDefault="00C20AF9" w:rsidP="00C20AF9">
      <w:pPr>
        <w:pStyle w:val="Paragraphedeliste"/>
        <w:numPr>
          <w:ilvl w:val="0"/>
          <w:numId w:val="43"/>
        </w:numPr>
      </w:pPr>
      <w:r w:rsidRPr="00A452D1">
        <w:t xml:space="preserve">Create </w:t>
      </w:r>
      <w:r>
        <w:t>a XLST</w:t>
      </w:r>
      <w:r w:rsidRPr="00A452D1">
        <w:t xml:space="preserve"> that </w:t>
      </w:r>
      <w:r>
        <w:t xml:space="preserve">formats an Excel XML Sheet (Workbook, Cell, Row, Data...) for </w:t>
      </w:r>
      <w:r w:rsidR="00724418">
        <w:t xml:space="preserve">the </w:t>
      </w:r>
      <w:r>
        <w:t>daily statistics</w:t>
      </w:r>
    </w:p>
    <w:p w:rsidR="00C20AF9" w:rsidRDefault="00C20AF9" w:rsidP="00C20AF9">
      <w:pPr>
        <w:pStyle w:val="Paragraphedeliste"/>
        <w:numPr>
          <w:ilvl w:val="0"/>
          <w:numId w:val="43"/>
        </w:numPr>
        <w:jc w:val="left"/>
        <w:rPr>
          <w:ins w:id="1322" w:author="dearith" w:date="2013-08-22T10:40:00Z"/>
        </w:rPr>
      </w:pPr>
      <w:r w:rsidRPr="00A452D1">
        <w:t xml:space="preserve">Create </w:t>
      </w:r>
      <w:r>
        <w:t>a XLST</w:t>
      </w:r>
      <w:r w:rsidRPr="00A452D1">
        <w:t xml:space="preserve"> that </w:t>
      </w:r>
      <w:r>
        <w:t xml:space="preserve">formats an Excel XML Sheet (Workbook, Cell, Row, Data...) for </w:t>
      </w:r>
      <w:r w:rsidR="00724418">
        <w:t xml:space="preserve">the </w:t>
      </w:r>
      <w:r>
        <w:t>list of daily users</w:t>
      </w:r>
      <w:ins w:id="1323" w:author="dearith" w:date="2013-08-22T10:41:00Z">
        <w:r w:rsidR="005C0892">
          <w:t>.</w:t>
        </w:r>
      </w:ins>
    </w:p>
    <w:p w:rsidR="005C0892" w:rsidRDefault="005C0892" w:rsidP="005C0892">
      <w:pPr>
        <w:rPr>
          <w:ins w:id="1324" w:author="dearith" w:date="2013-08-22T10:40:00Z"/>
        </w:rPr>
      </w:pPr>
      <w:ins w:id="1325" w:author="dearith" w:date="2013-08-22T10:40:00Z">
        <w:r>
          <w:t xml:space="preserve">The user value is </w:t>
        </w:r>
      </w:ins>
    </w:p>
    <w:p w:rsidR="005C0892" w:rsidRDefault="005C0892" w:rsidP="005C0892">
      <w:pPr>
        <w:pStyle w:val="Paragraphedeliste"/>
        <w:numPr>
          <w:ilvl w:val="0"/>
          <w:numId w:val="50"/>
        </w:numPr>
        <w:rPr>
          <w:ins w:id="1326" w:author="dearith" w:date="2013-08-22T10:40:00Z"/>
        </w:rPr>
      </w:pPr>
      <w:ins w:id="1327" w:author="dearith" w:date="2013-08-22T10:40:00Z">
        <w:r>
          <w:t>the IP address / DSN</w:t>
        </w:r>
      </w:ins>
    </w:p>
    <w:p w:rsidR="005C0892" w:rsidRDefault="005C0892" w:rsidP="005C0892">
      <w:pPr>
        <w:pStyle w:val="Paragraphedeliste"/>
        <w:numPr>
          <w:ilvl w:val="0"/>
          <w:numId w:val="50"/>
        </w:numPr>
        <w:rPr>
          <w:ins w:id="1328" w:author="dearith" w:date="2013-08-22T10:40:00Z"/>
        </w:rPr>
      </w:pPr>
      <w:ins w:id="1329" w:author="dearith" w:date="2013-08-22T10:40:00Z">
        <w:r>
          <w:t>or login if the login information exists (currently only for VSFTPD) and there is no “export LDAP users database (see section “</w:t>
        </w:r>
        <w:r w:rsidR="003E07B6">
          <w:fldChar w:fldCharType="begin"/>
        </w:r>
        <w:r>
          <w:instrText xml:space="preserve"> REF _Ref358815000 \r \h </w:instrText>
        </w:r>
      </w:ins>
      <w:ins w:id="1330" w:author="dearith" w:date="2013-08-22T10:40:00Z">
        <w:r w:rsidR="003E07B6">
          <w:fldChar w:fldCharType="separate"/>
        </w:r>
      </w:ins>
      <w:ins w:id="1331" w:author="dearith" w:date="2013-08-29T15:08:00Z">
        <w:r w:rsidR="00FE42B4">
          <w:t>5.1.7.9</w:t>
        </w:r>
      </w:ins>
      <w:ins w:id="1332" w:author="dearith" w:date="2013-08-22T10:40:00Z">
        <w:r w:rsidR="003E07B6">
          <w:fldChar w:fldCharType="end"/>
        </w:r>
        <w:r>
          <w:t xml:space="preserve"> </w:t>
        </w:r>
        <w:r w:rsidR="003E07B6">
          <w:fldChar w:fldCharType="begin"/>
        </w:r>
        <w:r>
          <w:instrText xml:space="preserve"> REF _Ref358815000 \h </w:instrText>
        </w:r>
      </w:ins>
      <w:ins w:id="1333" w:author="dearith" w:date="2013-08-22T10:40:00Z">
        <w:r w:rsidR="003E07B6">
          <w:fldChar w:fldCharType="separate"/>
        </w:r>
      </w:ins>
      <w:ins w:id="1334" w:author="dearith" w:date="2013-08-29T15:08:00Z">
        <w:r w:rsidR="00FE42B4">
          <w:t>Export the LDAP users database</w:t>
        </w:r>
      </w:ins>
      <w:ins w:id="1335" w:author="dearith" w:date="2013-08-22T10:40:00Z">
        <w:r w:rsidR="003E07B6">
          <w:fldChar w:fldCharType="end"/>
        </w:r>
        <w:r>
          <w:t xml:space="preserve">”, page </w:t>
        </w:r>
        <w:r w:rsidR="003E07B6">
          <w:fldChar w:fldCharType="begin"/>
        </w:r>
        <w:r>
          <w:instrText xml:space="preserve"> PAGEREF _Ref358815000 \h </w:instrText>
        </w:r>
      </w:ins>
      <w:ins w:id="1336" w:author="dearith" w:date="2013-08-22T10:40:00Z">
        <w:r w:rsidR="003E07B6">
          <w:fldChar w:fldCharType="separate"/>
        </w:r>
      </w:ins>
      <w:ins w:id="1337" w:author="dearith" w:date="2013-08-29T15:08:00Z">
        <w:r w:rsidR="00FE42B4">
          <w:rPr>
            <w:noProof/>
          </w:rPr>
          <w:t>167</w:t>
        </w:r>
      </w:ins>
      <w:ins w:id="1338" w:author="dearith" w:date="2013-08-22T10:40:00Z">
        <w:r w:rsidR="003E07B6">
          <w:fldChar w:fldCharType="end"/>
        </w:r>
        <w:r>
          <w:t>)</w:t>
        </w:r>
      </w:ins>
    </w:p>
    <w:p w:rsidR="005C0892" w:rsidRDefault="005C0892" w:rsidP="005C0892">
      <w:pPr>
        <w:pStyle w:val="Paragraphedeliste"/>
        <w:numPr>
          <w:ilvl w:val="0"/>
          <w:numId w:val="50"/>
        </w:numPr>
        <w:rPr>
          <w:ins w:id="1339" w:author="dearith" w:date="2013-08-22T10:40:00Z"/>
        </w:rPr>
      </w:pPr>
      <w:proofErr w:type="gramStart"/>
      <w:ins w:id="1340" w:author="dearith" w:date="2013-08-22T10:40:00Z">
        <w:r>
          <w:t>or</w:t>
        </w:r>
        <w:proofErr w:type="gramEnd"/>
        <w:r>
          <w:t xml:space="preserve"> the user name (first name, last name) retrieved from the export of the LDAP database if the login</w:t>
        </w:r>
      </w:ins>
      <w:ins w:id="1341" w:author="dearith" w:date="2013-08-22T10:41:00Z">
        <w:r>
          <w:t xml:space="preserve"> information exists </w:t>
        </w:r>
      </w:ins>
      <w:ins w:id="1342" w:author="dearith" w:date="2013-08-22T10:40:00Z">
        <w:r>
          <w:t>(currently only for VSFTPD) and there is an “export LDAP users database (see section “</w:t>
        </w:r>
        <w:r w:rsidR="003E07B6">
          <w:fldChar w:fldCharType="begin"/>
        </w:r>
        <w:r>
          <w:instrText xml:space="preserve"> REF _Ref358815000 \r \h </w:instrText>
        </w:r>
      </w:ins>
      <w:ins w:id="1343" w:author="dearith" w:date="2013-08-22T10:40:00Z">
        <w:r w:rsidR="003E07B6">
          <w:fldChar w:fldCharType="separate"/>
        </w:r>
      </w:ins>
      <w:ins w:id="1344" w:author="dearith" w:date="2013-08-29T15:08:00Z">
        <w:r w:rsidR="00FE42B4">
          <w:t>5.1.7.9</w:t>
        </w:r>
      </w:ins>
      <w:ins w:id="1345" w:author="dearith" w:date="2013-08-22T10:40:00Z">
        <w:r w:rsidR="003E07B6">
          <w:fldChar w:fldCharType="end"/>
        </w:r>
        <w:r>
          <w:t xml:space="preserve"> </w:t>
        </w:r>
        <w:r w:rsidR="003E07B6">
          <w:fldChar w:fldCharType="begin"/>
        </w:r>
        <w:r>
          <w:instrText xml:space="preserve"> REF _Ref358815000 \h </w:instrText>
        </w:r>
      </w:ins>
      <w:ins w:id="1346" w:author="dearith" w:date="2013-08-22T10:40:00Z">
        <w:r w:rsidR="003E07B6">
          <w:fldChar w:fldCharType="separate"/>
        </w:r>
      </w:ins>
      <w:ins w:id="1347" w:author="dearith" w:date="2013-08-29T15:08:00Z">
        <w:r w:rsidR="00FE42B4">
          <w:t>Export the LDAP users database</w:t>
        </w:r>
      </w:ins>
      <w:ins w:id="1348" w:author="dearith" w:date="2013-08-22T10:40:00Z">
        <w:r w:rsidR="003E07B6">
          <w:fldChar w:fldCharType="end"/>
        </w:r>
        <w:r>
          <w:t xml:space="preserve">”, page </w:t>
        </w:r>
        <w:r w:rsidR="003E07B6">
          <w:fldChar w:fldCharType="begin"/>
        </w:r>
        <w:r>
          <w:instrText xml:space="preserve"> PAGEREF _Ref358815000 \h </w:instrText>
        </w:r>
      </w:ins>
      <w:ins w:id="1349" w:author="dearith" w:date="2013-08-22T10:40:00Z">
        <w:r w:rsidR="003E07B6">
          <w:fldChar w:fldCharType="separate"/>
        </w:r>
      </w:ins>
      <w:ins w:id="1350" w:author="dearith" w:date="2013-08-29T15:08:00Z">
        <w:r w:rsidR="00FE42B4">
          <w:rPr>
            <w:noProof/>
          </w:rPr>
          <w:t>167</w:t>
        </w:r>
      </w:ins>
      <w:ins w:id="1351" w:author="dearith" w:date="2013-08-22T10:40:00Z">
        <w:r w:rsidR="003E07B6">
          <w:fldChar w:fldCharType="end"/>
        </w:r>
        <w:r>
          <w:t>).</w:t>
        </w:r>
      </w:ins>
    </w:p>
    <w:p w:rsidR="002868A9" w:rsidRDefault="002868A9">
      <w:pPr>
        <w:ind w:left="360"/>
        <w:jc w:val="left"/>
        <w:pPrChange w:id="1352" w:author="dearith" w:date="2013-08-22T10:40:00Z">
          <w:pPr>
            <w:pStyle w:val="Paragraphedeliste"/>
            <w:numPr>
              <w:numId w:val="43"/>
            </w:numPr>
            <w:ind w:hanging="360"/>
            <w:jc w:val="left"/>
          </w:pPr>
        </w:pPrChange>
      </w:pPr>
    </w:p>
    <w:p w:rsidR="000C6670" w:rsidRDefault="000C6670" w:rsidP="00CF4FFD">
      <w:pPr>
        <w:pStyle w:val="Titre6"/>
      </w:pPr>
      <w:r>
        <w:t>Report “</w:t>
      </w:r>
      <w:r w:rsidRPr="000C6670">
        <w:t>number of users per number of days when they came</w:t>
      </w:r>
      <w:r w:rsidRPr="00726F93">
        <w:t>”</w:t>
      </w:r>
    </w:p>
    <w:p w:rsidR="000C6670" w:rsidRDefault="000C6670" w:rsidP="000C6670">
      <w:pPr>
        <w:shd w:val="clear" w:color="auto" w:fill="FFC000"/>
        <w:rPr>
          <w:lang w:val="en-US"/>
        </w:rPr>
      </w:pPr>
      <w:r>
        <w:rPr>
          <w:lang w:val="en-US"/>
        </w:rPr>
        <w:t>To be implemented in MyOcean V4.</w:t>
      </w:r>
    </w:p>
    <w:p w:rsidR="00C20AF9" w:rsidRDefault="000C6670" w:rsidP="000C6670">
      <w:pPr>
        <w:jc w:val="center"/>
        <w:rPr>
          <w:lang w:val="en-US"/>
        </w:rPr>
      </w:pPr>
      <w:r w:rsidRPr="000C6670">
        <w:rPr>
          <w:noProof/>
          <w:lang w:val="fr-FR" w:eastAsia="fr-FR"/>
        </w:rPr>
        <w:lastRenderedPageBreak/>
        <w:drawing>
          <wp:inline distT="0" distB="0" distL="0" distR="0">
            <wp:extent cx="4335715" cy="2721429"/>
            <wp:effectExtent l="19050" t="0" r="7685" b="0"/>
            <wp:docPr id="2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4335715" cy="2721429"/>
                    </a:xfrm>
                    <a:prstGeom prst="rect">
                      <a:avLst/>
                    </a:prstGeom>
                    <a:noFill/>
                    <a:ln w="9525">
                      <a:noFill/>
                      <a:miter lim="800000"/>
                      <a:headEnd/>
                      <a:tailEnd/>
                    </a:ln>
                  </pic:spPr>
                </pic:pic>
              </a:graphicData>
            </a:graphic>
          </wp:inline>
        </w:drawing>
      </w:r>
    </w:p>
    <w:p w:rsidR="000C6670" w:rsidRDefault="000C6670" w:rsidP="000C6670">
      <w:pPr>
        <w:rPr>
          <w:lang w:val="en-US"/>
        </w:rPr>
      </w:pPr>
      <w:r>
        <w:rPr>
          <w:lang w:val="en-US"/>
        </w:rPr>
        <w:t>The above graphic will be build manually from the following Excel sheet produced by the CIS Transaction Accounting tool:</w:t>
      </w:r>
    </w:p>
    <w:p w:rsidR="000C6670" w:rsidRDefault="000C6670" w:rsidP="00C20AF9">
      <w:pPr>
        <w:jc w:val="left"/>
        <w:rPr>
          <w:lang w:val="en-US"/>
        </w:rPr>
      </w:pPr>
      <w:r w:rsidRPr="000C6670">
        <w:rPr>
          <w:noProof/>
          <w:lang w:val="fr-FR" w:eastAsia="fr-FR"/>
        </w:rPr>
        <w:drawing>
          <wp:inline distT="0" distB="0" distL="0" distR="0">
            <wp:extent cx="5759450" cy="4539532"/>
            <wp:effectExtent l="19050" t="0" r="0" b="0"/>
            <wp:docPr id="2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5759450" cy="4539532"/>
                    </a:xfrm>
                    <a:prstGeom prst="rect">
                      <a:avLst/>
                    </a:prstGeom>
                    <a:noFill/>
                    <a:ln w="9525">
                      <a:noFill/>
                      <a:miter lim="800000"/>
                      <a:headEnd/>
                      <a:tailEnd/>
                    </a:ln>
                  </pic:spPr>
                </pic:pic>
              </a:graphicData>
            </a:graphic>
          </wp:inline>
        </w:drawing>
      </w:r>
    </w:p>
    <w:p w:rsidR="0059620F" w:rsidRPr="0059620F" w:rsidRDefault="0059620F" w:rsidP="0059620F">
      <w:r>
        <w:rPr>
          <w:rStyle w:val="hps"/>
        </w:rPr>
        <w:t>In order to build</w:t>
      </w:r>
      <w:r>
        <w:t xml:space="preserve"> </w:t>
      </w:r>
      <w:r>
        <w:rPr>
          <w:rStyle w:val="hps"/>
        </w:rPr>
        <w:t>these statistics</w:t>
      </w:r>
      <w:r>
        <w:t xml:space="preserve">, the process (XSL transformation) </w:t>
      </w:r>
      <w:r>
        <w:rPr>
          <w:rStyle w:val="hps"/>
        </w:rPr>
        <w:t>might be as follows:</w:t>
      </w:r>
    </w:p>
    <w:p w:rsidR="000629D0" w:rsidRDefault="00CF1385" w:rsidP="00B51186">
      <w:pPr>
        <w:pStyle w:val="Paragraphedeliste"/>
        <w:numPr>
          <w:ilvl w:val="0"/>
          <w:numId w:val="49"/>
        </w:numPr>
      </w:pPr>
      <w:r>
        <w:lastRenderedPageBreak/>
        <w:t>Get</w:t>
      </w:r>
      <w:r w:rsidR="000629D0">
        <w:t xml:space="preserve"> </w:t>
      </w:r>
      <w:r>
        <w:t>the</w:t>
      </w:r>
      <w:r w:rsidR="000629D0">
        <w:t xml:space="preserve"> users </w:t>
      </w:r>
      <w:r>
        <w:t>and the</w:t>
      </w:r>
      <w:r w:rsidR="000629D0">
        <w:t xml:space="preserve"> number of days</w:t>
      </w:r>
      <w:r>
        <w:t xml:space="preserve"> they came</w:t>
      </w:r>
      <w:r w:rsidR="000629D0">
        <w:t xml:space="preserve">. </w:t>
      </w:r>
      <w:r w:rsidR="000629D0" w:rsidRPr="000308C3">
        <w:t xml:space="preserve">Create a XLST that uses as input the </w:t>
      </w:r>
      <w:r w:rsidR="000629D0">
        <w:t xml:space="preserve">“Per number of days” XML file </w:t>
      </w:r>
      <w:r w:rsidR="000629D0" w:rsidRPr="00BC255E">
        <w:t xml:space="preserve">(see section </w:t>
      </w:r>
      <w:r w:rsidR="000629D0">
        <w:t>“</w:t>
      </w:r>
      <w:r w:rsidR="003E07B6">
        <w:fldChar w:fldCharType="begin"/>
      </w:r>
      <w:r w:rsidR="000629D0">
        <w:instrText xml:space="preserve"> REF _Ref357694620 \r \h </w:instrText>
      </w:r>
      <w:r w:rsidR="003E07B6">
        <w:fldChar w:fldCharType="separate"/>
      </w:r>
      <w:r w:rsidR="00FE42B4">
        <w:t>5.1.7.7</w:t>
      </w:r>
      <w:r w:rsidR="003E07B6">
        <w:fldChar w:fldCharType="end"/>
      </w:r>
      <w:r w:rsidR="000629D0">
        <w:t xml:space="preserve"> </w:t>
      </w:r>
      <w:r w:rsidR="003E07B6">
        <w:fldChar w:fldCharType="begin"/>
      </w:r>
      <w:r w:rsidR="000629D0">
        <w:instrText xml:space="preserve"> REF _Ref357694620 \h </w:instrText>
      </w:r>
      <w:r w:rsidR="003E07B6">
        <w:fldChar w:fldCharType="separate"/>
      </w:r>
      <w:proofErr w:type="gramStart"/>
      <w:r w:rsidR="00FE42B4">
        <w:t>Per</w:t>
      </w:r>
      <w:proofErr w:type="gramEnd"/>
      <w:r w:rsidR="00FE42B4">
        <w:t xml:space="preserve"> number of days raw statistics</w:t>
      </w:r>
      <w:r w:rsidR="003E07B6">
        <w:fldChar w:fldCharType="end"/>
      </w:r>
      <w:r w:rsidR="000629D0">
        <w:t xml:space="preserve">”, page </w:t>
      </w:r>
      <w:r w:rsidR="003E07B6">
        <w:fldChar w:fldCharType="begin"/>
      </w:r>
      <w:r w:rsidR="000629D0">
        <w:instrText xml:space="preserve"> PAGEREF _Ref357694620 \h </w:instrText>
      </w:r>
      <w:r w:rsidR="003E07B6">
        <w:fldChar w:fldCharType="separate"/>
      </w:r>
      <w:ins w:id="1353" w:author="dearith" w:date="2013-08-29T15:08:00Z">
        <w:r w:rsidR="00FE42B4">
          <w:rPr>
            <w:noProof/>
          </w:rPr>
          <w:t>159</w:t>
        </w:r>
      </w:ins>
      <w:del w:id="1354" w:author="dearith" w:date="2013-08-29T15:08:00Z">
        <w:r w:rsidR="00C82D1C" w:rsidDel="00FE42B4">
          <w:rPr>
            <w:noProof/>
          </w:rPr>
          <w:delText>149</w:delText>
        </w:r>
      </w:del>
      <w:r w:rsidR="003E07B6">
        <w:fldChar w:fldCharType="end"/>
      </w:r>
      <w:r w:rsidR="000629D0">
        <w:t>).</w:t>
      </w:r>
    </w:p>
    <w:p w:rsidR="000629D0" w:rsidRDefault="000629D0" w:rsidP="000629D0">
      <w:r>
        <w:t>The statistics relate only on “all products” (</w:t>
      </w:r>
      <w:r>
        <w:rPr>
          <w:highlight w:val="yellow"/>
          <w:lang w:val="en-US"/>
        </w:rPr>
        <w:t xml:space="preserve">high level </w:t>
      </w:r>
      <w:r w:rsidRPr="00FA6A9D">
        <w:rPr>
          <w:i/>
          <w:highlight w:val="yellow"/>
          <w:lang w:val="en-US"/>
        </w:rPr>
        <w:t>products</w:t>
      </w:r>
      <w:r w:rsidRPr="00FA6A9D">
        <w:rPr>
          <w:highlight w:val="yellow"/>
          <w:lang w:val="en-US"/>
        </w:rPr>
        <w:t xml:space="preserve"> element)</w:t>
      </w:r>
      <w:r>
        <w:rPr>
          <w:highlight w:val="yellow"/>
          <w:lang w:val="en-US"/>
        </w:rPr>
        <w:t xml:space="preserve"> of the criteria configuration file</w:t>
      </w:r>
      <w:r>
        <w:rPr>
          <w:lang w:val="en-US"/>
        </w:rPr>
        <w:t>)</w:t>
      </w:r>
      <w:r>
        <w:t xml:space="preserve">. We don’ need to compute them for each product. The Perl script involved is </w:t>
      </w:r>
      <w:r>
        <w:rPr>
          <w:i/>
        </w:rPr>
        <w:t>transform.pl</w:t>
      </w:r>
      <w:r>
        <w:t xml:space="preserve">. By default if there is no input file attribute in the </w:t>
      </w:r>
      <w:r w:rsidRPr="009A71A8">
        <w:rPr>
          <w:i/>
        </w:rPr>
        <w:t>xslt</w:t>
      </w:r>
      <w:r>
        <w:t xml:space="preserve"> element (</w:t>
      </w:r>
      <w:r w:rsidRPr="009A71A8">
        <w:rPr>
          <w:i/>
        </w:rPr>
        <w:t>logXsltConfig</w:t>
      </w:r>
      <w:r>
        <w:t xml:space="preserve"> element), the input files are the awstats statistics files. In the case of “users per day” report, it shall be the “Per number of days” XML file. The Perl script </w:t>
      </w:r>
      <w:r>
        <w:rPr>
          <w:i/>
        </w:rPr>
        <w:t>transform.pl</w:t>
      </w:r>
      <w:r>
        <w:t xml:space="preserve"> has to be adapted.</w:t>
      </w:r>
    </w:p>
    <w:p w:rsidR="000629D0" w:rsidRDefault="000629D0" w:rsidP="000629D0">
      <w:r>
        <w:t>The XSLT must count the number of users per nu</w:t>
      </w:r>
      <w:r w:rsidR="00B51186">
        <w:t>mber of days</w:t>
      </w:r>
      <w:r>
        <w:t>. E.g. (theoretical):</w:t>
      </w:r>
    </w:p>
    <w:p w:rsidR="000C6670" w:rsidRPr="00B51186" w:rsidRDefault="00B51186" w:rsidP="00C20AF9">
      <w:pPr>
        <w:jc w:val="left"/>
        <w:rPr>
          <w:rFonts w:ascii="Courier New" w:hAnsi="Courier New" w:cs="Courier New"/>
          <w:sz w:val="16"/>
          <w:szCs w:val="16"/>
          <w:lang w:val="en-US"/>
        </w:rPr>
      </w:pPr>
      <w:r w:rsidRPr="00B51186">
        <w:rPr>
          <w:rFonts w:ascii="Courier New" w:hAnsi="Courier New" w:cs="Courier New"/>
          <w:color w:val="000096"/>
          <w:sz w:val="16"/>
          <w:szCs w:val="16"/>
          <w:lang w:val="en-US" w:eastAsia="fr-FR"/>
        </w:rPr>
        <w:t>&lt;</w:t>
      </w:r>
      <w:proofErr w:type="gramStart"/>
      <w:r w:rsidRPr="00B51186">
        <w:rPr>
          <w:rFonts w:ascii="Courier New" w:hAnsi="Courier New" w:cs="Courier New"/>
          <w:color w:val="000096"/>
          <w:sz w:val="16"/>
          <w:szCs w:val="16"/>
          <w:lang w:val="en-US" w:eastAsia="fr-FR"/>
        </w:rPr>
        <w:t>users</w:t>
      </w:r>
      <w:proofErr w:type="gramEnd"/>
      <w:r w:rsidRPr="00B51186">
        <w:rPr>
          <w:rFonts w:ascii="Courier New" w:hAnsi="Courier New" w:cs="Courier New"/>
          <w:color w:val="000096"/>
          <w:sz w:val="16"/>
          <w:szCs w:val="16"/>
          <w:lang w:val="en-US" w:eastAsia="fr-FR"/>
        </w:rPr>
        <w:t>&gt;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"2"</w:t>
      </w:r>
      <w:r w:rsidRPr="00B51186">
        <w:rPr>
          <w:rFonts w:ascii="Courier New" w:hAnsi="Courier New" w:cs="Courier New"/>
          <w:color w:val="000096"/>
          <w:sz w:val="16"/>
          <w:szCs w:val="16"/>
          <w:lang w:val="en-US" w:eastAsia="fr-FR"/>
        </w:rPr>
        <w:t>&gt;</w:t>
      </w:r>
      <w:r w:rsidRPr="00B51186">
        <w:rPr>
          <w:rFonts w:ascii="Courier New" w:hAnsi="Courier New" w:cs="Courier New"/>
          <w:color w:val="000000"/>
          <w:sz w:val="16"/>
          <w:szCs w:val="16"/>
          <w:lang w:val="en-US" w:eastAsia="fr-FR"/>
        </w:rPr>
        <w:t>User A</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"2"</w:t>
      </w:r>
      <w:r w:rsidRPr="00B51186">
        <w:rPr>
          <w:rFonts w:ascii="Courier New" w:hAnsi="Courier New" w:cs="Courier New"/>
          <w:color w:val="000096"/>
          <w:sz w:val="16"/>
          <w:szCs w:val="16"/>
          <w:lang w:val="en-US" w:eastAsia="fr-FR"/>
        </w:rPr>
        <w:t>&gt;</w:t>
      </w:r>
      <w:r w:rsidRPr="00B51186">
        <w:rPr>
          <w:rFonts w:ascii="Courier New" w:hAnsi="Courier New" w:cs="Courier New"/>
          <w:color w:val="000000"/>
          <w:sz w:val="16"/>
          <w:szCs w:val="16"/>
          <w:lang w:val="en-US" w:eastAsia="fr-FR"/>
        </w:rPr>
        <w:t>User B</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"1"</w:t>
      </w:r>
      <w:r w:rsidRPr="00B51186">
        <w:rPr>
          <w:rFonts w:ascii="Courier New" w:hAnsi="Courier New" w:cs="Courier New"/>
          <w:color w:val="000096"/>
          <w:sz w:val="16"/>
          <w:szCs w:val="16"/>
          <w:lang w:val="en-US" w:eastAsia="fr-FR"/>
        </w:rPr>
        <w:t>&gt;</w:t>
      </w:r>
      <w:r w:rsidRPr="00B51186">
        <w:rPr>
          <w:rFonts w:ascii="Courier New" w:hAnsi="Courier New" w:cs="Courier New"/>
          <w:color w:val="000000"/>
          <w:sz w:val="16"/>
          <w:szCs w:val="16"/>
          <w:lang w:val="en-US" w:eastAsia="fr-FR"/>
        </w:rPr>
        <w:t>User C</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"9"</w:t>
      </w:r>
      <w:r w:rsidRPr="00B51186">
        <w:rPr>
          <w:rFonts w:ascii="Courier New" w:hAnsi="Courier New" w:cs="Courier New"/>
          <w:color w:val="000096"/>
          <w:sz w:val="16"/>
          <w:szCs w:val="16"/>
          <w:lang w:val="en-US" w:eastAsia="fr-FR"/>
        </w:rPr>
        <w:t>&gt;</w:t>
      </w:r>
      <w:r w:rsidRPr="00B51186">
        <w:rPr>
          <w:rFonts w:ascii="Courier New" w:hAnsi="Courier New" w:cs="Courier New"/>
          <w:color w:val="000000"/>
          <w:sz w:val="16"/>
          <w:szCs w:val="16"/>
          <w:lang w:val="en-US" w:eastAsia="fr-FR"/>
        </w:rPr>
        <w:t>User F</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"21"</w:t>
      </w:r>
      <w:r w:rsidRPr="00B51186">
        <w:rPr>
          <w:rFonts w:ascii="Courier New" w:hAnsi="Courier New" w:cs="Courier New"/>
          <w:color w:val="000096"/>
          <w:sz w:val="16"/>
          <w:szCs w:val="16"/>
          <w:lang w:val="en-US" w:eastAsia="fr-FR"/>
        </w:rPr>
        <w:t>&gt;</w:t>
      </w:r>
      <w:r w:rsidRPr="00B51186">
        <w:rPr>
          <w:rFonts w:ascii="Courier New" w:hAnsi="Courier New" w:cs="Courier New"/>
          <w:color w:val="000000"/>
          <w:sz w:val="16"/>
          <w:szCs w:val="16"/>
          <w:lang w:val="en-US" w:eastAsia="fr-FR"/>
        </w:rPr>
        <w:t>User M</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"9"</w:t>
      </w:r>
      <w:r w:rsidRPr="00B51186">
        <w:rPr>
          <w:rFonts w:ascii="Courier New" w:hAnsi="Courier New" w:cs="Courier New"/>
          <w:color w:val="000096"/>
          <w:sz w:val="16"/>
          <w:szCs w:val="16"/>
          <w:lang w:val="en-US" w:eastAsia="fr-FR"/>
        </w:rPr>
        <w:t>&gt;</w:t>
      </w:r>
      <w:r w:rsidRPr="00B51186">
        <w:rPr>
          <w:rFonts w:ascii="Courier New" w:hAnsi="Courier New" w:cs="Courier New"/>
          <w:color w:val="000000"/>
          <w:sz w:val="16"/>
          <w:szCs w:val="16"/>
          <w:lang w:val="en-US" w:eastAsia="fr-FR"/>
        </w:rPr>
        <w:t>User T</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r>
      <w:r w:rsidRPr="00B51186">
        <w:rPr>
          <w:rFonts w:ascii="Courier New" w:hAnsi="Courier New" w:cs="Courier New"/>
          <w:color w:val="000096"/>
          <w:sz w:val="16"/>
          <w:szCs w:val="16"/>
          <w:lang w:val="en-US" w:eastAsia="fr-FR"/>
        </w:rPr>
        <w:t>&lt;/users&gt;</w:t>
      </w:r>
      <w:r w:rsidRPr="00B51186">
        <w:rPr>
          <w:rFonts w:ascii="Courier New" w:hAnsi="Courier New" w:cs="Courier New"/>
          <w:color w:val="000000"/>
          <w:sz w:val="16"/>
          <w:szCs w:val="16"/>
          <w:lang w:val="en-US" w:eastAsia="fr-FR"/>
        </w:rPr>
        <w:br/>
      </w:r>
    </w:p>
    <w:p w:rsidR="00CF1385" w:rsidRDefault="00CF1385" w:rsidP="00483D55">
      <w:pPr>
        <w:pStyle w:val="Paragraphedeliste"/>
        <w:numPr>
          <w:ilvl w:val="0"/>
          <w:numId w:val="49"/>
        </w:numPr>
      </w:pPr>
      <w:r w:rsidRPr="005A1825">
        <w:t xml:space="preserve">Create a XLST that uses the previous XLST output </w:t>
      </w:r>
      <w:r>
        <w:t>and count the numbers of users per numbers of days</w:t>
      </w:r>
      <w:r w:rsidR="00483D55">
        <w:t xml:space="preserve"> and add missing number of days with value 0</w:t>
      </w:r>
    </w:p>
    <w:p w:rsidR="00483D55" w:rsidRPr="00B51186" w:rsidRDefault="00483D55" w:rsidP="00483D55">
      <w:pPr>
        <w:jc w:val="left"/>
        <w:rPr>
          <w:rFonts w:ascii="Courier New" w:hAnsi="Courier New" w:cs="Courier New"/>
          <w:sz w:val="16"/>
          <w:szCs w:val="16"/>
          <w:lang w:val="en-US"/>
        </w:rPr>
      </w:pPr>
      <w:r w:rsidRPr="00B51186">
        <w:rPr>
          <w:rFonts w:ascii="Courier New" w:hAnsi="Courier New" w:cs="Courier New"/>
          <w:color w:val="000096"/>
          <w:sz w:val="16"/>
          <w:szCs w:val="16"/>
          <w:lang w:val="en-US" w:eastAsia="fr-FR"/>
        </w:rPr>
        <w:t>&lt;users&gt;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w:t>
      </w:r>
      <w:r>
        <w:rPr>
          <w:rFonts w:ascii="Courier New" w:hAnsi="Courier New" w:cs="Courier New"/>
          <w:color w:val="993300"/>
          <w:sz w:val="16"/>
          <w:szCs w:val="16"/>
          <w:lang w:val="en-US" w:eastAsia="fr-FR"/>
        </w:rPr>
        <w:t>1</w:t>
      </w:r>
      <w:r w:rsidRPr="00B51186">
        <w:rPr>
          <w:rFonts w:ascii="Courier New" w:hAnsi="Courier New" w:cs="Courier New"/>
          <w:color w:val="993300"/>
          <w:sz w:val="16"/>
          <w:szCs w:val="16"/>
          <w:lang w:val="en-US" w:eastAsia="fr-FR"/>
        </w:rPr>
        <w:t>"</w:t>
      </w:r>
      <w:r w:rsidRPr="00B51186">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1</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"2"</w:t>
      </w:r>
      <w:r w:rsidRPr="00B51186">
        <w:rPr>
          <w:rFonts w:ascii="Courier New" w:hAnsi="Courier New" w:cs="Courier New"/>
          <w:color w:val="000096"/>
          <w:sz w:val="16"/>
          <w:szCs w:val="16"/>
          <w:lang w:val="en-US" w:eastAsia="fr-FR"/>
        </w:rPr>
        <w:t>&gt;</w:t>
      </w:r>
      <w:r>
        <w:rPr>
          <w:rFonts w:ascii="Courier New" w:hAnsi="Courier New" w:cs="Courier New"/>
          <w:color w:val="000096"/>
          <w:sz w:val="16"/>
          <w:szCs w:val="16"/>
          <w:lang w:val="en-US" w:eastAsia="fr-FR"/>
        </w:rPr>
        <w:t>2</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"3</w:t>
      </w:r>
      <w:r w:rsidRPr="00B51186">
        <w:rPr>
          <w:rFonts w:ascii="Courier New" w:hAnsi="Courier New" w:cs="Courier New"/>
          <w:color w:val="993300"/>
          <w:sz w:val="16"/>
          <w:szCs w:val="16"/>
          <w:lang w:val="en-US" w:eastAsia="fr-FR"/>
        </w:rPr>
        <w:t>"</w:t>
      </w:r>
      <w:r w:rsidRPr="00B51186">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0</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"4</w:t>
      </w:r>
      <w:r w:rsidRPr="00B51186">
        <w:rPr>
          <w:rFonts w:ascii="Courier New" w:hAnsi="Courier New" w:cs="Courier New"/>
          <w:color w:val="993300"/>
          <w:sz w:val="16"/>
          <w:szCs w:val="16"/>
          <w:lang w:val="en-US" w:eastAsia="fr-FR"/>
        </w:rPr>
        <w:t>"</w:t>
      </w:r>
      <w:r w:rsidRPr="00B51186">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0</w:t>
      </w:r>
      <w:r w:rsidRPr="00B51186">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"8</w:t>
      </w:r>
      <w:r w:rsidRPr="00B51186">
        <w:rPr>
          <w:rFonts w:ascii="Courier New" w:hAnsi="Courier New" w:cs="Courier New"/>
          <w:color w:val="993300"/>
          <w:sz w:val="16"/>
          <w:szCs w:val="16"/>
          <w:lang w:val="en-US" w:eastAsia="fr-FR"/>
        </w:rPr>
        <w:t>"</w:t>
      </w:r>
      <w:r w:rsidRPr="00B51186">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0</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"9"</w:t>
      </w:r>
      <w:r w:rsidRPr="00B51186">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2</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"10</w:t>
      </w:r>
      <w:r w:rsidRPr="00B51186">
        <w:rPr>
          <w:rFonts w:ascii="Courier New" w:hAnsi="Courier New" w:cs="Courier New"/>
          <w:color w:val="993300"/>
          <w:sz w:val="16"/>
          <w:szCs w:val="16"/>
          <w:lang w:val="en-US" w:eastAsia="fr-FR"/>
        </w:rPr>
        <w:t>"</w:t>
      </w:r>
      <w:r w:rsidRPr="00B51186">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0</w:t>
      </w:r>
      <w:r w:rsidRPr="00B51186">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"20</w:t>
      </w:r>
      <w:r w:rsidRPr="00B51186">
        <w:rPr>
          <w:rFonts w:ascii="Courier New" w:hAnsi="Courier New" w:cs="Courier New"/>
          <w:color w:val="993300"/>
          <w:sz w:val="16"/>
          <w:szCs w:val="16"/>
          <w:lang w:val="en-US" w:eastAsia="fr-FR"/>
        </w:rPr>
        <w:t>"</w:t>
      </w:r>
      <w:r w:rsidRPr="00B51186">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0</w:t>
      </w:r>
      <w:r w:rsidRPr="00B51186">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r>
      <w:r w:rsidRPr="00B51186">
        <w:rPr>
          <w:rFonts w:ascii="Courier New" w:hAnsi="Courier New" w:cs="Courier New"/>
          <w:color w:val="000000"/>
          <w:sz w:val="16"/>
          <w:szCs w:val="16"/>
          <w:lang w:val="en-US" w:eastAsia="fr-FR"/>
        </w:rP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sidRPr="00B51186">
        <w:rPr>
          <w:rFonts w:ascii="Courier New" w:hAnsi="Courier New" w:cs="Courier New"/>
          <w:color w:val="993300"/>
          <w:sz w:val="16"/>
          <w:szCs w:val="16"/>
          <w:lang w:val="en-US" w:eastAsia="fr-FR"/>
        </w:rPr>
        <w:t>"21"</w:t>
      </w:r>
      <w:r w:rsidRPr="00B51186">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1</w:t>
      </w:r>
      <w:r w:rsidRPr="00B51186">
        <w:rPr>
          <w:rFonts w:ascii="Courier New" w:hAnsi="Courier New" w:cs="Courier New"/>
          <w:color w:val="000096"/>
          <w:sz w:val="16"/>
          <w:szCs w:val="16"/>
          <w:lang w:val="en-US" w:eastAsia="fr-FR"/>
        </w:rPr>
        <w:t>&lt;/user&gt;</w:t>
      </w:r>
      <w:r w:rsidRPr="00B51186">
        <w:rPr>
          <w:rFonts w:ascii="Courier New" w:hAnsi="Courier New" w:cs="Courier New"/>
          <w:color w:val="000000"/>
          <w:sz w:val="16"/>
          <w:szCs w:val="16"/>
          <w:lang w:val="en-US" w:eastAsia="fr-FR"/>
        </w:rPr>
        <w:br/>
        <w:t xml:space="preserve">    </w:t>
      </w:r>
      <w:r w:rsidRPr="00B51186">
        <w:rPr>
          <w:rFonts w:ascii="Courier New" w:hAnsi="Courier New" w:cs="Courier New"/>
          <w:color w:val="000096"/>
          <w:sz w:val="16"/>
          <w:szCs w:val="16"/>
          <w:lang w:val="en-US" w:eastAsia="fr-FR"/>
        </w:rPr>
        <w:t>&lt;user</w:t>
      </w:r>
      <w:r w:rsidRPr="00B51186">
        <w:rPr>
          <w:rFonts w:ascii="Courier New" w:hAnsi="Courier New" w:cs="Courier New"/>
          <w:color w:val="F5844C"/>
          <w:sz w:val="16"/>
          <w:szCs w:val="16"/>
          <w:lang w:val="en-US" w:eastAsia="fr-FR"/>
        </w:rPr>
        <w:t xml:space="preserve"> numDays</w:t>
      </w:r>
      <w:r w:rsidRPr="00B51186">
        <w:rPr>
          <w:rFonts w:ascii="Courier New" w:hAnsi="Courier New" w:cs="Courier New"/>
          <w:color w:val="FF8040"/>
          <w:sz w:val="16"/>
          <w:szCs w:val="16"/>
          <w:lang w:val="en-US" w:eastAsia="fr-FR"/>
        </w:rPr>
        <w:t>=</w:t>
      </w:r>
      <w:r>
        <w:rPr>
          <w:rFonts w:ascii="Courier New" w:hAnsi="Courier New" w:cs="Courier New"/>
          <w:color w:val="993300"/>
          <w:sz w:val="16"/>
          <w:szCs w:val="16"/>
          <w:lang w:val="en-US" w:eastAsia="fr-FR"/>
        </w:rPr>
        <w:t>"22</w:t>
      </w:r>
      <w:r w:rsidRPr="00B51186">
        <w:rPr>
          <w:rFonts w:ascii="Courier New" w:hAnsi="Courier New" w:cs="Courier New"/>
          <w:color w:val="993300"/>
          <w:sz w:val="16"/>
          <w:szCs w:val="16"/>
          <w:lang w:val="en-US" w:eastAsia="fr-FR"/>
        </w:rPr>
        <w:t>"</w:t>
      </w:r>
      <w:r w:rsidRPr="00B51186">
        <w:rPr>
          <w:rFonts w:ascii="Courier New" w:hAnsi="Courier New" w:cs="Courier New"/>
          <w:color w:val="000096"/>
          <w:sz w:val="16"/>
          <w:szCs w:val="16"/>
          <w:lang w:val="en-US" w:eastAsia="fr-FR"/>
        </w:rPr>
        <w:t>&gt;</w:t>
      </w:r>
      <w:r>
        <w:rPr>
          <w:rFonts w:ascii="Courier New" w:hAnsi="Courier New" w:cs="Courier New"/>
          <w:color w:val="000000"/>
          <w:sz w:val="16"/>
          <w:szCs w:val="16"/>
          <w:lang w:val="en-US" w:eastAsia="fr-FR"/>
        </w:rPr>
        <w:t>0</w:t>
      </w:r>
      <w:r w:rsidRPr="00B51186">
        <w:rPr>
          <w:rFonts w:ascii="Courier New" w:hAnsi="Courier New" w:cs="Courier New"/>
          <w:color w:val="000096"/>
          <w:sz w:val="16"/>
          <w:szCs w:val="16"/>
          <w:lang w:val="en-US" w:eastAsia="fr-FR"/>
        </w:rPr>
        <w:t>&lt;/user&gt;</w:t>
      </w:r>
      <w:r>
        <w:rPr>
          <w:rFonts w:ascii="Courier New" w:hAnsi="Courier New" w:cs="Courier New"/>
          <w:color w:val="000096"/>
          <w:sz w:val="16"/>
          <w:szCs w:val="16"/>
          <w:lang w:val="en-US" w:eastAsia="fr-FR"/>
        </w:rPr>
        <w:br/>
        <w:t>…</w:t>
      </w:r>
      <w:r>
        <w:rPr>
          <w:rFonts w:ascii="Courier New" w:hAnsi="Courier New" w:cs="Courier New"/>
          <w:color w:val="000096"/>
          <w:sz w:val="16"/>
          <w:szCs w:val="16"/>
          <w:lang w:val="en-US" w:eastAsia="fr-FR"/>
        </w:rPr>
        <w:br/>
      </w:r>
      <w:r w:rsidRPr="00B51186">
        <w:rPr>
          <w:rFonts w:ascii="Courier New" w:hAnsi="Courier New" w:cs="Courier New"/>
          <w:color w:val="000096"/>
          <w:sz w:val="16"/>
          <w:szCs w:val="16"/>
          <w:lang w:val="en-US" w:eastAsia="fr-FR"/>
        </w:rPr>
        <w:t>&lt;/users&gt;</w:t>
      </w:r>
    </w:p>
    <w:p w:rsidR="00483D55" w:rsidRDefault="00483D55" w:rsidP="00483D55">
      <w:r>
        <w:t>The example above means:</w:t>
      </w:r>
    </w:p>
    <w:p w:rsidR="00483D55" w:rsidRDefault="00483D55" w:rsidP="00483D55">
      <w:pPr>
        <w:pStyle w:val="Paragraphedeliste"/>
        <w:numPr>
          <w:ilvl w:val="0"/>
          <w:numId w:val="44"/>
        </w:numPr>
      </w:pPr>
      <w:r>
        <w:t>1 user came 1 day</w:t>
      </w:r>
    </w:p>
    <w:p w:rsidR="00483D55" w:rsidRDefault="00483D55" w:rsidP="00483D55">
      <w:pPr>
        <w:pStyle w:val="Paragraphedeliste"/>
        <w:numPr>
          <w:ilvl w:val="0"/>
          <w:numId w:val="44"/>
        </w:numPr>
      </w:pPr>
      <w:r>
        <w:t>2 users came 2 days</w:t>
      </w:r>
    </w:p>
    <w:p w:rsidR="00483D55" w:rsidRDefault="00483D55" w:rsidP="00483D55">
      <w:pPr>
        <w:pStyle w:val="Paragraphedeliste"/>
        <w:numPr>
          <w:ilvl w:val="0"/>
          <w:numId w:val="44"/>
        </w:numPr>
      </w:pPr>
      <w:r>
        <w:t>0 users came 3 days</w:t>
      </w:r>
    </w:p>
    <w:p w:rsidR="00483D55" w:rsidRDefault="00483D55" w:rsidP="00483D55">
      <w:pPr>
        <w:pStyle w:val="Paragraphedeliste"/>
        <w:numPr>
          <w:ilvl w:val="0"/>
          <w:numId w:val="44"/>
        </w:numPr>
      </w:pPr>
      <w:r>
        <w:t>...</w:t>
      </w:r>
    </w:p>
    <w:p w:rsidR="00483D55" w:rsidRDefault="00483D55" w:rsidP="00483D55">
      <w:pPr>
        <w:pStyle w:val="Paragraphedeliste"/>
        <w:numPr>
          <w:ilvl w:val="0"/>
          <w:numId w:val="44"/>
        </w:numPr>
      </w:pPr>
      <w:r>
        <w:t>0 user came 8 days</w:t>
      </w:r>
    </w:p>
    <w:p w:rsidR="00483D55" w:rsidRDefault="00483D55" w:rsidP="00483D55">
      <w:pPr>
        <w:pStyle w:val="Paragraphedeliste"/>
        <w:numPr>
          <w:ilvl w:val="0"/>
          <w:numId w:val="44"/>
        </w:numPr>
      </w:pPr>
      <w:r>
        <w:t>2 users came 9 days</w:t>
      </w:r>
    </w:p>
    <w:p w:rsidR="00483D55" w:rsidRDefault="00483D55" w:rsidP="00483D55">
      <w:pPr>
        <w:pStyle w:val="Paragraphedeliste"/>
        <w:numPr>
          <w:ilvl w:val="0"/>
          <w:numId w:val="44"/>
        </w:numPr>
      </w:pPr>
      <w:r>
        <w:t>0 user came 10 days</w:t>
      </w:r>
    </w:p>
    <w:p w:rsidR="00483D55" w:rsidRDefault="00483D55" w:rsidP="00483D55">
      <w:pPr>
        <w:pStyle w:val="Paragraphedeliste"/>
        <w:numPr>
          <w:ilvl w:val="0"/>
          <w:numId w:val="44"/>
        </w:numPr>
      </w:pPr>
      <w:r>
        <w:t>...</w:t>
      </w:r>
    </w:p>
    <w:p w:rsidR="00483D55" w:rsidRDefault="00483D55" w:rsidP="00483D55">
      <w:pPr>
        <w:pStyle w:val="Paragraphedeliste"/>
        <w:numPr>
          <w:ilvl w:val="0"/>
          <w:numId w:val="44"/>
        </w:numPr>
      </w:pPr>
      <w:r>
        <w:t>0 user came 20 days</w:t>
      </w:r>
    </w:p>
    <w:p w:rsidR="00483D55" w:rsidRDefault="00483D55" w:rsidP="00483D55">
      <w:pPr>
        <w:pStyle w:val="Paragraphedeliste"/>
        <w:numPr>
          <w:ilvl w:val="0"/>
          <w:numId w:val="44"/>
        </w:numPr>
      </w:pPr>
      <w:r>
        <w:t>1 user came 21 days</w:t>
      </w:r>
    </w:p>
    <w:p w:rsidR="00483D55" w:rsidRDefault="00483D55" w:rsidP="00483D55">
      <w:pPr>
        <w:pStyle w:val="Paragraphedeliste"/>
        <w:numPr>
          <w:ilvl w:val="0"/>
          <w:numId w:val="44"/>
        </w:numPr>
      </w:pPr>
      <w:r>
        <w:t>0 user came 22 days</w:t>
      </w:r>
    </w:p>
    <w:p w:rsidR="00483D55" w:rsidRDefault="00483D55" w:rsidP="00483D55">
      <w:pPr>
        <w:pStyle w:val="Paragraphedeliste"/>
        <w:numPr>
          <w:ilvl w:val="0"/>
          <w:numId w:val="44"/>
        </w:numPr>
      </w:pPr>
      <w:r>
        <w:t>...</w:t>
      </w:r>
    </w:p>
    <w:p w:rsidR="00AB0BC9" w:rsidRDefault="00AB0BC9" w:rsidP="00AB0BC9">
      <w:pPr>
        <w:pStyle w:val="Titre5"/>
      </w:pPr>
      <w:bookmarkStart w:id="1355" w:name="_Toc365552658"/>
      <w:r>
        <w:lastRenderedPageBreak/>
        <w:t>Dissemination Unit mixed up statistics by media</w:t>
      </w:r>
      <w:bookmarkEnd w:id="1355"/>
    </w:p>
    <w:p w:rsidR="00AB0BC9" w:rsidRPr="001B6FA3" w:rsidRDefault="00AB0BC9" w:rsidP="00AB0BC9">
      <w:pPr>
        <w:rPr>
          <w:lang w:val="en-US"/>
        </w:rPr>
      </w:pPr>
      <w:r>
        <w:rPr>
          <w:lang w:val="en-US"/>
        </w:rPr>
        <w:t>The reports of this section are same as those in section “</w:t>
      </w:r>
      <w:r w:rsidR="003E07B6">
        <w:rPr>
          <w:lang w:val="en-US"/>
        </w:rPr>
        <w:fldChar w:fldCharType="begin"/>
      </w:r>
      <w:r>
        <w:rPr>
          <w:lang w:val="en-US"/>
        </w:rPr>
        <w:instrText xml:space="preserve"> REF _Ref358876740 \r \h </w:instrText>
      </w:r>
      <w:r w:rsidR="003E07B6">
        <w:rPr>
          <w:lang w:val="en-US"/>
        </w:rPr>
      </w:r>
      <w:r w:rsidR="003E07B6">
        <w:rPr>
          <w:lang w:val="en-US"/>
        </w:rPr>
        <w:fldChar w:fldCharType="separate"/>
      </w:r>
      <w:r w:rsidR="00FE42B4">
        <w:rPr>
          <w:lang w:val="en-US"/>
        </w:rPr>
        <w:t>5.1.7.11.2</w:t>
      </w:r>
      <w:r w:rsidR="003E07B6">
        <w:rPr>
          <w:lang w:val="en-US"/>
        </w:rPr>
        <w:fldChar w:fldCharType="end"/>
      </w:r>
      <w:r>
        <w:rPr>
          <w:lang w:val="en-US"/>
        </w:rPr>
        <w:t xml:space="preserve"> </w:t>
      </w:r>
      <w:r w:rsidR="003E07B6">
        <w:rPr>
          <w:lang w:val="en-US"/>
        </w:rPr>
        <w:fldChar w:fldCharType="begin"/>
      </w:r>
      <w:r>
        <w:rPr>
          <w:lang w:val="en-US"/>
        </w:rPr>
        <w:instrText xml:space="preserve"> REF _Ref358876740 \h </w:instrText>
      </w:r>
      <w:r w:rsidR="003E07B6">
        <w:rPr>
          <w:lang w:val="en-US"/>
        </w:rPr>
      </w:r>
      <w:r w:rsidR="003E07B6">
        <w:rPr>
          <w:lang w:val="en-US"/>
        </w:rPr>
        <w:fldChar w:fldCharType="separate"/>
      </w:r>
      <w:r w:rsidR="00FE42B4">
        <w:t>Dissemination Unit statistics by media</w:t>
      </w:r>
      <w:r w:rsidR="003E07B6">
        <w:rPr>
          <w:lang w:val="en-US"/>
        </w:rPr>
        <w:fldChar w:fldCharType="end"/>
      </w:r>
      <w:r>
        <w:rPr>
          <w:lang w:val="en-US"/>
        </w:rPr>
        <w:t xml:space="preserve">”, page </w:t>
      </w:r>
      <w:r w:rsidR="003E07B6">
        <w:rPr>
          <w:lang w:val="en-US"/>
        </w:rPr>
        <w:fldChar w:fldCharType="begin"/>
      </w:r>
      <w:r>
        <w:rPr>
          <w:lang w:val="en-US"/>
        </w:rPr>
        <w:instrText xml:space="preserve"> PAGEREF _Ref358876740 \h </w:instrText>
      </w:r>
      <w:r w:rsidR="003E07B6">
        <w:rPr>
          <w:lang w:val="en-US"/>
        </w:rPr>
      </w:r>
      <w:r w:rsidR="003E07B6">
        <w:rPr>
          <w:lang w:val="en-US"/>
        </w:rPr>
        <w:fldChar w:fldCharType="separate"/>
      </w:r>
      <w:ins w:id="1356" w:author="dearith" w:date="2013-08-29T15:08:00Z">
        <w:r w:rsidR="00FE42B4">
          <w:rPr>
            <w:noProof/>
            <w:lang w:val="en-US"/>
          </w:rPr>
          <w:t>173</w:t>
        </w:r>
      </w:ins>
      <w:del w:id="1357" w:author="dearith" w:date="2013-08-29T15:08:00Z">
        <w:r w:rsidR="00C82D1C" w:rsidDel="00FE42B4">
          <w:rPr>
            <w:noProof/>
            <w:lang w:val="en-US"/>
          </w:rPr>
          <w:delText>161</w:delText>
        </w:r>
      </w:del>
      <w:r w:rsidR="003E07B6">
        <w:rPr>
          <w:lang w:val="en-US"/>
        </w:rPr>
        <w:fldChar w:fldCharType="end"/>
      </w:r>
      <w:r>
        <w:rPr>
          <w:lang w:val="en-US"/>
        </w:rPr>
        <w:t>, but they apply to all DU mixed up by media (virtual DU “AllDU”).</w:t>
      </w:r>
    </w:p>
    <w:p w:rsidR="000D1ABA" w:rsidRDefault="000D1ABA" w:rsidP="000D1ABA">
      <w:pPr>
        <w:pStyle w:val="Titre5"/>
      </w:pPr>
      <w:bookmarkStart w:id="1358" w:name="_Ref359232050"/>
      <w:bookmarkStart w:id="1359" w:name="_Ref359232052"/>
      <w:bookmarkStart w:id="1360" w:name="_Ref359232055"/>
      <w:bookmarkStart w:id="1361" w:name="_Toc365552659"/>
      <w:r>
        <w:t>Dissemination Unit statistics for all media mixed up</w:t>
      </w:r>
      <w:bookmarkEnd w:id="1358"/>
      <w:bookmarkEnd w:id="1359"/>
      <w:bookmarkEnd w:id="1360"/>
      <w:bookmarkEnd w:id="1361"/>
    </w:p>
    <w:p w:rsidR="00D73B88" w:rsidRDefault="00D73B88" w:rsidP="00D73B88">
      <w:pPr>
        <w:rPr>
          <w:lang w:val="en-US"/>
        </w:rPr>
      </w:pPr>
      <w:r>
        <w:rPr>
          <w:lang w:val="en-US"/>
        </w:rPr>
        <w:t>The following reports are built for each DU statistics for all media mixed up (regardless the media).</w:t>
      </w:r>
    </w:p>
    <w:p w:rsidR="00BD093B" w:rsidRDefault="00D73B88" w:rsidP="00D73B88">
      <w:pPr>
        <w:shd w:val="clear" w:color="auto" w:fill="F2F2F2" w:themeFill="background1" w:themeFillShade="F2"/>
      </w:pPr>
      <w:r>
        <w:rPr>
          <w:rStyle w:val="hps"/>
        </w:rPr>
        <w:t xml:space="preserve">Note: The XLST of this section MUST NOT be included in the </w:t>
      </w:r>
      <w:r w:rsidRPr="0046120A">
        <w:rPr>
          <w:rStyle w:val="hps"/>
          <w:i/>
        </w:rPr>
        <w:t>xslt</w:t>
      </w:r>
      <w:r>
        <w:rPr>
          <w:rStyle w:val="hps"/>
        </w:rPr>
        <w:t xml:space="preserve"> element (the parent element is </w:t>
      </w:r>
      <w:r w:rsidRPr="0046120A">
        <w:rPr>
          <w:i/>
        </w:rPr>
        <w:t>logXsltConfig</w:t>
      </w:r>
      <w:r>
        <w:t xml:space="preserve"> element) of the </w:t>
      </w:r>
      <w:r>
        <w:rPr>
          <w:lang w:val="en-US"/>
        </w:rPr>
        <w:t>criteria configuration</w:t>
      </w:r>
      <w:r>
        <w:t xml:space="preserve">. They MUST be included in </w:t>
      </w:r>
      <w:r w:rsidRPr="00D73B88">
        <w:rPr>
          <w:i/>
        </w:rPr>
        <w:t>preMerge</w:t>
      </w:r>
      <w:r>
        <w:t xml:space="preserve"> element of the merging statistics configuration file</w:t>
      </w:r>
      <w:r w:rsidR="00D73569">
        <w:t xml:space="preserve"> and this configuration file is automatically generated</w:t>
      </w:r>
      <w:proofErr w:type="gramStart"/>
      <w:r w:rsidR="00D73569">
        <w:t>;</w:t>
      </w:r>
      <w:r w:rsidR="00D73569">
        <w:rPr>
          <w:highlight w:val="yellow"/>
        </w:rPr>
        <w:t>t</w:t>
      </w:r>
      <w:r w:rsidR="00D73569" w:rsidRPr="00BD093B">
        <w:rPr>
          <w:highlight w:val="yellow"/>
        </w:rPr>
        <w:t>he</w:t>
      </w:r>
      <w:proofErr w:type="gramEnd"/>
      <w:r w:rsidR="00D73569" w:rsidRPr="00BD093B">
        <w:rPr>
          <w:highlight w:val="yellow"/>
        </w:rPr>
        <w:t xml:space="preserve"> </w:t>
      </w:r>
      <w:r w:rsidR="00D73569" w:rsidRPr="00BD093B">
        <w:rPr>
          <w:i/>
          <w:highlight w:val="yellow"/>
        </w:rPr>
        <w:t>buildMergeConf</w:t>
      </w:r>
      <w:r w:rsidR="00D73569" w:rsidRPr="00BD093B">
        <w:rPr>
          <w:highlight w:val="yellow"/>
        </w:rPr>
        <w:t xml:space="preserve"> </w:t>
      </w:r>
      <w:r w:rsidR="00D73569" w:rsidRPr="00BD093B">
        <w:rPr>
          <w:highlight w:val="yellow"/>
          <w:lang w:val="en-US"/>
        </w:rPr>
        <w:t xml:space="preserve">of the </w:t>
      </w:r>
      <w:r w:rsidR="00D73569" w:rsidRPr="00BD093B">
        <w:rPr>
          <w:i/>
          <w:highlight w:val="yellow"/>
          <w:lang w:val="en-US"/>
        </w:rPr>
        <w:t>mergeMyOceanXml.pl</w:t>
      </w:r>
      <w:r w:rsidR="00D73569" w:rsidRPr="00BD093B">
        <w:rPr>
          <w:highlight w:val="yellow"/>
          <w:lang w:val="en-US"/>
        </w:rPr>
        <w:t xml:space="preserve"> Perl script has to be adapted</w:t>
      </w:r>
      <w:r>
        <w:t xml:space="preserve"> (</w:t>
      </w:r>
      <w:r w:rsidRPr="00BD093B">
        <w:rPr>
          <w:highlight w:val="yellow"/>
        </w:rPr>
        <w:t>see section “</w:t>
      </w:r>
      <w:r w:rsidR="00086262">
        <w:fldChar w:fldCharType="begin"/>
      </w:r>
      <w:r w:rsidR="00086262">
        <w:instrText xml:space="preserve"> REF _Ref357673859 \r \h  \* MERGEFORMAT </w:instrText>
      </w:r>
      <w:r w:rsidR="00086262">
        <w:fldChar w:fldCharType="separate"/>
      </w:r>
      <w:ins w:id="1362" w:author="dearith" w:date="2013-08-29T15:08:00Z">
        <w:r w:rsidR="003E07B6" w:rsidRPr="003E07B6">
          <w:rPr>
            <w:highlight w:val="yellow"/>
            <w:rPrChange w:id="1363" w:author="dearith" w:date="2013-08-29T15:08:00Z">
              <w:rPr/>
            </w:rPrChange>
          </w:rPr>
          <w:t>5.1.7.8</w:t>
        </w:r>
      </w:ins>
      <w:del w:id="1364" w:author="dearith" w:date="2013-08-29T15:08:00Z">
        <w:r w:rsidR="00C82D1C" w:rsidRPr="00C82D1C" w:rsidDel="00FE42B4">
          <w:rPr>
            <w:highlight w:val="yellow"/>
          </w:rPr>
          <w:delText>5.1.7.8</w:delText>
        </w:r>
      </w:del>
      <w:r w:rsidR="00086262">
        <w:fldChar w:fldCharType="end"/>
      </w:r>
      <w:r w:rsidRPr="00BD093B">
        <w:rPr>
          <w:highlight w:val="yellow"/>
        </w:rPr>
        <w:t xml:space="preserve"> </w:t>
      </w:r>
      <w:r w:rsidR="00086262">
        <w:fldChar w:fldCharType="begin"/>
      </w:r>
      <w:r w:rsidR="00086262">
        <w:instrText xml:space="preserve"> REF _Ref357673859 \h  \* MERGEFORMAT </w:instrText>
      </w:r>
      <w:r w:rsidR="00086262">
        <w:fldChar w:fldCharType="separate"/>
      </w:r>
      <w:ins w:id="1365" w:author="dearith" w:date="2013-08-29T15:08:00Z">
        <w:r w:rsidR="003E07B6" w:rsidRPr="003E07B6">
          <w:rPr>
            <w:highlight w:val="yellow"/>
            <w:rPrChange w:id="1366" w:author="dearith" w:date="2013-08-29T15:08:00Z">
              <w:rPr/>
            </w:rPrChange>
          </w:rPr>
          <w:t>Merging statistics into a single Excel file</w:t>
        </w:r>
      </w:ins>
      <w:del w:id="1367" w:author="dearith" w:date="2013-08-29T15:08:00Z">
        <w:r w:rsidR="00C82D1C" w:rsidRPr="00C82D1C" w:rsidDel="00FE42B4">
          <w:rPr>
            <w:highlight w:val="yellow"/>
          </w:rPr>
          <w:delText>Merging statistics into a single Excel file</w:delText>
        </w:r>
      </w:del>
      <w:r w:rsidR="00086262">
        <w:fldChar w:fldCharType="end"/>
      </w:r>
      <w:r w:rsidRPr="00BD093B">
        <w:rPr>
          <w:highlight w:val="yellow"/>
        </w:rPr>
        <w:t xml:space="preserve">”, page </w:t>
      </w:r>
      <w:r w:rsidR="003E07B6" w:rsidRPr="00BD093B">
        <w:rPr>
          <w:highlight w:val="yellow"/>
        </w:rPr>
        <w:fldChar w:fldCharType="begin"/>
      </w:r>
      <w:r w:rsidRPr="00BD093B">
        <w:rPr>
          <w:highlight w:val="yellow"/>
        </w:rPr>
        <w:instrText xml:space="preserve"> PAGEREF _Ref357673859 \h </w:instrText>
      </w:r>
      <w:r w:rsidR="003E07B6" w:rsidRPr="00BD093B">
        <w:rPr>
          <w:highlight w:val="yellow"/>
        </w:rPr>
      </w:r>
      <w:r w:rsidR="003E07B6" w:rsidRPr="00BD093B">
        <w:rPr>
          <w:highlight w:val="yellow"/>
        </w:rPr>
        <w:fldChar w:fldCharType="separate"/>
      </w:r>
      <w:ins w:id="1368" w:author="dearith" w:date="2013-08-29T15:08:00Z">
        <w:r w:rsidR="00FE42B4">
          <w:rPr>
            <w:noProof/>
            <w:highlight w:val="yellow"/>
          </w:rPr>
          <w:t>162</w:t>
        </w:r>
      </w:ins>
      <w:del w:id="1369" w:author="dearith" w:date="2013-08-29T15:08:00Z">
        <w:r w:rsidR="00C82D1C" w:rsidDel="00FE42B4">
          <w:rPr>
            <w:noProof/>
            <w:highlight w:val="yellow"/>
          </w:rPr>
          <w:delText>151</w:delText>
        </w:r>
      </w:del>
      <w:r w:rsidR="003E07B6" w:rsidRPr="00BD093B">
        <w:rPr>
          <w:highlight w:val="yellow"/>
        </w:rPr>
        <w:fldChar w:fldCharType="end"/>
      </w:r>
      <w:r>
        <w:t>).</w:t>
      </w:r>
    </w:p>
    <w:p w:rsidR="00483D55" w:rsidRDefault="000F5381" w:rsidP="00BD093B">
      <w:pPr>
        <w:pStyle w:val="Titre6"/>
        <w:rPr>
          <w:rStyle w:val="hps"/>
        </w:rPr>
      </w:pPr>
      <w:r>
        <w:rPr>
          <w:rStyle w:val="hps"/>
        </w:rPr>
        <w:t>Merge</w:t>
      </w:r>
      <w:r w:rsidR="00BD093B">
        <w:rPr>
          <w:rStyle w:val="hps"/>
        </w:rPr>
        <w:t xml:space="preserve"> products and</w:t>
      </w:r>
      <w:r w:rsidR="00BD093B">
        <w:rPr>
          <w:rStyle w:val="shorttext"/>
        </w:rPr>
        <w:t xml:space="preserve"> </w:t>
      </w:r>
      <w:r w:rsidR="00BD093B">
        <w:rPr>
          <w:rStyle w:val="hps"/>
        </w:rPr>
        <w:t>users</w:t>
      </w:r>
    </w:p>
    <w:p w:rsidR="00BD093B" w:rsidRDefault="00BD093B" w:rsidP="00BD093B">
      <w:r>
        <w:t xml:space="preserve">The </w:t>
      </w:r>
      <w:r w:rsidRPr="00BD093B">
        <w:rPr>
          <w:b/>
          <w:shd w:val="clear" w:color="auto" w:fill="FBD4B4" w:themeFill="accent6" w:themeFillTint="66"/>
        </w:rPr>
        <w:t>indexUsersProducts.xslt</w:t>
      </w:r>
      <w:r w:rsidR="000F5381" w:rsidRPr="000F5381">
        <w:t xml:space="preserve">, </w:t>
      </w:r>
      <w:r w:rsidR="000F5381">
        <w:rPr>
          <w:b/>
          <w:shd w:val="clear" w:color="auto" w:fill="FBD4B4" w:themeFill="accent6" w:themeFillTint="66"/>
        </w:rPr>
        <w:t>distinctIndex</w:t>
      </w:r>
      <w:r w:rsidR="000F5381" w:rsidRPr="00BD093B">
        <w:rPr>
          <w:b/>
          <w:shd w:val="clear" w:color="auto" w:fill="FBD4B4" w:themeFill="accent6" w:themeFillTint="66"/>
        </w:rPr>
        <w:t>Products.xslt</w:t>
      </w:r>
      <w:r w:rsidR="000F5381" w:rsidRPr="000F5381">
        <w:t>,</w:t>
      </w:r>
      <w:r>
        <w:t xml:space="preserve"> </w:t>
      </w:r>
      <w:r w:rsidR="000F5381" w:rsidRPr="000F5381">
        <w:rPr>
          <w:b/>
          <w:shd w:val="clear" w:color="auto" w:fill="FBD4B4" w:themeFill="accent6" w:themeFillTint="66"/>
        </w:rPr>
        <w:t>mergeUsersPrepare</w:t>
      </w:r>
      <w:r w:rsidR="000F5381" w:rsidRPr="00BD093B">
        <w:rPr>
          <w:b/>
          <w:shd w:val="clear" w:color="auto" w:fill="FBD4B4" w:themeFill="accent6" w:themeFillTint="66"/>
        </w:rPr>
        <w:t>.xslt</w:t>
      </w:r>
      <w:r w:rsidR="000F5381">
        <w:t xml:space="preserve"> and </w:t>
      </w:r>
      <w:r w:rsidR="000F5381" w:rsidRPr="000F5381">
        <w:rPr>
          <w:b/>
          <w:shd w:val="clear" w:color="auto" w:fill="FBD4B4" w:themeFill="accent6" w:themeFillTint="66"/>
        </w:rPr>
        <w:t>mergeUsers</w:t>
      </w:r>
      <w:r w:rsidR="000F5381" w:rsidRPr="00BD093B">
        <w:rPr>
          <w:b/>
          <w:shd w:val="clear" w:color="auto" w:fill="FBD4B4" w:themeFill="accent6" w:themeFillTint="66"/>
        </w:rPr>
        <w:t>.xslt</w:t>
      </w:r>
      <w:r w:rsidR="000F5381">
        <w:t xml:space="preserve"> </w:t>
      </w:r>
      <w:r>
        <w:t>XSLT</w:t>
      </w:r>
      <w:r w:rsidR="000F5381">
        <w:t>s</w:t>
      </w:r>
      <w:r>
        <w:t xml:space="preserve"> produce this </w:t>
      </w:r>
      <w:r w:rsidR="000F5381">
        <w:t>merge</w:t>
      </w:r>
      <w:r>
        <w:t>.</w:t>
      </w:r>
    </w:p>
    <w:p w:rsidR="007241C4" w:rsidRDefault="007241C4" w:rsidP="00BD093B">
      <w:r>
        <w:rPr>
          <w:highlight w:val="yellow"/>
        </w:rPr>
        <w:t>The abov</w:t>
      </w:r>
      <w:r w:rsidRPr="007241C4">
        <w:rPr>
          <w:highlight w:val="yellow"/>
        </w:rPr>
        <w:t>e XLSTs already exist (they are used for Aviso project).</w:t>
      </w:r>
    </w:p>
    <w:p w:rsidR="00BD093B" w:rsidRDefault="00BD093B" w:rsidP="00BD093B">
      <w:r>
        <w:t xml:space="preserve">The inputs are the outputs of each </w:t>
      </w:r>
      <w:r w:rsidRPr="00A9716D">
        <w:rPr>
          <w:b/>
          <w:shd w:val="clear" w:color="auto" w:fill="FBD4B4" w:themeFill="accent6" w:themeFillTint="66"/>
          <w:lang w:val="en-US"/>
        </w:rPr>
        <w:t>logsUsersPrepare.xslt</w:t>
      </w:r>
      <w:r w:rsidRPr="00BC255E">
        <w:t xml:space="preserve"> (see section </w:t>
      </w:r>
      <w:r>
        <w:t>“</w:t>
      </w:r>
      <w:r w:rsidR="003E07B6" w:rsidRPr="00BC255E">
        <w:fldChar w:fldCharType="begin"/>
      </w:r>
      <w:r w:rsidRPr="00BC255E">
        <w:instrText xml:space="preserve"> REF _Ref357667617 \r \h </w:instrText>
      </w:r>
      <w:r w:rsidR="003E07B6" w:rsidRPr="00BC255E">
        <w:fldChar w:fldCharType="separate"/>
      </w:r>
      <w:r w:rsidR="00FE42B4">
        <w:t>5.1.7.6</w:t>
      </w:r>
      <w:r w:rsidR="003E07B6" w:rsidRPr="00BC255E">
        <w:fldChar w:fldCharType="end"/>
      </w:r>
      <w:r>
        <w:t xml:space="preserve"> </w:t>
      </w:r>
      <w:r w:rsidR="003E07B6" w:rsidRPr="00BC255E">
        <w:fldChar w:fldCharType="begin"/>
      </w:r>
      <w:r w:rsidRPr="00BC255E">
        <w:instrText xml:space="preserve"> REF _Ref357667617 \h </w:instrText>
      </w:r>
      <w:r w:rsidR="003E07B6" w:rsidRPr="00BC255E">
        <w:fldChar w:fldCharType="separate"/>
      </w:r>
      <w:proofErr w:type="gramStart"/>
      <w:r w:rsidR="00FE42B4">
        <w:t>The</w:t>
      </w:r>
      <w:proofErr w:type="gramEnd"/>
      <w:r w:rsidR="00FE42B4">
        <w:t xml:space="preserve"> “raw” XSL transformation</w:t>
      </w:r>
      <w:r w:rsidR="003E07B6" w:rsidRPr="00BC255E">
        <w:fldChar w:fldCharType="end"/>
      </w:r>
      <w:r>
        <w:t xml:space="preserve">”, page </w:t>
      </w:r>
      <w:r w:rsidR="003E07B6" w:rsidRPr="00BC255E">
        <w:fldChar w:fldCharType="begin"/>
      </w:r>
      <w:r w:rsidRPr="00BC255E">
        <w:instrText xml:space="preserve"> PAGEREF _Ref357667617 \h </w:instrText>
      </w:r>
      <w:r w:rsidR="003E07B6" w:rsidRPr="00BC255E">
        <w:fldChar w:fldCharType="separate"/>
      </w:r>
      <w:ins w:id="1370" w:author="dearith" w:date="2013-08-29T15:08:00Z">
        <w:r w:rsidR="00FE42B4">
          <w:rPr>
            <w:noProof/>
          </w:rPr>
          <w:t>156</w:t>
        </w:r>
      </w:ins>
      <w:del w:id="1371" w:author="dearith" w:date="2013-08-29T15:08:00Z">
        <w:r w:rsidR="00C82D1C" w:rsidDel="00FE42B4">
          <w:rPr>
            <w:noProof/>
          </w:rPr>
          <w:delText>146</w:delText>
        </w:r>
      </w:del>
      <w:r w:rsidR="003E07B6" w:rsidRPr="00BC255E">
        <w:fldChar w:fldCharType="end"/>
      </w:r>
      <w:r>
        <w:t>).</w:t>
      </w:r>
    </w:p>
    <w:p w:rsidR="000F5381" w:rsidRDefault="000F5381" w:rsidP="00BD093B">
      <w:r>
        <w:t xml:space="preserve">Example: </w:t>
      </w:r>
      <w:r w:rsidR="007B5FAB">
        <w:t>(</w:t>
      </w:r>
      <w:r w:rsidR="007B5FAB" w:rsidRPr="007B5FAB">
        <w:rPr>
          <w:highlight w:val="yellow"/>
          <w:lang w:val="en-US"/>
        </w:rPr>
        <w:t>GLO-CLS-TOULOUSE-FR</w:t>
      </w:r>
      <w:r w:rsidR="007B5FAB">
        <w:rPr>
          <w:lang w:val="en-US"/>
        </w:rPr>
        <w:t xml:space="preserve"> is the Dissemination Unit name)</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7B5FAB" w:rsidRPr="007B5FAB" w:rsidTr="007B5FAB">
        <w:tc>
          <w:tcPr>
            <w:tcW w:w="9210" w:type="dxa"/>
            <w:shd w:val="clear" w:color="auto" w:fill="F2F2F2" w:themeFill="background1" w:themeFillShade="F2"/>
          </w:tcPr>
          <w:p w:rsidR="007B5FAB" w:rsidRPr="007B5FAB" w:rsidRDefault="007B5FAB" w:rsidP="00305FD6">
            <w:pPr>
              <w:jc w:val="left"/>
              <w:rPr>
                <w:rFonts w:ascii="Courier New" w:hAnsi="Courier New" w:cs="Courier New"/>
                <w:sz w:val="16"/>
                <w:szCs w:val="16"/>
                <w:lang w:val="en-US"/>
              </w:rPr>
            </w:pPr>
            <w:r w:rsidRPr="007B5FAB">
              <w:rPr>
                <w:rFonts w:ascii="Courier New" w:hAnsi="Courier New" w:cs="Courier New"/>
                <w:color w:val="006400"/>
                <w:sz w:val="16"/>
                <w:szCs w:val="16"/>
                <w:lang w:val="en-US" w:eastAsia="fr-FR"/>
              </w:rPr>
              <w:t>&lt;!-- Build and merge products</w:t>
            </w:r>
            <w:r w:rsidR="007241C4">
              <w:rPr>
                <w:rFonts w:ascii="Courier New" w:hAnsi="Courier New" w:cs="Courier New"/>
                <w:color w:val="006400"/>
                <w:sz w:val="16"/>
                <w:szCs w:val="16"/>
                <w:lang w:val="en-US" w:eastAsia="fr-FR"/>
              </w:rPr>
              <w:t>/users</w:t>
            </w:r>
            <w:r w:rsidRPr="007B5FAB">
              <w:rPr>
                <w:rFonts w:ascii="Courier New" w:hAnsi="Courier New" w:cs="Courier New"/>
                <w:color w:val="006400"/>
                <w:sz w:val="16"/>
                <w:szCs w:val="16"/>
                <w:lang w:val="en-US" w:eastAsia="fr-FR"/>
              </w:rPr>
              <w:t xml:space="preserve"> for all media --&gt;</w:t>
            </w:r>
            <w:r w:rsidRPr="007B5FAB">
              <w:rPr>
                <w:rFonts w:ascii="Courier New" w:hAnsi="Courier New" w:cs="Courier New"/>
                <w:color w:val="000000"/>
                <w:sz w:val="16"/>
                <w:szCs w:val="16"/>
                <w:lang w:val="en-US" w:eastAsia="fr-FR"/>
              </w:rPr>
              <w:br/>
            </w:r>
            <w:r w:rsidRPr="007B5FAB">
              <w:rPr>
                <w:rFonts w:ascii="Courier New" w:hAnsi="Courier New" w:cs="Courier New"/>
                <w:color w:val="000000"/>
                <w:sz w:val="16"/>
                <w:szCs w:val="16"/>
                <w:lang w:val="en-US" w:eastAsia="fr-FR"/>
              </w:rPr>
              <w:br/>
            </w:r>
            <w:r w:rsidRPr="007B5FAB">
              <w:rPr>
                <w:rFonts w:ascii="Courier New" w:hAnsi="Courier New" w:cs="Courier New"/>
                <w:color w:val="000096"/>
                <w:sz w:val="16"/>
                <w:szCs w:val="16"/>
                <w:lang w:val="en-US" w:eastAsia="fr-FR"/>
              </w:rPr>
              <w:t>&lt;preMerge</w:t>
            </w:r>
            <w:r w:rsidRPr="007B5FAB">
              <w:rPr>
                <w:rFonts w:ascii="Courier New" w:hAnsi="Courier New" w:cs="Courier New"/>
                <w:color w:val="F5844C"/>
                <w:sz w:val="16"/>
                <w:szCs w:val="16"/>
                <w:lang w:val="en-US" w:eastAsia="fr-FR"/>
              </w:rPr>
              <w:t xml:space="preserve"> name</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"indexUsers"</w:t>
            </w:r>
            <w:r w:rsidRPr="007B5FAB">
              <w:rPr>
                <w:rFonts w:ascii="Courier New" w:hAnsi="Courier New" w:cs="Courier New"/>
                <w:color w:val="F5844C"/>
                <w:sz w:val="16"/>
                <w:szCs w:val="16"/>
                <w:lang w:val="en-US" w:eastAsia="fr-FR"/>
              </w:rPr>
              <w:t xml:space="preserve"> description</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 xml:space="preserve">"index </w:t>
            </w:r>
            <w:r w:rsidR="00305FD6">
              <w:rPr>
                <w:rFonts w:ascii="Courier New" w:hAnsi="Courier New" w:cs="Courier New"/>
                <w:color w:val="993300"/>
                <w:sz w:val="16"/>
                <w:szCs w:val="16"/>
                <w:lang w:val="en-US" w:eastAsia="fr-FR"/>
              </w:rPr>
              <w:t>products/users</w:t>
            </w:r>
            <w:r w:rsidRPr="007B5FAB">
              <w:rPr>
                <w:rFonts w:ascii="Courier New" w:hAnsi="Courier New" w:cs="Courier New"/>
                <w:color w:val="993300"/>
                <w:sz w:val="16"/>
                <w:szCs w:val="16"/>
                <w:lang w:val="en-US" w:eastAsia="fr-FR"/>
              </w:rPr>
              <w:t xml:space="preserve"> GLO-CLS-TOULOUSE-FR"</w:t>
            </w:r>
            <w:r w:rsidRPr="007B5FAB">
              <w:rPr>
                <w:rFonts w:ascii="Courier New" w:hAnsi="Courier New" w:cs="Courier New"/>
                <w:color w:val="000096"/>
                <w:sz w:val="16"/>
                <w:szCs w:val="16"/>
                <w:lang w:val="en-US" w:eastAsia="fr-FR"/>
              </w:rPr>
              <w: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&lt;xslt&gt;</w:t>
            </w:r>
            <w:r w:rsidRPr="007B5FAB">
              <w:rPr>
                <w:rFonts w:ascii="Courier New" w:hAnsi="Courier New" w:cs="Courier New"/>
                <w:color w:val="000000"/>
                <w:sz w:val="16"/>
                <w:szCs w:val="16"/>
                <w:lang w:val="en-US" w:eastAsia="fr-FR"/>
              </w:rPr>
              <w:t>/data2/atoll/awstats/logs/xslt/indexUsersProducts.xslt</w:t>
            </w:r>
            <w:r w:rsidRPr="007B5FAB">
              <w:rPr>
                <w:rFonts w:ascii="Courier New" w:hAnsi="Courier New" w:cs="Courier New"/>
                <w:color w:val="000096"/>
                <w:sz w:val="16"/>
                <w:szCs w:val="16"/>
                <w:lang w:val="en-US" w:eastAsia="fr-FR"/>
              </w:rPr>
              <w:t>&lt;/xslt&gt;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&lt;input&gt;</w:t>
            </w:r>
            <w:r w:rsidRPr="007B5FAB">
              <w:rPr>
                <w:rFonts w:ascii="Courier New" w:hAnsi="Courier New" w:cs="Courier New"/>
                <w:color w:val="000000"/>
                <w:sz w:val="16"/>
                <w:szCs w:val="16"/>
                <w:lang w:val="en-US" w:eastAsia="fr-FR"/>
              </w:rPr>
              <w:t>/data2/atoll/awstats/logs/tmp/logsFtp</w:t>
            </w:r>
            <w:r w:rsidRPr="007B5FAB">
              <w:rPr>
                <w:rFonts w:ascii="Courier New" w:hAnsi="Courier New" w:cs="Courier New"/>
                <w:color w:val="000000"/>
                <w:sz w:val="16"/>
                <w:szCs w:val="16"/>
                <w:highlight w:val="yellow"/>
                <w:lang w:val="en-US" w:eastAsia="fr-FR"/>
              </w:rPr>
              <w:t>GLO-CLS-TOULOUSE-FR</w:t>
            </w:r>
            <w:r w:rsidRPr="007B5FAB">
              <w:rPr>
                <w:rFonts w:ascii="Courier New" w:hAnsi="Courier New" w:cs="Courier New"/>
                <w:color w:val="000000"/>
                <w:sz w:val="16"/>
                <w:szCs w:val="16"/>
                <w:lang w:val="en-US" w:eastAsia="fr-FR"/>
              </w:rPr>
              <w:t>UsersPrepare%YYYY-0%MM-0.xml</w:t>
            </w:r>
            <w:r w:rsidRPr="007B5FAB">
              <w:rPr>
                <w:rFonts w:ascii="Courier New" w:hAnsi="Courier New" w:cs="Courier New"/>
                <w:color w:val="000096"/>
                <w:sz w:val="16"/>
                <w:szCs w:val="16"/>
                <w:lang w:val="en-US" w:eastAsia="fr-FR"/>
              </w:rPr>
              <w:t>&lt;/input&gt;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&lt;input&gt;</w:t>
            </w:r>
            <w:r w:rsidRPr="007B5FAB">
              <w:rPr>
                <w:rFonts w:ascii="Courier New" w:hAnsi="Courier New" w:cs="Courier New"/>
                <w:color w:val="000000"/>
                <w:sz w:val="16"/>
                <w:szCs w:val="16"/>
                <w:lang w:val="en-US" w:eastAsia="fr-FR"/>
              </w:rPr>
              <w:t>/data2/atoll/awstats/logs/tmp/logsWms</w:t>
            </w:r>
            <w:r w:rsidRPr="007B5FAB">
              <w:rPr>
                <w:rFonts w:ascii="Courier New" w:hAnsi="Courier New" w:cs="Courier New"/>
                <w:color w:val="000000"/>
                <w:sz w:val="16"/>
                <w:szCs w:val="16"/>
                <w:highlight w:val="yellow"/>
                <w:lang w:val="en-US" w:eastAsia="fr-FR"/>
              </w:rPr>
              <w:t>GLO-CLS-TOULOUSE-FR</w:t>
            </w:r>
            <w:r w:rsidRPr="007B5FAB">
              <w:rPr>
                <w:rFonts w:ascii="Courier New" w:hAnsi="Courier New" w:cs="Courier New"/>
                <w:color w:val="000000"/>
                <w:sz w:val="16"/>
                <w:szCs w:val="16"/>
                <w:lang w:val="en-US" w:eastAsia="fr-FR"/>
              </w:rPr>
              <w:t>UsersPrepare%YYYY-0%MM-0.xml</w:t>
            </w:r>
            <w:r w:rsidRPr="007B5FAB">
              <w:rPr>
                <w:rFonts w:ascii="Courier New" w:hAnsi="Courier New" w:cs="Courier New"/>
                <w:color w:val="000096"/>
                <w:sz w:val="16"/>
                <w:szCs w:val="16"/>
                <w:lang w:val="en-US" w:eastAsia="fr-FR"/>
              </w:rPr>
              <w:t>&lt;/input&gt;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&lt;input&gt;</w:t>
            </w:r>
            <w:r w:rsidRPr="007B5FAB">
              <w:rPr>
                <w:rFonts w:ascii="Courier New" w:hAnsi="Courier New" w:cs="Courier New"/>
                <w:color w:val="000000"/>
                <w:sz w:val="16"/>
                <w:szCs w:val="16"/>
                <w:lang w:val="en-US" w:eastAsia="fr-FR"/>
              </w:rPr>
              <w:t>/data2/atoll/awstats/logs/tmp/logsMotu</w:t>
            </w:r>
            <w:r w:rsidRPr="007B5FAB">
              <w:rPr>
                <w:rFonts w:ascii="Courier New" w:hAnsi="Courier New" w:cs="Courier New"/>
                <w:color w:val="000000"/>
                <w:sz w:val="16"/>
                <w:szCs w:val="16"/>
                <w:highlight w:val="yellow"/>
                <w:lang w:val="en-US" w:eastAsia="fr-FR"/>
              </w:rPr>
              <w:t>GLO-CLS-TOULOUSE-FR</w:t>
            </w:r>
            <w:r w:rsidRPr="007B5FAB">
              <w:rPr>
                <w:rFonts w:ascii="Courier New" w:hAnsi="Courier New" w:cs="Courier New"/>
                <w:color w:val="000000"/>
                <w:sz w:val="16"/>
                <w:szCs w:val="16"/>
                <w:lang w:val="en-US" w:eastAsia="fr-FR"/>
              </w:rPr>
              <w:t>UsersPrepare%YYYY-0%MM-0.xml</w:t>
            </w:r>
            <w:r w:rsidRPr="007B5FAB">
              <w:rPr>
                <w:rFonts w:ascii="Courier New" w:hAnsi="Courier New" w:cs="Courier New"/>
                <w:color w:val="000096"/>
                <w:sz w:val="16"/>
                <w:szCs w:val="16"/>
                <w:lang w:val="en-US" w:eastAsia="fr-FR"/>
              </w:rPr>
              <w:t>&lt;/input&gt;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&lt;output&gt;</w:t>
            </w:r>
            <w:r w:rsidRPr="007B5FAB">
              <w:rPr>
                <w:rFonts w:ascii="Courier New" w:hAnsi="Courier New" w:cs="Courier New"/>
                <w:color w:val="000000"/>
                <w:sz w:val="16"/>
                <w:szCs w:val="16"/>
                <w:lang w:val="en-US" w:eastAsia="fr-FR"/>
              </w:rPr>
              <w:t>/data2/atoll/awstats/logs/tmp/index</w:t>
            </w:r>
            <w:r w:rsidRPr="007B5FAB">
              <w:rPr>
                <w:rFonts w:ascii="Courier New" w:hAnsi="Courier New" w:cs="Courier New"/>
                <w:color w:val="000000"/>
                <w:sz w:val="16"/>
                <w:szCs w:val="16"/>
                <w:highlight w:val="yellow"/>
                <w:lang w:val="en-US" w:eastAsia="fr-FR"/>
              </w:rPr>
              <w:t>GLO-CLS-TOULOUSE-FR</w:t>
            </w:r>
            <w:r w:rsidRPr="007B5FAB">
              <w:rPr>
                <w:rFonts w:ascii="Courier New" w:hAnsi="Courier New" w:cs="Courier New"/>
                <w:color w:val="000000"/>
                <w:sz w:val="16"/>
                <w:szCs w:val="16"/>
                <w:lang w:val="en-US" w:eastAsia="fr-FR"/>
              </w:rPr>
              <w:t>UsersPrepare%YYYY-0%MM-0.xml</w:t>
            </w:r>
            <w:r w:rsidRPr="007B5FAB">
              <w:rPr>
                <w:rFonts w:ascii="Courier New" w:hAnsi="Courier New" w:cs="Courier New"/>
                <w:color w:val="000096"/>
                <w:sz w:val="16"/>
                <w:szCs w:val="16"/>
                <w:lang w:val="en-US" w:eastAsia="fr-FR"/>
              </w:rPr>
              <w:t>&lt;/output&gt;</w:t>
            </w:r>
            <w:r w:rsidRPr="007B5FAB">
              <w:rPr>
                <w:rFonts w:ascii="Courier New" w:hAnsi="Courier New" w:cs="Courier New"/>
                <w:color w:val="000000"/>
                <w:sz w:val="16"/>
                <w:szCs w:val="16"/>
                <w:lang w:val="en-US" w:eastAsia="fr-FR"/>
              </w:rPr>
              <w:br/>
            </w:r>
            <w:r w:rsidRPr="007B5FAB">
              <w:rPr>
                <w:rFonts w:ascii="Courier New" w:hAnsi="Courier New" w:cs="Courier New"/>
                <w:color w:val="000096"/>
                <w:sz w:val="16"/>
                <w:szCs w:val="16"/>
                <w:lang w:val="en-US" w:eastAsia="fr-FR"/>
              </w:rPr>
              <w:t>&lt;/preMerge&gt;</w:t>
            </w:r>
            <w:r w:rsidRPr="007B5FAB">
              <w:rPr>
                <w:rFonts w:ascii="Courier New" w:hAnsi="Courier New" w:cs="Courier New"/>
                <w:color w:val="000000"/>
                <w:sz w:val="16"/>
                <w:szCs w:val="16"/>
                <w:lang w:val="en-US" w:eastAsia="fr-FR"/>
              </w:rPr>
              <w:br/>
            </w:r>
            <w:r w:rsidRPr="007B5FAB">
              <w:rPr>
                <w:rFonts w:ascii="Courier New" w:hAnsi="Courier New" w:cs="Courier New"/>
                <w:color w:val="000000"/>
                <w:sz w:val="16"/>
                <w:szCs w:val="16"/>
                <w:lang w:val="en-US" w:eastAsia="fr-FR"/>
              </w:rPr>
              <w:br/>
            </w:r>
            <w:r w:rsidRPr="007B5FAB">
              <w:rPr>
                <w:rFonts w:ascii="Courier New" w:hAnsi="Courier New" w:cs="Courier New"/>
                <w:color w:val="006400"/>
                <w:sz w:val="16"/>
                <w:szCs w:val="16"/>
                <w:lang w:val="en-US" w:eastAsia="fr-FR"/>
              </w:rPr>
              <w:t>&lt;!-- build products</w:t>
            </w:r>
            <w:r w:rsidR="007241C4">
              <w:rPr>
                <w:rFonts w:ascii="Courier New" w:hAnsi="Courier New" w:cs="Courier New"/>
                <w:color w:val="006400"/>
                <w:sz w:val="16"/>
                <w:szCs w:val="16"/>
                <w:lang w:val="en-US" w:eastAsia="fr-FR"/>
              </w:rPr>
              <w:t>/users</w:t>
            </w:r>
            <w:r w:rsidRPr="007B5FAB">
              <w:rPr>
                <w:rFonts w:ascii="Courier New" w:hAnsi="Courier New" w:cs="Courier New"/>
                <w:color w:val="006400"/>
                <w:sz w:val="16"/>
                <w:szCs w:val="16"/>
                <w:lang w:val="en-US" w:eastAsia="fr-FR"/>
              </w:rPr>
              <w:t xml:space="preserve"> index (distinct products, no duplicated produts)  --&gt;</w:t>
            </w:r>
            <w:r w:rsidRPr="007B5FAB">
              <w:rPr>
                <w:rFonts w:ascii="Courier New" w:hAnsi="Courier New" w:cs="Courier New"/>
                <w:color w:val="000000"/>
                <w:sz w:val="16"/>
                <w:szCs w:val="16"/>
                <w:lang w:val="en-US" w:eastAsia="fr-FR"/>
              </w:rPr>
              <w:br/>
            </w:r>
            <w:r w:rsidRPr="007B5FAB">
              <w:rPr>
                <w:rFonts w:ascii="Courier New" w:hAnsi="Courier New" w:cs="Courier New"/>
                <w:color w:val="000096"/>
                <w:sz w:val="16"/>
                <w:szCs w:val="16"/>
                <w:lang w:val="en-US" w:eastAsia="fr-FR"/>
              </w:rPr>
              <w:t>&lt;preMerge</w:t>
            </w:r>
            <w:r w:rsidRPr="007B5FAB">
              <w:rPr>
                <w:rFonts w:ascii="Courier New" w:hAnsi="Courier New" w:cs="Courier New"/>
                <w:color w:val="F5844C"/>
                <w:sz w:val="16"/>
                <w:szCs w:val="16"/>
                <w:lang w:val="en-US" w:eastAsia="fr-FR"/>
              </w:rPr>
              <w:t xml:space="preserve"> name</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"indexDistinct"</w:t>
            </w:r>
            <w:r w:rsidRPr="007B5FAB">
              <w:rPr>
                <w:rFonts w:ascii="Courier New" w:hAnsi="Courier New" w:cs="Courier New"/>
                <w:color w:val="F5844C"/>
                <w:sz w:val="16"/>
                <w:szCs w:val="16"/>
                <w:lang w:val="en-US" w:eastAsia="fr-FR"/>
              </w:rPr>
              <w:t xml:space="preserve"> description</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 xml:space="preserve">"index distinct </w:t>
            </w:r>
            <w:r>
              <w:rPr>
                <w:rFonts w:ascii="Courier New" w:hAnsi="Courier New" w:cs="Courier New"/>
                <w:color w:val="993300"/>
                <w:sz w:val="16"/>
                <w:szCs w:val="16"/>
                <w:lang w:val="en-US" w:eastAsia="fr-FR"/>
              </w:rPr>
              <w:t>products</w:t>
            </w:r>
            <w:r w:rsidRPr="007B5FAB">
              <w:rPr>
                <w:rFonts w:ascii="Courier New" w:hAnsi="Courier New" w:cs="Courier New"/>
                <w:color w:val="993300"/>
                <w:sz w:val="16"/>
                <w:szCs w:val="16"/>
                <w:lang w:val="en-US" w:eastAsia="fr-FR"/>
              </w:rPr>
              <w:t xml:space="preserve"> GLO-CLS-TOULOUSE-FR"</w:t>
            </w:r>
            <w:r w:rsidRPr="007B5FAB">
              <w:rPr>
                <w:rFonts w:ascii="Courier New" w:hAnsi="Courier New" w:cs="Courier New"/>
                <w:color w:val="000096"/>
                <w:sz w:val="16"/>
                <w:szCs w:val="16"/>
                <w:lang w:val="en-US" w:eastAsia="fr-FR"/>
              </w:rPr>
              <w: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&lt;xslt</w:t>
            </w:r>
            <w:r w:rsidRPr="007B5FAB">
              <w:rPr>
                <w:rFonts w:ascii="Courier New" w:hAnsi="Courier New" w:cs="Courier New"/>
                <w:color w:val="F5844C"/>
                <w:sz w:val="16"/>
                <w:szCs w:val="16"/>
                <w:lang w:val="en-US" w:eastAsia="fr-FR"/>
              </w:rPr>
              <w:t xml:space="preserve"> input</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"/data2/atoll/awstats/logs/tmp/index</w:t>
            </w:r>
            <w:r w:rsidRPr="007B5FAB">
              <w:rPr>
                <w:rFonts w:ascii="Courier New" w:hAnsi="Courier New" w:cs="Courier New"/>
                <w:color w:val="993300"/>
                <w:sz w:val="16"/>
                <w:szCs w:val="16"/>
                <w:highlight w:val="yellow"/>
                <w:lang w:val="en-US" w:eastAsia="fr-FR"/>
              </w:rPr>
              <w:t>GLO-CLS-TOULOUSE-FR</w:t>
            </w:r>
            <w:r w:rsidRPr="007B5FAB">
              <w:rPr>
                <w:rFonts w:ascii="Courier New" w:hAnsi="Courier New" w:cs="Courier New"/>
                <w:color w:val="993300"/>
                <w:sz w:val="16"/>
                <w:szCs w:val="16"/>
                <w:lang w:val="en-US" w:eastAsia="fr-FR"/>
              </w:rPr>
              <w:t>UsersPrepare%YYYY-0%MM-0.xml"</w:t>
            </w:r>
            <w:r w:rsidRPr="007B5FAB">
              <w:rPr>
                <w:rFonts w:ascii="Courier New" w:hAnsi="Courier New" w:cs="Courier New"/>
                <w:color w:val="000096"/>
                <w:sz w:val="16"/>
                <w:szCs w:val="16"/>
                <w:lang w:val="en-US" w:eastAsia="fr-FR"/>
              </w:rPr>
              <w:t>&gt;</w:t>
            </w:r>
            <w:r w:rsidRPr="007B5FAB">
              <w:rPr>
                <w:rFonts w:ascii="Courier New" w:hAnsi="Courier New" w:cs="Courier New"/>
                <w:color w:val="000000"/>
                <w:sz w:val="16"/>
                <w:szCs w:val="16"/>
                <w:lang w:val="en-US" w:eastAsia="fr-FR"/>
              </w:rPr>
              <w:t>/data2/atoll/awstats/logs/xslt/distinctIndexProducts.xslt</w:t>
            </w:r>
            <w:r w:rsidRPr="007B5FAB">
              <w:rPr>
                <w:rFonts w:ascii="Courier New" w:hAnsi="Courier New" w:cs="Courier New"/>
                <w:color w:val="000096"/>
                <w:sz w:val="16"/>
                <w:szCs w:val="16"/>
                <w:lang w:val="en-US" w:eastAsia="fr-FR"/>
              </w:rPr>
              <w:t>&lt;/xslt&gt;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&lt;output&gt;</w:t>
            </w:r>
            <w:r w:rsidRPr="007B5FAB">
              <w:rPr>
                <w:rFonts w:ascii="Courier New" w:hAnsi="Courier New" w:cs="Courier New"/>
                <w:color w:val="000000"/>
                <w:sz w:val="16"/>
                <w:szCs w:val="16"/>
                <w:lang w:val="en-US" w:eastAsia="fr-FR"/>
              </w:rPr>
              <w:t>/data2/atoll/awstats/logs/tmp/indexDistinct</w:t>
            </w:r>
            <w:r w:rsidRPr="007B5FAB">
              <w:rPr>
                <w:rFonts w:ascii="Courier New" w:hAnsi="Courier New" w:cs="Courier New"/>
                <w:color w:val="000000"/>
                <w:sz w:val="16"/>
                <w:szCs w:val="16"/>
                <w:highlight w:val="yellow"/>
                <w:lang w:val="en-US" w:eastAsia="fr-FR"/>
              </w:rPr>
              <w:t>GLO-CLS-TOULOUSE-FR</w:t>
            </w:r>
            <w:r w:rsidRPr="007B5FAB">
              <w:rPr>
                <w:rFonts w:ascii="Courier New" w:hAnsi="Courier New" w:cs="Courier New"/>
                <w:color w:val="000000"/>
                <w:sz w:val="16"/>
                <w:szCs w:val="16"/>
                <w:lang w:val="en-US" w:eastAsia="fr-FR"/>
              </w:rPr>
              <w:t>UsersPrepare%YYYY-0%MM-0.xml</w:t>
            </w:r>
            <w:r w:rsidRPr="007B5FAB">
              <w:rPr>
                <w:rFonts w:ascii="Courier New" w:hAnsi="Courier New" w:cs="Courier New"/>
                <w:color w:val="000096"/>
                <w:sz w:val="16"/>
                <w:szCs w:val="16"/>
                <w:lang w:val="en-US" w:eastAsia="fr-FR"/>
              </w:rPr>
              <w:t>&lt;/output&gt;</w:t>
            </w:r>
            <w:r w:rsidRPr="007B5FAB">
              <w:rPr>
                <w:rFonts w:ascii="Courier New" w:hAnsi="Courier New" w:cs="Courier New"/>
                <w:color w:val="000000"/>
                <w:sz w:val="16"/>
                <w:szCs w:val="16"/>
                <w:lang w:val="en-US" w:eastAsia="fr-FR"/>
              </w:rPr>
              <w:br/>
            </w:r>
            <w:r w:rsidRPr="007B5FAB">
              <w:rPr>
                <w:rFonts w:ascii="Courier New" w:hAnsi="Courier New" w:cs="Courier New"/>
                <w:color w:val="000096"/>
                <w:sz w:val="16"/>
                <w:szCs w:val="16"/>
                <w:lang w:val="en-US" w:eastAsia="fr-FR"/>
              </w:rPr>
              <w:t>&lt;/preMerge&gt;</w:t>
            </w:r>
            <w:r w:rsidRPr="007B5FAB">
              <w:rPr>
                <w:rFonts w:ascii="Courier New" w:hAnsi="Courier New" w:cs="Courier New"/>
                <w:color w:val="000000"/>
                <w:sz w:val="16"/>
                <w:szCs w:val="16"/>
                <w:lang w:val="en-US" w:eastAsia="fr-FR"/>
              </w:rPr>
              <w:br/>
            </w:r>
            <w:r w:rsidRPr="007B5FAB">
              <w:rPr>
                <w:rFonts w:ascii="Courier New" w:hAnsi="Courier New" w:cs="Courier New"/>
                <w:color w:val="000000"/>
                <w:sz w:val="16"/>
                <w:szCs w:val="16"/>
                <w:lang w:val="en-US" w:eastAsia="fr-FR"/>
              </w:rPr>
              <w:br/>
            </w:r>
            <w:r>
              <w:rPr>
                <w:rFonts w:ascii="Courier New" w:hAnsi="Courier New" w:cs="Courier New"/>
                <w:color w:val="006400"/>
                <w:sz w:val="16"/>
                <w:szCs w:val="16"/>
                <w:lang w:val="en-US" w:eastAsia="fr-FR"/>
              </w:rPr>
              <w:t xml:space="preserve">&lt;!-- prepare </w:t>
            </w:r>
            <w:r w:rsidR="007241C4">
              <w:rPr>
                <w:rFonts w:ascii="Courier New" w:hAnsi="Courier New" w:cs="Courier New"/>
                <w:color w:val="006400"/>
                <w:sz w:val="16"/>
                <w:szCs w:val="16"/>
                <w:lang w:val="en-US" w:eastAsia="fr-FR"/>
              </w:rPr>
              <w:t>merge of users, organiz</w:t>
            </w:r>
            <w:r w:rsidRPr="007B5FAB">
              <w:rPr>
                <w:rFonts w:ascii="Courier New" w:hAnsi="Courier New" w:cs="Courier New"/>
                <w:color w:val="006400"/>
                <w:sz w:val="16"/>
                <w:szCs w:val="16"/>
                <w:lang w:val="en-US" w:eastAsia="fr-FR"/>
              </w:rPr>
              <w:t>ations and countries --&gt;</w:t>
            </w:r>
            <w:r w:rsidRPr="007B5FAB">
              <w:rPr>
                <w:rFonts w:ascii="Courier New" w:hAnsi="Courier New" w:cs="Courier New"/>
                <w:color w:val="000000"/>
                <w:sz w:val="16"/>
                <w:szCs w:val="16"/>
                <w:lang w:val="en-US" w:eastAsia="fr-FR"/>
              </w:rPr>
              <w:br/>
            </w:r>
            <w:r w:rsidRPr="007B5FAB">
              <w:rPr>
                <w:rFonts w:ascii="Courier New" w:hAnsi="Courier New" w:cs="Courier New"/>
                <w:color w:val="000096"/>
                <w:sz w:val="16"/>
                <w:szCs w:val="16"/>
                <w:lang w:val="en-US" w:eastAsia="fr-FR"/>
              </w:rPr>
              <w:t>&lt;preMerge</w:t>
            </w:r>
            <w:r w:rsidRPr="007B5FAB">
              <w:rPr>
                <w:rFonts w:ascii="Courier New" w:hAnsi="Courier New" w:cs="Courier New"/>
                <w:color w:val="F5844C"/>
                <w:sz w:val="16"/>
                <w:szCs w:val="16"/>
                <w:lang w:val="en-US" w:eastAsia="fr-FR"/>
              </w:rPr>
              <w:t xml:space="preserve"> name</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"mergeUserPrepare"</w:t>
            </w:r>
            <w:r w:rsidRPr="007B5FAB">
              <w:rPr>
                <w:rFonts w:ascii="Courier New" w:hAnsi="Courier New" w:cs="Courier New"/>
                <w:color w:val="F5844C"/>
                <w:sz w:val="16"/>
                <w:szCs w:val="16"/>
                <w:lang w:val="en-US" w:eastAsia="fr-FR"/>
              </w:rPr>
              <w:t xml:space="preserve"> description</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w:t>
            </w:r>
            <w:r w:rsidR="007241C4">
              <w:rPr>
                <w:rFonts w:ascii="Courier New" w:hAnsi="Courier New" w:cs="Courier New"/>
                <w:color w:val="993300"/>
                <w:sz w:val="16"/>
                <w:szCs w:val="16"/>
                <w:lang w:val="en-US" w:eastAsia="fr-FR"/>
              </w:rPr>
              <w:t>prepare</w:t>
            </w:r>
            <w:r w:rsidRPr="007B5FAB">
              <w:rPr>
                <w:rFonts w:ascii="Courier New" w:hAnsi="Courier New" w:cs="Courier New"/>
                <w:color w:val="993300"/>
                <w:sz w:val="16"/>
                <w:szCs w:val="16"/>
                <w:lang w:val="en-US" w:eastAsia="fr-FR"/>
              </w:rPr>
              <w:t xml:space="preserve"> merge </w:t>
            </w:r>
            <w:r>
              <w:rPr>
                <w:rFonts w:ascii="Courier New" w:hAnsi="Courier New" w:cs="Courier New"/>
                <w:color w:val="993300"/>
                <w:sz w:val="16"/>
                <w:szCs w:val="16"/>
                <w:lang w:val="en-US" w:eastAsia="fr-FR"/>
              </w:rPr>
              <w:t>all media</w:t>
            </w:r>
            <w:r w:rsidRPr="007B5FAB">
              <w:rPr>
                <w:rFonts w:ascii="Courier New" w:hAnsi="Courier New" w:cs="Courier New"/>
                <w:color w:val="993300"/>
                <w:sz w:val="16"/>
                <w:szCs w:val="16"/>
                <w:lang w:val="en-US" w:eastAsia="fr-FR"/>
              </w:rPr>
              <w:t xml:space="preserve"> GLO-CLS-TOULOUSE-FR"</w:t>
            </w:r>
            <w:r w:rsidRPr="007B5FAB">
              <w:rPr>
                <w:rFonts w:ascii="Courier New" w:hAnsi="Courier New" w:cs="Courier New"/>
                <w:color w:val="000096"/>
                <w:sz w:val="16"/>
                <w:szCs w:val="16"/>
                <w:lang w:val="en-US" w:eastAsia="fr-FR"/>
              </w:rPr>
              <w:t>&gt;</w:t>
            </w:r>
            <w:r w:rsidRPr="007B5FAB">
              <w:rPr>
                <w:rFonts w:ascii="Courier New" w:hAnsi="Courier New" w:cs="Courier New"/>
                <w:color w:val="000000"/>
                <w:sz w:val="16"/>
                <w:szCs w:val="16"/>
                <w:lang w:val="en-US" w:eastAsia="fr-FR"/>
              </w:rPr>
              <w:br/>
            </w:r>
            <w:r w:rsidRPr="007B5FAB">
              <w:rPr>
                <w:rFonts w:ascii="Courier New" w:hAnsi="Courier New" w:cs="Courier New"/>
                <w:color w:val="000000"/>
                <w:sz w:val="16"/>
                <w:szCs w:val="16"/>
                <w:lang w:val="en-US" w:eastAsia="fr-FR"/>
              </w:rPr>
              <w:lastRenderedPageBreak/>
              <w:t xml:space="preserve">    </w:t>
            </w:r>
            <w:r w:rsidRPr="007B5FAB">
              <w:rPr>
                <w:rFonts w:ascii="Courier New" w:hAnsi="Courier New" w:cs="Courier New"/>
                <w:color w:val="000096"/>
                <w:sz w:val="16"/>
                <w:szCs w:val="16"/>
                <w:lang w:val="en-US" w:eastAsia="fr-FR"/>
              </w:rPr>
              <w:t>&lt;xslt</w:t>
            </w:r>
            <w:r w:rsidRPr="007B5FAB">
              <w:rPr>
                <w:rFonts w:ascii="Courier New" w:hAnsi="Courier New" w:cs="Courier New"/>
                <w:color w:val="F5844C"/>
                <w:sz w:val="16"/>
                <w:szCs w:val="16"/>
                <w:lang w:val="en-US" w:eastAsia="fr-FR"/>
              </w:rPr>
              <w:t xml:space="preserve"> input</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"/data2/atoll/awstats/logs/tmp/indexDistinct</w:t>
            </w:r>
            <w:r w:rsidRPr="007B5FAB">
              <w:rPr>
                <w:rFonts w:ascii="Courier New" w:hAnsi="Courier New" w:cs="Courier New"/>
                <w:color w:val="993300"/>
                <w:sz w:val="16"/>
                <w:szCs w:val="16"/>
                <w:highlight w:val="yellow"/>
                <w:lang w:val="en-US" w:eastAsia="fr-FR"/>
              </w:rPr>
              <w:t>GLO-CLS-TOULOUSE-FR</w:t>
            </w:r>
            <w:r w:rsidRPr="007B5FAB">
              <w:rPr>
                <w:rFonts w:ascii="Courier New" w:hAnsi="Courier New" w:cs="Courier New"/>
                <w:color w:val="993300"/>
                <w:sz w:val="16"/>
                <w:szCs w:val="16"/>
                <w:lang w:val="en-US" w:eastAsia="fr-FR"/>
              </w:rPr>
              <w:t>UsersPrepare%YYYY-0%MM-0.xml"</w:t>
            </w:r>
            <w:r w:rsidRPr="007B5FAB">
              <w:rPr>
                <w:rFonts w:ascii="Courier New" w:hAnsi="Courier New" w:cs="Courier New"/>
                <w:color w:val="000096"/>
                <w:sz w:val="16"/>
                <w:szCs w:val="16"/>
                <w:lang w:val="en-US" w:eastAsia="fr-FR"/>
              </w:rPr>
              <w:t>&gt;</w:t>
            </w:r>
            <w:r w:rsidRPr="007B5FAB">
              <w:rPr>
                <w:rFonts w:ascii="Courier New" w:hAnsi="Courier New" w:cs="Courier New"/>
                <w:color w:val="000000"/>
                <w:sz w:val="16"/>
                <w:szCs w:val="16"/>
                <w:lang w:val="en-US" w:eastAsia="fr-FR"/>
              </w:rPr>
              <w:t>/data2/atoll/awstats/logs/xslt/mergeUsersPrepare.xslt</w:t>
            </w:r>
            <w:r w:rsidRPr="007B5FAB">
              <w:rPr>
                <w:rFonts w:ascii="Courier New" w:hAnsi="Courier New" w:cs="Courier New"/>
                <w:color w:val="000096"/>
                <w:sz w:val="16"/>
                <w:szCs w:val="16"/>
                <w:lang w:val="en-US" w:eastAsia="fr-FR"/>
              </w:rPr>
              <w:t>&lt;/xslt&gt;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&lt;output&gt;</w:t>
            </w:r>
            <w:r w:rsidRPr="007B5FAB">
              <w:rPr>
                <w:rFonts w:ascii="Courier New" w:hAnsi="Courier New" w:cs="Courier New"/>
                <w:color w:val="000000"/>
                <w:sz w:val="16"/>
                <w:szCs w:val="16"/>
                <w:lang w:val="en-US" w:eastAsia="fr-FR"/>
              </w:rPr>
              <w:t>/data2/atoll/awstats/logs/tmp/</w:t>
            </w:r>
            <w:r w:rsidRPr="007B5FAB">
              <w:rPr>
                <w:rFonts w:ascii="Courier New" w:hAnsi="Courier New" w:cs="Courier New"/>
                <w:color w:val="000000"/>
                <w:sz w:val="16"/>
                <w:szCs w:val="16"/>
                <w:highlight w:val="yellow"/>
                <w:lang w:val="en-US" w:eastAsia="fr-FR"/>
              </w:rPr>
              <w:t>mergeGLO-CLS-TOULOUSE-FR</w:t>
            </w:r>
            <w:r w:rsidRPr="007B5FAB">
              <w:rPr>
                <w:rFonts w:ascii="Courier New" w:hAnsi="Courier New" w:cs="Courier New"/>
                <w:color w:val="000000"/>
                <w:sz w:val="16"/>
                <w:szCs w:val="16"/>
                <w:lang w:val="en-US" w:eastAsia="fr-FR"/>
              </w:rPr>
              <w:t>UsersPrepare%YYYY-0%MM-0.xml</w:t>
            </w:r>
            <w:r w:rsidRPr="007B5FAB">
              <w:rPr>
                <w:rFonts w:ascii="Courier New" w:hAnsi="Courier New" w:cs="Courier New"/>
                <w:color w:val="000096"/>
                <w:sz w:val="16"/>
                <w:szCs w:val="16"/>
                <w:lang w:val="en-US" w:eastAsia="fr-FR"/>
              </w:rPr>
              <w:t>&lt;/output&gt;</w:t>
            </w:r>
            <w:r w:rsidRPr="007B5FAB">
              <w:rPr>
                <w:rFonts w:ascii="Courier New" w:hAnsi="Courier New" w:cs="Courier New"/>
                <w:color w:val="000000"/>
                <w:sz w:val="16"/>
                <w:szCs w:val="16"/>
                <w:lang w:val="en-US" w:eastAsia="fr-FR"/>
              </w:rPr>
              <w:br/>
            </w:r>
            <w:r w:rsidRPr="007B5FAB">
              <w:rPr>
                <w:rFonts w:ascii="Courier New" w:hAnsi="Courier New" w:cs="Courier New"/>
                <w:color w:val="000096"/>
                <w:sz w:val="16"/>
                <w:szCs w:val="16"/>
                <w:lang w:val="en-US" w:eastAsia="fr-FR"/>
              </w:rPr>
              <w:t>&lt;/preMerge&gt;</w:t>
            </w:r>
            <w:r w:rsidRPr="007B5FAB">
              <w:rPr>
                <w:rFonts w:ascii="Courier New" w:hAnsi="Courier New" w:cs="Courier New"/>
                <w:color w:val="000000"/>
                <w:sz w:val="16"/>
                <w:szCs w:val="16"/>
                <w:lang w:val="en-US" w:eastAsia="fr-FR"/>
              </w:rPr>
              <w:br/>
            </w:r>
            <w:r w:rsidRPr="007B5FAB">
              <w:rPr>
                <w:rFonts w:ascii="Courier New" w:hAnsi="Courier New" w:cs="Courier New"/>
                <w:color w:val="000000"/>
                <w:sz w:val="16"/>
                <w:szCs w:val="16"/>
                <w:lang w:val="en-US" w:eastAsia="fr-FR"/>
              </w:rPr>
              <w:br/>
            </w:r>
            <w:r w:rsidRPr="007B5FAB">
              <w:rPr>
                <w:rFonts w:ascii="Courier New" w:hAnsi="Courier New" w:cs="Courier New"/>
                <w:color w:val="006400"/>
                <w:sz w:val="16"/>
                <w:szCs w:val="16"/>
                <w:lang w:val="en-US" w:eastAsia="fr-FR"/>
              </w:rPr>
              <w:t>&lt;!--  merge (sum) of users, organisations and countries --&gt;</w:t>
            </w:r>
            <w:r w:rsidRPr="007B5FAB">
              <w:rPr>
                <w:rFonts w:ascii="Courier New" w:hAnsi="Courier New" w:cs="Courier New"/>
                <w:color w:val="000000"/>
                <w:sz w:val="16"/>
                <w:szCs w:val="16"/>
                <w:lang w:val="en-US" w:eastAsia="fr-FR"/>
              </w:rPr>
              <w:br/>
            </w:r>
            <w:r w:rsidRPr="007B5FAB">
              <w:rPr>
                <w:rFonts w:ascii="Courier New" w:hAnsi="Courier New" w:cs="Courier New"/>
                <w:color w:val="000096"/>
                <w:sz w:val="16"/>
                <w:szCs w:val="16"/>
                <w:lang w:val="en-US" w:eastAsia="fr-FR"/>
              </w:rPr>
              <w:t>&lt;preMerge</w:t>
            </w:r>
            <w:r w:rsidRPr="007B5FAB">
              <w:rPr>
                <w:rFonts w:ascii="Courier New" w:hAnsi="Courier New" w:cs="Courier New"/>
                <w:color w:val="F5844C"/>
                <w:sz w:val="16"/>
                <w:szCs w:val="16"/>
                <w:lang w:val="en-US" w:eastAsia="fr-FR"/>
              </w:rPr>
              <w:t xml:space="preserve"> name</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"mergeUser"</w:t>
            </w:r>
            <w:r w:rsidRPr="007B5FAB">
              <w:rPr>
                <w:rFonts w:ascii="Courier New" w:hAnsi="Courier New" w:cs="Courier New"/>
                <w:color w:val="F5844C"/>
                <w:sz w:val="16"/>
                <w:szCs w:val="16"/>
                <w:lang w:val="en-US" w:eastAsia="fr-FR"/>
              </w:rPr>
              <w:t xml:space="preserve"> description</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 xml:space="preserve">"merge </w:t>
            </w:r>
            <w:r>
              <w:rPr>
                <w:rFonts w:ascii="Courier New" w:hAnsi="Courier New" w:cs="Courier New"/>
                <w:color w:val="993300"/>
                <w:sz w:val="16"/>
                <w:szCs w:val="16"/>
                <w:lang w:val="en-US" w:eastAsia="fr-FR"/>
              </w:rPr>
              <w:t>all medias</w:t>
            </w:r>
            <w:r w:rsidRPr="007B5FAB">
              <w:rPr>
                <w:rFonts w:ascii="Courier New" w:hAnsi="Courier New" w:cs="Courier New"/>
                <w:color w:val="993300"/>
                <w:sz w:val="16"/>
                <w:szCs w:val="16"/>
                <w:lang w:val="en-US" w:eastAsia="fr-FR"/>
              </w:rPr>
              <w:t xml:space="preserve"> GLO-CLS-TOULOUSE-FR"</w:t>
            </w:r>
            <w:r w:rsidRPr="007B5FAB">
              <w:rPr>
                <w:rFonts w:ascii="Courier New" w:hAnsi="Courier New" w:cs="Courier New"/>
                <w:color w:val="000096"/>
                <w:sz w:val="16"/>
                <w:szCs w:val="16"/>
                <w:lang w:val="en-US" w:eastAsia="fr-FR"/>
              </w:rPr>
              <w: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&lt;xslt</w:t>
            </w:r>
            <w:r w:rsidRPr="007B5FAB">
              <w:rPr>
                <w:rFonts w:ascii="Courier New" w:hAnsi="Courier New" w:cs="Courier New"/>
                <w:color w:val="F5844C"/>
                <w:sz w:val="16"/>
                <w:szCs w:val="16"/>
                <w:lang w:val="en-US" w:eastAsia="fr-FR"/>
              </w:rPr>
              <w:t xml:space="preserve"> input</w:t>
            </w:r>
            <w:r w:rsidRPr="007B5FAB">
              <w:rPr>
                <w:rFonts w:ascii="Courier New" w:hAnsi="Courier New" w:cs="Courier New"/>
                <w:color w:val="FF8040"/>
                <w:sz w:val="16"/>
                <w:szCs w:val="16"/>
                <w:lang w:val="en-US" w:eastAsia="fr-FR"/>
              </w:rPr>
              <w:t>=</w:t>
            </w:r>
            <w:r w:rsidRPr="007B5FAB">
              <w:rPr>
                <w:rFonts w:ascii="Courier New" w:hAnsi="Courier New" w:cs="Courier New"/>
                <w:color w:val="993300"/>
                <w:sz w:val="16"/>
                <w:szCs w:val="16"/>
                <w:lang w:val="en-US" w:eastAsia="fr-FR"/>
              </w:rPr>
              <w:t>"/data2/atoll/awstats/logs/tmp/merge</w:t>
            </w:r>
            <w:r w:rsidRPr="007B5FAB">
              <w:rPr>
                <w:rFonts w:ascii="Courier New" w:hAnsi="Courier New" w:cs="Courier New"/>
                <w:color w:val="993300"/>
                <w:sz w:val="16"/>
                <w:szCs w:val="16"/>
                <w:highlight w:val="yellow"/>
                <w:lang w:val="en-US" w:eastAsia="fr-FR"/>
              </w:rPr>
              <w:t>GLO-CLS-TOULOUSE-FR</w:t>
            </w:r>
            <w:r w:rsidRPr="007B5FAB">
              <w:rPr>
                <w:rFonts w:ascii="Courier New" w:hAnsi="Courier New" w:cs="Courier New"/>
                <w:color w:val="993300"/>
                <w:sz w:val="16"/>
                <w:szCs w:val="16"/>
                <w:lang w:val="en-US" w:eastAsia="fr-FR"/>
              </w:rPr>
              <w:t>UsersPrepare%YYYY-0%MM-0.xml"</w:t>
            </w:r>
            <w:r w:rsidRPr="007B5FAB">
              <w:rPr>
                <w:rFonts w:ascii="Courier New" w:hAnsi="Courier New" w:cs="Courier New"/>
                <w:color w:val="000096"/>
                <w:sz w:val="16"/>
                <w:szCs w:val="16"/>
                <w:lang w:val="en-US" w:eastAsia="fr-FR"/>
              </w:rPr>
              <w:t>&gt;</w:t>
            </w:r>
            <w:r w:rsidRPr="007B5FAB">
              <w:rPr>
                <w:rFonts w:ascii="Courier New" w:hAnsi="Courier New" w:cs="Courier New"/>
                <w:color w:val="000000"/>
                <w:sz w:val="16"/>
                <w:szCs w:val="16"/>
                <w:lang w:val="en-US" w:eastAsia="fr-FR"/>
              </w:rPr>
              <w:t>/data2/atoll/awstats/logs/xslt/</w:t>
            </w:r>
            <w:r w:rsidRPr="006528DA">
              <w:rPr>
                <w:rFonts w:ascii="Courier New" w:hAnsi="Courier New" w:cs="Courier New"/>
                <w:b/>
                <w:color w:val="000000"/>
                <w:sz w:val="16"/>
                <w:szCs w:val="16"/>
                <w:shd w:val="clear" w:color="auto" w:fill="FBD4B4" w:themeFill="accent6" w:themeFillTint="66"/>
                <w:lang w:val="en-US" w:eastAsia="fr-FR"/>
              </w:rPr>
              <w:t>mergeUsers.xslt</w:t>
            </w:r>
            <w:r w:rsidRPr="007B5FAB">
              <w:rPr>
                <w:rFonts w:ascii="Courier New" w:hAnsi="Courier New" w:cs="Courier New"/>
                <w:color w:val="000096"/>
                <w:sz w:val="16"/>
                <w:szCs w:val="16"/>
                <w:lang w:val="en-US" w:eastAsia="fr-FR"/>
              </w:rPr>
              <w:t>&lt;/xslt&gt;</w:t>
            </w:r>
            <w:r w:rsidRPr="007B5FAB">
              <w:rPr>
                <w:rFonts w:ascii="Courier New" w:hAnsi="Courier New" w:cs="Courier New"/>
                <w:color w:val="000000"/>
                <w:sz w:val="16"/>
                <w:szCs w:val="16"/>
                <w:lang w:val="en-US" w:eastAsia="fr-FR"/>
              </w:rPr>
              <w:br/>
              <w:t xml:space="preserve">    </w:t>
            </w:r>
            <w:r w:rsidRPr="007B5FAB">
              <w:rPr>
                <w:rFonts w:ascii="Courier New" w:hAnsi="Courier New" w:cs="Courier New"/>
                <w:color w:val="000096"/>
                <w:sz w:val="16"/>
                <w:szCs w:val="16"/>
                <w:lang w:val="en-US" w:eastAsia="fr-FR"/>
              </w:rPr>
              <w:t>&lt;output&gt;</w:t>
            </w:r>
            <w:r w:rsidRPr="007B5FAB">
              <w:rPr>
                <w:rFonts w:ascii="Courier New" w:hAnsi="Courier New" w:cs="Courier New"/>
                <w:color w:val="000000"/>
                <w:sz w:val="16"/>
                <w:szCs w:val="16"/>
                <w:lang w:val="en-US" w:eastAsia="fr-FR"/>
              </w:rPr>
              <w:t>/data2/atoll/awstats/logs/tmp/merge</w:t>
            </w:r>
            <w:r w:rsidRPr="007B5FAB">
              <w:rPr>
                <w:rFonts w:ascii="Courier New" w:hAnsi="Courier New" w:cs="Courier New"/>
                <w:color w:val="000000"/>
                <w:sz w:val="16"/>
                <w:szCs w:val="16"/>
                <w:highlight w:val="yellow"/>
                <w:lang w:val="en-US" w:eastAsia="fr-FR"/>
              </w:rPr>
              <w:t>GLO-CLS-TOULOUSE-FR</w:t>
            </w:r>
            <w:r w:rsidRPr="007B5FAB">
              <w:rPr>
                <w:rFonts w:ascii="Courier New" w:hAnsi="Courier New" w:cs="Courier New"/>
                <w:color w:val="000000"/>
                <w:sz w:val="16"/>
                <w:szCs w:val="16"/>
                <w:lang w:val="en-US" w:eastAsia="fr-FR"/>
              </w:rPr>
              <w:t>Users%YYYY-0%MM-0.xml</w:t>
            </w:r>
            <w:r w:rsidRPr="007B5FAB">
              <w:rPr>
                <w:rFonts w:ascii="Courier New" w:hAnsi="Courier New" w:cs="Courier New"/>
                <w:color w:val="000096"/>
                <w:sz w:val="16"/>
                <w:szCs w:val="16"/>
                <w:lang w:val="en-US" w:eastAsia="fr-FR"/>
              </w:rPr>
              <w:t>&lt;/output&gt;</w:t>
            </w:r>
            <w:r w:rsidRPr="007B5FAB">
              <w:rPr>
                <w:rFonts w:ascii="Courier New" w:hAnsi="Courier New" w:cs="Courier New"/>
                <w:color w:val="000000"/>
                <w:sz w:val="16"/>
                <w:szCs w:val="16"/>
                <w:lang w:val="en-US" w:eastAsia="fr-FR"/>
              </w:rPr>
              <w:br/>
            </w:r>
            <w:r w:rsidRPr="007B5FAB">
              <w:rPr>
                <w:rFonts w:ascii="Courier New" w:hAnsi="Courier New" w:cs="Courier New"/>
                <w:color w:val="000096"/>
                <w:sz w:val="16"/>
                <w:szCs w:val="16"/>
                <w:lang w:val="en-US" w:eastAsia="fr-FR"/>
              </w:rPr>
              <w:t>&lt;/preMerge&gt;</w:t>
            </w:r>
          </w:p>
        </w:tc>
      </w:tr>
    </w:tbl>
    <w:p w:rsidR="000F5381" w:rsidRDefault="000F5381" w:rsidP="00BD093B"/>
    <w:p w:rsidR="006528DA" w:rsidRDefault="006528DA" w:rsidP="00BD093B">
      <w:r>
        <w:t xml:space="preserve">The XML schema of the </w:t>
      </w:r>
      <w:r w:rsidRPr="000F5381">
        <w:rPr>
          <w:b/>
          <w:shd w:val="clear" w:color="auto" w:fill="FBD4B4" w:themeFill="accent6" w:themeFillTint="66"/>
        </w:rPr>
        <w:t>mergeUsers</w:t>
      </w:r>
      <w:r w:rsidRPr="00BD093B">
        <w:rPr>
          <w:b/>
          <w:shd w:val="clear" w:color="auto" w:fill="FBD4B4" w:themeFill="accent6" w:themeFillTint="66"/>
        </w:rPr>
        <w:t>.xslt</w:t>
      </w:r>
      <w:r>
        <w:t xml:space="preserve"> ouput is same as </w:t>
      </w:r>
      <w:r w:rsidRPr="00A9716D">
        <w:rPr>
          <w:b/>
          <w:shd w:val="clear" w:color="auto" w:fill="FBD4B4" w:themeFill="accent6" w:themeFillTint="66"/>
          <w:lang w:val="en-US"/>
        </w:rPr>
        <w:t>logsUsersPrepare.xslt</w:t>
      </w:r>
      <w:r>
        <w:t xml:space="preserve"> ouput (see section “</w:t>
      </w:r>
      <w:r w:rsidR="003E07B6">
        <w:fldChar w:fldCharType="begin"/>
      </w:r>
      <w:r>
        <w:instrText xml:space="preserve"> REF _Ref359229451 \h </w:instrText>
      </w:r>
      <w:r w:rsidR="003E07B6">
        <w:fldChar w:fldCharType="separate"/>
      </w:r>
      <w:ins w:id="1372" w:author="dearith" w:date="2013-08-29T15:08:00Z">
        <w:r w:rsidR="00FE42B4">
          <w:t>Report “</w:t>
        </w:r>
        <w:r w:rsidR="00FE42B4" w:rsidRPr="00726F93">
          <w:t>number of users per number of products they have taken”</w:t>
        </w:r>
      </w:ins>
      <w:del w:id="1373" w:author="dearith" w:date="2013-08-29T15:08:00Z">
        <w:r w:rsidR="00C82D1C" w:rsidDel="00FE42B4">
          <w:delText>Report “</w:delText>
        </w:r>
        <w:r w:rsidR="00C82D1C" w:rsidRPr="00726F93" w:rsidDel="00FE42B4">
          <w:delText>number of users per number of products they have taken”</w:delText>
        </w:r>
      </w:del>
      <w:r w:rsidR="003E07B6">
        <w:fldChar w:fldCharType="end"/>
      </w:r>
      <w:r>
        <w:t xml:space="preserve">”, page </w:t>
      </w:r>
      <w:r w:rsidR="003E07B6">
        <w:fldChar w:fldCharType="begin"/>
      </w:r>
      <w:r>
        <w:instrText xml:space="preserve"> PAGEREF _Ref359229451 \h </w:instrText>
      </w:r>
      <w:r w:rsidR="003E07B6">
        <w:fldChar w:fldCharType="separate"/>
      </w:r>
      <w:ins w:id="1374" w:author="dearith" w:date="2013-08-29T15:08:00Z">
        <w:r w:rsidR="00FE42B4">
          <w:rPr>
            <w:noProof/>
          </w:rPr>
          <w:t>175</w:t>
        </w:r>
      </w:ins>
      <w:del w:id="1375" w:author="dearith" w:date="2013-08-29T15:08:00Z">
        <w:r w:rsidR="00C82D1C" w:rsidDel="00FE42B4">
          <w:rPr>
            <w:noProof/>
          </w:rPr>
          <w:delText>163</w:delText>
        </w:r>
      </w:del>
      <w:r w:rsidR="003E07B6">
        <w:fldChar w:fldCharType="end"/>
      </w:r>
      <w:r>
        <w:t>).</w:t>
      </w:r>
    </w:p>
    <w:p w:rsidR="003666CD" w:rsidRDefault="003666CD" w:rsidP="00BD093B">
      <w:r w:rsidRPr="003666CD">
        <w:rPr>
          <w:highlight w:val="yellow"/>
        </w:rPr>
        <w:t>Warning: a specific merge has to be processed for the report “users per day” (see “</w:t>
      </w:r>
      <w:r w:rsidR="00086262">
        <w:fldChar w:fldCharType="begin"/>
      </w:r>
      <w:r w:rsidR="00086262">
        <w:instrText xml:space="preserve"> REF _Ref359231860 \h  \* MERGEFORMAT </w:instrText>
      </w:r>
      <w:r w:rsidR="00086262">
        <w:fldChar w:fldCharType="separate"/>
      </w:r>
      <w:ins w:id="1376" w:author="dearith" w:date="2013-08-29T15:08:00Z">
        <w:r w:rsidR="003E07B6" w:rsidRPr="003E07B6">
          <w:rPr>
            <w:highlight w:val="yellow"/>
            <w:rPrChange w:id="1377" w:author="dearith" w:date="2013-08-29T15:08:00Z">
              <w:rPr/>
            </w:rPrChange>
          </w:rPr>
          <w:t>Report “users per day”</w:t>
        </w:r>
      </w:ins>
      <w:del w:id="1378" w:author="dearith" w:date="2013-08-29T15:08:00Z">
        <w:r w:rsidR="00C82D1C" w:rsidRPr="00C82D1C" w:rsidDel="00FE42B4">
          <w:rPr>
            <w:highlight w:val="yellow"/>
          </w:rPr>
          <w:delText>Report “users per day”</w:delText>
        </w:r>
      </w:del>
      <w:r w:rsidR="00086262">
        <w:fldChar w:fldCharType="end"/>
      </w:r>
      <w:r w:rsidRPr="003666CD">
        <w:rPr>
          <w:highlight w:val="yellow"/>
        </w:rPr>
        <w:t xml:space="preserve">”, page </w:t>
      </w:r>
      <w:r w:rsidR="003E07B6" w:rsidRPr="003666CD">
        <w:rPr>
          <w:highlight w:val="yellow"/>
        </w:rPr>
        <w:fldChar w:fldCharType="begin"/>
      </w:r>
      <w:r w:rsidRPr="003666CD">
        <w:rPr>
          <w:highlight w:val="yellow"/>
        </w:rPr>
        <w:instrText xml:space="preserve"> PAGEREF _Ref359231860 \h </w:instrText>
      </w:r>
      <w:r w:rsidR="003E07B6" w:rsidRPr="003666CD">
        <w:rPr>
          <w:highlight w:val="yellow"/>
        </w:rPr>
      </w:r>
      <w:r w:rsidR="003E07B6" w:rsidRPr="003666CD">
        <w:rPr>
          <w:highlight w:val="yellow"/>
        </w:rPr>
        <w:fldChar w:fldCharType="separate"/>
      </w:r>
      <w:ins w:id="1379" w:author="dearith" w:date="2013-08-29T15:08:00Z">
        <w:r w:rsidR="00FE42B4">
          <w:rPr>
            <w:noProof/>
            <w:highlight w:val="yellow"/>
          </w:rPr>
          <w:t>187</w:t>
        </w:r>
      </w:ins>
      <w:del w:id="1380" w:author="dearith" w:date="2013-08-29T15:08:00Z">
        <w:r w:rsidR="00C82D1C" w:rsidDel="00FE42B4">
          <w:rPr>
            <w:noProof/>
            <w:highlight w:val="yellow"/>
          </w:rPr>
          <w:delText>176</w:delText>
        </w:r>
      </w:del>
      <w:r w:rsidR="003E07B6" w:rsidRPr="003666CD">
        <w:rPr>
          <w:highlight w:val="yellow"/>
        </w:rPr>
        <w:fldChar w:fldCharType="end"/>
      </w:r>
      <w:r w:rsidRPr="003666CD">
        <w:rPr>
          <w:highlight w:val="yellow"/>
        </w:rPr>
        <w:t>): merge the “Per number of days” XML files (see section “</w:t>
      </w:r>
      <w:r w:rsidR="00086262">
        <w:fldChar w:fldCharType="begin"/>
      </w:r>
      <w:r w:rsidR="00086262">
        <w:instrText xml:space="preserve"> REF _Ref357694620 \r \h  \* MERGEFORMAT </w:instrText>
      </w:r>
      <w:r w:rsidR="00086262">
        <w:fldChar w:fldCharType="separate"/>
      </w:r>
      <w:ins w:id="1381" w:author="dearith" w:date="2013-08-29T15:08:00Z">
        <w:r w:rsidR="003E07B6" w:rsidRPr="003E07B6">
          <w:rPr>
            <w:highlight w:val="yellow"/>
            <w:rPrChange w:id="1382" w:author="dearith" w:date="2013-08-29T15:08:00Z">
              <w:rPr/>
            </w:rPrChange>
          </w:rPr>
          <w:t>5.1.7.7</w:t>
        </w:r>
      </w:ins>
      <w:del w:id="1383" w:author="dearith" w:date="2013-08-29T15:08:00Z">
        <w:r w:rsidR="00C82D1C" w:rsidRPr="00C82D1C" w:rsidDel="00FE42B4">
          <w:rPr>
            <w:highlight w:val="yellow"/>
          </w:rPr>
          <w:delText>5.1.7.7</w:delText>
        </w:r>
      </w:del>
      <w:r w:rsidR="00086262">
        <w:fldChar w:fldCharType="end"/>
      </w:r>
      <w:r w:rsidRPr="003666CD">
        <w:rPr>
          <w:highlight w:val="yellow"/>
        </w:rPr>
        <w:t xml:space="preserve"> </w:t>
      </w:r>
      <w:r w:rsidR="00086262">
        <w:fldChar w:fldCharType="begin"/>
      </w:r>
      <w:r w:rsidR="00086262">
        <w:instrText xml:space="preserve"> REF _Ref357694620 \h  \* MERGEFORMAT </w:instrText>
      </w:r>
      <w:r w:rsidR="00086262">
        <w:fldChar w:fldCharType="separate"/>
      </w:r>
      <w:proofErr w:type="gramStart"/>
      <w:ins w:id="1384" w:author="dearith" w:date="2013-08-29T15:08:00Z">
        <w:r w:rsidR="003E07B6" w:rsidRPr="003E07B6">
          <w:rPr>
            <w:highlight w:val="yellow"/>
            <w:rPrChange w:id="1385" w:author="dearith" w:date="2013-08-29T15:08:00Z">
              <w:rPr/>
            </w:rPrChange>
          </w:rPr>
          <w:t>Per</w:t>
        </w:r>
        <w:proofErr w:type="gramEnd"/>
        <w:r w:rsidR="003E07B6" w:rsidRPr="003E07B6">
          <w:rPr>
            <w:highlight w:val="yellow"/>
            <w:rPrChange w:id="1386" w:author="dearith" w:date="2013-08-29T15:08:00Z">
              <w:rPr/>
            </w:rPrChange>
          </w:rPr>
          <w:t xml:space="preserve"> number of days raw statistics</w:t>
        </w:r>
      </w:ins>
      <w:del w:id="1387" w:author="dearith" w:date="2013-08-29T15:08:00Z">
        <w:r w:rsidR="00C82D1C" w:rsidRPr="00C82D1C" w:rsidDel="00FE42B4">
          <w:rPr>
            <w:highlight w:val="yellow"/>
          </w:rPr>
          <w:delText>Per number of days raw statistics</w:delText>
        </w:r>
      </w:del>
      <w:r w:rsidR="00086262">
        <w:fldChar w:fldCharType="end"/>
      </w:r>
      <w:r w:rsidRPr="003666CD">
        <w:rPr>
          <w:highlight w:val="yellow"/>
        </w:rPr>
        <w:t xml:space="preserve">”, page </w:t>
      </w:r>
      <w:r w:rsidR="003E07B6" w:rsidRPr="003666CD">
        <w:rPr>
          <w:highlight w:val="yellow"/>
        </w:rPr>
        <w:fldChar w:fldCharType="begin"/>
      </w:r>
      <w:r w:rsidRPr="003666CD">
        <w:rPr>
          <w:highlight w:val="yellow"/>
        </w:rPr>
        <w:instrText xml:space="preserve"> PAGEREF _Ref357694620 \h </w:instrText>
      </w:r>
      <w:r w:rsidR="003E07B6" w:rsidRPr="003666CD">
        <w:rPr>
          <w:highlight w:val="yellow"/>
        </w:rPr>
      </w:r>
      <w:r w:rsidR="003E07B6" w:rsidRPr="003666CD">
        <w:rPr>
          <w:highlight w:val="yellow"/>
        </w:rPr>
        <w:fldChar w:fldCharType="separate"/>
      </w:r>
      <w:ins w:id="1388" w:author="dearith" w:date="2013-08-29T15:08:00Z">
        <w:r w:rsidR="00FE42B4">
          <w:rPr>
            <w:noProof/>
            <w:highlight w:val="yellow"/>
          </w:rPr>
          <w:t>159</w:t>
        </w:r>
      </w:ins>
      <w:del w:id="1389" w:author="dearith" w:date="2013-08-29T15:08:00Z">
        <w:r w:rsidR="00C82D1C" w:rsidDel="00FE42B4">
          <w:rPr>
            <w:noProof/>
            <w:highlight w:val="yellow"/>
          </w:rPr>
          <w:delText>149</w:delText>
        </w:r>
      </w:del>
      <w:r w:rsidR="003E07B6" w:rsidRPr="003666CD">
        <w:rPr>
          <w:highlight w:val="yellow"/>
        </w:rPr>
        <w:fldChar w:fldCharType="end"/>
      </w:r>
      <w:r w:rsidRPr="003666CD">
        <w:rPr>
          <w:highlight w:val="yellow"/>
        </w:rPr>
        <w:t>).</w:t>
      </w:r>
    </w:p>
    <w:p w:rsidR="006528DA" w:rsidRDefault="006528DA" w:rsidP="006528DA">
      <w:pPr>
        <w:pStyle w:val="Titre6"/>
        <w:rPr>
          <w:rStyle w:val="hps"/>
        </w:rPr>
      </w:pPr>
      <w:r>
        <w:rPr>
          <w:rStyle w:val="hps"/>
        </w:rPr>
        <w:t>Build</w:t>
      </w:r>
      <w:r w:rsidR="00944ABF">
        <w:rPr>
          <w:rStyle w:val="hps"/>
        </w:rPr>
        <w:t xml:space="preserve"> and finalize</w:t>
      </w:r>
      <w:r>
        <w:rPr>
          <w:rStyle w:val="hps"/>
        </w:rPr>
        <w:t xml:space="preserve"> reports</w:t>
      </w:r>
    </w:p>
    <w:p w:rsidR="006528DA" w:rsidRDefault="006528DA" w:rsidP="00BD093B">
      <w:pPr>
        <w:rPr>
          <w:rStyle w:val="hps"/>
        </w:rPr>
      </w:pPr>
      <w:r>
        <w:t xml:space="preserve">The </w:t>
      </w:r>
      <w:r>
        <w:rPr>
          <w:rStyle w:val="hps"/>
        </w:rPr>
        <w:t>reports are</w:t>
      </w:r>
      <w:r>
        <w:t xml:space="preserve"> </w:t>
      </w:r>
      <w:r>
        <w:rPr>
          <w:rStyle w:val="hps"/>
        </w:rPr>
        <w:t>similar to those described</w:t>
      </w:r>
      <w:r>
        <w:t xml:space="preserve"> </w:t>
      </w:r>
      <w:r>
        <w:rPr>
          <w:rStyle w:val="hps"/>
        </w:rPr>
        <w:t>in section “</w:t>
      </w:r>
      <w:r w:rsidR="003E07B6">
        <w:rPr>
          <w:rStyle w:val="hps"/>
        </w:rPr>
        <w:fldChar w:fldCharType="begin"/>
      </w:r>
      <w:r>
        <w:rPr>
          <w:rStyle w:val="hps"/>
        </w:rPr>
        <w:instrText xml:space="preserve"> REF _Ref358876740 \r \h </w:instrText>
      </w:r>
      <w:r w:rsidR="003E07B6">
        <w:rPr>
          <w:rStyle w:val="hps"/>
        </w:rPr>
      </w:r>
      <w:r w:rsidR="003E07B6">
        <w:rPr>
          <w:rStyle w:val="hps"/>
        </w:rPr>
        <w:fldChar w:fldCharType="separate"/>
      </w:r>
      <w:r w:rsidR="00FE42B4">
        <w:rPr>
          <w:rStyle w:val="hps"/>
        </w:rPr>
        <w:t>5.1.7.11.2</w:t>
      </w:r>
      <w:r w:rsidR="003E07B6">
        <w:rPr>
          <w:rStyle w:val="hps"/>
        </w:rPr>
        <w:fldChar w:fldCharType="end"/>
      </w:r>
      <w:r>
        <w:rPr>
          <w:rStyle w:val="hps"/>
        </w:rPr>
        <w:t xml:space="preserve"> </w:t>
      </w:r>
      <w:r w:rsidR="003E07B6">
        <w:rPr>
          <w:rStyle w:val="hps"/>
        </w:rPr>
        <w:fldChar w:fldCharType="begin"/>
      </w:r>
      <w:r>
        <w:rPr>
          <w:rStyle w:val="hps"/>
        </w:rPr>
        <w:instrText xml:space="preserve"> REF _Ref358876740 \h </w:instrText>
      </w:r>
      <w:r w:rsidR="003E07B6">
        <w:rPr>
          <w:rStyle w:val="hps"/>
        </w:rPr>
      </w:r>
      <w:r w:rsidR="003E07B6">
        <w:rPr>
          <w:rStyle w:val="hps"/>
        </w:rPr>
        <w:fldChar w:fldCharType="separate"/>
      </w:r>
      <w:r w:rsidR="00FE42B4">
        <w:t>Dissemination Unit statistics by media</w:t>
      </w:r>
      <w:r w:rsidR="003E07B6">
        <w:rPr>
          <w:rStyle w:val="hps"/>
        </w:rPr>
        <w:fldChar w:fldCharType="end"/>
      </w:r>
      <w:r>
        <w:rPr>
          <w:rStyle w:val="hps"/>
        </w:rPr>
        <w:t xml:space="preserve">”, page </w:t>
      </w:r>
      <w:r w:rsidR="003E07B6">
        <w:rPr>
          <w:rStyle w:val="hps"/>
        </w:rPr>
        <w:fldChar w:fldCharType="begin"/>
      </w:r>
      <w:r>
        <w:rPr>
          <w:rStyle w:val="hps"/>
        </w:rPr>
        <w:instrText xml:space="preserve"> PAGEREF _Ref358876740 \h </w:instrText>
      </w:r>
      <w:r w:rsidR="003E07B6">
        <w:rPr>
          <w:rStyle w:val="hps"/>
        </w:rPr>
      </w:r>
      <w:r w:rsidR="003E07B6">
        <w:rPr>
          <w:rStyle w:val="hps"/>
        </w:rPr>
        <w:fldChar w:fldCharType="separate"/>
      </w:r>
      <w:ins w:id="1390" w:author="dearith" w:date="2013-08-29T15:08:00Z">
        <w:r w:rsidR="00FE42B4">
          <w:rPr>
            <w:rStyle w:val="hps"/>
            <w:noProof/>
          </w:rPr>
          <w:t>173</w:t>
        </w:r>
      </w:ins>
      <w:del w:id="1391" w:author="dearith" w:date="2013-08-29T15:08:00Z">
        <w:r w:rsidR="00C82D1C" w:rsidDel="00FE42B4">
          <w:rPr>
            <w:rStyle w:val="hps"/>
            <w:noProof/>
          </w:rPr>
          <w:delText>161</w:delText>
        </w:r>
      </w:del>
      <w:r w:rsidR="003E07B6">
        <w:rPr>
          <w:rStyle w:val="hps"/>
        </w:rPr>
        <w:fldChar w:fldCharType="end"/>
      </w:r>
      <w:r>
        <w:rPr>
          <w:rStyle w:val="hps"/>
        </w:rPr>
        <w:t>.</w:t>
      </w:r>
    </w:p>
    <w:p w:rsidR="006528DA" w:rsidRDefault="006528DA" w:rsidP="00BD093B">
      <w:pPr>
        <w:rPr>
          <w:rStyle w:val="hps"/>
        </w:rPr>
      </w:pPr>
      <w:r>
        <w:rPr>
          <w:rStyle w:val="hps"/>
        </w:rPr>
        <w:t xml:space="preserve">The same XLST have to be integrated in </w:t>
      </w:r>
      <w:r>
        <w:rPr>
          <w:rStyle w:val="hps"/>
          <w:i/>
        </w:rPr>
        <w:t>preMerge</w:t>
      </w:r>
      <w:r>
        <w:rPr>
          <w:rStyle w:val="hps"/>
        </w:rPr>
        <w:t xml:space="preserve"> elements. </w:t>
      </w:r>
    </w:p>
    <w:p w:rsidR="006528DA" w:rsidRDefault="006528DA" w:rsidP="00BD093B">
      <w:pPr>
        <w:rPr>
          <w:rStyle w:val="hps"/>
        </w:rPr>
      </w:pPr>
      <w:r>
        <w:rPr>
          <w:rStyle w:val="hps"/>
        </w:rPr>
        <w:t xml:space="preserve">Example: </w:t>
      </w:r>
      <w:r w:rsidR="00D73569">
        <w:t>(</w:t>
      </w:r>
      <w:r w:rsidR="00D73569" w:rsidRPr="00D73569">
        <w:rPr>
          <w:lang w:val="en-US"/>
        </w:rPr>
        <w:t>GLO-CLS-TOULOUSE-FR</w:t>
      </w:r>
      <w:r w:rsidR="00D73569">
        <w:rPr>
          <w:lang w:val="en-US"/>
        </w:rPr>
        <w:t xml:space="preserve"> is the Dissemination Unit name)</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305FD6" w:rsidTr="00305FD6">
        <w:tc>
          <w:tcPr>
            <w:tcW w:w="9210" w:type="dxa"/>
            <w:shd w:val="clear" w:color="auto" w:fill="F2F2F2" w:themeFill="background1" w:themeFillShade="F2"/>
          </w:tcPr>
          <w:p w:rsidR="00305FD6" w:rsidRDefault="00305FD6" w:rsidP="00305FD6">
            <w:pPr>
              <w:jc w:val="left"/>
              <w:rPr>
                <w:rFonts w:ascii="Courier New" w:hAnsi="Courier New" w:cs="Courier New"/>
                <w:sz w:val="16"/>
                <w:szCs w:val="16"/>
                <w:lang w:val="en-US"/>
              </w:rPr>
            </w:pPr>
            <w:r w:rsidRPr="00305FD6">
              <w:rPr>
                <w:rFonts w:ascii="Courier New" w:hAnsi="Courier New" w:cs="Courier New"/>
                <w:color w:val="006400"/>
                <w:sz w:val="16"/>
                <w:szCs w:val="16"/>
                <w:lang w:eastAsia="fr-FR"/>
              </w:rPr>
              <w:t>&lt;!-- Build xml Excel - Statistics by user - All media --&gt;</w:t>
            </w:r>
            <w:r w:rsidRPr="00305FD6">
              <w:rPr>
                <w:rFonts w:ascii="Courier New" w:hAnsi="Courier New" w:cs="Courier New"/>
                <w:color w:val="000000"/>
                <w:sz w:val="16"/>
                <w:szCs w:val="16"/>
                <w:lang w:eastAsia="fr-FR"/>
              </w:rPr>
              <w:br/>
            </w:r>
            <w:r w:rsidRPr="00305FD6">
              <w:rPr>
                <w:rFonts w:ascii="Courier New" w:hAnsi="Courier New" w:cs="Courier New"/>
                <w:color w:val="000096"/>
                <w:sz w:val="16"/>
                <w:szCs w:val="16"/>
                <w:lang w:eastAsia="fr-FR"/>
              </w:rPr>
              <w:t>&lt;preMerge</w:t>
            </w:r>
            <w:r w:rsidRPr="00305FD6">
              <w:rPr>
                <w:rFonts w:ascii="Courier New" w:hAnsi="Courier New" w:cs="Courier New"/>
                <w:color w:val="F5844C"/>
                <w:sz w:val="16"/>
                <w:szCs w:val="16"/>
                <w:lang w:eastAsia="fr-FR"/>
              </w:rPr>
              <w:t xml:space="preserve"> name</w:t>
            </w:r>
            <w:r w:rsidRPr="00305FD6">
              <w:rPr>
                <w:rFonts w:ascii="Courier New" w:hAnsi="Courier New" w:cs="Courier New"/>
                <w:color w:val="FF8040"/>
                <w:sz w:val="16"/>
                <w:szCs w:val="16"/>
                <w:lang w:eastAsia="fr-FR"/>
              </w:rPr>
              <w:t>=</w:t>
            </w:r>
            <w:r w:rsidRPr="00305FD6">
              <w:rPr>
                <w:rFonts w:ascii="Courier New" w:hAnsi="Courier New" w:cs="Courier New"/>
                <w:color w:val="993300"/>
                <w:sz w:val="16"/>
                <w:szCs w:val="16"/>
                <w:lang w:eastAsia="fr-FR"/>
              </w:rPr>
              <w:t>"sumUser"</w:t>
            </w:r>
            <w:r w:rsidRPr="00305FD6">
              <w:rPr>
                <w:rFonts w:ascii="Courier New" w:hAnsi="Courier New" w:cs="Courier New"/>
                <w:color w:val="F5844C"/>
                <w:sz w:val="16"/>
                <w:szCs w:val="16"/>
                <w:lang w:eastAsia="fr-FR"/>
              </w:rPr>
              <w:t xml:space="preserve"> description</w:t>
            </w:r>
            <w:r w:rsidRPr="00305FD6">
              <w:rPr>
                <w:rFonts w:ascii="Courier New" w:hAnsi="Courier New" w:cs="Courier New"/>
                <w:color w:val="FF8040"/>
                <w:sz w:val="16"/>
                <w:szCs w:val="16"/>
                <w:lang w:eastAsia="fr-FR"/>
              </w:rPr>
              <w:t>=</w:t>
            </w:r>
            <w:r w:rsidRPr="00305FD6">
              <w:rPr>
                <w:rFonts w:ascii="Courier New" w:hAnsi="Courier New" w:cs="Courier New"/>
                <w:color w:val="993300"/>
                <w:sz w:val="16"/>
                <w:szCs w:val="16"/>
                <w:lang w:eastAsia="fr-FR"/>
              </w:rPr>
              <w:t>"Statistics sum - GLO-CLS-TOULOUSE-FR by user"</w:t>
            </w:r>
            <w:r w:rsidRPr="00305FD6">
              <w:rPr>
                <w:rFonts w:ascii="Courier New" w:hAnsi="Courier New" w:cs="Courier New"/>
                <w:color w:val="000096"/>
                <w:sz w:val="16"/>
                <w:szCs w:val="16"/>
                <w:lang w:eastAsia="fr-FR"/>
              </w:rPr>
              <w:t>&gt;</w:t>
            </w:r>
            <w:r w:rsidRPr="00305FD6">
              <w:rPr>
                <w:rFonts w:ascii="Courier New" w:hAnsi="Courier New" w:cs="Courier New"/>
                <w:color w:val="000000"/>
                <w:sz w:val="16"/>
                <w:szCs w:val="16"/>
                <w:lang w:eastAsia="fr-FR"/>
              </w:rPr>
              <w:br/>
              <w:t xml:space="preserve">    </w:t>
            </w:r>
            <w:r w:rsidRPr="00305FD6">
              <w:rPr>
                <w:rFonts w:ascii="Courier New" w:hAnsi="Courier New" w:cs="Courier New"/>
                <w:color w:val="000096"/>
                <w:sz w:val="16"/>
                <w:szCs w:val="16"/>
                <w:lang w:eastAsia="fr-FR"/>
              </w:rPr>
              <w:t>&lt;xslt</w:t>
            </w:r>
            <w:r w:rsidRPr="00305FD6">
              <w:rPr>
                <w:rFonts w:ascii="Courier New" w:hAnsi="Courier New" w:cs="Courier New"/>
                <w:color w:val="F5844C"/>
                <w:sz w:val="16"/>
                <w:szCs w:val="16"/>
                <w:lang w:eastAsia="fr-FR"/>
              </w:rPr>
              <w:t xml:space="preserve"> options</w:t>
            </w:r>
            <w:r w:rsidRPr="00305FD6">
              <w:rPr>
                <w:rFonts w:ascii="Courier New" w:hAnsi="Courier New" w:cs="Courier New"/>
                <w:color w:val="FF8040"/>
                <w:sz w:val="16"/>
                <w:szCs w:val="16"/>
                <w:lang w:eastAsia="fr-FR"/>
              </w:rPr>
              <w:t>=</w:t>
            </w:r>
            <w:r w:rsidRPr="00305FD6">
              <w:rPr>
                <w:rFonts w:ascii="Courier New" w:hAnsi="Courier New" w:cs="Courier New"/>
                <w:color w:val="993300"/>
                <w:sz w:val="16"/>
                <w:szCs w:val="16"/>
                <w:lang w:eastAsia="fr-FR"/>
              </w:rPr>
              <w:t>"--stringparam titre 'GLO-CLS-TOULOUSE-FR Total Users' --stringparam tabColorIndex '40'"</w:t>
            </w:r>
            <w:r w:rsidRPr="00305FD6">
              <w:rPr>
                <w:rFonts w:ascii="Courier New" w:hAnsi="Courier New" w:cs="Courier New"/>
                <w:color w:val="F5844C"/>
                <w:sz w:val="16"/>
                <w:szCs w:val="16"/>
                <w:lang w:eastAsia="fr-FR"/>
              </w:rPr>
              <w:t xml:space="preserve"> input</w:t>
            </w:r>
            <w:r w:rsidRPr="00305FD6">
              <w:rPr>
                <w:rFonts w:ascii="Courier New" w:hAnsi="Courier New" w:cs="Courier New"/>
                <w:color w:val="FF8040"/>
                <w:sz w:val="16"/>
                <w:szCs w:val="16"/>
                <w:lang w:eastAsia="fr-FR"/>
              </w:rPr>
              <w:t>=</w:t>
            </w:r>
            <w:r w:rsidRPr="00305FD6">
              <w:rPr>
                <w:rFonts w:ascii="Courier New" w:hAnsi="Courier New" w:cs="Courier New"/>
                <w:color w:val="993300"/>
                <w:sz w:val="16"/>
                <w:szCs w:val="16"/>
                <w:lang w:eastAsia="fr-FR"/>
              </w:rPr>
              <w:t>"/data2/atoll/awstats/logs/tmp/mergeGLO-CLS-TOULOUSE-FRUsers%YYYY-0%MM-0.xml"</w:t>
            </w:r>
            <w:r w:rsidRPr="00305FD6">
              <w:rPr>
                <w:rFonts w:ascii="Courier New" w:hAnsi="Courier New" w:cs="Courier New"/>
                <w:color w:val="000096"/>
                <w:sz w:val="16"/>
                <w:szCs w:val="16"/>
                <w:lang w:eastAsia="fr-FR"/>
              </w:rPr>
              <w:t>&gt;</w:t>
            </w:r>
            <w:r w:rsidRPr="00305FD6">
              <w:rPr>
                <w:rFonts w:ascii="Courier New" w:hAnsi="Courier New" w:cs="Courier New"/>
                <w:color w:val="000000"/>
                <w:sz w:val="16"/>
                <w:szCs w:val="16"/>
                <w:lang w:eastAsia="fr-FR"/>
              </w:rPr>
              <w:t>/data2/atoll/awstats/logs/xslt/logsUsers.xslt</w:t>
            </w:r>
            <w:r w:rsidRPr="00305FD6">
              <w:rPr>
                <w:rFonts w:ascii="Courier New" w:hAnsi="Courier New" w:cs="Courier New"/>
                <w:color w:val="000096"/>
                <w:sz w:val="16"/>
                <w:szCs w:val="16"/>
                <w:lang w:eastAsia="fr-FR"/>
              </w:rPr>
              <w:t>&lt;/xslt&gt;</w:t>
            </w:r>
            <w:r w:rsidRPr="00305FD6">
              <w:rPr>
                <w:rFonts w:ascii="Courier New" w:hAnsi="Courier New" w:cs="Courier New"/>
                <w:color w:val="000000"/>
                <w:sz w:val="16"/>
                <w:szCs w:val="16"/>
                <w:lang w:eastAsia="fr-FR"/>
              </w:rPr>
              <w:br/>
              <w:t xml:space="preserve">    </w:t>
            </w:r>
            <w:r w:rsidRPr="00305FD6">
              <w:rPr>
                <w:rFonts w:ascii="Courier New" w:hAnsi="Courier New" w:cs="Courier New"/>
                <w:color w:val="000096"/>
                <w:sz w:val="16"/>
                <w:szCs w:val="16"/>
                <w:lang w:eastAsia="fr-FR"/>
              </w:rPr>
              <w:t>&lt;output&gt;</w:t>
            </w:r>
            <w:r w:rsidRPr="00305FD6">
              <w:rPr>
                <w:rFonts w:ascii="Courier New" w:hAnsi="Courier New" w:cs="Courier New"/>
                <w:color w:val="000000"/>
                <w:sz w:val="16"/>
                <w:szCs w:val="16"/>
                <w:lang w:eastAsia="fr-FR"/>
              </w:rPr>
              <w:t>/data2/atoll/awstats/logs/tmp/sumGLO-CLS-TOULOUSE-FRUsers%YYYY-0%MM-0.xls</w:t>
            </w:r>
            <w:r w:rsidRPr="00305FD6">
              <w:rPr>
                <w:rFonts w:ascii="Courier New" w:hAnsi="Courier New" w:cs="Courier New"/>
                <w:color w:val="000096"/>
                <w:sz w:val="16"/>
                <w:szCs w:val="16"/>
                <w:lang w:eastAsia="fr-FR"/>
              </w:rPr>
              <w:t>&lt;/output&gt;</w:t>
            </w:r>
            <w:r w:rsidRPr="00305FD6">
              <w:rPr>
                <w:rFonts w:ascii="Courier New" w:hAnsi="Courier New" w:cs="Courier New"/>
                <w:color w:val="000000"/>
                <w:sz w:val="16"/>
                <w:szCs w:val="16"/>
                <w:lang w:eastAsia="fr-FR"/>
              </w:rPr>
              <w:br/>
            </w:r>
            <w:r w:rsidRPr="00305FD6">
              <w:rPr>
                <w:rFonts w:ascii="Courier New" w:hAnsi="Courier New" w:cs="Courier New"/>
                <w:color w:val="000096"/>
                <w:sz w:val="16"/>
                <w:szCs w:val="16"/>
                <w:lang w:eastAsia="fr-FR"/>
              </w:rPr>
              <w:t>&lt;/preMerge&gt;</w:t>
            </w:r>
            <w:r w:rsidRPr="00305FD6">
              <w:rPr>
                <w:rFonts w:ascii="Courier New" w:hAnsi="Courier New" w:cs="Courier New"/>
                <w:color w:val="000000"/>
                <w:sz w:val="16"/>
                <w:szCs w:val="16"/>
                <w:lang w:eastAsia="fr-FR"/>
              </w:rPr>
              <w:br/>
            </w:r>
            <w:r w:rsidRPr="00305FD6">
              <w:rPr>
                <w:rFonts w:ascii="Courier New" w:hAnsi="Courier New" w:cs="Courier New"/>
                <w:color w:val="000000"/>
                <w:sz w:val="16"/>
                <w:szCs w:val="16"/>
                <w:lang w:eastAsia="fr-FR"/>
              </w:rPr>
              <w:br/>
            </w:r>
            <w:r w:rsidRPr="00305FD6">
              <w:rPr>
                <w:rFonts w:ascii="Courier New" w:hAnsi="Courier New" w:cs="Courier New"/>
                <w:color w:val="006400"/>
                <w:sz w:val="16"/>
                <w:szCs w:val="16"/>
                <w:lang w:eastAsia="fr-FR"/>
              </w:rPr>
              <w:t xml:space="preserve">&lt;!-- </w:t>
            </w:r>
            <w:r w:rsidRPr="00305FD6">
              <w:rPr>
                <w:rFonts w:ascii="Courier New" w:hAnsi="Courier New" w:cs="Courier New"/>
                <w:color w:val="006400"/>
                <w:sz w:val="16"/>
                <w:szCs w:val="16"/>
                <w:lang w:val="en-US" w:eastAsia="fr-FR"/>
              </w:rPr>
              <w:t>Build xml Excel - Statistics by organization - All media --&gt;</w:t>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w:t>
            </w:r>
            <w:r w:rsidRPr="00305FD6">
              <w:rPr>
                <w:rFonts w:ascii="Courier New" w:hAnsi="Courier New" w:cs="Courier New"/>
                <w:color w:val="F5844C"/>
                <w:sz w:val="16"/>
                <w:szCs w:val="16"/>
                <w:lang w:val="en-US" w:eastAsia="fr-FR"/>
              </w:rPr>
              <w:t xml:space="preserve"> name</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"sumUser"</w:t>
            </w:r>
            <w:r w:rsidRPr="00305FD6">
              <w:rPr>
                <w:rFonts w:ascii="Courier New" w:hAnsi="Courier New" w:cs="Courier New"/>
                <w:color w:val="F5844C"/>
                <w:sz w:val="16"/>
                <w:szCs w:val="16"/>
                <w:lang w:val="en-US" w:eastAsia="fr-FR"/>
              </w:rPr>
              <w:t xml:space="preserve"> description</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"Somme des statistiques GLO-CLS-TOULOUSE-FR by  organization"</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&lt;xslt</w:t>
            </w:r>
            <w:r w:rsidRPr="00305FD6">
              <w:rPr>
                <w:rFonts w:ascii="Courier New" w:hAnsi="Courier New" w:cs="Courier New"/>
                <w:color w:val="F5844C"/>
                <w:sz w:val="16"/>
                <w:szCs w:val="16"/>
                <w:lang w:val="en-US" w:eastAsia="fr-FR"/>
              </w:rPr>
              <w:t xml:space="preserve"> options</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"--stringparam titre 'GLO-CLS-TOULOUSE-FR Total Organizations' --stringparam tabColorIndex '40'"</w:t>
            </w:r>
            <w:r w:rsidRPr="00305FD6">
              <w:rPr>
                <w:rFonts w:ascii="Courier New" w:hAnsi="Courier New" w:cs="Courier New"/>
                <w:color w:val="F5844C"/>
                <w:sz w:val="16"/>
                <w:szCs w:val="16"/>
                <w:lang w:val="en-US" w:eastAsia="fr-FR"/>
              </w:rPr>
              <w:t xml:space="preserve"> input</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"/data2/atoll/awstats/logs/tmp/mergeGLO-CLS-TOULOUSE-FRUsers%YYYY-0%MM-0.xml"</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t>/data2/atoll/awstats/logs/xslt/logsOrganisations.xslt</w:t>
            </w:r>
            <w:r w:rsidRPr="00305FD6">
              <w:rPr>
                <w:rFonts w:ascii="Courier New" w:hAnsi="Courier New" w:cs="Courier New"/>
                <w:color w:val="000096"/>
                <w:sz w:val="16"/>
                <w:szCs w:val="16"/>
                <w:lang w:val="en-US" w:eastAsia="fr-FR"/>
              </w:rPr>
              <w:t>&lt;/xslt&gt;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t>/data2/atoll/awstats/logs/tmp/sumGLO-CLS-TOULOUSE-FROrgs%YYYY-0%MM-0.xls</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&lt;/preMerge&gt;</w:t>
            </w:r>
            <w:r w:rsidRPr="00305FD6">
              <w:rPr>
                <w:rFonts w:ascii="Courier New" w:hAnsi="Courier New" w:cs="Courier New"/>
                <w:color w:val="000000"/>
                <w:sz w:val="16"/>
                <w:szCs w:val="16"/>
                <w:lang w:val="en-US" w:eastAsia="fr-FR"/>
              </w:rPr>
              <w:br/>
            </w:r>
            <w:r w:rsidRPr="00305FD6">
              <w:rPr>
                <w:rFonts w:ascii="Courier New" w:hAnsi="Courier New" w:cs="Courier New"/>
                <w:color w:val="000000"/>
                <w:sz w:val="16"/>
                <w:szCs w:val="16"/>
                <w:lang w:val="en-US" w:eastAsia="fr-FR"/>
              </w:rPr>
              <w:br/>
            </w:r>
            <w:r w:rsidRPr="00305FD6">
              <w:rPr>
                <w:rFonts w:ascii="Courier New" w:hAnsi="Courier New" w:cs="Courier New"/>
                <w:color w:val="006400"/>
                <w:sz w:val="16"/>
                <w:szCs w:val="16"/>
                <w:lang w:val="en-US" w:eastAsia="fr-FR"/>
              </w:rPr>
              <w:t>&lt;!-- Build xml Excel - Statistics by country - All media --&gt;</w:t>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w:t>
            </w:r>
            <w:r w:rsidRPr="00305FD6">
              <w:rPr>
                <w:rFonts w:ascii="Courier New" w:hAnsi="Courier New" w:cs="Courier New"/>
                <w:color w:val="F5844C"/>
                <w:sz w:val="16"/>
                <w:szCs w:val="16"/>
                <w:lang w:val="en-US" w:eastAsia="fr-FR"/>
              </w:rPr>
              <w:t xml:space="preserve"> name</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"sumOrg"</w:t>
            </w:r>
            <w:r w:rsidRPr="00305FD6">
              <w:rPr>
                <w:rFonts w:ascii="Courier New" w:hAnsi="Courier New" w:cs="Courier New"/>
                <w:color w:val="F5844C"/>
                <w:sz w:val="16"/>
                <w:szCs w:val="16"/>
                <w:lang w:val="en-US" w:eastAsia="fr-FR"/>
              </w:rPr>
              <w:t xml:space="preserve"> description</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"Statistics sum GLO-CLS-TOULOUSE-FR by country"</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&lt;xslt</w:t>
            </w:r>
            <w:r w:rsidRPr="00305FD6">
              <w:rPr>
                <w:rFonts w:ascii="Courier New" w:hAnsi="Courier New" w:cs="Courier New"/>
                <w:color w:val="F5844C"/>
                <w:sz w:val="16"/>
                <w:szCs w:val="16"/>
                <w:lang w:val="en-US" w:eastAsia="fr-FR"/>
              </w:rPr>
              <w:t xml:space="preserve"> options</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"--stringparam titre 'GLO-CLS-TOULOUSE-FR Total Pays' --stringparam tabColorIndex '40'"</w:t>
            </w:r>
            <w:r w:rsidRPr="00305FD6">
              <w:rPr>
                <w:rFonts w:ascii="Courier New" w:hAnsi="Courier New" w:cs="Courier New"/>
                <w:color w:val="F5844C"/>
                <w:sz w:val="16"/>
                <w:szCs w:val="16"/>
                <w:lang w:val="en-US" w:eastAsia="fr-FR"/>
              </w:rPr>
              <w:t xml:space="preserve"> input</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"/data2/atoll/awstats/logs/tmp/mergeGLO-CLS-TOULOUSE-FRUsers%YYYY-0%MM-0.xml"</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t>/data2/atoll/awstats/logs/xslt/logsCountries.xslt</w:t>
            </w:r>
            <w:r w:rsidRPr="00305FD6">
              <w:rPr>
                <w:rFonts w:ascii="Courier New" w:hAnsi="Courier New" w:cs="Courier New"/>
                <w:color w:val="000096"/>
                <w:sz w:val="16"/>
                <w:szCs w:val="16"/>
                <w:lang w:val="en-US" w:eastAsia="fr-FR"/>
              </w:rPr>
              <w:t>&lt;/xslt&gt;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t>/data2/atoll/awstats/logs/tmp/sumGLO-CLS-TOULOUSE-FRCountries%YYYY-0%MM-</w:t>
            </w:r>
            <w:r w:rsidRPr="00305FD6">
              <w:rPr>
                <w:rFonts w:ascii="Courier New" w:hAnsi="Courier New" w:cs="Courier New"/>
                <w:color w:val="000000"/>
                <w:sz w:val="16"/>
                <w:szCs w:val="16"/>
                <w:lang w:val="en-US" w:eastAsia="fr-FR"/>
              </w:rPr>
              <w:lastRenderedPageBreak/>
              <w:t>0.xls</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&lt;/preMerge&gt;</w:t>
            </w:r>
            <w:r w:rsidRPr="00305FD6">
              <w:rPr>
                <w:rFonts w:ascii="Courier New" w:hAnsi="Courier New" w:cs="Courier New"/>
                <w:color w:val="000000"/>
                <w:sz w:val="16"/>
                <w:szCs w:val="16"/>
                <w:lang w:val="en-US" w:eastAsia="fr-FR"/>
              </w:rPr>
              <w:br/>
            </w:r>
            <w:r w:rsidRPr="00305FD6">
              <w:rPr>
                <w:rFonts w:ascii="Courier New" w:hAnsi="Courier New" w:cs="Courier New"/>
                <w:color w:val="000000"/>
                <w:sz w:val="16"/>
                <w:szCs w:val="16"/>
                <w:lang w:val="en-US" w:eastAsia="fr-FR"/>
              </w:rPr>
              <w:br/>
            </w:r>
            <w:r w:rsidRPr="00305FD6">
              <w:rPr>
                <w:rFonts w:ascii="Courier New" w:hAnsi="Courier New" w:cs="Courier New"/>
                <w:color w:val="006400"/>
                <w:sz w:val="16"/>
                <w:szCs w:val="16"/>
                <w:lang w:val="en-US" w:eastAsia="fr-FR"/>
              </w:rPr>
              <w:t>&lt;!-- Build xml Excel - Statistics by login (VSFTPD only) - All media --&gt;</w:t>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w:t>
            </w:r>
            <w:r w:rsidRPr="00305FD6">
              <w:rPr>
                <w:rFonts w:ascii="Courier New" w:hAnsi="Courier New" w:cs="Courier New"/>
                <w:color w:val="F5844C"/>
                <w:sz w:val="16"/>
                <w:szCs w:val="16"/>
                <w:lang w:val="en-US" w:eastAsia="fr-FR"/>
              </w:rPr>
              <w:t xml:space="preserve"> name</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"sumLogin"</w:t>
            </w:r>
            <w:r w:rsidRPr="00305FD6">
              <w:rPr>
                <w:rFonts w:ascii="Courier New" w:hAnsi="Courier New" w:cs="Courier New"/>
                <w:color w:val="F5844C"/>
                <w:sz w:val="16"/>
                <w:szCs w:val="16"/>
                <w:lang w:val="en-US" w:eastAsia="fr-FR"/>
              </w:rPr>
              <w:t xml:space="preserve"> description</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"Statistics sum GLO-CLS-TOULOUSE-FR by login"</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&lt;xslt</w:t>
            </w:r>
            <w:r w:rsidRPr="00305FD6">
              <w:rPr>
                <w:rFonts w:ascii="Courier New" w:hAnsi="Courier New" w:cs="Courier New"/>
                <w:color w:val="F5844C"/>
                <w:sz w:val="16"/>
                <w:szCs w:val="16"/>
                <w:lang w:val="en-US" w:eastAsia="fr-FR"/>
              </w:rPr>
              <w:t xml:space="preserve"> options</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"--stringparam titre 'GLO-CLS-TOULOUSE-FR Total Login' --stringparam tabColorIndex '40'"</w:t>
            </w:r>
            <w:r w:rsidRPr="00305FD6">
              <w:rPr>
                <w:rFonts w:ascii="Courier New" w:hAnsi="Courier New" w:cs="Courier New"/>
                <w:color w:val="F5844C"/>
                <w:sz w:val="16"/>
                <w:szCs w:val="16"/>
                <w:lang w:val="en-US" w:eastAsia="fr-FR"/>
              </w:rPr>
              <w:t xml:space="preserve"> input</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"/data2/atoll/awstats/logs/tmp/mergeGLO-CLS-TOULOUSE-FRUsers%YYYY-0%MM-0.xml"</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t>/data2/atoll/awstats/logs/xslt/logsLogins.xslt</w:t>
            </w:r>
            <w:r w:rsidRPr="00305FD6">
              <w:rPr>
                <w:rFonts w:ascii="Courier New" w:hAnsi="Courier New" w:cs="Courier New"/>
                <w:color w:val="000096"/>
                <w:sz w:val="16"/>
                <w:szCs w:val="16"/>
                <w:lang w:val="en-US" w:eastAsia="fr-FR"/>
              </w:rPr>
              <w:t>&lt;/xslt&gt;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t>/data2/atoll/awstats/logs/tmp/sumGLO-CLS-TOULOUSE-FRLogins%YYYY-0%MM-0.xls</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&lt;/preMerge&gt;</w:t>
            </w:r>
            <w:r w:rsidRPr="00305FD6">
              <w:rPr>
                <w:rFonts w:ascii="Courier New" w:hAnsi="Courier New" w:cs="Courier New"/>
                <w:color w:val="000000"/>
                <w:sz w:val="16"/>
                <w:szCs w:val="16"/>
                <w:lang w:val="en-US" w:eastAsia="fr-FR"/>
              </w:rPr>
              <w:br/>
            </w:r>
            <w:r w:rsidRPr="00305FD6">
              <w:rPr>
                <w:rFonts w:ascii="Courier New" w:hAnsi="Courier New" w:cs="Courier New"/>
                <w:color w:val="000000"/>
                <w:sz w:val="16"/>
                <w:szCs w:val="16"/>
                <w:lang w:val="en-US" w:eastAsia="fr-FR"/>
              </w:rPr>
              <w:br/>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w:t>
            </w:r>
            <w:r w:rsidRPr="00305FD6">
              <w:rPr>
                <w:rFonts w:ascii="Courier New" w:hAnsi="Courier New" w:cs="Courier New"/>
                <w:color w:val="F5844C"/>
                <w:sz w:val="16"/>
                <w:szCs w:val="16"/>
                <w:lang w:val="en-US" w:eastAsia="fr-FR"/>
              </w:rPr>
              <w:t xml:space="preserve"> name</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"indexProduct"</w:t>
            </w:r>
            <w:r w:rsidRPr="00305FD6">
              <w:rPr>
                <w:rFonts w:ascii="Courier New" w:hAnsi="Courier New" w:cs="Courier New"/>
                <w:color w:val="F5844C"/>
                <w:sz w:val="16"/>
                <w:szCs w:val="16"/>
                <w:lang w:val="en-US" w:eastAsia="fr-FR"/>
              </w:rPr>
              <w:t xml:space="preserve"> description</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"index products - GLO-CLS-TOULOUSE-FR"</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&lt;xslt</w:t>
            </w:r>
            <w:r w:rsidRPr="00305FD6">
              <w:rPr>
                <w:rFonts w:ascii="Courier New" w:hAnsi="Courier New" w:cs="Courier New"/>
                <w:color w:val="F5844C"/>
                <w:sz w:val="16"/>
                <w:szCs w:val="16"/>
                <w:lang w:val="en-US" w:eastAsia="fr-FR"/>
              </w:rPr>
              <w:t xml:space="preserve"> input</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"/data2/atoll/awstats/logs/xml/logProductGLO-CLS-TOULOUSE-FRFtpConfig.xml"</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t>/data2/atoll/awstats/logs/xslt/logsIndexProducts.xslt</w:t>
            </w:r>
            <w:r w:rsidRPr="00305FD6">
              <w:rPr>
                <w:rFonts w:ascii="Courier New" w:hAnsi="Courier New" w:cs="Courier New"/>
                <w:color w:val="000096"/>
                <w:sz w:val="16"/>
                <w:szCs w:val="16"/>
                <w:lang w:val="en-US" w:eastAsia="fr-FR"/>
              </w:rPr>
              <w:t>&lt;/xslt&gt;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t>/data2/atoll/awstats/logs/tmp/logsGLO-CLS-TOULOUSE-FRIndexProducts%YYYY-0%MM-0.xml</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&lt;/preMerge&gt;</w:t>
            </w:r>
            <w:r w:rsidRPr="00305FD6">
              <w:rPr>
                <w:rFonts w:ascii="Courier New" w:hAnsi="Courier New" w:cs="Courier New"/>
                <w:color w:val="000000"/>
                <w:sz w:val="16"/>
                <w:szCs w:val="16"/>
                <w:lang w:val="en-US" w:eastAsia="fr-FR"/>
              </w:rPr>
              <w:br/>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w:t>
            </w:r>
            <w:r w:rsidRPr="00305FD6">
              <w:rPr>
                <w:rFonts w:ascii="Courier New" w:hAnsi="Courier New" w:cs="Courier New"/>
                <w:color w:val="F5844C"/>
                <w:sz w:val="16"/>
                <w:szCs w:val="16"/>
                <w:lang w:val="en-US" w:eastAsia="fr-FR"/>
              </w:rPr>
              <w:t xml:space="preserve"> name</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"countStatsProduct"</w:t>
            </w:r>
            <w:r w:rsidRPr="00305FD6">
              <w:rPr>
                <w:rFonts w:ascii="Courier New" w:hAnsi="Courier New" w:cs="Courier New"/>
                <w:color w:val="F5844C"/>
                <w:sz w:val="16"/>
                <w:szCs w:val="16"/>
                <w:lang w:val="en-US" w:eastAsia="fr-FR"/>
              </w:rPr>
              <w:t xml:space="preserve"> description</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"count statistics by product (all media) - GLO-CLS-TOULOUSE-FR"</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&lt;xslt</w:t>
            </w:r>
            <w:r w:rsidRPr="00305FD6">
              <w:rPr>
                <w:rFonts w:ascii="Courier New" w:hAnsi="Courier New" w:cs="Courier New"/>
                <w:color w:val="F5844C"/>
                <w:sz w:val="16"/>
                <w:szCs w:val="16"/>
                <w:lang w:val="en-US" w:eastAsia="fr-FR"/>
              </w:rPr>
              <w:t xml:space="preserve"> options</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"--stringparam statsfile '/data2/atoll/awstats/logs/tmp/mergeGLO-CLS-TOULOUSE-FRUsers%YYYY-0%MM-0.xml'"</w:t>
            </w:r>
            <w:r w:rsidRPr="00305FD6">
              <w:rPr>
                <w:rFonts w:ascii="Courier New" w:hAnsi="Courier New" w:cs="Courier New"/>
                <w:color w:val="F5844C"/>
                <w:sz w:val="16"/>
                <w:szCs w:val="16"/>
                <w:lang w:val="en-US" w:eastAsia="fr-FR"/>
              </w:rPr>
              <w:t xml:space="preserve"> input</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"/data2/atoll/awstats/logs/tmp/logsGLO-CLS-TOULOUSE-FRIndexProducts%YYYY-0%MM-0.xml"</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t>/data2/atoll/awstats/logs/xslt/logsAllProductsCount.xslt</w:t>
            </w:r>
            <w:r w:rsidRPr="00305FD6">
              <w:rPr>
                <w:rFonts w:ascii="Courier New" w:hAnsi="Courier New" w:cs="Courier New"/>
                <w:color w:val="000096"/>
                <w:sz w:val="16"/>
                <w:szCs w:val="16"/>
                <w:lang w:val="en-US" w:eastAsia="fr-FR"/>
              </w:rPr>
              <w:t>&lt;/xslt&gt;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t>/data2/atoll/awstats/logs/tmp/logsGLO-CLS-TOULOUSE-FRAllProductsCount%YYYY-0%MM-0.xml</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&lt;/preMerge&gt;</w:t>
            </w:r>
            <w:r w:rsidRPr="00305FD6">
              <w:rPr>
                <w:rFonts w:ascii="Courier New" w:hAnsi="Courier New" w:cs="Courier New"/>
                <w:color w:val="000000"/>
                <w:sz w:val="16"/>
                <w:szCs w:val="16"/>
                <w:lang w:val="en-US" w:eastAsia="fr-FR"/>
              </w:rPr>
              <w:br/>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w:t>
            </w:r>
            <w:r w:rsidRPr="00305FD6">
              <w:rPr>
                <w:rFonts w:ascii="Courier New" w:hAnsi="Courier New" w:cs="Courier New"/>
                <w:color w:val="F5844C"/>
                <w:sz w:val="16"/>
                <w:szCs w:val="16"/>
                <w:lang w:val="en-US" w:eastAsia="fr-FR"/>
              </w:rPr>
              <w:t xml:space="preserve"> name</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"allStatsGLO-CLS-TOULOUSE-FRProducts"</w:t>
            </w:r>
            <w:r w:rsidRPr="00305FD6">
              <w:rPr>
                <w:rFonts w:ascii="Courier New" w:hAnsi="Courier New" w:cs="Courier New"/>
                <w:color w:val="F5844C"/>
                <w:sz w:val="16"/>
                <w:szCs w:val="16"/>
                <w:lang w:val="en-US" w:eastAsia="fr-FR"/>
              </w:rPr>
              <w:t xml:space="preserve"> description</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"Statisitics all media - GLO-CLS-TOULOUSE-FR"</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&lt;xslt</w:t>
            </w:r>
            <w:r w:rsidRPr="00305FD6">
              <w:rPr>
                <w:rFonts w:ascii="Courier New" w:hAnsi="Courier New" w:cs="Courier New"/>
                <w:color w:val="F5844C"/>
                <w:sz w:val="16"/>
                <w:szCs w:val="16"/>
                <w:lang w:val="en-US" w:eastAsia="fr-FR"/>
              </w:rPr>
              <w:t xml:space="preserve"> options</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"--stringparam titre 'GLO-CLS-TOULOUSE-FR Total Products'"</w:t>
            </w:r>
            <w:r w:rsidRPr="00305FD6">
              <w:rPr>
                <w:rFonts w:ascii="Courier New" w:hAnsi="Courier New" w:cs="Courier New"/>
                <w:color w:val="F5844C"/>
                <w:sz w:val="16"/>
                <w:szCs w:val="16"/>
                <w:lang w:val="en-US" w:eastAsia="fr-FR"/>
              </w:rPr>
              <w:t xml:space="preserve"> input</w:t>
            </w:r>
            <w:r w:rsidRPr="00305FD6">
              <w:rPr>
                <w:rFonts w:ascii="Courier New" w:hAnsi="Courier New" w:cs="Courier New"/>
                <w:color w:val="FF8040"/>
                <w:sz w:val="16"/>
                <w:szCs w:val="16"/>
                <w:lang w:val="en-US" w:eastAsia="fr-FR"/>
              </w:rPr>
              <w:t>=</w:t>
            </w:r>
            <w:r w:rsidRPr="00305FD6">
              <w:rPr>
                <w:rFonts w:ascii="Courier New" w:hAnsi="Courier New" w:cs="Courier New"/>
                <w:color w:val="993300"/>
                <w:sz w:val="16"/>
                <w:szCs w:val="16"/>
                <w:lang w:val="en-US" w:eastAsia="fr-FR"/>
              </w:rPr>
              <w:t>"/data2/atoll/awstats/logs/tmp/logsGLO-CLS-TOULOUSE-FRAllProductsCount%YYYY-0%MM-0.xml"</w:t>
            </w:r>
            <w:r w:rsidRPr="00305FD6">
              <w:rPr>
                <w:rFonts w:ascii="Courier New" w:hAnsi="Courier New" w:cs="Courier New"/>
                <w:color w:val="000096"/>
                <w:sz w:val="16"/>
                <w:szCs w:val="16"/>
                <w:lang w:val="en-US" w:eastAsia="fr-FR"/>
              </w:rPr>
              <w:t>&gt;</w:t>
            </w:r>
            <w:r w:rsidRPr="00305FD6">
              <w:rPr>
                <w:rFonts w:ascii="Courier New" w:hAnsi="Courier New" w:cs="Courier New"/>
                <w:color w:val="000000"/>
                <w:sz w:val="16"/>
                <w:szCs w:val="16"/>
                <w:lang w:val="en-US" w:eastAsia="fr-FR"/>
              </w:rPr>
              <w:t>/data2/atoll/awstats/logs/xslt/logsAllProducts.xslt</w:t>
            </w:r>
            <w:r w:rsidRPr="00305FD6">
              <w:rPr>
                <w:rFonts w:ascii="Courier New" w:hAnsi="Courier New" w:cs="Courier New"/>
                <w:color w:val="000096"/>
                <w:sz w:val="16"/>
                <w:szCs w:val="16"/>
                <w:lang w:val="en-US" w:eastAsia="fr-FR"/>
              </w:rPr>
              <w:t>&lt;/xslt&gt;</w:t>
            </w:r>
            <w:r w:rsidRPr="00305FD6">
              <w:rPr>
                <w:rFonts w:ascii="Courier New" w:hAnsi="Courier New" w:cs="Courier New"/>
                <w:color w:val="000000"/>
                <w:sz w:val="16"/>
                <w:szCs w:val="16"/>
                <w:lang w:val="en-US" w:eastAsia="fr-FR"/>
              </w:rPr>
              <w:br/>
              <w:t xml:space="preserve">    </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t>/data2/atoll/awstats/logs/</w:t>
            </w:r>
            <w:r>
              <w:rPr>
                <w:rFonts w:ascii="Courier New" w:hAnsi="Courier New" w:cs="Courier New"/>
                <w:color w:val="000000"/>
                <w:sz w:val="16"/>
                <w:szCs w:val="16"/>
                <w:lang w:val="en-US" w:eastAsia="fr-FR"/>
              </w:rPr>
              <w:t>tmp/sumGLO-CLS-TOULOUSE-FRProduc</w:t>
            </w:r>
            <w:r w:rsidRPr="00305FD6">
              <w:rPr>
                <w:rFonts w:ascii="Courier New" w:hAnsi="Courier New" w:cs="Courier New"/>
                <w:color w:val="000000"/>
                <w:sz w:val="16"/>
                <w:szCs w:val="16"/>
                <w:lang w:val="en-US" w:eastAsia="fr-FR"/>
              </w:rPr>
              <w:t>ts%YYYY-0%MM-0.xls</w:t>
            </w:r>
            <w:r w:rsidRPr="00305FD6">
              <w:rPr>
                <w:rFonts w:ascii="Courier New" w:hAnsi="Courier New" w:cs="Courier New"/>
                <w:color w:val="000096"/>
                <w:sz w:val="16"/>
                <w:szCs w:val="16"/>
                <w:lang w:val="en-US" w:eastAsia="fr-FR"/>
              </w:rPr>
              <w:t>&lt;/output&gt;</w:t>
            </w:r>
            <w:r w:rsidRPr="00305FD6">
              <w:rPr>
                <w:rFonts w:ascii="Courier New" w:hAnsi="Courier New" w:cs="Courier New"/>
                <w:color w:val="000000"/>
                <w:sz w:val="16"/>
                <w:szCs w:val="16"/>
                <w:lang w:val="en-US" w:eastAsia="fr-FR"/>
              </w:rPr>
              <w:br/>
            </w:r>
            <w:r w:rsidRPr="00305FD6">
              <w:rPr>
                <w:rFonts w:ascii="Courier New" w:hAnsi="Courier New" w:cs="Courier New"/>
                <w:color w:val="000096"/>
                <w:sz w:val="16"/>
                <w:szCs w:val="16"/>
                <w:lang w:val="en-US" w:eastAsia="fr-FR"/>
              </w:rPr>
              <w:t>&lt;/preMerge&gt;</w:t>
            </w:r>
            <w:r w:rsidRPr="00305FD6">
              <w:rPr>
                <w:rFonts w:ascii="Courier New" w:hAnsi="Courier New" w:cs="Courier New"/>
                <w:color w:val="000000"/>
                <w:sz w:val="16"/>
                <w:szCs w:val="16"/>
                <w:lang w:val="en-US" w:eastAsia="fr-FR"/>
              </w:rPr>
              <w:br/>
            </w:r>
          </w:p>
          <w:p w:rsidR="00305FD6" w:rsidRPr="00305FD6" w:rsidRDefault="00305FD6" w:rsidP="00305FD6">
            <w:pPr>
              <w:jc w:val="left"/>
              <w:rPr>
                <w:rFonts w:ascii="Courier New" w:hAnsi="Courier New" w:cs="Courier New"/>
                <w:sz w:val="16"/>
                <w:szCs w:val="16"/>
                <w:lang w:val="en-US"/>
              </w:rPr>
            </w:pPr>
            <w:r w:rsidRPr="00305FD6">
              <w:rPr>
                <w:rFonts w:ascii="Courier New" w:hAnsi="Courier New" w:cs="Courier New"/>
                <w:sz w:val="16"/>
                <w:szCs w:val="16"/>
                <w:highlight w:val="yellow"/>
                <w:lang w:val="en-US"/>
              </w:rPr>
              <w:t xml:space="preserve">Add here </w:t>
            </w:r>
            <w:r w:rsidRPr="00305FD6">
              <w:rPr>
                <w:rFonts w:ascii="Courier New" w:hAnsi="Courier New" w:cs="Courier New"/>
                <w:i/>
                <w:sz w:val="16"/>
                <w:szCs w:val="16"/>
                <w:highlight w:val="yellow"/>
                <w:lang w:val="en-US"/>
              </w:rPr>
              <w:t>preMerge</w:t>
            </w:r>
            <w:r w:rsidRPr="00305FD6">
              <w:rPr>
                <w:rFonts w:ascii="Courier New" w:hAnsi="Courier New" w:cs="Courier New"/>
                <w:sz w:val="16"/>
                <w:szCs w:val="16"/>
                <w:highlight w:val="yellow"/>
                <w:lang w:val="en-US"/>
              </w:rPr>
              <w:t xml:space="preserve"> for the other reports</w:t>
            </w:r>
          </w:p>
        </w:tc>
      </w:tr>
    </w:tbl>
    <w:p w:rsidR="00305FD6" w:rsidRDefault="00305FD6" w:rsidP="00BD093B"/>
    <w:p w:rsidR="00D73569" w:rsidRDefault="00D73569" w:rsidP="00BD093B">
      <w:r w:rsidRPr="00D73569">
        <w:t xml:space="preserve">The </w:t>
      </w:r>
      <w:r w:rsidRPr="00D73569">
        <w:rPr>
          <w:b/>
          <w:shd w:val="clear" w:color="auto" w:fill="FBD4B4" w:themeFill="accent6" w:themeFillTint="66"/>
        </w:rPr>
        <w:t>logsIndexProducts.xslt</w:t>
      </w:r>
      <w:r w:rsidRPr="00D73569">
        <w:t xml:space="preserve">, </w:t>
      </w:r>
      <w:r w:rsidRPr="00D73569">
        <w:rPr>
          <w:b/>
          <w:shd w:val="clear" w:color="auto" w:fill="FBD4B4" w:themeFill="accent6" w:themeFillTint="66"/>
        </w:rPr>
        <w:t>logsAllProductsCount.xslt</w:t>
      </w:r>
      <w:r w:rsidRPr="00D73569">
        <w:t xml:space="preserve"> </w:t>
      </w:r>
      <w:r>
        <w:t xml:space="preserve">and </w:t>
      </w:r>
      <w:r w:rsidRPr="00D73569">
        <w:rPr>
          <w:b/>
          <w:shd w:val="clear" w:color="auto" w:fill="FBD4B4" w:themeFill="accent6" w:themeFillTint="66"/>
        </w:rPr>
        <w:t>logsAllProducts.xslt</w:t>
      </w:r>
      <w:r w:rsidRPr="00D73569">
        <w:t xml:space="preserve"> </w:t>
      </w:r>
      <w:r w:rsidRPr="00D73569">
        <w:rPr>
          <w:highlight w:val="yellow"/>
        </w:rPr>
        <w:t>XSLTs above</w:t>
      </w:r>
      <w:r w:rsidRPr="00D73569">
        <w:t xml:space="preserve"> </w:t>
      </w:r>
      <w:r w:rsidRPr="007241C4">
        <w:rPr>
          <w:highlight w:val="yellow"/>
        </w:rPr>
        <w:t>already exist (they are used for Aviso project).</w:t>
      </w:r>
    </w:p>
    <w:p w:rsidR="00D73569" w:rsidRDefault="00D73569" w:rsidP="00D73569">
      <w:pPr>
        <w:pStyle w:val="Titre6"/>
        <w:rPr>
          <w:rStyle w:val="hps"/>
        </w:rPr>
      </w:pPr>
      <w:r>
        <w:rPr>
          <w:rStyle w:val="hps"/>
        </w:rPr>
        <w:t>Add the XML Excel Sheet into the final reports</w:t>
      </w:r>
    </w:p>
    <w:p w:rsidR="00D73569" w:rsidRDefault="00D73569" w:rsidP="00BD093B">
      <w:r>
        <w:t>The “all media” statistics have to be included</w:t>
      </w:r>
      <w:r w:rsidR="003666CD">
        <w:t xml:space="preserve"> in the final Exc</w:t>
      </w:r>
      <w:r>
        <w:t>e</w:t>
      </w:r>
      <w:r w:rsidR="003666CD">
        <w:t>l</w:t>
      </w:r>
      <w:r>
        <w:t xml:space="preserve"> Workbook. Add them into the </w:t>
      </w:r>
      <w:r>
        <w:rPr>
          <w:b/>
          <w:i/>
        </w:rPr>
        <w:t>merge</w:t>
      </w:r>
      <w:r>
        <w:t xml:space="preserve"> element:</w:t>
      </w:r>
    </w:p>
    <w:p w:rsidR="000D1ABA" w:rsidRDefault="000D1ABA" w:rsidP="000D1ABA">
      <w:pPr>
        <w:pStyle w:val="Titre5"/>
      </w:pPr>
      <w:bookmarkStart w:id="1392" w:name="_Ref359226392"/>
      <w:bookmarkStart w:id="1393" w:name="_Ref359226395"/>
      <w:bookmarkStart w:id="1394" w:name="_Ref359226397"/>
      <w:bookmarkStart w:id="1395" w:name="_Toc365552660"/>
      <w:r>
        <w:t>Dissemination Unit mixed up statistics for all media mixed up</w:t>
      </w:r>
      <w:bookmarkEnd w:id="1392"/>
      <w:bookmarkEnd w:id="1393"/>
      <w:bookmarkEnd w:id="1394"/>
      <w:bookmarkEnd w:id="1395"/>
    </w:p>
    <w:p w:rsidR="003666CD" w:rsidRPr="001B6FA3" w:rsidRDefault="003666CD" w:rsidP="003666CD">
      <w:pPr>
        <w:rPr>
          <w:lang w:val="en-US"/>
        </w:rPr>
      </w:pPr>
      <w:r>
        <w:rPr>
          <w:lang w:val="en-US"/>
        </w:rPr>
        <w:t>The reports of this section are same as those in section “</w:t>
      </w:r>
      <w:r w:rsidR="003E07B6">
        <w:rPr>
          <w:lang w:val="en-US"/>
        </w:rPr>
        <w:fldChar w:fldCharType="begin"/>
      </w:r>
      <w:r>
        <w:rPr>
          <w:lang w:val="en-US"/>
        </w:rPr>
        <w:instrText xml:space="preserve"> REF _Ref359232050 \r \h </w:instrText>
      </w:r>
      <w:r w:rsidR="003E07B6">
        <w:rPr>
          <w:lang w:val="en-US"/>
        </w:rPr>
      </w:r>
      <w:r w:rsidR="003E07B6">
        <w:rPr>
          <w:lang w:val="en-US"/>
        </w:rPr>
        <w:fldChar w:fldCharType="separate"/>
      </w:r>
      <w:r w:rsidR="00FE42B4">
        <w:rPr>
          <w:lang w:val="en-US"/>
        </w:rPr>
        <w:t>5.1.7.11.4</w:t>
      </w:r>
      <w:r w:rsidR="003E07B6">
        <w:rPr>
          <w:lang w:val="en-US"/>
        </w:rPr>
        <w:fldChar w:fldCharType="end"/>
      </w:r>
      <w:r>
        <w:rPr>
          <w:lang w:val="en-US"/>
        </w:rPr>
        <w:t xml:space="preserve"> </w:t>
      </w:r>
      <w:r w:rsidR="003E07B6">
        <w:rPr>
          <w:lang w:val="en-US"/>
        </w:rPr>
        <w:fldChar w:fldCharType="begin"/>
      </w:r>
      <w:r>
        <w:rPr>
          <w:lang w:val="en-US"/>
        </w:rPr>
        <w:instrText xml:space="preserve"> REF _Ref359232052 \h </w:instrText>
      </w:r>
      <w:r w:rsidR="003E07B6">
        <w:rPr>
          <w:lang w:val="en-US"/>
        </w:rPr>
      </w:r>
      <w:r w:rsidR="003E07B6">
        <w:rPr>
          <w:lang w:val="en-US"/>
        </w:rPr>
        <w:fldChar w:fldCharType="separate"/>
      </w:r>
      <w:r w:rsidR="00FE42B4">
        <w:t>Dissemination Unit statistics for all media mixed up</w:t>
      </w:r>
      <w:r w:rsidR="003E07B6">
        <w:rPr>
          <w:lang w:val="en-US"/>
        </w:rPr>
        <w:fldChar w:fldCharType="end"/>
      </w:r>
      <w:r>
        <w:rPr>
          <w:lang w:val="en-US"/>
        </w:rPr>
        <w:t xml:space="preserve">”, page </w:t>
      </w:r>
      <w:r w:rsidR="003E07B6">
        <w:rPr>
          <w:lang w:val="en-US"/>
        </w:rPr>
        <w:fldChar w:fldCharType="begin"/>
      </w:r>
      <w:r>
        <w:rPr>
          <w:lang w:val="en-US"/>
        </w:rPr>
        <w:instrText xml:space="preserve"> PAGEREF _Ref359232055 \h </w:instrText>
      </w:r>
      <w:r w:rsidR="003E07B6">
        <w:rPr>
          <w:lang w:val="en-US"/>
        </w:rPr>
      </w:r>
      <w:r w:rsidR="003E07B6">
        <w:rPr>
          <w:lang w:val="en-US"/>
        </w:rPr>
        <w:fldChar w:fldCharType="separate"/>
      </w:r>
      <w:ins w:id="1396" w:author="dearith" w:date="2013-08-29T15:08:00Z">
        <w:r w:rsidR="00FE42B4">
          <w:rPr>
            <w:noProof/>
            <w:lang w:val="en-US"/>
          </w:rPr>
          <w:t>194</w:t>
        </w:r>
      </w:ins>
      <w:del w:id="1397" w:author="dearith" w:date="2013-08-29T15:08:00Z">
        <w:r w:rsidR="00C82D1C" w:rsidDel="00FE42B4">
          <w:rPr>
            <w:noProof/>
            <w:lang w:val="en-US"/>
          </w:rPr>
          <w:delText>183</w:delText>
        </w:r>
      </w:del>
      <w:r w:rsidR="003E07B6">
        <w:rPr>
          <w:lang w:val="en-US"/>
        </w:rPr>
        <w:fldChar w:fldCharType="end"/>
      </w:r>
      <w:r>
        <w:rPr>
          <w:lang w:val="en-US"/>
        </w:rPr>
        <w:t>, but they apply to all DU mixed up by media (virtual DU “AllDU”).</w:t>
      </w:r>
    </w:p>
    <w:p w:rsidR="00AB0BC9" w:rsidRPr="003666CD" w:rsidRDefault="00AB0BC9" w:rsidP="000D1ABA">
      <w:pPr>
        <w:jc w:val="left"/>
        <w:rPr>
          <w:lang w:val="en-US"/>
        </w:rPr>
      </w:pPr>
    </w:p>
    <w:p w:rsidR="006D3C35" w:rsidRPr="00B32DB7" w:rsidRDefault="006D3C35" w:rsidP="006D3C35">
      <w:pPr>
        <w:pStyle w:val="Titre4"/>
      </w:pPr>
      <w:bookmarkStart w:id="1398" w:name="_Toc365552661"/>
      <w:r>
        <w:t xml:space="preserve">CIS </w:t>
      </w:r>
      <w:r w:rsidRPr="00B32DB7">
        <w:t>Transaction accounting</w:t>
      </w:r>
      <w:r>
        <w:t xml:space="preserve"> physical view</w:t>
      </w:r>
      <w:bookmarkEnd w:id="1398"/>
    </w:p>
    <w:p w:rsidR="000D1ABA" w:rsidRPr="00483D55" w:rsidRDefault="000D1ABA" w:rsidP="00C20AF9">
      <w:pPr>
        <w:jc w:val="left"/>
      </w:pPr>
    </w:p>
    <w:p w:rsidR="00732AE0" w:rsidRPr="00B32DB7" w:rsidRDefault="005810F2" w:rsidP="00732AE0">
      <w:pPr>
        <w:keepNext/>
      </w:pPr>
      <w:commentRangeStart w:id="1399"/>
      <w:commentRangeStart w:id="1400"/>
      <w:commentRangeStart w:id="1401"/>
      <w:ins w:id="1402" w:author="dearith" w:date="2013-06-17T14:49:00Z">
        <w:r>
          <w:rPr>
            <w:noProof/>
            <w:lang w:val="fr-FR" w:eastAsia="fr-FR"/>
          </w:rPr>
          <w:lastRenderedPageBreak/>
          <w:drawing>
            <wp:inline distT="0" distB="0" distL="0" distR="0">
              <wp:extent cx="5759450" cy="4315437"/>
              <wp:effectExtent l="19050" t="0" r="0" b="0"/>
              <wp:docPr id="3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cstate="print"/>
                      <a:srcRect/>
                      <a:stretch>
                        <a:fillRect/>
                      </a:stretch>
                    </pic:blipFill>
                    <pic:spPr bwMode="auto">
                      <a:xfrm>
                        <a:off x="0" y="0"/>
                        <a:ext cx="5759450" cy="4315437"/>
                      </a:xfrm>
                      <a:prstGeom prst="rect">
                        <a:avLst/>
                      </a:prstGeom>
                      <a:noFill/>
                      <a:ln w="9525">
                        <a:noFill/>
                        <a:miter lim="800000"/>
                        <a:headEnd/>
                        <a:tailEnd/>
                      </a:ln>
                    </pic:spPr>
                  </pic:pic>
                </a:graphicData>
              </a:graphic>
            </wp:inline>
          </w:drawing>
        </w:r>
      </w:ins>
      <w:del w:id="1403" w:author="dearith" w:date="2013-06-17T14:49:00Z">
        <w:r>
          <w:rPr>
            <w:noProof/>
            <w:lang w:val="fr-FR" w:eastAsia="fr-FR"/>
          </w:rPr>
          <w:lastRenderedPageBreak/>
          <w:drawing>
            <wp:inline distT="0" distB="0" distL="0" distR="0">
              <wp:extent cx="5759450" cy="4381125"/>
              <wp:effectExtent l="0" t="0" r="0" b="0"/>
              <wp:docPr id="29" name="Image 1"/>
              <wp:cNvGraphicFramePr/>
              <a:graphic xmlns:a="http://schemas.openxmlformats.org/drawingml/2006/main">
                <a:graphicData uri="http://schemas.openxmlformats.org/drawingml/2006/picture">
                  <pic:pic xmlns:pic="http://schemas.openxmlformats.org/drawingml/2006/picture">
                    <pic:nvPicPr>
                      <pic:cNvPr id="159750" name="Picture 6"/>
                      <pic:cNvPicPr>
                        <a:picLocks noChangeAspect="1" noChangeArrowheads="1"/>
                      </pic:cNvPicPr>
                    </pic:nvPicPr>
                    <pic:blipFill>
                      <a:blip r:embed="rId141" cstate="print"/>
                      <a:srcRect/>
                      <a:stretch>
                        <a:fillRect/>
                      </a:stretch>
                    </pic:blipFill>
                    <pic:spPr bwMode="auto">
                      <a:xfrm>
                        <a:off x="0" y="0"/>
                        <a:ext cx="5759450" cy="4381125"/>
                      </a:xfrm>
                      <a:prstGeom prst="rect">
                        <a:avLst/>
                      </a:prstGeom>
                      <a:noFill/>
                      <a:ln w="9525">
                        <a:noFill/>
                        <a:miter lim="800000"/>
                        <a:headEnd/>
                        <a:tailEnd/>
                      </a:ln>
                      <a:effectLst/>
                    </pic:spPr>
                  </pic:pic>
                </a:graphicData>
              </a:graphic>
            </wp:inline>
          </w:drawing>
        </w:r>
      </w:del>
      <w:commentRangeEnd w:id="1399"/>
      <w:commentRangeEnd w:id="1400"/>
      <w:commentRangeEnd w:id="1401"/>
      <w:r w:rsidR="00732AE0">
        <w:rPr>
          <w:rStyle w:val="Marquedecommentaire"/>
          <w:rFonts w:eastAsia="Times New Roman"/>
        </w:rPr>
        <w:commentReference w:id="1399"/>
      </w:r>
      <w:r w:rsidR="00732AE0" w:rsidRPr="00B32DB7">
        <w:rPr>
          <w:rStyle w:val="Marquedecommentaire"/>
          <w:rFonts w:eastAsia="Times New Roman"/>
        </w:rPr>
        <w:commentReference w:id="1400"/>
      </w:r>
      <w:r w:rsidR="00732AE0" w:rsidRPr="00B32DB7">
        <w:rPr>
          <w:rStyle w:val="Marquedecommentaire"/>
          <w:rFonts w:eastAsia="Times New Roman"/>
        </w:rPr>
        <w:commentReference w:id="1401"/>
      </w:r>
    </w:p>
    <w:p w:rsidR="00732AE0" w:rsidRPr="00B32DB7" w:rsidRDefault="00732AE0" w:rsidP="00732AE0">
      <w:pPr>
        <w:pStyle w:val="Lgende"/>
      </w:pPr>
      <w:bookmarkStart w:id="1404" w:name="_Toc365552509"/>
      <w:r w:rsidRPr="00B32DB7">
        <w:t xml:space="preserve">Figure </w:t>
      </w:r>
      <w:r w:rsidR="00086262">
        <w:fldChar w:fldCharType="begin"/>
      </w:r>
      <w:r w:rsidR="00086262">
        <w:instrText xml:space="preserve"> SEQ Figure \* ARABIC </w:instrText>
      </w:r>
      <w:r w:rsidR="00086262">
        <w:fldChar w:fldCharType="separate"/>
      </w:r>
      <w:r w:rsidR="00FE42B4">
        <w:rPr>
          <w:noProof/>
        </w:rPr>
        <w:t>45</w:t>
      </w:r>
      <w:r w:rsidR="00086262">
        <w:rPr>
          <w:noProof/>
        </w:rPr>
        <w:fldChar w:fldCharType="end"/>
      </w:r>
      <w:r w:rsidR="00E52AB6">
        <w:t xml:space="preserve"> - CIS </w:t>
      </w:r>
      <w:r w:rsidRPr="00B32DB7">
        <w:t>Transaction accounting physical architecture</w:t>
      </w:r>
      <w:bookmarkEnd w:id="1404"/>
    </w:p>
    <w:p w:rsidR="00732AE0" w:rsidRPr="00732AE0" w:rsidRDefault="00732AE0" w:rsidP="00732AE0">
      <w:pPr>
        <w:rPr>
          <w:lang w:val="en-US"/>
        </w:rPr>
      </w:pPr>
    </w:p>
    <w:p w:rsidR="00732AE0" w:rsidRDefault="00732AE0" w:rsidP="00732AE0">
      <w:pPr>
        <w:pStyle w:val="Titre4"/>
      </w:pPr>
      <w:bookmarkStart w:id="1405" w:name="_Toc365552662"/>
      <w:r>
        <w:t>Interfaces</w:t>
      </w:r>
      <w:bookmarkEnd w:id="1405"/>
    </w:p>
    <w:p w:rsidR="00732AE0" w:rsidRPr="00B32DB7" w:rsidRDefault="00732AE0" w:rsidP="00732AE0">
      <w:pPr>
        <w:pStyle w:val="Citationintense"/>
      </w:pPr>
      <w:r w:rsidRPr="00B32DB7">
        <w:t>Table</w:t>
      </w:r>
    </w:p>
    <w:tbl>
      <w:tblPr>
        <w:tblStyle w:val="Grilledutableau"/>
        <w:tblW w:w="9322" w:type="dxa"/>
        <w:tblLayout w:type="fixed"/>
        <w:tblLook w:val="04A0" w:firstRow="1" w:lastRow="0" w:firstColumn="1" w:lastColumn="0" w:noHBand="0" w:noVBand="1"/>
      </w:tblPr>
      <w:tblGrid>
        <w:gridCol w:w="2235"/>
        <w:gridCol w:w="3685"/>
        <w:gridCol w:w="1418"/>
        <w:gridCol w:w="992"/>
        <w:gridCol w:w="992"/>
      </w:tblGrid>
      <w:tr w:rsidR="00732AE0" w:rsidRPr="00B32DB7" w:rsidTr="00732AE0">
        <w:tc>
          <w:tcPr>
            <w:tcW w:w="2235" w:type="dxa"/>
            <w:tcBorders>
              <w:bottom w:val="single" w:sz="4" w:space="0" w:color="000000"/>
            </w:tcBorders>
            <w:shd w:val="clear" w:color="auto" w:fill="C2D69B" w:themeFill="accent3" w:themeFillTint="99"/>
          </w:tcPr>
          <w:p w:rsidR="00732AE0" w:rsidRPr="00B32DB7" w:rsidRDefault="00732AE0" w:rsidP="00732AE0">
            <w:r w:rsidRPr="00B32DB7">
              <w:t>Name</w:t>
            </w:r>
          </w:p>
        </w:tc>
        <w:tc>
          <w:tcPr>
            <w:tcW w:w="3685" w:type="dxa"/>
            <w:tcBorders>
              <w:bottom w:val="single" w:sz="4" w:space="0" w:color="000000"/>
            </w:tcBorders>
            <w:shd w:val="clear" w:color="auto" w:fill="C2D69B" w:themeFill="accent3" w:themeFillTint="99"/>
          </w:tcPr>
          <w:p w:rsidR="00732AE0" w:rsidRPr="00B32DB7" w:rsidRDefault="00732AE0" w:rsidP="00732AE0">
            <w:r w:rsidRPr="00B32DB7">
              <w:t>Description</w:t>
            </w:r>
          </w:p>
        </w:tc>
        <w:tc>
          <w:tcPr>
            <w:tcW w:w="1418" w:type="dxa"/>
            <w:tcBorders>
              <w:bottom w:val="single" w:sz="4" w:space="0" w:color="000000"/>
            </w:tcBorders>
            <w:shd w:val="clear" w:color="auto" w:fill="C2D69B" w:themeFill="accent3" w:themeFillTint="99"/>
          </w:tcPr>
          <w:p w:rsidR="00732AE0" w:rsidRPr="00B32DB7" w:rsidRDefault="00732AE0" w:rsidP="00732AE0">
            <w:r w:rsidRPr="00B32DB7">
              <w:t>Interface provided / use an external interface</w:t>
            </w:r>
          </w:p>
        </w:tc>
        <w:tc>
          <w:tcPr>
            <w:tcW w:w="992" w:type="dxa"/>
            <w:tcBorders>
              <w:bottom w:val="single" w:sz="4" w:space="0" w:color="000000"/>
            </w:tcBorders>
            <w:shd w:val="clear" w:color="auto" w:fill="C2D69B" w:themeFill="accent3" w:themeFillTint="99"/>
          </w:tcPr>
          <w:p w:rsidR="00732AE0" w:rsidRPr="00B32DB7" w:rsidRDefault="00732AE0" w:rsidP="00732AE0">
            <w:r w:rsidRPr="00B32DB7">
              <w:t>Format</w:t>
            </w:r>
          </w:p>
        </w:tc>
        <w:tc>
          <w:tcPr>
            <w:tcW w:w="992" w:type="dxa"/>
            <w:tcBorders>
              <w:bottom w:val="single" w:sz="4" w:space="0" w:color="000000"/>
            </w:tcBorders>
            <w:shd w:val="clear" w:color="auto" w:fill="C2D69B" w:themeFill="accent3" w:themeFillTint="99"/>
          </w:tcPr>
          <w:p w:rsidR="00732AE0" w:rsidRPr="00B32DB7" w:rsidRDefault="00732AE0" w:rsidP="00732AE0">
            <w:pPr>
              <w:ind w:left="-107" w:right="-534"/>
            </w:pPr>
            <w:r w:rsidRPr="00B32DB7">
              <w:t>Protocol</w:t>
            </w:r>
          </w:p>
        </w:tc>
      </w:tr>
      <w:tr w:rsidR="004C4581" w:rsidRPr="00B32DB7" w:rsidTr="004C4581">
        <w:tc>
          <w:tcPr>
            <w:tcW w:w="2235" w:type="dxa"/>
            <w:shd w:val="clear" w:color="auto" w:fill="FFFFFF" w:themeFill="background1"/>
          </w:tcPr>
          <w:p w:rsidR="004C4581" w:rsidRPr="004C4581" w:rsidRDefault="004C4581" w:rsidP="004C4581">
            <w:pPr>
              <w:rPr>
                <w:lang w:val="fr-FR"/>
              </w:rPr>
            </w:pPr>
            <w:r w:rsidRPr="004C4581">
              <w:rPr>
                <w:lang w:val="fr-FR"/>
              </w:rPr>
              <w:t>EI_MIS_TA_MONITORING</w:t>
            </w:r>
            <w:r>
              <w:rPr>
                <w:lang w:val="fr-FR"/>
              </w:rPr>
              <w:t>&lt;</w:t>
            </w:r>
            <w:r w:rsidRPr="004C4581">
              <w:rPr>
                <w:lang w:val="fr-FR"/>
              </w:rPr>
              <w:t>APACHE</w:t>
            </w:r>
            <w:r>
              <w:rPr>
                <w:lang w:val="fr-FR"/>
              </w:rPr>
              <w:t>&gt;</w:t>
            </w:r>
          </w:p>
        </w:tc>
        <w:tc>
          <w:tcPr>
            <w:tcW w:w="3685" w:type="dxa"/>
            <w:shd w:val="clear" w:color="auto" w:fill="FFFFFF" w:themeFill="background1"/>
          </w:tcPr>
          <w:p w:rsidR="004C4581" w:rsidRPr="00B32DB7" w:rsidRDefault="004C4581" w:rsidP="004C4581">
            <w:r w:rsidRPr="00B32DB7">
              <w:t xml:space="preserve">Transaction monitoring interface at CIS that retrieve </w:t>
            </w:r>
            <w:r w:rsidRPr="004C4581">
              <w:rPr>
                <w:b/>
              </w:rPr>
              <w:t>Apache</w:t>
            </w:r>
            <w:r>
              <w:t xml:space="preserve"> </w:t>
            </w:r>
            <w:r w:rsidRPr="004C4581">
              <w:t>logs</w:t>
            </w:r>
            <w:r w:rsidRPr="00B32DB7">
              <w:t>.</w:t>
            </w:r>
          </w:p>
        </w:tc>
        <w:tc>
          <w:tcPr>
            <w:tcW w:w="1418" w:type="dxa"/>
            <w:shd w:val="clear" w:color="auto" w:fill="FFFFFF" w:themeFill="background1"/>
          </w:tcPr>
          <w:p w:rsidR="004C4581" w:rsidRPr="00B32DB7" w:rsidRDefault="004C4581" w:rsidP="004C4581">
            <w:r>
              <w:t>External</w:t>
            </w:r>
          </w:p>
        </w:tc>
        <w:tc>
          <w:tcPr>
            <w:tcW w:w="992" w:type="dxa"/>
            <w:shd w:val="clear" w:color="auto" w:fill="FFFFFF" w:themeFill="background1"/>
          </w:tcPr>
          <w:p w:rsidR="004C4581" w:rsidRPr="00B32DB7" w:rsidRDefault="004C4581" w:rsidP="004C4581"/>
        </w:tc>
        <w:tc>
          <w:tcPr>
            <w:tcW w:w="992" w:type="dxa"/>
            <w:shd w:val="clear" w:color="auto" w:fill="FFFFFF" w:themeFill="background1"/>
          </w:tcPr>
          <w:p w:rsidR="004C4581" w:rsidRPr="00B32DB7" w:rsidRDefault="004C4581" w:rsidP="004C4581">
            <w:pPr>
              <w:ind w:left="-107" w:right="-534"/>
            </w:pPr>
          </w:p>
        </w:tc>
      </w:tr>
      <w:tr w:rsidR="00732AE0" w:rsidRPr="00B32DB7" w:rsidTr="00732AE0">
        <w:tc>
          <w:tcPr>
            <w:tcW w:w="2235" w:type="dxa"/>
            <w:shd w:val="clear" w:color="auto" w:fill="FFFFFF" w:themeFill="background1"/>
          </w:tcPr>
          <w:p w:rsidR="00732AE0" w:rsidRPr="004C4581" w:rsidRDefault="00732AE0" w:rsidP="004C4581">
            <w:pPr>
              <w:rPr>
                <w:lang w:val="fr-FR"/>
              </w:rPr>
            </w:pPr>
            <w:r w:rsidRPr="004C4581">
              <w:rPr>
                <w:lang w:val="fr-FR"/>
              </w:rPr>
              <w:t>EI_MIS_TA_MONITORING</w:t>
            </w:r>
            <w:r w:rsidR="004C4581">
              <w:rPr>
                <w:lang w:val="fr-FR"/>
              </w:rPr>
              <w:t>&lt;VSFTPD&gt;</w:t>
            </w:r>
          </w:p>
        </w:tc>
        <w:tc>
          <w:tcPr>
            <w:tcW w:w="3685" w:type="dxa"/>
            <w:shd w:val="clear" w:color="auto" w:fill="FFFFFF" w:themeFill="background1"/>
          </w:tcPr>
          <w:p w:rsidR="00732AE0" w:rsidRPr="00B32DB7" w:rsidRDefault="00732AE0" w:rsidP="004C4581">
            <w:r w:rsidRPr="00B32DB7">
              <w:t xml:space="preserve">Transaction monitoring interface at CIS that retrieve </w:t>
            </w:r>
            <w:r w:rsidR="004C4581">
              <w:rPr>
                <w:b/>
              </w:rPr>
              <w:t>VSFTPD</w:t>
            </w:r>
            <w:r w:rsidR="004C4581">
              <w:t xml:space="preserve"> </w:t>
            </w:r>
            <w:r w:rsidRPr="004C4581">
              <w:t>logs</w:t>
            </w:r>
            <w:r w:rsidRPr="00B32DB7">
              <w:t>.</w:t>
            </w:r>
          </w:p>
        </w:tc>
        <w:tc>
          <w:tcPr>
            <w:tcW w:w="1418" w:type="dxa"/>
            <w:shd w:val="clear" w:color="auto" w:fill="FFFFFF" w:themeFill="background1"/>
          </w:tcPr>
          <w:p w:rsidR="00732AE0" w:rsidRPr="00B32DB7" w:rsidRDefault="00732AE0" w:rsidP="00732AE0">
            <w:r>
              <w:t>External</w:t>
            </w:r>
          </w:p>
        </w:tc>
        <w:tc>
          <w:tcPr>
            <w:tcW w:w="992" w:type="dxa"/>
            <w:shd w:val="clear" w:color="auto" w:fill="FFFFFF" w:themeFill="background1"/>
          </w:tcPr>
          <w:p w:rsidR="00732AE0" w:rsidRPr="00B32DB7" w:rsidRDefault="00732AE0" w:rsidP="00732AE0"/>
        </w:tc>
        <w:tc>
          <w:tcPr>
            <w:tcW w:w="992" w:type="dxa"/>
            <w:shd w:val="clear" w:color="auto" w:fill="FFFFFF" w:themeFill="background1"/>
          </w:tcPr>
          <w:p w:rsidR="00732AE0" w:rsidRPr="00B32DB7" w:rsidRDefault="00732AE0" w:rsidP="00732AE0">
            <w:pPr>
              <w:ind w:left="-107" w:right="-534"/>
            </w:pPr>
          </w:p>
        </w:tc>
      </w:tr>
      <w:tr w:rsidR="00732AE0" w:rsidRPr="00B32DB7" w:rsidTr="00732AE0">
        <w:tc>
          <w:tcPr>
            <w:tcW w:w="2235" w:type="dxa"/>
            <w:shd w:val="clear" w:color="auto" w:fill="FFFFFF" w:themeFill="background1"/>
          </w:tcPr>
          <w:p w:rsidR="00732AE0" w:rsidRPr="00B32DB7" w:rsidRDefault="00732AE0" w:rsidP="00732AE0">
            <w:r w:rsidRPr="00B32DB7">
              <w:t>EI_MIS_TA_REPO</w:t>
            </w:r>
            <w:r w:rsidRPr="00B32DB7">
              <w:lastRenderedPageBreak/>
              <w:t>RTS</w:t>
            </w:r>
          </w:p>
        </w:tc>
        <w:tc>
          <w:tcPr>
            <w:tcW w:w="3685" w:type="dxa"/>
            <w:shd w:val="clear" w:color="auto" w:fill="FFFFFF" w:themeFill="background1"/>
          </w:tcPr>
          <w:p w:rsidR="00732AE0" w:rsidRPr="00B32DB7" w:rsidRDefault="00732AE0" w:rsidP="00732AE0">
            <w:r w:rsidRPr="00B32DB7">
              <w:lastRenderedPageBreak/>
              <w:t xml:space="preserve">This interface is used by Service </w:t>
            </w:r>
            <w:r w:rsidRPr="00B32DB7">
              <w:lastRenderedPageBreak/>
              <w:t>Desk or Service Managers to have access to the reports.</w:t>
            </w:r>
          </w:p>
        </w:tc>
        <w:tc>
          <w:tcPr>
            <w:tcW w:w="1418" w:type="dxa"/>
            <w:shd w:val="clear" w:color="auto" w:fill="FFFFFF" w:themeFill="background1"/>
          </w:tcPr>
          <w:p w:rsidR="00732AE0" w:rsidRPr="00B32DB7" w:rsidRDefault="00732AE0" w:rsidP="00732AE0">
            <w:r>
              <w:lastRenderedPageBreak/>
              <w:t>Provided</w:t>
            </w:r>
          </w:p>
        </w:tc>
        <w:tc>
          <w:tcPr>
            <w:tcW w:w="992" w:type="dxa"/>
            <w:shd w:val="clear" w:color="auto" w:fill="FFFFFF" w:themeFill="background1"/>
          </w:tcPr>
          <w:p w:rsidR="00732AE0" w:rsidRPr="00B32DB7" w:rsidRDefault="00732AE0" w:rsidP="00732AE0"/>
        </w:tc>
        <w:tc>
          <w:tcPr>
            <w:tcW w:w="992" w:type="dxa"/>
            <w:shd w:val="clear" w:color="auto" w:fill="FFFFFF" w:themeFill="background1"/>
          </w:tcPr>
          <w:p w:rsidR="00732AE0" w:rsidRPr="00B32DB7" w:rsidRDefault="00732AE0" w:rsidP="00732AE0">
            <w:pPr>
              <w:ind w:left="-107" w:right="-534"/>
            </w:pPr>
          </w:p>
        </w:tc>
      </w:tr>
    </w:tbl>
    <w:p w:rsidR="00732AE0" w:rsidRDefault="00732AE0" w:rsidP="00732AE0">
      <w:pPr>
        <w:rPr>
          <w:lang w:val="en-US"/>
        </w:rPr>
      </w:pPr>
    </w:p>
    <w:p w:rsidR="00732AE0" w:rsidRPr="00B32DB7" w:rsidRDefault="00732AE0" w:rsidP="00732AE0">
      <w:pPr>
        <w:pStyle w:val="Citationintense"/>
      </w:pPr>
      <w:commentRangeStart w:id="1406"/>
      <w:commentRangeStart w:id="1407"/>
      <w:r w:rsidRPr="00B32DB7">
        <w:t>Figure</w:t>
      </w:r>
      <w:commentRangeEnd w:id="1406"/>
      <w:r w:rsidRPr="00B32DB7">
        <w:rPr>
          <w:rStyle w:val="Marquedecommentaire"/>
          <w:rFonts w:eastAsia="Times New Roman"/>
          <w:b w:val="0"/>
          <w:bCs w:val="0"/>
          <w:i w:val="0"/>
          <w:iCs w:val="0"/>
          <w:color w:val="auto"/>
        </w:rPr>
        <w:commentReference w:id="1406"/>
      </w:r>
      <w:commentRangeEnd w:id="1407"/>
      <w:r w:rsidR="00282804">
        <w:rPr>
          <w:rStyle w:val="Marquedecommentaire"/>
          <w:rFonts w:eastAsia="Times New Roman"/>
          <w:b w:val="0"/>
          <w:bCs w:val="0"/>
          <w:i w:val="0"/>
          <w:iCs w:val="0"/>
          <w:color w:val="auto"/>
        </w:rPr>
        <w:commentReference w:id="1407"/>
      </w:r>
    </w:p>
    <w:p w:rsidR="00732AE0" w:rsidRPr="00B32DB7" w:rsidRDefault="00C11C6B" w:rsidP="00732AE0">
      <w:pPr>
        <w:keepNext/>
        <w:jc w:val="center"/>
      </w:pPr>
      <w:r w:rsidRPr="00C11C6B">
        <w:rPr>
          <w:noProof/>
          <w:lang w:val="fr-FR" w:eastAsia="fr-FR"/>
        </w:rPr>
        <w:drawing>
          <wp:inline distT="0" distB="0" distL="0" distR="0">
            <wp:extent cx="5759450" cy="3943249"/>
            <wp:effectExtent l="19050" t="0" r="0" b="0"/>
            <wp:docPr id="3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cstate="print"/>
                    <a:srcRect/>
                    <a:stretch>
                      <a:fillRect/>
                    </a:stretch>
                  </pic:blipFill>
                  <pic:spPr bwMode="auto">
                    <a:xfrm>
                      <a:off x="0" y="0"/>
                      <a:ext cx="5759450" cy="3943249"/>
                    </a:xfrm>
                    <a:prstGeom prst="rect">
                      <a:avLst/>
                    </a:prstGeom>
                    <a:noFill/>
                    <a:ln w="9525">
                      <a:noFill/>
                      <a:miter lim="800000"/>
                      <a:headEnd/>
                      <a:tailEnd/>
                    </a:ln>
                  </pic:spPr>
                </pic:pic>
              </a:graphicData>
            </a:graphic>
          </wp:inline>
        </w:drawing>
      </w:r>
    </w:p>
    <w:p w:rsidR="00732AE0" w:rsidRPr="00B32DB7" w:rsidRDefault="00732AE0" w:rsidP="00732AE0">
      <w:pPr>
        <w:pStyle w:val="Lgende"/>
      </w:pPr>
      <w:bookmarkStart w:id="1408" w:name="_Toc365552510"/>
      <w:r w:rsidRPr="00B32DB7">
        <w:t xml:space="preserve">Figure </w:t>
      </w:r>
      <w:r w:rsidR="00086262">
        <w:fldChar w:fldCharType="begin"/>
      </w:r>
      <w:r w:rsidR="00086262">
        <w:instrText xml:space="preserve"> SEQ Figure \* ARABIC </w:instrText>
      </w:r>
      <w:r w:rsidR="00086262">
        <w:fldChar w:fldCharType="separate"/>
      </w:r>
      <w:r w:rsidR="00FE42B4">
        <w:rPr>
          <w:noProof/>
        </w:rPr>
        <w:t>46</w:t>
      </w:r>
      <w:r w:rsidR="00086262">
        <w:rPr>
          <w:noProof/>
        </w:rPr>
        <w:fldChar w:fldCharType="end"/>
      </w:r>
      <w:r w:rsidRPr="00B32DB7">
        <w:t xml:space="preserve"> – </w:t>
      </w:r>
      <w:r w:rsidR="0093564F">
        <w:t>CIS Transaction Accounting</w:t>
      </w:r>
      <w:r w:rsidR="007C4F67">
        <w:t xml:space="preserve"> interfaces diagram</w:t>
      </w:r>
      <w:bookmarkEnd w:id="1408"/>
    </w:p>
    <w:p w:rsidR="00732AE0" w:rsidRDefault="00732AE0" w:rsidP="00732AE0">
      <w:pPr>
        <w:pStyle w:val="Citationintense"/>
      </w:pPr>
      <w:r w:rsidRPr="00B32DB7">
        <w:t xml:space="preserve">Detailed description of </w:t>
      </w:r>
      <w:commentRangeStart w:id="1409"/>
      <w:r w:rsidRPr="00B32DB7">
        <w:t>interfaces</w:t>
      </w:r>
      <w:commentRangeEnd w:id="1409"/>
      <w:r>
        <w:rPr>
          <w:rStyle w:val="Marquedecommentaire"/>
          <w:rFonts w:eastAsia="Times New Roman"/>
          <w:b w:val="0"/>
          <w:bCs w:val="0"/>
          <w:i w:val="0"/>
          <w:iCs w:val="0"/>
          <w:color w:val="auto"/>
        </w:rPr>
        <w:commentReference w:id="1409"/>
      </w:r>
    </w:p>
    <w:p w:rsidR="000B2FA0" w:rsidRDefault="000B2FA0" w:rsidP="000B2FA0">
      <w:pPr>
        <w:pStyle w:val="Titre5"/>
        <w:rPr>
          <w:lang w:val="fr-FR"/>
        </w:rPr>
      </w:pPr>
      <w:bookmarkStart w:id="1410" w:name="_Toc365552663"/>
      <w:r w:rsidRPr="000B2FA0">
        <w:rPr>
          <w:lang w:val="fr-FR"/>
        </w:rPr>
        <w:t>EI_MIS_TA_MONITORING&lt;APACHE&gt;</w:t>
      </w:r>
      <w:bookmarkEnd w:id="1410"/>
    </w:p>
    <w:p w:rsidR="009A01AF" w:rsidRDefault="009A01AF" w:rsidP="009A01AF">
      <w:pPr>
        <w:rPr>
          <w:lang w:val="en-US"/>
        </w:rPr>
      </w:pPr>
      <w:r w:rsidRPr="009A01AF">
        <w:rPr>
          <w:lang w:val="en-US"/>
        </w:rPr>
        <w:t>This interface allows retrieving Apache logs</w:t>
      </w:r>
      <w:r w:rsidR="00C11C6B">
        <w:rPr>
          <w:lang w:val="en-US"/>
        </w:rPr>
        <w:t xml:space="preserve"> files</w:t>
      </w:r>
      <w:r w:rsidRPr="009A01AF">
        <w:rPr>
          <w:lang w:val="en-US"/>
        </w:rPr>
        <w:t xml:space="preserve"> from a remote </w:t>
      </w:r>
      <w:r>
        <w:rPr>
          <w:lang w:val="en-US"/>
        </w:rPr>
        <w:t xml:space="preserve">HTTP </w:t>
      </w:r>
      <w:r w:rsidRPr="009A01AF">
        <w:rPr>
          <w:lang w:val="en-US"/>
        </w:rPr>
        <w:t>server.</w:t>
      </w:r>
    </w:p>
    <w:p w:rsidR="00C11C6B" w:rsidRPr="009A01AF" w:rsidRDefault="00C11C6B" w:rsidP="009A01AF">
      <w:pPr>
        <w:rPr>
          <w:lang w:val="en-US"/>
        </w:rPr>
      </w:pPr>
      <w:r>
        <w:rPr>
          <w:lang w:val="en-US"/>
        </w:rPr>
        <w:t>The HTTP access is either anonymous or HTTP Basic Authentication</w:t>
      </w:r>
    </w:p>
    <w:p w:rsidR="000B2FA0" w:rsidRDefault="000B2FA0" w:rsidP="000B2FA0">
      <w:pPr>
        <w:rPr>
          <w:lang w:val="en-US"/>
        </w:rPr>
      </w:pPr>
      <w:r w:rsidRPr="004C4581">
        <w:rPr>
          <w:lang w:val="en-US"/>
        </w:rPr>
        <w:t xml:space="preserve">See </w:t>
      </w:r>
      <w:r w:rsidR="00C11C6B">
        <w:rPr>
          <w:lang w:val="en-US"/>
        </w:rPr>
        <w:t xml:space="preserve">also </w:t>
      </w:r>
      <w:r w:rsidRPr="004C4581">
        <w:rPr>
          <w:lang w:val="en-US"/>
        </w:rPr>
        <w:t xml:space="preserve">the </w:t>
      </w:r>
      <w:bookmarkStart w:id="1411" w:name="_Toc358641798"/>
      <w:r w:rsidRPr="00DC2CD5">
        <w:rPr>
          <w:lang w:val="en-US"/>
        </w:rPr>
        <w:t>EI_DISS_GW_TA_MONITORING</w:t>
      </w:r>
      <w:r>
        <w:rPr>
          <w:lang w:val="en-US"/>
        </w:rPr>
        <w:t>&lt;APACHE&gt;</w:t>
      </w:r>
      <w:bookmarkEnd w:id="1411"/>
      <w:r>
        <w:rPr>
          <w:lang w:val="en-US"/>
        </w:rPr>
        <w:t xml:space="preserve"> in the [</w:t>
      </w:r>
      <w:r w:rsidR="003E07B6">
        <w:rPr>
          <w:lang w:val="en-US"/>
        </w:rPr>
        <w:fldChar w:fldCharType="begin"/>
      </w:r>
      <w:r>
        <w:rPr>
          <w:lang w:val="en-US"/>
        </w:rPr>
        <w:instrText xml:space="preserve"> REF _Ref359248414 \h </w:instrText>
      </w:r>
      <w:r w:rsidR="003E07B6">
        <w:rPr>
          <w:lang w:val="en-US"/>
        </w:rPr>
      </w:r>
      <w:r w:rsidR="003E07B6">
        <w:rPr>
          <w:lang w:val="en-US"/>
        </w:rPr>
        <w:fldChar w:fldCharType="separate"/>
      </w:r>
      <w:r w:rsidR="00FE42B4">
        <w:t xml:space="preserve">DA </w:t>
      </w:r>
      <w:r w:rsidR="00FE42B4">
        <w:rPr>
          <w:noProof/>
        </w:rPr>
        <w:t>7</w:t>
      </w:r>
      <w:r w:rsidR="003E07B6">
        <w:rPr>
          <w:lang w:val="en-US"/>
        </w:rPr>
        <w:fldChar w:fldCharType="end"/>
      </w:r>
      <w:r>
        <w:rPr>
          <w:lang w:val="en-US"/>
        </w:rPr>
        <w:t>] document.</w:t>
      </w:r>
    </w:p>
    <w:p w:rsidR="00C11C6B" w:rsidRDefault="00C11C6B" w:rsidP="00C11C6B">
      <w:pPr>
        <w:rPr>
          <w:lang w:val="en-US"/>
        </w:rPr>
      </w:pPr>
      <w:r>
        <w:rPr>
          <w:lang w:val="en-US"/>
        </w:rPr>
        <w:t>The input is the “</w:t>
      </w:r>
      <w:r w:rsidR="003E07B6">
        <w:rPr>
          <w:lang w:val="en-US"/>
        </w:rPr>
        <w:fldChar w:fldCharType="begin"/>
      </w:r>
      <w:r>
        <w:rPr>
          <w:lang w:val="en-US"/>
        </w:rPr>
        <w:instrText xml:space="preserve"> REF _Ref357084439 \h </w:instrText>
      </w:r>
      <w:r w:rsidR="003E07B6">
        <w:rPr>
          <w:lang w:val="en-US"/>
        </w:rPr>
      </w:r>
      <w:r w:rsidR="003E07B6">
        <w:rPr>
          <w:lang w:val="en-US"/>
        </w:rPr>
        <w:fldChar w:fldCharType="separate"/>
      </w:r>
      <w:ins w:id="1412" w:author="dearith" w:date="2013-08-29T15:08:00Z">
        <w:r w:rsidR="00FE42B4">
          <w:t>The log configuration file (C</w:t>
        </w:r>
        <w:r w:rsidR="00FE42B4" w:rsidRPr="00707220">
          <w:t>)</w:t>
        </w:r>
      </w:ins>
      <w:del w:id="1413" w:author="dearith" w:date="2013-08-29T15:08:00Z">
        <w:r w:rsidR="00C82D1C" w:rsidDel="00FE42B4">
          <w:delText>The log configuration file (C</w:delText>
        </w:r>
        <w:r w:rsidR="00C82D1C" w:rsidRPr="00707220" w:rsidDel="00FE42B4">
          <w:delText>)</w:delText>
        </w:r>
      </w:del>
      <w:r w:rsidR="003E07B6">
        <w:rPr>
          <w:lang w:val="en-US"/>
        </w:rPr>
        <w:fldChar w:fldCharType="end"/>
      </w:r>
      <w:r>
        <w:rPr>
          <w:lang w:val="en-US"/>
        </w:rPr>
        <w:t xml:space="preserve">”, see page </w:t>
      </w:r>
      <w:r w:rsidR="003E07B6">
        <w:rPr>
          <w:lang w:val="en-US"/>
        </w:rPr>
        <w:fldChar w:fldCharType="begin"/>
      </w:r>
      <w:r>
        <w:rPr>
          <w:lang w:val="en-US"/>
        </w:rPr>
        <w:instrText xml:space="preserve"> PAGEREF _Ref357084439 \h </w:instrText>
      </w:r>
      <w:r w:rsidR="003E07B6">
        <w:rPr>
          <w:lang w:val="en-US"/>
        </w:rPr>
      </w:r>
      <w:r w:rsidR="003E07B6">
        <w:rPr>
          <w:lang w:val="en-US"/>
        </w:rPr>
        <w:fldChar w:fldCharType="separate"/>
      </w:r>
      <w:ins w:id="1414" w:author="dearith" w:date="2013-08-29T15:08:00Z">
        <w:r w:rsidR="00FE42B4">
          <w:rPr>
            <w:noProof/>
            <w:lang w:val="en-US"/>
          </w:rPr>
          <w:t>140</w:t>
        </w:r>
      </w:ins>
      <w:del w:id="1415" w:author="dearith" w:date="2013-08-29T15:08:00Z">
        <w:r w:rsidR="00C82D1C" w:rsidDel="00FE42B4">
          <w:rPr>
            <w:noProof/>
            <w:lang w:val="en-US"/>
          </w:rPr>
          <w:delText>130</w:delText>
        </w:r>
      </w:del>
      <w:r w:rsidR="003E07B6">
        <w:rPr>
          <w:lang w:val="en-US"/>
        </w:rPr>
        <w:fldChar w:fldCharType="end"/>
      </w:r>
      <w:r>
        <w:rPr>
          <w:lang w:val="en-US"/>
        </w:rPr>
        <w:t>.</w:t>
      </w:r>
    </w:p>
    <w:p w:rsidR="00C11C6B" w:rsidRPr="004C4581" w:rsidRDefault="00C11C6B" w:rsidP="00C11C6B">
      <w:pPr>
        <w:rPr>
          <w:lang w:val="en-US"/>
        </w:rPr>
      </w:pPr>
      <w:r>
        <w:rPr>
          <w:lang w:val="en-US"/>
        </w:rPr>
        <w:t>The output is the retrieved Apache logs file</w:t>
      </w:r>
    </w:p>
    <w:p w:rsidR="000B2FA0" w:rsidRDefault="000B2FA0" w:rsidP="000B2FA0">
      <w:pPr>
        <w:pStyle w:val="Titre5"/>
        <w:rPr>
          <w:lang w:val="fr-FR"/>
        </w:rPr>
      </w:pPr>
      <w:bookmarkStart w:id="1416" w:name="_Toc365552664"/>
      <w:r w:rsidRPr="000B2FA0">
        <w:rPr>
          <w:lang w:val="fr-FR"/>
        </w:rPr>
        <w:lastRenderedPageBreak/>
        <w:t>EI_MIS_TA_MONITORING&lt;</w:t>
      </w:r>
      <w:r>
        <w:rPr>
          <w:lang w:val="fr-FR"/>
        </w:rPr>
        <w:t>VSFTPD</w:t>
      </w:r>
      <w:r w:rsidRPr="000B2FA0">
        <w:rPr>
          <w:lang w:val="fr-FR"/>
        </w:rPr>
        <w:t>&gt;</w:t>
      </w:r>
      <w:bookmarkEnd w:id="1416"/>
    </w:p>
    <w:p w:rsidR="009A01AF" w:rsidRPr="009A01AF" w:rsidRDefault="009A01AF" w:rsidP="009A01AF">
      <w:pPr>
        <w:rPr>
          <w:lang w:val="en-US"/>
        </w:rPr>
      </w:pPr>
      <w:r w:rsidRPr="009A01AF">
        <w:rPr>
          <w:lang w:val="en-US"/>
        </w:rPr>
        <w:t xml:space="preserve">This interface allows retrieving </w:t>
      </w:r>
      <w:r w:rsidR="00C11C6B">
        <w:rPr>
          <w:lang w:val="en-US"/>
        </w:rPr>
        <w:t>VSFTPD</w:t>
      </w:r>
      <w:r w:rsidRPr="009A01AF">
        <w:rPr>
          <w:lang w:val="en-US"/>
        </w:rPr>
        <w:t xml:space="preserve"> logs</w:t>
      </w:r>
      <w:r w:rsidR="00C11C6B">
        <w:rPr>
          <w:lang w:val="en-US"/>
        </w:rPr>
        <w:t xml:space="preserve"> files</w:t>
      </w:r>
      <w:r w:rsidRPr="009A01AF">
        <w:rPr>
          <w:lang w:val="en-US"/>
        </w:rPr>
        <w:t xml:space="preserve"> from a remote </w:t>
      </w:r>
      <w:r w:rsidR="00C11C6B">
        <w:rPr>
          <w:lang w:val="en-US"/>
        </w:rPr>
        <w:t xml:space="preserve">HTTP </w:t>
      </w:r>
      <w:r w:rsidRPr="009A01AF">
        <w:rPr>
          <w:lang w:val="en-US"/>
        </w:rPr>
        <w:t>server.</w:t>
      </w:r>
    </w:p>
    <w:p w:rsidR="000B2FA0" w:rsidRDefault="000B2FA0" w:rsidP="000B2FA0">
      <w:pPr>
        <w:rPr>
          <w:lang w:val="en-US"/>
        </w:rPr>
      </w:pPr>
      <w:r w:rsidRPr="004C4581">
        <w:rPr>
          <w:lang w:val="en-US"/>
        </w:rPr>
        <w:t>See</w:t>
      </w:r>
      <w:r w:rsidR="00C11C6B">
        <w:rPr>
          <w:lang w:val="en-US"/>
        </w:rPr>
        <w:t xml:space="preserve"> also</w:t>
      </w:r>
      <w:r w:rsidRPr="004C4581">
        <w:rPr>
          <w:lang w:val="en-US"/>
        </w:rPr>
        <w:t xml:space="preserve"> the </w:t>
      </w:r>
      <w:r w:rsidRPr="00DC2CD5">
        <w:rPr>
          <w:lang w:val="en-US"/>
        </w:rPr>
        <w:t>EI_DISS_GW_TA_MONITORING</w:t>
      </w:r>
      <w:r>
        <w:rPr>
          <w:lang w:val="en-US"/>
        </w:rPr>
        <w:t>&lt;</w:t>
      </w:r>
      <w:r w:rsidRPr="000B2FA0">
        <w:rPr>
          <w:lang w:val="en-US"/>
        </w:rPr>
        <w:t>VSFTPD</w:t>
      </w:r>
      <w:r>
        <w:rPr>
          <w:lang w:val="en-US"/>
        </w:rPr>
        <w:t>&gt; in the [</w:t>
      </w:r>
      <w:r w:rsidR="003E07B6">
        <w:rPr>
          <w:lang w:val="en-US"/>
        </w:rPr>
        <w:fldChar w:fldCharType="begin"/>
      </w:r>
      <w:r>
        <w:rPr>
          <w:lang w:val="en-US"/>
        </w:rPr>
        <w:instrText xml:space="preserve"> REF _Ref359248414 \h </w:instrText>
      </w:r>
      <w:r w:rsidR="003E07B6">
        <w:rPr>
          <w:lang w:val="en-US"/>
        </w:rPr>
      </w:r>
      <w:r w:rsidR="003E07B6">
        <w:rPr>
          <w:lang w:val="en-US"/>
        </w:rPr>
        <w:fldChar w:fldCharType="separate"/>
      </w:r>
      <w:r w:rsidR="00FE42B4">
        <w:t xml:space="preserve">DA </w:t>
      </w:r>
      <w:r w:rsidR="00FE42B4">
        <w:rPr>
          <w:noProof/>
        </w:rPr>
        <w:t>7</w:t>
      </w:r>
      <w:r w:rsidR="003E07B6">
        <w:rPr>
          <w:lang w:val="en-US"/>
        </w:rPr>
        <w:fldChar w:fldCharType="end"/>
      </w:r>
      <w:r>
        <w:rPr>
          <w:lang w:val="en-US"/>
        </w:rPr>
        <w:t>] document.</w:t>
      </w:r>
    </w:p>
    <w:p w:rsidR="00C11C6B" w:rsidRDefault="00C11C6B" w:rsidP="00C11C6B">
      <w:pPr>
        <w:rPr>
          <w:lang w:val="en-US"/>
        </w:rPr>
      </w:pPr>
      <w:r>
        <w:rPr>
          <w:lang w:val="en-US"/>
        </w:rPr>
        <w:t>The input is the “</w:t>
      </w:r>
      <w:r w:rsidR="003E07B6">
        <w:rPr>
          <w:lang w:val="en-US"/>
        </w:rPr>
        <w:fldChar w:fldCharType="begin"/>
      </w:r>
      <w:r>
        <w:rPr>
          <w:lang w:val="en-US"/>
        </w:rPr>
        <w:instrText xml:space="preserve"> REF _Ref357084439 \h </w:instrText>
      </w:r>
      <w:r w:rsidR="003E07B6">
        <w:rPr>
          <w:lang w:val="en-US"/>
        </w:rPr>
      </w:r>
      <w:r w:rsidR="003E07B6">
        <w:rPr>
          <w:lang w:val="en-US"/>
        </w:rPr>
        <w:fldChar w:fldCharType="separate"/>
      </w:r>
      <w:ins w:id="1417" w:author="dearith" w:date="2013-08-29T15:08:00Z">
        <w:r w:rsidR="00FE42B4">
          <w:t>The log configuration file (C</w:t>
        </w:r>
        <w:r w:rsidR="00FE42B4" w:rsidRPr="00707220">
          <w:t>)</w:t>
        </w:r>
      </w:ins>
      <w:del w:id="1418" w:author="dearith" w:date="2013-08-29T15:08:00Z">
        <w:r w:rsidR="00C82D1C" w:rsidDel="00FE42B4">
          <w:delText>The log configuration file (C</w:delText>
        </w:r>
        <w:r w:rsidR="00C82D1C" w:rsidRPr="00707220" w:rsidDel="00FE42B4">
          <w:delText>)</w:delText>
        </w:r>
      </w:del>
      <w:r w:rsidR="003E07B6">
        <w:rPr>
          <w:lang w:val="en-US"/>
        </w:rPr>
        <w:fldChar w:fldCharType="end"/>
      </w:r>
      <w:r>
        <w:rPr>
          <w:lang w:val="en-US"/>
        </w:rPr>
        <w:t xml:space="preserve">”, see page </w:t>
      </w:r>
      <w:r w:rsidR="003E07B6">
        <w:rPr>
          <w:lang w:val="en-US"/>
        </w:rPr>
        <w:fldChar w:fldCharType="begin"/>
      </w:r>
      <w:r>
        <w:rPr>
          <w:lang w:val="en-US"/>
        </w:rPr>
        <w:instrText xml:space="preserve"> PAGEREF _Ref357084439 \h </w:instrText>
      </w:r>
      <w:r w:rsidR="003E07B6">
        <w:rPr>
          <w:lang w:val="en-US"/>
        </w:rPr>
      </w:r>
      <w:r w:rsidR="003E07B6">
        <w:rPr>
          <w:lang w:val="en-US"/>
        </w:rPr>
        <w:fldChar w:fldCharType="separate"/>
      </w:r>
      <w:ins w:id="1419" w:author="dearith" w:date="2013-08-29T15:08:00Z">
        <w:r w:rsidR="00FE42B4">
          <w:rPr>
            <w:noProof/>
            <w:lang w:val="en-US"/>
          </w:rPr>
          <w:t>140</w:t>
        </w:r>
      </w:ins>
      <w:del w:id="1420" w:author="dearith" w:date="2013-08-29T15:08:00Z">
        <w:r w:rsidR="00C82D1C" w:rsidDel="00FE42B4">
          <w:rPr>
            <w:noProof/>
            <w:lang w:val="en-US"/>
          </w:rPr>
          <w:delText>130</w:delText>
        </w:r>
      </w:del>
      <w:r w:rsidR="003E07B6">
        <w:rPr>
          <w:lang w:val="en-US"/>
        </w:rPr>
        <w:fldChar w:fldCharType="end"/>
      </w:r>
      <w:r>
        <w:rPr>
          <w:lang w:val="en-US"/>
        </w:rPr>
        <w:t>.</w:t>
      </w:r>
    </w:p>
    <w:p w:rsidR="00C11C6B" w:rsidRPr="004C4581" w:rsidRDefault="00C11C6B" w:rsidP="00C11C6B">
      <w:pPr>
        <w:rPr>
          <w:lang w:val="en-US"/>
        </w:rPr>
      </w:pPr>
      <w:r>
        <w:rPr>
          <w:lang w:val="en-US"/>
        </w:rPr>
        <w:t>The output is the retrieved VSFTPD logs file.</w:t>
      </w:r>
    </w:p>
    <w:p w:rsidR="000B2FA0" w:rsidRDefault="000B2FA0" w:rsidP="000B2FA0">
      <w:pPr>
        <w:pStyle w:val="Titre5"/>
        <w:rPr>
          <w:lang w:val="fr-FR"/>
        </w:rPr>
      </w:pPr>
      <w:bookmarkStart w:id="1421" w:name="_Toc365552665"/>
      <w:r w:rsidRPr="000B2FA0">
        <w:rPr>
          <w:lang w:val="fr-FR"/>
        </w:rPr>
        <w:t>EI_MIS_TA_REPORTS</w:t>
      </w:r>
      <w:bookmarkEnd w:id="1421"/>
    </w:p>
    <w:p w:rsidR="004C2BB5" w:rsidRPr="009A01AF" w:rsidRDefault="004C2BB5" w:rsidP="004C2BB5">
      <w:pPr>
        <w:rPr>
          <w:lang w:val="en-US"/>
        </w:rPr>
      </w:pPr>
      <w:r w:rsidRPr="009A01AF">
        <w:rPr>
          <w:lang w:val="en-US"/>
        </w:rPr>
        <w:t xml:space="preserve">This interface allows </w:t>
      </w:r>
      <w:r>
        <w:rPr>
          <w:lang w:val="en-US"/>
        </w:rPr>
        <w:t xml:space="preserve">building final statistical reports and sends them to the </w:t>
      </w:r>
      <w:r>
        <w:rPr>
          <w:rStyle w:val="hps"/>
        </w:rPr>
        <w:t>final recipients</w:t>
      </w:r>
      <w:r>
        <w:rPr>
          <w:lang w:val="en-US"/>
        </w:rPr>
        <w:t xml:space="preserve"> (Service Desk, Dissemination Unit manager…).</w:t>
      </w:r>
    </w:p>
    <w:p w:rsidR="004C2BB5" w:rsidRPr="004C4581" w:rsidRDefault="004C2BB5" w:rsidP="004C2BB5">
      <w:pPr>
        <w:rPr>
          <w:lang w:val="en-US"/>
        </w:rPr>
      </w:pPr>
      <w:r>
        <w:rPr>
          <w:lang w:val="en-US"/>
        </w:rPr>
        <w:t>The inputs are the retrieved logs file and the configuration files (see section “</w:t>
      </w:r>
      <w:r w:rsidR="003E07B6">
        <w:rPr>
          <w:lang w:val="en-US"/>
        </w:rPr>
        <w:fldChar w:fldCharType="begin"/>
      </w:r>
      <w:r>
        <w:rPr>
          <w:lang w:val="en-US"/>
        </w:rPr>
        <w:instrText xml:space="preserve"> REF _Ref359250100 \h </w:instrText>
      </w:r>
      <w:r w:rsidR="003E07B6">
        <w:rPr>
          <w:lang w:val="en-US"/>
        </w:rPr>
      </w:r>
      <w:r w:rsidR="003E07B6">
        <w:rPr>
          <w:lang w:val="en-US"/>
        </w:rPr>
        <w:fldChar w:fldCharType="separate"/>
      </w:r>
      <w:r w:rsidR="00FE42B4">
        <w:t>The configuration files</w:t>
      </w:r>
      <w:r w:rsidR="003E07B6">
        <w:rPr>
          <w:lang w:val="en-US"/>
        </w:rPr>
        <w:fldChar w:fldCharType="end"/>
      </w:r>
      <w:r>
        <w:rPr>
          <w:lang w:val="en-US"/>
        </w:rPr>
        <w:t>”, page</w:t>
      </w:r>
      <w:r w:rsidR="003E07B6">
        <w:rPr>
          <w:lang w:val="en-US"/>
        </w:rPr>
        <w:fldChar w:fldCharType="begin"/>
      </w:r>
      <w:r>
        <w:rPr>
          <w:lang w:val="en-US"/>
        </w:rPr>
        <w:instrText xml:space="preserve"> PAGEREF _Ref359250100 \h </w:instrText>
      </w:r>
      <w:r w:rsidR="003E07B6">
        <w:rPr>
          <w:lang w:val="en-US"/>
        </w:rPr>
      </w:r>
      <w:r w:rsidR="003E07B6">
        <w:rPr>
          <w:lang w:val="en-US"/>
        </w:rPr>
        <w:fldChar w:fldCharType="separate"/>
      </w:r>
      <w:ins w:id="1422" w:author="dearith" w:date="2013-08-29T15:08:00Z">
        <w:r w:rsidR="00FE42B4">
          <w:rPr>
            <w:noProof/>
            <w:lang w:val="en-US"/>
          </w:rPr>
          <w:t>139</w:t>
        </w:r>
      </w:ins>
      <w:del w:id="1423" w:author="dearith" w:date="2013-08-29T15:08:00Z">
        <w:r w:rsidR="00C82D1C" w:rsidDel="00FE42B4">
          <w:rPr>
            <w:noProof/>
            <w:lang w:val="en-US"/>
          </w:rPr>
          <w:delText>129</w:delText>
        </w:r>
      </w:del>
      <w:r w:rsidR="003E07B6">
        <w:rPr>
          <w:lang w:val="en-US"/>
        </w:rPr>
        <w:fldChar w:fldCharType="end"/>
      </w:r>
      <w:r>
        <w:rPr>
          <w:lang w:val="en-US"/>
        </w:rPr>
        <w:t>.</w:t>
      </w:r>
    </w:p>
    <w:p w:rsidR="004C2BB5" w:rsidRDefault="004C2BB5" w:rsidP="004C2BB5">
      <w:r>
        <w:rPr>
          <w:lang w:val="en-US"/>
        </w:rPr>
        <w:t xml:space="preserve">The outputs are the reports described in section </w:t>
      </w:r>
      <w:r>
        <w:t>section: “</w:t>
      </w:r>
      <w:r w:rsidR="003E07B6">
        <w:fldChar w:fldCharType="begin"/>
      </w:r>
      <w:r>
        <w:instrText xml:space="preserve"> REF _Ref359247418 \r \h </w:instrText>
      </w:r>
      <w:r w:rsidR="003E07B6">
        <w:fldChar w:fldCharType="separate"/>
      </w:r>
      <w:r w:rsidR="00FE42B4">
        <w:t>5.1.7.11</w:t>
      </w:r>
      <w:r w:rsidR="003E07B6">
        <w:fldChar w:fldCharType="end"/>
      </w:r>
      <w:r>
        <w:t xml:space="preserve"> </w:t>
      </w:r>
      <w:r w:rsidR="003E07B6">
        <w:fldChar w:fldCharType="begin"/>
      </w:r>
      <w:r>
        <w:instrText xml:space="preserve"> REF _Ref359247420 \h </w:instrText>
      </w:r>
      <w:r w:rsidR="003E07B6">
        <w:fldChar w:fldCharType="separate"/>
      </w:r>
      <w:r w:rsidR="00FE42B4">
        <w:t>Statistics reports in detail</w:t>
      </w:r>
      <w:r w:rsidR="003E07B6">
        <w:fldChar w:fldCharType="end"/>
      </w:r>
      <w:r>
        <w:t xml:space="preserve">” page </w:t>
      </w:r>
      <w:r w:rsidR="003E07B6">
        <w:fldChar w:fldCharType="begin"/>
      </w:r>
      <w:r>
        <w:instrText xml:space="preserve"> PAGEREF _Ref359247422 \h </w:instrText>
      </w:r>
      <w:r w:rsidR="003E07B6">
        <w:fldChar w:fldCharType="separate"/>
      </w:r>
      <w:ins w:id="1424" w:author="dearith" w:date="2013-08-29T15:08:00Z">
        <w:r w:rsidR="00FE42B4">
          <w:rPr>
            <w:noProof/>
          </w:rPr>
          <w:t>171</w:t>
        </w:r>
      </w:ins>
      <w:del w:id="1425" w:author="dearith" w:date="2013-08-29T15:08:00Z">
        <w:r w:rsidR="00C82D1C" w:rsidDel="00FE42B4">
          <w:rPr>
            <w:noProof/>
          </w:rPr>
          <w:delText>159</w:delText>
        </w:r>
      </w:del>
      <w:r w:rsidR="003E07B6">
        <w:fldChar w:fldCharType="end"/>
      </w:r>
      <w:r>
        <w:t>.</w:t>
      </w:r>
    </w:p>
    <w:p w:rsidR="000B2FA0" w:rsidRPr="000B2FA0" w:rsidRDefault="000B2FA0" w:rsidP="000B2FA0">
      <w:pPr>
        <w:rPr>
          <w:lang w:val="en-US"/>
        </w:rPr>
      </w:pPr>
    </w:p>
    <w:p w:rsidR="00A326B9" w:rsidRPr="004C2BB5" w:rsidDel="000B2FA0" w:rsidRDefault="00A326B9" w:rsidP="005E1F51">
      <w:pPr>
        <w:pStyle w:val="Titre5"/>
        <w:rPr>
          <w:del w:id="1426" w:author="dearith" w:date="2013-06-17T16:07:00Z"/>
        </w:rPr>
      </w:pPr>
      <w:bookmarkStart w:id="1427" w:name="_Toc361995114"/>
      <w:bookmarkStart w:id="1428" w:name="_Toc361995310"/>
      <w:bookmarkStart w:id="1429" w:name="_Toc361995504"/>
      <w:bookmarkStart w:id="1430" w:name="_Toc362251828"/>
      <w:del w:id="1431" w:author="dearith" w:date="2013-06-17T16:07:00Z">
        <w:r w:rsidRPr="004C2BB5" w:rsidDel="000B2FA0">
          <w:delText xml:space="preserve">II_I_TA_VSFTP </w:delText>
        </w:r>
        <w:commentRangeStart w:id="1432"/>
        <w:r w:rsidRPr="004C2BB5" w:rsidDel="000B2FA0">
          <w:rPr>
            <w:highlight w:val="yellow"/>
          </w:rPr>
          <w:delText>EN COURS</w:delText>
        </w:r>
        <w:commentRangeEnd w:id="1432"/>
        <w:r w:rsidRPr="00B32DB7" w:rsidDel="000B2FA0">
          <w:rPr>
            <w:rStyle w:val="Marquedecommentaire"/>
            <w:b w:val="0"/>
            <w:color w:val="auto"/>
            <w:kern w:val="0"/>
            <w:lang w:val="en-GB"/>
          </w:rPr>
          <w:commentReference w:id="1432"/>
        </w:r>
        <w:bookmarkStart w:id="1433" w:name="_Toc359250454"/>
        <w:bookmarkStart w:id="1434" w:name="_Toc359314269"/>
        <w:bookmarkStart w:id="1435" w:name="_Toc359316256"/>
        <w:bookmarkStart w:id="1436" w:name="_Toc365552371"/>
        <w:bookmarkStart w:id="1437" w:name="_Toc365552666"/>
        <w:bookmarkEnd w:id="1433"/>
        <w:bookmarkEnd w:id="1434"/>
        <w:bookmarkEnd w:id="1435"/>
        <w:bookmarkEnd w:id="1427"/>
        <w:bookmarkEnd w:id="1428"/>
        <w:bookmarkEnd w:id="1429"/>
        <w:bookmarkEnd w:id="1430"/>
        <w:bookmarkEnd w:id="1436"/>
        <w:bookmarkEnd w:id="1437"/>
      </w:del>
    </w:p>
    <w:p w:rsidR="00A326B9" w:rsidRPr="00B32DB7" w:rsidDel="000B2FA0" w:rsidRDefault="00A326B9" w:rsidP="005E1F51">
      <w:pPr>
        <w:pStyle w:val="Titre6"/>
        <w:rPr>
          <w:del w:id="1438" w:author="dearith" w:date="2013-06-17T16:07:00Z"/>
        </w:rPr>
      </w:pPr>
      <w:del w:id="1439" w:author="dearith" w:date="2013-06-17T16:07:00Z">
        <w:r w:rsidRPr="00B32DB7" w:rsidDel="000B2FA0">
          <w:delText>Scope</w:delText>
        </w:r>
        <w:bookmarkStart w:id="1440" w:name="_Toc359250455"/>
        <w:bookmarkStart w:id="1441" w:name="_Toc359314270"/>
        <w:bookmarkStart w:id="1442" w:name="_Toc359316257"/>
        <w:bookmarkStart w:id="1443" w:name="_Toc365552372"/>
        <w:bookmarkStart w:id="1444" w:name="_Toc365552667"/>
        <w:bookmarkEnd w:id="1440"/>
        <w:bookmarkEnd w:id="1441"/>
        <w:bookmarkEnd w:id="1442"/>
        <w:bookmarkEnd w:id="1443"/>
        <w:bookmarkEnd w:id="1444"/>
      </w:del>
    </w:p>
    <w:p w:rsidR="00A326B9" w:rsidRPr="00B32DB7" w:rsidDel="000B2FA0" w:rsidRDefault="00A326B9" w:rsidP="00A326B9">
      <w:pPr>
        <w:rPr>
          <w:del w:id="1445" w:author="dearith" w:date="2013-06-17T16:07:00Z"/>
        </w:rPr>
      </w:pPr>
      <w:del w:id="1446" w:author="dearith" w:date="2013-06-17T16:07:00Z">
        <w:r w:rsidRPr="00B32DB7" w:rsidDel="000B2FA0">
          <w:delText>The transaction accounting component is able to consume the VSFTP server logs to create reports.</w:delText>
        </w:r>
        <w:bookmarkStart w:id="1447" w:name="_Toc359250456"/>
        <w:bookmarkStart w:id="1448" w:name="_Toc359314271"/>
        <w:bookmarkStart w:id="1449" w:name="_Toc359316258"/>
        <w:bookmarkStart w:id="1450" w:name="_Toc365552373"/>
        <w:bookmarkStart w:id="1451" w:name="_Toc365552668"/>
        <w:bookmarkEnd w:id="1447"/>
        <w:bookmarkEnd w:id="1448"/>
        <w:bookmarkEnd w:id="1449"/>
        <w:bookmarkEnd w:id="1450"/>
        <w:bookmarkEnd w:id="1451"/>
      </w:del>
    </w:p>
    <w:p w:rsidR="00A326B9" w:rsidRPr="00B32DB7" w:rsidDel="000B2FA0" w:rsidRDefault="00A326B9" w:rsidP="005E1F51">
      <w:pPr>
        <w:pStyle w:val="Titre6"/>
        <w:rPr>
          <w:del w:id="1452" w:author="dearith" w:date="2013-06-17T16:07:00Z"/>
        </w:rPr>
      </w:pPr>
      <w:del w:id="1453" w:author="dearith" w:date="2013-06-17T16:07:00Z">
        <w:r w:rsidRPr="00B32DB7" w:rsidDel="000B2FA0">
          <w:delText>Maturity</w:delText>
        </w:r>
        <w:bookmarkStart w:id="1454" w:name="_Toc359250457"/>
        <w:bookmarkStart w:id="1455" w:name="_Toc359314272"/>
        <w:bookmarkStart w:id="1456" w:name="_Toc359316259"/>
        <w:bookmarkStart w:id="1457" w:name="_Toc365552374"/>
        <w:bookmarkStart w:id="1458" w:name="_Toc365552669"/>
        <w:bookmarkEnd w:id="1454"/>
        <w:bookmarkEnd w:id="1455"/>
        <w:bookmarkEnd w:id="1456"/>
        <w:bookmarkEnd w:id="1457"/>
        <w:bookmarkEnd w:id="1458"/>
      </w:del>
    </w:p>
    <w:p w:rsidR="00A326B9" w:rsidRPr="00B32DB7" w:rsidDel="000B2FA0" w:rsidRDefault="00A326B9" w:rsidP="00A326B9">
      <w:pPr>
        <w:rPr>
          <w:del w:id="1459" w:author="dearith" w:date="2013-06-17T16:07:00Z"/>
        </w:rPr>
      </w:pPr>
      <w:del w:id="1460" w:author="dearith" w:date="2013-06-17T16:07:00Z">
        <w:r w:rsidRPr="00B32DB7" w:rsidDel="000B2FA0">
          <w:delText>N/A.</w:delText>
        </w:r>
        <w:bookmarkStart w:id="1461" w:name="_Toc359250458"/>
        <w:bookmarkStart w:id="1462" w:name="_Toc359314273"/>
        <w:bookmarkStart w:id="1463" w:name="_Toc359316260"/>
        <w:bookmarkStart w:id="1464" w:name="_Toc365552375"/>
        <w:bookmarkStart w:id="1465" w:name="_Toc365552670"/>
        <w:bookmarkEnd w:id="1461"/>
        <w:bookmarkEnd w:id="1462"/>
        <w:bookmarkEnd w:id="1463"/>
        <w:bookmarkEnd w:id="1464"/>
        <w:bookmarkEnd w:id="1465"/>
      </w:del>
    </w:p>
    <w:p w:rsidR="00A326B9" w:rsidRPr="00B32DB7" w:rsidDel="000B2FA0" w:rsidRDefault="00A326B9" w:rsidP="005E1F51">
      <w:pPr>
        <w:pStyle w:val="Titre6"/>
        <w:rPr>
          <w:del w:id="1466" w:author="dearith" w:date="2013-06-17T16:07:00Z"/>
        </w:rPr>
      </w:pPr>
      <w:del w:id="1467" w:author="dearith" w:date="2013-06-17T16:07:00Z">
        <w:r w:rsidRPr="00B32DB7" w:rsidDel="000B2FA0">
          <w:delText>Protocol</w:delText>
        </w:r>
        <w:bookmarkStart w:id="1468" w:name="_Toc359250459"/>
        <w:bookmarkStart w:id="1469" w:name="_Toc359314274"/>
        <w:bookmarkStart w:id="1470" w:name="_Toc359316261"/>
        <w:bookmarkStart w:id="1471" w:name="_Toc365552376"/>
        <w:bookmarkStart w:id="1472" w:name="_Toc365552671"/>
        <w:bookmarkEnd w:id="1468"/>
        <w:bookmarkEnd w:id="1469"/>
        <w:bookmarkEnd w:id="1470"/>
        <w:bookmarkEnd w:id="1471"/>
        <w:bookmarkEnd w:id="1472"/>
      </w:del>
    </w:p>
    <w:p w:rsidR="00A326B9" w:rsidRPr="00B32DB7" w:rsidDel="000B2FA0" w:rsidRDefault="00A326B9" w:rsidP="00A326B9">
      <w:pPr>
        <w:rPr>
          <w:del w:id="1473" w:author="dearith" w:date="2013-06-17T16:07:00Z"/>
        </w:rPr>
      </w:pPr>
      <w:del w:id="1474" w:author="dearith" w:date="2013-06-17T16:07:00Z">
        <w:r w:rsidRPr="00B32DB7" w:rsidDel="000B2FA0">
          <w:delText>The transaction accounting component is able to use HTTP or SCP protocols in order to retrieve the log files.</w:delText>
        </w:r>
        <w:bookmarkStart w:id="1475" w:name="_Toc359250460"/>
        <w:bookmarkStart w:id="1476" w:name="_Toc359314275"/>
        <w:bookmarkStart w:id="1477" w:name="_Toc359316262"/>
        <w:bookmarkStart w:id="1478" w:name="_Toc365552377"/>
        <w:bookmarkStart w:id="1479" w:name="_Toc365552672"/>
        <w:bookmarkEnd w:id="1475"/>
        <w:bookmarkEnd w:id="1476"/>
        <w:bookmarkEnd w:id="1477"/>
        <w:bookmarkEnd w:id="1478"/>
        <w:bookmarkEnd w:id="1479"/>
      </w:del>
    </w:p>
    <w:p w:rsidR="00A326B9" w:rsidRPr="00B32DB7" w:rsidDel="000B2FA0" w:rsidRDefault="00A326B9" w:rsidP="00A326B9">
      <w:pPr>
        <w:rPr>
          <w:del w:id="1480" w:author="dearith" w:date="2013-06-17T16:07:00Z"/>
        </w:rPr>
      </w:pPr>
      <w:del w:id="1481" w:author="dearith" w:date="2013-06-17T16:07:00Z">
        <w:r w:rsidRPr="00B32DB7" w:rsidDel="000B2FA0">
          <w:delText>In MyOcean, we only use HTTP protocol.</w:delText>
        </w:r>
        <w:bookmarkStart w:id="1482" w:name="_Toc359250461"/>
        <w:bookmarkStart w:id="1483" w:name="_Toc359314276"/>
        <w:bookmarkStart w:id="1484" w:name="_Toc359316263"/>
        <w:bookmarkStart w:id="1485" w:name="_Toc365552378"/>
        <w:bookmarkStart w:id="1486" w:name="_Toc365552673"/>
        <w:bookmarkEnd w:id="1482"/>
        <w:bookmarkEnd w:id="1483"/>
        <w:bookmarkEnd w:id="1484"/>
        <w:bookmarkEnd w:id="1485"/>
        <w:bookmarkEnd w:id="1486"/>
      </w:del>
    </w:p>
    <w:p w:rsidR="00A326B9" w:rsidRPr="00B32DB7" w:rsidDel="000B2FA0" w:rsidRDefault="00A326B9" w:rsidP="005E1F51">
      <w:pPr>
        <w:pStyle w:val="Titre6"/>
        <w:rPr>
          <w:del w:id="1487" w:author="dearith" w:date="2013-06-17T16:07:00Z"/>
        </w:rPr>
      </w:pPr>
      <w:del w:id="1488" w:author="dearith" w:date="2013-06-17T16:07:00Z">
        <w:r w:rsidRPr="00B32DB7" w:rsidDel="000B2FA0">
          <w:delText>Configuration example</w:delText>
        </w:r>
        <w:bookmarkStart w:id="1489" w:name="_Toc359250462"/>
        <w:bookmarkStart w:id="1490" w:name="_Toc359314277"/>
        <w:bookmarkStart w:id="1491" w:name="_Toc359316264"/>
        <w:bookmarkStart w:id="1492" w:name="_Toc365552379"/>
        <w:bookmarkStart w:id="1493" w:name="_Toc365552674"/>
        <w:bookmarkEnd w:id="1489"/>
        <w:bookmarkEnd w:id="1490"/>
        <w:bookmarkEnd w:id="1491"/>
        <w:bookmarkEnd w:id="1492"/>
        <w:bookmarkEnd w:id="1493"/>
      </w:del>
    </w:p>
    <w:p w:rsidR="00A326B9" w:rsidRPr="00B32DB7" w:rsidDel="000B2FA0" w:rsidRDefault="00A326B9" w:rsidP="00A326B9">
      <w:pPr>
        <w:jc w:val="left"/>
        <w:rPr>
          <w:del w:id="1494" w:author="dearith" w:date="2013-06-17T16:07:00Z"/>
          <w:rFonts w:ascii="Courier New" w:eastAsiaTheme="minorHAnsi" w:hAnsi="Courier New" w:cs="Courier New"/>
          <w:color w:val="000096"/>
          <w:sz w:val="16"/>
          <w:szCs w:val="16"/>
        </w:rPr>
      </w:pPr>
      <w:del w:id="1495" w:author="dearith" w:date="2013-06-17T16:07:00Z">
        <w:r w:rsidRPr="00B32DB7" w:rsidDel="000B2FA0">
          <w:rPr>
            <w:rFonts w:ascii="Courier New" w:eastAsiaTheme="minorHAnsi" w:hAnsi="Courier New" w:cs="Courier New"/>
            <w:color w:val="000096"/>
            <w:sz w:val="16"/>
            <w:szCs w:val="16"/>
          </w:rPr>
          <w:delText>&lt;logProductDescr</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"CLSSample Ftp"</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"CLSSampleFtp"</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"All products"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"AllFtp"</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"GLOBAL_ANALYSIS_FORECAST_PHYS_001_001_c"</w:delText>
        </w:r>
        <w:r w:rsidRPr="00B32DB7" w:rsidDel="000B2FA0">
          <w:rPr>
            <w:rFonts w:ascii="Courier New" w:eastAsiaTheme="minorHAnsi" w:hAnsi="Courier New" w:cs="Courier New"/>
            <w:color w:val="F5844C"/>
            <w:sz w:val="16"/>
            <w:szCs w:val="16"/>
          </w:rPr>
          <w:delText xml:space="preserve"> </w:delText>
        </w:r>
        <w:r w:rsidRPr="00B32DB7" w:rsidDel="000B2FA0">
          <w:rPr>
            <w:rFonts w:ascii="Courier New" w:eastAsiaTheme="minorHAnsi" w:hAnsi="Courier New" w:cs="Courier New"/>
            <w:color w:val="F5844C"/>
            <w:sz w:val="16"/>
            <w:szCs w:val="16"/>
          </w:rPr>
          <w:lastRenderedPageBreak/>
          <w:delText>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"GLOBAL_ANALYSIS_FORECAST_PHYS_001_001_c"</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"GLOBAL-ANALYSIS-FORECAST-PHYS-001-001-C-ARC"</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"GLOBAL-ANALYSIS-FORECAST-PHYS-001-001-C-ARC"</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*/GLOBAL_ANALYSIS_FORECAST_PHYS_001_001_c/GLOBAL-ANALYSIS-FORECAST-PHYS-001-001-C-ARC/*</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"GLOBAL-ANALYSIS-FORECAST-PHYS-001-001-C-GLO"</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"GLOBAL-ANALYSIS-FORECAST-PHYS-001-001-C-GLO"</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*/GLOBAL_ANALYSIS_FORECAST_PHYS_001_001_c/GLOBAL-ANALYSIS-FORECAST-PHYS-001-001-C-GLO/*</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"GLOBAL-ANALYSIS-FORECAST-PHYS-001-001-C-NAT"</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"GLOBAL-ANALYSIS-FORECAST-PHYS-001-001-C-NAT"</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*/GLOBAL_ANALYSIS_FORECAST_PHYS_001_001_c/GLOBAL-ANALYSIS-FORECAST-PHYS-001-001-C-NAT/*</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"GLOBAL-ANALYSIS-FORECAST-PHYS-001-001-C-TAT"</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"GLOBAL-ANALYSIS-FORECAST-PHYS-001-001-C-TAT"</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*/GLOBAL_ANALYSIS_FORECAST_PHYS_001_001_c/GLOBAL-ANALYSIS-FORECAST-PHYS-001-001-C-TAT/*</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"GLOBAL_ANALYSIS_FORECAST_PHYS_001_002_c"</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"GLOBAL_ANALYSIS_FORECAST_PHYS_001_002_c"</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"Dataset_for_GLOBAL_ANALYSIS_FORECAST_PHYS_001_002_c"</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"Dataset_for_GLOBAL_ANALYSIS_FORECAST_PHYS_001_002_c"</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*/GLOBAL_ANALYSIS_FORECAST_PHYS_001_002_c/Dataset_for_GLOBAL_ANALYSIS_FORECAST_PHYS_001_002_c/*</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"GLOBAL_ANALYSIS_PHYS_001_003"</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"GLOBAL_ANALYSIS_PHYS_001_003"</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"dataset-armor-3d-v1-myocean"</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"dataset-armor-3d-v1-myocean"</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*/GLOBAL_ANALYSIS_PHYS_001_003/dataset-armor-3d-v1-myocean/*</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tab/>
        </w:r>
        <w:r w:rsidRPr="00B32DB7" w:rsidDel="000B2FA0">
          <w:rPr>
            <w:rFonts w:ascii="Courier New" w:eastAsiaTheme="minorHAnsi" w:hAnsi="Courier New" w:cs="Courier New"/>
            <w:color w:val="000096"/>
            <w:sz w:val="16"/>
            <w:szCs w:val="16"/>
          </w:rPr>
          <w:delText>&lt;/logProductDescr&gt;</w:delText>
        </w:r>
        <w:bookmarkStart w:id="1496" w:name="_Toc359250463"/>
        <w:bookmarkStart w:id="1497" w:name="_Toc359314278"/>
        <w:bookmarkStart w:id="1498" w:name="_Toc359316265"/>
        <w:bookmarkStart w:id="1499" w:name="_Toc365552380"/>
        <w:bookmarkStart w:id="1500" w:name="_Toc365552675"/>
        <w:bookmarkEnd w:id="1496"/>
        <w:bookmarkEnd w:id="1497"/>
        <w:bookmarkEnd w:id="1498"/>
        <w:bookmarkEnd w:id="1499"/>
        <w:bookmarkEnd w:id="1500"/>
      </w:del>
    </w:p>
    <w:p w:rsidR="00A326B9" w:rsidRPr="00B32DB7" w:rsidDel="000B2FA0" w:rsidRDefault="00A326B9" w:rsidP="005E1F51">
      <w:pPr>
        <w:pStyle w:val="Titre5"/>
        <w:rPr>
          <w:del w:id="1501" w:author="dearith" w:date="2013-06-17T16:07:00Z"/>
        </w:rPr>
      </w:pPr>
      <w:bookmarkStart w:id="1502" w:name="_Toc361995115"/>
      <w:bookmarkStart w:id="1503" w:name="_Toc361995311"/>
      <w:bookmarkStart w:id="1504" w:name="_Toc361995505"/>
      <w:bookmarkStart w:id="1505" w:name="_Toc362251829"/>
      <w:del w:id="1506" w:author="dearith" w:date="2013-06-17T16:07:00Z">
        <w:r w:rsidRPr="00B32DB7" w:rsidDel="000B2FA0">
          <w:delText xml:space="preserve">II_I_TA_WMS </w:delText>
        </w:r>
        <w:commentRangeStart w:id="1507"/>
        <w:r w:rsidRPr="00B32DB7" w:rsidDel="000B2FA0">
          <w:rPr>
            <w:highlight w:val="yellow"/>
          </w:rPr>
          <w:delText>TBD</w:delText>
        </w:r>
        <w:commentRangeEnd w:id="1507"/>
        <w:r w:rsidRPr="00B32DB7" w:rsidDel="000B2FA0">
          <w:rPr>
            <w:rStyle w:val="Marquedecommentaire"/>
            <w:b w:val="0"/>
            <w:color w:val="auto"/>
            <w:kern w:val="0"/>
            <w:lang w:val="en-GB"/>
          </w:rPr>
          <w:commentReference w:id="1507"/>
        </w:r>
        <w:bookmarkStart w:id="1508" w:name="_Toc359250464"/>
        <w:bookmarkStart w:id="1509" w:name="_Toc359314279"/>
        <w:bookmarkStart w:id="1510" w:name="_Toc359316266"/>
        <w:bookmarkStart w:id="1511" w:name="_Toc365552381"/>
        <w:bookmarkStart w:id="1512" w:name="_Toc365552676"/>
        <w:bookmarkEnd w:id="1508"/>
        <w:bookmarkEnd w:id="1509"/>
        <w:bookmarkEnd w:id="1510"/>
        <w:bookmarkEnd w:id="1502"/>
        <w:bookmarkEnd w:id="1503"/>
        <w:bookmarkEnd w:id="1504"/>
        <w:bookmarkEnd w:id="1505"/>
        <w:bookmarkEnd w:id="1511"/>
        <w:bookmarkEnd w:id="1512"/>
      </w:del>
    </w:p>
    <w:p w:rsidR="00A326B9" w:rsidRPr="00B32DB7" w:rsidDel="000B2FA0" w:rsidRDefault="00A326B9" w:rsidP="005E1F51">
      <w:pPr>
        <w:pStyle w:val="Titre6"/>
        <w:rPr>
          <w:del w:id="1513" w:author="dearith" w:date="2013-06-17T16:07:00Z"/>
        </w:rPr>
      </w:pPr>
      <w:del w:id="1514" w:author="dearith" w:date="2013-06-17T16:07:00Z">
        <w:r w:rsidRPr="00B32DB7" w:rsidDel="000B2FA0">
          <w:delText>Scope</w:delText>
        </w:r>
        <w:bookmarkStart w:id="1515" w:name="_Toc359250465"/>
        <w:bookmarkStart w:id="1516" w:name="_Toc359314280"/>
        <w:bookmarkStart w:id="1517" w:name="_Toc359316267"/>
        <w:bookmarkStart w:id="1518" w:name="_Toc365552382"/>
        <w:bookmarkStart w:id="1519" w:name="_Toc365552677"/>
        <w:bookmarkEnd w:id="1515"/>
        <w:bookmarkEnd w:id="1516"/>
        <w:bookmarkEnd w:id="1517"/>
        <w:bookmarkEnd w:id="1518"/>
        <w:bookmarkEnd w:id="1519"/>
      </w:del>
    </w:p>
    <w:p w:rsidR="00A326B9" w:rsidRPr="00B32DB7" w:rsidDel="000B2FA0" w:rsidRDefault="00A326B9" w:rsidP="00A326B9">
      <w:pPr>
        <w:rPr>
          <w:del w:id="1520" w:author="dearith" w:date="2013-06-17T16:07:00Z"/>
        </w:rPr>
      </w:pPr>
      <w:del w:id="1521" w:author="dearith" w:date="2013-06-17T16:07:00Z">
        <w:r w:rsidRPr="00B32DB7" w:rsidDel="000B2FA0">
          <w:delText>The WMS servers can be monitored through the log files too. The apache server can give access to these logs to the transaction accounting component.</w:delText>
        </w:r>
        <w:bookmarkStart w:id="1522" w:name="_Toc359250466"/>
        <w:bookmarkStart w:id="1523" w:name="_Toc359314281"/>
        <w:bookmarkStart w:id="1524" w:name="_Toc359316268"/>
        <w:bookmarkStart w:id="1525" w:name="_Toc365552383"/>
        <w:bookmarkStart w:id="1526" w:name="_Toc365552678"/>
        <w:bookmarkEnd w:id="1522"/>
        <w:bookmarkEnd w:id="1523"/>
        <w:bookmarkEnd w:id="1524"/>
        <w:bookmarkEnd w:id="1525"/>
        <w:bookmarkEnd w:id="1526"/>
      </w:del>
    </w:p>
    <w:p w:rsidR="00A326B9" w:rsidRPr="00B32DB7" w:rsidDel="000B2FA0" w:rsidRDefault="00A326B9" w:rsidP="005E1F51">
      <w:pPr>
        <w:pStyle w:val="Titre6"/>
        <w:rPr>
          <w:del w:id="1527" w:author="dearith" w:date="2013-06-17T16:07:00Z"/>
        </w:rPr>
      </w:pPr>
      <w:del w:id="1528" w:author="dearith" w:date="2013-06-17T16:07:00Z">
        <w:r w:rsidRPr="00B32DB7" w:rsidDel="000B2FA0">
          <w:delText>Maturity</w:delText>
        </w:r>
        <w:bookmarkStart w:id="1529" w:name="_Toc359250467"/>
        <w:bookmarkStart w:id="1530" w:name="_Toc359314282"/>
        <w:bookmarkStart w:id="1531" w:name="_Toc359316269"/>
        <w:bookmarkStart w:id="1532" w:name="_Toc365552384"/>
        <w:bookmarkStart w:id="1533" w:name="_Toc365552679"/>
        <w:bookmarkEnd w:id="1529"/>
        <w:bookmarkEnd w:id="1530"/>
        <w:bookmarkEnd w:id="1531"/>
        <w:bookmarkEnd w:id="1532"/>
        <w:bookmarkEnd w:id="1533"/>
      </w:del>
    </w:p>
    <w:p w:rsidR="00A326B9" w:rsidRPr="00B32DB7" w:rsidDel="000B2FA0" w:rsidRDefault="00A326B9" w:rsidP="005E1F51">
      <w:pPr>
        <w:pStyle w:val="Titre6"/>
        <w:rPr>
          <w:del w:id="1534" w:author="dearith" w:date="2013-06-17T16:07:00Z"/>
        </w:rPr>
      </w:pPr>
      <w:del w:id="1535" w:author="dearith" w:date="2013-06-17T16:07:00Z">
        <w:r w:rsidRPr="00B32DB7" w:rsidDel="000B2FA0">
          <w:delText>Protocol</w:delText>
        </w:r>
        <w:bookmarkStart w:id="1536" w:name="_Toc359250468"/>
        <w:bookmarkStart w:id="1537" w:name="_Toc359314283"/>
        <w:bookmarkStart w:id="1538" w:name="_Toc359316270"/>
        <w:bookmarkStart w:id="1539" w:name="_Toc365552385"/>
        <w:bookmarkStart w:id="1540" w:name="_Toc365552680"/>
        <w:bookmarkEnd w:id="1536"/>
        <w:bookmarkEnd w:id="1537"/>
        <w:bookmarkEnd w:id="1538"/>
        <w:bookmarkEnd w:id="1539"/>
        <w:bookmarkEnd w:id="1540"/>
      </w:del>
    </w:p>
    <w:p w:rsidR="00A326B9" w:rsidRPr="00B32DB7" w:rsidDel="000B2FA0" w:rsidRDefault="00A326B9" w:rsidP="00A326B9">
      <w:pPr>
        <w:rPr>
          <w:del w:id="1541" w:author="dearith" w:date="2013-06-17T16:07:00Z"/>
        </w:rPr>
      </w:pPr>
      <w:del w:id="1542" w:author="dearith" w:date="2013-06-17T16:07:00Z">
        <w:r w:rsidRPr="00B32DB7" w:rsidDel="000B2FA0">
          <w:delText>The logs are accessed through HTTP protocol only.</w:delText>
        </w:r>
        <w:bookmarkStart w:id="1543" w:name="_Toc359250469"/>
        <w:bookmarkStart w:id="1544" w:name="_Toc359314284"/>
        <w:bookmarkStart w:id="1545" w:name="_Toc359316271"/>
        <w:bookmarkStart w:id="1546" w:name="_Toc365552386"/>
        <w:bookmarkStart w:id="1547" w:name="_Toc365552681"/>
        <w:bookmarkEnd w:id="1543"/>
        <w:bookmarkEnd w:id="1544"/>
        <w:bookmarkEnd w:id="1545"/>
        <w:bookmarkEnd w:id="1546"/>
        <w:bookmarkEnd w:id="1547"/>
      </w:del>
    </w:p>
    <w:p w:rsidR="00A326B9" w:rsidRPr="00B32DB7" w:rsidDel="000B2FA0" w:rsidRDefault="00A326B9" w:rsidP="005E1F51">
      <w:pPr>
        <w:pStyle w:val="Titre6"/>
        <w:rPr>
          <w:del w:id="1548" w:author="dearith" w:date="2013-06-17T16:07:00Z"/>
        </w:rPr>
      </w:pPr>
      <w:del w:id="1549" w:author="dearith" w:date="2013-06-17T16:07:00Z">
        <w:r w:rsidRPr="00B32DB7" w:rsidDel="000B2FA0">
          <w:lastRenderedPageBreak/>
          <w:delText>Configuration example</w:delText>
        </w:r>
        <w:bookmarkStart w:id="1550" w:name="_Toc359250470"/>
        <w:bookmarkStart w:id="1551" w:name="_Toc359314285"/>
        <w:bookmarkStart w:id="1552" w:name="_Toc359316272"/>
        <w:bookmarkStart w:id="1553" w:name="_Toc365552387"/>
        <w:bookmarkStart w:id="1554" w:name="_Toc365552682"/>
        <w:bookmarkEnd w:id="1550"/>
        <w:bookmarkEnd w:id="1551"/>
        <w:bookmarkEnd w:id="1552"/>
        <w:bookmarkEnd w:id="1553"/>
        <w:bookmarkEnd w:id="1554"/>
      </w:del>
    </w:p>
    <w:p w:rsidR="00A326B9" w:rsidRPr="00B32DB7" w:rsidDel="000B2FA0" w:rsidRDefault="00A326B9" w:rsidP="00A326B9">
      <w:pPr>
        <w:jc w:val="left"/>
        <w:rPr>
          <w:del w:id="1555" w:author="dearith" w:date="2013-06-17T16:07:00Z"/>
          <w:rFonts w:ascii="Courier New" w:hAnsi="Courier New" w:cs="Courier New"/>
          <w:sz w:val="16"/>
          <w:szCs w:val="16"/>
        </w:rPr>
      </w:pPr>
      <w:del w:id="1556" w:author="dearith" w:date="2013-06-17T16:07:00Z">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96"/>
            <w:sz w:val="16"/>
            <w:szCs w:val="16"/>
          </w:rPr>
          <w:delText>&lt;logProductDescr</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"CLSSample Wms"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"CLSSampleWms"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"All products"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"AllWms"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"dataset-ibi-analysis-forecast-phys-005-001-daily"</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"dataset-ibi-analysis-forecast-phys-005-001-daily"</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*/dataset-ibi-analysis-forecast-phys-005-001-daily?*</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"dataset-psy3v3-pgs-acc-myocean-bestestimate"</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"dataset-psy3v3-pgs-acc-myocean-bestestimate"</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*/dataset-psy3v3-pgs-acc-myocean-bestestimate?*</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"dataset-psy3v3-pgs-glo-myocean-bestestimate"</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"dataset-psy3v3-pgs-glo-myocean-bestestimate"</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*/dataset-psy3v3-pgs-glo-myocean-bestestimate?*</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"global-analysis-bio-001-008-a"</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"global-analysis-bio-001-008-a"</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*/global-analysis-bio-001-008-a?*</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"global-analysis-forecast-phys-001-001-c-glo"</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"global-analysis-forecast-phys-001-001-c-glo"</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*/global-analysis-forecast-phys-001-001-c-glo?*</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"global-analysis-forecast-phys-001-001-d-glo"</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"global-analysis-forecast-phys-001-001-d-glo"</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*/global-analysis-forecast-phys-001-001-d-glo?*</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"global-analysis-forecast-phys-001-001-d-nat"</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"global-analysis-forecast-phys-001-001-d-nat"</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*/global-analysis-forecast-phys-001-001-d-nat?*</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"global-reanalysis-phys-001-004-a-ran-fr-glorys2-gridu"</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"global-reanalysis-phys-001-004-a-ran-fr-glorys2-gridu"</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*/global-reanalysis-phys-001-004-a-ran-fr-glorys2-gridu?*</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"global-reanalysis-phys-001-004-b-ref-fr-mjm95-grids"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"global-reanalysis-phys-001-004-b-ref-fr-mjm95-grids"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*/global-reanalysis-phys-001-004-b-ref-fr-mjm95-grids?*</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"global-reanalysis-phys-001-004-b-ref-fr-mjm95-gridt"</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"global-reanalysis-phys-001-004-b-ref-fr-mjm95-gridt"</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*/global-reanalysis-phys-001-004-b-ref-fr-mjm95-gridt?*</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"global-reanalysis-phys-001-004-b-ref-fr-mjm95-gridu"</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"global-reanalysis-phys-001-004-b-ref-fr-mjm95-gridu"</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*/global-reanalysis-phys-001-004-b-ref-fr-mjm95-gridu?*</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&lt;/logProductDescr&gt;</w:delText>
        </w:r>
        <w:bookmarkStart w:id="1557" w:name="_Toc359250471"/>
        <w:bookmarkStart w:id="1558" w:name="_Toc359314286"/>
        <w:bookmarkStart w:id="1559" w:name="_Toc359316273"/>
        <w:bookmarkStart w:id="1560" w:name="_Toc365552388"/>
        <w:bookmarkStart w:id="1561" w:name="_Toc365552683"/>
        <w:bookmarkEnd w:id="1557"/>
        <w:bookmarkEnd w:id="1558"/>
        <w:bookmarkEnd w:id="1559"/>
        <w:bookmarkEnd w:id="1560"/>
        <w:bookmarkEnd w:id="1561"/>
      </w:del>
    </w:p>
    <w:p w:rsidR="00A326B9" w:rsidRPr="00B32DB7" w:rsidDel="000B2FA0" w:rsidRDefault="00A326B9" w:rsidP="005E1F51">
      <w:pPr>
        <w:pStyle w:val="Titre5"/>
        <w:rPr>
          <w:del w:id="1562" w:author="dearith" w:date="2013-06-17T16:07:00Z"/>
        </w:rPr>
      </w:pPr>
      <w:bookmarkStart w:id="1563" w:name="_Toc361995116"/>
      <w:bookmarkStart w:id="1564" w:name="_Toc361995312"/>
      <w:bookmarkStart w:id="1565" w:name="_Toc361995506"/>
      <w:bookmarkStart w:id="1566" w:name="_Toc362251830"/>
      <w:del w:id="1567" w:author="dearith" w:date="2013-06-17T16:07:00Z">
        <w:r w:rsidRPr="00B32DB7" w:rsidDel="000B2FA0">
          <w:delText xml:space="preserve">II_I_TA_WEB_PORTAL </w:delText>
        </w:r>
        <w:commentRangeStart w:id="1568"/>
        <w:r w:rsidRPr="00B32DB7" w:rsidDel="000B2FA0">
          <w:rPr>
            <w:highlight w:val="yellow"/>
          </w:rPr>
          <w:delText>TBD</w:delText>
        </w:r>
        <w:commentRangeEnd w:id="1568"/>
        <w:r w:rsidRPr="00B32DB7" w:rsidDel="000B2FA0">
          <w:rPr>
            <w:rStyle w:val="Marquedecommentaire"/>
            <w:b w:val="0"/>
            <w:color w:val="auto"/>
            <w:kern w:val="0"/>
            <w:lang w:val="en-GB"/>
          </w:rPr>
          <w:commentReference w:id="1568"/>
        </w:r>
        <w:bookmarkStart w:id="1569" w:name="_Toc359250472"/>
        <w:bookmarkStart w:id="1570" w:name="_Toc359314287"/>
        <w:bookmarkStart w:id="1571" w:name="_Toc359316274"/>
        <w:bookmarkStart w:id="1572" w:name="_Toc365552389"/>
        <w:bookmarkStart w:id="1573" w:name="_Toc365552684"/>
        <w:bookmarkEnd w:id="1569"/>
        <w:bookmarkEnd w:id="1570"/>
        <w:bookmarkEnd w:id="1571"/>
        <w:bookmarkEnd w:id="1563"/>
        <w:bookmarkEnd w:id="1564"/>
        <w:bookmarkEnd w:id="1565"/>
        <w:bookmarkEnd w:id="1566"/>
        <w:bookmarkEnd w:id="1572"/>
        <w:bookmarkEnd w:id="1573"/>
      </w:del>
    </w:p>
    <w:p w:rsidR="00A326B9" w:rsidRPr="00B32DB7" w:rsidDel="000B2FA0" w:rsidRDefault="00A326B9" w:rsidP="005E1F51">
      <w:pPr>
        <w:pStyle w:val="Titre6"/>
        <w:rPr>
          <w:del w:id="1574" w:author="dearith" w:date="2013-06-17T16:07:00Z"/>
        </w:rPr>
      </w:pPr>
      <w:del w:id="1575" w:author="dearith" w:date="2013-06-17T16:07:00Z">
        <w:r w:rsidRPr="00B32DB7" w:rsidDel="000B2FA0">
          <w:delText>Scope</w:delText>
        </w:r>
        <w:bookmarkStart w:id="1576" w:name="_Toc359250473"/>
        <w:bookmarkStart w:id="1577" w:name="_Toc359314288"/>
        <w:bookmarkStart w:id="1578" w:name="_Toc359316275"/>
        <w:bookmarkStart w:id="1579" w:name="_Toc365552390"/>
        <w:bookmarkStart w:id="1580" w:name="_Toc365552685"/>
        <w:bookmarkEnd w:id="1576"/>
        <w:bookmarkEnd w:id="1577"/>
        <w:bookmarkEnd w:id="1578"/>
        <w:bookmarkEnd w:id="1579"/>
        <w:bookmarkEnd w:id="1580"/>
      </w:del>
    </w:p>
    <w:p w:rsidR="00A326B9" w:rsidRPr="00B32DB7" w:rsidDel="000B2FA0" w:rsidRDefault="00A326B9" w:rsidP="00A326B9">
      <w:pPr>
        <w:rPr>
          <w:del w:id="1581" w:author="dearith" w:date="2013-06-17T16:07:00Z"/>
        </w:rPr>
      </w:pPr>
      <w:del w:id="1582" w:author="dearith" w:date="2013-06-17T16:07:00Z">
        <w:r w:rsidRPr="00B32DB7" w:rsidDel="000B2FA0">
          <w:delText>The transaction accounting can consume the apache logs from the web portal servers.</w:delText>
        </w:r>
        <w:bookmarkStart w:id="1583" w:name="_Toc359250474"/>
        <w:bookmarkStart w:id="1584" w:name="_Toc359314289"/>
        <w:bookmarkStart w:id="1585" w:name="_Toc359316276"/>
        <w:bookmarkStart w:id="1586" w:name="_Toc365552391"/>
        <w:bookmarkStart w:id="1587" w:name="_Toc365552686"/>
        <w:bookmarkEnd w:id="1583"/>
        <w:bookmarkEnd w:id="1584"/>
        <w:bookmarkEnd w:id="1585"/>
        <w:bookmarkEnd w:id="1586"/>
        <w:bookmarkEnd w:id="1587"/>
      </w:del>
    </w:p>
    <w:p w:rsidR="00A326B9" w:rsidRPr="00B32DB7" w:rsidDel="000B2FA0" w:rsidRDefault="00A326B9" w:rsidP="005E1F51">
      <w:pPr>
        <w:pStyle w:val="Titre6"/>
        <w:rPr>
          <w:del w:id="1588" w:author="dearith" w:date="2013-06-17T16:07:00Z"/>
        </w:rPr>
      </w:pPr>
      <w:del w:id="1589" w:author="dearith" w:date="2013-06-17T16:07:00Z">
        <w:r w:rsidRPr="00B32DB7" w:rsidDel="000B2FA0">
          <w:lastRenderedPageBreak/>
          <w:delText>Maturity</w:delText>
        </w:r>
        <w:bookmarkStart w:id="1590" w:name="_Toc359250475"/>
        <w:bookmarkStart w:id="1591" w:name="_Toc359314290"/>
        <w:bookmarkStart w:id="1592" w:name="_Toc359316277"/>
        <w:bookmarkStart w:id="1593" w:name="_Toc365552392"/>
        <w:bookmarkStart w:id="1594" w:name="_Toc365552687"/>
        <w:bookmarkEnd w:id="1590"/>
        <w:bookmarkEnd w:id="1591"/>
        <w:bookmarkEnd w:id="1592"/>
        <w:bookmarkEnd w:id="1593"/>
        <w:bookmarkEnd w:id="1594"/>
      </w:del>
    </w:p>
    <w:p w:rsidR="00A326B9" w:rsidRPr="00B32DB7" w:rsidDel="000B2FA0" w:rsidRDefault="00A326B9" w:rsidP="00A326B9">
      <w:pPr>
        <w:rPr>
          <w:del w:id="1595" w:author="dearith" w:date="2013-06-17T16:07:00Z"/>
        </w:rPr>
      </w:pPr>
      <w:del w:id="1596" w:author="dearith" w:date="2013-06-17T16:07:00Z">
        <w:r w:rsidRPr="00B32DB7" w:rsidDel="000B2FA0">
          <w:delText>N/A</w:delText>
        </w:r>
        <w:bookmarkStart w:id="1597" w:name="_Toc359250476"/>
        <w:bookmarkStart w:id="1598" w:name="_Toc359314291"/>
        <w:bookmarkStart w:id="1599" w:name="_Toc359316278"/>
        <w:bookmarkStart w:id="1600" w:name="_Toc365552393"/>
        <w:bookmarkStart w:id="1601" w:name="_Toc365552688"/>
        <w:bookmarkEnd w:id="1597"/>
        <w:bookmarkEnd w:id="1598"/>
        <w:bookmarkEnd w:id="1599"/>
        <w:bookmarkEnd w:id="1600"/>
        <w:bookmarkEnd w:id="1601"/>
      </w:del>
    </w:p>
    <w:p w:rsidR="00A326B9" w:rsidRPr="00B32DB7" w:rsidDel="000B2FA0" w:rsidRDefault="00A326B9" w:rsidP="005E1F51">
      <w:pPr>
        <w:pStyle w:val="Titre6"/>
        <w:rPr>
          <w:del w:id="1602" w:author="dearith" w:date="2013-06-17T16:07:00Z"/>
        </w:rPr>
      </w:pPr>
      <w:del w:id="1603" w:author="dearith" w:date="2013-06-17T16:07:00Z">
        <w:r w:rsidRPr="00B32DB7" w:rsidDel="000B2FA0">
          <w:delText>Protocol</w:delText>
        </w:r>
        <w:bookmarkStart w:id="1604" w:name="_Toc359250477"/>
        <w:bookmarkStart w:id="1605" w:name="_Toc359314292"/>
        <w:bookmarkStart w:id="1606" w:name="_Toc359316279"/>
        <w:bookmarkStart w:id="1607" w:name="_Toc365552394"/>
        <w:bookmarkStart w:id="1608" w:name="_Toc365552689"/>
        <w:bookmarkEnd w:id="1604"/>
        <w:bookmarkEnd w:id="1605"/>
        <w:bookmarkEnd w:id="1606"/>
        <w:bookmarkEnd w:id="1607"/>
        <w:bookmarkEnd w:id="1608"/>
      </w:del>
    </w:p>
    <w:p w:rsidR="00A326B9" w:rsidRPr="00B32DB7" w:rsidDel="000B2FA0" w:rsidRDefault="00A326B9" w:rsidP="00A326B9">
      <w:pPr>
        <w:rPr>
          <w:del w:id="1609" w:author="dearith" w:date="2013-06-17T16:07:00Z"/>
        </w:rPr>
      </w:pPr>
      <w:del w:id="1610" w:author="dearith" w:date="2013-06-17T16:07:00Z">
        <w:r w:rsidRPr="00B32DB7" w:rsidDel="000B2FA0">
          <w:delText>The logs are accessed through HTTP protocol only.</w:delText>
        </w:r>
        <w:bookmarkStart w:id="1611" w:name="_Toc359250478"/>
        <w:bookmarkStart w:id="1612" w:name="_Toc359314293"/>
        <w:bookmarkStart w:id="1613" w:name="_Toc359316280"/>
        <w:bookmarkStart w:id="1614" w:name="_Toc365552395"/>
        <w:bookmarkStart w:id="1615" w:name="_Toc365552690"/>
        <w:bookmarkEnd w:id="1611"/>
        <w:bookmarkEnd w:id="1612"/>
        <w:bookmarkEnd w:id="1613"/>
        <w:bookmarkEnd w:id="1614"/>
        <w:bookmarkEnd w:id="1615"/>
      </w:del>
    </w:p>
    <w:p w:rsidR="00A326B9" w:rsidRPr="00B32DB7" w:rsidDel="000B2FA0" w:rsidRDefault="00A326B9" w:rsidP="005E1F51">
      <w:pPr>
        <w:pStyle w:val="Titre6"/>
        <w:rPr>
          <w:del w:id="1616" w:author="dearith" w:date="2013-06-17T16:07:00Z"/>
        </w:rPr>
      </w:pPr>
      <w:del w:id="1617" w:author="dearith" w:date="2013-06-17T16:07:00Z">
        <w:r w:rsidRPr="00B32DB7" w:rsidDel="000B2FA0">
          <w:delText>Configuration example</w:delText>
        </w:r>
        <w:bookmarkStart w:id="1618" w:name="_Toc359250479"/>
        <w:bookmarkStart w:id="1619" w:name="_Toc359314294"/>
        <w:bookmarkStart w:id="1620" w:name="_Toc359316281"/>
        <w:bookmarkStart w:id="1621" w:name="_Toc365552396"/>
        <w:bookmarkStart w:id="1622" w:name="_Toc365552691"/>
        <w:bookmarkEnd w:id="1618"/>
        <w:bookmarkEnd w:id="1619"/>
        <w:bookmarkEnd w:id="1620"/>
        <w:bookmarkEnd w:id="1621"/>
        <w:bookmarkEnd w:id="1622"/>
      </w:del>
    </w:p>
    <w:p w:rsidR="00A326B9" w:rsidRPr="00B32DB7" w:rsidDel="000B2FA0" w:rsidRDefault="00A326B9" w:rsidP="00A326B9">
      <w:pPr>
        <w:jc w:val="left"/>
        <w:rPr>
          <w:del w:id="1623" w:author="dearith" w:date="2013-06-17T16:07:00Z"/>
          <w:rFonts w:ascii="Courier New" w:eastAsiaTheme="minorHAnsi" w:hAnsi="Courier New" w:cs="Courier New"/>
          <w:color w:val="000000"/>
          <w:sz w:val="16"/>
          <w:szCs w:val="16"/>
        </w:rPr>
      </w:pPr>
      <w:del w:id="1624" w:author="dearith" w:date="2013-06-17T16:07:00Z">
        <w:r w:rsidRPr="00B32DB7" w:rsidDel="000B2FA0">
          <w:rPr>
            <w:rFonts w:ascii="Courier New" w:eastAsiaTheme="minorHAnsi" w:hAnsi="Courier New" w:cs="Courier New"/>
            <w:color w:val="000096"/>
            <w:sz w:val="16"/>
            <w:szCs w:val="16"/>
          </w:rPr>
          <w:delText>&lt;logProductDescr</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"MyOcean Web Portal"</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"MyOceanWebPortal"</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"All pages"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"allPages"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"Home page"</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"home"</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6400"/>
            <w:sz w:val="16"/>
            <w:szCs w:val="16"/>
          </w:rPr>
          <w:delText>&lt;!-- begin About Pages --&gt;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"About Pages "</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"aboutPages"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"About us"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"aboutus"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*/web/6-about-us.php*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br/>
          <w:delText xml:space="preserve">               (…)                </w:delText>
        </w:r>
        <w:bookmarkStart w:id="1625" w:name="_Toc359250480"/>
        <w:bookmarkStart w:id="1626" w:name="_Toc359314295"/>
        <w:bookmarkStart w:id="1627" w:name="_Toc359316282"/>
        <w:bookmarkStart w:id="1628" w:name="_Toc365552397"/>
        <w:bookmarkStart w:id="1629" w:name="_Toc365552692"/>
        <w:bookmarkEnd w:id="1625"/>
        <w:bookmarkEnd w:id="1626"/>
        <w:bookmarkEnd w:id="1627"/>
        <w:bookmarkEnd w:id="1628"/>
        <w:bookmarkEnd w:id="1629"/>
      </w:del>
    </w:p>
    <w:p w:rsidR="00A326B9" w:rsidRPr="00B32DB7" w:rsidDel="000B2FA0" w:rsidRDefault="00A326B9" w:rsidP="00A326B9">
      <w:pPr>
        <w:jc w:val="left"/>
        <w:rPr>
          <w:del w:id="1630" w:author="dearith" w:date="2013-06-17T16:07:00Z"/>
          <w:rFonts w:ascii="Courier New" w:eastAsiaTheme="minorHAnsi" w:hAnsi="Courier New" w:cs="Courier New"/>
          <w:color w:val="000096"/>
          <w:sz w:val="16"/>
          <w:szCs w:val="16"/>
        </w:rPr>
      </w:pPr>
      <w:del w:id="1631" w:author="dearith" w:date="2013-06-17T16:07:00Z">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"Partners Pages"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"partnersPages"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"MyOcean2 Patners"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"myocean2partners"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*/web/8-myocean2-partners.php*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"Partner list"</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"partnerlist"</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*/web/10-partner-list.php*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"User-driven approach"</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"userdrivenapproach"</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*/web/7-a-user-driven-approach.php*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6400"/>
            <w:sz w:val="16"/>
            <w:szCs w:val="16"/>
          </w:rPr>
          <w:delText>&lt;!-- end About Pages --&gt;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6400"/>
            <w:sz w:val="16"/>
            <w:szCs w:val="16"/>
          </w:rPr>
          <w:delText>&lt;!-- begin Products and Services Pages --&gt;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"Products and Services Pages "</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"productservicePages"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"Products and Services"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"productservice"</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*/web/19-products-and-services.php*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w:delText>
        </w:r>
        <w:bookmarkStart w:id="1632" w:name="_Toc359250481"/>
        <w:bookmarkStart w:id="1633" w:name="_Toc359314296"/>
        <w:bookmarkStart w:id="1634" w:name="_Toc359316283"/>
        <w:bookmarkStart w:id="1635" w:name="_Toc365552398"/>
        <w:bookmarkStart w:id="1636" w:name="_Toc365552693"/>
        <w:bookmarkEnd w:id="1632"/>
        <w:bookmarkEnd w:id="1633"/>
        <w:bookmarkEnd w:id="1634"/>
        <w:bookmarkEnd w:id="1635"/>
        <w:bookmarkEnd w:id="1636"/>
      </w:del>
    </w:p>
    <w:p w:rsidR="00A326B9" w:rsidRPr="00B32DB7" w:rsidDel="000B2FA0" w:rsidRDefault="00A326B9" w:rsidP="00A326B9">
      <w:pPr>
        <w:jc w:val="left"/>
        <w:rPr>
          <w:del w:id="1637" w:author="dearith" w:date="2013-06-17T16:07:00Z"/>
          <w:rFonts w:ascii="Courier New" w:eastAsiaTheme="minorHAnsi" w:hAnsi="Courier New" w:cs="Courier New"/>
          <w:color w:val="000096"/>
          <w:sz w:val="16"/>
          <w:szCs w:val="16"/>
        </w:rPr>
      </w:pPr>
      <w:del w:id="1638" w:author="dearith" w:date="2013-06-17T16:07:00Z">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"Products Pages "</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"productPages"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*/web/65-products.php*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"Catalogue Pages "</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"cataloguePages"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"Access to catalogue"</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"accesscatalogue"</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*/web/24-catalogue.php*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*/web/60-access-to-catalogue.php*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"Access full catalogue online"</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"accessfullcatalogue"</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*/web/69-myocean-interactive-catalogue.php*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"Download MyOcean Catalogue"</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"downloadcatalogue"</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00"/>
            <w:sz w:val="16"/>
            <w:szCs w:val="16"/>
          </w:rPr>
          <w:lastRenderedPageBreak/>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*/web/69-myocean-interactive-catalogue.php*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"News Flash"</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"newsflash"</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*/web/25-news-flash.php*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 improvements"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"productimprove"</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*/web/35-product-improvements.ph*</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"Technical FAQ"</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"technicalfaq"</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*/web/34-products-and-services-faq.php*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6400"/>
            <w:sz w:val="16"/>
            <w:szCs w:val="16"/>
          </w:rPr>
          <w:delText>&lt;!-- end Products and Services Pages --&gt;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00"/>
            <w:sz w:val="16"/>
            <w:szCs w:val="16"/>
          </w:rPr>
          <w:br/>
        </w:r>
        <w:r w:rsidRPr="00B32DB7" w:rsidDel="000B2FA0">
          <w:rPr>
            <w:rFonts w:ascii="Courier New" w:eastAsiaTheme="minorHAnsi" w:hAnsi="Courier New" w:cs="Courier New"/>
            <w:color w:val="000096"/>
            <w:sz w:val="16"/>
            <w:szCs w:val="16"/>
          </w:rPr>
          <w:delText xml:space="preserve">               (...)</w:delText>
        </w:r>
        <w:bookmarkStart w:id="1639" w:name="_Toc359250482"/>
        <w:bookmarkStart w:id="1640" w:name="_Toc359314297"/>
        <w:bookmarkStart w:id="1641" w:name="_Toc359316284"/>
        <w:bookmarkStart w:id="1642" w:name="_Toc365552399"/>
        <w:bookmarkStart w:id="1643" w:name="_Toc365552694"/>
        <w:bookmarkEnd w:id="1639"/>
        <w:bookmarkEnd w:id="1640"/>
        <w:bookmarkEnd w:id="1641"/>
        <w:bookmarkEnd w:id="1642"/>
        <w:bookmarkEnd w:id="1643"/>
      </w:del>
    </w:p>
    <w:p w:rsidR="00A326B9" w:rsidRPr="00B32DB7" w:rsidDel="000B2FA0" w:rsidRDefault="00A326B9" w:rsidP="00A326B9">
      <w:pPr>
        <w:jc w:val="left"/>
        <w:rPr>
          <w:del w:id="1644" w:author="dearith" w:date="2013-06-17T16:07:00Z"/>
          <w:rFonts w:ascii="Courier New" w:eastAsiaTheme="minorHAnsi" w:hAnsi="Courier New" w:cs="Courier New"/>
          <w:color w:val="000096"/>
          <w:sz w:val="16"/>
          <w:szCs w:val="16"/>
        </w:rPr>
      </w:pPr>
      <w:del w:id="1645" w:author="dearith" w:date="2013-06-17T16:07:00Z">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6400"/>
            <w:sz w:val="16"/>
            <w:szCs w:val="16"/>
          </w:rPr>
          <w:delText>&lt;!-- end Education Pages --&gt;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"All FAQ Pages"</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"allfaqPages"</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w:delText>
        </w:r>
        <w:bookmarkStart w:id="1646" w:name="_Toc359250483"/>
        <w:bookmarkStart w:id="1647" w:name="_Toc359314298"/>
        <w:bookmarkStart w:id="1648" w:name="_Toc359316285"/>
        <w:bookmarkStart w:id="1649" w:name="_Toc365552400"/>
        <w:bookmarkStart w:id="1650" w:name="_Toc365552695"/>
        <w:bookmarkEnd w:id="1646"/>
        <w:bookmarkEnd w:id="1647"/>
        <w:bookmarkEnd w:id="1648"/>
        <w:bookmarkEnd w:id="1649"/>
        <w:bookmarkEnd w:id="1650"/>
      </w:del>
    </w:p>
    <w:p w:rsidR="00A326B9" w:rsidRPr="00B32DB7" w:rsidDel="000B2FA0" w:rsidRDefault="00A326B9" w:rsidP="00A326B9">
      <w:pPr>
        <w:jc w:val="left"/>
        <w:rPr>
          <w:del w:id="1651" w:author="dearith" w:date="2013-06-17T16:07:00Z"/>
          <w:rFonts w:ascii="Courier New" w:eastAsiaTheme="minorHAnsi" w:hAnsi="Courier New" w:cs="Courier New"/>
          <w:color w:val="000096"/>
          <w:sz w:val="16"/>
          <w:szCs w:val="16"/>
        </w:rPr>
      </w:pPr>
      <w:del w:id="1652" w:author="dearith" w:date="2013-06-17T16:07:00Z">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"Technical FAQ"</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"technicalfaq"</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*/web/34-products-and-services-faq.php*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r w:rsidRPr="00B32DB7" w:rsidDel="000B2FA0">
          <w:rPr>
            <w:rFonts w:ascii="Courier New" w:eastAsiaTheme="minorHAnsi" w:hAnsi="Courier New" w:cs="Courier New"/>
            <w:color w:val="000000"/>
            <w:sz w:val="16"/>
            <w:szCs w:val="16"/>
          </w:rP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w:delText>
        </w:r>
        <w:r w:rsidRPr="00B32DB7" w:rsidDel="000B2FA0">
          <w:rPr>
            <w:rFonts w:ascii="Courier New" w:eastAsiaTheme="minorHAnsi" w:hAnsi="Courier New" w:cs="Courier New"/>
            <w:color w:val="F5844C"/>
            <w:sz w:val="16"/>
            <w:szCs w:val="16"/>
          </w:rPr>
          <w:delText xml:space="preserve"> description</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"Search"</w:delText>
        </w:r>
        <w:r w:rsidRPr="00B32DB7" w:rsidDel="000B2FA0">
          <w:rPr>
            <w:rFonts w:ascii="Courier New" w:eastAsiaTheme="minorHAnsi" w:hAnsi="Courier New" w:cs="Courier New"/>
            <w:color w:val="F5844C"/>
            <w:sz w:val="16"/>
            <w:szCs w:val="16"/>
          </w:rPr>
          <w:delText xml:space="preserve"> name</w:delText>
        </w:r>
        <w:r w:rsidRPr="00B32DB7" w:rsidDel="000B2FA0">
          <w:rPr>
            <w:rFonts w:ascii="Courier New" w:eastAsiaTheme="minorHAnsi" w:hAnsi="Courier New" w:cs="Courier New"/>
            <w:color w:val="FF8040"/>
            <w:sz w:val="16"/>
            <w:szCs w:val="16"/>
          </w:rPr>
          <w:delText>=</w:delText>
        </w:r>
        <w:r w:rsidRPr="00B32DB7" w:rsidDel="000B2FA0">
          <w:rPr>
            <w:rFonts w:ascii="Courier New" w:eastAsiaTheme="minorHAnsi" w:hAnsi="Courier New" w:cs="Courier New"/>
            <w:color w:val="993300"/>
            <w:sz w:val="16"/>
            <w:szCs w:val="16"/>
          </w:rPr>
          <w:delText>"search"</w:delText>
        </w:r>
        <w:r w:rsidRPr="00B32DB7" w:rsidDel="000B2FA0">
          <w:rPr>
            <w:rFonts w:ascii="Courier New" w:eastAsiaTheme="minorHAnsi" w:hAnsi="Courier New" w:cs="Courier New"/>
            <w:color w:val="000096"/>
            <w:sz w:val="16"/>
            <w:szCs w:val="16"/>
          </w:rPr>
          <w:delText>&gt;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delText>*/web/53-search.php*</w:delText>
        </w:r>
        <w:r w:rsidRPr="00B32DB7" w:rsidDel="000B2FA0">
          <w:rPr>
            <w:rFonts w:ascii="Courier New" w:eastAsiaTheme="minorHAnsi" w:hAnsi="Courier New" w:cs="Courier New"/>
            <w:color w:val="000096"/>
            <w:sz w:val="16"/>
            <w:szCs w:val="16"/>
          </w:rPr>
          <w:delText>&lt;/url&gt;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&lt;/productConfig&gt;</w:delText>
        </w:r>
        <w:bookmarkStart w:id="1653" w:name="_Toc359250484"/>
        <w:bookmarkStart w:id="1654" w:name="_Toc359314299"/>
        <w:bookmarkStart w:id="1655" w:name="_Toc359316286"/>
        <w:bookmarkStart w:id="1656" w:name="_Toc365552401"/>
        <w:bookmarkStart w:id="1657" w:name="_Toc365552696"/>
        <w:bookmarkEnd w:id="1653"/>
        <w:bookmarkEnd w:id="1654"/>
        <w:bookmarkEnd w:id="1655"/>
        <w:bookmarkEnd w:id="1656"/>
        <w:bookmarkEnd w:id="1657"/>
      </w:del>
    </w:p>
    <w:p w:rsidR="00A326B9" w:rsidRPr="00B32DB7" w:rsidDel="000B2FA0" w:rsidRDefault="00A326B9" w:rsidP="00A326B9">
      <w:pPr>
        <w:ind w:firstLine="708"/>
        <w:jc w:val="left"/>
        <w:rPr>
          <w:del w:id="1658" w:author="dearith" w:date="2013-06-17T16:07:00Z"/>
          <w:rFonts w:ascii="Courier New" w:hAnsi="Courier New" w:cs="Courier New"/>
          <w:sz w:val="16"/>
          <w:szCs w:val="16"/>
        </w:rPr>
      </w:pPr>
      <w:del w:id="1659" w:author="dearith" w:date="2013-06-17T16:07:00Z">
        <w:r w:rsidRPr="00B32DB7" w:rsidDel="000B2FA0">
          <w:rPr>
            <w:rFonts w:ascii="Courier New" w:eastAsiaTheme="minorHAnsi" w:hAnsi="Courier New" w:cs="Courier New"/>
            <w:color w:val="000096"/>
            <w:sz w:val="16"/>
            <w:szCs w:val="16"/>
          </w:rPr>
          <w:delTex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&lt;/products&gt;</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00"/>
            <w:sz w:val="16"/>
            <w:szCs w:val="16"/>
          </w:rPr>
          <w:br/>
          <w:delText xml:space="preserve">    </w:delText>
        </w:r>
        <w:r w:rsidRPr="00B32DB7" w:rsidDel="000B2FA0">
          <w:rPr>
            <w:rFonts w:ascii="Courier New" w:eastAsiaTheme="minorHAnsi" w:hAnsi="Courier New" w:cs="Courier New"/>
            <w:color w:val="000096"/>
            <w:sz w:val="16"/>
            <w:szCs w:val="16"/>
          </w:rPr>
          <w:delText>&lt;/logProductDescr&gt;</w:delText>
        </w:r>
        <w:bookmarkStart w:id="1660" w:name="_Toc359250485"/>
        <w:bookmarkStart w:id="1661" w:name="_Toc359314300"/>
        <w:bookmarkStart w:id="1662" w:name="_Toc359316287"/>
        <w:bookmarkStart w:id="1663" w:name="_Toc365552402"/>
        <w:bookmarkStart w:id="1664" w:name="_Toc365552697"/>
        <w:bookmarkEnd w:id="1660"/>
        <w:bookmarkEnd w:id="1661"/>
        <w:bookmarkEnd w:id="1662"/>
        <w:bookmarkEnd w:id="1663"/>
        <w:bookmarkEnd w:id="1664"/>
      </w:del>
    </w:p>
    <w:p w:rsidR="00CE16FC" w:rsidRDefault="00732AE0" w:rsidP="00732AE0">
      <w:pPr>
        <w:pStyle w:val="Titre4"/>
      </w:pPr>
      <w:bookmarkStart w:id="1665" w:name="_Toc327955054"/>
      <w:bookmarkStart w:id="1666" w:name="_Toc349924843"/>
      <w:del w:id="1667" w:author="dearith" w:date="2013-06-17T16:07:00Z">
        <w:r w:rsidRPr="00B32DB7" w:rsidDel="000B2FA0">
          <w:delText xml:space="preserve"> </w:delText>
        </w:r>
      </w:del>
      <w:bookmarkStart w:id="1668" w:name="_Toc365552698"/>
      <w:r w:rsidR="00CE16FC" w:rsidRPr="00B32DB7">
        <w:t>(UC) Log Users requests done on the CIS</w:t>
      </w:r>
      <w:bookmarkStart w:id="1669" w:name="_Toc327955055"/>
      <w:bookmarkStart w:id="1670" w:name="_Toc349924844"/>
      <w:bookmarkEnd w:id="1665"/>
      <w:bookmarkEnd w:id="1666"/>
      <w:bookmarkEnd w:id="1668"/>
    </w:p>
    <w:p w:rsidR="00732AE0" w:rsidRPr="00B32DB7" w:rsidRDefault="00732AE0" w:rsidP="00732AE0">
      <w:pPr>
        <w:pStyle w:val="Citationintense"/>
      </w:pPr>
      <w:r w:rsidRPr="00B32DB7">
        <w:t>Identification</w:t>
      </w:r>
    </w:p>
    <w:p w:rsidR="00732AE0" w:rsidRDefault="00732AE0" w:rsidP="00732AE0">
      <w:r w:rsidRPr="00B32DB7">
        <w:t>(UC) Log Users requests done on the CIS</w:t>
      </w:r>
    </w:p>
    <w:p w:rsidR="00732AE0" w:rsidRDefault="00732AE0" w:rsidP="00732AE0">
      <w:pPr>
        <w:pStyle w:val="Citationintense"/>
      </w:pPr>
      <w:r w:rsidRPr="00B32DB7">
        <w:t>Description</w:t>
      </w:r>
    </w:p>
    <w:p w:rsidR="00A73838" w:rsidRDefault="00A73838" w:rsidP="00A73838">
      <w:r>
        <w:t xml:space="preserve">This use case describes the gathering of requests done on the CIS. </w:t>
      </w:r>
    </w:p>
    <w:p w:rsidR="00A4730A" w:rsidRPr="00B32DB7" w:rsidRDefault="00A4730A" w:rsidP="00A4730A">
      <w:pPr>
        <w:pStyle w:val="Citationintense"/>
      </w:pPr>
      <w:r w:rsidRPr="00B32DB7">
        <w:t>Preconditions</w:t>
      </w:r>
    </w:p>
    <w:p w:rsidR="00A4730A" w:rsidRPr="00A73838" w:rsidRDefault="00A73838" w:rsidP="00A4730A">
      <w:r w:rsidRPr="00A73838">
        <w:t>A request occurs on the CIS</w:t>
      </w:r>
      <w:r>
        <w:t>: Subsetters (</w:t>
      </w:r>
      <w:proofErr w:type="gramStart"/>
      <w:r>
        <w:t>Motu, ...)</w:t>
      </w:r>
      <w:proofErr w:type="gramEnd"/>
      <w:r>
        <w:t>, VSFTPD, MyOcean WebPortal.</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lastRenderedPageBreak/>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73838" w:rsidP="00A4730A">
      <w:r>
        <w:t>Logs are made up on the appropriate server: Subsetters (</w:t>
      </w:r>
      <w:proofErr w:type="gramStart"/>
      <w:r>
        <w:t>Motu, ...)</w:t>
      </w:r>
      <w:proofErr w:type="gramEnd"/>
      <w:r>
        <w:t>, VSFTPD, MyOcean Web</w:t>
      </w:r>
      <w:r w:rsidR="0093564F">
        <w:t xml:space="preserve"> </w:t>
      </w:r>
      <w:r>
        <w:t>Portal.</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73838" w:rsidRDefault="00A73838" w:rsidP="00A73838">
      <w:r>
        <w:t>The recorded requests come from:</w:t>
      </w:r>
    </w:p>
    <w:p w:rsidR="00A73838" w:rsidRDefault="00A73838" w:rsidP="00685714">
      <w:pPr>
        <w:pStyle w:val="Paragraphedeliste"/>
        <w:numPr>
          <w:ilvl w:val="0"/>
          <w:numId w:val="52"/>
        </w:numPr>
        <w:spacing w:before="120" w:after="120" w:line="240" w:lineRule="auto"/>
        <w:contextualSpacing w:val="0"/>
      </w:pPr>
      <w:r>
        <w:t>the Web Portal</w:t>
      </w:r>
    </w:p>
    <w:p w:rsidR="00A73838" w:rsidRPr="00DD59D5" w:rsidRDefault="00A73838" w:rsidP="00685714">
      <w:pPr>
        <w:pStyle w:val="Paragraphedeliste"/>
        <w:numPr>
          <w:ilvl w:val="0"/>
          <w:numId w:val="52"/>
        </w:numPr>
        <w:spacing w:before="120" w:after="120" w:line="240" w:lineRule="auto"/>
        <w:contextualSpacing w:val="0"/>
      </w:pPr>
      <w:proofErr w:type="gramStart"/>
      <w:r w:rsidRPr="00DD59D5">
        <w:t>the</w:t>
      </w:r>
      <w:proofErr w:type="gramEnd"/>
      <w:r w:rsidRPr="00DD59D5">
        <w:t xml:space="preserve"> Download Transaction (</w:t>
      </w:r>
      <w:r>
        <w:t>Motu</w:t>
      </w:r>
      <w:r w:rsidRPr="00DD59D5">
        <w:t xml:space="preserve">, </w:t>
      </w:r>
      <w:r>
        <w:t>VSFTPD download,...)</w:t>
      </w:r>
    </w:p>
    <w:p w:rsidR="00A73838" w:rsidRDefault="00A73838" w:rsidP="00685714">
      <w:pPr>
        <w:pStyle w:val="Paragraphedeliste"/>
        <w:numPr>
          <w:ilvl w:val="0"/>
          <w:numId w:val="52"/>
        </w:numPr>
        <w:spacing w:before="120" w:after="120" w:line="240" w:lineRule="auto"/>
        <w:contextualSpacing w:val="0"/>
      </w:pPr>
      <w:r>
        <w:t>the View Transaction (WMS)</w:t>
      </w:r>
    </w:p>
    <w:p w:rsidR="00A73838" w:rsidRDefault="00A73838" w:rsidP="00A73838">
      <w:r>
        <w:t>Download transaction logs and View transaction logs are collected from the Dissemination Units. Other logs are collected from the CIS.</w:t>
      </w:r>
    </w:p>
    <w:p w:rsidR="00A73838" w:rsidRDefault="00A73838" w:rsidP="00A73838">
      <w:r>
        <w:t>The logs f</w:t>
      </w:r>
      <w:r w:rsidR="005E2E97">
        <w:t>iles are copied from the CIS and from each Dissemination Unit to the CIS Transaction Accounting Server.</w:t>
      </w:r>
      <w:r w:rsidR="00625623">
        <w:t xml:space="preserve"> The protocol is HTTP.</w:t>
      </w:r>
      <w:r w:rsidR="005E2E97">
        <w:t xml:space="preserve"> Theses copies (local) are then the inputs of the CIS Transaction Accounting.</w:t>
      </w:r>
    </w:p>
    <w:p w:rsidR="00A4730A" w:rsidRPr="00B32DB7" w:rsidRDefault="00A4730A" w:rsidP="00A4730A">
      <w:pPr>
        <w:pStyle w:val="Citationintense"/>
      </w:pPr>
      <w:r w:rsidRPr="00B32DB7">
        <w:t>Alternative flows</w:t>
      </w:r>
    </w:p>
    <w:p w:rsidR="00A4730A" w:rsidRPr="00B32DB7" w:rsidRDefault="00A4730A" w:rsidP="00A4730A">
      <w:r w:rsidRPr="00B32DB7">
        <w:t>Precise description of alternative flows (if relevant)</w:t>
      </w:r>
    </w:p>
    <w:p w:rsidR="00A4730A" w:rsidRPr="00B32DB7" w:rsidRDefault="00A4730A" w:rsidP="00A4730A">
      <w:pPr>
        <w:pStyle w:val="Citationintense"/>
      </w:pPr>
      <w:r w:rsidRPr="00B32DB7">
        <w:t>Exceptions</w:t>
      </w:r>
    </w:p>
    <w:p w:rsidR="00A4730A" w:rsidRPr="00B32DB7" w:rsidRDefault="00625623" w:rsidP="00A4730A">
      <w:r w:rsidRPr="00625623">
        <w:t>Any processing error must be notified and sent by email to the administrator in order to inform him about the problem</w:t>
      </w:r>
    </w:p>
    <w:p w:rsidR="00CE16FC" w:rsidRDefault="00A4730A" w:rsidP="00A4730A">
      <w:pPr>
        <w:pStyle w:val="Titre4"/>
      </w:pPr>
      <w:r w:rsidRPr="00B32DB7">
        <w:t xml:space="preserve"> </w:t>
      </w:r>
      <w:bookmarkStart w:id="1671" w:name="_Toc365552699"/>
      <w:r w:rsidR="00CE16FC" w:rsidRPr="00B32DB7">
        <w:t>(UC) Compute raw statistics data</w:t>
      </w:r>
      <w:bookmarkStart w:id="1672" w:name="_Toc327955056"/>
      <w:bookmarkStart w:id="1673" w:name="_Toc349924845"/>
      <w:bookmarkEnd w:id="1669"/>
      <w:bookmarkEnd w:id="1670"/>
      <w:bookmarkEnd w:id="1671"/>
    </w:p>
    <w:p w:rsidR="00732AE0" w:rsidRPr="00B32DB7" w:rsidRDefault="00732AE0" w:rsidP="00732AE0">
      <w:pPr>
        <w:pStyle w:val="Citationintense"/>
      </w:pPr>
      <w:r w:rsidRPr="00B32DB7">
        <w:t>Identification</w:t>
      </w:r>
    </w:p>
    <w:p w:rsidR="00732AE0" w:rsidRDefault="00732AE0" w:rsidP="00732AE0">
      <w:r w:rsidRPr="00B32DB7">
        <w:lastRenderedPageBreak/>
        <w:t>(UC) Compute raw statistics data</w:t>
      </w:r>
    </w:p>
    <w:p w:rsidR="00732AE0" w:rsidRDefault="00732AE0" w:rsidP="00732AE0">
      <w:pPr>
        <w:pStyle w:val="Citationintense"/>
      </w:pPr>
      <w:r w:rsidRPr="00B32DB7">
        <w:t>Description</w:t>
      </w:r>
    </w:p>
    <w:p w:rsidR="00625623" w:rsidRDefault="00625623" w:rsidP="00625623">
      <w:r>
        <w:t>This use case describes the creation of raw statistics from requests logs, according to the following topics</w:t>
      </w:r>
    </w:p>
    <w:p w:rsidR="00625623" w:rsidRDefault="00625623" w:rsidP="00685714">
      <w:pPr>
        <w:numPr>
          <w:ilvl w:val="0"/>
          <w:numId w:val="53"/>
        </w:numPr>
        <w:spacing w:before="120" w:after="120" w:line="240" w:lineRule="auto"/>
      </w:pPr>
      <w:r>
        <w:t>Web Portal</w:t>
      </w:r>
    </w:p>
    <w:p w:rsidR="00625623" w:rsidRDefault="00625623" w:rsidP="00685714">
      <w:pPr>
        <w:numPr>
          <w:ilvl w:val="0"/>
          <w:numId w:val="53"/>
        </w:numPr>
        <w:spacing w:before="120" w:after="120" w:line="240" w:lineRule="auto"/>
      </w:pPr>
      <w:r>
        <w:t>Download Transaction</w:t>
      </w:r>
    </w:p>
    <w:p w:rsidR="00625623" w:rsidRDefault="00625623" w:rsidP="00685714">
      <w:pPr>
        <w:numPr>
          <w:ilvl w:val="0"/>
          <w:numId w:val="53"/>
        </w:numPr>
        <w:spacing w:before="120" w:after="120" w:line="240" w:lineRule="auto"/>
      </w:pPr>
      <w:r>
        <w:t>View Transaction</w:t>
      </w:r>
    </w:p>
    <w:p w:rsidR="005E2E97" w:rsidRPr="005E2E97" w:rsidRDefault="00625623" w:rsidP="005E2E97">
      <w:r>
        <w:t>The criteria configuration files (inputs of the process) are generated automatically</w:t>
      </w:r>
    </w:p>
    <w:p w:rsidR="00A4730A" w:rsidRPr="00B32DB7" w:rsidRDefault="00A4730A" w:rsidP="00A4730A">
      <w:pPr>
        <w:pStyle w:val="Citationintense"/>
      </w:pPr>
      <w:r w:rsidRPr="00B32DB7">
        <w:t>Preconditions</w:t>
      </w:r>
    </w:p>
    <w:p w:rsidR="00A4730A" w:rsidRPr="00B32DB7" w:rsidRDefault="00625623" w:rsidP="00A4730A">
      <w:r>
        <w:t>To provide raw statistics data based on MyOcean Products, the MyOcean Catalogue should be used initially. In MyOcean V4, an export of the Product Specification File (EPST) is used instead.</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625623" w:rsidP="00A4730A">
      <w:r>
        <w:t xml:space="preserve">The logs are processed to provide raw statistics data as an XML </w:t>
      </w:r>
      <w:r w:rsidR="00B27AFB">
        <w:t>A</w:t>
      </w:r>
      <w:r>
        <w:t>wstats database.</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B27AFB" w:rsidRDefault="00B27AFB" w:rsidP="00B27AFB">
      <w:r>
        <w:t>The logs data will be summarised to provide statistical data, such as:</w:t>
      </w:r>
    </w:p>
    <w:p w:rsidR="00B27AFB" w:rsidRDefault="00B27AFB" w:rsidP="00B27AFB">
      <w:r>
        <w:t>- Number of visits, and number of unique visitors (anonymous visitors and authenticated users),</w:t>
      </w:r>
    </w:p>
    <w:p w:rsidR="00B27AFB" w:rsidRDefault="00B27AFB" w:rsidP="00B27AFB">
      <w:r>
        <w:t>- Visits duration and last visits,</w:t>
      </w:r>
    </w:p>
    <w:p w:rsidR="00B27AFB" w:rsidRDefault="00B27AFB" w:rsidP="00B27AFB">
      <w:r>
        <w:t>- Authenticated users, and last visits,</w:t>
      </w:r>
    </w:p>
    <w:p w:rsidR="00B27AFB" w:rsidRDefault="00B27AFB" w:rsidP="00B27AFB">
      <w:r>
        <w:lastRenderedPageBreak/>
        <w:t>- Days of week and rush hours,</w:t>
      </w:r>
    </w:p>
    <w:p w:rsidR="00B27AFB" w:rsidRDefault="00B27AFB" w:rsidP="00B27AFB">
      <w:r>
        <w:t>- Countries of visitors/users,</w:t>
      </w:r>
    </w:p>
    <w:p w:rsidR="00B27AFB" w:rsidRDefault="00B27AFB" w:rsidP="00B27AFB">
      <w:r>
        <w:t>- Most viewed pages, specific viewed pages (e.g, FAQ, News Flash ...)</w:t>
      </w:r>
    </w:p>
    <w:p w:rsidR="00B27AFB" w:rsidRDefault="00B27AFB" w:rsidP="00B27AFB">
      <w:r>
        <w:t>- Keyphrases and keywords used to access the CIS,</w:t>
      </w:r>
    </w:p>
    <w:p w:rsidR="00B27AFB" w:rsidRDefault="00B27AFB" w:rsidP="00B27AFB">
      <w:r>
        <w:t>- Errors (Page Not Found ...),</w:t>
      </w:r>
    </w:p>
    <w:p w:rsidR="00B27AFB" w:rsidRDefault="00B27AFB" w:rsidP="00B27AFB">
      <w:r>
        <w:t xml:space="preserve">- Amount of downloaded data, </w:t>
      </w:r>
    </w:p>
    <w:p w:rsidR="00B27AFB" w:rsidRDefault="00B27AFB" w:rsidP="00B27AFB"/>
    <w:p w:rsidR="00B27AFB" w:rsidRDefault="00B27AFB" w:rsidP="00B27AFB">
      <w:r>
        <w:t xml:space="preserve">Regarding to the Download Transaction and the View Transaction activities, the statistical data will be derived according to the products catalogue structure and content. This means statistical data will be provided for </w:t>
      </w:r>
    </w:p>
    <w:p w:rsidR="00B27AFB" w:rsidRDefault="00B27AFB" w:rsidP="00B27AFB">
      <w:r>
        <w:t>-</w:t>
      </w:r>
      <w:r>
        <w:tab/>
      </w:r>
      <w:proofErr w:type="gramStart"/>
      <w:r>
        <w:t>all</w:t>
      </w:r>
      <w:proofErr w:type="gramEnd"/>
      <w:r>
        <w:t xml:space="preserve"> products (global statistics)</w:t>
      </w:r>
    </w:p>
    <w:p w:rsidR="00B27AFB" w:rsidRDefault="00B27AFB" w:rsidP="00B27AFB">
      <w:r>
        <w:t>-</w:t>
      </w:r>
      <w:r>
        <w:tab/>
      </w:r>
      <w:proofErr w:type="gramStart"/>
      <w:r>
        <w:t>each</w:t>
      </w:r>
      <w:proofErr w:type="gramEnd"/>
      <w:r>
        <w:t xml:space="preserve"> product (statistics on each product)</w:t>
      </w:r>
    </w:p>
    <w:p w:rsidR="00B27AFB" w:rsidRDefault="00B27AFB" w:rsidP="00B27AFB">
      <w:r>
        <w:t>-</w:t>
      </w:r>
      <w:r>
        <w:tab/>
      </w:r>
      <w:proofErr w:type="gramStart"/>
      <w:r>
        <w:t>each</w:t>
      </w:r>
      <w:proofErr w:type="gramEnd"/>
      <w:r>
        <w:t xml:space="preserve"> dataset (statistics on each dataset belonging to a product) </w:t>
      </w:r>
    </w:p>
    <w:p w:rsidR="00B27AFB" w:rsidRDefault="00B27AFB" w:rsidP="00B27AFB">
      <w:r>
        <w:t xml:space="preserve">This monitoring depends on the products’ Catalogue. Changing the contents of the Catalogue will result in a change in statistical analysis. </w:t>
      </w:r>
    </w:p>
    <w:p w:rsidR="00B27AFB" w:rsidRDefault="00B27AFB" w:rsidP="00B27AFB">
      <w:r>
        <w:t xml:space="preserve">The system should allow recalculating statistical data of previous months in order to obtain a consistent analysis on a calendar year. </w:t>
      </w:r>
    </w:p>
    <w:p w:rsidR="00B27AFB" w:rsidRDefault="00B27AFB" w:rsidP="00B27AFB">
      <w:r>
        <w:t xml:space="preserve">The raw statistics data should be stored as widely used (standard) format (e.g. xml).  </w:t>
      </w:r>
    </w:p>
    <w:p w:rsidR="00B27AFB" w:rsidRDefault="00B27AFB" w:rsidP="00B27AFB">
      <w:r>
        <w:t xml:space="preserve">The range date of raw statistics data should be monthly: from the first day of the month to the last day of the month]. </w:t>
      </w:r>
    </w:p>
    <w:p w:rsidR="00A4730A" w:rsidRPr="00B32DB7" w:rsidRDefault="00B27AFB" w:rsidP="00B27AFB">
      <w:r>
        <w:t>As raw logs, all raw statistics must be backed-up during at least a calendar year (sliding backup). Raw statistics older than one year could be deleted.</w:t>
      </w:r>
    </w:p>
    <w:p w:rsidR="00A4730A" w:rsidRPr="00B32DB7" w:rsidRDefault="00A4730A" w:rsidP="00A4730A">
      <w:pPr>
        <w:pStyle w:val="Citationintense"/>
      </w:pPr>
      <w:r w:rsidRPr="00B32DB7">
        <w:t>Alternative flows</w:t>
      </w:r>
    </w:p>
    <w:p w:rsidR="00A4730A" w:rsidRPr="00B32DB7" w:rsidRDefault="00A4730A" w:rsidP="00A4730A">
      <w:r w:rsidRPr="00B32DB7">
        <w:t>Precise description of alternative flows (if relevant)</w:t>
      </w:r>
    </w:p>
    <w:p w:rsidR="00A4730A" w:rsidRPr="00B32DB7" w:rsidRDefault="00A4730A" w:rsidP="00A4730A">
      <w:pPr>
        <w:pStyle w:val="Citationintense"/>
      </w:pPr>
      <w:r w:rsidRPr="00B32DB7">
        <w:t>Exceptions</w:t>
      </w:r>
    </w:p>
    <w:p w:rsidR="00A4730A" w:rsidRPr="00B32DB7" w:rsidRDefault="00625623" w:rsidP="00A4730A">
      <w:r w:rsidRPr="00625623">
        <w:t>Any processing error must be notified and sent by email to the administrator in order to inform him about the problem</w:t>
      </w:r>
      <w:r>
        <w:t>.</w:t>
      </w:r>
    </w:p>
    <w:p w:rsidR="00CE16FC" w:rsidRDefault="00A4730A" w:rsidP="00A4730A">
      <w:pPr>
        <w:pStyle w:val="Titre4"/>
      </w:pPr>
      <w:r w:rsidRPr="00B32DB7">
        <w:t xml:space="preserve"> </w:t>
      </w:r>
      <w:bookmarkStart w:id="1674" w:name="_Toc365552700"/>
      <w:r w:rsidR="00CE16FC" w:rsidRPr="00B32DB7">
        <w:t>(UC) Build statistical/analysis reports</w:t>
      </w:r>
      <w:bookmarkStart w:id="1675" w:name="_Toc327955057"/>
      <w:bookmarkStart w:id="1676" w:name="_Toc349924846"/>
      <w:bookmarkEnd w:id="1672"/>
      <w:bookmarkEnd w:id="1673"/>
      <w:bookmarkEnd w:id="1674"/>
    </w:p>
    <w:p w:rsidR="00732AE0" w:rsidRPr="00B32DB7" w:rsidRDefault="00732AE0" w:rsidP="00732AE0">
      <w:pPr>
        <w:pStyle w:val="Citationintense"/>
      </w:pPr>
      <w:r w:rsidRPr="00B32DB7">
        <w:t>Identification</w:t>
      </w:r>
    </w:p>
    <w:p w:rsidR="00732AE0" w:rsidRDefault="00732AE0" w:rsidP="00732AE0">
      <w:r w:rsidRPr="00B32DB7">
        <w:lastRenderedPageBreak/>
        <w:t xml:space="preserve">(UC) </w:t>
      </w:r>
      <w:r w:rsidR="000A1FE8" w:rsidRPr="000A1FE8">
        <w:t>Build predefined statistical/analysis reports from raw statistics data</w:t>
      </w:r>
    </w:p>
    <w:p w:rsidR="00732AE0" w:rsidRDefault="00732AE0" w:rsidP="00732AE0">
      <w:pPr>
        <w:pStyle w:val="Citationintense"/>
      </w:pPr>
      <w:r w:rsidRPr="00B32DB7">
        <w:t>Description</w:t>
      </w:r>
    </w:p>
    <w:p w:rsidR="000A1FE8" w:rsidRDefault="000A1FE8" w:rsidP="000A1FE8">
      <w:r>
        <w:t>This use case describes the creation of statistical/analysis reports from raw statistics data, according to the reports described in the previous section: “</w:t>
      </w:r>
      <w:r w:rsidR="003E07B6">
        <w:fldChar w:fldCharType="begin"/>
      </w:r>
      <w:r>
        <w:instrText xml:space="preserve"> REF _Ref359247418 \r \h </w:instrText>
      </w:r>
      <w:r w:rsidR="003E07B6">
        <w:fldChar w:fldCharType="separate"/>
      </w:r>
      <w:r w:rsidR="00FE42B4">
        <w:t>5.1.7.11</w:t>
      </w:r>
      <w:r w:rsidR="003E07B6">
        <w:fldChar w:fldCharType="end"/>
      </w:r>
      <w:r>
        <w:t xml:space="preserve"> </w:t>
      </w:r>
      <w:r w:rsidR="003E07B6">
        <w:fldChar w:fldCharType="begin"/>
      </w:r>
      <w:r>
        <w:instrText xml:space="preserve"> REF _Ref359247420 \h </w:instrText>
      </w:r>
      <w:r w:rsidR="003E07B6">
        <w:fldChar w:fldCharType="separate"/>
      </w:r>
      <w:r w:rsidR="00FE42B4">
        <w:t>Statistics reports in detail</w:t>
      </w:r>
      <w:r w:rsidR="003E07B6">
        <w:fldChar w:fldCharType="end"/>
      </w:r>
      <w:r>
        <w:t xml:space="preserve">” page </w:t>
      </w:r>
      <w:r w:rsidR="003E07B6">
        <w:fldChar w:fldCharType="begin"/>
      </w:r>
      <w:r>
        <w:instrText xml:space="preserve"> PAGEREF _Ref359247422 \h </w:instrText>
      </w:r>
      <w:r w:rsidR="003E07B6">
        <w:fldChar w:fldCharType="separate"/>
      </w:r>
      <w:ins w:id="1677" w:author="dearith" w:date="2013-08-29T15:08:00Z">
        <w:r w:rsidR="00FE42B4">
          <w:rPr>
            <w:noProof/>
          </w:rPr>
          <w:t>171</w:t>
        </w:r>
      </w:ins>
      <w:del w:id="1678" w:author="dearith" w:date="2013-08-29T15:08:00Z">
        <w:r w:rsidR="00C82D1C" w:rsidDel="00FE42B4">
          <w:rPr>
            <w:noProof/>
          </w:rPr>
          <w:delText>159</w:delText>
        </w:r>
      </w:del>
      <w:r w:rsidR="003E07B6">
        <w:fldChar w:fldCharType="end"/>
      </w:r>
      <w:r>
        <w:t>.</w:t>
      </w:r>
    </w:p>
    <w:p w:rsidR="00A4730A" w:rsidRPr="00B32DB7" w:rsidRDefault="00A4730A" w:rsidP="00A4730A">
      <w:pPr>
        <w:pStyle w:val="Citationintense"/>
      </w:pPr>
      <w:r w:rsidRPr="00B32DB7">
        <w:t>Preconditions</w:t>
      </w:r>
    </w:p>
    <w:p w:rsidR="00B27AFB" w:rsidRPr="00B32DB7" w:rsidRDefault="000A1FE8" w:rsidP="00B27AFB">
      <w:r w:rsidRPr="000A1FE8">
        <w:t>The raw statistics data have been computed</w:t>
      </w:r>
      <w:r>
        <w:t>.</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0A1FE8" w:rsidRDefault="000A1FE8" w:rsidP="000A1FE8">
      <w:r>
        <w:t>The final statistical/analysis’ reports are:</w:t>
      </w:r>
    </w:p>
    <w:p w:rsidR="000A1FE8" w:rsidRDefault="000A1FE8" w:rsidP="000A1FE8">
      <w:r>
        <w:t>- stored in the system,</w:t>
      </w:r>
    </w:p>
    <w:p w:rsidR="00A4730A" w:rsidRPr="00B32DB7" w:rsidRDefault="000A1FE8" w:rsidP="000A1FE8">
      <w:r>
        <w:t>- sent by email from a predefined list to the Service Desk, Service Manager</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Pr="00B32DB7" w:rsidRDefault="00522335" w:rsidP="00A4730A">
      <w:r w:rsidRPr="00522335">
        <w:t>The analysis shal</w:t>
      </w:r>
      <w:r>
        <w:t>l enable to report information described in section: “</w:t>
      </w:r>
      <w:r w:rsidR="003E07B6">
        <w:fldChar w:fldCharType="begin"/>
      </w:r>
      <w:r>
        <w:instrText xml:space="preserve"> REF _Ref359247418 \r \h </w:instrText>
      </w:r>
      <w:r w:rsidR="003E07B6">
        <w:fldChar w:fldCharType="separate"/>
      </w:r>
      <w:r w:rsidR="00FE42B4">
        <w:t>5.1.7.11</w:t>
      </w:r>
      <w:r w:rsidR="003E07B6">
        <w:fldChar w:fldCharType="end"/>
      </w:r>
      <w:r>
        <w:t xml:space="preserve"> </w:t>
      </w:r>
      <w:r w:rsidR="003E07B6">
        <w:fldChar w:fldCharType="begin"/>
      </w:r>
      <w:r>
        <w:instrText xml:space="preserve"> REF _Ref359247420 \h </w:instrText>
      </w:r>
      <w:r w:rsidR="003E07B6">
        <w:fldChar w:fldCharType="separate"/>
      </w:r>
      <w:r w:rsidR="00FE42B4">
        <w:t>Statistics reports in detail</w:t>
      </w:r>
      <w:r w:rsidR="003E07B6">
        <w:fldChar w:fldCharType="end"/>
      </w:r>
      <w:r>
        <w:t xml:space="preserve">” page </w:t>
      </w:r>
      <w:r w:rsidR="003E07B6">
        <w:fldChar w:fldCharType="begin"/>
      </w:r>
      <w:r>
        <w:instrText xml:space="preserve"> PAGEREF _Ref359247422 \h </w:instrText>
      </w:r>
      <w:r w:rsidR="003E07B6">
        <w:fldChar w:fldCharType="separate"/>
      </w:r>
      <w:ins w:id="1679" w:author="dearith" w:date="2013-08-29T15:08:00Z">
        <w:r w:rsidR="00FE42B4">
          <w:rPr>
            <w:noProof/>
          </w:rPr>
          <w:t>171</w:t>
        </w:r>
      </w:ins>
      <w:del w:id="1680" w:author="dearith" w:date="2013-08-29T15:08:00Z">
        <w:r w:rsidR="00C82D1C" w:rsidDel="00FE42B4">
          <w:rPr>
            <w:noProof/>
          </w:rPr>
          <w:delText>159</w:delText>
        </w:r>
      </w:del>
      <w:r w:rsidR="003E07B6">
        <w:fldChar w:fldCharType="end"/>
      </w:r>
      <w:r>
        <w:t>.</w:t>
      </w:r>
    </w:p>
    <w:p w:rsidR="00A4730A" w:rsidRPr="00B32DB7" w:rsidRDefault="00A4730A" w:rsidP="00A4730A">
      <w:pPr>
        <w:pStyle w:val="Citationintense"/>
      </w:pPr>
      <w:r w:rsidRPr="00B32DB7">
        <w:t>Alternative flows</w:t>
      </w:r>
    </w:p>
    <w:p w:rsidR="00A4730A" w:rsidRPr="00B32DB7" w:rsidRDefault="00A4730A" w:rsidP="00A4730A">
      <w:r w:rsidRPr="00B32DB7">
        <w:t>Precise description of alternative flows (if relevant)</w:t>
      </w:r>
    </w:p>
    <w:p w:rsidR="00A4730A" w:rsidRPr="00B32DB7" w:rsidRDefault="00A4730A" w:rsidP="00A4730A">
      <w:pPr>
        <w:pStyle w:val="Citationintense"/>
      </w:pPr>
      <w:r w:rsidRPr="00B32DB7">
        <w:t>Exceptions</w:t>
      </w:r>
    </w:p>
    <w:p w:rsidR="00A4730A" w:rsidRPr="00B32DB7" w:rsidRDefault="000A1FE8" w:rsidP="00A4730A">
      <w:r w:rsidRPr="00625623">
        <w:lastRenderedPageBreak/>
        <w:t>Any processing error must be notified and sent by email to the administrator in order to inform him about the problem</w:t>
      </w:r>
      <w:r>
        <w:t>.</w:t>
      </w:r>
    </w:p>
    <w:p w:rsidR="00CE16FC" w:rsidRDefault="00A4730A" w:rsidP="00A4730A">
      <w:pPr>
        <w:pStyle w:val="Titre4"/>
      </w:pPr>
      <w:r w:rsidRPr="00B32DB7">
        <w:t xml:space="preserve"> </w:t>
      </w:r>
      <w:bookmarkStart w:id="1681" w:name="_Toc365552701"/>
      <w:r w:rsidR="00CE16FC" w:rsidRPr="00B32DB7">
        <w:t>(UC) Visualize statistical/analysis reports</w:t>
      </w:r>
      <w:bookmarkEnd w:id="1675"/>
      <w:bookmarkEnd w:id="1676"/>
      <w:r w:rsidR="00522335">
        <w:t xml:space="preserve"> (</w:t>
      </w:r>
      <w:r w:rsidR="00522335" w:rsidRPr="00522335">
        <w:rPr>
          <w:highlight w:val="yellow"/>
        </w:rPr>
        <w:t>TODO</w:t>
      </w:r>
      <w:r w:rsidR="00522335">
        <w:t>)</w:t>
      </w:r>
      <w:bookmarkEnd w:id="1681"/>
    </w:p>
    <w:p w:rsidR="00732AE0" w:rsidRPr="00B32DB7" w:rsidRDefault="00732AE0" w:rsidP="00732AE0">
      <w:pPr>
        <w:pStyle w:val="Citationintense"/>
      </w:pPr>
      <w:r w:rsidRPr="00B32DB7">
        <w:t>Identification</w:t>
      </w:r>
    </w:p>
    <w:p w:rsidR="00732AE0" w:rsidRDefault="00732AE0" w:rsidP="00732AE0">
      <w:r w:rsidRPr="00B32DB7">
        <w:t>(UC) Visualize statistical/analysis reports</w:t>
      </w:r>
    </w:p>
    <w:p w:rsidR="00732AE0" w:rsidRPr="00B32DB7" w:rsidRDefault="00732AE0" w:rsidP="00732AE0">
      <w:pPr>
        <w:pStyle w:val="Citationintense"/>
      </w:pPr>
      <w:r w:rsidRPr="00B32DB7">
        <w:t>Description</w:t>
      </w:r>
    </w:p>
    <w:p w:rsidR="00A4730A" w:rsidRPr="00B32DB7" w:rsidRDefault="00A4730A" w:rsidP="00A4730A">
      <w:pPr>
        <w:pStyle w:val="Citationintense"/>
      </w:pPr>
      <w:r w:rsidRPr="00B32DB7">
        <w:t>Preconditions</w:t>
      </w:r>
    </w:p>
    <w:p w:rsidR="00A4730A" w:rsidRPr="00B32DB7" w:rsidRDefault="00A4730A" w:rsidP="00A4730A">
      <w:r w:rsidRPr="00B32DB7">
        <w:t>List of preconditions (is atoll IS up, LDAP well configured, etc…)</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r w:rsidRPr="00B32DB7">
        <w:t xml:space="preserve">List of post conditions </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Pr="00B32DB7" w:rsidRDefault="00A4730A" w:rsidP="00A4730A">
      <w:r w:rsidRPr="00B32DB7">
        <w:t>Precise description of the flow</w:t>
      </w:r>
    </w:p>
    <w:p w:rsidR="00A4730A" w:rsidRPr="00B32DB7" w:rsidRDefault="00A4730A" w:rsidP="00A4730A">
      <w:pPr>
        <w:pStyle w:val="Citationintense"/>
      </w:pPr>
      <w:r w:rsidRPr="00B32DB7">
        <w:t>Alternative flows</w:t>
      </w:r>
    </w:p>
    <w:p w:rsidR="00A4730A" w:rsidRPr="00B32DB7" w:rsidRDefault="00A4730A" w:rsidP="00A4730A">
      <w:r w:rsidRPr="00B32DB7">
        <w:t>Precise description of alternative flows (if relevant)</w:t>
      </w:r>
    </w:p>
    <w:p w:rsidR="00A4730A" w:rsidRPr="00B32DB7" w:rsidRDefault="00A4730A" w:rsidP="00A4730A">
      <w:pPr>
        <w:pStyle w:val="Citationintense"/>
      </w:pPr>
      <w:r w:rsidRPr="00B32DB7">
        <w:t>Exceptions</w:t>
      </w:r>
    </w:p>
    <w:p w:rsidR="00A4730A" w:rsidRPr="00B32DB7" w:rsidRDefault="00A4730A" w:rsidP="00A4730A">
      <w:r w:rsidRPr="00B32DB7">
        <w:t>Exception cases (loss of network, time out, etc…)</w:t>
      </w:r>
    </w:p>
    <w:p w:rsidR="00F13CD4" w:rsidRDefault="00F13CD4">
      <w:pPr>
        <w:spacing w:after="0" w:line="240" w:lineRule="auto"/>
        <w:jc w:val="left"/>
        <w:rPr>
          <w:rFonts w:eastAsia="Times New Roman"/>
          <w:b/>
          <w:color w:val="0F243E" w:themeColor="text2" w:themeShade="80"/>
          <w:kern w:val="28"/>
          <w:sz w:val="24"/>
          <w:szCs w:val="20"/>
        </w:rPr>
      </w:pPr>
      <w:r>
        <w:lastRenderedPageBreak/>
        <w:br w:type="page"/>
      </w:r>
    </w:p>
    <w:p w:rsidR="00BA2914" w:rsidRDefault="00BA2914" w:rsidP="00BA2914">
      <w:pPr>
        <w:pStyle w:val="Titre3"/>
      </w:pPr>
      <w:bookmarkStart w:id="1682" w:name="_Toc365552702"/>
      <w:r>
        <w:lastRenderedPageBreak/>
        <w:t>Production and System monitoring configuration</w:t>
      </w:r>
      <w:bookmarkEnd w:id="1682"/>
    </w:p>
    <w:p w:rsidR="00BA2914" w:rsidRDefault="00BA2914" w:rsidP="00BA2914">
      <w:r>
        <w:t>The Production and System monitoring configuration component goal is to deliver to the System and Production Monitoring tool a configuration file built on Catalogue data. If an entry of the Catalogue changes, the component shall deliver an up-to date configuration to avoid manual errors.</w:t>
      </w:r>
    </w:p>
    <w:p w:rsidR="00BA2914" w:rsidRDefault="00BA2914" w:rsidP="00BA2914">
      <w:pPr>
        <w:pStyle w:val="Titre4"/>
      </w:pPr>
      <w:bookmarkStart w:id="1683" w:name="_Toc365552703"/>
      <w:r>
        <w:t>Software used</w:t>
      </w:r>
      <w:bookmarkEnd w:id="1683"/>
    </w:p>
    <w:p w:rsidR="00BA2914" w:rsidRDefault="00BA2914" w:rsidP="00BA2914">
      <w:pPr>
        <w:pStyle w:val="Citationintense"/>
        <w:rPr>
          <w:lang w:val="en-US"/>
        </w:rPr>
      </w:pPr>
      <w:r>
        <w:rPr>
          <w:lang w:val="en-US"/>
        </w:rPr>
        <w:t>Table</w:t>
      </w:r>
    </w:p>
    <w:tbl>
      <w:tblPr>
        <w:tblStyle w:val="Trameclaire-Accent11"/>
        <w:tblW w:w="0" w:type="auto"/>
        <w:tblLayout w:type="fixed"/>
        <w:tblLook w:val="0000" w:firstRow="0" w:lastRow="0" w:firstColumn="0" w:lastColumn="0" w:noHBand="0" w:noVBand="0"/>
      </w:tblPr>
      <w:tblGrid>
        <w:gridCol w:w="1951"/>
        <w:gridCol w:w="3291"/>
        <w:gridCol w:w="1245"/>
        <w:gridCol w:w="1276"/>
        <w:gridCol w:w="1523"/>
      </w:tblGrid>
      <w:tr w:rsidR="00BA2914" w:rsidRPr="00B32DB7" w:rsidTr="00BA2914">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BA2914" w:rsidRPr="00B32DB7" w:rsidRDefault="00BA2914" w:rsidP="00BA2914">
            <w:pPr>
              <w:rPr>
                <w:rFonts w:eastAsia="Arial Unicode MS"/>
                <w:b/>
              </w:rPr>
            </w:pPr>
            <w:r w:rsidRPr="00B32DB7">
              <w:rPr>
                <w:b/>
              </w:rPr>
              <w:t>Components</w:t>
            </w:r>
          </w:p>
        </w:tc>
        <w:tc>
          <w:tcPr>
            <w:tcW w:w="3291" w:type="dxa"/>
            <w:noWrap/>
          </w:tcPr>
          <w:p w:rsidR="00BA2914" w:rsidRPr="00B32DB7" w:rsidRDefault="00BA2914" w:rsidP="00BA2914">
            <w:pPr>
              <w:rPr>
                <w:rFonts w:eastAsia="Arial Unicode MS"/>
                <w:b/>
              </w:rPr>
            </w:pPr>
            <w:r w:rsidRPr="00B32DB7">
              <w:rPr>
                <w:b/>
              </w:rPr>
              <w:t>label</w:t>
            </w:r>
          </w:p>
        </w:tc>
        <w:tc>
          <w:tcPr>
            <w:tcW w:w="1245" w:type="dxa"/>
            <w:noWrap/>
          </w:tcPr>
          <w:p w:rsidR="00BA2914" w:rsidRPr="00B32DB7" w:rsidRDefault="00BA2914" w:rsidP="00BA2914">
            <w:pPr>
              <w:rPr>
                <w:rFonts w:eastAsia="Arial Unicode MS"/>
                <w:b/>
              </w:rPr>
            </w:pPr>
            <w:r w:rsidRPr="00B32DB7">
              <w:rPr>
                <w:b/>
              </w:rPr>
              <w:t>operator</w:t>
            </w:r>
          </w:p>
        </w:tc>
        <w:tc>
          <w:tcPr>
            <w:tcW w:w="1276" w:type="dxa"/>
            <w:noWrap/>
          </w:tcPr>
          <w:p w:rsidR="00BA2914" w:rsidRPr="00B32DB7" w:rsidRDefault="00BA2914" w:rsidP="00BA2914">
            <w:pPr>
              <w:rPr>
                <w:rFonts w:eastAsia="Arial Unicode MS"/>
                <w:b/>
              </w:rPr>
            </w:pPr>
            <w:r w:rsidRPr="00B32DB7">
              <w:rPr>
                <w:b/>
              </w:rPr>
              <w:t>support</w:t>
            </w:r>
          </w:p>
        </w:tc>
        <w:tc>
          <w:tcPr>
            <w:tcW w:w="1523" w:type="dxa"/>
            <w:noWrap/>
          </w:tcPr>
          <w:p w:rsidR="00BA2914" w:rsidRPr="00B32DB7" w:rsidRDefault="00BA2914" w:rsidP="00BA2914">
            <w:pPr>
              <w:rPr>
                <w:rFonts w:eastAsia="Arial Unicode MS"/>
                <w:b/>
              </w:rPr>
            </w:pPr>
            <w:r w:rsidRPr="00B32DB7">
              <w:rPr>
                <w:b/>
              </w:rPr>
              <w:t>Developer / maintainer</w:t>
            </w:r>
          </w:p>
        </w:tc>
      </w:tr>
      <w:tr w:rsidR="00BA2914" w:rsidRPr="00B32DB7" w:rsidTr="00BA2914">
        <w:trPr>
          <w:trHeight w:val="255"/>
        </w:trPr>
        <w:tc>
          <w:tcPr>
            <w:tcW w:w="1951" w:type="dxa"/>
            <w:noWrap/>
          </w:tcPr>
          <w:p w:rsidR="00BA2914" w:rsidRPr="00B32DB7" w:rsidRDefault="00BA2914" w:rsidP="00BA2914">
            <w:pPr>
              <w:rPr>
                <w:rFonts w:eastAsia="Arial Unicode MS"/>
              </w:rPr>
            </w:pPr>
            <w:r>
              <w:t>?</w:t>
            </w:r>
          </w:p>
        </w:tc>
        <w:tc>
          <w:tcPr>
            <w:tcW w:w="3291" w:type="dxa"/>
            <w:noWrap/>
          </w:tcPr>
          <w:p w:rsidR="00BA2914" w:rsidRPr="00B32DB7" w:rsidRDefault="00BA2914" w:rsidP="00BA2914">
            <w:pPr>
              <w:rPr>
                <w:rFonts w:eastAsia="Arial Unicode MS"/>
              </w:rPr>
            </w:pPr>
            <w:r>
              <w:t>?</w:t>
            </w:r>
          </w:p>
        </w:tc>
        <w:tc>
          <w:tcPr>
            <w:tcW w:w="1245" w:type="dxa"/>
            <w:noWrap/>
          </w:tcPr>
          <w:p w:rsidR="00BA2914" w:rsidRPr="00B32DB7" w:rsidRDefault="00BA2914" w:rsidP="00BA2914">
            <w:pPr>
              <w:rPr>
                <w:rFonts w:eastAsia="Arial Unicode MS"/>
              </w:rPr>
            </w:pPr>
            <w:r>
              <w:t>?</w:t>
            </w:r>
          </w:p>
        </w:tc>
        <w:tc>
          <w:tcPr>
            <w:tcW w:w="1276" w:type="dxa"/>
            <w:noWrap/>
          </w:tcPr>
          <w:p w:rsidR="00BA2914" w:rsidRPr="00B32DB7" w:rsidRDefault="00BA2914" w:rsidP="00BA2914">
            <w:pPr>
              <w:rPr>
                <w:rFonts w:eastAsia="Arial Unicode MS"/>
              </w:rPr>
            </w:pPr>
            <w:r>
              <w:t>?</w:t>
            </w:r>
          </w:p>
        </w:tc>
        <w:tc>
          <w:tcPr>
            <w:tcW w:w="1523" w:type="dxa"/>
            <w:noWrap/>
          </w:tcPr>
          <w:p w:rsidR="00BA2914" w:rsidRPr="00B32DB7" w:rsidRDefault="00BA2914" w:rsidP="00BA2914">
            <w:pPr>
              <w:rPr>
                <w:rFonts w:eastAsia="Arial Unicode MS"/>
              </w:rPr>
            </w:pPr>
            <w:r>
              <w:t>?</w:t>
            </w:r>
          </w:p>
        </w:tc>
      </w:tr>
    </w:tbl>
    <w:p w:rsidR="00BA2914" w:rsidRDefault="00BA2914" w:rsidP="00BA2914">
      <w:pPr>
        <w:rPr>
          <w:lang w:val="en-US"/>
        </w:rPr>
      </w:pPr>
    </w:p>
    <w:p w:rsidR="00BA2914" w:rsidRDefault="00BA2914" w:rsidP="00BA2914">
      <w:pPr>
        <w:pStyle w:val="Citationintense"/>
        <w:rPr>
          <w:lang w:val="en-US"/>
        </w:rPr>
      </w:pPr>
      <w:commentRangeStart w:id="1684"/>
      <w:r>
        <w:rPr>
          <w:lang w:val="en-US"/>
        </w:rPr>
        <w:t>Description</w:t>
      </w:r>
      <w:commentRangeEnd w:id="1684"/>
      <w:r>
        <w:rPr>
          <w:rStyle w:val="Marquedecommentaire"/>
          <w:rFonts w:eastAsia="Times New Roman"/>
          <w:b w:val="0"/>
          <w:bCs w:val="0"/>
          <w:i w:val="0"/>
          <w:iCs w:val="0"/>
          <w:color w:val="auto"/>
        </w:rPr>
        <w:commentReference w:id="1684"/>
      </w:r>
    </w:p>
    <w:p w:rsidR="00BA2914" w:rsidRPr="00BA2914" w:rsidRDefault="00BA2914" w:rsidP="00BA2914">
      <w:pPr>
        <w:rPr>
          <w:lang w:val="en-US"/>
        </w:rPr>
      </w:pPr>
    </w:p>
    <w:p w:rsidR="00BA2914" w:rsidRDefault="00BA2914" w:rsidP="00BA2914">
      <w:pPr>
        <w:pStyle w:val="Titre4"/>
      </w:pPr>
      <w:bookmarkStart w:id="1685" w:name="_Toc365552704"/>
      <w:commentRangeStart w:id="1686"/>
      <w:r>
        <w:t>Interfaces</w:t>
      </w:r>
      <w:commentRangeEnd w:id="1686"/>
      <w:r>
        <w:rPr>
          <w:rStyle w:val="Marquedecommentaire"/>
          <w:b w:val="0"/>
          <w:color w:val="auto"/>
          <w:kern w:val="0"/>
          <w:u w:val="none"/>
          <w:lang w:val="en-GB"/>
        </w:rPr>
        <w:commentReference w:id="1686"/>
      </w:r>
      <w:bookmarkEnd w:id="1685"/>
    </w:p>
    <w:p w:rsidR="00BA2914" w:rsidRDefault="00BA2914" w:rsidP="00BA2914">
      <w:pPr>
        <w:pStyle w:val="Titre4"/>
      </w:pPr>
      <w:bookmarkStart w:id="1687" w:name="_Toc365552705"/>
      <w:r>
        <w:t>Interfaces</w:t>
      </w:r>
      <w:bookmarkEnd w:id="1687"/>
    </w:p>
    <w:p w:rsidR="00BA2914" w:rsidRPr="00B32DB7" w:rsidRDefault="00BA2914" w:rsidP="00BA2914">
      <w:pPr>
        <w:pStyle w:val="Citationintense"/>
      </w:pPr>
      <w:r w:rsidRPr="00B32DB7">
        <w:t>Table</w:t>
      </w:r>
    </w:p>
    <w:tbl>
      <w:tblPr>
        <w:tblStyle w:val="Grilledutableau"/>
        <w:tblW w:w="9322" w:type="dxa"/>
        <w:tblLayout w:type="fixed"/>
        <w:tblLook w:val="04A0" w:firstRow="1" w:lastRow="0" w:firstColumn="1" w:lastColumn="0" w:noHBand="0" w:noVBand="1"/>
      </w:tblPr>
      <w:tblGrid>
        <w:gridCol w:w="2235"/>
        <w:gridCol w:w="3685"/>
        <w:gridCol w:w="1418"/>
        <w:gridCol w:w="992"/>
        <w:gridCol w:w="992"/>
      </w:tblGrid>
      <w:tr w:rsidR="00BA2914" w:rsidRPr="00B32DB7" w:rsidTr="00BA2914">
        <w:tc>
          <w:tcPr>
            <w:tcW w:w="2235" w:type="dxa"/>
            <w:tcBorders>
              <w:bottom w:val="single" w:sz="4" w:space="0" w:color="000000"/>
            </w:tcBorders>
            <w:shd w:val="clear" w:color="auto" w:fill="C2D69B" w:themeFill="accent3" w:themeFillTint="99"/>
          </w:tcPr>
          <w:p w:rsidR="00BA2914" w:rsidRPr="00B32DB7" w:rsidRDefault="00BA2914" w:rsidP="00BA2914">
            <w:r w:rsidRPr="00B32DB7">
              <w:t>Name</w:t>
            </w:r>
          </w:p>
        </w:tc>
        <w:tc>
          <w:tcPr>
            <w:tcW w:w="3685" w:type="dxa"/>
            <w:tcBorders>
              <w:bottom w:val="single" w:sz="4" w:space="0" w:color="000000"/>
            </w:tcBorders>
            <w:shd w:val="clear" w:color="auto" w:fill="C2D69B" w:themeFill="accent3" w:themeFillTint="99"/>
          </w:tcPr>
          <w:p w:rsidR="00BA2914" w:rsidRPr="00B32DB7" w:rsidRDefault="00BA2914" w:rsidP="00BA2914">
            <w:r w:rsidRPr="00B32DB7">
              <w:t>Description</w:t>
            </w:r>
          </w:p>
        </w:tc>
        <w:tc>
          <w:tcPr>
            <w:tcW w:w="1418" w:type="dxa"/>
            <w:tcBorders>
              <w:bottom w:val="single" w:sz="4" w:space="0" w:color="000000"/>
            </w:tcBorders>
            <w:shd w:val="clear" w:color="auto" w:fill="C2D69B" w:themeFill="accent3" w:themeFillTint="99"/>
          </w:tcPr>
          <w:p w:rsidR="00BA2914" w:rsidRPr="00B32DB7" w:rsidRDefault="00BA2914" w:rsidP="00BA2914">
            <w:r w:rsidRPr="00B32DB7">
              <w:t>Interface provided / use an external interface</w:t>
            </w:r>
          </w:p>
        </w:tc>
        <w:tc>
          <w:tcPr>
            <w:tcW w:w="992" w:type="dxa"/>
            <w:tcBorders>
              <w:bottom w:val="single" w:sz="4" w:space="0" w:color="000000"/>
            </w:tcBorders>
            <w:shd w:val="clear" w:color="auto" w:fill="C2D69B" w:themeFill="accent3" w:themeFillTint="99"/>
          </w:tcPr>
          <w:p w:rsidR="00BA2914" w:rsidRPr="00B32DB7" w:rsidRDefault="00BA2914" w:rsidP="00BA2914">
            <w:r w:rsidRPr="00B32DB7">
              <w:t>Format</w:t>
            </w:r>
          </w:p>
        </w:tc>
        <w:tc>
          <w:tcPr>
            <w:tcW w:w="992" w:type="dxa"/>
            <w:tcBorders>
              <w:bottom w:val="single" w:sz="4" w:space="0" w:color="000000"/>
            </w:tcBorders>
            <w:shd w:val="clear" w:color="auto" w:fill="C2D69B" w:themeFill="accent3" w:themeFillTint="99"/>
          </w:tcPr>
          <w:p w:rsidR="00BA2914" w:rsidRPr="00B32DB7" w:rsidRDefault="00BA2914" w:rsidP="00BA2914">
            <w:pPr>
              <w:ind w:left="-107" w:right="-534"/>
            </w:pPr>
            <w:r w:rsidRPr="00B32DB7">
              <w:t>Protocol</w:t>
            </w:r>
          </w:p>
        </w:tc>
      </w:tr>
      <w:tr w:rsidR="00BA2914" w:rsidRPr="00B32DB7" w:rsidTr="00BA2914">
        <w:tc>
          <w:tcPr>
            <w:tcW w:w="2235" w:type="dxa"/>
            <w:shd w:val="clear" w:color="auto" w:fill="FFFFFF" w:themeFill="background1"/>
          </w:tcPr>
          <w:p w:rsidR="00BA2914" w:rsidRPr="00B32DB7" w:rsidRDefault="00BA2914" w:rsidP="00BA2914">
            <w:r>
              <w:t>II_MIS_CONF_SYS_MONITORING</w:t>
            </w:r>
          </w:p>
        </w:tc>
        <w:tc>
          <w:tcPr>
            <w:tcW w:w="3685" w:type="dxa"/>
            <w:shd w:val="clear" w:color="auto" w:fill="FFFFFF" w:themeFill="background1"/>
          </w:tcPr>
          <w:p w:rsidR="00BA2914" w:rsidRPr="00B32DB7" w:rsidRDefault="00BA2914" w:rsidP="00BA2914">
            <w:r w:rsidRPr="00B32DB7">
              <w:t>Interface that provides monitoring configuration files.</w:t>
            </w:r>
          </w:p>
        </w:tc>
        <w:tc>
          <w:tcPr>
            <w:tcW w:w="1418" w:type="dxa"/>
            <w:shd w:val="clear" w:color="auto" w:fill="FFFFFF" w:themeFill="background1"/>
          </w:tcPr>
          <w:p w:rsidR="00BA2914" w:rsidRPr="00B32DB7" w:rsidRDefault="00BA2914" w:rsidP="00BA2914">
            <w:r>
              <w:t>Provided</w:t>
            </w:r>
          </w:p>
        </w:tc>
        <w:tc>
          <w:tcPr>
            <w:tcW w:w="992" w:type="dxa"/>
            <w:shd w:val="clear" w:color="auto" w:fill="FFFFFF" w:themeFill="background1"/>
          </w:tcPr>
          <w:p w:rsidR="00BA2914" w:rsidRPr="00B32DB7" w:rsidRDefault="00BA2914" w:rsidP="00BA2914">
            <w:r>
              <w:rPr>
                <w:rStyle w:val="Marquedecommentaire"/>
                <w:rFonts w:eastAsia="Times New Roman"/>
              </w:rPr>
              <w:commentReference w:id="1688"/>
            </w:r>
          </w:p>
        </w:tc>
        <w:tc>
          <w:tcPr>
            <w:tcW w:w="992" w:type="dxa"/>
            <w:shd w:val="clear" w:color="auto" w:fill="FFFFFF" w:themeFill="background1"/>
          </w:tcPr>
          <w:p w:rsidR="00BA2914" w:rsidRPr="00B32DB7" w:rsidRDefault="00BA2914" w:rsidP="00BA2914">
            <w:pPr>
              <w:ind w:left="-107" w:right="-534"/>
            </w:pPr>
          </w:p>
        </w:tc>
      </w:tr>
    </w:tbl>
    <w:p w:rsidR="00BA2914" w:rsidRDefault="00BA2914" w:rsidP="00BA2914">
      <w:pPr>
        <w:rPr>
          <w:lang w:val="en-US"/>
        </w:rPr>
      </w:pPr>
    </w:p>
    <w:p w:rsidR="00BA2914" w:rsidRPr="00B32DB7" w:rsidRDefault="00BA2914" w:rsidP="00BA2914">
      <w:pPr>
        <w:pStyle w:val="Citationintense"/>
      </w:pPr>
      <w:commentRangeStart w:id="1689"/>
      <w:r w:rsidRPr="00B32DB7">
        <w:t>Figure</w:t>
      </w:r>
      <w:commentRangeEnd w:id="1689"/>
      <w:r w:rsidRPr="00B32DB7">
        <w:rPr>
          <w:rStyle w:val="Marquedecommentaire"/>
          <w:rFonts w:eastAsia="Times New Roman"/>
          <w:b w:val="0"/>
          <w:bCs w:val="0"/>
          <w:i w:val="0"/>
          <w:iCs w:val="0"/>
          <w:color w:val="auto"/>
        </w:rPr>
        <w:commentReference w:id="1689"/>
      </w:r>
    </w:p>
    <w:p w:rsidR="00BA2914" w:rsidRPr="00B32DB7" w:rsidRDefault="00BA2914" w:rsidP="00BA2914">
      <w:pPr>
        <w:keepNext/>
        <w:jc w:val="center"/>
      </w:pPr>
      <w:r w:rsidRPr="00B32DB7">
        <w:rPr>
          <w:noProof/>
          <w:lang w:val="fr-FR" w:eastAsia="fr-FR"/>
        </w:rPr>
        <w:lastRenderedPageBreak/>
        <w:drawing>
          <wp:inline distT="0" distB="0" distL="0" distR="0">
            <wp:extent cx="5759450" cy="2703610"/>
            <wp:effectExtent l="0" t="0" r="0" b="0"/>
            <wp:docPr id="225" name="Image 12" descr="C:\Users\ggasciarino\Desktop\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gasciarino\Desktop\example.png"/>
                    <pic:cNvPicPr>
                      <a:picLocks noChangeAspect="1" noChangeArrowheads="1"/>
                    </pic:cNvPicPr>
                  </pic:nvPicPr>
                  <pic:blipFill>
                    <a:blip r:embed="rId143" cstate="print"/>
                    <a:srcRect/>
                    <a:stretch>
                      <a:fillRect/>
                    </a:stretch>
                  </pic:blipFill>
                  <pic:spPr bwMode="auto">
                    <a:xfrm>
                      <a:off x="0" y="0"/>
                      <a:ext cx="5759450" cy="2703610"/>
                    </a:xfrm>
                    <a:prstGeom prst="rect">
                      <a:avLst/>
                    </a:prstGeom>
                    <a:noFill/>
                    <a:ln w="9525">
                      <a:noFill/>
                      <a:miter lim="800000"/>
                      <a:headEnd/>
                      <a:tailEnd/>
                    </a:ln>
                  </pic:spPr>
                </pic:pic>
              </a:graphicData>
            </a:graphic>
          </wp:inline>
        </w:drawing>
      </w:r>
    </w:p>
    <w:p w:rsidR="00BA2914" w:rsidRPr="00B32DB7" w:rsidRDefault="00BA2914" w:rsidP="00BA2914">
      <w:pPr>
        <w:pStyle w:val="Lgende"/>
      </w:pPr>
      <w:bookmarkStart w:id="1690" w:name="_Toc365552511"/>
      <w:r w:rsidRPr="00B32DB7">
        <w:t xml:space="preserve">Figure </w:t>
      </w:r>
      <w:r w:rsidR="00086262">
        <w:fldChar w:fldCharType="begin"/>
      </w:r>
      <w:r w:rsidR="00086262">
        <w:instrText xml:space="preserve"> SEQ Figure \* ARABIC </w:instrText>
      </w:r>
      <w:r w:rsidR="00086262">
        <w:fldChar w:fldCharType="separate"/>
      </w:r>
      <w:r w:rsidR="00FE42B4">
        <w:rPr>
          <w:noProof/>
        </w:rPr>
        <w:t>47</w:t>
      </w:r>
      <w:r w:rsidR="00086262">
        <w:rPr>
          <w:noProof/>
        </w:rPr>
        <w:fldChar w:fldCharType="end"/>
      </w:r>
      <w:r w:rsidRPr="00B32DB7">
        <w:t xml:space="preserve"> – Example</w:t>
      </w:r>
      <w:bookmarkEnd w:id="1690"/>
    </w:p>
    <w:p w:rsidR="00BA2914" w:rsidRPr="00B32DB7" w:rsidRDefault="00BA2914" w:rsidP="00BA2914">
      <w:pPr>
        <w:pStyle w:val="Citationintense"/>
      </w:pPr>
      <w:r w:rsidRPr="00B32DB7">
        <w:t>Detailed description of interfaces</w:t>
      </w:r>
    </w:p>
    <w:p w:rsidR="00BA2914" w:rsidRPr="00B32DB7" w:rsidRDefault="00BA2914" w:rsidP="00BA2914">
      <w:pPr>
        <w:pStyle w:val="Titre5"/>
      </w:pPr>
      <w:bookmarkStart w:id="1691" w:name="_Toc261032313"/>
      <w:bookmarkStart w:id="1692" w:name="_Toc365552706"/>
      <w:r>
        <w:t>II_MIS_CONF_SYS_MONITORING</w:t>
      </w:r>
      <w:r w:rsidRPr="00B32DB7">
        <w:t>: configuration of the system monitoring engine</w:t>
      </w:r>
      <w:bookmarkEnd w:id="1691"/>
      <w:bookmarkEnd w:id="1692"/>
    </w:p>
    <w:p w:rsidR="00BA2914" w:rsidRPr="00B32DB7" w:rsidRDefault="00BA2914" w:rsidP="00BA2914">
      <w:pPr>
        <w:pStyle w:val="Titre6"/>
      </w:pPr>
      <w:r w:rsidRPr="00B32DB7">
        <w:t>Scope</w:t>
      </w:r>
    </w:p>
    <w:p w:rsidR="00BA2914" w:rsidRPr="00B32DB7" w:rsidRDefault="00BA2914" w:rsidP="00BA2914">
      <w:r w:rsidRPr="00B32DB7">
        <w:t>This interface gives access to configuration files which are ready to use for the any NAGIOS monitoring engine having internet connection, wherever it is operated.</w:t>
      </w:r>
    </w:p>
    <w:p w:rsidR="00BA2914" w:rsidRPr="00B32DB7" w:rsidRDefault="00BA2914" w:rsidP="00BA2914">
      <w:commentRangeStart w:id="1693"/>
      <w:r w:rsidRPr="00B32DB7">
        <w:t>The configuration provided enables to monitor the availability and performance of the access services provided by Dissemination Unit and the central services provided by MIS and Web Portal.</w:t>
      </w:r>
      <w:commentRangeEnd w:id="1693"/>
      <w:r w:rsidRPr="00B32DB7">
        <w:rPr>
          <w:rStyle w:val="Marquedecommentaire"/>
          <w:rFonts w:eastAsia="Times New Roman"/>
        </w:rPr>
        <w:commentReference w:id="1693"/>
      </w:r>
    </w:p>
    <w:p w:rsidR="00BA2914" w:rsidRPr="00B32DB7" w:rsidRDefault="00BA2914" w:rsidP="00BA2914">
      <w:pPr>
        <w:pStyle w:val="Titre6"/>
      </w:pPr>
      <w:r w:rsidRPr="00B32DB7">
        <w:t>Maturity</w:t>
      </w:r>
    </w:p>
    <w:p w:rsidR="00BA2914" w:rsidRPr="00B32DB7" w:rsidRDefault="00BA2914" w:rsidP="00BA2914">
      <w:r w:rsidRPr="00B32DB7">
        <w:t>The interface is basic as the configuration is accessed as a whole.</w:t>
      </w:r>
    </w:p>
    <w:p w:rsidR="00BA2914" w:rsidRPr="00B32DB7" w:rsidRDefault="00BA2914" w:rsidP="00BA2914">
      <w:pPr>
        <w:pStyle w:val="Titre6"/>
      </w:pPr>
      <w:r w:rsidRPr="00B32DB7">
        <w:t>Protocol</w:t>
      </w:r>
    </w:p>
    <w:p w:rsidR="00BA2914" w:rsidRPr="00B32DB7" w:rsidRDefault="00BA2914" w:rsidP="00BA2914">
      <w:r w:rsidRPr="00B32DB7">
        <w:t>The configuration files can be accessed through HTTP protocol.</w:t>
      </w:r>
    </w:p>
    <w:p w:rsidR="00BA2914" w:rsidRPr="00B32DB7" w:rsidRDefault="00BA2914" w:rsidP="00BA2914">
      <w:pPr>
        <w:pStyle w:val="Titre4"/>
        <w:rPr>
          <w:lang w:val="en-GB"/>
        </w:rPr>
      </w:pPr>
      <w:bookmarkStart w:id="1694" w:name="_Toc365552707"/>
      <w:r w:rsidRPr="00B32DB7">
        <w:rPr>
          <w:lang w:val="en-GB"/>
        </w:rPr>
        <w:t>(UC) Export monitoring configuration</w:t>
      </w:r>
      <w:bookmarkEnd w:id="1694"/>
    </w:p>
    <w:p w:rsidR="00BA2914" w:rsidRDefault="00BA2914" w:rsidP="00BA2914">
      <w:pPr>
        <w:pStyle w:val="Citationintense"/>
      </w:pPr>
      <w:r w:rsidRPr="00B32DB7">
        <w:t>Identification</w:t>
      </w:r>
    </w:p>
    <w:p w:rsidR="00BA2914" w:rsidRPr="00BA2914" w:rsidRDefault="00BA2914" w:rsidP="00BA2914">
      <w:r w:rsidRPr="00B32DB7">
        <w:lastRenderedPageBreak/>
        <w:t>(UC) Export monitoring configuration</w:t>
      </w:r>
    </w:p>
    <w:p w:rsidR="00BA2914" w:rsidRPr="00B32DB7" w:rsidRDefault="00BA2914" w:rsidP="00BA2914">
      <w:pPr>
        <w:pStyle w:val="Citationintense"/>
      </w:pPr>
      <w:r w:rsidRPr="00B32DB7">
        <w:t>Description</w:t>
      </w:r>
    </w:p>
    <w:p w:rsidR="00A4730A" w:rsidRPr="00B32DB7" w:rsidRDefault="00A4730A" w:rsidP="00A4730A">
      <w:pPr>
        <w:pStyle w:val="Citationintense"/>
      </w:pPr>
      <w:r w:rsidRPr="00B32DB7">
        <w:t>Preconditions</w:t>
      </w:r>
    </w:p>
    <w:p w:rsidR="00A4730A" w:rsidRPr="00B32DB7" w:rsidRDefault="00A4730A" w:rsidP="00A4730A">
      <w:r w:rsidRPr="00B32DB7">
        <w:t>List of preconditions (is atoll IS up, LDAP well configured, etc…)</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r w:rsidRPr="00B32DB7">
        <w:t xml:space="preserve">List of post conditions </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Pr="00B32DB7" w:rsidRDefault="00A4730A" w:rsidP="00A4730A">
      <w:r w:rsidRPr="00B32DB7">
        <w:t>Precise description of the flow</w:t>
      </w:r>
    </w:p>
    <w:p w:rsidR="00A4730A" w:rsidRPr="00B32DB7" w:rsidRDefault="00A4730A" w:rsidP="00A4730A">
      <w:pPr>
        <w:pStyle w:val="Citationintense"/>
      </w:pPr>
      <w:r w:rsidRPr="00B32DB7">
        <w:t>Alternative flows</w:t>
      </w:r>
    </w:p>
    <w:p w:rsidR="00A4730A" w:rsidRPr="00B32DB7" w:rsidRDefault="00A4730A" w:rsidP="00A4730A">
      <w:r w:rsidRPr="00B32DB7">
        <w:t>Precise description of alternative flows (if relevant)</w:t>
      </w:r>
    </w:p>
    <w:p w:rsidR="00A4730A" w:rsidRPr="00B32DB7" w:rsidRDefault="00A4730A" w:rsidP="00A4730A">
      <w:pPr>
        <w:pStyle w:val="Citationintense"/>
      </w:pPr>
      <w:r w:rsidRPr="00B32DB7">
        <w:t>Exceptions</w:t>
      </w:r>
    </w:p>
    <w:p w:rsidR="00A4730A" w:rsidRPr="00B32DB7" w:rsidRDefault="00A4730A" w:rsidP="00A4730A">
      <w:r w:rsidRPr="00B32DB7">
        <w:t>Exception cases (loss of network, time out, etc…)</w:t>
      </w:r>
    </w:p>
    <w:p w:rsidR="00BA2914" w:rsidRPr="00A4730A" w:rsidRDefault="00BA2914" w:rsidP="00BA2914"/>
    <w:p w:rsidR="00BA2914" w:rsidRDefault="00BA2914">
      <w:pPr>
        <w:spacing w:after="0" w:line="240" w:lineRule="auto"/>
        <w:jc w:val="left"/>
        <w:rPr>
          <w:rFonts w:eastAsia="Times New Roman"/>
          <w:b/>
          <w:color w:val="0F243E" w:themeColor="text2" w:themeShade="80"/>
          <w:kern w:val="28"/>
          <w:sz w:val="24"/>
          <w:szCs w:val="20"/>
        </w:rPr>
      </w:pPr>
      <w:r>
        <w:br w:type="page"/>
      </w:r>
    </w:p>
    <w:p w:rsidR="006B0143" w:rsidRDefault="005D0D9F" w:rsidP="00DC45DA">
      <w:pPr>
        <w:pStyle w:val="Titre3"/>
      </w:pPr>
      <w:bookmarkStart w:id="1695" w:name="_Toc365552708"/>
      <w:r>
        <w:lastRenderedPageBreak/>
        <w:t xml:space="preserve">System and </w:t>
      </w:r>
      <w:r w:rsidR="006B0143" w:rsidRPr="00B32DB7">
        <w:t>Production Monitoring</w:t>
      </w:r>
      <w:bookmarkEnd w:id="1695"/>
    </w:p>
    <w:p w:rsidR="005D0D9F" w:rsidRPr="005D0D9F" w:rsidRDefault="005D0D9F" w:rsidP="005D0D9F">
      <w:r w:rsidRPr="00B32DB7">
        <w:t>The system monitoring goal is to monitor dissemination units and CIS sub-system health (availability and performances).</w:t>
      </w:r>
    </w:p>
    <w:p w:rsidR="00A326B9" w:rsidRPr="00B32DB7" w:rsidRDefault="005D0D9F" w:rsidP="00A326B9">
      <w:r>
        <w:t>The production monitoring</w:t>
      </w:r>
      <w:r w:rsidR="00A326B9" w:rsidRPr="00B32DB7">
        <w:t xml:space="preserve"> shall be able to compute the availability and timeliness of datasets.</w:t>
      </w:r>
    </w:p>
    <w:p w:rsidR="005D0D9F" w:rsidRDefault="00A326B9" w:rsidP="005D0D9F">
      <w:r w:rsidRPr="00B32DB7">
        <w:t>It shall also store the results of the measurements so that Service Level Agreement and Operational Level Agreement can be checked.</w:t>
      </w:r>
      <w:r w:rsidR="005D0D9F" w:rsidRPr="005D0D9F">
        <w:t xml:space="preserve"> </w:t>
      </w:r>
      <w:r w:rsidR="005D0D9F" w:rsidRPr="00B32DB7">
        <w:t>Alerts must be sent when a component status has changed.</w:t>
      </w:r>
    </w:p>
    <w:p w:rsidR="00A326B9" w:rsidRPr="00A326B9" w:rsidRDefault="00A326B9" w:rsidP="00A326B9">
      <w:r w:rsidRPr="00B32DB7">
        <w:t>Dashboard</w:t>
      </w:r>
      <w:r w:rsidR="005D0D9F">
        <w:t>s</w:t>
      </w:r>
      <w:r w:rsidRPr="00B32DB7">
        <w:t xml:space="preserve"> shall display the results of the monitoring.</w:t>
      </w:r>
    </w:p>
    <w:p w:rsidR="00732AE0" w:rsidRDefault="00732AE0" w:rsidP="00732AE0">
      <w:pPr>
        <w:pStyle w:val="Titre4"/>
      </w:pPr>
      <w:bookmarkStart w:id="1696" w:name="_Toc365552709"/>
      <w:r>
        <w:t>Software used</w:t>
      </w:r>
      <w:bookmarkEnd w:id="1696"/>
    </w:p>
    <w:p w:rsidR="00732AE0" w:rsidRPr="00B32DB7" w:rsidRDefault="00732AE0" w:rsidP="00732AE0">
      <w:pPr>
        <w:pStyle w:val="Citationintense"/>
      </w:pPr>
      <w:r w:rsidRPr="00B32DB7">
        <w:t>Table</w:t>
      </w:r>
    </w:p>
    <w:tbl>
      <w:tblPr>
        <w:tblStyle w:val="Trameclaire-Accent11"/>
        <w:tblW w:w="0" w:type="auto"/>
        <w:tblLayout w:type="fixed"/>
        <w:tblLook w:val="0000" w:firstRow="0" w:lastRow="0" w:firstColumn="0" w:lastColumn="0" w:noHBand="0" w:noVBand="0"/>
      </w:tblPr>
      <w:tblGrid>
        <w:gridCol w:w="1951"/>
        <w:gridCol w:w="3291"/>
        <w:gridCol w:w="1245"/>
        <w:gridCol w:w="1276"/>
        <w:gridCol w:w="1523"/>
      </w:tblGrid>
      <w:tr w:rsidR="00732AE0" w:rsidRPr="00B32DB7" w:rsidTr="00732AE0">
        <w:trPr>
          <w:cnfStyle w:val="000000100000" w:firstRow="0" w:lastRow="0" w:firstColumn="0" w:lastColumn="0" w:oddVBand="0" w:evenVBand="0" w:oddHBand="1" w:evenHBand="0" w:firstRowFirstColumn="0" w:firstRowLastColumn="0" w:lastRowFirstColumn="0" w:lastRowLastColumn="0"/>
          <w:trHeight w:val="255"/>
        </w:trPr>
        <w:tc>
          <w:tcPr>
            <w:tcW w:w="1951" w:type="dxa"/>
            <w:noWrap/>
          </w:tcPr>
          <w:p w:rsidR="00732AE0" w:rsidRPr="00B32DB7" w:rsidRDefault="00732AE0" w:rsidP="00732AE0">
            <w:pPr>
              <w:rPr>
                <w:rFonts w:eastAsia="Arial Unicode MS"/>
                <w:b/>
              </w:rPr>
            </w:pPr>
            <w:r w:rsidRPr="00B32DB7">
              <w:rPr>
                <w:b/>
              </w:rPr>
              <w:t>Components</w:t>
            </w:r>
          </w:p>
        </w:tc>
        <w:tc>
          <w:tcPr>
            <w:tcW w:w="3291" w:type="dxa"/>
            <w:noWrap/>
          </w:tcPr>
          <w:p w:rsidR="00732AE0" w:rsidRPr="00B32DB7" w:rsidRDefault="00732AE0" w:rsidP="00732AE0">
            <w:pPr>
              <w:rPr>
                <w:rFonts w:eastAsia="Arial Unicode MS"/>
                <w:b/>
              </w:rPr>
            </w:pPr>
            <w:r w:rsidRPr="00B32DB7">
              <w:rPr>
                <w:b/>
              </w:rPr>
              <w:t>label</w:t>
            </w:r>
          </w:p>
        </w:tc>
        <w:tc>
          <w:tcPr>
            <w:tcW w:w="1245" w:type="dxa"/>
            <w:noWrap/>
          </w:tcPr>
          <w:p w:rsidR="00732AE0" w:rsidRPr="00B32DB7" w:rsidRDefault="00732AE0" w:rsidP="00732AE0">
            <w:pPr>
              <w:rPr>
                <w:rFonts w:eastAsia="Arial Unicode MS"/>
                <w:b/>
              </w:rPr>
            </w:pPr>
            <w:r w:rsidRPr="00B32DB7">
              <w:rPr>
                <w:b/>
              </w:rPr>
              <w:t>operator</w:t>
            </w:r>
          </w:p>
        </w:tc>
        <w:tc>
          <w:tcPr>
            <w:tcW w:w="1276" w:type="dxa"/>
            <w:noWrap/>
          </w:tcPr>
          <w:p w:rsidR="00732AE0" w:rsidRPr="00B32DB7" w:rsidRDefault="00732AE0" w:rsidP="00732AE0">
            <w:pPr>
              <w:rPr>
                <w:rFonts w:eastAsia="Arial Unicode MS"/>
                <w:b/>
              </w:rPr>
            </w:pPr>
            <w:r w:rsidRPr="00B32DB7">
              <w:rPr>
                <w:b/>
              </w:rPr>
              <w:t>support</w:t>
            </w:r>
          </w:p>
        </w:tc>
        <w:tc>
          <w:tcPr>
            <w:tcW w:w="1523" w:type="dxa"/>
            <w:noWrap/>
          </w:tcPr>
          <w:p w:rsidR="00732AE0" w:rsidRPr="00B32DB7" w:rsidRDefault="00732AE0" w:rsidP="00732AE0">
            <w:pPr>
              <w:rPr>
                <w:rFonts w:eastAsia="Arial Unicode MS"/>
                <w:b/>
              </w:rPr>
            </w:pPr>
            <w:r w:rsidRPr="00B32DB7">
              <w:rPr>
                <w:b/>
              </w:rPr>
              <w:t>Developer / maintainer</w:t>
            </w:r>
          </w:p>
        </w:tc>
      </w:tr>
      <w:tr w:rsidR="00A326B9" w:rsidRPr="00B32DB7" w:rsidTr="00732AE0">
        <w:trPr>
          <w:trHeight w:val="255"/>
        </w:trPr>
        <w:tc>
          <w:tcPr>
            <w:tcW w:w="1951" w:type="dxa"/>
            <w:noWrap/>
          </w:tcPr>
          <w:p w:rsidR="00A326B9" w:rsidRPr="00B32DB7" w:rsidRDefault="00A326B9" w:rsidP="00A326B9">
            <w:pPr>
              <w:rPr>
                <w:rFonts w:eastAsia="Arial Unicode MS"/>
              </w:rPr>
            </w:pPr>
            <w:r w:rsidRPr="00B32DB7">
              <w:t>NAGIOS</w:t>
            </w:r>
          </w:p>
        </w:tc>
        <w:tc>
          <w:tcPr>
            <w:tcW w:w="3291" w:type="dxa"/>
            <w:noWrap/>
          </w:tcPr>
          <w:p w:rsidR="00A326B9" w:rsidRPr="00B32DB7" w:rsidRDefault="00A326B9" w:rsidP="00A326B9">
            <w:pPr>
              <w:rPr>
                <w:rFonts w:eastAsia="Arial Unicode MS"/>
              </w:rPr>
            </w:pPr>
            <w:r w:rsidRPr="00B32DB7">
              <w:t>Monitoring engine / sub-system availability database</w:t>
            </w:r>
          </w:p>
        </w:tc>
        <w:tc>
          <w:tcPr>
            <w:tcW w:w="1245" w:type="dxa"/>
            <w:noWrap/>
          </w:tcPr>
          <w:p w:rsidR="00A326B9" w:rsidRPr="00B32DB7" w:rsidRDefault="00A326B9" w:rsidP="00A326B9">
            <w:pPr>
              <w:rPr>
                <w:rFonts w:eastAsia="Arial Unicode MS"/>
              </w:rPr>
            </w:pPr>
            <w:r w:rsidRPr="00B32DB7">
              <w:t>CLS</w:t>
            </w:r>
          </w:p>
        </w:tc>
        <w:tc>
          <w:tcPr>
            <w:tcW w:w="1276" w:type="dxa"/>
            <w:noWrap/>
          </w:tcPr>
          <w:p w:rsidR="00A326B9" w:rsidRPr="00B32DB7" w:rsidRDefault="00A326B9" w:rsidP="00A326B9">
            <w:pPr>
              <w:rPr>
                <w:rFonts w:eastAsia="Arial Unicode MS"/>
              </w:rPr>
            </w:pPr>
            <w:r w:rsidRPr="00B32DB7">
              <w:t>CLS</w:t>
            </w:r>
          </w:p>
        </w:tc>
        <w:tc>
          <w:tcPr>
            <w:tcW w:w="1523" w:type="dxa"/>
            <w:noWrap/>
          </w:tcPr>
          <w:p w:rsidR="00A326B9" w:rsidRPr="00B32DB7" w:rsidRDefault="00A326B9" w:rsidP="00A326B9">
            <w:pPr>
              <w:rPr>
                <w:rFonts w:eastAsia="Arial Unicode MS"/>
              </w:rPr>
            </w:pPr>
            <w:r w:rsidRPr="00B32DB7">
              <w:t>CLS</w:t>
            </w:r>
          </w:p>
        </w:tc>
      </w:tr>
    </w:tbl>
    <w:p w:rsidR="00732AE0" w:rsidRDefault="00732AE0" w:rsidP="00732AE0">
      <w:pPr>
        <w:rPr>
          <w:lang w:val="en-US"/>
        </w:rPr>
      </w:pPr>
    </w:p>
    <w:p w:rsidR="00732AE0" w:rsidRDefault="00732AE0" w:rsidP="00732AE0">
      <w:pPr>
        <w:pStyle w:val="Citationintense"/>
        <w:rPr>
          <w:lang w:val="en-US"/>
        </w:rPr>
      </w:pPr>
      <w:r>
        <w:rPr>
          <w:lang w:val="en-US"/>
        </w:rPr>
        <w:t>Description</w:t>
      </w:r>
    </w:p>
    <w:p w:rsidR="00A326B9" w:rsidRPr="00B32DB7" w:rsidRDefault="00A326B9" w:rsidP="00A326B9">
      <w:pPr>
        <w:pStyle w:val="Titre5"/>
      </w:pPr>
      <w:bookmarkStart w:id="1697" w:name="_Toc365552710"/>
      <w:r w:rsidRPr="00B32DB7">
        <w:t>Monitoring with Nagios</w:t>
      </w:r>
      <w:bookmarkEnd w:id="1697"/>
    </w:p>
    <w:p w:rsidR="00A326B9" w:rsidRPr="00B32DB7" w:rsidRDefault="00A326B9" w:rsidP="00A326B9">
      <w:r w:rsidRPr="00B32DB7">
        <w:t xml:space="preserve">Nagios documentation is available online at: </w:t>
      </w:r>
      <w:hyperlink r:id="rId144" w:history="1">
        <w:r w:rsidRPr="00B32DB7">
          <w:rPr>
            <w:rStyle w:val="Lienhypertexte"/>
          </w:rPr>
          <w:t>http://labs.nagios.com/</w:t>
        </w:r>
      </w:hyperlink>
    </w:p>
    <w:p w:rsidR="00A326B9" w:rsidRPr="00B32DB7" w:rsidRDefault="00A326B9" w:rsidP="00A326B9">
      <w:pPr>
        <w:pStyle w:val="Titre6"/>
      </w:pPr>
      <w:r w:rsidRPr="00B32DB7">
        <w:t>Functions provided, requirements</w:t>
      </w:r>
    </w:p>
    <w:p w:rsidR="00A326B9" w:rsidRPr="00B32DB7" w:rsidRDefault="00A326B9" w:rsidP="00A326B9">
      <w:r w:rsidRPr="00B32DB7">
        <w:t>The Nagios component is available on the shelf, available with open source license.</w:t>
      </w:r>
    </w:p>
    <w:p w:rsidR="00A326B9" w:rsidRPr="00B32DB7" w:rsidRDefault="00A326B9" w:rsidP="00A326B9">
      <w:r w:rsidRPr="00B32DB7">
        <w:t>It enables to test on a real time basis (</w:t>
      </w:r>
      <w:commentRangeStart w:id="1698"/>
      <w:r w:rsidRPr="00B32DB7">
        <w:t>every 30 minutes</w:t>
      </w:r>
      <w:commentRangeEnd w:id="1698"/>
      <w:r w:rsidRPr="00B32DB7">
        <w:rPr>
          <w:rStyle w:val="Marquedecommentaire"/>
          <w:rFonts w:eastAsia="Times New Roman"/>
        </w:rPr>
        <w:commentReference w:id="1698"/>
      </w:r>
      <w:r w:rsidRPr="00B32DB7">
        <w:t>) the central services operated by MIS and the access services operated by the Disse</w:t>
      </w:r>
      <w:bookmarkStart w:id="1699" w:name="_GoBack"/>
      <w:bookmarkEnd w:id="1699"/>
      <w:r w:rsidRPr="00B32DB7">
        <w:t>mination Units.</w:t>
      </w:r>
    </w:p>
    <w:p w:rsidR="00A326B9" w:rsidRPr="00B32DB7" w:rsidRDefault="00A326B9" w:rsidP="00A326B9">
      <w:r w:rsidRPr="00B32DB7">
        <w:t xml:space="preserve">The tests are doing </w:t>
      </w:r>
      <w:commentRangeStart w:id="1700"/>
      <w:r w:rsidRPr="00B32DB7">
        <w:t xml:space="preserve">real </w:t>
      </w:r>
      <w:commentRangeEnd w:id="1700"/>
      <w:r w:rsidRPr="00B32DB7">
        <w:rPr>
          <w:rStyle w:val="Marquedecommentaire"/>
          <w:rFonts w:eastAsia="Times New Roman"/>
        </w:rPr>
        <w:commentReference w:id="1700"/>
      </w:r>
      <w:r w:rsidRPr="00B32DB7">
        <w:t xml:space="preserve">requests depending on services: MOTU, OPeNDAP, FTP/NetCDF, Web pages and returns status which are among OK, Warning, Failure, </w:t>
      </w:r>
      <w:commentRangeStart w:id="1701"/>
      <w:proofErr w:type="gramStart"/>
      <w:r w:rsidRPr="00B32DB7">
        <w:t>Unknown</w:t>
      </w:r>
      <w:commentRangeEnd w:id="1701"/>
      <w:proofErr w:type="gramEnd"/>
      <w:r w:rsidRPr="00B32DB7">
        <w:rPr>
          <w:rStyle w:val="Marquedecommentaire"/>
          <w:rFonts w:eastAsia="Times New Roman"/>
        </w:rPr>
        <w:commentReference w:id="1701"/>
      </w:r>
      <w:r w:rsidRPr="00B32DB7">
        <w:t>.</w:t>
      </w:r>
    </w:p>
    <w:p w:rsidR="00A326B9" w:rsidRPr="00B32DB7" w:rsidRDefault="00A326B9" w:rsidP="00A326B9">
      <w:r w:rsidRPr="00B32DB7">
        <w:t>The results can be displayed in real time dashboards in a web browser.</w:t>
      </w:r>
    </w:p>
    <w:p w:rsidR="00A326B9" w:rsidRPr="00B32DB7" w:rsidRDefault="00A326B9" w:rsidP="00A326B9">
      <w:pPr>
        <w:rPr>
          <w:rStyle w:val="Titre4Car"/>
          <w:rFonts w:eastAsia="Calibri"/>
          <w:b w:val="0"/>
          <w:color w:val="auto"/>
          <w:kern w:val="0"/>
          <w:sz w:val="22"/>
          <w:u w:val="none"/>
          <w:lang w:val="en-GB"/>
        </w:rPr>
      </w:pPr>
      <w:r w:rsidRPr="00B32DB7">
        <w:t>The results are archived with references to the access services id and product specification id which are tested.</w:t>
      </w:r>
    </w:p>
    <w:p w:rsidR="00A326B9" w:rsidRPr="00B32DB7" w:rsidRDefault="00A326B9" w:rsidP="00A326B9">
      <w:pPr>
        <w:pStyle w:val="Titre6"/>
      </w:pPr>
      <w:r w:rsidRPr="00B32DB7">
        <w:lastRenderedPageBreak/>
        <w:t>Architecture context</w:t>
      </w:r>
    </w:p>
    <w:p w:rsidR="00A326B9" w:rsidRPr="00B32DB7" w:rsidRDefault="00A326B9" w:rsidP="00A326B9">
      <w:r w:rsidRPr="00B32DB7">
        <w:t>The monitoring engine uses the monitoring engine configuration provider to be configured.</w:t>
      </w:r>
    </w:p>
    <w:p w:rsidR="00A326B9" w:rsidRPr="00B32DB7" w:rsidRDefault="00A326B9" w:rsidP="00A326B9">
      <w:r w:rsidRPr="00B32DB7">
        <w:t>The monitoring engine host must use the time synchronization interface so that the monitoring results done by distributed monitoring engine are synchronized.</w:t>
      </w:r>
    </w:p>
    <w:p w:rsidR="00A326B9" w:rsidRPr="00B32DB7" w:rsidRDefault="00A326B9" w:rsidP="00A326B9">
      <w:r w:rsidRPr="00B32DB7">
        <w:t>The monitoring engine used the configuration of the system monitoring engine to be automatically configured.</w:t>
      </w:r>
    </w:p>
    <w:p w:rsidR="00A326B9" w:rsidRPr="00B32DB7" w:rsidRDefault="00A326B9" w:rsidP="00A326B9">
      <w:r w:rsidRPr="00B32DB7">
        <w:t>The monitoring engine provides email alerts, on-line dashboard and availability and performance archive for the monitored services.</w:t>
      </w:r>
    </w:p>
    <w:p w:rsidR="00A326B9" w:rsidRPr="00B32DB7" w:rsidRDefault="00A326B9" w:rsidP="00A326B9">
      <w:pPr>
        <w:rPr>
          <w:rStyle w:val="Titre4Car"/>
          <w:rFonts w:ascii="Calibri" w:eastAsia="Calibri" w:hAnsi="Calibri"/>
          <w:lang w:val="en-GB"/>
        </w:rPr>
      </w:pPr>
    </w:p>
    <w:p w:rsidR="00A326B9" w:rsidRPr="00B32DB7" w:rsidRDefault="00A326B9" w:rsidP="00A326B9">
      <w:pPr>
        <w:keepNext/>
      </w:pPr>
      <w:commentRangeStart w:id="1702"/>
      <w:r w:rsidRPr="00B32DB7">
        <w:rPr>
          <w:rFonts w:ascii="Calibri" w:hAnsi="Calibri"/>
          <w:b/>
          <w:noProof/>
          <w:u w:val="single"/>
          <w:lang w:val="fr-FR" w:eastAsia="fr-FR"/>
        </w:rPr>
        <w:drawing>
          <wp:inline distT="0" distB="0" distL="0" distR="0">
            <wp:extent cx="5727700" cy="3445510"/>
            <wp:effectExtent l="19050" t="0" r="6350" b="0"/>
            <wp:docPr id="30"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cstate="print"/>
                    <a:srcRect/>
                    <a:stretch>
                      <a:fillRect/>
                    </a:stretch>
                  </pic:blipFill>
                  <pic:spPr bwMode="auto">
                    <a:xfrm>
                      <a:off x="0" y="0"/>
                      <a:ext cx="5727700" cy="3445510"/>
                    </a:xfrm>
                    <a:prstGeom prst="rect">
                      <a:avLst/>
                    </a:prstGeom>
                    <a:noFill/>
                    <a:ln w="9525">
                      <a:noFill/>
                      <a:round/>
                      <a:headEnd/>
                      <a:tailEnd/>
                    </a:ln>
                    <a:effectLst/>
                  </pic:spPr>
                </pic:pic>
              </a:graphicData>
            </a:graphic>
          </wp:inline>
        </w:drawing>
      </w:r>
      <w:commentRangeEnd w:id="1702"/>
      <w:r w:rsidRPr="00B32DB7">
        <w:rPr>
          <w:rStyle w:val="Marquedecommentaire"/>
          <w:rFonts w:eastAsia="Times New Roman"/>
        </w:rPr>
        <w:commentReference w:id="1702"/>
      </w:r>
    </w:p>
    <w:p w:rsidR="00A326B9" w:rsidRPr="00B32DB7" w:rsidRDefault="00A326B9" w:rsidP="00A326B9">
      <w:pPr>
        <w:pStyle w:val="Lgende"/>
        <w:rPr>
          <w:rStyle w:val="Titre4Car"/>
          <w:rFonts w:eastAsia="Calibri"/>
          <w:color w:val="auto"/>
          <w:kern w:val="0"/>
          <w:sz w:val="20"/>
          <w:u w:val="none"/>
          <w:lang w:val="en-GB"/>
        </w:rPr>
      </w:pPr>
      <w:bookmarkStart w:id="1703" w:name="_Toc365552512"/>
      <w:r w:rsidRPr="00B32DB7">
        <w:t xml:space="preserve">Figure </w:t>
      </w:r>
      <w:r w:rsidR="00086262">
        <w:fldChar w:fldCharType="begin"/>
      </w:r>
      <w:r w:rsidR="00086262">
        <w:instrText xml:space="preserve"> SEQ Figure \* ARABIC </w:instrText>
      </w:r>
      <w:r w:rsidR="00086262">
        <w:fldChar w:fldCharType="separate"/>
      </w:r>
      <w:r w:rsidR="00FE42B4">
        <w:rPr>
          <w:noProof/>
        </w:rPr>
        <w:t>48</w:t>
      </w:r>
      <w:r w:rsidR="00086262">
        <w:rPr>
          <w:noProof/>
        </w:rPr>
        <w:fldChar w:fldCharType="end"/>
      </w:r>
      <w:r w:rsidRPr="00B32DB7">
        <w:t>: NAGIOS architecture context</w:t>
      </w:r>
      <w:bookmarkEnd w:id="1703"/>
    </w:p>
    <w:p w:rsidR="00A326B9" w:rsidRPr="00B32DB7" w:rsidRDefault="00A326B9" w:rsidP="00A326B9">
      <w:pPr>
        <w:pStyle w:val="Titre6"/>
        <w:rPr>
          <w:rFonts w:eastAsia="Calibri"/>
          <w:lang w:val="en-GB"/>
        </w:rPr>
      </w:pPr>
      <w:r w:rsidRPr="00B32DB7">
        <w:rPr>
          <w:rFonts w:eastAsia="Calibri"/>
          <w:lang w:val="en-GB"/>
        </w:rPr>
        <w:t>Software</w:t>
      </w:r>
    </w:p>
    <w:p w:rsidR="00A326B9" w:rsidRPr="00B32DB7" w:rsidRDefault="00A326B9" w:rsidP="00A326B9">
      <w:r w:rsidRPr="00B32DB7">
        <w:t>The software used as monitoring engine is NAGIOS 3.X</w:t>
      </w:r>
    </w:p>
    <w:p w:rsidR="00A326B9" w:rsidRPr="00B32DB7" w:rsidRDefault="00A326B9" w:rsidP="00A326B9">
      <w:pPr>
        <w:rPr>
          <w:rStyle w:val="Titre4Car"/>
          <w:rFonts w:eastAsia="Calibri"/>
          <w:b w:val="0"/>
          <w:color w:val="auto"/>
          <w:kern w:val="0"/>
          <w:sz w:val="22"/>
          <w:u w:val="none"/>
          <w:lang w:val="en-GB"/>
        </w:rPr>
      </w:pPr>
      <w:commentRangeStart w:id="1704"/>
      <w:r w:rsidRPr="00B32DB7">
        <w:t xml:space="preserve">Specific plugins </w:t>
      </w:r>
      <w:commentRangeEnd w:id="1704"/>
      <w:r w:rsidRPr="00B32DB7">
        <w:rPr>
          <w:rStyle w:val="Marquedecommentaire"/>
          <w:rFonts w:eastAsia="Times New Roman"/>
        </w:rPr>
        <w:commentReference w:id="1704"/>
      </w:r>
      <w:r w:rsidRPr="00B32DB7">
        <w:t>are developed in Python to test the access services (OPeNDAP, FTP, MOTU …).</w:t>
      </w:r>
    </w:p>
    <w:p w:rsidR="00A326B9" w:rsidRPr="00B32DB7" w:rsidRDefault="00A326B9" w:rsidP="00A326B9">
      <w:pPr>
        <w:pStyle w:val="Titre6"/>
        <w:rPr>
          <w:rFonts w:eastAsia="Calibri"/>
          <w:lang w:val="en-GB"/>
        </w:rPr>
      </w:pPr>
      <w:r w:rsidRPr="00B32DB7">
        <w:rPr>
          <w:rFonts w:eastAsia="Calibri"/>
          <w:lang w:val="en-GB"/>
        </w:rPr>
        <w:t>Software Infrastructure required</w:t>
      </w:r>
    </w:p>
    <w:p w:rsidR="00A326B9" w:rsidRPr="00B32DB7" w:rsidRDefault="00A326B9" w:rsidP="00A326B9">
      <w:proofErr w:type="gramStart"/>
      <w:r w:rsidRPr="00B32DB7">
        <w:t>Apache 2 server with PHP module (for dashboard).</w:t>
      </w:r>
      <w:proofErr w:type="gramEnd"/>
    </w:p>
    <w:p w:rsidR="00A326B9" w:rsidRPr="00B32DB7" w:rsidRDefault="00A326B9" w:rsidP="00A326B9">
      <w:r w:rsidRPr="00B32DB7">
        <w:lastRenderedPageBreak/>
        <w:t>Python interpreter (for the MyOcean specific test plugin)</w:t>
      </w:r>
    </w:p>
    <w:p w:rsidR="00A326B9" w:rsidRPr="00B32DB7" w:rsidRDefault="00A326B9" w:rsidP="00A326B9">
      <w:r w:rsidRPr="00B32DB7">
        <w:t>Perl interpreter (for NAGIOS native tests)</w:t>
      </w:r>
    </w:p>
    <w:p w:rsidR="00A326B9" w:rsidRPr="00B32DB7" w:rsidRDefault="00A326B9" w:rsidP="00A326B9">
      <w:r w:rsidRPr="00B32DB7">
        <w:t>Mail command for alerts.</w:t>
      </w:r>
    </w:p>
    <w:p w:rsidR="00A326B9" w:rsidRPr="00B32DB7" w:rsidRDefault="00A326B9" w:rsidP="00A326B9">
      <w:r w:rsidRPr="00B32DB7">
        <w:t>OS Linux (the monitoring engine runs as a daemon on the system).</w:t>
      </w:r>
    </w:p>
    <w:p w:rsidR="00732AE0" w:rsidRDefault="00732AE0" w:rsidP="00732AE0">
      <w:pPr>
        <w:pStyle w:val="Titre4"/>
      </w:pPr>
      <w:bookmarkStart w:id="1705" w:name="_Toc365552711"/>
      <w:r>
        <w:t>Interfaces</w:t>
      </w:r>
      <w:bookmarkEnd w:id="1705"/>
    </w:p>
    <w:p w:rsidR="00732AE0" w:rsidRPr="00B32DB7" w:rsidRDefault="00732AE0" w:rsidP="00732AE0">
      <w:pPr>
        <w:pStyle w:val="Citationintense"/>
      </w:pPr>
      <w:r w:rsidRPr="00B32DB7">
        <w:t>Table</w:t>
      </w:r>
    </w:p>
    <w:tbl>
      <w:tblPr>
        <w:tblStyle w:val="Grilledutableau"/>
        <w:tblW w:w="9322" w:type="dxa"/>
        <w:tblLayout w:type="fixed"/>
        <w:tblLook w:val="04A0" w:firstRow="1" w:lastRow="0" w:firstColumn="1" w:lastColumn="0" w:noHBand="0" w:noVBand="1"/>
      </w:tblPr>
      <w:tblGrid>
        <w:gridCol w:w="2235"/>
        <w:gridCol w:w="3685"/>
        <w:gridCol w:w="1418"/>
        <w:gridCol w:w="992"/>
        <w:gridCol w:w="992"/>
      </w:tblGrid>
      <w:tr w:rsidR="00732AE0" w:rsidRPr="00B32DB7" w:rsidTr="00732AE0">
        <w:tc>
          <w:tcPr>
            <w:tcW w:w="2235" w:type="dxa"/>
            <w:tcBorders>
              <w:bottom w:val="single" w:sz="4" w:space="0" w:color="000000"/>
            </w:tcBorders>
            <w:shd w:val="clear" w:color="auto" w:fill="C2D69B" w:themeFill="accent3" w:themeFillTint="99"/>
          </w:tcPr>
          <w:p w:rsidR="00732AE0" w:rsidRPr="00B32DB7" w:rsidRDefault="00732AE0" w:rsidP="00732AE0">
            <w:r w:rsidRPr="00B32DB7">
              <w:t>Name</w:t>
            </w:r>
          </w:p>
        </w:tc>
        <w:tc>
          <w:tcPr>
            <w:tcW w:w="3685" w:type="dxa"/>
            <w:tcBorders>
              <w:bottom w:val="single" w:sz="4" w:space="0" w:color="000000"/>
            </w:tcBorders>
            <w:shd w:val="clear" w:color="auto" w:fill="C2D69B" w:themeFill="accent3" w:themeFillTint="99"/>
          </w:tcPr>
          <w:p w:rsidR="00732AE0" w:rsidRPr="00B32DB7" w:rsidRDefault="00732AE0" w:rsidP="00732AE0">
            <w:r w:rsidRPr="00B32DB7">
              <w:t>Description</w:t>
            </w:r>
          </w:p>
        </w:tc>
        <w:tc>
          <w:tcPr>
            <w:tcW w:w="1418" w:type="dxa"/>
            <w:tcBorders>
              <w:bottom w:val="single" w:sz="4" w:space="0" w:color="000000"/>
            </w:tcBorders>
            <w:shd w:val="clear" w:color="auto" w:fill="C2D69B" w:themeFill="accent3" w:themeFillTint="99"/>
          </w:tcPr>
          <w:p w:rsidR="00732AE0" w:rsidRPr="00B32DB7" w:rsidRDefault="00732AE0" w:rsidP="00732AE0">
            <w:r w:rsidRPr="00B32DB7">
              <w:t>Interface provided / use an external interface</w:t>
            </w:r>
          </w:p>
        </w:tc>
        <w:tc>
          <w:tcPr>
            <w:tcW w:w="992" w:type="dxa"/>
            <w:tcBorders>
              <w:bottom w:val="single" w:sz="4" w:space="0" w:color="000000"/>
            </w:tcBorders>
            <w:shd w:val="clear" w:color="auto" w:fill="C2D69B" w:themeFill="accent3" w:themeFillTint="99"/>
          </w:tcPr>
          <w:p w:rsidR="00732AE0" w:rsidRPr="00B32DB7" w:rsidRDefault="00732AE0" w:rsidP="00732AE0">
            <w:r w:rsidRPr="00B32DB7">
              <w:t>Format</w:t>
            </w:r>
          </w:p>
        </w:tc>
        <w:tc>
          <w:tcPr>
            <w:tcW w:w="992" w:type="dxa"/>
            <w:tcBorders>
              <w:bottom w:val="single" w:sz="4" w:space="0" w:color="000000"/>
            </w:tcBorders>
            <w:shd w:val="clear" w:color="auto" w:fill="C2D69B" w:themeFill="accent3" w:themeFillTint="99"/>
          </w:tcPr>
          <w:p w:rsidR="00732AE0" w:rsidRPr="00B32DB7" w:rsidRDefault="00732AE0" w:rsidP="00732AE0">
            <w:pPr>
              <w:ind w:left="-107" w:right="-534"/>
            </w:pPr>
            <w:r w:rsidRPr="00B32DB7">
              <w:t>Protocol</w:t>
            </w:r>
          </w:p>
        </w:tc>
      </w:tr>
      <w:tr w:rsidR="00A326B9" w:rsidRPr="00B32DB7" w:rsidTr="00732AE0">
        <w:tc>
          <w:tcPr>
            <w:tcW w:w="2235" w:type="dxa"/>
            <w:shd w:val="clear" w:color="auto" w:fill="FFFFFF" w:themeFill="background1"/>
          </w:tcPr>
          <w:p w:rsidR="00A326B9" w:rsidRPr="00B32DB7" w:rsidRDefault="00A326B9" w:rsidP="00A326B9">
            <w:r w:rsidRPr="00B32DB7">
              <w:t>EI_MIS_PROD_MONITORING</w:t>
            </w:r>
          </w:p>
        </w:tc>
        <w:tc>
          <w:tcPr>
            <w:tcW w:w="3685" w:type="dxa"/>
            <w:shd w:val="clear" w:color="auto" w:fill="FFFFFF" w:themeFill="background1"/>
          </w:tcPr>
          <w:p w:rsidR="00A326B9" w:rsidRPr="00B32DB7" w:rsidRDefault="00A326B9" w:rsidP="00A326B9">
            <w:r w:rsidRPr="00B32DB7">
              <w:t>Production monitoring interface used to measure datasets availability and timeliness.</w:t>
            </w:r>
          </w:p>
        </w:tc>
        <w:tc>
          <w:tcPr>
            <w:tcW w:w="1418" w:type="dxa"/>
            <w:shd w:val="clear" w:color="auto" w:fill="FFFFFF" w:themeFill="background1"/>
          </w:tcPr>
          <w:p w:rsidR="00A326B9" w:rsidRPr="00B32DB7" w:rsidRDefault="00A4730A" w:rsidP="00732AE0">
            <w:r>
              <w:t>External</w:t>
            </w:r>
          </w:p>
        </w:tc>
        <w:tc>
          <w:tcPr>
            <w:tcW w:w="992" w:type="dxa"/>
            <w:shd w:val="clear" w:color="auto" w:fill="FFFFFF" w:themeFill="background1"/>
          </w:tcPr>
          <w:p w:rsidR="00A326B9" w:rsidRPr="00B32DB7" w:rsidRDefault="00A326B9" w:rsidP="00732AE0"/>
        </w:tc>
        <w:tc>
          <w:tcPr>
            <w:tcW w:w="992" w:type="dxa"/>
            <w:shd w:val="clear" w:color="auto" w:fill="FFFFFF" w:themeFill="background1"/>
          </w:tcPr>
          <w:p w:rsidR="00A326B9" w:rsidRPr="00B32DB7" w:rsidRDefault="00A326B9" w:rsidP="00732AE0">
            <w:pPr>
              <w:ind w:left="-107" w:right="-534"/>
            </w:pPr>
          </w:p>
        </w:tc>
      </w:tr>
      <w:tr w:rsidR="00A326B9" w:rsidRPr="00B32DB7" w:rsidTr="00732AE0">
        <w:tc>
          <w:tcPr>
            <w:tcW w:w="2235" w:type="dxa"/>
            <w:shd w:val="clear" w:color="auto" w:fill="FFFFFF" w:themeFill="background1"/>
          </w:tcPr>
          <w:p w:rsidR="00A326B9" w:rsidRPr="00B32DB7" w:rsidRDefault="00A326B9" w:rsidP="00A326B9">
            <w:r w:rsidRPr="00B32DB7">
              <w:t>EI_MIS_PROD_MONITORING_GUI</w:t>
            </w:r>
          </w:p>
        </w:tc>
        <w:tc>
          <w:tcPr>
            <w:tcW w:w="3685" w:type="dxa"/>
            <w:shd w:val="clear" w:color="auto" w:fill="FFFFFF" w:themeFill="background1"/>
          </w:tcPr>
          <w:p w:rsidR="00A326B9" w:rsidRPr="00B32DB7" w:rsidRDefault="00A326B9" w:rsidP="00A326B9">
            <w:r w:rsidRPr="00B32DB7">
              <w:t>This interface is used by Service Desk or Service Managers to access the reports.</w:t>
            </w:r>
          </w:p>
        </w:tc>
        <w:tc>
          <w:tcPr>
            <w:tcW w:w="1418" w:type="dxa"/>
            <w:shd w:val="clear" w:color="auto" w:fill="FFFFFF" w:themeFill="background1"/>
          </w:tcPr>
          <w:p w:rsidR="00A326B9" w:rsidRPr="00B32DB7" w:rsidRDefault="00A4730A" w:rsidP="00732AE0">
            <w:r>
              <w:t>Provided</w:t>
            </w:r>
          </w:p>
        </w:tc>
        <w:tc>
          <w:tcPr>
            <w:tcW w:w="992" w:type="dxa"/>
            <w:shd w:val="clear" w:color="auto" w:fill="FFFFFF" w:themeFill="background1"/>
          </w:tcPr>
          <w:p w:rsidR="00A326B9" w:rsidRPr="00B32DB7" w:rsidRDefault="00A326B9" w:rsidP="00732AE0"/>
        </w:tc>
        <w:tc>
          <w:tcPr>
            <w:tcW w:w="992" w:type="dxa"/>
            <w:shd w:val="clear" w:color="auto" w:fill="FFFFFF" w:themeFill="background1"/>
          </w:tcPr>
          <w:p w:rsidR="00A326B9" w:rsidRPr="00B32DB7" w:rsidRDefault="00A326B9" w:rsidP="00732AE0">
            <w:pPr>
              <w:ind w:left="-107" w:right="-534"/>
            </w:pPr>
          </w:p>
        </w:tc>
      </w:tr>
      <w:tr w:rsidR="00A326B9" w:rsidRPr="00B32DB7" w:rsidTr="00732AE0">
        <w:tc>
          <w:tcPr>
            <w:tcW w:w="2235" w:type="dxa"/>
            <w:shd w:val="clear" w:color="auto" w:fill="FFFFFF" w:themeFill="background1"/>
          </w:tcPr>
          <w:p w:rsidR="00A326B9" w:rsidRPr="00B32DB7" w:rsidRDefault="00BA2914" w:rsidP="00A326B9">
            <w:r>
              <w:t>II_MIS_CONF_SYS_MONITORING</w:t>
            </w:r>
          </w:p>
        </w:tc>
        <w:tc>
          <w:tcPr>
            <w:tcW w:w="3685" w:type="dxa"/>
            <w:shd w:val="clear" w:color="auto" w:fill="FFFFFF" w:themeFill="background1"/>
          </w:tcPr>
          <w:p w:rsidR="00A326B9" w:rsidRPr="00B32DB7" w:rsidRDefault="00A326B9" w:rsidP="00A326B9">
            <w:r w:rsidRPr="00B32DB7">
              <w:t>Interface that provides monitoring configuration files.</w:t>
            </w:r>
          </w:p>
        </w:tc>
        <w:tc>
          <w:tcPr>
            <w:tcW w:w="1418" w:type="dxa"/>
            <w:shd w:val="clear" w:color="auto" w:fill="FFFFFF" w:themeFill="background1"/>
          </w:tcPr>
          <w:p w:rsidR="00A326B9" w:rsidRPr="00B32DB7" w:rsidRDefault="00A4730A" w:rsidP="00732AE0">
            <w:r>
              <w:t>external</w:t>
            </w:r>
          </w:p>
        </w:tc>
        <w:tc>
          <w:tcPr>
            <w:tcW w:w="992" w:type="dxa"/>
            <w:shd w:val="clear" w:color="auto" w:fill="FFFFFF" w:themeFill="background1"/>
          </w:tcPr>
          <w:p w:rsidR="00A326B9" w:rsidRPr="00B32DB7" w:rsidRDefault="00A326B9" w:rsidP="00732AE0"/>
        </w:tc>
        <w:tc>
          <w:tcPr>
            <w:tcW w:w="992" w:type="dxa"/>
            <w:shd w:val="clear" w:color="auto" w:fill="FFFFFF" w:themeFill="background1"/>
          </w:tcPr>
          <w:p w:rsidR="00A326B9" w:rsidRPr="00B32DB7" w:rsidRDefault="00A326B9" w:rsidP="00732AE0">
            <w:pPr>
              <w:ind w:left="-107" w:right="-534"/>
            </w:pPr>
          </w:p>
        </w:tc>
      </w:tr>
      <w:tr w:rsidR="005D0D9F" w:rsidRPr="00B32DB7" w:rsidTr="00732AE0">
        <w:tc>
          <w:tcPr>
            <w:tcW w:w="2235" w:type="dxa"/>
            <w:shd w:val="clear" w:color="auto" w:fill="FFFFFF" w:themeFill="background1"/>
          </w:tcPr>
          <w:p w:rsidR="005D0D9F" w:rsidRPr="00B32DB7" w:rsidRDefault="005D0D9F" w:rsidP="00BA2914">
            <w:r w:rsidRPr="00B32DB7">
              <w:t>EI_MIS_SYSTEM_MONITORING</w:t>
            </w:r>
          </w:p>
        </w:tc>
        <w:tc>
          <w:tcPr>
            <w:tcW w:w="3685" w:type="dxa"/>
            <w:shd w:val="clear" w:color="auto" w:fill="FFFFFF" w:themeFill="background1"/>
          </w:tcPr>
          <w:p w:rsidR="005D0D9F" w:rsidRPr="00B32DB7" w:rsidRDefault="005D0D9F" w:rsidP="00BA2914">
            <w:r w:rsidRPr="00B32DB7">
              <w:t>System monitoring interface used to measure CIS sub systems and dissemination units availability.</w:t>
            </w:r>
          </w:p>
        </w:tc>
        <w:tc>
          <w:tcPr>
            <w:tcW w:w="1418" w:type="dxa"/>
            <w:shd w:val="clear" w:color="auto" w:fill="FFFFFF" w:themeFill="background1"/>
          </w:tcPr>
          <w:p w:rsidR="005D0D9F" w:rsidRPr="00B32DB7" w:rsidRDefault="00A4730A" w:rsidP="00BA2914">
            <w:r>
              <w:t>External</w:t>
            </w:r>
          </w:p>
        </w:tc>
        <w:tc>
          <w:tcPr>
            <w:tcW w:w="992" w:type="dxa"/>
            <w:shd w:val="clear" w:color="auto" w:fill="FFFFFF" w:themeFill="background1"/>
          </w:tcPr>
          <w:p w:rsidR="005D0D9F" w:rsidRPr="00B32DB7" w:rsidRDefault="005D0D9F" w:rsidP="00BA2914"/>
        </w:tc>
        <w:tc>
          <w:tcPr>
            <w:tcW w:w="992" w:type="dxa"/>
            <w:shd w:val="clear" w:color="auto" w:fill="FFFFFF" w:themeFill="background1"/>
          </w:tcPr>
          <w:p w:rsidR="005D0D9F" w:rsidRPr="00B32DB7" w:rsidRDefault="005D0D9F" w:rsidP="00BA2914">
            <w:pPr>
              <w:ind w:left="-107" w:right="-534"/>
            </w:pPr>
          </w:p>
        </w:tc>
      </w:tr>
      <w:tr w:rsidR="005D0D9F" w:rsidRPr="00B32DB7" w:rsidTr="00732AE0">
        <w:tc>
          <w:tcPr>
            <w:tcW w:w="2235" w:type="dxa"/>
            <w:shd w:val="clear" w:color="auto" w:fill="FFFFFF" w:themeFill="background1"/>
          </w:tcPr>
          <w:p w:rsidR="005D0D9F" w:rsidRPr="00B32DB7" w:rsidRDefault="005D0D9F" w:rsidP="00BA2914">
            <w:r w:rsidRPr="00B32DB7">
              <w:t>EI_MIS_SYSTEM_MONITORING_GUI</w:t>
            </w:r>
          </w:p>
        </w:tc>
        <w:tc>
          <w:tcPr>
            <w:tcW w:w="3685" w:type="dxa"/>
            <w:shd w:val="clear" w:color="auto" w:fill="FFFFFF" w:themeFill="background1"/>
          </w:tcPr>
          <w:p w:rsidR="005D0D9F" w:rsidRPr="00B32DB7" w:rsidRDefault="005D0D9F" w:rsidP="00BA2914">
            <w:r w:rsidRPr="00B32DB7">
              <w:t>This interface is used by Service Desk or Service Managers to access the reports.</w:t>
            </w:r>
          </w:p>
        </w:tc>
        <w:tc>
          <w:tcPr>
            <w:tcW w:w="1418" w:type="dxa"/>
            <w:shd w:val="clear" w:color="auto" w:fill="FFFFFF" w:themeFill="background1"/>
          </w:tcPr>
          <w:p w:rsidR="005D0D9F" w:rsidRPr="00B32DB7" w:rsidRDefault="00A4730A" w:rsidP="00BA2914">
            <w:r>
              <w:t>Provided</w:t>
            </w:r>
          </w:p>
        </w:tc>
        <w:tc>
          <w:tcPr>
            <w:tcW w:w="992" w:type="dxa"/>
            <w:shd w:val="clear" w:color="auto" w:fill="FFFFFF" w:themeFill="background1"/>
          </w:tcPr>
          <w:p w:rsidR="005D0D9F" w:rsidRPr="00B32DB7" w:rsidRDefault="005D0D9F" w:rsidP="00BA2914"/>
        </w:tc>
        <w:tc>
          <w:tcPr>
            <w:tcW w:w="992" w:type="dxa"/>
            <w:shd w:val="clear" w:color="auto" w:fill="FFFFFF" w:themeFill="background1"/>
          </w:tcPr>
          <w:p w:rsidR="005D0D9F" w:rsidRPr="00B32DB7" w:rsidRDefault="005D0D9F" w:rsidP="00BA2914">
            <w:pPr>
              <w:ind w:left="-107" w:right="-534"/>
            </w:pPr>
          </w:p>
        </w:tc>
      </w:tr>
    </w:tbl>
    <w:p w:rsidR="00732AE0" w:rsidRDefault="00732AE0" w:rsidP="00732AE0">
      <w:pPr>
        <w:rPr>
          <w:lang w:val="en-US"/>
        </w:rPr>
      </w:pPr>
    </w:p>
    <w:p w:rsidR="00732AE0" w:rsidRPr="00B32DB7" w:rsidRDefault="00732AE0" w:rsidP="00732AE0">
      <w:pPr>
        <w:pStyle w:val="Citationintense"/>
      </w:pPr>
      <w:commentRangeStart w:id="1706"/>
      <w:r w:rsidRPr="00B32DB7">
        <w:t>Figure</w:t>
      </w:r>
      <w:commentRangeEnd w:id="1706"/>
      <w:r w:rsidRPr="00B32DB7">
        <w:rPr>
          <w:rStyle w:val="Marquedecommentaire"/>
          <w:rFonts w:eastAsia="Times New Roman"/>
          <w:b w:val="0"/>
          <w:bCs w:val="0"/>
          <w:i w:val="0"/>
          <w:iCs w:val="0"/>
          <w:color w:val="auto"/>
        </w:rPr>
        <w:commentReference w:id="1706"/>
      </w:r>
    </w:p>
    <w:p w:rsidR="00732AE0" w:rsidRPr="00B32DB7" w:rsidRDefault="00732AE0" w:rsidP="00732AE0">
      <w:pPr>
        <w:keepNext/>
        <w:jc w:val="center"/>
      </w:pPr>
      <w:r w:rsidRPr="00B32DB7">
        <w:rPr>
          <w:noProof/>
          <w:lang w:val="fr-FR" w:eastAsia="fr-FR"/>
        </w:rPr>
        <w:lastRenderedPageBreak/>
        <w:drawing>
          <wp:inline distT="0" distB="0" distL="0" distR="0">
            <wp:extent cx="5759450" cy="2703610"/>
            <wp:effectExtent l="0" t="0" r="0" b="0"/>
            <wp:docPr id="22" name="Image 12" descr="C:\Users\ggasciarino\Desktop\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gasciarino\Desktop\example.png"/>
                    <pic:cNvPicPr>
                      <a:picLocks noChangeAspect="1" noChangeArrowheads="1"/>
                    </pic:cNvPicPr>
                  </pic:nvPicPr>
                  <pic:blipFill>
                    <a:blip r:embed="rId143" cstate="print"/>
                    <a:srcRect/>
                    <a:stretch>
                      <a:fillRect/>
                    </a:stretch>
                  </pic:blipFill>
                  <pic:spPr bwMode="auto">
                    <a:xfrm>
                      <a:off x="0" y="0"/>
                      <a:ext cx="5759450" cy="2703610"/>
                    </a:xfrm>
                    <a:prstGeom prst="rect">
                      <a:avLst/>
                    </a:prstGeom>
                    <a:noFill/>
                    <a:ln w="9525">
                      <a:noFill/>
                      <a:miter lim="800000"/>
                      <a:headEnd/>
                      <a:tailEnd/>
                    </a:ln>
                  </pic:spPr>
                </pic:pic>
              </a:graphicData>
            </a:graphic>
          </wp:inline>
        </w:drawing>
      </w:r>
    </w:p>
    <w:p w:rsidR="00732AE0" w:rsidRPr="00B32DB7" w:rsidRDefault="00732AE0" w:rsidP="00732AE0">
      <w:pPr>
        <w:pStyle w:val="Lgende"/>
      </w:pPr>
      <w:bookmarkStart w:id="1707" w:name="_Toc365552513"/>
      <w:r w:rsidRPr="00B32DB7">
        <w:t xml:space="preserve">Figure </w:t>
      </w:r>
      <w:r w:rsidR="00086262">
        <w:fldChar w:fldCharType="begin"/>
      </w:r>
      <w:r w:rsidR="00086262">
        <w:instrText xml:space="preserve"> SEQ Figure \* ARABIC </w:instrText>
      </w:r>
      <w:r w:rsidR="00086262">
        <w:fldChar w:fldCharType="separate"/>
      </w:r>
      <w:r w:rsidR="00FE42B4">
        <w:rPr>
          <w:noProof/>
        </w:rPr>
        <w:t>49</w:t>
      </w:r>
      <w:r w:rsidR="00086262">
        <w:rPr>
          <w:noProof/>
        </w:rPr>
        <w:fldChar w:fldCharType="end"/>
      </w:r>
      <w:r w:rsidRPr="00B32DB7">
        <w:t xml:space="preserve"> – Example</w:t>
      </w:r>
      <w:bookmarkEnd w:id="1707"/>
    </w:p>
    <w:p w:rsidR="00732AE0" w:rsidRPr="00B32DB7" w:rsidRDefault="00732AE0" w:rsidP="00732AE0">
      <w:pPr>
        <w:pStyle w:val="Citationintense"/>
      </w:pPr>
      <w:r w:rsidRPr="00B32DB7">
        <w:t>Detailed description of interfaces</w:t>
      </w:r>
    </w:p>
    <w:p w:rsidR="005D0D9F" w:rsidRPr="00B32DB7" w:rsidRDefault="005D0D9F" w:rsidP="005D0D9F">
      <w:pPr>
        <w:pStyle w:val="Titre5"/>
      </w:pPr>
      <w:bookmarkStart w:id="1708" w:name="_Toc261032314"/>
      <w:bookmarkStart w:id="1709" w:name="_Toc365552712"/>
      <w:r w:rsidRPr="00B32DB7">
        <w:t>II_C_ADV_SYS_MONITORING_MIS (alerts</w:t>
      </w:r>
      <w:proofErr w:type="gramStart"/>
      <w:r w:rsidRPr="00B32DB7">
        <w:t>) :</w:t>
      </w:r>
      <w:proofErr w:type="gramEnd"/>
      <w:r w:rsidRPr="00B32DB7">
        <w:t xml:space="preserve"> system monitoring alerts</w:t>
      </w:r>
      <w:bookmarkEnd w:id="1708"/>
      <w:bookmarkEnd w:id="1709"/>
    </w:p>
    <w:p w:rsidR="005D0D9F" w:rsidRPr="00B32DB7" w:rsidRDefault="005D0D9F" w:rsidP="005D0D9F">
      <w:pPr>
        <w:pStyle w:val="Titre6"/>
      </w:pPr>
      <w:r w:rsidRPr="00B32DB7">
        <w:t>Scope</w:t>
      </w:r>
    </w:p>
    <w:p w:rsidR="005D0D9F" w:rsidRPr="00B32DB7" w:rsidRDefault="005D0D9F" w:rsidP="005D0D9F">
      <w:r w:rsidRPr="00B32DB7">
        <w:t>When the status of an access service or a central service changes (from OK to failure or from failure to OK) an alert is send to the operator of the service and to support managers.</w:t>
      </w:r>
    </w:p>
    <w:p w:rsidR="005D0D9F" w:rsidRPr="00B32DB7" w:rsidRDefault="005D0D9F" w:rsidP="005D0D9F">
      <w:pPr>
        <w:pStyle w:val="Titre6"/>
      </w:pPr>
      <w:r w:rsidRPr="00B32DB7">
        <w:t>Maturity</w:t>
      </w:r>
    </w:p>
    <w:p w:rsidR="005D0D9F" w:rsidRPr="00B32DB7" w:rsidRDefault="005D0D9F" w:rsidP="005D0D9F">
      <w:r w:rsidRPr="00B32DB7">
        <w:t>The interface is basic as the alerts are sent as-is to the operator or support manager.</w:t>
      </w:r>
    </w:p>
    <w:p w:rsidR="005D0D9F" w:rsidRPr="00B32DB7" w:rsidRDefault="005D0D9F" w:rsidP="005D0D9F">
      <w:pPr>
        <w:pStyle w:val="Titre6"/>
      </w:pPr>
      <w:r w:rsidRPr="00B32DB7">
        <w:t>Protocol</w:t>
      </w:r>
    </w:p>
    <w:p w:rsidR="005D0D9F" w:rsidRPr="00B32DB7" w:rsidRDefault="005D0D9F" w:rsidP="005D0D9F">
      <w:r w:rsidRPr="00B32DB7">
        <w:t>The protocol used for sending alerts is a mail protocol which is SMTP.</w:t>
      </w:r>
    </w:p>
    <w:p w:rsidR="005D0D9F" w:rsidRPr="00B32DB7" w:rsidRDefault="005D0D9F" w:rsidP="005D0D9F">
      <w:pPr>
        <w:pStyle w:val="Titre6"/>
      </w:pPr>
      <w:r w:rsidRPr="00B32DB7">
        <w:t>Operations</w:t>
      </w:r>
    </w:p>
    <w:p w:rsidR="005D0D9F" w:rsidRPr="00B32DB7" w:rsidRDefault="005D0D9F" w:rsidP="005D0D9F">
      <w:r w:rsidRPr="00B32DB7">
        <w:t>The only operation allowed is “receive an alert (email)”.</w:t>
      </w:r>
    </w:p>
    <w:p w:rsidR="005D0D9F" w:rsidRPr="00B32DB7" w:rsidRDefault="005D0D9F" w:rsidP="005D0D9F">
      <w:r w:rsidRPr="00B32DB7">
        <w:t>The email has roughly the format given below.</w:t>
      </w:r>
    </w:p>
    <w:p w:rsidR="005D0D9F" w:rsidRPr="00B32DB7" w:rsidRDefault="005D0D9F" w:rsidP="005D0D9F">
      <w:r w:rsidRPr="00B32DB7">
        <w:t>It tells which product and with access services is monitored.</w:t>
      </w:r>
    </w:p>
    <w:p w:rsidR="005D0D9F" w:rsidRPr="00B32DB7" w:rsidRDefault="005D0D9F" w:rsidP="005D0D9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9212"/>
      </w:tblGrid>
      <w:tr w:rsidR="005D0D9F" w:rsidRPr="00B32DB7" w:rsidTr="00BA2914">
        <w:tc>
          <w:tcPr>
            <w:tcW w:w="9212" w:type="dxa"/>
            <w:shd w:val="clear" w:color="auto" w:fill="E0E0E0"/>
          </w:tcPr>
          <w:p w:rsidR="005D0D9F" w:rsidRPr="00B32DB7" w:rsidRDefault="005D0D9F" w:rsidP="00BA2914">
            <w:pPr>
              <w:rPr>
                <w:lang w:eastAsia="fr-FR"/>
              </w:rPr>
            </w:pPr>
            <w:r w:rsidRPr="00B32DB7">
              <w:rPr>
                <w:lang w:eastAsia="fr-FR"/>
              </w:rPr>
              <w:lastRenderedPageBreak/>
              <w:t>***** Nagios  *****</w:t>
            </w:r>
          </w:p>
          <w:p w:rsidR="005D0D9F" w:rsidRPr="00B32DB7" w:rsidRDefault="005D0D9F" w:rsidP="00BA2914">
            <w:pPr>
              <w:rPr>
                <w:lang w:eastAsia="fr-FR"/>
              </w:rPr>
            </w:pPr>
          </w:p>
          <w:p w:rsidR="005D0D9F" w:rsidRPr="00B32DB7" w:rsidRDefault="005D0D9F" w:rsidP="00BA2914">
            <w:pPr>
              <w:rPr>
                <w:lang w:eastAsia="fr-FR"/>
              </w:rPr>
            </w:pPr>
            <w:r w:rsidRPr="00B32DB7">
              <w:rPr>
                <w:lang w:eastAsia="fr-FR"/>
              </w:rPr>
              <w:t>Notification Type: PROBLEM</w:t>
            </w:r>
          </w:p>
          <w:p w:rsidR="005D0D9F" w:rsidRPr="00B32DB7" w:rsidRDefault="005D0D9F" w:rsidP="00BA2914">
            <w:pPr>
              <w:rPr>
                <w:lang w:eastAsia="fr-FR"/>
              </w:rPr>
            </w:pPr>
          </w:p>
          <w:p w:rsidR="005D0D9F" w:rsidRPr="00B32DB7" w:rsidRDefault="005D0D9F" w:rsidP="00BA2914">
            <w:pPr>
              <w:rPr>
                <w:lang w:eastAsia="fr-FR"/>
              </w:rPr>
            </w:pPr>
            <w:r w:rsidRPr="00B32DB7">
              <w:rPr>
                <w:lang w:eastAsia="fr-FR"/>
              </w:rPr>
              <w:t>Service: mercatorPsy3v1R1v_ind_mean_best_estimate</w:t>
            </w:r>
          </w:p>
          <w:p w:rsidR="005D0D9F" w:rsidRPr="00B32DB7" w:rsidRDefault="005D0D9F" w:rsidP="00BA2914">
            <w:pPr>
              <w:rPr>
                <w:lang w:eastAsia="fr-FR"/>
              </w:rPr>
            </w:pPr>
            <w:r w:rsidRPr="00B32DB7">
              <w:rPr>
                <w:lang w:eastAsia="fr-FR"/>
              </w:rPr>
              <w:t>Host: OPENDAP.MERCATOR-OCEAN.FR</w:t>
            </w:r>
          </w:p>
          <w:p w:rsidR="005D0D9F" w:rsidRPr="00B32DB7" w:rsidRDefault="005D0D9F" w:rsidP="00BA2914">
            <w:pPr>
              <w:rPr>
                <w:lang w:eastAsia="fr-FR"/>
              </w:rPr>
            </w:pPr>
            <w:r w:rsidRPr="00B32DB7">
              <w:rPr>
                <w:lang w:eastAsia="fr-FR"/>
              </w:rPr>
              <w:t>Address: 80.245.34.1</w:t>
            </w:r>
          </w:p>
          <w:p w:rsidR="005D0D9F" w:rsidRPr="00B32DB7" w:rsidRDefault="005D0D9F" w:rsidP="00BA2914">
            <w:pPr>
              <w:rPr>
                <w:lang w:eastAsia="fr-FR"/>
              </w:rPr>
            </w:pPr>
            <w:r w:rsidRPr="00B32DB7">
              <w:rPr>
                <w:lang w:eastAsia="fr-FR"/>
              </w:rPr>
              <w:t>State: CRITICAL</w:t>
            </w:r>
          </w:p>
          <w:p w:rsidR="005D0D9F" w:rsidRPr="00B32DB7" w:rsidRDefault="005D0D9F" w:rsidP="00BA2914">
            <w:pPr>
              <w:rPr>
                <w:lang w:eastAsia="fr-FR"/>
              </w:rPr>
            </w:pPr>
          </w:p>
          <w:p w:rsidR="005D0D9F" w:rsidRPr="00B32DB7" w:rsidRDefault="005D0D9F" w:rsidP="00BA2914">
            <w:pPr>
              <w:rPr>
                <w:lang w:eastAsia="fr-FR"/>
              </w:rPr>
            </w:pPr>
            <w:r w:rsidRPr="00B32DB7">
              <w:rPr>
                <w:lang w:eastAsia="fr-FR"/>
              </w:rPr>
              <w:t>Date/Time: Thu Apr 16 00:06:21 CEST 2009</w:t>
            </w:r>
          </w:p>
          <w:p w:rsidR="005D0D9F" w:rsidRPr="00B32DB7" w:rsidRDefault="005D0D9F" w:rsidP="00BA2914">
            <w:pPr>
              <w:rPr>
                <w:lang w:eastAsia="fr-FR"/>
              </w:rPr>
            </w:pPr>
          </w:p>
          <w:p w:rsidR="005D0D9F" w:rsidRPr="00B32DB7" w:rsidRDefault="005D0D9F" w:rsidP="00BA2914">
            <w:pPr>
              <w:rPr>
                <w:lang w:eastAsia="fr-FR"/>
              </w:rPr>
            </w:pPr>
            <w:r w:rsidRPr="00B32DB7">
              <w:rPr>
                <w:lang w:eastAsia="fr-FR"/>
              </w:rPr>
              <w:t>Additional Info:</w:t>
            </w:r>
          </w:p>
          <w:p w:rsidR="005D0D9F" w:rsidRPr="00B32DB7" w:rsidRDefault="005D0D9F" w:rsidP="00BA2914">
            <w:pPr>
              <w:rPr>
                <w:lang w:eastAsia="fr-FR"/>
              </w:rPr>
            </w:pPr>
          </w:p>
          <w:p w:rsidR="005D0D9F" w:rsidRPr="00B32DB7" w:rsidRDefault="005D0D9F" w:rsidP="00BA2914">
            <w:pPr>
              <w:rPr>
                <w:lang w:eastAsia="fr-FR"/>
              </w:rPr>
            </w:pPr>
            <w:r w:rsidRPr="00B32DB7">
              <w:rPr>
                <w:lang w:eastAsia="fr-FR"/>
              </w:rPr>
              <w:t>Critical:  Unable to open dataset.</w:t>
            </w:r>
          </w:p>
          <w:p w:rsidR="005D0D9F" w:rsidRPr="00B32DB7" w:rsidRDefault="005D0D9F" w:rsidP="00BA2914">
            <w:pPr>
              <w:rPr>
                <w:lang w:eastAsia="fr-FR"/>
              </w:rPr>
            </w:pPr>
          </w:p>
          <w:p w:rsidR="005D0D9F" w:rsidRPr="00B32DB7" w:rsidRDefault="005D0D9F" w:rsidP="00BA2914"/>
        </w:tc>
      </w:tr>
    </w:tbl>
    <w:p w:rsidR="005D0D9F" w:rsidRPr="00B32DB7" w:rsidRDefault="005D0D9F" w:rsidP="005D0D9F"/>
    <w:p w:rsidR="005D0D9F" w:rsidRPr="00B32DB7" w:rsidRDefault="005D0D9F" w:rsidP="005D0D9F">
      <w:pPr>
        <w:pStyle w:val="Titre5"/>
      </w:pPr>
      <w:bookmarkStart w:id="1710" w:name="_Toc261032315"/>
      <w:bookmarkStart w:id="1711" w:name="_Toc365552713"/>
      <w:r w:rsidRPr="00B32DB7">
        <w:t>II_C_ADV</w:t>
      </w:r>
      <w:r>
        <w:t>_SYS_MONITORING_MIS (dashboard)</w:t>
      </w:r>
      <w:r w:rsidRPr="00B32DB7">
        <w:t>: system monitoring dashboards</w:t>
      </w:r>
      <w:bookmarkEnd w:id="1710"/>
      <w:bookmarkEnd w:id="1711"/>
      <w:r w:rsidRPr="00B32DB7">
        <w:t xml:space="preserve"> </w:t>
      </w:r>
    </w:p>
    <w:p w:rsidR="005D0D9F" w:rsidRPr="00B32DB7" w:rsidRDefault="005D0D9F" w:rsidP="005D0D9F">
      <w:pPr>
        <w:pStyle w:val="Titre6"/>
      </w:pPr>
      <w:r w:rsidRPr="00B32DB7">
        <w:t>Scope</w:t>
      </w:r>
    </w:p>
    <w:p w:rsidR="005D0D9F" w:rsidRPr="00B32DB7" w:rsidRDefault="005D0D9F" w:rsidP="005D0D9F">
      <w:r w:rsidRPr="00B32DB7">
        <w:t>The system monitoring dashboard is a web graphical interface: EyesOfNetwork</w:t>
      </w:r>
    </w:p>
    <w:p w:rsidR="005D0D9F" w:rsidRPr="00B32DB7" w:rsidRDefault="005D0D9F" w:rsidP="005D0D9F">
      <w:r w:rsidRPr="00B32DB7">
        <w:t xml:space="preserve">EyesOfNetwork (“EON”) is the Open Source solution combining a pragmatic usage of ITIL processes and a technological interface allowing their workaday application. EyesOfNetwork Supervision is the first brick of a range of products targeting to assist IT management and governance. EyesOfNetwork Supervision provides event management, </w:t>
      </w:r>
      <w:commentRangeStart w:id="1712"/>
      <w:r w:rsidRPr="00B32DB7">
        <w:t>availability, problems and capacity</w:t>
      </w:r>
      <w:commentRangeEnd w:id="1712"/>
      <w:r w:rsidRPr="00B32DB7">
        <w:rPr>
          <w:rStyle w:val="Marquedecommentaire"/>
          <w:rFonts w:eastAsia="Times New Roman"/>
        </w:rPr>
        <w:commentReference w:id="1712"/>
      </w:r>
    </w:p>
    <w:p w:rsidR="005D0D9F" w:rsidRPr="00B32DB7" w:rsidRDefault="005D0D9F" w:rsidP="005D0D9F">
      <w:pPr>
        <w:pStyle w:val="Titre6"/>
      </w:pPr>
      <w:r w:rsidRPr="00B32DB7">
        <w:lastRenderedPageBreak/>
        <w:t>Maturity</w:t>
      </w:r>
    </w:p>
    <w:p w:rsidR="005D0D9F" w:rsidRPr="00B32DB7" w:rsidRDefault="005D0D9F" w:rsidP="005D0D9F">
      <w:r w:rsidRPr="00B32DB7">
        <w:t>We are using EyesOfNetwork V3 for global monitoring on CLS servers. It is a tool we are used to, and we know the tools it can provide.</w:t>
      </w:r>
    </w:p>
    <w:p w:rsidR="005D0D9F" w:rsidRPr="00B32DB7" w:rsidRDefault="005D0D9F" w:rsidP="005D0D9F">
      <w:pPr>
        <w:pStyle w:val="Titre6"/>
      </w:pPr>
      <w:r w:rsidRPr="00B32DB7">
        <w:t>Protocol</w:t>
      </w:r>
    </w:p>
    <w:p w:rsidR="005D0D9F" w:rsidRPr="00B32DB7" w:rsidRDefault="005D0D9F" w:rsidP="005D0D9F">
      <w:r w:rsidRPr="00B32DB7">
        <w:t>The “bundle” EyesOfNetwork is composed of a minimalist operating system including an integrated set of applications that meet the different requirement for complete IT monitoring:</w:t>
      </w:r>
    </w:p>
    <w:p w:rsidR="005D0D9F" w:rsidRPr="00B32DB7" w:rsidRDefault="005D0D9F" w:rsidP="005D0D9F">
      <w:pPr>
        <w:pStyle w:val="listepuce1"/>
      </w:pPr>
      <w:r w:rsidRPr="00B32DB7">
        <w:t>GED (Generic Event Dispatcher</w:t>
      </w:r>
      <w:proofErr w:type="gramStart"/>
      <w:r w:rsidRPr="00B32DB7">
        <w:t>) :</w:t>
      </w:r>
      <w:proofErr w:type="gramEnd"/>
      <w:r w:rsidRPr="00B32DB7">
        <w:t xml:space="preserve"> Event handler secured and multi-sites,</w:t>
      </w:r>
    </w:p>
    <w:p w:rsidR="005D0D9F" w:rsidRPr="00B32DB7" w:rsidRDefault="005D0D9F" w:rsidP="005D0D9F">
      <w:pPr>
        <w:pStyle w:val="listepuce1"/>
      </w:pPr>
      <w:proofErr w:type="gramStart"/>
      <w:r w:rsidRPr="00B32DB7">
        <w:t>NAGIOS :</w:t>
      </w:r>
      <w:proofErr w:type="gramEnd"/>
      <w:r w:rsidRPr="00B32DB7">
        <w:t xml:space="preserve"> managing incidents and problems,</w:t>
      </w:r>
    </w:p>
    <w:p w:rsidR="005D0D9F" w:rsidRPr="00B32DB7" w:rsidRDefault="005D0D9F" w:rsidP="005D0D9F">
      <w:pPr>
        <w:pStyle w:val="listepuce1"/>
      </w:pPr>
      <w:proofErr w:type="gramStart"/>
      <w:r w:rsidRPr="00B32DB7">
        <w:t>THRUK :</w:t>
      </w:r>
      <w:proofErr w:type="gramEnd"/>
      <w:r w:rsidRPr="00B32DB7">
        <w:t xml:space="preserve"> multi backend monitoring web interface,</w:t>
      </w:r>
    </w:p>
    <w:p w:rsidR="005D0D9F" w:rsidRPr="00B32DB7" w:rsidRDefault="005D0D9F" w:rsidP="005D0D9F">
      <w:pPr>
        <w:pStyle w:val="listepuce1"/>
      </w:pPr>
      <w:proofErr w:type="gramStart"/>
      <w:r w:rsidRPr="00B32DB7">
        <w:t>NAGVIS :</w:t>
      </w:r>
      <w:proofErr w:type="gramEnd"/>
      <w:r w:rsidRPr="00B32DB7">
        <w:t xml:space="preserve"> customizable mapping of the availability,</w:t>
      </w:r>
    </w:p>
    <w:p w:rsidR="005D0D9F" w:rsidRPr="00B32DB7" w:rsidRDefault="005D0D9F" w:rsidP="005D0D9F">
      <w:pPr>
        <w:pStyle w:val="listepuce1"/>
      </w:pPr>
      <w:proofErr w:type="gramStart"/>
      <w:r w:rsidRPr="00B32DB7">
        <w:t>NAGIOSBP :</w:t>
      </w:r>
      <w:proofErr w:type="gramEnd"/>
      <w:r w:rsidRPr="00B32DB7">
        <w:t xml:space="preserve"> management of the application criticality,</w:t>
      </w:r>
    </w:p>
    <w:p w:rsidR="005D0D9F" w:rsidRPr="00B32DB7" w:rsidRDefault="005D0D9F" w:rsidP="005D0D9F">
      <w:pPr>
        <w:pStyle w:val="listepuce1"/>
      </w:pPr>
      <w:proofErr w:type="gramStart"/>
      <w:r w:rsidRPr="00B32DB7">
        <w:t>CACTI :</w:t>
      </w:r>
      <w:proofErr w:type="gramEnd"/>
      <w:r w:rsidRPr="00B32DB7">
        <w:t xml:space="preserve"> Performance Management,</w:t>
      </w:r>
    </w:p>
    <w:p w:rsidR="005D0D9F" w:rsidRPr="00B32DB7" w:rsidRDefault="005D0D9F" w:rsidP="005D0D9F">
      <w:pPr>
        <w:pStyle w:val="listepuce1"/>
      </w:pPr>
      <w:proofErr w:type="gramStart"/>
      <w:r w:rsidRPr="00B32DB7">
        <w:t>WEATHERMAP :</w:t>
      </w:r>
      <w:proofErr w:type="gramEnd"/>
      <w:r w:rsidRPr="00B32DB7">
        <w:t xml:space="preserve"> Mapping bandwidth,</w:t>
      </w:r>
    </w:p>
    <w:p w:rsidR="005D0D9F" w:rsidRPr="00B32DB7" w:rsidRDefault="005D0D9F" w:rsidP="005D0D9F">
      <w:pPr>
        <w:pStyle w:val="listepuce1"/>
      </w:pPr>
      <w:r w:rsidRPr="00B32DB7">
        <w:t xml:space="preserve">BACKUP </w:t>
      </w:r>
      <w:proofErr w:type="gramStart"/>
      <w:r w:rsidRPr="00B32DB7">
        <w:t>MANAGER :</w:t>
      </w:r>
      <w:proofErr w:type="gramEnd"/>
      <w:r w:rsidRPr="00B32DB7">
        <w:t xml:space="preserve"> Online tool backup of the solution,</w:t>
      </w:r>
    </w:p>
    <w:p w:rsidR="005D0D9F" w:rsidRPr="00B32DB7" w:rsidRDefault="005D0D9F" w:rsidP="005D0D9F">
      <w:pPr>
        <w:pStyle w:val="listepuce1"/>
      </w:pPr>
      <w:proofErr w:type="gramStart"/>
      <w:r w:rsidRPr="00B32DB7">
        <w:t>EONWEB :</w:t>
      </w:r>
      <w:proofErr w:type="gramEnd"/>
      <w:r w:rsidRPr="00B32DB7">
        <w:t xml:space="preserve"> Unified Web interface of the solution,</w:t>
      </w:r>
    </w:p>
    <w:p w:rsidR="005D0D9F" w:rsidRPr="00B32DB7" w:rsidRDefault="005D0D9F" w:rsidP="005D0D9F">
      <w:pPr>
        <w:pStyle w:val="listepuce1"/>
      </w:pPr>
      <w:proofErr w:type="gramStart"/>
      <w:r w:rsidRPr="00B32DB7">
        <w:t>EZGRAPH :</w:t>
      </w:r>
      <w:proofErr w:type="gramEnd"/>
      <w:r w:rsidRPr="00B32DB7">
        <w:t xml:space="preserve"> Framework used for graphical rendering,</w:t>
      </w:r>
    </w:p>
    <w:p w:rsidR="005D0D9F" w:rsidRPr="00B32DB7" w:rsidRDefault="005D0D9F" w:rsidP="005D0D9F">
      <w:pPr>
        <w:pStyle w:val="listepuce1"/>
      </w:pPr>
      <w:proofErr w:type="gramStart"/>
      <w:r w:rsidRPr="00B32DB7">
        <w:t>SNMPTT :</w:t>
      </w:r>
      <w:proofErr w:type="gramEnd"/>
      <w:r w:rsidRPr="00B32DB7">
        <w:t xml:space="preserve"> SNMP traps translation,</w:t>
      </w:r>
    </w:p>
    <w:p w:rsidR="005D0D9F" w:rsidRPr="00B32DB7" w:rsidRDefault="005D0D9F" w:rsidP="005D0D9F">
      <w:pPr>
        <w:pStyle w:val="listepuce1"/>
      </w:pPr>
      <w:r w:rsidRPr="00B32DB7">
        <w:t>GLPI / OCS / FUSION: Asset management and inventory.</w:t>
      </w:r>
    </w:p>
    <w:p w:rsidR="005D0D9F" w:rsidRPr="00B32DB7" w:rsidRDefault="005D0D9F" w:rsidP="005D0D9F">
      <w:pPr>
        <w:pStyle w:val="listepuce1"/>
        <w:ind w:left="714" w:hanging="357"/>
      </w:pPr>
    </w:p>
    <w:p w:rsidR="005D0D9F" w:rsidRPr="00B32DB7" w:rsidRDefault="005D0D9F" w:rsidP="005D0D9F">
      <w:pPr>
        <w:keepNext/>
        <w:jc w:val="center"/>
      </w:pPr>
      <w:r w:rsidRPr="00B32DB7">
        <w:rPr>
          <w:noProof/>
          <w:lang w:val="fr-FR" w:eastAsia="fr-FR"/>
        </w:rPr>
        <w:drawing>
          <wp:inline distT="0" distB="0" distL="0" distR="0">
            <wp:extent cx="3429000" cy="2635924"/>
            <wp:effectExtent l="19050" t="0" r="0" b="0"/>
            <wp:docPr id="3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srcRect/>
                    <a:stretch>
                      <a:fillRect/>
                    </a:stretch>
                  </pic:blipFill>
                  <pic:spPr bwMode="auto">
                    <a:xfrm>
                      <a:off x="0" y="0"/>
                      <a:ext cx="3427646" cy="2634883"/>
                    </a:xfrm>
                    <a:prstGeom prst="rect">
                      <a:avLst/>
                    </a:prstGeom>
                    <a:noFill/>
                    <a:ln w="9525">
                      <a:noFill/>
                      <a:miter lim="800000"/>
                      <a:headEnd/>
                      <a:tailEnd/>
                    </a:ln>
                  </pic:spPr>
                </pic:pic>
              </a:graphicData>
            </a:graphic>
          </wp:inline>
        </w:drawing>
      </w:r>
    </w:p>
    <w:p w:rsidR="005D0D9F" w:rsidRPr="00B32DB7" w:rsidRDefault="005D0D9F" w:rsidP="005D0D9F">
      <w:pPr>
        <w:pStyle w:val="Lgende"/>
      </w:pPr>
      <w:bookmarkStart w:id="1713" w:name="_Toc365552514"/>
      <w:r w:rsidRPr="00B32DB7">
        <w:t xml:space="preserve">Figure </w:t>
      </w:r>
      <w:r w:rsidR="00086262">
        <w:fldChar w:fldCharType="begin"/>
      </w:r>
      <w:r w:rsidR="00086262">
        <w:instrText xml:space="preserve"> SEQ Figure \* ARABIC </w:instrText>
      </w:r>
      <w:r w:rsidR="00086262">
        <w:fldChar w:fldCharType="separate"/>
      </w:r>
      <w:r w:rsidR="00FE42B4">
        <w:rPr>
          <w:noProof/>
        </w:rPr>
        <w:t>50</w:t>
      </w:r>
      <w:r w:rsidR="00086262">
        <w:rPr>
          <w:noProof/>
        </w:rPr>
        <w:fldChar w:fldCharType="end"/>
      </w:r>
      <w:r w:rsidRPr="00B32DB7">
        <w:t>: EyesOfNetwork architecture</w:t>
      </w:r>
      <w:bookmarkEnd w:id="1713"/>
    </w:p>
    <w:p w:rsidR="005D0D9F" w:rsidRPr="00B32DB7" w:rsidRDefault="005D0D9F" w:rsidP="005D0D9F">
      <w:pPr>
        <w:pStyle w:val="Titre6"/>
      </w:pPr>
      <w:r w:rsidRPr="00B32DB7">
        <w:lastRenderedPageBreak/>
        <w:t>Operations</w:t>
      </w:r>
    </w:p>
    <w:p w:rsidR="005D0D9F" w:rsidRPr="00B32DB7" w:rsidRDefault="005D0D9F" w:rsidP="005D0D9F">
      <w:r w:rsidRPr="00B32DB7">
        <w:t xml:space="preserve">This interface provides an overview of the system, details of the system, graphics, and some administration tasks. </w:t>
      </w:r>
    </w:p>
    <w:p w:rsidR="005D0D9F" w:rsidRPr="00B32DB7" w:rsidRDefault="005D0D9F" w:rsidP="005D0D9F">
      <w:r w:rsidRPr="00B32DB7">
        <w:t xml:space="preserve">Get all information from the official website: </w:t>
      </w:r>
      <w:hyperlink r:id="rId147" w:history="1">
        <w:r w:rsidRPr="00B32DB7">
          <w:rPr>
            <w:rStyle w:val="Lienhypertexte"/>
          </w:rPr>
          <w:t>http://www.eyesofnetwork.com/</w:t>
        </w:r>
      </w:hyperlink>
    </w:p>
    <w:p w:rsidR="005D0D9F" w:rsidRPr="00B32DB7" w:rsidRDefault="005D0D9F" w:rsidP="005D0D9F">
      <w:pPr>
        <w:pStyle w:val="Titre5"/>
      </w:pPr>
      <w:bookmarkStart w:id="1714" w:name="_Toc261032316"/>
      <w:bookmarkStart w:id="1715" w:name="_Toc365552714"/>
      <w:r w:rsidRPr="00B32DB7">
        <w:t>II_C_ADV_SYS_MONITORING_MIS (availability): availability status archive</w:t>
      </w:r>
      <w:bookmarkEnd w:id="1714"/>
      <w:r w:rsidRPr="00B32DB7">
        <w:t xml:space="preserve"> </w:t>
      </w:r>
      <w:commentRangeStart w:id="1716"/>
      <w:r w:rsidRPr="00B32DB7">
        <w:rPr>
          <w:highlight w:val="yellow"/>
        </w:rPr>
        <w:t>TBD</w:t>
      </w:r>
      <w:commentRangeEnd w:id="1716"/>
      <w:r w:rsidRPr="00B32DB7">
        <w:rPr>
          <w:rStyle w:val="Marquedecommentaire"/>
          <w:b w:val="0"/>
          <w:color w:val="auto"/>
          <w:kern w:val="0"/>
          <w:lang w:val="en-GB"/>
        </w:rPr>
        <w:commentReference w:id="1716"/>
      </w:r>
      <w:bookmarkEnd w:id="1715"/>
    </w:p>
    <w:p w:rsidR="005D0D9F" w:rsidRPr="00B32DB7" w:rsidRDefault="005D0D9F" w:rsidP="005D0D9F">
      <w:pPr>
        <w:pStyle w:val="Titre6"/>
      </w:pPr>
      <w:r w:rsidRPr="00B32DB7">
        <w:t>Scope</w:t>
      </w:r>
    </w:p>
    <w:p w:rsidR="005D0D9F" w:rsidRPr="00B32DB7" w:rsidRDefault="005D0D9F" w:rsidP="005D0D9F">
      <w:r w:rsidRPr="00B32DB7">
        <w:t>Nagios data are stored in a MySQL database. The data archives are available for reporting.</w:t>
      </w:r>
    </w:p>
    <w:p w:rsidR="005D0D9F" w:rsidRPr="00B32DB7" w:rsidRDefault="005D0D9F" w:rsidP="005D0D9F">
      <w:pPr>
        <w:pStyle w:val="Titre6"/>
      </w:pPr>
      <w:r w:rsidRPr="00B32DB7">
        <w:t>Maturity</w:t>
      </w:r>
    </w:p>
    <w:p w:rsidR="005D0D9F" w:rsidRPr="00B32DB7" w:rsidRDefault="005D0D9F" w:rsidP="005D0D9F">
      <w:r w:rsidRPr="00B32DB7">
        <w:rPr>
          <w:highlight w:val="yellow"/>
        </w:rPr>
        <w:t>TBD</w:t>
      </w:r>
    </w:p>
    <w:p w:rsidR="005D0D9F" w:rsidRPr="00B32DB7" w:rsidRDefault="005D0D9F" w:rsidP="005D0D9F">
      <w:pPr>
        <w:pStyle w:val="Titre6"/>
      </w:pPr>
      <w:r w:rsidRPr="00B32DB7">
        <w:t>Protocol</w:t>
      </w:r>
    </w:p>
    <w:p w:rsidR="005D0D9F" w:rsidRPr="00B32DB7" w:rsidRDefault="005D0D9F" w:rsidP="005D0D9F">
      <w:r w:rsidRPr="00B32DB7">
        <w:rPr>
          <w:highlight w:val="yellow"/>
        </w:rPr>
        <w:t>TBD</w:t>
      </w:r>
    </w:p>
    <w:p w:rsidR="005D0D9F" w:rsidRPr="00B32DB7" w:rsidRDefault="005D0D9F" w:rsidP="005D0D9F">
      <w:pPr>
        <w:pStyle w:val="Titre6"/>
      </w:pPr>
      <w:r w:rsidRPr="00B32DB7">
        <w:t>Operations</w:t>
      </w:r>
    </w:p>
    <w:p w:rsidR="005D0D9F" w:rsidRPr="00B32DB7" w:rsidRDefault="005D0D9F" w:rsidP="005D0D9F">
      <w:r w:rsidRPr="00B32DB7">
        <w:rPr>
          <w:highlight w:val="yellow"/>
        </w:rPr>
        <w:t>TBD</w:t>
      </w:r>
    </w:p>
    <w:p w:rsidR="005D0D9F" w:rsidRPr="00B32DB7" w:rsidRDefault="005D0D9F" w:rsidP="005D0D9F">
      <w:pPr>
        <w:pStyle w:val="Titre5"/>
      </w:pPr>
      <w:bookmarkStart w:id="1717" w:name="_Toc261032317"/>
      <w:bookmarkStart w:id="1718" w:name="_Toc365552715"/>
      <w:r w:rsidRPr="00B32DB7">
        <w:t>II_C_ADV_S</w:t>
      </w:r>
      <w:r>
        <w:t>YS_MONITORING_MIS (performance)</w:t>
      </w:r>
      <w:r w:rsidRPr="00B32DB7">
        <w:t>: performance status archive</w:t>
      </w:r>
      <w:bookmarkEnd w:id="1717"/>
      <w:r w:rsidRPr="00B32DB7">
        <w:t xml:space="preserve"> </w:t>
      </w:r>
      <w:r w:rsidRPr="00B32DB7">
        <w:rPr>
          <w:highlight w:val="yellow"/>
        </w:rPr>
        <w:t>TBD</w:t>
      </w:r>
      <w:bookmarkEnd w:id="1718"/>
    </w:p>
    <w:p w:rsidR="005D0D9F" w:rsidRPr="00B32DB7" w:rsidRDefault="005D0D9F" w:rsidP="005D0D9F">
      <w:pPr>
        <w:pStyle w:val="Titre6"/>
      </w:pPr>
      <w:r w:rsidRPr="00B32DB7">
        <w:t>Scope</w:t>
      </w:r>
    </w:p>
    <w:p w:rsidR="005D0D9F" w:rsidRPr="00B32DB7" w:rsidRDefault="005D0D9F" w:rsidP="005D0D9F">
      <w:r w:rsidRPr="00B32DB7">
        <w:t xml:space="preserve">The performance monitoring is ensured by </w:t>
      </w:r>
      <w:proofErr w:type="gramStart"/>
      <w:r w:rsidRPr="00B32DB7">
        <w:t>a</w:t>
      </w:r>
      <w:proofErr w:type="gramEnd"/>
      <w:r w:rsidRPr="00B32DB7">
        <w:t xml:space="preserve"> EyesOfNetwork component: CACTI.</w:t>
      </w:r>
    </w:p>
    <w:p w:rsidR="005D0D9F" w:rsidRPr="00B32DB7" w:rsidRDefault="005D0D9F" w:rsidP="005D0D9F">
      <w:r w:rsidRPr="00B32DB7">
        <w:t>This component gives graphical views on the monitored system about performance.</w:t>
      </w:r>
    </w:p>
    <w:p w:rsidR="005D0D9F" w:rsidRPr="00B32DB7" w:rsidRDefault="005D0D9F" w:rsidP="005D0D9F">
      <w:pPr>
        <w:pStyle w:val="Titre6"/>
      </w:pPr>
      <w:r w:rsidRPr="00B32DB7">
        <w:t>Maturity</w:t>
      </w:r>
    </w:p>
    <w:p w:rsidR="005D0D9F" w:rsidRPr="00B32DB7" w:rsidRDefault="005D0D9F" w:rsidP="005D0D9F">
      <w:r w:rsidRPr="00B32DB7">
        <w:rPr>
          <w:highlight w:val="yellow"/>
        </w:rPr>
        <w:t>TBD</w:t>
      </w:r>
    </w:p>
    <w:p w:rsidR="005D0D9F" w:rsidRPr="00B32DB7" w:rsidRDefault="005D0D9F" w:rsidP="005D0D9F">
      <w:pPr>
        <w:pStyle w:val="Titre6"/>
      </w:pPr>
      <w:r w:rsidRPr="00B32DB7">
        <w:t>Protocol</w:t>
      </w:r>
    </w:p>
    <w:p w:rsidR="005D0D9F" w:rsidRPr="00B32DB7" w:rsidRDefault="005D0D9F" w:rsidP="005D0D9F">
      <w:proofErr w:type="gramStart"/>
      <w:r w:rsidRPr="00B32DB7">
        <w:t>Cacti is</w:t>
      </w:r>
      <w:proofErr w:type="gramEnd"/>
      <w:r w:rsidRPr="00B32DB7">
        <w:t xml:space="preserve"> made with php/mySQL technologies.</w:t>
      </w:r>
    </w:p>
    <w:p w:rsidR="005D0D9F" w:rsidRPr="00B32DB7" w:rsidRDefault="005D0D9F" w:rsidP="005D0D9F">
      <w:r w:rsidRPr="00B32DB7">
        <w:lastRenderedPageBreak/>
        <w:t>It can get information from any script or external command.</w:t>
      </w:r>
    </w:p>
    <w:p w:rsidR="005D0D9F" w:rsidRPr="00B32DB7" w:rsidRDefault="005D0D9F" w:rsidP="005D0D9F">
      <w:pPr>
        <w:pStyle w:val="Titre6"/>
      </w:pPr>
      <w:r w:rsidRPr="00B32DB7">
        <w:t>Operations</w:t>
      </w:r>
    </w:p>
    <w:p w:rsidR="005D0D9F" w:rsidRPr="00B32DB7" w:rsidRDefault="005D0D9F" w:rsidP="005D0D9F">
      <w:r w:rsidRPr="00B32DB7">
        <w:rPr>
          <w:highlight w:val="yellow"/>
        </w:rPr>
        <w:t>TBD</w:t>
      </w:r>
    </w:p>
    <w:p w:rsidR="005D0D9F" w:rsidRPr="00B32DB7" w:rsidRDefault="005D0D9F" w:rsidP="005D0D9F">
      <w:pPr>
        <w:pStyle w:val="Titre5"/>
      </w:pPr>
      <w:bookmarkStart w:id="1719" w:name="_Toc365552716"/>
      <w:r w:rsidRPr="00B32DB7">
        <w:t xml:space="preserve">II_C_BASIC_PUSH_MONITORING_&lt;DU&gt; </w:t>
      </w:r>
      <w:commentRangeStart w:id="1720"/>
      <w:r w:rsidRPr="00B32DB7">
        <w:rPr>
          <w:highlight w:val="yellow"/>
        </w:rPr>
        <w:t>TBD</w:t>
      </w:r>
      <w:commentRangeEnd w:id="1720"/>
      <w:r w:rsidRPr="00B32DB7">
        <w:rPr>
          <w:rStyle w:val="Marquedecommentaire"/>
          <w:b w:val="0"/>
          <w:color w:val="auto"/>
          <w:kern w:val="0"/>
          <w:lang w:val="en-GB"/>
        </w:rPr>
        <w:commentReference w:id="1720"/>
      </w:r>
      <w:bookmarkEnd w:id="1719"/>
    </w:p>
    <w:p w:rsidR="005D0D9F" w:rsidRPr="00B32DB7" w:rsidRDefault="005D0D9F" w:rsidP="005D0D9F">
      <w:r w:rsidRPr="00B32DB7">
        <w:t>Generic dataset inventory (provided by MIS gateway) TBD</w:t>
      </w:r>
    </w:p>
    <w:p w:rsidR="005D0D9F" w:rsidRPr="00B32DB7" w:rsidRDefault="005D0D9F" w:rsidP="005D0D9F">
      <w:pPr>
        <w:pStyle w:val="Titre5"/>
      </w:pPr>
      <w:bookmarkStart w:id="1721" w:name="_Toc365552717"/>
      <w:r w:rsidRPr="00B32DB7">
        <w:t xml:space="preserve">II_C_BASIC_PUSH_MONITORING_INSITU_&lt;DU&gt; </w:t>
      </w:r>
      <w:commentRangeStart w:id="1722"/>
      <w:r w:rsidRPr="00B32DB7">
        <w:rPr>
          <w:highlight w:val="yellow"/>
        </w:rPr>
        <w:t>TBD</w:t>
      </w:r>
      <w:commentRangeEnd w:id="1722"/>
      <w:r w:rsidRPr="00B32DB7">
        <w:rPr>
          <w:rStyle w:val="Marquedecommentaire"/>
          <w:b w:val="0"/>
          <w:color w:val="auto"/>
          <w:kern w:val="0"/>
          <w:lang w:val="en-GB"/>
        </w:rPr>
        <w:commentReference w:id="1722"/>
      </w:r>
      <w:bookmarkEnd w:id="1721"/>
    </w:p>
    <w:p w:rsidR="005D0D9F" w:rsidRPr="00B32DB7" w:rsidRDefault="005D0D9F" w:rsidP="005D0D9F">
      <w:proofErr w:type="gramStart"/>
      <w:r w:rsidRPr="00B32DB7">
        <w:t>Different than not in-situ products.</w:t>
      </w:r>
      <w:proofErr w:type="gramEnd"/>
    </w:p>
    <w:p w:rsidR="005D0D9F" w:rsidRDefault="005D0D9F" w:rsidP="005D0D9F">
      <w:pPr>
        <w:pStyle w:val="Titre4"/>
      </w:pPr>
      <w:bookmarkStart w:id="1723" w:name="_Toc365552718"/>
      <w:r w:rsidRPr="00B32DB7">
        <w:t>(UC) Monitor CIS sub systems</w:t>
      </w:r>
      <w:bookmarkEnd w:id="1723"/>
    </w:p>
    <w:p w:rsidR="005D0D9F" w:rsidRPr="00B32DB7" w:rsidRDefault="005D0D9F" w:rsidP="005D0D9F">
      <w:pPr>
        <w:pStyle w:val="Citationintense"/>
      </w:pPr>
      <w:r w:rsidRPr="00B32DB7">
        <w:t>Identification</w:t>
      </w:r>
    </w:p>
    <w:p w:rsidR="005D0D9F" w:rsidRDefault="005D0D9F" w:rsidP="005D0D9F">
      <w:r w:rsidRPr="00B32DB7">
        <w:t>(UC) Monitor CIS sub systems</w:t>
      </w:r>
    </w:p>
    <w:p w:rsidR="005D0D9F" w:rsidRPr="00B32DB7" w:rsidRDefault="005D0D9F" w:rsidP="005D0D9F">
      <w:pPr>
        <w:pStyle w:val="Citationintense"/>
      </w:pPr>
      <w:r w:rsidRPr="00B32DB7">
        <w:t>Description</w:t>
      </w:r>
    </w:p>
    <w:p w:rsidR="00A4730A" w:rsidRPr="00B32DB7" w:rsidRDefault="00A4730A" w:rsidP="00A4730A">
      <w:pPr>
        <w:pStyle w:val="Citationintense"/>
      </w:pPr>
      <w:r w:rsidRPr="00B32DB7">
        <w:t>Preconditions</w:t>
      </w:r>
    </w:p>
    <w:p w:rsidR="00A4730A" w:rsidRPr="00B32DB7" w:rsidRDefault="00A4730A" w:rsidP="00A4730A">
      <w:r w:rsidRPr="00B32DB7">
        <w:t>List of preconditions (is atoll IS up, LDAP well configured, etc…)</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r w:rsidRPr="00B32DB7">
        <w:t xml:space="preserve">List of post conditions </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lastRenderedPageBreak/>
        <w:t>Normal flow</w:t>
      </w:r>
    </w:p>
    <w:p w:rsidR="00A4730A" w:rsidRPr="00B32DB7" w:rsidRDefault="00A4730A" w:rsidP="00A4730A">
      <w:r w:rsidRPr="00B32DB7">
        <w:t>Precise description of the flow</w:t>
      </w:r>
    </w:p>
    <w:p w:rsidR="00A4730A" w:rsidRPr="00B32DB7" w:rsidRDefault="00A4730A" w:rsidP="00A4730A">
      <w:pPr>
        <w:pStyle w:val="Citationintense"/>
      </w:pPr>
      <w:r w:rsidRPr="00B32DB7">
        <w:t>Alternative flows</w:t>
      </w:r>
    </w:p>
    <w:p w:rsidR="00A4730A" w:rsidRPr="00B32DB7" w:rsidRDefault="00A4730A" w:rsidP="00A4730A">
      <w:r w:rsidRPr="00B32DB7">
        <w:t>Precise description of alternative flows (if relevant)</w:t>
      </w:r>
    </w:p>
    <w:p w:rsidR="00A4730A" w:rsidRPr="00B32DB7" w:rsidRDefault="00A4730A" w:rsidP="00A4730A">
      <w:pPr>
        <w:pStyle w:val="Citationintense"/>
      </w:pPr>
      <w:r w:rsidRPr="00B32DB7">
        <w:t>Exceptions</w:t>
      </w:r>
    </w:p>
    <w:p w:rsidR="00A4730A" w:rsidRPr="00B32DB7" w:rsidRDefault="00A4730A" w:rsidP="00A4730A">
      <w:r w:rsidRPr="00B32DB7">
        <w:t>Exception cases (loss of network, time out, etc…)</w:t>
      </w:r>
    </w:p>
    <w:p w:rsidR="005D0D9F" w:rsidRDefault="00A4730A" w:rsidP="00A4730A">
      <w:pPr>
        <w:pStyle w:val="Titre4"/>
      </w:pPr>
      <w:r w:rsidRPr="00B32DB7">
        <w:t xml:space="preserve"> </w:t>
      </w:r>
      <w:bookmarkStart w:id="1724" w:name="_Toc365552719"/>
      <w:r w:rsidR="005D0D9F" w:rsidRPr="00B32DB7">
        <w:t>(UC) Record dissemination units availability and performance</w:t>
      </w:r>
      <w:bookmarkEnd w:id="1724"/>
    </w:p>
    <w:p w:rsidR="005D0D9F" w:rsidRPr="00B32DB7" w:rsidRDefault="005D0D9F" w:rsidP="005D0D9F">
      <w:pPr>
        <w:pStyle w:val="Citationintense"/>
      </w:pPr>
      <w:r w:rsidRPr="00B32DB7">
        <w:t>Identification</w:t>
      </w:r>
    </w:p>
    <w:p w:rsidR="005D0D9F" w:rsidRDefault="005D0D9F" w:rsidP="005D0D9F">
      <w:r w:rsidRPr="00B32DB7">
        <w:t>(UC) Record dissemination units availability and performance</w:t>
      </w:r>
    </w:p>
    <w:p w:rsidR="005D0D9F" w:rsidRPr="00B32DB7" w:rsidRDefault="005D0D9F" w:rsidP="005D0D9F">
      <w:pPr>
        <w:pStyle w:val="Citationintense"/>
      </w:pPr>
      <w:r w:rsidRPr="00B32DB7">
        <w:t>Description</w:t>
      </w:r>
    </w:p>
    <w:p w:rsidR="00A4730A" w:rsidRPr="00B32DB7" w:rsidRDefault="00A4730A" w:rsidP="00A4730A">
      <w:pPr>
        <w:pStyle w:val="Citationintense"/>
      </w:pPr>
      <w:r w:rsidRPr="00B32DB7">
        <w:t>Preconditions</w:t>
      </w:r>
    </w:p>
    <w:p w:rsidR="00A4730A" w:rsidRPr="00B32DB7" w:rsidRDefault="00A4730A" w:rsidP="00A4730A">
      <w:r w:rsidRPr="00B32DB7">
        <w:t>List of preconditions (is atoll IS up, LDAP well configured, etc…)</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r w:rsidRPr="00B32DB7">
        <w:t xml:space="preserve">List of post conditions </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Pr="00B32DB7" w:rsidRDefault="00A4730A" w:rsidP="00A4730A">
      <w:r w:rsidRPr="00B32DB7">
        <w:lastRenderedPageBreak/>
        <w:t>Precise description of the flow</w:t>
      </w:r>
    </w:p>
    <w:p w:rsidR="00A4730A" w:rsidRPr="00B32DB7" w:rsidRDefault="00A4730A" w:rsidP="00A4730A">
      <w:pPr>
        <w:pStyle w:val="Citationintense"/>
      </w:pPr>
      <w:r w:rsidRPr="00B32DB7">
        <w:t>Alternative flows</w:t>
      </w:r>
    </w:p>
    <w:p w:rsidR="00A4730A" w:rsidRPr="00B32DB7" w:rsidRDefault="00A4730A" w:rsidP="00A4730A">
      <w:r w:rsidRPr="00B32DB7">
        <w:t>Precise description of alternative flows (if relevant)</w:t>
      </w:r>
    </w:p>
    <w:p w:rsidR="00A4730A" w:rsidRPr="00B32DB7" w:rsidRDefault="00A4730A" w:rsidP="00A4730A">
      <w:pPr>
        <w:pStyle w:val="Citationintense"/>
      </w:pPr>
      <w:r w:rsidRPr="00B32DB7">
        <w:t>Exceptions</w:t>
      </w:r>
    </w:p>
    <w:p w:rsidR="00A4730A" w:rsidRPr="00B32DB7" w:rsidRDefault="00A4730A" w:rsidP="00A4730A">
      <w:r w:rsidRPr="00B32DB7">
        <w:t>Exception cases (loss of network, time out, etc…)</w:t>
      </w:r>
    </w:p>
    <w:p w:rsidR="00CF7D07" w:rsidRDefault="00A4730A" w:rsidP="00A4730A">
      <w:pPr>
        <w:pStyle w:val="Titre4"/>
      </w:pPr>
      <w:r w:rsidRPr="00B32DB7">
        <w:t xml:space="preserve"> </w:t>
      </w:r>
      <w:bookmarkStart w:id="1725" w:name="_Toc365552720"/>
      <w:r w:rsidR="00CF7D07" w:rsidRPr="00B32DB7">
        <w:t>(UC) Compute availability and timeliness</w:t>
      </w:r>
      <w:bookmarkEnd w:id="1725"/>
    </w:p>
    <w:p w:rsidR="00A326B9" w:rsidRPr="00B32DB7" w:rsidRDefault="00A326B9" w:rsidP="00A326B9">
      <w:pPr>
        <w:pStyle w:val="Citationintense"/>
      </w:pPr>
      <w:r w:rsidRPr="00B32DB7">
        <w:t>Identification</w:t>
      </w:r>
    </w:p>
    <w:p w:rsidR="00A326B9" w:rsidRDefault="00A326B9" w:rsidP="00A326B9">
      <w:r w:rsidRPr="00B32DB7">
        <w:t>(UC) Compute availability and timeliness</w:t>
      </w:r>
    </w:p>
    <w:p w:rsidR="00A326B9" w:rsidRPr="00B32DB7" w:rsidRDefault="00A326B9" w:rsidP="00A326B9">
      <w:pPr>
        <w:pStyle w:val="Citationintense"/>
      </w:pPr>
      <w:r w:rsidRPr="00B32DB7">
        <w:t>Description</w:t>
      </w:r>
    </w:p>
    <w:p w:rsidR="00A4730A" w:rsidRPr="00B32DB7" w:rsidRDefault="00A4730A" w:rsidP="00A4730A">
      <w:pPr>
        <w:pStyle w:val="Citationintense"/>
      </w:pPr>
      <w:r w:rsidRPr="00B32DB7">
        <w:t>Preconditions</w:t>
      </w:r>
    </w:p>
    <w:p w:rsidR="00A4730A" w:rsidRPr="00B32DB7" w:rsidRDefault="00A4730A" w:rsidP="00A4730A">
      <w:r w:rsidRPr="00B32DB7">
        <w:t>List of preconditions (is atoll IS up, LDAP well configured, etc…)</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r w:rsidRPr="00B32DB7">
        <w:t xml:space="preserve">List of post conditions </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Pr="00B32DB7" w:rsidRDefault="00A4730A" w:rsidP="00A4730A">
      <w:r w:rsidRPr="00B32DB7">
        <w:t>Precise description of the flow</w:t>
      </w:r>
    </w:p>
    <w:p w:rsidR="00A4730A" w:rsidRPr="00B32DB7" w:rsidRDefault="00A4730A" w:rsidP="00A4730A">
      <w:pPr>
        <w:pStyle w:val="Citationintense"/>
      </w:pPr>
      <w:r w:rsidRPr="00B32DB7">
        <w:lastRenderedPageBreak/>
        <w:t>Alternative flows</w:t>
      </w:r>
    </w:p>
    <w:p w:rsidR="00A4730A" w:rsidRPr="00B32DB7" w:rsidRDefault="00A4730A" w:rsidP="00A4730A">
      <w:r w:rsidRPr="00B32DB7">
        <w:t>Precise description of alternative flows (if relevant)</w:t>
      </w:r>
    </w:p>
    <w:p w:rsidR="00A4730A" w:rsidRPr="00B32DB7" w:rsidRDefault="00A4730A" w:rsidP="00A4730A">
      <w:pPr>
        <w:pStyle w:val="Citationintense"/>
      </w:pPr>
      <w:r w:rsidRPr="00B32DB7">
        <w:t>Exceptions</w:t>
      </w:r>
    </w:p>
    <w:p w:rsidR="00A4730A" w:rsidRPr="00B32DB7" w:rsidRDefault="00A4730A" w:rsidP="00A4730A">
      <w:r w:rsidRPr="00B32DB7">
        <w:t>Exception cases (loss of network, time out, etc…)</w:t>
      </w:r>
    </w:p>
    <w:p w:rsidR="00CF7D07" w:rsidRDefault="00A4730A" w:rsidP="00A4730A">
      <w:pPr>
        <w:pStyle w:val="Titre4"/>
      </w:pPr>
      <w:r w:rsidRPr="00B32DB7">
        <w:t xml:space="preserve"> </w:t>
      </w:r>
      <w:bookmarkStart w:id="1726" w:name="_Toc365552721"/>
      <w:r w:rsidR="00CF7D07" w:rsidRPr="00B32DB7">
        <w:t>(UC) Record dataset availability</w:t>
      </w:r>
      <w:bookmarkEnd w:id="1726"/>
    </w:p>
    <w:p w:rsidR="00A326B9" w:rsidRPr="00B32DB7" w:rsidRDefault="00A326B9" w:rsidP="00A326B9">
      <w:pPr>
        <w:pStyle w:val="Citationintense"/>
      </w:pPr>
      <w:r w:rsidRPr="00B32DB7">
        <w:t>Identification</w:t>
      </w:r>
    </w:p>
    <w:p w:rsidR="00A326B9" w:rsidRDefault="00A326B9" w:rsidP="00A326B9">
      <w:r w:rsidRPr="00B32DB7">
        <w:t>(UC) Record dataset availability</w:t>
      </w:r>
    </w:p>
    <w:p w:rsidR="00A326B9" w:rsidRPr="00B32DB7" w:rsidRDefault="00A326B9" w:rsidP="00A326B9">
      <w:pPr>
        <w:pStyle w:val="Citationintense"/>
      </w:pPr>
      <w:r w:rsidRPr="00B32DB7">
        <w:t>Description</w:t>
      </w:r>
    </w:p>
    <w:p w:rsidR="00A4730A" w:rsidRPr="00B32DB7" w:rsidRDefault="00A4730A" w:rsidP="00A4730A">
      <w:pPr>
        <w:pStyle w:val="Citationintense"/>
      </w:pPr>
      <w:r w:rsidRPr="00B32DB7">
        <w:t>Preconditions</w:t>
      </w:r>
    </w:p>
    <w:p w:rsidR="00A4730A" w:rsidRPr="00B32DB7" w:rsidRDefault="00A4730A" w:rsidP="00A4730A">
      <w:r w:rsidRPr="00B32DB7">
        <w:t>List of preconditions (is atoll IS up, LDAP well configured, etc…)</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r w:rsidRPr="00B32DB7">
        <w:t xml:space="preserve">List of post conditions </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Pr="00B32DB7" w:rsidRDefault="00A4730A" w:rsidP="00A4730A">
      <w:r w:rsidRPr="00B32DB7">
        <w:t>Precise description of the flow</w:t>
      </w:r>
    </w:p>
    <w:p w:rsidR="00A4730A" w:rsidRPr="00B32DB7" w:rsidRDefault="00A4730A" w:rsidP="00A4730A">
      <w:pPr>
        <w:pStyle w:val="Citationintense"/>
      </w:pPr>
      <w:r w:rsidRPr="00B32DB7">
        <w:t>Alternative flows</w:t>
      </w:r>
    </w:p>
    <w:p w:rsidR="00A4730A" w:rsidRPr="00B32DB7" w:rsidRDefault="00A4730A" w:rsidP="00A4730A">
      <w:r w:rsidRPr="00B32DB7">
        <w:lastRenderedPageBreak/>
        <w:t>Precise description of alternative flows (if relevant)</w:t>
      </w:r>
    </w:p>
    <w:p w:rsidR="00A4730A" w:rsidRPr="00B32DB7" w:rsidRDefault="00A4730A" w:rsidP="00A4730A">
      <w:pPr>
        <w:pStyle w:val="Citationintense"/>
      </w:pPr>
      <w:r w:rsidRPr="00B32DB7">
        <w:t>Exceptions</w:t>
      </w:r>
    </w:p>
    <w:p w:rsidR="00A4730A" w:rsidRPr="00B32DB7" w:rsidRDefault="00A4730A" w:rsidP="00A4730A">
      <w:r w:rsidRPr="00B32DB7">
        <w:t>Exception cases (loss of network, time out, etc…)</w:t>
      </w:r>
    </w:p>
    <w:p w:rsidR="00CF7D07" w:rsidRDefault="00A4730A" w:rsidP="00A4730A">
      <w:pPr>
        <w:pStyle w:val="Titre4"/>
      </w:pPr>
      <w:r w:rsidRPr="00B32DB7">
        <w:t xml:space="preserve"> </w:t>
      </w:r>
      <w:bookmarkStart w:id="1727" w:name="_Toc365552722"/>
      <w:r w:rsidR="00CF7D07" w:rsidRPr="00B32DB7">
        <w:t>(UC) Visualize production monitoring dashboard</w:t>
      </w:r>
      <w:bookmarkEnd w:id="1727"/>
    </w:p>
    <w:p w:rsidR="00A326B9" w:rsidRPr="00B32DB7" w:rsidRDefault="00A326B9" w:rsidP="00A326B9">
      <w:pPr>
        <w:pStyle w:val="Citationintense"/>
      </w:pPr>
      <w:r w:rsidRPr="00B32DB7">
        <w:t>Identification</w:t>
      </w:r>
    </w:p>
    <w:p w:rsidR="00A326B9" w:rsidRDefault="00A326B9" w:rsidP="00A326B9">
      <w:r w:rsidRPr="00B32DB7">
        <w:t>(UC) Visualize production monitoring dashboard</w:t>
      </w:r>
    </w:p>
    <w:p w:rsidR="00A326B9" w:rsidRPr="00B32DB7" w:rsidRDefault="00A326B9" w:rsidP="00A326B9">
      <w:pPr>
        <w:pStyle w:val="Citationintense"/>
      </w:pPr>
      <w:r w:rsidRPr="00B32DB7">
        <w:t>Description</w:t>
      </w:r>
    </w:p>
    <w:p w:rsidR="00A4730A" w:rsidRPr="00B32DB7" w:rsidRDefault="00A4730A" w:rsidP="00A4730A">
      <w:pPr>
        <w:pStyle w:val="Citationintense"/>
      </w:pPr>
      <w:r w:rsidRPr="00B32DB7">
        <w:t>Preconditions</w:t>
      </w:r>
    </w:p>
    <w:p w:rsidR="00A4730A" w:rsidRPr="00B32DB7" w:rsidRDefault="00A4730A" w:rsidP="00A4730A">
      <w:r w:rsidRPr="00B32DB7">
        <w:t>List of preconditions (is atoll IS up, LDAP well configured, etc…)</w:t>
      </w:r>
    </w:p>
    <w:p w:rsidR="00A4730A" w:rsidRPr="00B32DB7" w:rsidRDefault="00A4730A" w:rsidP="00A4730A">
      <w:pPr>
        <w:pStyle w:val="Citationintense"/>
      </w:pPr>
      <w:r w:rsidRPr="00B32DB7">
        <w:t>Inputs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Post conditions</w:t>
      </w:r>
    </w:p>
    <w:p w:rsidR="00A4730A" w:rsidRPr="00B32DB7" w:rsidRDefault="00A4730A" w:rsidP="00A4730A">
      <w:r w:rsidRPr="00B32DB7">
        <w:t xml:space="preserve">List of post conditions </w:t>
      </w:r>
    </w:p>
    <w:p w:rsidR="00A4730A" w:rsidRPr="00B32DB7" w:rsidRDefault="00A4730A" w:rsidP="00A4730A">
      <w:pPr>
        <w:pStyle w:val="Citationintense"/>
      </w:pPr>
      <w:r w:rsidRPr="00B32DB7">
        <w:t>Outputs</w:t>
      </w:r>
    </w:p>
    <w:tbl>
      <w:tblPr>
        <w:tblStyle w:val="Grilledutableau"/>
        <w:tblW w:w="0" w:type="auto"/>
        <w:tblLook w:val="04A0" w:firstRow="1" w:lastRow="0" w:firstColumn="1" w:lastColumn="0" w:noHBand="0" w:noVBand="1"/>
      </w:tblPr>
      <w:tblGrid>
        <w:gridCol w:w="4643"/>
        <w:gridCol w:w="4643"/>
      </w:tblGrid>
      <w:tr w:rsidR="00A4730A" w:rsidRPr="00B32DB7" w:rsidTr="003C0B37">
        <w:tc>
          <w:tcPr>
            <w:tcW w:w="4643" w:type="dxa"/>
          </w:tcPr>
          <w:p w:rsidR="00A4730A" w:rsidRPr="00B32DB7" w:rsidRDefault="00A4730A" w:rsidP="003C0B37">
            <w:r w:rsidRPr="00B32DB7">
              <w:t>Variables</w:t>
            </w:r>
          </w:p>
        </w:tc>
        <w:tc>
          <w:tcPr>
            <w:tcW w:w="4643" w:type="dxa"/>
          </w:tcPr>
          <w:p w:rsidR="00A4730A" w:rsidRPr="00B32DB7" w:rsidRDefault="00A4730A" w:rsidP="003C0B37">
            <w:r w:rsidRPr="00B32DB7">
              <w:t>Mandatory / Optional</w:t>
            </w:r>
          </w:p>
        </w:tc>
      </w:tr>
      <w:tr w:rsidR="00A4730A" w:rsidRPr="00B32DB7" w:rsidTr="003C0B37">
        <w:tc>
          <w:tcPr>
            <w:tcW w:w="4643" w:type="dxa"/>
          </w:tcPr>
          <w:p w:rsidR="00A4730A" w:rsidRPr="00B32DB7" w:rsidRDefault="00A4730A" w:rsidP="003C0B37"/>
        </w:tc>
        <w:tc>
          <w:tcPr>
            <w:tcW w:w="4643" w:type="dxa"/>
          </w:tcPr>
          <w:p w:rsidR="00A4730A" w:rsidRPr="00B32DB7" w:rsidRDefault="00A4730A" w:rsidP="003C0B37"/>
        </w:tc>
      </w:tr>
    </w:tbl>
    <w:p w:rsidR="00A4730A" w:rsidRPr="00B32DB7" w:rsidRDefault="00A4730A" w:rsidP="00A4730A"/>
    <w:p w:rsidR="00A4730A" w:rsidRPr="00B32DB7" w:rsidRDefault="00A4730A" w:rsidP="00A4730A">
      <w:pPr>
        <w:pStyle w:val="Citationintense"/>
      </w:pPr>
      <w:r w:rsidRPr="00B32DB7">
        <w:t>Normal flow</w:t>
      </w:r>
    </w:p>
    <w:p w:rsidR="00A4730A" w:rsidRPr="00B32DB7" w:rsidRDefault="00A4730A" w:rsidP="00A4730A">
      <w:r w:rsidRPr="00B32DB7">
        <w:t>Precise description of the flow</w:t>
      </w:r>
    </w:p>
    <w:p w:rsidR="00A4730A" w:rsidRPr="00B32DB7" w:rsidRDefault="00A4730A" w:rsidP="00A4730A">
      <w:pPr>
        <w:pStyle w:val="Citationintense"/>
      </w:pPr>
      <w:r w:rsidRPr="00B32DB7">
        <w:t>Alternative flows</w:t>
      </w:r>
    </w:p>
    <w:p w:rsidR="00A4730A" w:rsidRPr="00B32DB7" w:rsidRDefault="00A4730A" w:rsidP="00A4730A">
      <w:r w:rsidRPr="00B32DB7">
        <w:t>Precise description of alternative flows (if relevant)</w:t>
      </w:r>
    </w:p>
    <w:p w:rsidR="00A4730A" w:rsidRPr="00B32DB7" w:rsidRDefault="00A4730A" w:rsidP="00A4730A">
      <w:pPr>
        <w:pStyle w:val="Citationintense"/>
      </w:pPr>
      <w:r w:rsidRPr="00B32DB7">
        <w:lastRenderedPageBreak/>
        <w:t>Exceptions</w:t>
      </w:r>
    </w:p>
    <w:p w:rsidR="00A4730A" w:rsidRPr="00B32DB7" w:rsidRDefault="00A4730A" w:rsidP="00A4730A">
      <w:r w:rsidRPr="00B32DB7">
        <w:t>Exception cases (loss of network, time out, etc…)</w:t>
      </w:r>
    </w:p>
    <w:p w:rsidR="00BA2914" w:rsidRDefault="00BA2914">
      <w:pPr>
        <w:spacing w:after="0" w:line="240" w:lineRule="auto"/>
        <w:jc w:val="left"/>
        <w:rPr>
          <w:rFonts w:eastAsia="Times New Roman"/>
          <w:b/>
          <w:caps/>
          <w:color w:val="0F243E" w:themeColor="text2" w:themeShade="80"/>
          <w:kern w:val="28"/>
          <w:sz w:val="24"/>
          <w:szCs w:val="20"/>
        </w:rPr>
      </w:pPr>
      <w:r>
        <w:br w:type="page"/>
      </w:r>
    </w:p>
    <w:p w:rsidR="005120EF" w:rsidRPr="00B32DB7" w:rsidRDefault="009A1B3B" w:rsidP="00686CFE">
      <w:pPr>
        <w:pStyle w:val="Titre2"/>
      </w:pPr>
      <w:bookmarkStart w:id="1728" w:name="_Toc365552723"/>
      <w:r w:rsidRPr="00B32DB7">
        <w:lastRenderedPageBreak/>
        <w:t>Deployment</w:t>
      </w:r>
      <w:r w:rsidR="005972C6" w:rsidRPr="00B32DB7">
        <w:t xml:space="preserve"> architecture</w:t>
      </w:r>
      <w:bookmarkEnd w:id="60"/>
      <w:bookmarkEnd w:id="61"/>
      <w:bookmarkEnd w:id="1728"/>
    </w:p>
    <w:p w:rsidR="002F3330" w:rsidRPr="00B32DB7" w:rsidRDefault="002F3330" w:rsidP="002F3330">
      <w:pPr>
        <w:pStyle w:val="Titre3"/>
      </w:pPr>
      <w:bookmarkStart w:id="1729" w:name="_Toc261032288"/>
      <w:bookmarkStart w:id="1730" w:name="_Toc346615715"/>
      <w:bookmarkStart w:id="1731" w:name="_Toc365552724"/>
      <w:r w:rsidRPr="00B32DB7">
        <w:t>Introduction</w:t>
      </w:r>
      <w:bookmarkEnd w:id="1729"/>
      <w:bookmarkEnd w:id="1730"/>
      <w:bookmarkEnd w:id="1731"/>
    </w:p>
    <w:p w:rsidR="002F3330" w:rsidRPr="00B32DB7" w:rsidRDefault="002F3330" w:rsidP="002F3330">
      <w:r w:rsidRPr="00B32DB7">
        <w:t xml:space="preserve">The MIS architecture is distributed at different locations which </w:t>
      </w:r>
      <w:r w:rsidR="00CE0F3E" w:rsidRPr="00B32DB7">
        <w:t>are:</w:t>
      </w:r>
    </w:p>
    <w:p w:rsidR="002F3330" w:rsidRPr="00B32DB7" w:rsidRDefault="002F3330" w:rsidP="0043036A">
      <w:pPr>
        <w:numPr>
          <w:ilvl w:val="0"/>
          <w:numId w:val="5"/>
        </w:numPr>
        <w:jc w:val="left"/>
      </w:pPr>
      <w:r w:rsidRPr="00B32DB7">
        <w:t xml:space="preserve">Core </w:t>
      </w:r>
      <w:r w:rsidR="00CE0F3E" w:rsidRPr="00B32DB7">
        <w:t>MIS:</w:t>
      </w:r>
      <w:r w:rsidRPr="00B32DB7">
        <w:t xml:space="preserve"> </w:t>
      </w:r>
      <w:r w:rsidR="00684D1D" w:rsidRPr="00B32DB7">
        <w:t>Monitoring, user administration, metadata and centralized identification system</w:t>
      </w:r>
      <w:r w:rsidR="003A54F8" w:rsidRPr="00B32DB7">
        <w:t>. The Coremis itself is made of several components.</w:t>
      </w:r>
    </w:p>
    <w:p w:rsidR="002F3330" w:rsidRPr="00B32DB7" w:rsidRDefault="002F3330" w:rsidP="0043036A">
      <w:pPr>
        <w:numPr>
          <w:ilvl w:val="0"/>
          <w:numId w:val="5"/>
        </w:numPr>
        <w:jc w:val="left"/>
      </w:pPr>
      <w:r w:rsidRPr="00B32DB7">
        <w:t xml:space="preserve">Dissemination Units: </w:t>
      </w:r>
      <w:r w:rsidR="003A54F8" w:rsidRPr="00B32DB7">
        <w:t>These are independent units installe</w:t>
      </w:r>
      <w:r w:rsidR="00696D65" w:rsidRPr="00B32DB7">
        <w:t>d on each product centre that w</w:t>
      </w:r>
      <w:r w:rsidR="003A54F8" w:rsidRPr="00B32DB7">
        <w:t>ant to include their data in the MyOcean catalogue. This part will not be developed in this document as a specific document will be written to describe the dissemination gateways.</w:t>
      </w:r>
    </w:p>
    <w:p w:rsidR="002F3330" w:rsidRPr="00B32DB7" w:rsidRDefault="002F3330" w:rsidP="002F3330">
      <w:commentRangeStart w:id="1732"/>
      <w:r w:rsidRPr="00B32DB7">
        <w:t xml:space="preserve">The Dissemination Units operates MIS software so that the topology of the architecture avoids a central bottle neck at MIS for circulation of voluminous ocean data. </w:t>
      </w:r>
      <w:commentRangeEnd w:id="1732"/>
      <w:r w:rsidR="00CE0F3E" w:rsidRPr="00B32DB7">
        <w:rPr>
          <w:rStyle w:val="Marquedecommentaire"/>
          <w:rFonts w:eastAsia="Times New Roman"/>
        </w:rPr>
        <w:commentReference w:id="1732"/>
      </w:r>
    </w:p>
    <w:p w:rsidR="002F3330" w:rsidRPr="00B32DB7" w:rsidRDefault="002F3330" w:rsidP="002F3330">
      <w:r w:rsidRPr="00B32DB7">
        <w:t>This architecture topology eases the scalability of the MyOcean system in case of an increase of Dissemination Unit number and dataset volumes.</w:t>
      </w:r>
    </w:p>
    <w:p w:rsidR="002F3330" w:rsidRPr="00B32DB7" w:rsidRDefault="002F3330" w:rsidP="002F3330">
      <w:r w:rsidRPr="00B32DB7">
        <w:t>The core MIS is distributed in 2 locations which are CLS</w:t>
      </w:r>
      <w:r w:rsidR="00D54728" w:rsidRPr="00B32DB7">
        <w:t>/CNES</w:t>
      </w:r>
      <w:r w:rsidRPr="00B32DB7">
        <w:t xml:space="preserve"> at Toulouse, France and IFREMER at Brest, France.</w:t>
      </w:r>
    </w:p>
    <w:p w:rsidR="002F3330" w:rsidRPr="00B32DB7" w:rsidRDefault="002F3330" w:rsidP="0043036A">
      <w:pPr>
        <w:numPr>
          <w:ilvl w:val="0"/>
          <w:numId w:val="6"/>
        </w:numPr>
        <w:jc w:val="left"/>
      </w:pPr>
      <w:r w:rsidRPr="00B32DB7">
        <w:t>MIS-CLS is in charge of operation coordination and man</w:t>
      </w:r>
      <w:r w:rsidR="008E6EED" w:rsidRPr="00B32DB7">
        <w:t>agement of reference services (</w:t>
      </w:r>
      <w:r w:rsidRPr="00B32DB7">
        <w:t>authentication</w:t>
      </w:r>
      <w:r w:rsidR="008E6EED" w:rsidRPr="00B32DB7">
        <w:t>…</w:t>
      </w:r>
      <w:r w:rsidRPr="00B32DB7">
        <w:t xml:space="preserve">) and monitoring consolidation (production, </w:t>
      </w:r>
      <w:r w:rsidR="008E6EED" w:rsidRPr="00B32DB7">
        <w:t>transaction …)</w:t>
      </w:r>
      <w:r w:rsidRPr="00B32DB7">
        <w:t>.</w:t>
      </w:r>
    </w:p>
    <w:p w:rsidR="002F3330" w:rsidRPr="00B32DB7" w:rsidRDefault="002F3330" w:rsidP="0043036A">
      <w:pPr>
        <w:numPr>
          <w:ilvl w:val="0"/>
          <w:numId w:val="6"/>
        </w:numPr>
        <w:jc w:val="left"/>
      </w:pPr>
      <w:r w:rsidRPr="00B32DB7">
        <w:t>MIS-IFREMER is in charge of the management of the metadata of product and access services.</w:t>
      </w:r>
      <w:r w:rsidR="00D64F23" w:rsidRPr="00B32DB7">
        <w:t xml:space="preserve"> (</w:t>
      </w:r>
      <w:r w:rsidR="008E6EED" w:rsidRPr="00B32DB7">
        <w:t>GEONETWORK</w:t>
      </w:r>
      <w:r w:rsidR="00D64F23" w:rsidRPr="00B32DB7">
        <w:t>)</w:t>
      </w:r>
    </w:p>
    <w:p w:rsidR="002F3330" w:rsidRPr="00B32DB7" w:rsidRDefault="002F3330" w:rsidP="002F3330">
      <w:r w:rsidRPr="00B32DB7">
        <w:t>The distribution of activities has been driven by expertise of the teams to ease the deployment and maintenance of the used software. Basically, the central facilities are operated where the related software has been developed.</w:t>
      </w:r>
    </w:p>
    <w:p w:rsidR="002F3330" w:rsidRPr="00B32DB7" w:rsidRDefault="00EF64EE" w:rsidP="002F3330">
      <w:r w:rsidRPr="00B32DB7">
        <w:t>T</w:t>
      </w:r>
      <w:r w:rsidR="002F3330" w:rsidRPr="00B32DB7">
        <w:t xml:space="preserve">he distribution of the MIS is </w:t>
      </w:r>
      <w:proofErr w:type="gramStart"/>
      <w:r w:rsidR="002F3330" w:rsidRPr="00B32DB7">
        <w:t>a strength</w:t>
      </w:r>
      <w:proofErr w:type="gramEnd"/>
      <w:r w:rsidR="002F3330" w:rsidRPr="00B32DB7">
        <w:t xml:space="preserve"> for the system as, in the future, the more mature components and the most strategic (authentication, system monitoring, catalogue…) one</w:t>
      </w:r>
      <w:r w:rsidRPr="00B32DB7">
        <w:t>s</w:t>
      </w:r>
      <w:r w:rsidR="002F3330" w:rsidRPr="00B32DB7">
        <w:t xml:space="preserve"> </w:t>
      </w:r>
      <w:commentRangeStart w:id="1733"/>
      <w:r w:rsidR="002F3330" w:rsidRPr="00B32DB7">
        <w:t>could be redundant to increase the reliability of the provided service.</w:t>
      </w:r>
      <w:commentRangeEnd w:id="1733"/>
      <w:r w:rsidRPr="00B32DB7">
        <w:rPr>
          <w:rStyle w:val="Marquedecommentaire"/>
          <w:rFonts w:eastAsia="Times New Roman"/>
        </w:rPr>
        <w:commentReference w:id="1733"/>
      </w:r>
    </w:p>
    <w:p w:rsidR="0076260B" w:rsidRPr="00B32DB7" w:rsidRDefault="0076260B" w:rsidP="0076260B"/>
    <w:p w:rsidR="00611EC3" w:rsidRPr="00B32DB7" w:rsidRDefault="00611EC3" w:rsidP="002A6C35">
      <w:pPr>
        <w:pStyle w:val="Titre3"/>
      </w:pPr>
      <w:bookmarkStart w:id="1734" w:name="_Toc264448937"/>
      <w:bookmarkStart w:id="1735" w:name="_Ref264449051"/>
      <w:bookmarkStart w:id="1736" w:name="_Toc264473311"/>
      <w:bookmarkStart w:id="1737" w:name="_Toc337802462"/>
      <w:bookmarkStart w:id="1738" w:name="_Toc338340747"/>
      <w:bookmarkStart w:id="1739" w:name="_Toc365552725"/>
      <w:bookmarkStart w:id="1740" w:name="_Toc251947552"/>
      <w:bookmarkStart w:id="1741" w:name="_Ref254362571"/>
      <w:r w:rsidRPr="00B32DB7">
        <w:t>Overview</w:t>
      </w:r>
      <w:bookmarkEnd w:id="1734"/>
      <w:bookmarkEnd w:id="1735"/>
      <w:bookmarkEnd w:id="1736"/>
      <w:bookmarkEnd w:id="1737"/>
      <w:bookmarkEnd w:id="1738"/>
      <w:bookmarkEnd w:id="1739"/>
      <w:r w:rsidR="008F5393" w:rsidRPr="00B32DB7">
        <w:t xml:space="preserve"> </w:t>
      </w:r>
    </w:p>
    <w:p w:rsidR="00BC6463" w:rsidRPr="00B32DB7" w:rsidRDefault="005F3B5E" w:rsidP="00686CFE">
      <w:r w:rsidRPr="00B32DB7">
        <w:t>MyOcean V</w:t>
      </w:r>
      <w:r w:rsidR="006B0165" w:rsidRPr="00B32DB7">
        <w:t>4</w:t>
      </w:r>
      <w:r w:rsidRPr="00B32DB7">
        <w:t xml:space="preserve"> will be fully hosted and managed at CLS. The full </w:t>
      </w:r>
      <w:r w:rsidR="00B54A61" w:rsidRPr="00B32DB7">
        <w:t>redundancy</w:t>
      </w:r>
      <w:r w:rsidRPr="00B32DB7">
        <w:t xml:space="preserve"> is ensured by the CNES servers. These systems shall ensure </w:t>
      </w:r>
      <w:r w:rsidR="00503270" w:rsidRPr="00B32DB7">
        <w:t>365</w:t>
      </w:r>
      <w:r w:rsidRPr="00B32DB7">
        <w:t xml:space="preserve">/24/7 </w:t>
      </w:r>
      <w:r w:rsidR="00503270" w:rsidRPr="00B32DB7">
        <w:t xml:space="preserve">availability </w:t>
      </w:r>
      <w:r w:rsidRPr="00B32DB7">
        <w:t>and physical or logica</w:t>
      </w:r>
      <w:r w:rsidR="003C1EAF" w:rsidRPr="00B32DB7">
        <w:t>l break monitoring and fixing.</w:t>
      </w:r>
    </w:p>
    <w:p w:rsidR="00611EC3" w:rsidRPr="00B32DB7" w:rsidRDefault="00611EC3" w:rsidP="002A6C35">
      <w:pPr>
        <w:pStyle w:val="Titre3"/>
      </w:pPr>
      <w:bookmarkStart w:id="1742" w:name="_Toc264448938"/>
      <w:bookmarkStart w:id="1743" w:name="_Toc264473312"/>
      <w:bookmarkStart w:id="1744" w:name="_Toc337802463"/>
      <w:bookmarkStart w:id="1745" w:name="_Toc338340748"/>
      <w:bookmarkStart w:id="1746" w:name="_Toc365552726"/>
      <w:r w:rsidRPr="00B32DB7">
        <w:lastRenderedPageBreak/>
        <w:t>Development, testing and integration</w:t>
      </w:r>
      <w:bookmarkEnd w:id="1742"/>
      <w:bookmarkEnd w:id="1743"/>
      <w:bookmarkEnd w:id="1744"/>
      <w:bookmarkEnd w:id="1745"/>
      <w:bookmarkEnd w:id="1746"/>
    </w:p>
    <w:p w:rsidR="00611EC3" w:rsidRPr="00B32DB7" w:rsidRDefault="00EF18B7" w:rsidP="00686CFE">
      <w:r w:rsidRPr="00B32DB7">
        <w:t>Three</w:t>
      </w:r>
      <w:r w:rsidR="00611EC3" w:rsidRPr="00B32DB7">
        <w:t xml:space="preserve"> live hosting environments are used:</w:t>
      </w:r>
    </w:p>
    <w:p w:rsidR="00611EC3" w:rsidRPr="00B32DB7" w:rsidRDefault="00611EC3" w:rsidP="00EF18B7">
      <w:pPr>
        <w:pStyle w:val="listepuce1"/>
      </w:pPr>
      <w:r w:rsidRPr="00B32DB7">
        <w:t>A medium specification server used for live development and testing</w:t>
      </w:r>
    </w:p>
    <w:p w:rsidR="000F4409" w:rsidRPr="00B32DB7" w:rsidRDefault="005B140C" w:rsidP="00EF18B7">
      <w:pPr>
        <w:pStyle w:val="listepuce1"/>
      </w:pPr>
      <w:proofErr w:type="gramStart"/>
      <w:r w:rsidRPr="00B32DB7">
        <w:t>A high specification server f</w:t>
      </w:r>
      <w:r w:rsidR="000F4409" w:rsidRPr="00B32DB7">
        <w:t>o</w:t>
      </w:r>
      <w:r w:rsidRPr="00B32DB7">
        <w:t>r</w:t>
      </w:r>
      <w:r w:rsidR="000F4409" w:rsidRPr="00B32DB7">
        <w:t xml:space="preserve"> preproduction validation.</w:t>
      </w:r>
      <w:proofErr w:type="gramEnd"/>
    </w:p>
    <w:p w:rsidR="00611EC3" w:rsidRPr="00B32DB7" w:rsidRDefault="00611EC3" w:rsidP="00EF18B7">
      <w:pPr>
        <w:pStyle w:val="listepuce1"/>
      </w:pPr>
      <w:proofErr w:type="gramStart"/>
      <w:r w:rsidRPr="00B32DB7">
        <w:t>A high specification server for the live web portal.</w:t>
      </w:r>
      <w:proofErr w:type="gramEnd"/>
    </w:p>
    <w:p w:rsidR="00611EC3" w:rsidRPr="00B32DB7" w:rsidRDefault="00611EC3" w:rsidP="00686CFE">
      <w:r w:rsidRPr="00B32DB7">
        <w:t>Modules and other code will be developed</w:t>
      </w:r>
      <w:r w:rsidR="005B140C" w:rsidRPr="00B32DB7">
        <w:t xml:space="preserve"> </w:t>
      </w:r>
      <w:r w:rsidRPr="00B32DB7">
        <w:t xml:space="preserve">on an offline desktop machine then deployed to the </w:t>
      </w:r>
      <w:r w:rsidR="00503270" w:rsidRPr="00B32DB7">
        <w:t>TEST environment (or QT)</w:t>
      </w:r>
      <w:r w:rsidRPr="00B32DB7">
        <w:t xml:space="preserve"> for testing.  When a candidate new release of the web portal is ready, code on the development server will be</w:t>
      </w:r>
      <w:r w:rsidR="000F4409" w:rsidRPr="00B32DB7">
        <w:t xml:space="preserve"> transferred in the </w:t>
      </w:r>
      <w:r w:rsidR="00EF18B7" w:rsidRPr="00B32DB7">
        <w:t>pre</w:t>
      </w:r>
      <w:r w:rsidR="00760BCF" w:rsidRPr="00B32DB7">
        <w:t>-operational</w:t>
      </w:r>
      <w:r w:rsidR="000F4409" w:rsidRPr="00B32DB7">
        <w:t xml:space="preserve"> environment</w:t>
      </w:r>
      <w:r w:rsidR="00503270" w:rsidRPr="00B32DB7">
        <w:t xml:space="preserve"> (or QO)</w:t>
      </w:r>
      <w:r w:rsidR="000F4409" w:rsidRPr="00B32DB7">
        <w:t xml:space="preserve"> and</w:t>
      </w:r>
      <w:r w:rsidR="00503270" w:rsidRPr="00B32DB7">
        <w:t xml:space="preserve"> frozen for testing.</w:t>
      </w:r>
      <w:r w:rsidRPr="00B32DB7">
        <w:t xml:space="preserve"> </w:t>
      </w:r>
      <w:r w:rsidR="00503270" w:rsidRPr="00B32DB7">
        <w:t>Then</w:t>
      </w:r>
      <w:r w:rsidRPr="00B32DB7">
        <w:t xml:space="preserve"> the new version will be transferred to the </w:t>
      </w:r>
      <w:r w:rsidR="00503270" w:rsidRPr="00B32DB7">
        <w:t>production server once tested.</w:t>
      </w:r>
    </w:p>
    <w:p w:rsidR="00C51CAD" w:rsidRPr="00B32DB7" w:rsidRDefault="00C51CAD" w:rsidP="00170E34">
      <w:pPr>
        <w:jc w:val="center"/>
      </w:pPr>
      <w:r w:rsidRPr="00B32DB7">
        <w:object w:dxaOrig="7215" w:dyaOrig="5408">
          <v:shape id="_x0000_i1032" type="#_x0000_t75" style="width:361.5pt;height:270pt" o:ole="">
            <v:imagedata r:id="rId148" o:title=""/>
          </v:shape>
          <o:OLEObject Type="Embed" ProgID="PowerPoint.Slide.12" ShapeID="_x0000_i1032" DrawAspect="Content" ObjectID="_1467012061" r:id="rId149"/>
        </w:object>
      </w:r>
    </w:p>
    <w:p w:rsidR="00C51CAD" w:rsidRPr="00B32DB7" w:rsidRDefault="00C51CAD" w:rsidP="002A6C35">
      <w:pPr>
        <w:pStyle w:val="Lgende"/>
      </w:pPr>
      <w:bookmarkStart w:id="1747" w:name="_Toc338340794"/>
      <w:bookmarkStart w:id="1748" w:name="_Toc365552515"/>
      <w:r w:rsidRPr="00B32DB7">
        <w:t xml:space="preserve">Figure </w:t>
      </w:r>
      <w:r w:rsidR="003E07B6" w:rsidRPr="00B32DB7">
        <w:fldChar w:fldCharType="begin"/>
      </w:r>
      <w:r w:rsidR="00394EC3" w:rsidRPr="00B32DB7">
        <w:instrText xml:space="preserve"> SEQ Figure \* ARABIC </w:instrText>
      </w:r>
      <w:r w:rsidR="003E07B6" w:rsidRPr="00B32DB7">
        <w:fldChar w:fldCharType="separate"/>
      </w:r>
      <w:r w:rsidR="00FE42B4">
        <w:rPr>
          <w:noProof/>
        </w:rPr>
        <w:t>51</w:t>
      </w:r>
      <w:r w:rsidR="003E07B6" w:rsidRPr="00B32DB7">
        <w:fldChar w:fldCharType="end"/>
      </w:r>
      <w:r w:rsidRPr="00B32DB7">
        <w:t>: Environments description</w:t>
      </w:r>
      <w:bookmarkEnd w:id="1747"/>
      <w:bookmarkEnd w:id="1748"/>
    </w:p>
    <w:p w:rsidR="00C51CAD" w:rsidRPr="00B32DB7" w:rsidRDefault="00C51CAD" w:rsidP="00686CFE"/>
    <w:p w:rsidR="00F9304F" w:rsidRPr="00B32DB7" w:rsidRDefault="00503270" w:rsidP="00D258A7">
      <w:pPr>
        <w:pStyle w:val="Titre4"/>
        <w:rPr>
          <w:lang w:val="en-GB"/>
        </w:rPr>
      </w:pPr>
      <w:bookmarkStart w:id="1749" w:name="_Toc365552727"/>
      <w:r w:rsidRPr="00B32DB7">
        <w:rPr>
          <w:lang w:val="en-GB"/>
        </w:rPr>
        <w:t xml:space="preserve">TEST </w:t>
      </w:r>
      <w:r w:rsidR="00F9304F" w:rsidRPr="00B32DB7">
        <w:rPr>
          <w:lang w:val="en-GB"/>
        </w:rPr>
        <w:t>environment</w:t>
      </w:r>
      <w:r w:rsidRPr="00B32DB7">
        <w:rPr>
          <w:lang w:val="en-GB"/>
        </w:rPr>
        <w:t xml:space="preserve"> (QT)</w:t>
      </w:r>
      <w:r w:rsidR="00F9304F" w:rsidRPr="00B32DB7">
        <w:rPr>
          <w:lang w:val="en-GB"/>
        </w:rPr>
        <w:t xml:space="preserve"> overview</w:t>
      </w:r>
      <w:bookmarkEnd w:id="1749"/>
    </w:p>
    <w:p w:rsidR="00760BCF" w:rsidRPr="00B32DB7" w:rsidRDefault="00760BCF" w:rsidP="00760BCF">
      <w:r w:rsidRPr="00B32DB7">
        <w:t xml:space="preserve">The test environment is simpler than the pre production and production environments. It will be opened </w:t>
      </w:r>
      <w:commentRangeStart w:id="1750"/>
      <w:r w:rsidRPr="00B32DB7">
        <w:t xml:space="preserve">to the external users so </w:t>
      </w:r>
      <w:commentRangeEnd w:id="1750"/>
      <w:r w:rsidR="00503270" w:rsidRPr="00B32DB7">
        <w:rPr>
          <w:rStyle w:val="Marquedecommentaire"/>
          <w:rFonts w:eastAsia="Times New Roman"/>
        </w:rPr>
        <w:commentReference w:id="1750"/>
      </w:r>
      <w:r w:rsidRPr="00B32DB7">
        <w:t xml:space="preserve">the tests can be </w:t>
      </w:r>
      <w:r w:rsidR="00170E34" w:rsidRPr="00B32DB7">
        <w:t>run</w:t>
      </w:r>
      <w:r w:rsidRPr="00B32DB7">
        <w:t xml:space="preserve"> out of CLS. However, the redundancy is less important than for other </w:t>
      </w:r>
      <w:r w:rsidR="00170E34" w:rsidRPr="00B32DB7">
        <w:t>environments</w:t>
      </w:r>
      <w:r w:rsidRPr="00B32DB7">
        <w:t>.</w:t>
      </w:r>
    </w:p>
    <w:p w:rsidR="005E0AD1" w:rsidRPr="00B32DB7" w:rsidRDefault="005E0AD1" w:rsidP="00760BCF"/>
    <w:p w:rsidR="00F9304F" w:rsidRPr="00B32DB7" w:rsidRDefault="00F9304F" w:rsidP="00686CFE">
      <w:r w:rsidRPr="00B32DB7">
        <w:rPr>
          <w:noProof/>
          <w:lang w:val="fr-FR" w:eastAsia="fr-FR"/>
        </w:rPr>
        <w:lastRenderedPageBreak/>
        <w:drawing>
          <wp:inline distT="0" distB="0" distL="0" distR="0">
            <wp:extent cx="5759450" cy="4214781"/>
            <wp:effectExtent l="1905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5759450" cy="4214781"/>
                    </a:xfrm>
                    <a:prstGeom prst="rect">
                      <a:avLst/>
                    </a:prstGeom>
                    <a:noFill/>
                    <a:ln w="9525">
                      <a:noFill/>
                      <a:miter lim="800000"/>
                      <a:headEnd/>
                      <a:tailEnd/>
                    </a:ln>
                  </pic:spPr>
                </pic:pic>
              </a:graphicData>
            </a:graphic>
          </wp:inline>
        </w:drawing>
      </w:r>
    </w:p>
    <w:p w:rsidR="00F9304F" w:rsidRPr="00B32DB7" w:rsidRDefault="00F9304F" w:rsidP="002A6C35">
      <w:pPr>
        <w:pStyle w:val="Lgende"/>
      </w:pPr>
      <w:bookmarkStart w:id="1751" w:name="_Toc365552516"/>
      <w:r w:rsidRPr="00B32DB7">
        <w:t xml:space="preserve">Figure </w:t>
      </w:r>
      <w:r w:rsidR="003E07B6" w:rsidRPr="00B32DB7">
        <w:fldChar w:fldCharType="begin"/>
      </w:r>
      <w:r w:rsidR="003972C1" w:rsidRPr="00B32DB7">
        <w:instrText xml:space="preserve"> SEQ Figure \* ARABIC </w:instrText>
      </w:r>
      <w:r w:rsidR="003E07B6" w:rsidRPr="00B32DB7">
        <w:fldChar w:fldCharType="separate"/>
      </w:r>
      <w:r w:rsidR="00FE42B4">
        <w:rPr>
          <w:noProof/>
        </w:rPr>
        <w:t>52</w:t>
      </w:r>
      <w:r w:rsidR="003E07B6" w:rsidRPr="00B32DB7">
        <w:fldChar w:fldCharType="end"/>
      </w:r>
      <w:r w:rsidRPr="00B32DB7">
        <w:t>: MyOcean QT environment</w:t>
      </w:r>
      <w:bookmarkEnd w:id="1751"/>
    </w:p>
    <w:p w:rsidR="00F9304F" w:rsidRPr="00B32DB7" w:rsidRDefault="00F9304F" w:rsidP="00686CFE"/>
    <w:p w:rsidR="00F9304F" w:rsidRPr="00B32DB7" w:rsidRDefault="00F9304F" w:rsidP="00686CFE">
      <w:r w:rsidRPr="00B32DB7">
        <w:rPr>
          <w:noProof/>
          <w:lang w:val="fr-FR" w:eastAsia="fr-FR"/>
        </w:rPr>
        <w:lastRenderedPageBreak/>
        <w:drawing>
          <wp:inline distT="0" distB="0" distL="0" distR="0">
            <wp:extent cx="5759450" cy="3959094"/>
            <wp:effectExtent l="1905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cstate="print"/>
                    <a:srcRect/>
                    <a:stretch>
                      <a:fillRect/>
                    </a:stretch>
                  </pic:blipFill>
                  <pic:spPr bwMode="auto">
                    <a:xfrm>
                      <a:off x="0" y="0"/>
                      <a:ext cx="5759450" cy="3959094"/>
                    </a:xfrm>
                    <a:prstGeom prst="rect">
                      <a:avLst/>
                    </a:prstGeom>
                    <a:noFill/>
                    <a:ln w="9525">
                      <a:noFill/>
                      <a:miter lim="800000"/>
                      <a:headEnd/>
                      <a:tailEnd/>
                    </a:ln>
                  </pic:spPr>
                </pic:pic>
              </a:graphicData>
            </a:graphic>
          </wp:inline>
        </w:drawing>
      </w:r>
    </w:p>
    <w:p w:rsidR="00F9304F" w:rsidRPr="00B32DB7" w:rsidRDefault="00F9304F" w:rsidP="002A6C35">
      <w:pPr>
        <w:pStyle w:val="Lgende"/>
      </w:pPr>
      <w:bookmarkStart w:id="1752" w:name="_Toc365552517"/>
      <w:r w:rsidRPr="00B32DB7">
        <w:t xml:space="preserve">Figure </w:t>
      </w:r>
      <w:r w:rsidR="003E07B6" w:rsidRPr="00B32DB7">
        <w:fldChar w:fldCharType="begin"/>
      </w:r>
      <w:r w:rsidR="003972C1" w:rsidRPr="00B32DB7">
        <w:instrText xml:space="preserve"> SEQ Figure \* ARABIC </w:instrText>
      </w:r>
      <w:r w:rsidR="003E07B6" w:rsidRPr="00B32DB7">
        <w:fldChar w:fldCharType="separate"/>
      </w:r>
      <w:r w:rsidR="00FE42B4">
        <w:rPr>
          <w:noProof/>
        </w:rPr>
        <w:t>53</w:t>
      </w:r>
      <w:r w:rsidR="003E07B6" w:rsidRPr="00B32DB7">
        <w:fldChar w:fldCharType="end"/>
      </w:r>
      <w:r w:rsidRPr="00B32DB7">
        <w:t>: MyOcean QT Network</w:t>
      </w:r>
      <w:bookmarkEnd w:id="1752"/>
    </w:p>
    <w:p w:rsidR="00F9304F" w:rsidRPr="00B32DB7" w:rsidRDefault="00503270" w:rsidP="00D258A7">
      <w:pPr>
        <w:pStyle w:val="Titre4"/>
        <w:rPr>
          <w:lang w:val="en-GB"/>
        </w:rPr>
      </w:pPr>
      <w:bookmarkStart w:id="1753" w:name="_Toc365552728"/>
      <w:r w:rsidRPr="00B32DB7">
        <w:rPr>
          <w:lang w:val="en-GB"/>
        </w:rPr>
        <w:t>PRE-OPER</w:t>
      </w:r>
      <w:r w:rsidR="00F9304F" w:rsidRPr="00B32DB7">
        <w:rPr>
          <w:lang w:val="en-GB"/>
        </w:rPr>
        <w:t xml:space="preserve"> environment</w:t>
      </w:r>
      <w:r w:rsidRPr="00B32DB7">
        <w:rPr>
          <w:lang w:val="en-GB"/>
        </w:rPr>
        <w:t xml:space="preserve"> (QO)</w:t>
      </w:r>
      <w:r w:rsidR="00F9304F" w:rsidRPr="00B32DB7">
        <w:rPr>
          <w:lang w:val="en-GB"/>
        </w:rPr>
        <w:t xml:space="preserve"> overview</w:t>
      </w:r>
      <w:bookmarkEnd w:id="1753"/>
    </w:p>
    <w:p w:rsidR="00F9304F" w:rsidRPr="00B32DB7" w:rsidRDefault="005E0AD1" w:rsidP="00686CFE">
      <w:r w:rsidRPr="00B32DB7">
        <w:t xml:space="preserve">This </w:t>
      </w:r>
      <w:r w:rsidR="00503270" w:rsidRPr="00B32DB7">
        <w:t xml:space="preserve">pre-operational </w:t>
      </w:r>
      <w:r w:rsidRPr="00B32DB7">
        <w:t xml:space="preserve">environment aims to be a reference environment for operational testing. It has to be the replica of the production environment in order to check every technical </w:t>
      </w:r>
      <w:r w:rsidR="00503270" w:rsidRPr="00B32DB7">
        <w:t>issue</w:t>
      </w:r>
      <w:r w:rsidRPr="00B32DB7">
        <w:t xml:space="preserve"> that could happen. As MyOcean is a distributed application, issues can come from multiple sources such as servers, communication between components, authorizations etc.</w:t>
      </w:r>
    </w:p>
    <w:p w:rsidR="00AD6D68" w:rsidRPr="00B32DB7" w:rsidRDefault="00AD6D68" w:rsidP="00686CFE">
      <w:r w:rsidRPr="00B32DB7">
        <w:rPr>
          <w:noProof/>
          <w:lang w:val="fr-FR" w:eastAsia="fr-FR"/>
        </w:rPr>
        <w:lastRenderedPageBreak/>
        <w:drawing>
          <wp:inline distT="0" distB="0" distL="0" distR="0">
            <wp:extent cx="5759450" cy="4197912"/>
            <wp:effectExtent l="1905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cstate="print"/>
                    <a:srcRect/>
                    <a:stretch>
                      <a:fillRect/>
                    </a:stretch>
                  </pic:blipFill>
                  <pic:spPr bwMode="auto">
                    <a:xfrm>
                      <a:off x="0" y="0"/>
                      <a:ext cx="5759450" cy="4197912"/>
                    </a:xfrm>
                    <a:prstGeom prst="rect">
                      <a:avLst/>
                    </a:prstGeom>
                    <a:noFill/>
                    <a:ln w="9525">
                      <a:noFill/>
                      <a:miter lim="800000"/>
                      <a:headEnd/>
                      <a:tailEnd/>
                    </a:ln>
                  </pic:spPr>
                </pic:pic>
              </a:graphicData>
            </a:graphic>
          </wp:inline>
        </w:drawing>
      </w:r>
    </w:p>
    <w:p w:rsidR="00AD6D68" w:rsidRPr="00B32DB7" w:rsidRDefault="00AD6D68" w:rsidP="00FC5286">
      <w:pPr>
        <w:pStyle w:val="Lgende"/>
      </w:pPr>
      <w:bookmarkStart w:id="1754" w:name="_Toc365552518"/>
      <w:r w:rsidRPr="00B32DB7">
        <w:t xml:space="preserve">Figure </w:t>
      </w:r>
      <w:r w:rsidR="003E07B6" w:rsidRPr="00B32DB7">
        <w:fldChar w:fldCharType="begin"/>
      </w:r>
      <w:r w:rsidR="003972C1" w:rsidRPr="00B32DB7">
        <w:instrText xml:space="preserve"> SEQ Figure \* ARABIC </w:instrText>
      </w:r>
      <w:r w:rsidR="003E07B6" w:rsidRPr="00B32DB7">
        <w:fldChar w:fldCharType="separate"/>
      </w:r>
      <w:r w:rsidR="00FE42B4">
        <w:rPr>
          <w:noProof/>
        </w:rPr>
        <w:t>54</w:t>
      </w:r>
      <w:r w:rsidR="003E07B6" w:rsidRPr="00B32DB7">
        <w:fldChar w:fldCharType="end"/>
      </w:r>
      <w:r w:rsidRPr="00B32DB7">
        <w:t>: MyOcean Q</w:t>
      </w:r>
      <w:r w:rsidR="00503270" w:rsidRPr="00B32DB7">
        <w:t>O</w:t>
      </w:r>
      <w:r w:rsidRPr="00B32DB7">
        <w:t xml:space="preserve"> environment</w:t>
      </w:r>
      <w:bookmarkEnd w:id="1754"/>
    </w:p>
    <w:p w:rsidR="00AD6D68" w:rsidRPr="00B32DB7" w:rsidRDefault="00AD6D68" w:rsidP="00686CFE">
      <w:r w:rsidRPr="00B32DB7">
        <w:rPr>
          <w:noProof/>
          <w:lang w:val="fr-FR" w:eastAsia="fr-FR"/>
        </w:rPr>
        <w:drawing>
          <wp:inline distT="0" distB="0" distL="0" distR="0">
            <wp:extent cx="5759450" cy="3757571"/>
            <wp:effectExtent l="1905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cstate="print"/>
                    <a:srcRect/>
                    <a:stretch>
                      <a:fillRect/>
                    </a:stretch>
                  </pic:blipFill>
                  <pic:spPr bwMode="auto">
                    <a:xfrm>
                      <a:off x="0" y="0"/>
                      <a:ext cx="5759450" cy="3757571"/>
                    </a:xfrm>
                    <a:prstGeom prst="rect">
                      <a:avLst/>
                    </a:prstGeom>
                    <a:noFill/>
                    <a:ln w="9525">
                      <a:noFill/>
                      <a:miter lim="800000"/>
                      <a:headEnd/>
                      <a:tailEnd/>
                    </a:ln>
                  </pic:spPr>
                </pic:pic>
              </a:graphicData>
            </a:graphic>
          </wp:inline>
        </w:drawing>
      </w:r>
    </w:p>
    <w:p w:rsidR="00AD6D68" w:rsidRPr="00B32DB7" w:rsidRDefault="00AD6D68" w:rsidP="002A6C35">
      <w:pPr>
        <w:pStyle w:val="Lgende"/>
      </w:pPr>
      <w:bookmarkStart w:id="1755" w:name="_Toc365552519"/>
      <w:r w:rsidRPr="00B32DB7">
        <w:lastRenderedPageBreak/>
        <w:t xml:space="preserve">Figure </w:t>
      </w:r>
      <w:r w:rsidR="003E07B6" w:rsidRPr="00B32DB7">
        <w:fldChar w:fldCharType="begin"/>
      </w:r>
      <w:r w:rsidR="003972C1" w:rsidRPr="00B32DB7">
        <w:instrText xml:space="preserve"> SEQ Figure \* ARABIC </w:instrText>
      </w:r>
      <w:r w:rsidR="003E07B6" w:rsidRPr="00B32DB7">
        <w:fldChar w:fldCharType="separate"/>
      </w:r>
      <w:r w:rsidR="00FE42B4">
        <w:rPr>
          <w:noProof/>
        </w:rPr>
        <w:t>55</w:t>
      </w:r>
      <w:r w:rsidR="003E07B6" w:rsidRPr="00B32DB7">
        <w:fldChar w:fldCharType="end"/>
      </w:r>
      <w:r w:rsidR="00503270" w:rsidRPr="00B32DB7">
        <w:t>: MyOcean QO</w:t>
      </w:r>
      <w:r w:rsidRPr="00B32DB7">
        <w:t xml:space="preserve"> Network</w:t>
      </w:r>
      <w:bookmarkEnd w:id="1755"/>
    </w:p>
    <w:p w:rsidR="0073414A" w:rsidRPr="00B32DB7" w:rsidRDefault="0073414A" w:rsidP="00D258A7">
      <w:pPr>
        <w:pStyle w:val="Titre4"/>
        <w:rPr>
          <w:lang w:val="en-GB"/>
        </w:rPr>
      </w:pPr>
      <w:bookmarkStart w:id="1756" w:name="_Toc365552729"/>
      <w:r w:rsidRPr="00B32DB7">
        <w:rPr>
          <w:lang w:val="en-GB"/>
        </w:rPr>
        <w:t>Production environment overview</w:t>
      </w:r>
      <w:bookmarkEnd w:id="1756"/>
    </w:p>
    <w:p w:rsidR="0073414A" w:rsidRPr="00B32DB7" w:rsidRDefault="00E64308" w:rsidP="00686CFE">
      <w:r w:rsidRPr="00B32DB7">
        <w:t>The productio</w:t>
      </w:r>
      <w:r w:rsidR="00503270" w:rsidRPr="00B32DB7">
        <w:t xml:space="preserve">n environment is similar to the PRE-OPER </w:t>
      </w:r>
      <w:r w:rsidRPr="00B32DB7">
        <w:t>environment</w:t>
      </w:r>
      <w:r w:rsidR="0073414A" w:rsidRPr="00B32DB7">
        <w:t>.</w:t>
      </w:r>
      <w:r w:rsidR="00760BCF" w:rsidRPr="00B32DB7">
        <w:t xml:space="preserve"> E</w:t>
      </w:r>
      <w:r w:rsidR="00F670BF" w:rsidRPr="00B32DB7">
        <w:t>very component is duplicated on</w:t>
      </w:r>
      <w:r w:rsidR="00760BCF" w:rsidRPr="00B32DB7">
        <w:t xml:space="preserve"> the CNES servers.</w:t>
      </w:r>
    </w:p>
    <w:p w:rsidR="00B63D4F" w:rsidRPr="00B32DB7" w:rsidRDefault="00B63D4F" w:rsidP="00686CFE">
      <w:r w:rsidRPr="00B32DB7">
        <w:t>In the following schema you can see CLS servers (1) and CNES servers (2)</w:t>
      </w:r>
      <w:r w:rsidR="0014071B" w:rsidRPr="00B32DB7">
        <w:t>. Even the dissemination units are duplicated.</w:t>
      </w:r>
    </w:p>
    <w:p w:rsidR="00B63D4F" w:rsidRPr="00B32DB7" w:rsidRDefault="00B63D4F" w:rsidP="00686CFE"/>
    <w:p w:rsidR="00C71E1E" w:rsidRPr="00B32DB7" w:rsidRDefault="00B37F7C" w:rsidP="00686CFE">
      <w:r w:rsidRPr="00B32DB7">
        <w:rPr>
          <w:noProof/>
          <w:lang w:val="fr-FR" w:eastAsia="fr-FR"/>
        </w:rPr>
        <w:drawing>
          <wp:inline distT="0" distB="0" distL="0" distR="0">
            <wp:extent cx="5759450" cy="4046510"/>
            <wp:effectExtent l="1905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4" cstate="print"/>
                    <a:srcRect/>
                    <a:stretch>
                      <a:fillRect/>
                    </a:stretch>
                  </pic:blipFill>
                  <pic:spPr bwMode="auto">
                    <a:xfrm>
                      <a:off x="0" y="0"/>
                      <a:ext cx="5759450" cy="4046510"/>
                    </a:xfrm>
                    <a:prstGeom prst="rect">
                      <a:avLst/>
                    </a:prstGeom>
                    <a:noFill/>
                    <a:ln w="9525">
                      <a:noFill/>
                      <a:miter lim="800000"/>
                      <a:headEnd/>
                      <a:tailEnd/>
                    </a:ln>
                  </pic:spPr>
                </pic:pic>
              </a:graphicData>
            </a:graphic>
          </wp:inline>
        </w:drawing>
      </w:r>
    </w:p>
    <w:p w:rsidR="00725267" w:rsidRPr="00B32DB7" w:rsidRDefault="00C71E1E" w:rsidP="00E64308">
      <w:pPr>
        <w:pStyle w:val="Lgende"/>
      </w:pPr>
      <w:bookmarkStart w:id="1757" w:name="_Toc365552520"/>
      <w:r w:rsidRPr="00B32DB7">
        <w:t xml:space="preserve">Figure </w:t>
      </w:r>
      <w:r w:rsidR="003E07B6" w:rsidRPr="00B32DB7">
        <w:fldChar w:fldCharType="begin"/>
      </w:r>
      <w:r w:rsidR="00F32EF4" w:rsidRPr="00B32DB7">
        <w:instrText xml:space="preserve"> SEQ Figure \* ARABIC </w:instrText>
      </w:r>
      <w:r w:rsidR="003E07B6" w:rsidRPr="00B32DB7">
        <w:fldChar w:fldCharType="separate"/>
      </w:r>
      <w:r w:rsidR="00FE42B4">
        <w:rPr>
          <w:noProof/>
        </w:rPr>
        <w:t>56</w:t>
      </w:r>
      <w:r w:rsidR="003E07B6" w:rsidRPr="00B32DB7">
        <w:fldChar w:fldCharType="end"/>
      </w:r>
      <w:r w:rsidRPr="00B32DB7">
        <w:t>: MyOcean production Network</w:t>
      </w:r>
      <w:bookmarkEnd w:id="1757"/>
    </w:p>
    <w:p w:rsidR="00AA7A72" w:rsidRPr="00B32DB7" w:rsidRDefault="00933FC0" w:rsidP="00AA7A72">
      <w:pPr>
        <w:pStyle w:val="Titre3"/>
      </w:pPr>
      <w:bookmarkStart w:id="1758" w:name="_Toc258946997"/>
      <w:bookmarkStart w:id="1759" w:name="_Toc365552730"/>
      <w:bookmarkStart w:id="1760" w:name="_Ref347241058"/>
      <w:bookmarkStart w:id="1761" w:name="_Ref347241118"/>
      <w:r w:rsidRPr="00B32DB7">
        <w:t>Physical architecture</w:t>
      </w:r>
      <w:bookmarkEnd w:id="1758"/>
      <w:r w:rsidRPr="00B32DB7">
        <w:t xml:space="preserve"> deployed at IFREMER</w:t>
      </w:r>
      <w:bookmarkEnd w:id="1759"/>
      <w:r w:rsidR="006F0804" w:rsidRPr="00B32DB7">
        <w:t xml:space="preserve"> </w:t>
      </w:r>
      <w:bookmarkEnd w:id="1760"/>
      <w:bookmarkEnd w:id="1761"/>
    </w:p>
    <w:p w:rsidR="002C34D2" w:rsidRPr="00B32DB7" w:rsidRDefault="002C34D2" w:rsidP="002C34D2">
      <w:r w:rsidRPr="00B32DB7">
        <w:t>At Ifremer the Information Technology infrastructure is managed with the ITIL practices for several years and is now achieving the ISO 20000 certification (on-going procedure).</w:t>
      </w:r>
    </w:p>
    <w:p w:rsidR="002C34D2" w:rsidRPr="00B32DB7" w:rsidRDefault="002C34D2" w:rsidP="002C34D2">
      <w:r w:rsidRPr="00B32DB7">
        <w:t>Thanks to that, the reliability and security of the service is now achieved thanks to redundant infrastructures (power supply, clusters) and distributed facility (archives) and will be later enhanced with Business Continuity and Disaster Recovery Planning.</w:t>
      </w:r>
    </w:p>
    <w:p w:rsidR="002C34D2" w:rsidRPr="00B32DB7" w:rsidRDefault="002C34D2" w:rsidP="002C34D2"/>
    <w:p w:rsidR="00AA7A72" w:rsidRPr="00B32DB7" w:rsidRDefault="00AA7A72" w:rsidP="00D258A7">
      <w:pPr>
        <w:pStyle w:val="Titre4"/>
        <w:rPr>
          <w:lang w:val="en-GB"/>
        </w:rPr>
      </w:pPr>
      <w:bookmarkStart w:id="1762" w:name="_Toc365552731"/>
      <w:r w:rsidRPr="00B32DB7">
        <w:rPr>
          <w:lang w:val="en-GB"/>
        </w:rPr>
        <w:t>Component List</w:t>
      </w:r>
      <w:bookmarkEnd w:id="1762"/>
    </w:p>
    <w:p w:rsidR="00AA7A72" w:rsidRPr="00B32DB7" w:rsidRDefault="00AA7A72" w:rsidP="00AA7A72">
      <w:pPr>
        <w:pStyle w:val="listepuce1"/>
      </w:pPr>
      <w:r w:rsidRPr="00B32DB7">
        <w:t>GEONETWORK</w:t>
      </w:r>
    </w:p>
    <w:p w:rsidR="00FA1279" w:rsidRDefault="00FA1279" w:rsidP="00AA7A72">
      <w:pPr>
        <w:pStyle w:val="listepuce1"/>
      </w:pPr>
      <w:r>
        <w:t>GEONETWORK-RO</w:t>
      </w:r>
    </w:p>
    <w:p w:rsidR="00AA7A72" w:rsidRPr="00B32DB7" w:rsidRDefault="00AA7A72" w:rsidP="00AA7A72">
      <w:pPr>
        <w:pStyle w:val="listepuce1"/>
      </w:pPr>
      <w:r w:rsidRPr="00B32DB7">
        <w:t>NAGIOS-CIS-IFR</w:t>
      </w:r>
    </w:p>
    <w:p w:rsidR="00AA7A72" w:rsidRPr="00B32DB7" w:rsidRDefault="00AA7A72" w:rsidP="00D258A7">
      <w:pPr>
        <w:pStyle w:val="Titre4"/>
        <w:rPr>
          <w:lang w:val="en-GB"/>
        </w:rPr>
      </w:pPr>
      <w:bookmarkStart w:id="1763" w:name="_Toc365552732"/>
      <w:r w:rsidRPr="00B32DB7">
        <w:rPr>
          <w:lang w:val="en-GB"/>
        </w:rPr>
        <w:t>Details of implementation</w:t>
      </w:r>
      <w:bookmarkEnd w:id="1763"/>
    </w:p>
    <w:p w:rsidR="00AA7A72" w:rsidRPr="00B32DB7" w:rsidRDefault="00AA7A72" w:rsidP="00AA7A72">
      <w:r w:rsidRPr="00B32DB7">
        <w:t>The Ifremer infrastructure is composed with the following nodes:</w:t>
      </w:r>
    </w:p>
    <w:p w:rsidR="00AA7A72" w:rsidRPr="00B32DB7" w:rsidRDefault="00AA7A72" w:rsidP="00AA7A72">
      <w:pPr>
        <w:pStyle w:val="listepuce1"/>
      </w:pPr>
      <w:r w:rsidRPr="00B32DB7">
        <w:t>Reverse pr</w:t>
      </w:r>
      <w:r w:rsidR="00503270" w:rsidRPr="00B32DB7">
        <w:t>oxy (apache) and internet connect</w:t>
      </w:r>
      <w:r w:rsidRPr="00B32DB7">
        <w:t>ion</w:t>
      </w:r>
    </w:p>
    <w:p w:rsidR="00AA7A72" w:rsidRPr="00B32DB7" w:rsidRDefault="00AA7A72" w:rsidP="00AA7A72">
      <w:pPr>
        <w:pStyle w:val="listepuce1"/>
      </w:pPr>
      <w:r w:rsidRPr="00B32DB7">
        <w:t>Tomcat server</w:t>
      </w:r>
    </w:p>
    <w:p w:rsidR="00AA7A72" w:rsidRPr="00B32DB7" w:rsidRDefault="00AA7A72" w:rsidP="00AA7A72">
      <w:pPr>
        <w:pStyle w:val="listepuce1"/>
      </w:pPr>
      <w:r w:rsidRPr="00B32DB7">
        <w:t>Batch system</w:t>
      </w:r>
    </w:p>
    <w:p w:rsidR="00AA7A72" w:rsidRPr="00B32DB7" w:rsidRDefault="00AA7A72" w:rsidP="00AA7A72">
      <w:pPr>
        <w:pStyle w:val="listepuce1"/>
      </w:pPr>
      <w:r w:rsidRPr="00B32DB7">
        <w:t>PostgreSQL RDBMS server</w:t>
      </w:r>
    </w:p>
    <w:p w:rsidR="00AA7A72" w:rsidRPr="00B32DB7" w:rsidRDefault="00AA7A72" w:rsidP="00AA7A72">
      <w:pPr>
        <w:pStyle w:val="listepuce1"/>
      </w:pPr>
      <w:proofErr w:type="gramStart"/>
      <w:r w:rsidRPr="00B32DB7">
        <w:t>Monitoring engine server.</w:t>
      </w:r>
      <w:proofErr w:type="gramEnd"/>
    </w:p>
    <w:p w:rsidR="00AA7A72" w:rsidRPr="00B32DB7" w:rsidRDefault="00AA7A72" w:rsidP="00AA7A72"/>
    <w:p w:rsidR="00AA7A72" w:rsidRPr="00B32DB7" w:rsidRDefault="00AA7A72" w:rsidP="00AA7A72">
      <w:r w:rsidRPr="00B32DB7">
        <w:t>In addition, to that, an email server may be used by the monitoring engine component to send alerts.</w:t>
      </w:r>
    </w:p>
    <w:p w:rsidR="00AA7A72" w:rsidRPr="00B32DB7" w:rsidRDefault="00AA7A72" w:rsidP="00AA7A72">
      <w:pPr>
        <w:keepNext/>
      </w:pPr>
      <w:r w:rsidRPr="00B32DB7">
        <w:rPr>
          <w:noProof/>
          <w:lang w:val="fr-FR" w:eastAsia="fr-FR"/>
        </w:rPr>
        <w:lastRenderedPageBreak/>
        <w:drawing>
          <wp:inline distT="0" distB="0" distL="0" distR="0">
            <wp:extent cx="5762625" cy="3743325"/>
            <wp:effectExtent l="1905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cstate="print"/>
                    <a:srcRect/>
                    <a:stretch>
                      <a:fillRect/>
                    </a:stretch>
                  </pic:blipFill>
                  <pic:spPr bwMode="auto">
                    <a:xfrm>
                      <a:off x="0" y="0"/>
                      <a:ext cx="5762625" cy="3743325"/>
                    </a:xfrm>
                    <a:prstGeom prst="rect">
                      <a:avLst/>
                    </a:prstGeom>
                    <a:solidFill>
                      <a:srgbClr val="FFFFFF"/>
                    </a:solidFill>
                    <a:ln w="9525">
                      <a:noFill/>
                      <a:miter lim="800000"/>
                      <a:headEnd/>
                      <a:tailEnd/>
                    </a:ln>
                  </pic:spPr>
                </pic:pic>
              </a:graphicData>
            </a:graphic>
          </wp:inline>
        </w:drawing>
      </w:r>
    </w:p>
    <w:p w:rsidR="00AA7A72" w:rsidRPr="00B32DB7" w:rsidRDefault="00AA7A72" w:rsidP="00AA7A72">
      <w:pPr>
        <w:pStyle w:val="Lgende"/>
      </w:pPr>
      <w:bookmarkStart w:id="1764" w:name="_Toc365552521"/>
      <w:r w:rsidRPr="00B32DB7">
        <w:t xml:space="preserve">Figure </w:t>
      </w:r>
      <w:r w:rsidR="00086262">
        <w:fldChar w:fldCharType="begin"/>
      </w:r>
      <w:r w:rsidR="00086262">
        <w:instrText xml:space="preserve"> SEQ "Figure" \*Arabic </w:instrText>
      </w:r>
      <w:r w:rsidR="00086262">
        <w:fldChar w:fldCharType="separate"/>
      </w:r>
      <w:r w:rsidR="00FE42B4">
        <w:rPr>
          <w:noProof/>
        </w:rPr>
        <w:t>57</w:t>
      </w:r>
      <w:r w:rsidR="00086262">
        <w:rPr>
          <w:noProof/>
        </w:rPr>
        <w:fldChar w:fldCharType="end"/>
      </w:r>
      <w:r w:rsidRPr="00B32DB7">
        <w:t>: location of the Ifremer IT facilities</w:t>
      </w:r>
      <w:bookmarkEnd w:id="1764"/>
    </w:p>
    <w:p w:rsidR="00AA7A72" w:rsidRPr="00B32DB7" w:rsidRDefault="00AA7A72" w:rsidP="00AA7A72">
      <w:r w:rsidRPr="00B32DB7">
        <w:t>The full Ifremer infrastructure power supply is redundant.</w:t>
      </w:r>
    </w:p>
    <w:p w:rsidR="00AA7A72" w:rsidRPr="00B32DB7" w:rsidRDefault="00AA7A72" w:rsidP="00AA7A72">
      <w:r w:rsidRPr="00B32DB7">
        <w:t>The archive system is redundant as well and distributed in different buildings.</w:t>
      </w:r>
    </w:p>
    <w:p w:rsidR="00AA7A72" w:rsidRPr="00B32DB7" w:rsidRDefault="00AA7A72" w:rsidP="00AA7A72">
      <w:pPr>
        <w:keepNext/>
      </w:pPr>
      <w:r w:rsidRPr="00B32DB7">
        <w:rPr>
          <w:noProof/>
          <w:lang w:val="fr-FR" w:eastAsia="fr-FR"/>
        </w:rPr>
        <w:lastRenderedPageBreak/>
        <w:drawing>
          <wp:inline distT="0" distB="0" distL="0" distR="0">
            <wp:extent cx="5753100" cy="4067175"/>
            <wp:effectExtent l="1905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cstate="print"/>
                    <a:srcRect/>
                    <a:stretch>
                      <a:fillRect/>
                    </a:stretch>
                  </pic:blipFill>
                  <pic:spPr bwMode="auto">
                    <a:xfrm>
                      <a:off x="0" y="0"/>
                      <a:ext cx="5753100" cy="4067175"/>
                    </a:xfrm>
                    <a:prstGeom prst="rect">
                      <a:avLst/>
                    </a:prstGeom>
                    <a:solidFill>
                      <a:srgbClr val="FFFFFF"/>
                    </a:solidFill>
                    <a:ln w="9525">
                      <a:noFill/>
                      <a:miter lim="800000"/>
                      <a:headEnd/>
                      <a:tailEnd/>
                    </a:ln>
                  </pic:spPr>
                </pic:pic>
              </a:graphicData>
            </a:graphic>
          </wp:inline>
        </w:drawing>
      </w:r>
    </w:p>
    <w:p w:rsidR="00AA7A72" w:rsidRPr="00B32DB7" w:rsidRDefault="00AA7A72" w:rsidP="00AA7A72">
      <w:pPr>
        <w:pStyle w:val="Lgende"/>
      </w:pPr>
      <w:bookmarkStart w:id="1765" w:name="_Toc365552522"/>
      <w:r w:rsidRPr="00B32DB7">
        <w:t xml:space="preserve">Figure </w:t>
      </w:r>
      <w:r w:rsidR="00086262">
        <w:fldChar w:fldCharType="begin"/>
      </w:r>
      <w:r w:rsidR="00086262">
        <w:instrText xml:space="preserve"> SEQ "Figure" \*Arabic </w:instrText>
      </w:r>
      <w:r w:rsidR="00086262">
        <w:fldChar w:fldCharType="separate"/>
      </w:r>
      <w:r w:rsidR="00FE42B4">
        <w:rPr>
          <w:noProof/>
        </w:rPr>
        <w:t>58</w:t>
      </w:r>
      <w:r w:rsidR="00086262">
        <w:rPr>
          <w:noProof/>
        </w:rPr>
        <w:fldChar w:fldCharType="end"/>
      </w:r>
      <w:r w:rsidRPr="00B32DB7">
        <w:t xml:space="preserve"> : Ifremer infrastructure (nodes) and interaction with external components</w:t>
      </w:r>
      <w:bookmarkEnd w:id="1765"/>
    </w:p>
    <w:p w:rsidR="00AA7A72" w:rsidRPr="00B32DB7" w:rsidRDefault="00AA7A72" w:rsidP="00AA7A72"/>
    <w:p w:rsidR="00AA7A72" w:rsidRPr="00B32DB7" w:rsidRDefault="00AA7A72" w:rsidP="00246E19">
      <w:pPr>
        <w:pStyle w:val="Titre5"/>
        <w:rPr>
          <w:lang w:val="en-GB"/>
        </w:rPr>
      </w:pPr>
      <w:bookmarkStart w:id="1766" w:name="_Toc365552733"/>
      <w:r w:rsidRPr="00B32DB7">
        <w:rPr>
          <w:lang w:val="en-GB"/>
        </w:rPr>
        <w:t>Reverse proxy and internet conne</w:t>
      </w:r>
      <w:r w:rsidR="00503270" w:rsidRPr="00B32DB7">
        <w:rPr>
          <w:lang w:val="en-GB"/>
        </w:rPr>
        <w:t>ct</w:t>
      </w:r>
      <w:r w:rsidRPr="00B32DB7">
        <w:rPr>
          <w:lang w:val="en-GB"/>
        </w:rPr>
        <w:t>ion</w:t>
      </w:r>
      <w:bookmarkEnd w:id="1766"/>
    </w:p>
    <w:p w:rsidR="00AA7A72" w:rsidRPr="00B32DB7" w:rsidRDefault="00AA7A72" w:rsidP="00AA7A72">
      <w:r w:rsidRPr="00B32DB7">
        <w:t>Ifremer is connected to Internet through the RENATER network.</w:t>
      </w:r>
    </w:p>
    <w:p w:rsidR="00AA7A72" w:rsidRPr="00B32DB7" w:rsidRDefault="00AA7A72" w:rsidP="00AA7A72">
      <w:r w:rsidRPr="00B32DB7">
        <w:t>A gateway to the internet is provided by a Sun Solaris Server. The server hosts an apache server which is used as a reverse proxy to enable the management of different DNS names such as the “catalogue.myocean.eu.org”.</w:t>
      </w:r>
    </w:p>
    <w:p w:rsidR="00AA7A72" w:rsidRPr="00B32DB7" w:rsidRDefault="00AA7A72" w:rsidP="00246E19">
      <w:pPr>
        <w:pStyle w:val="Titre5"/>
        <w:rPr>
          <w:lang w:val="en-GB"/>
        </w:rPr>
      </w:pPr>
      <w:bookmarkStart w:id="1767" w:name="_Toc365552734"/>
      <w:r w:rsidRPr="00B32DB7">
        <w:rPr>
          <w:lang w:val="en-GB"/>
        </w:rPr>
        <w:t>Tomcat server</w:t>
      </w:r>
      <w:bookmarkEnd w:id="1767"/>
    </w:p>
    <w:p w:rsidR="00AA7A72" w:rsidRPr="00B32DB7" w:rsidRDefault="00AA7A72" w:rsidP="00A229C8">
      <w:r w:rsidRPr="00B32DB7">
        <w:t>The tomcat server is hosted by a cluster of nodes.</w:t>
      </w:r>
    </w:p>
    <w:p w:rsidR="00AA7A72" w:rsidRPr="00B32DB7" w:rsidRDefault="00AA7A72" w:rsidP="00A229C8">
      <w:r w:rsidRPr="00B32DB7">
        <w:t>The cluster is managed by VMWARE ESX 3.5 software.</w:t>
      </w:r>
    </w:p>
    <w:p w:rsidR="00AA7A72" w:rsidRPr="00B32DB7" w:rsidRDefault="00AA7A72" w:rsidP="00A229C8">
      <w:r w:rsidRPr="00B32DB7">
        <w:t>It enables VMWARE HA, so that, when one node has an unexpected device failure, a web application can be quickly restored on another node of the cluster.</w:t>
      </w:r>
    </w:p>
    <w:p w:rsidR="00AA7A72" w:rsidRPr="00B32DB7" w:rsidRDefault="00AA7A72" w:rsidP="00A229C8">
      <w:r w:rsidRPr="00B32DB7">
        <w:t xml:space="preserve">It also enables VMOTION which allows full continuity of service when one of the nodes requires maintenance. </w:t>
      </w:r>
    </w:p>
    <w:p w:rsidR="00AA7A72" w:rsidRPr="00B32DB7" w:rsidRDefault="00AA7A72" w:rsidP="00A229C8">
      <w:r w:rsidRPr="00B32DB7">
        <w:lastRenderedPageBreak/>
        <w:t>The cluster is composed with 3 servers hosting Debian operating systems.</w:t>
      </w:r>
    </w:p>
    <w:p w:rsidR="00AA7A72" w:rsidRPr="00B32DB7" w:rsidRDefault="00AA7A72" w:rsidP="00A229C8">
      <w:r w:rsidRPr="00B32DB7">
        <w:t>The scalability of the system can be managed by adding nodes to the cluster.</w:t>
      </w:r>
    </w:p>
    <w:p w:rsidR="00AA7A72" w:rsidRPr="00B32DB7" w:rsidRDefault="00AA7A72" w:rsidP="00246E19">
      <w:pPr>
        <w:pStyle w:val="Titre5"/>
        <w:rPr>
          <w:lang w:val="en-GB"/>
        </w:rPr>
      </w:pPr>
      <w:bookmarkStart w:id="1768" w:name="_Toc365552735"/>
      <w:r w:rsidRPr="00B32DB7">
        <w:rPr>
          <w:lang w:val="en-GB"/>
        </w:rPr>
        <w:t>Apache server</w:t>
      </w:r>
      <w:bookmarkEnd w:id="1768"/>
    </w:p>
    <w:p w:rsidR="00AA7A72" w:rsidRPr="00B32DB7" w:rsidRDefault="00AA7A72" w:rsidP="00AA7A72">
      <w:r w:rsidRPr="00B32DB7">
        <w:t>The apache server is hosted by a Debian operating system which is dedicated to this usage.</w:t>
      </w:r>
    </w:p>
    <w:p w:rsidR="00AA7A72" w:rsidRPr="00B32DB7" w:rsidRDefault="00AA7A72" w:rsidP="00246E19">
      <w:pPr>
        <w:pStyle w:val="Titre5"/>
        <w:rPr>
          <w:lang w:val="en-GB"/>
        </w:rPr>
      </w:pPr>
      <w:bookmarkStart w:id="1769" w:name="_Toc365552736"/>
      <w:r w:rsidRPr="00B32DB7">
        <w:rPr>
          <w:lang w:val="en-GB"/>
        </w:rPr>
        <w:t>Batch system</w:t>
      </w:r>
      <w:bookmarkEnd w:id="1769"/>
    </w:p>
    <w:p w:rsidR="00AA7A72" w:rsidRPr="00B32DB7" w:rsidRDefault="00AA7A72" w:rsidP="00A229C8">
      <w:r w:rsidRPr="00B32DB7">
        <w:t>The batch system is a Debian server which is dedicated to this usage.</w:t>
      </w:r>
    </w:p>
    <w:p w:rsidR="00AA7A72" w:rsidRPr="00B32DB7" w:rsidRDefault="00AA7A72" w:rsidP="00246E19">
      <w:pPr>
        <w:pStyle w:val="Titre5"/>
        <w:rPr>
          <w:lang w:val="en-GB"/>
        </w:rPr>
      </w:pPr>
      <w:bookmarkStart w:id="1770" w:name="_Toc365552737"/>
      <w:proofErr w:type="gramStart"/>
      <w:r w:rsidRPr="00B32DB7">
        <w:rPr>
          <w:lang w:val="en-GB"/>
        </w:rPr>
        <w:t>postgreSQL</w:t>
      </w:r>
      <w:proofErr w:type="gramEnd"/>
      <w:r w:rsidRPr="00B32DB7">
        <w:rPr>
          <w:lang w:val="en-GB"/>
        </w:rPr>
        <w:t xml:space="preserve"> RDBMS server</w:t>
      </w:r>
      <w:bookmarkEnd w:id="1770"/>
    </w:p>
    <w:p w:rsidR="00AA7A72" w:rsidRPr="00B32DB7" w:rsidRDefault="00AA7A72" w:rsidP="00AA7A72">
      <w:r w:rsidRPr="00B32DB7">
        <w:t>The postgreSQL server is hosted by a Sun Solaris system.</w:t>
      </w:r>
    </w:p>
    <w:p w:rsidR="00AA7A72" w:rsidRPr="00B32DB7" w:rsidRDefault="00AA7A72" w:rsidP="00AA7A72">
      <w:r w:rsidRPr="00B32DB7">
        <w:t>It hosts 2 postgreSQL servers in version 9.</w:t>
      </w:r>
    </w:p>
    <w:p w:rsidR="00AA7A72" w:rsidRPr="00B32DB7" w:rsidRDefault="00AA7A72" w:rsidP="00AA7A72">
      <w:r w:rsidRPr="00B32DB7">
        <w:t>One is used for transactions (ie CRUDL interactions with data).</w:t>
      </w:r>
    </w:p>
    <w:p w:rsidR="00AA7A72" w:rsidRPr="00B32DB7" w:rsidRDefault="00AA7A72" w:rsidP="00AA7A72">
      <w:r w:rsidRPr="00B32DB7">
        <w:t>The other is used until workflow is fully implemented on metadata edition. It contains the latest validated version of the catalogue dedicated to Read Only access for information dissemination.</w:t>
      </w:r>
    </w:p>
    <w:p w:rsidR="00AA7A72" w:rsidRPr="00B32DB7" w:rsidRDefault="00AA7A72" w:rsidP="00AA7A72"/>
    <w:p w:rsidR="00AA7A72" w:rsidRPr="00B32DB7" w:rsidRDefault="006D57F4" w:rsidP="00246E19">
      <w:pPr>
        <w:pStyle w:val="Titre5"/>
        <w:rPr>
          <w:lang w:val="en-GB"/>
        </w:rPr>
      </w:pPr>
      <w:bookmarkStart w:id="1771" w:name="_Toc365552738"/>
      <w:r w:rsidRPr="00B32DB7">
        <w:rPr>
          <w:lang w:val="en-GB"/>
        </w:rPr>
        <w:t>M</w:t>
      </w:r>
      <w:r w:rsidR="00AA7A72" w:rsidRPr="00B32DB7">
        <w:rPr>
          <w:lang w:val="en-GB"/>
        </w:rPr>
        <w:t>onitoring engine server</w:t>
      </w:r>
      <w:bookmarkEnd w:id="1771"/>
    </w:p>
    <w:p w:rsidR="00AA7A72" w:rsidRPr="00B32DB7" w:rsidRDefault="00AA7A72" w:rsidP="00AA7A72">
      <w:r w:rsidRPr="00B32DB7">
        <w:t>The monitoring engine is hosted by a Debian system.</w:t>
      </w:r>
    </w:p>
    <w:p w:rsidR="00AA7A72" w:rsidRPr="00B32DB7" w:rsidRDefault="00AA7A72" w:rsidP="00AA7A72">
      <w:r w:rsidRPr="00B32DB7">
        <w:t>Perl and Python interpreters are installer on the system.</w:t>
      </w:r>
    </w:p>
    <w:p w:rsidR="00AA7A72" w:rsidRPr="00B32DB7" w:rsidRDefault="00AA7A72" w:rsidP="00AA7A72">
      <w:r w:rsidRPr="00B32DB7">
        <w:t>It also hosts an apache server.</w:t>
      </w:r>
    </w:p>
    <w:p w:rsidR="00AA7A72" w:rsidRPr="00B32DB7" w:rsidRDefault="00AA7A72" w:rsidP="00AA7A72">
      <w:r w:rsidRPr="00B32DB7">
        <w:t>The server is specifically configured so that it does</w:t>
      </w:r>
      <w:r w:rsidR="00503270" w:rsidRPr="00B32DB7">
        <w:t xml:space="preserve"> </w:t>
      </w:r>
      <w:r w:rsidRPr="00B32DB7">
        <w:t>n</w:t>
      </w:r>
      <w:r w:rsidR="00503270" w:rsidRPr="00B32DB7">
        <w:t>o</w:t>
      </w:r>
      <w:r w:rsidRPr="00B32DB7">
        <w:t>t rely on external resources (e.g. mount remote NFS disk) and is not sensible to external failures.</w:t>
      </w:r>
    </w:p>
    <w:p w:rsidR="00AA7A72" w:rsidRPr="00B32DB7" w:rsidRDefault="00AA7A72" w:rsidP="00D258A7">
      <w:pPr>
        <w:pStyle w:val="Titre4"/>
        <w:rPr>
          <w:lang w:val="en-GB"/>
        </w:rPr>
      </w:pPr>
      <w:bookmarkStart w:id="1772" w:name="_Toc365552739"/>
      <w:r w:rsidRPr="00B32DB7">
        <w:rPr>
          <w:lang w:val="en-GB"/>
        </w:rPr>
        <w:t>Details of deployment</w:t>
      </w:r>
      <w:bookmarkEnd w:id="1772"/>
    </w:p>
    <w:p w:rsidR="00AA7A72" w:rsidRPr="00B32DB7" w:rsidRDefault="0013376D" w:rsidP="00246E19">
      <w:pPr>
        <w:pStyle w:val="Titre5"/>
        <w:rPr>
          <w:lang w:val="en-GB"/>
        </w:rPr>
      </w:pPr>
      <w:bookmarkStart w:id="1773" w:name="_Toc365552740"/>
      <w:r w:rsidRPr="00B32DB7">
        <w:rPr>
          <w:lang w:val="en-GB"/>
        </w:rPr>
        <w:t>GEONETWORK</w:t>
      </w:r>
      <w:r w:rsidR="00AA7A72" w:rsidRPr="00B32DB7">
        <w:rPr>
          <w:lang w:val="en-GB"/>
        </w:rPr>
        <w:t>: product and access service metadata management</w:t>
      </w:r>
      <w:bookmarkEnd w:id="1773"/>
    </w:p>
    <w:p w:rsidR="00AA7A72" w:rsidRPr="00B32DB7" w:rsidRDefault="00AA7A72" w:rsidP="00A229C8">
      <w:r w:rsidRPr="00B32DB7">
        <w:t xml:space="preserve">The deployment of the </w:t>
      </w:r>
      <w:r w:rsidR="00A229C8" w:rsidRPr="00B32DB7">
        <w:t xml:space="preserve">GEONETWORK </w:t>
      </w:r>
      <w:r w:rsidRPr="00B32DB7">
        <w:t>co</w:t>
      </w:r>
      <w:r w:rsidR="0013376D" w:rsidRPr="00B32DB7">
        <w:t>mponents’ elements is as follow</w:t>
      </w:r>
      <w:r w:rsidRPr="00B32DB7">
        <w:t>:</w:t>
      </w:r>
    </w:p>
    <w:tbl>
      <w:tblPr>
        <w:tblStyle w:val="Trameclaire-Accent11"/>
        <w:tblW w:w="0" w:type="auto"/>
        <w:tblLayout w:type="fixed"/>
        <w:tblLook w:val="0000" w:firstRow="0" w:lastRow="0" w:firstColumn="0" w:lastColumn="0" w:noHBand="0" w:noVBand="0"/>
      </w:tblPr>
      <w:tblGrid>
        <w:gridCol w:w="3071"/>
        <w:gridCol w:w="3071"/>
        <w:gridCol w:w="10"/>
        <w:gridCol w:w="3071"/>
      </w:tblGrid>
      <w:tr w:rsidR="00AA7A72" w:rsidRPr="00B32DB7" w:rsidTr="00A229C8">
        <w:trPr>
          <w:cnfStyle w:val="000000100000" w:firstRow="0" w:lastRow="0" w:firstColumn="0" w:lastColumn="0" w:oddVBand="0" w:evenVBand="0" w:oddHBand="1" w:evenHBand="0" w:firstRowFirstColumn="0" w:firstRowLastColumn="0" w:lastRowFirstColumn="0" w:lastRowLastColumn="0"/>
        </w:trPr>
        <w:tc>
          <w:tcPr>
            <w:tcW w:w="3070" w:type="dxa"/>
          </w:tcPr>
          <w:p w:rsidR="00AA7A72" w:rsidRPr="00B32DB7" w:rsidRDefault="00AA7A72" w:rsidP="00AA7A72">
            <w:pPr>
              <w:snapToGrid w:val="0"/>
              <w:rPr>
                <w:b/>
              </w:rPr>
            </w:pPr>
            <w:r w:rsidRPr="00B32DB7">
              <w:rPr>
                <w:b/>
              </w:rPr>
              <w:t>Element</w:t>
            </w:r>
          </w:p>
        </w:tc>
        <w:tc>
          <w:tcPr>
            <w:tcW w:w="3071" w:type="dxa"/>
          </w:tcPr>
          <w:p w:rsidR="00AA7A72" w:rsidRPr="00B32DB7" w:rsidRDefault="00AA7A72" w:rsidP="00AA7A72">
            <w:pPr>
              <w:snapToGrid w:val="0"/>
              <w:rPr>
                <w:b/>
              </w:rPr>
            </w:pPr>
            <w:r w:rsidRPr="00B32DB7">
              <w:rPr>
                <w:b/>
              </w:rPr>
              <w:t>Node</w:t>
            </w:r>
          </w:p>
        </w:tc>
        <w:tc>
          <w:tcPr>
            <w:tcW w:w="3081" w:type="dxa"/>
            <w:gridSpan w:val="2"/>
          </w:tcPr>
          <w:p w:rsidR="00AA7A72" w:rsidRPr="00B32DB7" w:rsidRDefault="00AA7A72" w:rsidP="00AA7A72">
            <w:pPr>
              <w:snapToGrid w:val="0"/>
              <w:rPr>
                <w:b/>
              </w:rPr>
            </w:pPr>
            <w:r w:rsidRPr="00B32DB7">
              <w:rPr>
                <w:b/>
              </w:rPr>
              <w:t>Comment</w:t>
            </w:r>
          </w:p>
        </w:tc>
      </w:tr>
      <w:tr w:rsidR="00AA7A72" w:rsidRPr="00B32DB7" w:rsidTr="00A229C8">
        <w:tc>
          <w:tcPr>
            <w:tcW w:w="3070" w:type="dxa"/>
          </w:tcPr>
          <w:p w:rsidR="00AA7A72" w:rsidRPr="00B32DB7" w:rsidRDefault="00AA7A72" w:rsidP="00AA7A72">
            <w:pPr>
              <w:snapToGrid w:val="0"/>
            </w:pPr>
            <w:r w:rsidRPr="00B32DB7">
              <w:t xml:space="preserve">Geonetwork Web application </w:t>
            </w:r>
            <w:r w:rsidRPr="00B32DB7">
              <w:lastRenderedPageBreak/>
              <w:t>(harvesting of DU, edition/administration of product and service database)</w:t>
            </w:r>
          </w:p>
        </w:tc>
        <w:tc>
          <w:tcPr>
            <w:tcW w:w="3071" w:type="dxa"/>
          </w:tcPr>
          <w:p w:rsidR="00AA7A72" w:rsidRPr="00B32DB7" w:rsidRDefault="00AA7A72" w:rsidP="00AA7A72">
            <w:pPr>
              <w:snapToGrid w:val="0"/>
            </w:pPr>
            <w:r w:rsidRPr="00B32DB7">
              <w:lastRenderedPageBreak/>
              <w:t>tomcat</w:t>
            </w:r>
          </w:p>
        </w:tc>
        <w:tc>
          <w:tcPr>
            <w:tcW w:w="3081" w:type="dxa"/>
            <w:gridSpan w:val="2"/>
          </w:tcPr>
          <w:p w:rsidR="00AA7A72" w:rsidRPr="00B32DB7" w:rsidRDefault="00AA7A72" w:rsidP="00AA7A72">
            <w:pPr>
              <w:snapToGrid w:val="0"/>
            </w:pPr>
          </w:p>
        </w:tc>
      </w:tr>
      <w:tr w:rsidR="00AA7A72" w:rsidRPr="00B32DB7" w:rsidTr="00A229C8">
        <w:trPr>
          <w:gridAfter w:val="1"/>
          <w:cnfStyle w:val="000000100000" w:firstRow="0" w:lastRow="0" w:firstColumn="0" w:lastColumn="0" w:oddVBand="0" w:evenVBand="0" w:oddHBand="1" w:evenHBand="0" w:firstRowFirstColumn="0" w:firstRowLastColumn="0" w:lastRowFirstColumn="0" w:lastRowLastColumn="0"/>
          <w:wAfter w:w="3071" w:type="dxa"/>
        </w:trPr>
        <w:tc>
          <w:tcPr>
            <w:tcW w:w="3071" w:type="dxa"/>
          </w:tcPr>
          <w:p w:rsidR="00AA7A72" w:rsidRPr="00B32DB7" w:rsidRDefault="00AA7A72" w:rsidP="00AA7A72">
            <w:pPr>
              <w:snapToGrid w:val="0"/>
            </w:pPr>
          </w:p>
        </w:tc>
        <w:tc>
          <w:tcPr>
            <w:tcW w:w="3081" w:type="dxa"/>
            <w:gridSpan w:val="2"/>
          </w:tcPr>
          <w:p w:rsidR="00AA7A72" w:rsidRPr="00B32DB7" w:rsidRDefault="00AA7A72" w:rsidP="00AA7A72">
            <w:pPr>
              <w:snapToGrid w:val="0"/>
            </w:pPr>
          </w:p>
        </w:tc>
      </w:tr>
      <w:tr w:rsidR="00AA7A72" w:rsidRPr="00B32DB7" w:rsidTr="00A229C8">
        <w:tc>
          <w:tcPr>
            <w:tcW w:w="3070" w:type="dxa"/>
          </w:tcPr>
          <w:p w:rsidR="00AA7A72" w:rsidRPr="00B32DB7" w:rsidRDefault="00AA7A72" w:rsidP="00AA7A72">
            <w:pPr>
              <w:snapToGrid w:val="0"/>
            </w:pPr>
            <w:r w:rsidRPr="00B32DB7">
              <w:t>Internet connexion</w:t>
            </w:r>
          </w:p>
        </w:tc>
        <w:tc>
          <w:tcPr>
            <w:tcW w:w="3071" w:type="dxa"/>
          </w:tcPr>
          <w:p w:rsidR="00AA7A72" w:rsidRPr="00B32DB7" w:rsidRDefault="00AA7A72" w:rsidP="00AA7A72">
            <w:pPr>
              <w:snapToGrid w:val="0"/>
            </w:pPr>
            <w:r w:rsidRPr="00B32DB7">
              <w:t>Reverse proxy</w:t>
            </w:r>
          </w:p>
        </w:tc>
        <w:tc>
          <w:tcPr>
            <w:tcW w:w="3081" w:type="dxa"/>
            <w:gridSpan w:val="2"/>
          </w:tcPr>
          <w:p w:rsidR="00AA7A72" w:rsidRPr="00B32DB7" w:rsidRDefault="00AA7A72" w:rsidP="00AA7A72">
            <w:pPr>
              <w:snapToGrid w:val="0"/>
            </w:pPr>
          </w:p>
        </w:tc>
      </w:tr>
    </w:tbl>
    <w:p w:rsidR="00AA7A72" w:rsidRPr="00B32DB7" w:rsidRDefault="00AA7A72" w:rsidP="00AA7A72"/>
    <w:p w:rsidR="00AA7A72" w:rsidRPr="00B32DB7" w:rsidRDefault="0083115E" w:rsidP="00246E19">
      <w:pPr>
        <w:pStyle w:val="Titre5"/>
        <w:rPr>
          <w:lang w:val="en-GB"/>
        </w:rPr>
      </w:pPr>
      <w:bookmarkStart w:id="1774" w:name="_Toc365552741"/>
      <w:r w:rsidRPr="00B32DB7">
        <w:rPr>
          <w:lang w:val="en-GB"/>
        </w:rPr>
        <w:t>GEONETWORK-RO</w:t>
      </w:r>
      <w:bookmarkEnd w:id="1774"/>
      <w:r w:rsidR="00AA7A72" w:rsidRPr="00B32DB7">
        <w:rPr>
          <w:lang w:val="en-GB"/>
        </w:rPr>
        <w:t xml:space="preserve"> </w:t>
      </w:r>
    </w:p>
    <w:p w:rsidR="00AA7A72" w:rsidRPr="00B32DB7" w:rsidRDefault="00AA7A72" w:rsidP="00AA7A72">
      <w:r w:rsidRPr="00B32DB7">
        <w:t>The deployment of the GEONETWORK-RO co</w:t>
      </w:r>
      <w:r w:rsidR="00FB68B0" w:rsidRPr="00B32DB7">
        <w:t>mponents’ elements is as follow</w:t>
      </w:r>
      <w:r w:rsidRPr="00B32DB7">
        <w:t>:</w:t>
      </w:r>
    </w:p>
    <w:tbl>
      <w:tblPr>
        <w:tblStyle w:val="Trameclaire-Accent11"/>
        <w:tblW w:w="0" w:type="auto"/>
        <w:tblLayout w:type="fixed"/>
        <w:tblLook w:val="0000" w:firstRow="0" w:lastRow="0" w:firstColumn="0" w:lastColumn="0" w:noHBand="0" w:noVBand="0"/>
      </w:tblPr>
      <w:tblGrid>
        <w:gridCol w:w="3070"/>
        <w:gridCol w:w="3071"/>
        <w:gridCol w:w="3081"/>
      </w:tblGrid>
      <w:tr w:rsidR="00AA7A72" w:rsidRPr="00B32DB7" w:rsidTr="00A229C8">
        <w:trPr>
          <w:cnfStyle w:val="000000100000" w:firstRow="0" w:lastRow="0" w:firstColumn="0" w:lastColumn="0" w:oddVBand="0" w:evenVBand="0" w:oddHBand="1" w:evenHBand="0" w:firstRowFirstColumn="0" w:firstRowLastColumn="0" w:lastRowFirstColumn="0" w:lastRowLastColumn="0"/>
        </w:trPr>
        <w:tc>
          <w:tcPr>
            <w:tcW w:w="3070" w:type="dxa"/>
          </w:tcPr>
          <w:p w:rsidR="00AA7A72" w:rsidRPr="00B32DB7" w:rsidRDefault="00AA7A72" w:rsidP="00AA7A72">
            <w:pPr>
              <w:snapToGrid w:val="0"/>
              <w:rPr>
                <w:b/>
              </w:rPr>
            </w:pPr>
            <w:r w:rsidRPr="00B32DB7">
              <w:rPr>
                <w:b/>
              </w:rPr>
              <w:t>Element</w:t>
            </w:r>
          </w:p>
        </w:tc>
        <w:tc>
          <w:tcPr>
            <w:tcW w:w="3071" w:type="dxa"/>
          </w:tcPr>
          <w:p w:rsidR="00AA7A72" w:rsidRPr="00B32DB7" w:rsidRDefault="00AA7A72" w:rsidP="00AA7A72">
            <w:pPr>
              <w:snapToGrid w:val="0"/>
              <w:rPr>
                <w:b/>
              </w:rPr>
            </w:pPr>
            <w:r w:rsidRPr="00B32DB7">
              <w:rPr>
                <w:b/>
              </w:rPr>
              <w:t>Node</w:t>
            </w:r>
          </w:p>
        </w:tc>
        <w:tc>
          <w:tcPr>
            <w:tcW w:w="3081" w:type="dxa"/>
          </w:tcPr>
          <w:p w:rsidR="00AA7A72" w:rsidRPr="00B32DB7" w:rsidRDefault="00AA7A72" w:rsidP="00AA7A72">
            <w:pPr>
              <w:snapToGrid w:val="0"/>
              <w:rPr>
                <w:b/>
              </w:rPr>
            </w:pPr>
            <w:r w:rsidRPr="00B32DB7">
              <w:rPr>
                <w:b/>
              </w:rPr>
              <w:t>Comment</w:t>
            </w:r>
          </w:p>
        </w:tc>
      </w:tr>
      <w:tr w:rsidR="00AA7A72" w:rsidRPr="00B32DB7" w:rsidTr="00A229C8">
        <w:tc>
          <w:tcPr>
            <w:tcW w:w="3070" w:type="dxa"/>
          </w:tcPr>
          <w:p w:rsidR="00AA7A72" w:rsidRPr="00B32DB7" w:rsidRDefault="00AA7A72" w:rsidP="00AA7A72">
            <w:pPr>
              <w:snapToGrid w:val="0"/>
            </w:pPr>
            <w:r w:rsidRPr="00B32DB7">
              <w:t>Geonetwork Web application (harvesting of latest validated catalogue, CSW dissemination)</w:t>
            </w:r>
          </w:p>
        </w:tc>
        <w:tc>
          <w:tcPr>
            <w:tcW w:w="3071" w:type="dxa"/>
          </w:tcPr>
          <w:p w:rsidR="00AA7A72" w:rsidRPr="00B32DB7" w:rsidRDefault="00AA7A72" w:rsidP="00AA7A72">
            <w:pPr>
              <w:snapToGrid w:val="0"/>
            </w:pPr>
            <w:r w:rsidRPr="00B32DB7">
              <w:t>tomcat</w:t>
            </w:r>
          </w:p>
        </w:tc>
        <w:tc>
          <w:tcPr>
            <w:tcW w:w="3081" w:type="dxa"/>
          </w:tcPr>
          <w:p w:rsidR="00AA7A72" w:rsidRPr="00B32DB7" w:rsidRDefault="00AA7A72" w:rsidP="00AA7A72">
            <w:pPr>
              <w:snapToGrid w:val="0"/>
            </w:pPr>
          </w:p>
        </w:tc>
      </w:tr>
      <w:tr w:rsidR="00AA7A72" w:rsidRPr="00B32DB7" w:rsidTr="00A229C8">
        <w:trPr>
          <w:cnfStyle w:val="000000100000" w:firstRow="0" w:lastRow="0" w:firstColumn="0" w:lastColumn="0" w:oddVBand="0" w:evenVBand="0" w:oddHBand="1" w:evenHBand="0" w:firstRowFirstColumn="0" w:firstRowLastColumn="0" w:lastRowFirstColumn="0" w:lastRowLastColumn="0"/>
        </w:trPr>
        <w:tc>
          <w:tcPr>
            <w:tcW w:w="3070" w:type="dxa"/>
          </w:tcPr>
          <w:p w:rsidR="00AA7A72" w:rsidRPr="00B32DB7" w:rsidRDefault="00AA7A72" w:rsidP="00AA7A72">
            <w:pPr>
              <w:snapToGrid w:val="0"/>
            </w:pPr>
            <w:r w:rsidRPr="00B32DB7">
              <w:t>Database</w:t>
            </w:r>
          </w:p>
        </w:tc>
        <w:tc>
          <w:tcPr>
            <w:tcW w:w="3071" w:type="dxa"/>
          </w:tcPr>
          <w:p w:rsidR="00AA7A72" w:rsidRPr="00B32DB7" w:rsidRDefault="00AA7A72" w:rsidP="00AA7A72">
            <w:pPr>
              <w:snapToGrid w:val="0"/>
            </w:pPr>
            <w:r w:rsidRPr="00B32DB7">
              <w:t>postgreSQL</w:t>
            </w:r>
          </w:p>
        </w:tc>
        <w:tc>
          <w:tcPr>
            <w:tcW w:w="3081" w:type="dxa"/>
          </w:tcPr>
          <w:p w:rsidR="00AA7A72" w:rsidRPr="00B32DB7" w:rsidRDefault="00AA7A72" w:rsidP="00AA7A72">
            <w:pPr>
              <w:snapToGrid w:val="0"/>
            </w:pPr>
            <w:r w:rsidRPr="00B32DB7">
              <w:t>On the R/O instance of the RDBMS server, used for references.</w:t>
            </w:r>
          </w:p>
        </w:tc>
      </w:tr>
      <w:tr w:rsidR="00AA7A72" w:rsidRPr="00B32DB7" w:rsidTr="00A229C8">
        <w:tc>
          <w:tcPr>
            <w:tcW w:w="3070" w:type="dxa"/>
          </w:tcPr>
          <w:p w:rsidR="00AA7A72" w:rsidRPr="00B32DB7" w:rsidRDefault="00AA7A72" w:rsidP="00AA7A72">
            <w:pPr>
              <w:snapToGrid w:val="0"/>
            </w:pPr>
            <w:r w:rsidRPr="00B32DB7">
              <w:t>Internet connexion</w:t>
            </w:r>
          </w:p>
        </w:tc>
        <w:tc>
          <w:tcPr>
            <w:tcW w:w="3071" w:type="dxa"/>
          </w:tcPr>
          <w:p w:rsidR="00AA7A72" w:rsidRPr="00B32DB7" w:rsidRDefault="00AA7A72" w:rsidP="00AA7A72">
            <w:pPr>
              <w:snapToGrid w:val="0"/>
            </w:pPr>
            <w:r w:rsidRPr="00B32DB7">
              <w:t>Reverse proxy</w:t>
            </w:r>
          </w:p>
        </w:tc>
        <w:tc>
          <w:tcPr>
            <w:tcW w:w="3081" w:type="dxa"/>
          </w:tcPr>
          <w:p w:rsidR="00AA7A72" w:rsidRPr="00B32DB7" w:rsidRDefault="00AA7A72" w:rsidP="00AA7A72">
            <w:pPr>
              <w:snapToGrid w:val="0"/>
            </w:pPr>
          </w:p>
        </w:tc>
      </w:tr>
    </w:tbl>
    <w:p w:rsidR="00252BAB" w:rsidRPr="00B32DB7" w:rsidRDefault="00252BAB" w:rsidP="00AA7A72"/>
    <w:p w:rsidR="00AA7A72" w:rsidRPr="00B32DB7" w:rsidRDefault="00AA7A72" w:rsidP="00252BAB">
      <w:r w:rsidRPr="00B32DB7">
        <w:t>The little number of deployed elements and the usage of the cluster of node for tomcat enhance the reliability of the component.</w:t>
      </w:r>
    </w:p>
    <w:p w:rsidR="00AA7A72" w:rsidRPr="00B32DB7" w:rsidRDefault="00503270" w:rsidP="00252BAB">
      <w:r w:rsidRPr="00B32DB7">
        <w:t>T</w:t>
      </w:r>
      <w:r w:rsidR="00AA7A72" w:rsidRPr="00B32DB7">
        <w:t xml:space="preserve">he little number of nodes which </w:t>
      </w:r>
      <w:r w:rsidRPr="00B32DB7">
        <w:t>is</w:t>
      </w:r>
      <w:r w:rsidR="00AA7A72" w:rsidRPr="00B32DB7">
        <w:t xml:space="preserve"> required for the deployment of the component eases multiple deployments, for redundancy and scalability of the component in case of an increase of the number of users (with load balancing on top of it).</w:t>
      </w:r>
    </w:p>
    <w:p w:rsidR="00AA7A72" w:rsidRPr="00B32DB7" w:rsidRDefault="00D666C5" w:rsidP="00246E19">
      <w:pPr>
        <w:pStyle w:val="Titre5"/>
        <w:rPr>
          <w:lang w:val="en-GB"/>
        </w:rPr>
      </w:pPr>
      <w:bookmarkStart w:id="1775" w:name="_Toc365552742"/>
      <w:r w:rsidRPr="00B32DB7">
        <w:rPr>
          <w:lang w:val="en-GB"/>
        </w:rPr>
        <w:t>NAGIOS-CIS-IFR</w:t>
      </w:r>
      <w:r w:rsidR="00AA7A72" w:rsidRPr="00B32DB7">
        <w:rPr>
          <w:lang w:val="en-GB"/>
        </w:rPr>
        <w:t>: system monitoring engine</w:t>
      </w:r>
      <w:bookmarkEnd w:id="1775"/>
    </w:p>
    <w:p w:rsidR="00AA7A72" w:rsidRPr="00B32DB7" w:rsidRDefault="00AA7A72" w:rsidP="00AA7A72">
      <w:r w:rsidRPr="00B32DB7">
        <w:t xml:space="preserve">The deployment of the </w:t>
      </w:r>
      <w:r w:rsidR="007A4315" w:rsidRPr="00B32DB7">
        <w:t>GEONETWORK</w:t>
      </w:r>
      <w:r w:rsidRPr="00B32DB7">
        <w:t xml:space="preserve">-MONI components’ elements is as </w:t>
      </w:r>
      <w:r w:rsidR="00503270" w:rsidRPr="00B32DB7">
        <w:t>follow:</w:t>
      </w:r>
    </w:p>
    <w:tbl>
      <w:tblPr>
        <w:tblStyle w:val="Trameclaire-Accent11"/>
        <w:tblW w:w="0" w:type="auto"/>
        <w:tblLayout w:type="fixed"/>
        <w:tblLook w:val="0000" w:firstRow="0" w:lastRow="0" w:firstColumn="0" w:lastColumn="0" w:noHBand="0" w:noVBand="0"/>
      </w:tblPr>
      <w:tblGrid>
        <w:gridCol w:w="3070"/>
        <w:gridCol w:w="3071"/>
        <w:gridCol w:w="3081"/>
      </w:tblGrid>
      <w:tr w:rsidR="00AA7A72" w:rsidRPr="00B32DB7" w:rsidTr="00E81A83">
        <w:trPr>
          <w:cnfStyle w:val="000000100000" w:firstRow="0" w:lastRow="0" w:firstColumn="0" w:lastColumn="0" w:oddVBand="0" w:evenVBand="0" w:oddHBand="1" w:evenHBand="0" w:firstRowFirstColumn="0" w:firstRowLastColumn="0" w:lastRowFirstColumn="0" w:lastRowLastColumn="0"/>
        </w:trPr>
        <w:tc>
          <w:tcPr>
            <w:tcW w:w="3070" w:type="dxa"/>
          </w:tcPr>
          <w:p w:rsidR="00AA7A72" w:rsidRPr="00B32DB7" w:rsidRDefault="00AA7A72" w:rsidP="00AA7A72">
            <w:pPr>
              <w:snapToGrid w:val="0"/>
              <w:rPr>
                <w:b/>
              </w:rPr>
            </w:pPr>
            <w:r w:rsidRPr="00B32DB7">
              <w:rPr>
                <w:b/>
              </w:rPr>
              <w:t>Element</w:t>
            </w:r>
          </w:p>
        </w:tc>
        <w:tc>
          <w:tcPr>
            <w:tcW w:w="3071" w:type="dxa"/>
          </w:tcPr>
          <w:p w:rsidR="00AA7A72" w:rsidRPr="00B32DB7" w:rsidRDefault="00AA7A72" w:rsidP="00AA7A72">
            <w:pPr>
              <w:snapToGrid w:val="0"/>
              <w:rPr>
                <w:b/>
              </w:rPr>
            </w:pPr>
            <w:r w:rsidRPr="00B32DB7">
              <w:rPr>
                <w:b/>
              </w:rPr>
              <w:t>Node</w:t>
            </w:r>
          </w:p>
        </w:tc>
        <w:tc>
          <w:tcPr>
            <w:tcW w:w="3081" w:type="dxa"/>
          </w:tcPr>
          <w:p w:rsidR="00AA7A72" w:rsidRPr="00B32DB7" w:rsidRDefault="00AA7A72" w:rsidP="00AA7A72">
            <w:pPr>
              <w:snapToGrid w:val="0"/>
              <w:rPr>
                <w:b/>
              </w:rPr>
            </w:pPr>
            <w:r w:rsidRPr="00B32DB7">
              <w:rPr>
                <w:b/>
              </w:rPr>
              <w:t>Comment</w:t>
            </w:r>
          </w:p>
        </w:tc>
      </w:tr>
      <w:tr w:rsidR="00AA7A72" w:rsidRPr="00B32DB7" w:rsidTr="00E81A83">
        <w:tc>
          <w:tcPr>
            <w:tcW w:w="3070" w:type="dxa"/>
          </w:tcPr>
          <w:p w:rsidR="00AA7A72" w:rsidRPr="00B32DB7" w:rsidRDefault="00AA7A72" w:rsidP="00AA7A72">
            <w:pPr>
              <w:snapToGrid w:val="0"/>
            </w:pPr>
            <w:r w:rsidRPr="00B32DB7">
              <w:t>Nagios daemon</w:t>
            </w:r>
          </w:p>
        </w:tc>
        <w:tc>
          <w:tcPr>
            <w:tcW w:w="3071" w:type="dxa"/>
          </w:tcPr>
          <w:p w:rsidR="00AA7A72" w:rsidRPr="00B32DB7" w:rsidRDefault="00AA7A72" w:rsidP="00AA7A72">
            <w:pPr>
              <w:snapToGrid w:val="0"/>
            </w:pPr>
            <w:r w:rsidRPr="00B32DB7">
              <w:t>Monitoring engine</w:t>
            </w:r>
          </w:p>
        </w:tc>
        <w:tc>
          <w:tcPr>
            <w:tcW w:w="3081" w:type="dxa"/>
          </w:tcPr>
          <w:p w:rsidR="00AA7A72" w:rsidRPr="00B32DB7" w:rsidRDefault="00AA7A72" w:rsidP="00AA7A72">
            <w:pPr>
              <w:snapToGrid w:val="0"/>
            </w:pPr>
          </w:p>
        </w:tc>
      </w:tr>
      <w:tr w:rsidR="00AA7A72" w:rsidRPr="00B32DB7" w:rsidTr="00E81A83">
        <w:trPr>
          <w:cnfStyle w:val="000000100000" w:firstRow="0" w:lastRow="0" w:firstColumn="0" w:lastColumn="0" w:oddVBand="0" w:evenVBand="0" w:oddHBand="1" w:evenHBand="0" w:firstRowFirstColumn="0" w:firstRowLastColumn="0" w:lastRowFirstColumn="0" w:lastRowLastColumn="0"/>
        </w:trPr>
        <w:tc>
          <w:tcPr>
            <w:tcW w:w="3070" w:type="dxa"/>
          </w:tcPr>
          <w:p w:rsidR="00AA7A72" w:rsidRPr="00B32DB7" w:rsidRDefault="00AA7A72" w:rsidP="00AA7A72">
            <w:pPr>
              <w:snapToGrid w:val="0"/>
            </w:pPr>
            <w:r w:rsidRPr="00B32DB7">
              <w:t>Nagios dashboard</w:t>
            </w:r>
          </w:p>
        </w:tc>
        <w:tc>
          <w:tcPr>
            <w:tcW w:w="3071" w:type="dxa"/>
          </w:tcPr>
          <w:p w:rsidR="00AA7A72" w:rsidRPr="00B32DB7" w:rsidRDefault="00AA7A72" w:rsidP="00AA7A72">
            <w:pPr>
              <w:snapToGrid w:val="0"/>
            </w:pPr>
            <w:r w:rsidRPr="00B32DB7">
              <w:t>Monitoring engine</w:t>
            </w:r>
          </w:p>
        </w:tc>
        <w:tc>
          <w:tcPr>
            <w:tcW w:w="3081" w:type="dxa"/>
          </w:tcPr>
          <w:p w:rsidR="00AA7A72" w:rsidRPr="00B32DB7" w:rsidRDefault="00AA7A72" w:rsidP="00AA7A72">
            <w:pPr>
              <w:snapToGrid w:val="0"/>
            </w:pPr>
          </w:p>
        </w:tc>
      </w:tr>
      <w:tr w:rsidR="00AA7A72" w:rsidRPr="00B32DB7" w:rsidTr="00E81A83">
        <w:tc>
          <w:tcPr>
            <w:tcW w:w="3070" w:type="dxa"/>
          </w:tcPr>
          <w:p w:rsidR="00AA7A72" w:rsidRPr="00B32DB7" w:rsidRDefault="00AA7A72" w:rsidP="00AA7A72">
            <w:pPr>
              <w:snapToGrid w:val="0"/>
            </w:pPr>
            <w:r w:rsidRPr="00B32DB7">
              <w:t>Nagios alerts</w:t>
            </w:r>
          </w:p>
        </w:tc>
        <w:tc>
          <w:tcPr>
            <w:tcW w:w="3071" w:type="dxa"/>
          </w:tcPr>
          <w:p w:rsidR="00AA7A72" w:rsidRPr="00B32DB7" w:rsidRDefault="00AA7A72" w:rsidP="00AA7A72">
            <w:pPr>
              <w:snapToGrid w:val="0"/>
            </w:pPr>
            <w:r w:rsidRPr="00B32DB7">
              <w:t>Email server</w:t>
            </w:r>
          </w:p>
        </w:tc>
        <w:tc>
          <w:tcPr>
            <w:tcW w:w="3081" w:type="dxa"/>
          </w:tcPr>
          <w:p w:rsidR="00AA7A72" w:rsidRPr="00B32DB7" w:rsidRDefault="00AA7A72" w:rsidP="00AA7A72">
            <w:pPr>
              <w:snapToGrid w:val="0"/>
            </w:pPr>
          </w:p>
        </w:tc>
      </w:tr>
      <w:tr w:rsidR="00AA7A72" w:rsidRPr="00B32DB7" w:rsidTr="00E81A83">
        <w:trPr>
          <w:cnfStyle w:val="000000100000" w:firstRow="0" w:lastRow="0" w:firstColumn="0" w:lastColumn="0" w:oddVBand="0" w:evenVBand="0" w:oddHBand="1" w:evenHBand="0" w:firstRowFirstColumn="0" w:firstRowLastColumn="0" w:lastRowFirstColumn="0" w:lastRowLastColumn="0"/>
        </w:trPr>
        <w:tc>
          <w:tcPr>
            <w:tcW w:w="3070" w:type="dxa"/>
          </w:tcPr>
          <w:p w:rsidR="00AA7A72" w:rsidRPr="00B32DB7" w:rsidRDefault="00AA7A72" w:rsidP="00AA7A72">
            <w:pPr>
              <w:snapToGrid w:val="0"/>
            </w:pPr>
            <w:r w:rsidRPr="00B32DB7">
              <w:lastRenderedPageBreak/>
              <w:t>Availability and performance database</w:t>
            </w:r>
          </w:p>
        </w:tc>
        <w:tc>
          <w:tcPr>
            <w:tcW w:w="3071" w:type="dxa"/>
          </w:tcPr>
          <w:p w:rsidR="00AA7A72" w:rsidRPr="00B32DB7" w:rsidRDefault="00AA7A72" w:rsidP="00AA7A72">
            <w:pPr>
              <w:snapToGrid w:val="0"/>
            </w:pPr>
            <w:r w:rsidRPr="00B32DB7">
              <w:t>Reverse proxy</w:t>
            </w:r>
          </w:p>
        </w:tc>
        <w:tc>
          <w:tcPr>
            <w:tcW w:w="3081" w:type="dxa"/>
          </w:tcPr>
          <w:p w:rsidR="00AA7A72" w:rsidRPr="00B32DB7" w:rsidRDefault="00AA7A72" w:rsidP="00AA7A72">
            <w:pPr>
              <w:snapToGrid w:val="0"/>
            </w:pPr>
            <w:r w:rsidRPr="00B32DB7">
              <w:t>Availability and performance results are disseminated through a file server.</w:t>
            </w:r>
          </w:p>
        </w:tc>
      </w:tr>
    </w:tbl>
    <w:p w:rsidR="00AA7A72" w:rsidRPr="00B32DB7" w:rsidRDefault="00AA7A72" w:rsidP="00AA7A72"/>
    <w:p w:rsidR="00933FC0" w:rsidRPr="00B32DB7" w:rsidRDefault="00933FC0" w:rsidP="00725267">
      <w:pPr>
        <w:pStyle w:val="Titre3"/>
      </w:pPr>
      <w:bookmarkStart w:id="1776" w:name="_Toc365552743"/>
      <w:r w:rsidRPr="00B32DB7">
        <w:t>Physical architecture deployed at CLS</w:t>
      </w:r>
      <w:bookmarkEnd w:id="1776"/>
    </w:p>
    <w:p w:rsidR="00933FC0" w:rsidRPr="00B32DB7" w:rsidRDefault="00933FC0" w:rsidP="00D258A7">
      <w:pPr>
        <w:pStyle w:val="Titre4"/>
        <w:rPr>
          <w:lang w:val="en-GB"/>
        </w:rPr>
      </w:pPr>
      <w:bookmarkStart w:id="1777" w:name="_Toc365552744"/>
      <w:r w:rsidRPr="00B32DB7">
        <w:rPr>
          <w:lang w:val="en-GB"/>
        </w:rPr>
        <w:t>Component List</w:t>
      </w:r>
      <w:bookmarkEnd w:id="1777"/>
    </w:p>
    <w:p w:rsidR="00BA1F8D" w:rsidRPr="00B32DB7" w:rsidRDefault="00BA1F8D" w:rsidP="00BA1F8D">
      <w:pPr>
        <w:pStyle w:val="listepuce1"/>
      </w:pPr>
      <w:r w:rsidRPr="00B32DB7">
        <w:t>ATOLL-WEBADMIN</w:t>
      </w:r>
    </w:p>
    <w:p w:rsidR="00BA1F8D" w:rsidRPr="00B32DB7" w:rsidRDefault="00BA1F8D" w:rsidP="00BA1F8D">
      <w:pPr>
        <w:pStyle w:val="listepuce1"/>
      </w:pPr>
      <w:r w:rsidRPr="00B32DB7">
        <w:t>ATOLL-IS</w:t>
      </w:r>
    </w:p>
    <w:p w:rsidR="00BA1F8D" w:rsidRPr="00B32DB7" w:rsidRDefault="00BA1F8D" w:rsidP="00BA1F8D">
      <w:pPr>
        <w:pStyle w:val="listepuce1"/>
      </w:pPr>
      <w:r w:rsidRPr="00B32DB7">
        <w:t>LDAP</w:t>
      </w:r>
    </w:p>
    <w:p w:rsidR="00BA1F8D" w:rsidRPr="00B32DB7" w:rsidRDefault="00BA1F8D" w:rsidP="00BA1F8D">
      <w:pPr>
        <w:pStyle w:val="listepuce1"/>
      </w:pPr>
      <w:r w:rsidRPr="00B32DB7">
        <w:t>CAS</w:t>
      </w:r>
    </w:p>
    <w:p w:rsidR="00933FC0" w:rsidRPr="00B32DB7" w:rsidRDefault="00933FC0" w:rsidP="00D258A7">
      <w:pPr>
        <w:pStyle w:val="Titre4"/>
        <w:rPr>
          <w:lang w:val="en-GB"/>
        </w:rPr>
      </w:pPr>
      <w:bookmarkStart w:id="1778" w:name="_Toc365552745"/>
      <w:r w:rsidRPr="00B32DB7">
        <w:rPr>
          <w:lang w:val="en-GB"/>
        </w:rPr>
        <w:t>Details of implementation</w:t>
      </w:r>
      <w:bookmarkEnd w:id="1778"/>
    </w:p>
    <w:p w:rsidR="00933FC0" w:rsidRPr="00B32DB7" w:rsidRDefault="00933FC0" w:rsidP="00686CFE">
      <w:r w:rsidRPr="00B32DB7">
        <w:t xml:space="preserve">In order to reach Non </w:t>
      </w:r>
      <w:r w:rsidR="00F55ADF" w:rsidRPr="00B32DB7">
        <w:t>Functional</w:t>
      </w:r>
      <w:r w:rsidRPr="00B32DB7">
        <w:t xml:space="preserve"> Requirements (in term of performance and availability), the following architecture was </w:t>
      </w:r>
      <w:r w:rsidR="00011F7F" w:rsidRPr="00B32DB7">
        <w:t>chosen</w:t>
      </w:r>
      <w:r w:rsidRPr="00B32DB7">
        <w:t xml:space="preserve"> to deploy MIS CENTRAL at </w:t>
      </w:r>
      <w:r w:rsidR="00503270" w:rsidRPr="00B32DB7">
        <w:t>CLS:</w:t>
      </w:r>
      <w:r w:rsidRPr="00B32DB7">
        <w:t xml:space="preserve"> </w:t>
      </w:r>
    </w:p>
    <w:p w:rsidR="00933FC0" w:rsidRPr="00B32DB7" w:rsidRDefault="00933FC0" w:rsidP="00686CFE">
      <w:r w:rsidRPr="00B32DB7">
        <w:t xml:space="preserve">2 processing servers, which can </w:t>
      </w:r>
      <w:r w:rsidR="00503270" w:rsidRPr="00B32DB7">
        <w:t>run</w:t>
      </w:r>
      <w:r w:rsidRPr="00B32DB7">
        <w:t xml:space="preserve"> ATOLL-webadmin and ATOLL-is. Depending on </w:t>
      </w:r>
      <w:r w:rsidR="00011F7F" w:rsidRPr="00B32DB7">
        <w:t>operational</w:t>
      </w:r>
      <w:r w:rsidRPr="00B32DB7">
        <w:t xml:space="preserve"> constraints and performance, components can be started on only one server (failover mode only) or on the two servers (load balancing mode). </w:t>
      </w:r>
    </w:p>
    <w:p w:rsidR="00933FC0" w:rsidRPr="00B32DB7" w:rsidRDefault="00A87763" w:rsidP="00686CFE">
      <w:r w:rsidRPr="00B32DB7">
        <w:t>One</w:t>
      </w:r>
      <w:r w:rsidR="00933FC0" w:rsidRPr="00B32DB7">
        <w:t xml:space="preserve"> database server</w:t>
      </w:r>
    </w:p>
    <w:p w:rsidR="00933FC0" w:rsidRPr="00B32DB7" w:rsidRDefault="0009714E" w:rsidP="00686CFE">
      <w:r w:rsidRPr="00B32DB7">
        <w:rPr>
          <w:noProof/>
          <w:lang w:val="fr-FR" w:eastAsia="fr-FR"/>
        </w:rPr>
        <w:lastRenderedPageBreak/>
        <w:drawing>
          <wp:inline distT="0" distB="0" distL="0" distR="0">
            <wp:extent cx="5759450" cy="3999378"/>
            <wp:effectExtent l="1905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7" cstate="print"/>
                    <a:srcRect/>
                    <a:stretch>
                      <a:fillRect/>
                    </a:stretch>
                  </pic:blipFill>
                  <pic:spPr bwMode="auto">
                    <a:xfrm>
                      <a:off x="0" y="0"/>
                      <a:ext cx="5759450" cy="3999378"/>
                    </a:xfrm>
                    <a:prstGeom prst="rect">
                      <a:avLst/>
                    </a:prstGeom>
                    <a:noFill/>
                    <a:ln w="9525">
                      <a:noFill/>
                      <a:miter lim="800000"/>
                      <a:headEnd/>
                      <a:tailEnd/>
                    </a:ln>
                  </pic:spPr>
                </pic:pic>
              </a:graphicData>
            </a:graphic>
          </wp:inline>
        </w:drawing>
      </w:r>
    </w:p>
    <w:p w:rsidR="00933FC0" w:rsidRPr="00B32DB7" w:rsidRDefault="00933FC0" w:rsidP="00725267">
      <w:pPr>
        <w:pStyle w:val="Lgende"/>
      </w:pPr>
      <w:bookmarkStart w:id="1779" w:name="_Toc365552523"/>
      <w:r w:rsidRPr="00B32DB7">
        <w:t xml:space="preserve">Figure </w:t>
      </w:r>
      <w:r w:rsidR="003E07B6" w:rsidRPr="00B32DB7">
        <w:fldChar w:fldCharType="begin"/>
      </w:r>
      <w:r w:rsidRPr="00B32DB7">
        <w:instrText xml:space="preserve"> SEQ Figure \* ARABIC </w:instrText>
      </w:r>
      <w:r w:rsidR="003E07B6" w:rsidRPr="00B32DB7">
        <w:fldChar w:fldCharType="separate"/>
      </w:r>
      <w:r w:rsidR="00FE42B4">
        <w:rPr>
          <w:noProof/>
        </w:rPr>
        <w:t>59</w:t>
      </w:r>
      <w:r w:rsidR="003E07B6" w:rsidRPr="00B32DB7">
        <w:fldChar w:fldCharType="end"/>
      </w:r>
      <w:r w:rsidRPr="00B32DB7">
        <w:t>: Physical Architecture of MIS CENTRAL deployed at CLS</w:t>
      </w:r>
      <w:bookmarkEnd w:id="1779"/>
    </w:p>
    <w:p w:rsidR="00933FC0" w:rsidRPr="00B32DB7" w:rsidRDefault="002A3D00" w:rsidP="00686CFE">
      <w:bookmarkStart w:id="1780" w:name="_Toc258946994"/>
      <w:r w:rsidRPr="00B32DB7">
        <w:t>Additional</w:t>
      </w:r>
      <w:r w:rsidR="00933FC0" w:rsidRPr="00B32DB7">
        <w:t xml:space="preserve"> servers can be easily installed and added inside this configuration in order to extend redundancy or performance, thanks to virtualization (see later) and extensive usage of virt</w:t>
      </w:r>
      <w:r w:rsidRPr="00B32DB7">
        <w:t>u</w:t>
      </w:r>
      <w:r w:rsidR="00933FC0" w:rsidRPr="00B32DB7">
        <w:t>al IP addresses (VIPs) and DNS aliases (particularly in configuration files).</w:t>
      </w:r>
    </w:p>
    <w:p w:rsidR="00933FC0" w:rsidRPr="00B32DB7" w:rsidRDefault="00933FC0" w:rsidP="00686CFE">
      <w:r w:rsidRPr="00B32DB7">
        <w:t xml:space="preserve">Virtual IPs </w:t>
      </w:r>
      <w:r w:rsidR="006C02B9" w:rsidRPr="00B32DB7">
        <w:t>allows</w:t>
      </w:r>
      <w:r w:rsidRPr="00B32DB7">
        <w:t xml:space="preserve"> a smooth transition from one server to another for any reason (in case of a failure on a server, or for a planned maintenance). </w:t>
      </w:r>
    </w:p>
    <w:p w:rsidR="00933FC0" w:rsidRPr="00B32DB7" w:rsidRDefault="00933FC0" w:rsidP="00686CFE">
      <w:r w:rsidRPr="00B32DB7">
        <w:t xml:space="preserve">This first or Nominal Configuration, located in the Primary Data Centre (CLS Ramonville) is in charge of MIS CENTRAL operation in routine mode. </w:t>
      </w:r>
    </w:p>
    <w:p w:rsidR="00933FC0" w:rsidRPr="00B32DB7" w:rsidRDefault="00933FC0" w:rsidP="00686CFE"/>
    <w:p w:rsidR="00933FC0" w:rsidRPr="00B32DB7" w:rsidRDefault="00933FC0" w:rsidP="00686CFE">
      <w:r w:rsidRPr="00B32DB7">
        <w:t xml:space="preserve">A second or Disaster Recovery Configuration is located at the Secondary Data Centre (CLS-CNES Toulouse). It is identical to the Nominal Configuration (same servers, identical configuration, </w:t>
      </w:r>
      <w:r w:rsidR="002A3D00" w:rsidRPr="00B32DB7">
        <w:t>and similar</w:t>
      </w:r>
      <w:r w:rsidRPr="00B32DB7">
        <w:t xml:space="preserve"> storage capacity) so that all services can be taken over in case of a software problem on the Nominal Configuration, a planned downtime in Primary Data Centre or in the event of disaster.</w:t>
      </w:r>
    </w:p>
    <w:p w:rsidR="00933FC0" w:rsidRPr="00B32DB7" w:rsidRDefault="00933FC0" w:rsidP="00725267">
      <w:pPr>
        <w:jc w:val="center"/>
      </w:pPr>
      <w:r w:rsidRPr="00B32DB7">
        <w:rPr>
          <w:noProof/>
          <w:bdr w:val="single" w:sz="4" w:space="0" w:color="BFBFBF"/>
          <w:lang w:val="fr-FR" w:eastAsia="fr-FR"/>
        </w:rPr>
        <w:lastRenderedPageBreak/>
        <w:drawing>
          <wp:inline distT="0" distB="0" distL="0" distR="0">
            <wp:extent cx="3752850" cy="2590800"/>
            <wp:effectExtent l="0" t="0" r="0" b="0"/>
            <wp:docPr id="6" name="Image 15" descr="NS-ASP_Genera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S-ASP_General_4"/>
                    <pic:cNvPicPr>
                      <a:picLocks noChangeAspect="1" noChangeArrowheads="1"/>
                    </pic:cNvPicPr>
                  </pic:nvPicPr>
                  <pic:blipFill>
                    <a:blip r:embed="rId158" cstate="print"/>
                    <a:srcRect/>
                    <a:stretch>
                      <a:fillRect/>
                    </a:stretch>
                  </pic:blipFill>
                  <pic:spPr bwMode="auto">
                    <a:xfrm>
                      <a:off x="0" y="0"/>
                      <a:ext cx="3752850" cy="2590800"/>
                    </a:xfrm>
                    <a:prstGeom prst="rect">
                      <a:avLst/>
                    </a:prstGeom>
                    <a:noFill/>
                    <a:ln w="9525">
                      <a:noFill/>
                      <a:miter lim="800000"/>
                      <a:headEnd/>
                      <a:tailEnd/>
                    </a:ln>
                  </pic:spPr>
                </pic:pic>
              </a:graphicData>
            </a:graphic>
          </wp:inline>
        </w:drawing>
      </w:r>
    </w:p>
    <w:p w:rsidR="00933FC0" w:rsidRPr="00B32DB7" w:rsidRDefault="00933FC0" w:rsidP="00725267">
      <w:pPr>
        <w:pStyle w:val="Lgende"/>
      </w:pPr>
      <w:bookmarkStart w:id="1781" w:name="_Toc258946457"/>
      <w:bookmarkStart w:id="1782" w:name="_Toc365552524"/>
      <w:r w:rsidRPr="00B32DB7">
        <w:t xml:space="preserve">Figure </w:t>
      </w:r>
      <w:r w:rsidR="003E07B6" w:rsidRPr="00B32DB7">
        <w:fldChar w:fldCharType="begin"/>
      </w:r>
      <w:r w:rsidRPr="00B32DB7">
        <w:instrText xml:space="preserve"> SEQ Figure \* ARABIC </w:instrText>
      </w:r>
      <w:r w:rsidR="003E07B6" w:rsidRPr="00B32DB7">
        <w:fldChar w:fldCharType="separate"/>
      </w:r>
      <w:r w:rsidR="00FE42B4">
        <w:rPr>
          <w:noProof/>
        </w:rPr>
        <w:t>60</w:t>
      </w:r>
      <w:r w:rsidR="003E07B6" w:rsidRPr="00B32DB7">
        <w:fldChar w:fldCharType="end"/>
      </w:r>
      <w:r w:rsidRPr="00B32DB7">
        <w:t xml:space="preserve"> : Physical location of CLS Computer Center</w:t>
      </w:r>
      <w:bookmarkEnd w:id="1781"/>
      <w:r w:rsidRPr="00B32DB7">
        <w:t>s</w:t>
      </w:r>
      <w:bookmarkEnd w:id="1782"/>
    </w:p>
    <w:p w:rsidR="00933FC0" w:rsidRPr="00B32DB7" w:rsidRDefault="00933FC0" w:rsidP="00686CFE">
      <w:r w:rsidRPr="00B32DB7">
        <w:t xml:space="preserve">Both configurations (Nominal and Disaster Recovery) are hosted on dedicated VMware servers in CLS data </w:t>
      </w:r>
      <w:r w:rsidR="000B4649" w:rsidRPr="00B32DB7">
        <w:t>centers</w:t>
      </w:r>
      <w:r w:rsidRPr="00B32DB7">
        <w:t>. CLS already uses VMware configurations for a large number of operational services. Some twenty VMWare servers currently execute about 200 VMware instances (operational processing servers, DNS, directory servers, validation servers, database servers, CRM/ERP, etc.).</w:t>
      </w:r>
    </w:p>
    <w:p w:rsidR="00933FC0" w:rsidRPr="00B32DB7" w:rsidRDefault="00933FC0" w:rsidP="00686CFE">
      <w:r w:rsidRPr="00B32DB7">
        <w:t xml:space="preserve">A virtual machine (VM) is a software implementation of a real machine. On a physical point of view, a virtual machine is a group of files which contains a complete and independent system. </w:t>
      </w:r>
      <w:r w:rsidR="00F41E56" w:rsidRPr="00B32DB7">
        <w:t>These</w:t>
      </w:r>
      <w:r w:rsidRPr="00B32DB7">
        <w:t xml:space="preserve"> files can be located o</w:t>
      </w:r>
      <w:r w:rsidR="007B35F6" w:rsidRPr="00B32DB7">
        <w:t>n local disks, SAN storage bay</w:t>
      </w:r>
      <w:r w:rsidRPr="00B32DB7">
        <w:t xml:space="preserve">… VMware virtualization works by inserting a thin layer of software (the “hypervisor”) directly on the computer hardware or on a host operating system. The hypervisor allocates hardware resources dynamically and transparently, which allow several VMs to run concurrently on a single physical computer and share hardware resources (CPU, memory, network devices) with each other. </w:t>
      </w:r>
    </w:p>
    <w:p w:rsidR="00933FC0" w:rsidRPr="00B32DB7" w:rsidRDefault="00933FC0" w:rsidP="00686CFE">
      <w:r w:rsidRPr="00B32DB7">
        <w:rPr>
          <w:noProof/>
          <w:lang w:val="fr-FR" w:eastAsia="fr-FR"/>
        </w:rPr>
        <w:drawing>
          <wp:inline distT="0" distB="0" distL="0" distR="0">
            <wp:extent cx="2724150" cy="2076450"/>
            <wp:effectExtent l="0" t="0" r="0" b="0"/>
            <wp:docPr id="5" name="Image 16" descr="MyO_Architecture_Virtualizatio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O_Architecture_Virtualization0"/>
                    <pic:cNvPicPr>
                      <a:picLocks noChangeAspect="1" noChangeArrowheads="1"/>
                    </pic:cNvPicPr>
                  </pic:nvPicPr>
                  <pic:blipFill>
                    <a:blip r:embed="rId159" cstate="print"/>
                    <a:srcRect/>
                    <a:stretch>
                      <a:fillRect/>
                    </a:stretch>
                  </pic:blipFill>
                  <pic:spPr bwMode="auto">
                    <a:xfrm>
                      <a:off x="0" y="0"/>
                      <a:ext cx="2724150" cy="2076450"/>
                    </a:xfrm>
                    <a:prstGeom prst="rect">
                      <a:avLst/>
                    </a:prstGeom>
                    <a:noFill/>
                    <a:ln w="9525">
                      <a:noFill/>
                      <a:miter lim="800000"/>
                      <a:headEnd/>
                      <a:tailEnd/>
                    </a:ln>
                  </pic:spPr>
                </pic:pic>
              </a:graphicData>
            </a:graphic>
          </wp:inline>
        </w:drawing>
      </w:r>
      <w:r w:rsidRPr="00B32DB7">
        <w:t xml:space="preserve"> </w:t>
      </w:r>
      <w:r w:rsidRPr="00B32DB7">
        <w:rPr>
          <w:noProof/>
          <w:lang w:val="fr-FR" w:eastAsia="fr-FR"/>
        </w:rPr>
        <w:drawing>
          <wp:inline distT="0" distB="0" distL="0" distR="0">
            <wp:extent cx="2095500" cy="2038350"/>
            <wp:effectExtent l="0" t="0" r="0" b="0"/>
            <wp:docPr id="4" name="Image 17" descr="v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mware"/>
                    <pic:cNvPicPr>
                      <a:picLocks noChangeAspect="1" noChangeArrowheads="1"/>
                    </pic:cNvPicPr>
                  </pic:nvPicPr>
                  <pic:blipFill>
                    <a:blip r:embed="rId160" cstate="print"/>
                    <a:srcRect/>
                    <a:stretch>
                      <a:fillRect/>
                    </a:stretch>
                  </pic:blipFill>
                  <pic:spPr bwMode="auto">
                    <a:xfrm>
                      <a:off x="0" y="0"/>
                      <a:ext cx="2095500" cy="2038350"/>
                    </a:xfrm>
                    <a:prstGeom prst="rect">
                      <a:avLst/>
                    </a:prstGeom>
                    <a:noFill/>
                    <a:ln w="9525">
                      <a:noFill/>
                      <a:miter lim="800000"/>
                      <a:headEnd/>
                      <a:tailEnd/>
                    </a:ln>
                  </pic:spPr>
                </pic:pic>
              </a:graphicData>
            </a:graphic>
          </wp:inline>
        </w:drawing>
      </w:r>
    </w:p>
    <w:p w:rsidR="00933FC0" w:rsidRPr="00B32DB7" w:rsidRDefault="00933FC0" w:rsidP="00725267">
      <w:pPr>
        <w:pStyle w:val="Lgende"/>
      </w:pPr>
      <w:bookmarkStart w:id="1783" w:name="_Toc258946459"/>
      <w:bookmarkStart w:id="1784" w:name="_Toc365552525"/>
      <w:r w:rsidRPr="00B32DB7">
        <w:t xml:space="preserve">Figure </w:t>
      </w:r>
      <w:r w:rsidR="003E07B6" w:rsidRPr="00B32DB7">
        <w:fldChar w:fldCharType="begin"/>
      </w:r>
      <w:r w:rsidR="003972C1" w:rsidRPr="00B32DB7">
        <w:instrText xml:space="preserve"> SEQ Figure \* ARABIC </w:instrText>
      </w:r>
      <w:r w:rsidR="003E07B6" w:rsidRPr="00B32DB7">
        <w:fldChar w:fldCharType="separate"/>
      </w:r>
      <w:r w:rsidR="00FE42B4">
        <w:rPr>
          <w:noProof/>
        </w:rPr>
        <w:t>61</w:t>
      </w:r>
      <w:r w:rsidR="003E07B6" w:rsidRPr="00B32DB7">
        <w:fldChar w:fldCharType="end"/>
      </w:r>
      <w:r w:rsidRPr="00B32DB7">
        <w:t xml:space="preserve"> : Virtualization Concepts</w:t>
      </w:r>
      <w:bookmarkEnd w:id="1783"/>
      <w:bookmarkEnd w:id="1784"/>
    </w:p>
    <w:p w:rsidR="00933FC0" w:rsidRPr="00B32DB7" w:rsidRDefault="00933FC0" w:rsidP="00686CFE">
      <w:r w:rsidRPr="00B32DB7">
        <w:t xml:space="preserve">Data will be stored on 2 storage bay HP EVA6100, an enterprise-class virtual storage array, which offers embedded virtualization (improves capacity and simplifies management), easy </w:t>
      </w:r>
      <w:r w:rsidRPr="00B32DB7">
        <w:lastRenderedPageBreak/>
        <w:t xml:space="preserve">upgrade, repair and replacement of components without the need for a service call and high availability for planned uptime. One EVA is hosted at the Primary Data Centre and will contain data related to Nominal Configuration, while the other will be hosted at the Secondary Data Centre (for Disaster Recovery Configuration data). Data synchronization and replication is possible between these 2 storage </w:t>
      </w:r>
      <w:r w:rsidR="00CB3E61" w:rsidRPr="00B32DB7">
        <w:t>bays</w:t>
      </w:r>
      <w:r w:rsidRPr="00B32DB7">
        <w:t>, allowing a high level of security.</w:t>
      </w:r>
    </w:p>
    <w:p w:rsidR="00933FC0" w:rsidRPr="00B32DB7" w:rsidRDefault="00933FC0" w:rsidP="00686CFE">
      <w:r w:rsidRPr="00B32DB7">
        <w:rPr>
          <w:noProof/>
          <w:bdr w:val="single" w:sz="4" w:space="0" w:color="BFBFBF"/>
          <w:lang w:val="fr-FR" w:eastAsia="fr-FR"/>
        </w:rPr>
        <w:drawing>
          <wp:inline distT="0" distB="0" distL="0" distR="0">
            <wp:extent cx="5753100" cy="3543300"/>
            <wp:effectExtent l="0" t="0" r="0" b="0"/>
            <wp:docPr id="3" name="Image 18" descr="MyO_ARCH_MISCENTRAL_CLS_E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O_ARCH_MISCENTRAL_CLS_ESX"/>
                    <pic:cNvPicPr>
                      <a:picLocks noChangeAspect="1" noChangeArrowheads="1"/>
                    </pic:cNvPicPr>
                  </pic:nvPicPr>
                  <pic:blipFill>
                    <a:blip r:embed="rId161" cstate="print"/>
                    <a:srcRect/>
                    <a:stretch>
                      <a:fillRect/>
                    </a:stretch>
                  </pic:blipFill>
                  <pic:spPr bwMode="auto">
                    <a:xfrm>
                      <a:off x="0" y="0"/>
                      <a:ext cx="5753100" cy="3543300"/>
                    </a:xfrm>
                    <a:prstGeom prst="rect">
                      <a:avLst/>
                    </a:prstGeom>
                    <a:noFill/>
                    <a:ln w="9525">
                      <a:noFill/>
                      <a:miter lim="800000"/>
                      <a:headEnd/>
                      <a:tailEnd/>
                    </a:ln>
                  </pic:spPr>
                </pic:pic>
              </a:graphicData>
            </a:graphic>
          </wp:inline>
        </w:drawing>
      </w:r>
    </w:p>
    <w:p w:rsidR="00933FC0" w:rsidRPr="00B32DB7" w:rsidRDefault="00933FC0" w:rsidP="00725267">
      <w:pPr>
        <w:pStyle w:val="Lgende"/>
      </w:pPr>
      <w:bookmarkStart w:id="1785" w:name="_Toc258946458"/>
      <w:bookmarkStart w:id="1786" w:name="_Toc365552526"/>
      <w:r w:rsidRPr="00B32DB7">
        <w:t xml:space="preserve">Figure </w:t>
      </w:r>
      <w:r w:rsidR="003E07B6" w:rsidRPr="00B32DB7">
        <w:fldChar w:fldCharType="begin"/>
      </w:r>
      <w:r w:rsidRPr="00B32DB7">
        <w:instrText xml:space="preserve"> SEQ Figure \* ARABIC </w:instrText>
      </w:r>
      <w:r w:rsidR="003E07B6" w:rsidRPr="00B32DB7">
        <w:fldChar w:fldCharType="separate"/>
      </w:r>
      <w:r w:rsidR="00FE42B4">
        <w:rPr>
          <w:noProof/>
        </w:rPr>
        <w:t>62</w:t>
      </w:r>
      <w:r w:rsidR="003E07B6" w:rsidRPr="00B32DB7">
        <w:fldChar w:fldCharType="end"/>
      </w:r>
      <w:r w:rsidRPr="00B32DB7">
        <w:t xml:space="preserve"> : How secure </w:t>
      </w:r>
      <w:r w:rsidR="00CB3E61" w:rsidRPr="00B32DB7">
        <w:t xml:space="preserve">is </w:t>
      </w:r>
      <w:r w:rsidRPr="00B32DB7">
        <w:t>the physical implementation of MIS CENTRAL components in CLS premises</w:t>
      </w:r>
      <w:bookmarkEnd w:id="1785"/>
      <w:bookmarkEnd w:id="1786"/>
    </w:p>
    <w:p w:rsidR="00933FC0" w:rsidRPr="00B32DB7" w:rsidRDefault="00933FC0" w:rsidP="00686CFE">
      <w:r w:rsidRPr="00B32DB7">
        <w:t xml:space="preserve">In terms of network connectivity, CLS is connected to two Internet Service Providers (COGENT &amp; OLEANE, Tier-1 backbones). Thanks to Border Gateway Protocol (BGP, the core routing protocol of the Internet) and the availability of dark </w:t>
      </w:r>
      <w:r w:rsidR="00F41E56" w:rsidRPr="00B32DB7">
        <w:t>fibers</w:t>
      </w:r>
      <w:r w:rsidRPr="00B32DB7">
        <w:t xml:space="preserve"> between the two sites, this dual connection allows 24-hour, 7-day-a-week internet access. The MIS CENTRAL will benefit from this dual ISP connection.</w:t>
      </w:r>
    </w:p>
    <w:p w:rsidR="00ED04F7" w:rsidRPr="00B32DB7" w:rsidRDefault="00933FC0" w:rsidP="00686CFE">
      <w:r w:rsidRPr="00B32DB7">
        <w:t>All network traffic is secured by a cluster of firewalls which applie</w:t>
      </w:r>
      <w:r w:rsidR="008A2F46" w:rsidRPr="00B32DB7">
        <w:t>s</w:t>
      </w:r>
      <w:r w:rsidRPr="00B32DB7">
        <w:t xml:space="preserve"> typical security rules, filter</w:t>
      </w:r>
      <w:r w:rsidR="008A2F46" w:rsidRPr="00B32DB7">
        <w:t>s</w:t>
      </w:r>
      <w:r w:rsidRPr="00B32DB7">
        <w:t xml:space="preserve"> incoming traffic and restricts connection from LAN to the Internet. Some specific rules will be written to secure MIS CENTRAL.</w:t>
      </w:r>
      <w:bookmarkEnd w:id="1780"/>
    </w:p>
    <w:p w:rsidR="00611EC3" w:rsidRPr="00B32DB7" w:rsidRDefault="00611EC3" w:rsidP="00D258A7">
      <w:pPr>
        <w:pStyle w:val="Titre4"/>
        <w:rPr>
          <w:lang w:val="en-GB"/>
        </w:rPr>
      </w:pPr>
      <w:bookmarkStart w:id="1787" w:name="_Toc264448939"/>
      <w:bookmarkStart w:id="1788" w:name="_Toc264473313"/>
      <w:bookmarkStart w:id="1789" w:name="_Toc337802464"/>
      <w:bookmarkStart w:id="1790" w:name="_Toc338340749"/>
      <w:bookmarkStart w:id="1791" w:name="_Toc365552746"/>
      <w:r w:rsidRPr="00B32DB7">
        <w:rPr>
          <w:lang w:val="en-GB"/>
        </w:rPr>
        <w:t>Backup and redundancy</w:t>
      </w:r>
      <w:bookmarkEnd w:id="1787"/>
      <w:bookmarkEnd w:id="1788"/>
      <w:bookmarkEnd w:id="1789"/>
      <w:bookmarkEnd w:id="1790"/>
      <w:bookmarkEnd w:id="1791"/>
    </w:p>
    <w:p w:rsidR="005B35F9" w:rsidRPr="00B32DB7" w:rsidRDefault="00032906" w:rsidP="00686CFE">
      <w:r w:rsidRPr="00B32DB7">
        <w:t>Backups are managed by CLS</w:t>
      </w:r>
      <w:r w:rsidR="005B35F9" w:rsidRPr="00B32DB7">
        <w:t xml:space="preserve"> and CNES</w:t>
      </w:r>
      <w:r w:rsidRPr="00B32DB7">
        <w:t xml:space="preserve"> internal </w:t>
      </w:r>
      <w:r w:rsidR="005B35F9" w:rsidRPr="00B32DB7">
        <w:t>system</w:t>
      </w:r>
      <w:r w:rsidRPr="00B32DB7">
        <w:t xml:space="preserve"> and system backups</w:t>
      </w:r>
      <w:r w:rsidR="005B35F9" w:rsidRPr="00B32DB7">
        <w:t>. The RAID 5 system gives a first security in case of physical break on a hard drive. The external backup is ensured by the full system redundancy at CNES infrastructure.</w:t>
      </w:r>
    </w:p>
    <w:p w:rsidR="00611EC3" w:rsidRPr="00B32DB7" w:rsidRDefault="00611EC3" w:rsidP="00686CFE">
      <w:r w:rsidRPr="00B32DB7">
        <w:lastRenderedPageBreak/>
        <w:t>Passive redundancy is provided by these backups.  In the unlikely event that the production hosting environment fails for a significant period of time, a reduced functionality service can be provided by the development server.</w:t>
      </w:r>
    </w:p>
    <w:p w:rsidR="00611EC3" w:rsidRPr="00B32DB7" w:rsidRDefault="00611EC3" w:rsidP="00686CFE">
      <w:r w:rsidRPr="00B32DB7">
        <w:t>A deployable web server image will be created so that it will be easy to deploy a new instance of the web server to a new hosting environment if required.</w:t>
      </w:r>
    </w:p>
    <w:p w:rsidR="00611EC3" w:rsidRPr="00B32DB7" w:rsidRDefault="00611EC3" w:rsidP="00686CFE">
      <w:r w:rsidRPr="00B32DB7">
        <w:t xml:space="preserve">Active </w:t>
      </w:r>
      <w:r w:rsidR="005B140C" w:rsidRPr="00B32DB7">
        <w:t>redundancy</w:t>
      </w:r>
      <w:r w:rsidRPr="00B32DB7">
        <w:t xml:space="preserve"> is provided for the following key components:</w:t>
      </w:r>
    </w:p>
    <w:p w:rsidR="00611EC3" w:rsidRPr="00B32DB7" w:rsidRDefault="00611EC3" w:rsidP="00686CFE">
      <w:r w:rsidRPr="00B32DB7">
        <w:t xml:space="preserve">LDAP server, which will be required for all MyOcean </w:t>
      </w:r>
      <w:r w:rsidR="005B140C" w:rsidRPr="00B32DB7">
        <w:t>authentications</w:t>
      </w:r>
      <w:r w:rsidRPr="00B32DB7">
        <w:t xml:space="preserve">, is replicated by MIS.  </w:t>
      </w:r>
      <w:commentRangeStart w:id="1792"/>
      <w:r w:rsidRPr="00B32DB7">
        <w:t xml:space="preserve">The Web Portal LDAP </w:t>
      </w:r>
      <w:commentRangeEnd w:id="1792"/>
      <w:r w:rsidR="00CB3E61" w:rsidRPr="00B32DB7">
        <w:rPr>
          <w:rStyle w:val="Marquedecommentaire"/>
          <w:rFonts w:eastAsia="Times New Roman"/>
        </w:rPr>
        <w:commentReference w:id="1792"/>
      </w:r>
      <w:r w:rsidRPr="00B32DB7">
        <w:t>server will act as the master directory.</w:t>
      </w:r>
    </w:p>
    <w:p w:rsidR="00611EC3" w:rsidRPr="00B32DB7" w:rsidRDefault="00611EC3" w:rsidP="00686CFE">
      <w:r w:rsidRPr="00B32DB7">
        <w:t>NAGIOS monitoring is replicated by MIS to improve system monitoring information.</w:t>
      </w:r>
    </w:p>
    <w:p w:rsidR="00076F81" w:rsidRPr="00B32DB7" w:rsidRDefault="00364963" w:rsidP="00686CFE">
      <w:r w:rsidRPr="00B32DB7">
        <w:rPr>
          <w:noProof/>
          <w:lang w:val="fr-FR" w:eastAsia="fr-FR"/>
        </w:rPr>
        <w:drawing>
          <wp:inline distT="0" distB="0" distL="0" distR="0">
            <wp:extent cx="5759450" cy="3982705"/>
            <wp:effectExtent l="1905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2" cstate="print"/>
                    <a:srcRect/>
                    <a:stretch>
                      <a:fillRect/>
                    </a:stretch>
                  </pic:blipFill>
                  <pic:spPr bwMode="auto">
                    <a:xfrm>
                      <a:off x="0" y="0"/>
                      <a:ext cx="5759450" cy="3982705"/>
                    </a:xfrm>
                    <a:prstGeom prst="rect">
                      <a:avLst/>
                    </a:prstGeom>
                    <a:noFill/>
                    <a:ln w="9525">
                      <a:noFill/>
                      <a:miter lim="800000"/>
                      <a:headEnd/>
                      <a:tailEnd/>
                    </a:ln>
                  </pic:spPr>
                </pic:pic>
              </a:graphicData>
            </a:graphic>
          </wp:inline>
        </w:drawing>
      </w:r>
    </w:p>
    <w:p w:rsidR="00076F81" w:rsidRPr="00B32DB7" w:rsidRDefault="00076F81" w:rsidP="00F22FAB">
      <w:pPr>
        <w:pStyle w:val="Lgende"/>
      </w:pPr>
      <w:bookmarkStart w:id="1793" w:name="_Toc338340795"/>
      <w:bookmarkStart w:id="1794" w:name="_Toc365552527"/>
      <w:r w:rsidRPr="00B32DB7">
        <w:t xml:space="preserve">Figure </w:t>
      </w:r>
      <w:r w:rsidR="003E07B6" w:rsidRPr="00B32DB7">
        <w:fldChar w:fldCharType="begin"/>
      </w:r>
      <w:r w:rsidR="003972C1" w:rsidRPr="00B32DB7">
        <w:instrText xml:space="preserve"> SEQ Figure \* ARABIC </w:instrText>
      </w:r>
      <w:r w:rsidR="003E07B6" w:rsidRPr="00B32DB7">
        <w:fldChar w:fldCharType="separate"/>
      </w:r>
      <w:r w:rsidR="00FE42B4">
        <w:rPr>
          <w:noProof/>
        </w:rPr>
        <w:t>63</w:t>
      </w:r>
      <w:r w:rsidR="003E07B6" w:rsidRPr="00B32DB7">
        <w:fldChar w:fldCharType="end"/>
      </w:r>
      <w:r w:rsidRPr="00B32DB7">
        <w:t>: Disaster Recovery architecture</w:t>
      </w:r>
      <w:bookmarkEnd w:id="1793"/>
      <w:bookmarkEnd w:id="1794"/>
    </w:p>
    <w:p w:rsidR="00436D3F" w:rsidRPr="00B32DB7" w:rsidRDefault="00436D3F" w:rsidP="00436D3F"/>
    <w:p w:rsidR="00436D3F" w:rsidRPr="00B32DB7" w:rsidRDefault="00436D3F" w:rsidP="00436D3F">
      <w:pPr>
        <w:keepNext/>
      </w:pPr>
      <w:r w:rsidRPr="00B32DB7">
        <w:rPr>
          <w:noProof/>
          <w:lang w:val="fr-FR" w:eastAsia="fr-FR"/>
        </w:rPr>
        <w:lastRenderedPageBreak/>
        <w:drawing>
          <wp:inline distT="0" distB="0" distL="0" distR="0">
            <wp:extent cx="5759450" cy="3439829"/>
            <wp:effectExtent l="1905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3" cstate="print"/>
                    <a:srcRect/>
                    <a:stretch>
                      <a:fillRect/>
                    </a:stretch>
                  </pic:blipFill>
                  <pic:spPr bwMode="auto">
                    <a:xfrm>
                      <a:off x="0" y="0"/>
                      <a:ext cx="5759450" cy="3439829"/>
                    </a:xfrm>
                    <a:prstGeom prst="rect">
                      <a:avLst/>
                    </a:prstGeom>
                    <a:noFill/>
                    <a:ln w="9525">
                      <a:noFill/>
                      <a:miter lim="800000"/>
                      <a:headEnd/>
                      <a:tailEnd/>
                    </a:ln>
                  </pic:spPr>
                </pic:pic>
              </a:graphicData>
            </a:graphic>
          </wp:inline>
        </w:drawing>
      </w:r>
    </w:p>
    <w:p w:rsidR="00436D3F" w:rsidRPr="00B32DB7" w:rsidRDefault="00436D3F" w:rsidP="00436D3F">
      <w:pPr>
        <w:pStyle w:val="Lgende"/>
      </w:pPr>
      <w:bookmarkStart w:id="1795" w:name="_Toc365552528"/>
      <w:r w:rsidRPr="00B32DB7">
        <w:t xml:space="preserve">Figure </w:t>
      </w:r>
      <w:r w:rsidR="003E07B6" w:rsidRPr="00B32DB7">
        <w:fldChar w:fldCharType="begin"/>
      </w:r>
      <w:r w:rsidR="003972C1" w:rsidRPr="00B32DB7">
        <w:instrText xml:space="preserve"> SEQ Figure \* ARABIC </w:instrText>
      </w:r>
      <w:r w:rsidR="003E07B6" w:rsidRPr="00B32DB7">
        <w:fldChar w:fldCharType="separate"/>
      </w:r>
      <w:r w:rsidR="00FE42B4">
        <w:rPr>
          <w:noProof/>
        </w:rPr>
        <w:t>64</w:t>
      </w:r>
      <w:r w:rsidR="003E07B6" w:rsidRPr="00B32DB7">
        <w:fldChar w:fldCharType="end"/>
      </w:r>
      <w:r w:rsidRPr="00B32DB7">
        <w:t xml:space="preserve">: CLS and Copernic </w:t>
      </w:r>
      <w:r w:rsidR="00CB3E61" w:rsidRPr="00B32DB7">
        <w:t>redundancy</w:t>
      </w:r>
      <w:bookmarkEnd w:id="1795"/>
    </w:p>
    <w:p w:rsidR="00076F81" w:rsidRPr="00B32DB7" w:rsidRDefault="00076F81" w:rsidP="00686CFE"/>
    <w:p w:rsidR="00E55D78" w:rsidRPr="00B32DB7" w:rsidRDefault="002A3D00" w:rsidP="00686CFE">
      <w:r w:rsidRPr="00B32DB7">
        <w:rPr>
          <w:noProof/>
          <w:lang w:val="fr-FR" w:eastAsia="fr-FR"/>
        </w:rPr>
        <w:drawing>
          <wp:inline distT="0" distB="0" distL="0" distR="0">
            <wp:extent cx="5759450" cy="4148515"/>
            <wp:effectExtent l="1905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4" cstate="print"/>
                    <a:srcRect/>
                    <a:stretch>
                      <a:fillRect/>
                    </a:stretch>
                  </pic:blipFill>
                  <pic:spPr bwMode="auto">
                    <a:xfrm>
                      <a:off x="0" y="0"/>
                      <a:ext cx="5759450" cy="4148515"/>
                    </a:xfrm>
                    <a:prstGeom prst="rect">
                      <a:avLst/>
                    </a:prstGeom>
                    <a:noFill/>
                    <a:ln w="9525">
                      <a:noFill/>
                      <a:miter lim="800000"/>
                      <a:headEnd/>
                      <a:tailEnd/>
                    </a:ln>
                  </pic:spPr>
                </pic:pic>
              </a:graphicData>
            </a:graphic>
          </wp:inline>
        </w:drawing>
      </w:r>
    </w:p>
    <w:p w:rsidR="00F224F2" w:rsidRPr="00B32DB7" w:rsidRDefault="00E55D78" w:rsidP="00F22FAB">
      <w:pPr>
        <w:pStyle w:val="Lgende"/>
      </w:pPr>
      <w:bookmarkStart w:id="1796" w:name="_Toc365552529"/>
      <w:r w:rsidRPr="00B32DB7">
        <w:lastRenderedPageBreak/>
        <w:t xml:space="preserve">Figure </w:t>
      </w:r>
      <w:r w:rsidR="003E07B6" w:rsidRPr="00B32DB7">
        <w:fldChar w:fldCharType="begin"/>
      </w:r>
      <w:r w:rsidR="00F32EF4" w:rsidRPr="00B32DB7">
        <w:instrText xml:space="preserve"> SEQ Figure \* ARABIC </w:instrText>
      </w:r>
      <w:r w:rsidR="003E07B6" w:rsidRPr="00B32DB7">
        <w:fldChar w:fldCharType="separate"/>
      </w:r>
      <w:r w:rsidR="00FE42B4">
        <w:rPr>
          <w:noProof/>
        </w:rPr>
        <w:t>65</w:t>
      </w:r>
      <w:r w:rsidR="003E07B6" w:rsidRPr="00B32DB7">
        <w:fldChar w:fldCharType="end"/>
      </w:r>
      <w:r w:rsidRPr="00B32DB7">
        <w:t xml:space="preserve"> : MIS central view</w:t>
      </w:r>
      <w:bookmarkEnd w:id="1796"/>
      <w:r w:rsidRPr="00B32DB7">
        <w:t xml:space="preserve"> </w:t>
      </w:r>
    </w:p>
    <w:p w:rsidR="00611EC3" w:rsidRPr="00B32DB7" w:rsidRDefault="00611EC3" w:rsidP="00D258A7">
      <w:pPr>
        <w:pStyle w:val="Titre4"/>
        <w:rPr>
          <w:lang w:val="en-GB"/>
        </w:rPr>
      </w:pPr>
      <w:bookmarkStart w:id="1797" w:name="_Toc264448940"/>
      <w:bookmarkStart w:id="1798" w:name="_Toc264473314"/>
      <w:bookmarkStart w:id="1799" w:name="_Toc337802465"/>
      <w:bookmarkStart w:id="1800" w:name="_Toc338340750"/>
      <w:bookmarkStart w:id="1801" w:name="_Toc365552747"/>
      <w:r w:rsidRPr="00B32DB7">
        <w:rPr>
          <w:lang w:val="en-GB"/>
        </w:rPr>
        <w:t>Production environment hardware and operating system</w:t>
      </w:r>
      <w:bookmarkEnd w:id="1797"/>
      <w:bookmarkEnd w:id="1798"/>
      <w:bookmarkEnd w:id="1799"/>
      <w:bookmarkEnd w:id="1800"/>
      <w:r w:rsidR="00112E14" w:rsidRPr="00B32DB7">
        <w:rPr>
          <w:lang w:val="en-GB"/>
        </w:rPr>
        <w:t xml:space="preserve"> </w:t>
      </w:r>
      <w:commentRangeStart w:id="1802"/>
      <w:r w:rsidR="005A0185" w:rsidRPr="00B32DB7">
        <w:rPr>
          <w:highlight w:val="yellow"/>
          <w:lang w:val="en-GB"/>
        </w:rPr>
        <w:t>TBU</w:t>
      </w:r>
      <w:commentRangeEnd w:id="1802"/>
      <w:r w:rsidR="00CB3E61" w:rsidRPr="00B32DB7">
        <w:rPr>
          <w:rStyle w:val="Marquedecommentaire"/>
          <w:b w:val="0"/>
          <w:color w:val="auto"/>
          <w:kern w:val="0"/>
          <w:u w:val="none"/>
          <w:lang w:val="en-GB"/>
        </w:rPr>
        <w:commentReference w:id="1802"/>
      </w:r>
      <w:bookmarkEnd w:id="1801"/>
    </w:p>
    <w:p w:rsidR="00611EC3" w:rsidRPr="00B32DB7" w:rsidRDefault="00611EC3" w:rsidP="00686CFE">
      <w:r w:rsidRPr="00B32DB7">
        <w:t>The following dedicated server hardware specification is proposed</w:t>
      </w:r>
      <w:r w:rsidR="000B2B98" w:rsidRPr="00B32DB7">
        <w:t xml:space="preserve"> (MyOcean WP V1 specifications)</w:t>
      </w:r>
      <w:r w:rsidRPr="00B32DB7">
        <w:t xml:space="preserve">: </w:t>
      </w:r>
    </w:p>
    <w:p w:rsidR="00611EC3" w:rsidRPr="00B32DB7" w:rsidRDefault="00611EC3" w:rsidP="00686CFE">
      <w:r w:rsidRPr="00B32DB7">
        <w:t>Dell R710 server provided by Rackspace</w:t>
      </w:r>
    </w:p>
    <w:p w:rsidR="00611EC3" w:rsidRPr="00B32DB7" w:rsidRDefault="00611EC3" w:rsidP="00686CFE">
      <w:r w:rsidRPr="00B32DB7">
        <w:t>Processor:         Dual Quad Core Xeon L5520 (2.26GHz)</w:t>
      </w:r>
    </w:p>
    <w:p w:rsidR="00611EC3" w:rsidRPr="00B32DB7" w:rsidRDefault="00611EC3" w:rsidP="00686CFE">
      <w:r w:rsidRPr="00B32DB7">
        <w:t>Memory:           24 GB</w:t>
      </w:r>
    </w:p>
    <w:p w:rsidR="00611EC3" w:rsidRPr="00B32DB7" w:rsidRDefault="00611EC3" w:rsidP="00686CFE">
      <w:r w:rsidRPr="00B32DB7">
        <w:t>HDD:                 4 x 146 GB 15K SAS RAID 5</w:t>
      </w:r>
    </w:p>
    <w:p w:rsidR="00611EC3" w:rsidRPr="00B32DB7" w:rsidRDefault="00611EC3" w:rsidP="00686CFE">
      <w:r w:rsidRPr="00B32DB7">
        <w:t>This specification is expected to provide ample capacity for the MyOcean web portal – to be co</w:t>
      </w:r>
      <w:r w:rsidR="00CB3E61" w:rsidRPr="00B32DB7">
        <w:t>nfirmed by service monitoring.</w:t>
      </w:r>
    </w:p>
    <w:p w:rsidR="00611EC3" w:rsidRPr="00B32DB7" w:rsidRDefault="00611EC3" w:rsidP="00686CFE">
      <w:r w:rsidRPr="00B32DB7">
        <w:t>Scalability is provided by the addition of extra servers and a load balancer if required (resources permitting).</w:t>
      </w:r>
    </w:p>
    <w:p w:rsidR="001D0F71" w:rsidRPr="00B32DB7" w:rsidRDefault="00611EC3" w:rsidP="00686CFE">
      <w:r w:rsidRPr="00B32DB7">
        <w:t>The operating system is Red Hat Enterprise Linux (currently v 5.4)</w:t>
      </w:r>
      <w:proofErr w:type="gramStart"/>
      <w:r w:rsidRPr="00B32DB7">
        <w:t>,</w:t>
      </w:r>
      <w:proofErr w:type="gramEnd"/>
      <w:r w:rsidRPr="00B32DB7">
        <w:t xml:space="preserve"> security patches for this and the Apache web server are applied by t</w:t>
      </w:r>
      <w:commentRangeStart w:id="1803"/>
      <w:r w:rsidRPr="00B32DB7">
        <w:t>he hosting company.</w:t>
      </w:r>
      <w:bookmarkEnd w:id="1740"/>
      <w:bookmarkEnd w:id="1741"/>
      <w:commentRangeEnd w:id="1803"/>
      <w:r w:rsidR="00CB3E61" w:rsidRPr="00B32DB7">
        <w:rPr>
          <w:rStyle w:val="Marquedecommentaire"/>
          <w:rFonts w:eastAsia="Times New Roman"/>
        </w:rPr>
        <w:commentReference w:id="1803"/>
      </w:r>
    </w:p>
    <w:p w:rsidR="006A4ECE" w:rsidRPr="00B32DB7" w:rsidRDefault="006A4ECE" w:rsidP="00686CFE">
      <w:pPr>
        <w:pStyle w:val="Titre1"/>
      </w:pPr>
      <w:bookmarkStart w:id="1804" w:name="_Toc251947578"/>
      <w:bookmarkStart w:id="1805" w:name="_Ref254256829"/>
      <w:bookmarkStart w:id="1806" w:name="_Toc337802472"/>
      <w:bookmarkStart w:id="1807" w:name="_Toc338340757"/>
      <w:bookmarkStart w:id="1808" w:name="_Toc365552748"/>
      <w:bookmarkEnd w:id="62"/>
      <w:r w:rsidRPr="00B32DB7">
        <w:lastRenderedPageBreak/>
        <w:t>Concept of operations, using the architecture components</w:t>
      </w:r>
      <w:bookmarkEnd w:id="1804"/>
      <w:bookmarkEnd w:id="1805"/>
      <w:bookmarkEnd w:id="1806"/>
      <w:bookmarkEnd w:id="1807"/>
      <w:bookmarkEnd w:id="1808"/>
      <w:r w:rsidRPr="00B32DB7">
        <w:t xml:space="preserve"> </w:t>
      </w:r>
    </w:p>
    <w:p w:rsidR="00FE0264" w:rsidRPr="00B32DB7" w:rsidRDefault="00FE0264" w:rsidP="008C66CB">
      <w:pPr>
        <w:rPr>
          <w:highlight w:val="yellow"/>
        </w:rPr>
      </w:pPr>
      <w:commentRangeStart w:id="1809"/>
      <w:proofErr w:type="gramStart"/>
      <w:r w:rsidRPr="00B32DB7">
        <w:rPr>
          <w:highlight w:val="yellow"/>
        </w:rPr>
        <w:t xml:space="preserve">Reuse Operational Scenarios </w:t>
      </w:r>
      <w:r w:rsidR="000519AA" w:rsidRPr="00B32DB7">
        <w:rPr>
          <w:highlight w:val="yellow"/>
        </w:rPr>
        <w:t xml:space="preserve">and </w:t>
      </w:r>
      <w:r w:rsidRPr="00B32DB7">
        <w:rPr>
          <w:highlight w:val="yellow"/>
        </w:rPr>
        <w:t>others (suggested by the Review Panel for instance) to explain how architectural physical components and interface</w:t>
      </w:r>
      <w:r w:rsidR="000519AA" w:rsidRPr="00B32DB7">
        <w:rPr>
          <w:highlight w:val="yellow"/>
        </w:rPr>
        <w:t>s</w:t>
      </w:r>
      <w:r w:rsidRPr="00B32DB7">
        <w:rPr>
          <w:highlight w:val="yellow"/>
        </w:rPr>
        <w:t xml:space="preserve"> contribute to their satisfaction.</w:t>
      </w:r>
      <w:proofErr w:type="gramEnd"/>
    </w:p>
    <w:p w:rsidR="00FE0264" w:rsidRPr="00B32DB7" w:rsidRDefault="006D59C2" w:rsidP="008C66CB">
      <w:pPr>
        <w:rPr>
          <w:highlight w:val="yellow"/>
          <w:lang w:eastAsia="fr-FR"/>
        </w:rPr>
      </w:pPr>
      <w:proofErr w:type="gramStart"/>
      <w:r w:rsidRPr="00B32DB7">
        <w:rPr>
          <w:highlight w:val="yellow"/>
          <w:lang w:eastAsia="fr-FR"/>
        </w:rPr>
        <w:t>ADDITIONAL scenarios to exercise the reliability and robustness of the physical and execution architectures.</w:t>
      </w:r>
      <w:proofErr w:type="gramEnd"/>
    </w:p>
    <w:p w:rsidR="006A4ECE" w:rsidRPr="00B32DB7" w:rsidRDefault="006A4ECE" w:rsidP="008C66CB">
      <w:pPr>
        <w:rPr>
          <w:rStyle w:val="Emphaseintense"/>
          <w:highlight w:val="yellow"/>
        </w:rPr>
      </w:pPr>
      <w:r w:rsidRPr="00B32DB7">
        <w:rPr>
          <w:rStyle w:val="Emphaseintense"/>
          <w:highlight w:val="yellow"/>
        </w:rPr>
        <w:t xml:space="preserve">Failure </w:t>
      </w:r>
      <w:proofErr w:type="gramStart"/>
      <w:r w:rsidRPr="00B32DB7">
        <w:rPr>
          <w:rStyle w:val="Emphaseintense"/>
          <w:highlight w:val="yellow"/>
        </w:rPr>
        <w:t xml:space="preserve">scenarios </w:t>
      </w:r>
      <w:r w:rsidR="005972C6" w:rsidRPr="00B32DB7">
        <w:rPr>
          <w:rStyle w:val="Emphaseintense"/>
          <w:highlight w:val="yellow"/>
        </w:rPr>
        <w:t>:</w:t>
      </w:r>
      <w:proofErr w:type="gramEnd"/>
    </w:p>
    <w:p w:rsidR="006D59C2" w:rsidRPr="00B32DB7" w:rsidRDefault="006D59C2" w:rsidP="008C66CB">
      <w:pPr>
        <w:rPr>
          <w:highlight w:val="yellow"/>
          <w:lang w:eastAsia="fr-FR"/>
        </w:rPr>
      </w:pPr>
      <w:r w:rsidRPr="00B32DB7">
        <w:rPr>
          <w:highlight w:val="yellow"/>
          <w:lang w:eastAsia="fr-FR"/>
        </w:rPr>
        <w:t xml:space="preserve">the case of a particular system element involved in the </w:t>
      </w:r>
      <w:r w:rsidR="00AA1131" w:rsidRPr="00B32DB7">
        <w:rPr>
          <w:highlight w:val="yellow"/>
          <w:lang w:eastAsia="fr-FR"/>
        </w:rPr>
        <w:t>CIS</w:t>
      </w:r>
      <w:r w:rsidRPr="00B32DB7">
        <w:rPr>
          <w:highlight w:val="yellow"/>
          <w:lang w:eastAsia="fr-FR"/>
        </w:rPr>
        <w:t xml:space="preserve"> not being available under conditions compliant with availability guarantees and service level agreements </w:t>
      </w:r>
    </w:p>
    <w:p w:rsidR="006D59C2" w:rsidRPr="00B32DB7" w:rsidRDefault="006D59C2" w:rsidP="008C66CB">
      <w:pPr>
        <w:rPr>
          <w:highlight w:val="yellow"/>
          <w:lang w:eastAsia="fr-FR"/>
        </w:rPr>
      </w:pPr>
      <w:proofErr w:type="gramStart"/>
      <w:r w:rsidRPr="00B32DB7">
        <w:rPr>
          <w:highlight w:val="yellow"/>
          <w:lang w:eastAsia="fr-FR"/>
        </w:rPr>
        <w:t>the</w:t>
      </w:r>
      <w:proofErr w:type="gramEnd"/>
      <w:r w:rsidRPr="00B32DB7">
        <w:rPr>
          <w:highlight w:val="yellow"/>
          <w:lang w:eastAsia="fr-FR"/>
        </w:rPr>
        <w:t xml:space="preserve"> case of partial or total failure of default servers on which key data are stored or key routing and status information is maintained </w:t>
      </w:r>
    </w:p>
    <w:p w:rsidR="006D59C2" w:rsidRPr="00B32DB7" w:rsidRDefault="006D59C2" w:rsidP="008C66CB">
      <w:pPr>
        <w:rPr>
          <w:highlight w:val="yellow"/>
          <w:lang w:eastAsia="fr-FR"/>
        </w:rPr>
      </w:pPr>
      <w:proofErr w:type="gramStart"/>
      <w:r w:rsidRPr="00B32DB7">
        <w:rPr>
          <w:highlight w:val="yellow"/>
          <w:lang w:eastAsia="fr-FR"/>
        </w:rPr>
        <w:t>the</w:t>
      </w:r>
      <w:proofErr w:type="gramEnd"/>
      <w:r w:rsidRPr="00B32DB7">
        <w:rPr>
          <w:highlight w:val="yellow"/>
          <w:lang w:eastAsia="fr-FR"/>
        </w:rPr>
        <w:t xml:space="preserve"> case of partial or total failure of the default communications infrastructure supporting exchange of data between </w:t>
      </w:r>
      <w:r w:rsidR="00AA1131" w:rsidRPr="00B32DB7">
        <w:rPr>
          <w:highlight w:val="yellow"/>
          <w:lang w:eastAsia="fr-FR"/>
        </w:rPr>
        <w:t>CIS components.</w:t>
      </w:r>
    </w:p>
    <w:p w:rsidR="0039173C" w:rsidRPr="00B32DB7" w:rsidRDefault="00CB3E61" w:rsidP="0039173C">
      <w:pPr>
        <w:pStyle w:val="Titre1"/>
      </w:pPr>
      <w:commentRangeStart w:id="1810"/>
      <w:commentRangeEnd w:id="1809"/>
      <w:r w:rsidRPr="00B32DB7">
        <w:rPr>
          <w:rStyle w:val="Marquedecommentaire"/>
        </w:rPr>
        <w:lastRenderedPageBreak/>
        <w:commentReference w:id="1809"/>
      </w:r>
      <w:bookmarkStart w:id="1811" w:name="_Toc251947539"/>
      <w:bookmarkStart w:id="1812" w:name="_Toc337802394"/>
      <w:bookmarkStart w:id="1813" w:name="_Toc338340693"/>
      <w:r w:rsidR="0039173C" w:rsidRPr="00B32DB7">
        <w:t xml:space="preserve"> </w:t>
      </w:r>
      <w:bookmarkStart w:id="1814" w:name="_Toc365552749"/>
      <w:r w:rsidR="0039173C" w:rsidRPr="00B32DB7">
        <w:t>System Design Objectives</w:t>
      </w:r>
      <w:bookmarkEnd w:id="1811"/>
      <w:bookmarkEnd w:id="1812"/>
      <w:bookmarkEnd w:id="1813"/>
      <w:r w:rsidR="0039173C" w:rsidRPr="00B32DB7">
        <w:t xml:space="preserve"> </w:t>
      </w:r>
      <w:commentRangeEnd w:id="1810"/>
      <w:r w:rsidR="005D0D9F">
        <w:rPr>
          <w:rStyle w:val="Marquedecommentaire"/>
          <w:b w:val="0"/>
          <w:caps w:val="0"/>
          <w:color w:val="auto"/>
          <w:kern w:val="0"/>
        </w:rPr>
        <w:commentReference w:id="1810"/>
      </w:r>
      <w:bookmarkEnd w:id="1814"/>
    </w:p>
    <w:p w:rsidR="0039173C" w:rsidRPr="00B32DB7" w:rsidRDefault="0039173C" w:rsidP="0039173C">
      <w:r w:rsidRPr="00B32DB7">
        <w:t>This paragraph intends to match MyOcean overall answers to design objectives into design requirements applicable to the sub system.</w:t>
      </w:r>
    </w:p>
    <w:p w:rsidR="0039173C" w:rsidRPr="00B32DB7" w:rsidRDefault="0039173C" w:rsidP="0039173C">
      <w:pPr>
        <w:pStyle w:val="Sansinterligne"/>
      </w:pPr>
      <w:bookmarkStart w:id="1815" w:name="_Toc251947555"/>
      <w:r w:rsidRPr="00B32DB7">
        <w:t>Design for Value</w:t>
      </w:r>
      <w:bookmarkEnd w:id="1815"/>
      <w:r w:rsidRPr="00B32DB7">
        <w:t xml:space="preserve"> </w:t>
      </w:r>
    </w:p>
    <w:p w:rsidR="0039173C" w:rsidRPr="00B32DB7" w:rsidRDefault="0039173C" w:rsidP="0039173C">
      <w:pPr>
        <w:rPr>
          <w:rStyle w:val="Titredulivre"/>
          <w:b/>
          <w:bCs/>
          <w:smallCaps/>
        </w:rPr>
      </w:pPr>
      <w:bookmarkStart w:id="1816" w:name="_Toc251947556"/>
      <w:r w:rsidRPr="00B32DB7">
        <w:t>Many of MIS sub-system components are adaptation of existing software according to requirement given in SRD documentation.</w:t>
      </w:r>
    </w:p>
    <w:p w:rsidR="0039173C" w:rsidRPr="00B32DB7" w:rsidRDefault="0039173C" w:rsidP="0039173C">
      <w:pPr>
        <w:pStyle w:val="Sansinterligne"/>
        <w:rPr>
          <w:rStyle w:val="Titredulivre"/>
        </w:rPr>
      </w:pPr>
      <w:r w:rsidRPr="00B32DB7">
        <w:rPr>
          <w:rStyle w:val="Titredulivre"/>
        </w:rPr>
        <w:t>Design for usability</w:t>
      </w:r>
      <w:bookmarkEnd w:id="1816"/>
      <w:r w:rsidRPr="00B32DB7">
        <w:rPr>
          <w:rStyle w:val="Titredulivre"/>
        </w:rPr>
        <w:t xml:space="preserve"> </w:t>
      </w:r>
    </w:p>
    <w:p w:rsidR="0039173C" w:rsidRPr="00B32DB7" w:rsidRDefault="0039173C" w:rsidP="0039173C">
      <w:pPr>
        <w:rPr>
          <w:b/>
        </w:rPr>
      </w:pPr>
      <w:bookmarkStart w:id="1817" w:name="_Toc251947557"/>
      <w:r w:rsidRPr="00B32DB7">
        <w:t>The MIS sub-system components are designed according to the System Requirement Documentation.</w:t>
      </w:r>
    </w:p>
    <w:p w:rsidR="0039173C" w:rsidRPr="00B32DB7" w:rsidRDefault="0039173C" w:rsidP="0039173C">
      <w:pPr>
        <w:pStyle w:val="Sansinterligne"/>
      </w:pPr>
      <w:r w:rsidRPr="00B32DB7">
        <w:t>Design for interoperability</w:t>
      </w:r>
      <w:bookmarkEnd w:id="1817"/>
      <w:r w:rsidRPr="00B32DB7">
        <w:t xml:space="preserve"> </w:t>
      </w:r>
    </w:p>
    <w:p w:rsidR="0039173C" w:rsidRPr="00B32DB7" w:rsidRDefault="0039173C" w:rsidP="0039173C">
      <w:r w:rsidRPr="00B32DB7">
        <w:t>The MIS sub-system components implement interfaces which are interoperable with the oceanography community and geographic community when the scope of the required interfaces meets requirements for this community (e.g. metadata discovery: OGC/CS-W protocol and ISO19139 profile which is compliant with INSPIRE).</w:t>
      </w:r>
    </w:p>
    <w:p w:rsidR="0039173C" w:rsidRPr="00B32DB7" w:rsidRDefault="0039173C" w:rsidP="0039173C">
      <w:pPr>
        <w:pStyle w:val="Sansinterligne"/>
      </w:pPr>
      <w:bookmarkStart w:id="1818" w:name="_Toc251947558"/>
      <w:r w:rsidRPr="00B32DB7">
        <w:t>Design for portability</w:t>
      </w:r>
      <w:bookmarkEnd w:id="1818"/>
      <w:r w:rsidRPr="00B32DB7">
        <w:t xml:space="preserve"> </w:t>
      </w:r>
    </w:p>
    <w:p w:rsidR="0039173C" w:rsidRPr="00B32DB7" w:rsidRDefault="0039173C" w:rsidP="0039173C">
      <w:r w:rsidRPr="00B32DB7">
        <w:t>The MIS sub-system components are developed with technologies which are widely available, free and open source which eases the deployment of the application in any context.</w:t>
      </w:r>
    </w:p>
    <w:p w:rsidR="0039173C" w:rsidRPr="00B32DB7" w:rsidRDefault="0039173C" w:rsidP="0039173C">
      <w:pPr>
        <w:rPr>
          <w:i/>
          <w:color w:val="008080"/>
          <w:sz w:val="18"/>
          <w:szCs w:val="18"/>
        </w:rPr>
      </w:pPr>
      <w:r w:rsidRPr="00B32DB7">
        <w:t xml:space="preserve">In addition the technologies (J2EE, PHP, PYTHON …) themselves are technically portable on different operating systems (Linux, Windows …) and hardware systems (PC, Sun …) which guaranty a long term availability of platforms for </w:t>
      </w:r>
      <w:proofErr w:type="gramStart"/>
      <w:r w:rsidRPr="00B32DB7">
        <w:t>these</w:t>
      </w:r>
      <w:proofErr w:type="gramEnd"/>
      <w:r w:rsidRPr="00B32DB7">
        <w:t xml:space="preserve"> software.</w:t>
      </w:r>
    </w:p>
    <w:p w:rsidR="0039173C" w:rsidRPr="00B32DB7" w:rsidRDefault="0039173C" w:rsidP="0039173C">
      <w:pPr>
        <w:pStyle w:val="Sansinterligne"/>
      </w:pPr>
      <w:bookmarkStart w:id="1819" w:name="_Toc251947559"/>
      <w:r w:rsidRPr="00B32DB7">
        <w:t>Design for growth and expansion</w:t>
      </w:r>
      <w:bookmarkEnd w:id="1819"/>
      <w:r w:rsidRPr="00B32DB7">
        <w:t xml:space="preserve"> </w:t>
      </w:r>
    </w:p>
    <w:p w:rsidR="0039173C" w:rsidRPr="00B32DB7" w:rsidRDefault="0039173C" w:rsidP="0039173C">
      <w:bookmarkStart w:id="1820" w:name="_Toc251947560"/>
      <w:r w:rsidRPr="00B32DB7">
        <w:t>The MIS sub-system is designed to enable the growth of the system (more datasets to manage, more Production Units) or the growth of the system usage (more user requests).</w:t>
      </w:r>
    </w:p>
    <w:p w:rsidR="0039173C" w:rsidRPr="00B32DB7" w:rsidRDefault="0039173C" w:rsidP="0039173C">
      <w:r w:rsidRPr="00B32DB7">
        <w:t xml:space="preserve">The growth of the system is supported because the topology of the architecture is designed so that the MIS Core component is not a bottle neck for dataset circulation. Only ancillary information </w:t>
      </w:r>
      <w:proofErr w:type="gramStart"/>
      <w:r w:rsidRPr="00B32DB7">
        <w:t>are</w:t>
      </w:r>
      <w:proofErr w:type="gramEnd"/>
      <w:r w:rsidRPr="00B32DB7">
        <w:t xml:space="preserve"> centralized at MIS and their growth can be handled with usual IT infrastructures.</w:t>
      </w:r>
    </w:p>
    <w:p w:rsidR="0039173C" w:rsidRPr="00B32DB7" w:rsidRDefault="0039173C" w:rsidP="0039173C">
      <w:pPr>
        <w:rPr>
          <w:bCs/>
          <w:i/>
          <w:iCs/>
        </w:rPr>
      </w:pPr>
      <w:r w:rsidRPr="00B32DB7">
        <w:t>The growth of the system usage can be handled with Advanced Operating System handling cluster of hardware. In addition the most demanding components (authentication server, catalogue dissemination) are designed to be as simple as possible and as easy as possible to deploy.</w:t>
      </w:r>
    </w:p>
    <w:p w:rsidR="0039173C" w:rsidRPr="00B32DB7" w:rsidRDefault="0039173C" w:rsidP="0039173C">
      <w:pPr>
        <w:pStyle w:val="Sansinterligne"/>
      </w:pPr>
      <w:r w:rsidRPr="00B32DB7">
        <w:t>Design for reliability</w:t>
      </w:r>
      <w:bookmarkEnd w:id="1820"/>
      <w:r w:rsidRPr="00B32DB7">
        <w:t xml:space="preserve"> </w:t>
      </w:r>
    </w:p>
    <w:p w:rsidR="0039173C" w:rsidRPr="00B32DB7" w:rsidRDefault="0039173C" w:rsidP="0039173C">
      <w:bookmarkStart w:id="1821" w:name="_Toc251947561"/>
      <w:r w:rsidRPr="00B32DB7">
        <w:t>Standard well support operating system and software deployed on commodity hardware. Hosting environment backed by a strong service level agreement and full 24/7/365 support. Hosting environment has multiple redundant internet backbone connections.</w:t>
      </w:r>
    </w:p>
    <w:p w:rsidR="0039173C" w:rsidRPr="00B32DB7" w:rsidRDefault="0039173C" w:rsidP="0039173C">
      <w:pPr>
        <w:pStyle w:val="Sansinterligne"/>
      </w:pPr>
      <w:r w:rsidRPr="00B32DB7">
        <w:t>Design for availability</w:t>
      </w:r>
      <w:bookmarkEnd w:id="1821"/>
      <w:r w:rsidRPr="00B32DB7">
        <w:t xml:space="preserve"> </w:t>
      </w:r>
    </w:p>
    <w:p w:rsidR="0039173C" w:rsidRPr="00B32DB7" w:rsidRDefault="0039173C" w:rsidP="0039173C">
      <w:r w:rsidRPr="00B32DB7">
        <w:lastRenderedPageBreak/>
        <w:t>A monitoring tool shall be used in order to ensure the availability of the services. The test environment will continuously check the functional availability and avoid bugs.</w:t>
      </w:r>
    </w:p>
    <w:p w:rsidR="0039173C" w:rsidRPr="00B32DB7" w:rsidRDefault="0039173C" w:rsidP="0039173C"/>
    <w:p w:rsidR="0039173C" w:rsidRPr="00B32DB7" w:rsidRDefault="0039173C" w:rsidP="0039173C">
      <w:pPr>
        <w:pStyle w:val="Sansinterligne"/>
      </w:pPr>
      <w:bookmarkStart w:id="1822" w:name="_Toc251947562"/>
      <w:r w:rsidRPr="00B32DB7">
        <w:t>Design for effectiveness</w:t>
      </w:r>
      <w:bookmarkEnd w:id="1822"/>
      <w:r w:rsidRPr="00B32DB7">
        <w:t xml:space="preserve"> </w:t>
      </w:r>
    </w:p>
    <w:p w:rsidR="0039173C" w:rsidRPr="00B32DB7" w:rsidRDefault="0039173C" w:rsidP="0039173C">
      <w:bookmarkStart w:id="1823" w:name="_Toc251947563"/>
      <w:r w:rsidRPr="00B32DB7">
        <w:t>CLS and CNES servers’ architecture will ensure the effectiveness of the web application</w:t>
      </w:r>
    </w:p>
    <w:p w:rsidR="0039173C" w:rsidRPr="00B32DB7" w:rsidRDefault="0039173C" w:rsidP="0039173C">
      <w:pPr>
        <w:pStyle w:val="Sansinterligne"/>
      </w:pPr>
    </w:p>
    <w:p w:rsidR="0039173C" w:rsidRPr="00B32DB7" w:rsidRDefault="0039173C" w:rsidP="0039173C">
      <w:pPr>
        <w:pStyle w:val="Sansinterligne"/>
      </w:pPr>
      <w:r w:rsidRPr="00B32DB7">
        <w:t>Design for reconfigurability</w:t>
      </w:r>
      <w:bookmarkEnd w:id="1823"/>
      <w:r w:rsidRPr="00B32DB7">
        <w:t xml:space="preserve"> </w:t>
      </w:r>
    </w:p>
    <w:p w:rsidR="0039173C" w:rsidRPr="00B32DB7" w:rsidRDefault="0039173C" w:rsidP="0039173C">
      <w:r w:rsidRPr="00B32DB7">
        <w:t>The components must be configured using centralized configuration files.</w:t>
      </w:r>
    </w:p>
    <w:p w:rsidR="0039173C" w:rsidRPr="00B32DB7" w:rsidRDefault="0039173C" w:rsidP="0039173C">
      <w:commentRangeStart w:id="1824"/>
      <w:r w:rsidRPr="00B32DB7">
        <w:t xml:space="preserve">Each atoll component configuration </w:t>
      </w:r>
      <w:proofErr w:type="gramStart"/>
      <w:r w:rsidRPr="00B32DB7">
        <w:t>are</w:t>
      </w:r>
      <w:proofErr w:type="gramEnd"/>
      <w:r w:rsidRPr="00B32DB7">
        <w:t xml:space="preserve"> in separate configuration projects. To change the configuration related to the target environment, the configuration project just needs to be replaced.</w:t>
      </w:r>
      <w:commentRangeEnd w:id="1824"/>
      <w:r w:rsidRPr="00B32DB7">
        <w:rPr>
          <w:rStyle w:val="Marquedecommentaire"/>
          <w:rFonts w:eastAsia="Times New Roman"/>
        </w:rPr>
        <w:commentReference w:id="1824"/>
      </w:r>
    </w:p>
    <w:p w:rsidR="0039173C" w:rsidRPr="00B32DB7" w:rsidRDefault="0039173C" w:rsidP="0039173C">
      <w:r w:rsidRPr="00B32DB7">
        <w:t>The transaction accounting is configured using an xml configuration file to define the source logs, filters and data processing.</w:t>
      </w:r>
    </w:p>
    <w:p w:rsidR="0039173C" w:rsidRPr="00B32DB7" w:rsidRDefault="0039173C" w:rsidP="0039173C">
      <w:pPr>
        <w:pStyle w:val="Sansinterligne"/>
      </w:pPr>
      <w:bookmarkStart w:id="1825" w:name="_Toc251947564"/>
      <w:r w:rsidRPr="00B32DB7">
        <w:t>Design for integration, test and evaluation</w:t>
      </w:r>
      <w:bookmarkEnd w:id="1825"/>
      <w:r w:rsidRPr="00B32DB7">
        <w:t xml:space="preserve"> </w:t>
      </w:r>
    </w:p>
    <w:p w:rsidR="0039173C" w:rsidRPr="00B32DB7" w:rsidRDefault="0039173C" w:rsidP="0039173C">
      <w:r w:rsidRPr="00B32DB7">
        <w:t xml:space="preserve">The development can be done on a local developer’s machine. A procedure to help a developer to work on it has been written. </w:t>
      </w:r>
    </w:p>
    <w:p w:rsidR="0039173C" w:rsidRPr="00B32DB7" w:rsidRDefault="0039173C" w:rsidP="0039173C">
      <w:r w:rsidRPr="00B32DB7">
        <w:t>Two distinct and independent test environments are defined: Technical qualification tests environment (QT) and operational qualification tests environment (QO) which is a copy of the production environment (same system architecture).</w:t>
      </w:r>
    </w:p>
    <w:p w:rsidR="0039173C" w:rsidRPr="00B32DB7" w:rsidRDefault="0039173C" w:rsidP="0039173C">
      <w:commentRangeStart w:id="1826"/>
      <w:r w:rsidRPr="00B32DB7">
        <w:t xml:space="preserve">The integration and tests are </w:t>
      </w:r>
      <w:commentRangeEnd w:id="1826"/>
      <w:r w:rsidR="0063111E" w:rsidRPr="00B32DB7">
        <w:rPr>
          <w:rStyle w:val="Marquedecommentaire"/>
          <w:rFonts w:eastAsia="Times New Roman"/>
        </w:rPr>
        <w:commentReference w:id="1826"/>
      </w:r>
      <w:r w:rsidRPr="00B32DB7">
        <w:t>run manually by different teams from the implementation team.</w:t>
      </w:r>
    </w:p>
    <w:p w:rsidR="0039173C" w:rsidRPr="00B32DB7" w:rsidRDefault="0039173C" w:rsidP="0039173C">
      <w:pPr>
        <w:pStyle w:val="Sansinterligne"/>
      </w:pPr>
      <w:bookmarkStart w:id="1827" w:name="_Toc251947565"/>
      <w:r w:rsidRPr="00B32DB7">
        <w:t>Design for verification</w:t>
      </w:r>
      <w:bookmarkEnd w:id="1827"/>
      <w:r w:rsidRPr="00B32DB7">
        <w:t xml:space="preserve"> </w:t>
      </w:r>
    </w:p>
    <w:p w:rsidR="0039173C" w:rsidRPr="00B32DB7" w:rsidRDefault="0039173C" w:rsidP="0039173C">
      <w:r w:rsidRPr="00B32DB7">
        <w:t>In addition with the monitoring system, the transaction accounting will analyse the logs and give statistics on the components.</w:t>
      </w:r>
    </w:p>
    <w:p w:rsidR="0039173C" w:rsidRPr="00B32DB7" w:rsidRDefault="0039173C" w:rsidP="0039173C">
      <w:r w:rsidRPr="00B32DB7">
        <w:t>Tests are defined for the different project phases in order to check the integration, specifications, etc…</w:t>
      </w:r>
    </w:p>
    <w:p w:rsidR="0039173C" w:rsidRPr="00B32DB7" w:rsidRDefault="0039173C" w:rsidP="0039173C">
      <w:pPr>
        <w:pStyle w:val="Sansinterligne"/>
      </w:pPr>
      <w:r w:rsidRPr="00B32DB7">
        <w:t>Monitoring tools will be available in the final environment:</w:t>
      </w:r>
    </w:p>
    <w:p w:rsidR="0039173C" w:rsidRPr="00B32DB7" w:rsidRDefault="0039173C" w:rsidP="0039173C">
      <w:pPr>
        <w:pStyle w:val="listepuce1"/>
      </w:pPr>
      <w:r w:rsidRPr="00B32DB7">
        <w:t>System monitoring</w:t>
      </w:r>
    </w:p>
    <w:p w:rsidR="0039173C" w:rsidRPr="00B32DB7" w:rsidRDefault="0039173C" w:rsidP="0039173C">
      <w:pPr>
        <w:pStyle w:val="listepuce1"/>
      </w:pPr>
      <w:r w:rsidRPr="00B32DB7">
        <w:t>NAGIOS monitoring (more details will be given in this document)</w:t>
      </w:r>
    </w:p>
    <w:p w:rsidR="0039173C" w:rsidRPr="00B32DB7" w:rsidRDefault="0039173C" w:rsidP="0039173C">
      <w:pPr>
        <w:pStyle w:val="listepuce1"/>
        <w:ind w:left="717" w:hanging="360"/>
      </w:pPr>
    </w:p>
    <w:p w:rsidR="0039173C" w:rsidRPr="00B32DB7" w:rsidRDefault="0039173C" w:rsidP="0039173C">
      <w:pPr>
        <w:pStyle w:val="Sansinterligne"/>
      </w:pPr>
      <w:bookmarkStart w:id="1828" w:name="_Toc251947566"/>
      <w:r w:rsidRPr="00B32DB7">
        <w:t>Design for maintainability</w:t>
      </w:r>
      <w:bookmarkEnd w:id="1828"/>
      <w:r w:rsidRPr="00B32DB7">
        <w:t xml:space="preserve"> </w:t>
      </w:r>
    </w:p>
    <w:p w:rsidR="0039173C" w:rsidRPr="00B32DB7" w:rsidRDefault="0039173C" w:rsidP="0039173C">
      <w:r w:rsidRPr="00B32DB7">
        <w:t xml:space="preserve">As MyOcean is a modular application each module can be updated separately. The technologies used in the MIS are widely known (JAVA, Python, Shell, </w:t>
      </w:r>
      <w:proofErr w:type="gramStart"/>
      <w:r w:rsidRPr="00B32DB7">
        <w:t>Javascript</w:t>
      </w:r>
      <w:proofErr w:type="gramEnd"/>
      <w:r w:rsidRPr="00B32DB7">
        <w:t>)</w:t>
      </w:r>
    </w:p>
    <w:p w:rsidR="0039173C" w:rsidRPr="00B32DB7" w:rsidRDefault="0039173C" w:rsidP="0039173C">
      <w:r w:rsidRPr="00B32DB7">
        <w:t>Deployment documents and development environment documentations are available on the internal WIKI and on a dedicated Forge.</w:t>
      </w:r>
    </w:p>
    <w:p w:rsidR="0039173C" w:rsidRPr="00B32DB7" w:rsidRDefault="0039173C" w:rsidP="0039173C">
      <w:pPr>
        <w:pStyle w:val="Sansinterligne"/>
      </w:pPr>
      <w:bookmarkStart w:id="1829" w:name="_Toc251947567"/>
      <w:r w:rsidRPr="00B32DB7">
        <w:t>Design for security and protection</w:t>
      </w:r>
      <w:bookmarkEnd w:id="1829"/>
      <w:r w:rsidRPr="00B32DB7">
        <w:t xml:space="preserve"> </w:t>
      </w:r>
    </w:p>
    <w:p w:rsidR="0039173C" w:rsidRPr="00B32DB7" w:rsidRDefault="0039173C" w:rsidP="0039173C">
      <w:pPr>
        <w:pStyle w:val="listepuce1"/>
      </w:pPr>
      <w:r w:rsidRPr="00B32DB7">
        <w:t>Data servers are protected by the CLS and CNES security</w:t>
      </w:r>
    </w:p>
    <w:p w:rsidR="0039173C" w:rsidRPr="00B32DB7" w:rsidRDefault="0039173C" w:rsidP="0039173C">
      <w:pPr>
        <w:pStyle w:val="listepuce1"/>
      </w:pPr>
      <w:r w:rsidRPr="00B32DB7">
        <w:t>Personal data are encrypted in the MIS Database.</w:t>
      </w:r>
    </w:p>
    <w:p w:rsidR="0063111E" w:rsidRPr="00B32DB7" w:rsidRDefault="0039173C" w:rsidP="0063111E">
      <w:pPr>
        <w:pStyle w:val="listepuce1"/>
      </w:pPr>
      <w:r w:rsidRPr="00B32DB7">
        <w:lastRenderedPageBreak/>
        <w:t>The administration module is an authenticated module using the centralized identification system: CAS.</w:t>
      </w:r>
    </w:p>
    <w:p w:rsidR="006A4ECE" w:rsidRPr="00B32DB7" w:rsidRDefault="006A4ECE" w:rsidP="00686CFE">
      <w:pPr>
        <w:pStyle w:val="Titre1"/>
      </w:pPr>
      <w:bookmarkStart w:id="1830" w:name="_Toc251947579"/>
      <w:bookmarkStart w:id="1831" w:name="_Toc337802473"/>
      <w:bookmarkStart w:id="1832" w:name="_Toc338340758"/>
      <w:bookmarkStart w:id="1833" w:name="_Toc365552750"/>
      <w:r w:rsidRPr="00B32DB7">
        <w:lastRenderedPageBreak/>
        <w:t>Appendices</w:t>
      </w:r>
      <w:bookmarkEnd w:id="1830"/>
      <w:bookmarkEnd w:id="1831"/>
      <w:bookmarkEnd w:id="1832"/>
      <w:bookmarkEnd w:id="1833"/>
      <w:r w:rsidRPr="00B32DB7">
        <w:t xml:space="preserve"> </w:t>
      </w:r>
    </w:p>
    <w:p w:rsidR="005972C6" w:rsidRPr="00B32DB7" w:rsidRDefault="006A4ECE" w:rsidP="00441B82">
      <w:pPr>
        <w:pStyle w:val="Titre2"/>
      </w:pPr>
      <w:bookmarkStart w:id="1834" w:name="_Toc251947581"/>
      <w:bookmarkStart w:id="1835" w:name="_Toc337802474"/>
      <w:bookmarkStart w:id="1836" w:name="_Toc338340759"/>
      <w:bookmarkStart w:id="1837" w:name="_Toc365552751"/>
      <w:r w:rsidRPr="00B32DB7">
        <w:t>Requirements traceability and allocations</w:t>
      </w:r>
      <w:bookmarkEnd w:id="1834"/>
      <w:bookmarkEnd w:id="1835"/>
      <w:bookmarkEnd w:id="1836"/>
      <w:bookmarkEnd w:id="1837"/>
    </w:p>
    <w:p w:rsidR="006B0165" w:rsidRPr="00B32DB7" w:rsidRDefault="006B0165" w:rsidP="006B0165">
      <w:commentRangeStart w:id="1838"/>
      <w:r w:rsidRPr="00B32DB7">
        <w:t>TBU</w:t>
      </w:r>
      <w:commentRangeEnd w:id="1838"/>
      <w:r w:rsidRPr="00B32DB7">
        <w:rPr>
          <w:rStyle w:val="Marquedecommentaire"/>
          <w:rFonts w:eastAsia="Times New Roman"/>
        </w:rPr>
        <w:commentReference w:id="1838"/>
      </w:r>
    </w:p>
    <w:p w:rsidR="006A4ECE" w:rsidRPr="00B32DB7" w:rsidRDefault="006A4ECE" w:rsidP="00441B82">
      <w:pPr>
        <w:pStyle w:val="Titre2"/>
      </w:pPr>
      <w:bookmarkStart w:id="1839" w:name="_Toc251947582"/>
      <w:bookmarkStart w:id="1840" w:name="_Toc337802475"/>
      <w:bookmarkStart w:id="1841" w:name="_Toc338340760"/>
      <w:bookmarkStart w:id="1842" w:name="_Toc365552752"/>
      <w:commentRangeStart w:id="1843"/>
      <w:r w:rsidRPr="00B32DB7">
        <w:t>Issues</w:t>
      </w:r>
      <w:bookmarkEnd w:id="1839"/>
      <w:r w:rsidRPr="00B32DB7">
        <w:t xml:space="preserve"> </w:t>
      </w:r>
      <w:r w:rsidR="001172EF" w:rsidRPr="00B32DB7">
        <w:t>(currently in discussion)</w:t>
      </w:r>
      <w:bookmarkEnd w:id="1840"/>
      <w:bookmarkEnd w:id="1841"/>
      <w:commentRangeEnd w:id="1843"/>
      <w:r w:rsidR="006B0165" w:rsidRPr="00B32DB7">
        <w:rPr>
          <w:rStyle w:val="Marquedecommentaire"/>
          <w:b w:val="0"/>
          <w:caps w:val="0"/>
          <w:color w:val="auto"/>
          <w:kern w:val="0"/>
        </w:rPr>
        <w:commentReference w:id="1843"/>
      </w:r>
      <w:bookmarkEnd w:id="1842"/>
    </w:p>
    <w:p w:rsidR="006B0165" w:rsidRPr="00B32DB7" w:rsidRDefault="006B0165" w:rsidP="006B0165"/>
    <w:p w:rsidR="005972C6" w:rsidRPr="00B32DB7" w:rsidRDefault="006A4ECE" w:rsidP="00441B82">
      <w:pPr>
        <w:pStyle w:val="Titre2"/>
      </w:pPr>
      <w:bookmarkStart w:id="1844" w:name="_Toc251947584"/>
      <w:bookmarkStart w:id="1845" w:name="_Toc337802477"/>
      <w:bookmarkStart w:id="1846" w:name="_Toc338340762"/>
      <w:bookmarkStart w:id="1847" w:name="_Toc365552753"/>
      <w:r w:rsidRPr="00B32DB7">
        <w:rPr>
          <w:szCs w:val="36"/>
        </w:rPr>
        <w:t>Materials, check list</w:t>
      </w:r>
      <w:bookmarkEnd w:id="1844"/>
      <w:r w:rsidRPr="00B32DB7">
        <w:t xml:space="preserve"> </w:t>
      </w:r>
      <w:r w:rsidR="00D54316" w:rsidRPr="00B32DB7">
        <w:t>(answers &amp; coverage)</w:t>
      </w:r>
      <w:bookmarkEnd w:id="1845"/>
      <w:bookmarkEnd w:id="1846"/>
      <w:bookmarkEnd w:id="1847"/>
    </w:p>
    <w:p w:rsidR="000E1931" w:rsidRPr="00B32DB7" w:rsidRDefault="000E1931" w:rsidP="008C66CB">
      <w:commentRangeStart w:id="1848"/>
      <w:r w:rsidRPr="00B32DB7">
        <w:t xml:space="preserve">These materials are the </w:t>
      </w:r>
      <w:r w:rsidRPr="00B32DB7">
        <w:rPr>
          <w:i/>
        </w:rPr>
        <w:t>real an abridged expectations</w:t>
      </w:r>
      <w:r w:rsidRPr="00B32DB7">
        <w:t xml:space="preserve"> of EC reviewers towards the MyOcean project to pass the PDRs and CDKP (please replace "CSF" by "MyOcean", "CSFRD" by "top level SRD").</w:t>
      </w:r>
      <w:commentRangeEnd w:id="1848"/>
      <w:r w:rsidR="006B0165" w:rsidRPr="00B32DB7">
        <w:rPr>
          <w:rStyle w:val="Marquedecommentaire"/>
          <w:rFonts w:eastAsia="Times New Roman"/>
        </w:rPr>
        <w:commentReference w:id="1848"/>
      </w:r>
    </w:p>
    <w:p w:rsidR="006A4ECE" w:rsidRPr="00B32DB7" w:rsidRDefault="006A4ECE" w:rsidP="00686CFE">
      <w:pPr>
        <w:pStyle w:val="Titre3"/>
      </w:pPr>
      <w:bookmarkStart w:id="1849" w:name="_Toc251947591"/>
      <w:bookmarkStart w:id="1850" w:name="_Toc337802478"/>
      <w:bookmarkStart w:id="1851" w:name="_Toc338340763"/>
      <w:bookmarkStart w:id="1852" w:name="_Toc365552754"/>
      <w:commentRangeStart w:id="1853"/>
      <w:r w:rsidRPr="00B32DB7">
        <w:t>Guidance on the Scope and Content of the ADD</w:t>
      </w:r>
      <w:bookmarkEnd w:id="1849"/>
      <w:r w:rsidRPr="00B32DB7">
        <w:t xml:space="preserve"> </w:t>
      </w:r>
      <w:r w:rsidR="00634EAF" w:rsidRPr="00B32DB7">
        <w:t>(SRR report</w:t>
      </w:r>
      <w:r w:rsidR="003E06EA" w:rsidRPr="00B32DB7">
        <w:t>, Review Panel</w:t>
      </w:r>
      <w:r w:rsidR="00634EAF" w:rsidRPr="00B32DB7">
        <w:t>)</w:t>
      </w:r>
      <w:bookmarkEnd w:id="1850"/>
      <w:bookmarkEnd w:id="1851"/>
      <w:commentRangeEnd w:id="1853"/>
      <w:r w:rsidR="006B0165" w:rsidRPr="00B32DB7">
        <w:rPr>
          <w:rStyle w:val="Marquedecommentaire"/>
          <w:b w:val="0"/>
          <w:color w:val="auto"/>
          <w:kern w:val="0"/>
        </w:rPr>
        <w:commentReference w:id="1853"/>
      </w:r>
      <w:bookmarkEnd w:id="1852"/>
    </w:p>
    <w:p w:rsidR="006A4ECE" w:rsidRPr="00B32DB7" w:rsidRDefault="00634EAF" w:rsidP="008C66CB">
      <w:pPr>
        <w:rPr>
          <w:lang w:eastAsia="fr-FR"/>
        </w:rPr>
      </w:pPr>
      <w:r w:rsidRPr="00B32DB7">
        <w:rPr>
          <w:lang w:eastAsia="fr-FR"/>
        </w:rPr>
        <w:t>F</w:t>
      </w:r>
      <w:r w:rsidR="006A4ECE" w:rsidRPr="00B32DB7">
        <w:rPr>
          <w:lang w:eastAsia="fr-FR"/>
        </w:rPr>
        <w:t xml:space="preserve">or V0, V1 and V2: </w:t>
      </w:r>
    </w:p>
    <w:p w:rsidR="006A4ECE" w:rsidRPr="00B32DB7" w:rsidRDefault="006A4ECE" w:rsidP="008C66CB">
      <w:pPr>
        <w:rPr>
          <w:lang w:eastAsia="fr-FR"/>
        </w:rPr>
      </w:pPr>
      <w:r w:rsidRPr="00B32DB7">
        <w:rPr>
          <w:lang w:eastAsia="fr-FR"/>
        </w:rPr>
        <w:t xml:space="preserve">A detailed functional (logical) architecture that illustrates how the input data is transformed into the products and services identified in the FTSS. In particular this architecture should describe the: </w:t>
      </w:r>
    </w:p>
    <w:p w:rsidR="006A4ECE" w:rsidRPr="00B32DB7" w:rsidRDefault="006B0165" w:rsidP="008C66CB">
      <w:pPr>
        <w:rPr>
          <w:lang w:eastAsia="fr-FR"/>
        </w:rPr>
      </w:pPr>
      <w:r w:rsidRPr="00B32DB7">
        <w:rPr>
          <w:lang w:eastAsia="fr-FR"/>
        </w:rPr>
        <w:t>Hierarchy</w:t>
      </w:r>
      <w:r w:rsidR="006A4ECE" w:rsidRPr="00B32DB7">
        <w:rPr>
          <w:lang w:eastAsia="fr-FR"/>
        </w:rPr>
        <w:t xml:space="preserve"> of functions; </w:t>
      </w:r>
    </w:p>
    <w:p w:rsidR="006A4ECE" w:rsidRPr="00B32DB7" w:rsidRDefault="006B0165" w:rsidP="008C66CB">
      <w:pPr>
        <w:rPr>
          <w:lang w:eastAsia="fr-FR"/>
        </w:rPr>
      </w:pPr>
      <w:r w:rsidRPr="00B32DB7">
        <w:rPr>
          <w:lang w:eastAsia="fr-FR"/>
        </w:rPr>
        <w:t>Associated</w:t>
      </w:r>
      <w:r w:rsidR="006A4ECE" w:rsidRPr="00B32DB7">
        <w:rPr>
          <w:lang w:eastAsia="fr-FR"/>
        </w:rPr>
        <w:t xml:space="preserve"> data flows. </w:t>
      </w:r>
    </w:p>
    <w:p w:rsidR="006A4ECE" w:rsidRPr="00B32DB7" w:rsidRDefault="006A4ECE" w:rsidP="008C66CB">
      <w:pPr>
        <w:rPr>
          <w:lang w:eastAsia="fr-FR"/>
        </w:rPr>
      </w:pPr>
      <w:r w:rsidRPr="00B32DB7">
        <w:rPr>
          <w:lang w:eastAsia="fr-FR"/>
        </w:rPr>
        <w:t xml:space="preserve">Design Requirements for Sub Systems </w:t>
      </w:r>
    </w:p>
    <w:p w:rsidR="006A4ECE" w:rsidRPr="00B32DB7" w:rsidRDefault="006A4ECE" w:rsidP="008C66CB">
      <w:pPr>
        <w:rPr>
          <w:lang w:eastAsia="fr-FR"/>
        </w:rPr>
      </w:pPr>
      <w:r w:rsidRPr="00B32DB7">
        <w:rPr>
          <w:lang w:eastAsia="fr-FR"/>
        </w:rPr>
        <w:t xml:space="preserve">This architecture shall be independent of the physical implementation. </w:t>
      </w:r>
    </w:p>
    <w:p w:rsidR="006A4ECE" w:rsidRPr="00B32DB7" w:rsidRDefault="006A4ECE" w:rsidP="008C66CB">
      <w:pPr>
        <w:rPr>
          <w:lang w:eastAsia="fr-FR"/>
        </w:rPr>
      </w:pPr>
      <w:r w:rsidRPr="00B32DB7">
        <w:rPr>
          <w:lang w:eastAsia="fr-FR"/>
        </w:rPr>
        <w:t xml:space="preserve">The description of the functional architecture shall follow a structured methodology consistent with accepted industry standards (IDEF0 has been identified in the DoW). </w:t>
      </w:r>
    </w:p>
    <w:p w:rsidR="006A4ECE" w:rsidRPr="00B32DB7" w:rsidRDefault="006A4ECE" w:rsidP="008C66CB">
      <w:pPr>
        <w:rPr>
          <w:lang w:eastAsia="fr-FR"/>
        </w:rPr>
      </w:pPr>
      <w:proofErr w:type="gramStart"/>
      <w:r w:rsidRPr="00B32DB7">
        <w:rPr>
          <w:lang w:eastAsia="fr-FR"/>
        </w:rPr>
        <w:t>A description of software architecture and its relationship to the functional architecture.</w:t>
      </w:r>
      <w:proofErr w:type="gramEnd"/>
      <w:r w:rsidRPr="00B32DB7">
        <w:rPr>
          <w:lang w:eastAsia="fr-FR"/>
        </w:rPr>
        <w:t xml:space="preserve"> In particular it should be possible to identify the main software components that will be used to implement the various functions. </w:t>
      </w:r>
    </w:p>
    <w:p w:rsidR="006A4ECE" w:rsidRPr="00B32DB7" w:rsidRDefault="006A4ECE" w:rsidP="008C66CB">
      <w:pPr>
        <w:rPr>
          <w:lang w:eastAsia="fr-FR"/>
        </w:rPr>
      </w:pPr>
      <w:r w:rsidRPr="00B32DB7">
        <w:rPr>
          <w:lang w:eastAsia="fr-FR"/>
        </w:rPr>
        <w:t xml:space="preserve">A description of the physical architecture showing the main hardware components, their geographical location and any associated communications links. </w:t>
      </w:r>
    </w:p>
    <w:p w:rsidR="006A4ECE" w:rsidRPr="00B32DB7" w:rsidRDefault="006A4ECE" w:rsidP="008C66CB">
      <w:pPr>
        <w:rPr>
          <w:lang w:eastAsia="fr-FR"/>
        </w:rPr>
      </w:pPr>
      <w:proofErr w:type="gramStart"/>
      <w:r w:rsidRPr="00B32DB7">
        <w:rPr>
          <w:lang w:eastAsia="fr-FR"/>
        </w:rPr>
        <w:t>A mapping of the software architecture onto the hardware architecture.</w:t>
      </w:r>
      <w:proofErr w:type="gramEnd"/>
      <w:r w:rsidRPr="00B32DB7">
        <w:rPr>
          <w:lang w:eastAsia="fr-FR"/>
        </w:rPr>
        <w:t xml:space="preserve"> </w:t>
      </w:r>
    </w:p>
    <w:p w:rsidR="006A4ECE" w:rsidRPr="00B32DB7" w:rsidRDefault="006A4ECE" w:rsidP="008C66CB">
      <w:pPr>
        <w:rPr>
          <w:lang w:eastAsia="fr-FR"/>
        </w:rPr>
      </w:pPr>
      <w:r w:rsidRPr="00B32DB7">
        <w:rPr>
          <w:lang w:eastAsia="fr-FR"/>
        </w:rPr>
        <w:lastRenderedPageBreak/>
        <w:t xml:space="preserve">A characterisation of the main interfaces and associated data flows. This shall include an explicit description of the output dataset from each TAC and MFC. </w:t>
      </w:r>
    </w:p>
    <w:p w:rsidR="006A4ECE" w:rsidRPr="00B32DB7" w:rsidRDefault="006A4ECE" w:rsidP="008C66CB">
      <w:pPr>
        <w:rPr>
          <w:lang w:eastAsia="fr-FR"/>
        </w:rPr>
      </w:pPr>
      <w:proofErr w:type="gramStart"/>
      <w:r w:rsidRPr="00B32DB7">
        <w:rPr>
          <w:lang w:eastAsia="fr-FR"/>
        </w:rPr>
        <w:t>The proposed redundancy concept which identifies how products and services can continue to be provided in the event of failures.</w:t>
      </w:r>
      <w:proofErr w:type="gramEnd"/>
      <w:r w:rsidRPr="00B32DB7">
        <w:rPr>
          <w:lang w:eastAsia="fr-FR"/>
        </w:rPr>
        <w:t xml:space="preserve"> This concept should contain an identification of the backup system or product, a specification of any differences between the back-up option and the default system, a characterisation of the impact of the identified outage on the service chain performance and a characterisation of the consequences for the user organisations. This should include consideration of at least the following cases: </w:t>
      </w:r>
    </w:p>
    <w:p w:rsidR="00634EAF" w:rsidRPr="00B32DB7" w:rsidRDefault="006A4ECE" w:rsidP="008C66CB">
      <w:pPr>
        <w:rPr>
          <w:lang w:eastAsia="fr-FR"/>
        </w:rPr>
      </w:pPr>
      <w:proofErr w:type="gramStart"/>
      <w:r w:rsidRPr="00B32DB7">
        <w:rPr>
          <w:lang w:eastAsia="fr-FR"/>
        </w:rPr>
        <w:t>the</w:t>
      </w:r>
      <w:proofErr w:type="gramEnd"/>
      <w:r w:rsidRPr="00B32DB7">
        <w:rPr>
          <w:lang w:eastAsia="fr-FR"/>
        </w:rPr>
        <w:t xml:space="preserve"> case of a particular product not being available under conditions compliant with availability guarantees and service level agreements </w:t>
      </w:r>
    </w:p>
    <w:p w:rsidR="00634EAF" w:rsidRPr="00B32DB7" w:rsidRDefault="006A4ECE" w:rsidP="008C66CB">
      <w:pPr>
        <w:rPr>
          <w:lang w:eastAsia="fr-FR"/>
        </w:rPr>
      </w:pPr>
      <w:proofErr w:type="gramStart"/>
      <w:r w:rsidRPr="00B32DB7">
        <w:rPr>
          <w:lang w:eastAsia="fr-FR"/>
        </w:rPr>
        <w:t>the</w:t>
      </w:r>
      <w:proofErr w:type="gramEnd"/>
      <w:r w:rsidRPr="00B32DB7">
        <w:rPr>
          <w:lang w:eastAsia="fr-FR"/>
        </w:rPr>
        <w:t xml:space="preserve"> case of an input data set or TAC output not being available under conditions compliant with availability guarantees and service level agreements </w:t>
      </w:r>
    </w:p>
    <w:p w:rsidR="00634EAF" w:rsidRPr="00B32DB7" w:rsidRDefault="006A4ECE" w:rsidP="008C66CB">
      <w:pPr>
        <w:rPr>
          <w:lang w:eastAsia="fr-FR"/>
        </w:rPr>
      </w:pPr>
      <w:proofErr w:type="gramStart"/>
      <w:r w:rsidRPr="00B32DB7">
        <w:rPr>
          <w:lang w:eastAsia="fr-FR"/>
        </w:rPr>
        <w:t>the</w:t>
      </w:r>
      <w:proofErr w:type="gramEnd"/>
      <w:r w:rsidRPr="00B32DB7">
        <w:rPr>
          <w:lang w:eastAsia="fr-FR"/>
        </w:rPr>
        <w:t xml:space="preserve"> case of a particular system element involved in the generation of TAC or MFC outputs not being available under conditions compliant with availability guarantees and service level agreements </w:t>
      </w:r>
    </w:p>
    <w:p w:rsidR="00634EAF" w:rsidRPr="00B32DB7" w:rsidRDefault="006A4ECE" w:rsidP="008C66CB">
      <w:pPr>
        <w:rPr>
          <w:lang w:eastAsia="fr-FR"/>
        </w:rPr>
      </w:pPr>
      <w:proofErr w:type="gramStart"/>
      <w:r w:rsidRPr="00B32DB7">
        <w:rPr>
          <w:lang w:eastAsia="fr-FR"/>
        </w:rPr>
        <w:t>the</w:t>
      </w:r>
      <w:proofErr w:type="gramEnd"/>
      <w:r w:rsidRPr="00B32DB7">
        <w:rPr>
          <w:lang w:eastAsia="fr-FR"/>
        </w:rPr>
        <w:t xml:space="preserve"> case of a distributed data base holding input data, TAC output or MFC output products not being available under conditions compliant with availability guarantees and service level agreements </w:t>
      </w:r>
    </w:p>
    <w:p w:rsidR="00634EAF" w:rsidRPr="00B32DB7" w:rsidRDefault="006A4ECE" w:rsidP="008C66CB">
      <w:pPr>
        <w:rPr>
          <w:lang w:eastAsia="fr-FR"/>
        </w:rPr>
      </w:pPr>
      <w:proofErr w:type="gramStart"/>
      <w:r w:rsidRPr="00B32DB7">
        <w:rPr>
          <w:lang w:eastAsia="fr-FR"/>
        </w:rPr>
        <w:t>the</w:t>
      </w:r>
      <w:proofErr w:type="gramEnd"/>
      <w:r w:rsidRPr="00B32DB7">
        <w:rPr>
          <w:lang w:eastAsia="fr-FR"/>
        </w:rPr>
        <w:t xml:space="preserve"> case of partial or total failure of default servers on which key data sets are stored or key routing and status information is maintained </w:t>
      </w:r>
    </w:p>
    <w:p w:rsidR="006A4ECE" w:rsidRPr="00B32DB7" w:rsidRDefault="006A4ECE" w:rsidP="008C66CB">
      <w:pPr>
        <w:rPr>
          <w:lang w:eastAsia="fr-FR"/>
        </w:rPr>
      </w:pPr>
      <w:proofErr w:type="gramStart"/>
      <w:r w:rsidRPr="00B32DB7">
        <w:rPr>
          <w:lang w:eastAsia="fr-FR"/>
        </w:rPr>
        <w:t>the</w:t>
      </w:r>
      <w:proofErr w:type="gramEnd"/>
      <w:r w:rsidRPr="00B32DB7">
        <w:rPr>
          <w:lang w:eastAsia="fr-FR"/>
        </w:rPr>
        <w:t xml:space="preserve"> case of partial or total failure of the default communications infrastructure supporting exchange of data products between partners or delivery of output products to users </w:t>
      </w:r>
    </w:p>
    <w:p w:rsidR="006A4ECE" w:rsidRPr="00B32DB7" w:rsidRDefault="006A4ECE" w:rsidP="008C66CB">
      <w:pPr>
        <w:rPr>
          <w:lang w:eastAsia="fr-FR"/>
        </w:rPr>
      </w:pPr>
      <w:r w:rsidRPr="00B32DB7">
        <w:rPr>
          <w:lang w:eastAsia="fr-FR"/>
        </w:rPr>
        <w:t xml:space="preserve">An availability analysis showing how the proposed redundancy concept is consistent with the defined availability commitments provided with the FTSS. </w:t>
      </w:r>
    </w:p>
    <w:p w:rsidR="006A4ECE" w:rsidRPr="00B32DB7" w:rsidRDefault="006A4ECE" w:rsidP="00686CFE">
      <w:pPr>
        <w:pStyle w:val="Titre3"/>
      </w:pPr>
      <w:bookmarkStart w:id="1854" w:name="_Toc251947592"/>
      <w:bookmarkStart w:id="1855" w:name="_Toc337802479"/>
      <w:bookmarkStart w:id="1856" w:name="_Toc338340764"/>
      <w:bookmarkStart w:id="1857" w:name="_Toc365552755"/>
      <w:r w:rsidRPr="00B32DB7">
        <w:t>The "GMES Guideline"</w:t>
      </w:r>
      <w:bookmarkEnd w:id="1854"/>
      <w:bookmarkEnd w:id="1855"/>
      <w:bookmarkEnd w:id="1856"/>
      <w:bookmarkEnd w:id="1857"/>
      <w:r w:rsidRPr="00B32DB7">
        <w:t xml:space="preserve"> </w:t>
      </w:r>
    </w:p>
    <w:p w:rsidR="006A4ECE" w:rsidRPr="00B32DB7" w:rsidRDefault="006A4ECE" w:rsidP="00D258A7">
      <w:pPr>
        <w:pStyle w:val="Titre4"/>
        <w:rPr>
          <w:lang w:val="en-GB"/>
        </w:rPr>
      </w:pPr>
      <w:bookmarkStart w:id="1858" w:name="_Toc251947593"/>
      <w:bookmarkStart w:id="1859" w:name="_Toc337802480"/>
      <w:bookmarkStart w:id="1860" w:name="_Toc365552756"/>
      <w:r w:rsidRPr="00B32DB7">
        <w:rPr>
          <w:lang w:val="en-GB"/>
        </w:rPr>
        <w:t>System Architectural Design Phase</w:t>
      </w:r>
      <w:bookmarkEnd w:id="1858"/>
      <w:bookmarkEnd w:id="1859"/>
      <w:bookmarkEnd w:id="1860"/>
      <w:r w:rsidRPr="00B32DB7">
        <w:rPr>
          <w:lang w:val="en-GB"/>
        </w:rPr>
        <w:t xml:space="preserve"> </w:t>
      </w:r>
    </w:p>
    <w:p w:rsidR="006A4ECE" w:rsidRPr="00B32DB7" w:rsidRDefault="006A4ECE" w:rsidP="008C66CB">
      <w:pPr>
        <w:rPr>
          <w:lang w:eastAsia="fr-FR"/>
        </w:rPr>
      </w:pPr>
      <w:r w:rsidRPr="00B32DB7">
        <w:rPr>
          <w:lang w:eastAsia="fr-FR"/>
        </w:rPr>
        <w:t>To further develop architectural design of the service provision infrastructure, initially elaborated at the proposal stage, through for instance the elaboration of a high-level physical model of the CSF system that identifies main components of the system (software and hardware) together with their interfaces that establishes the overall design framework for the subsequent development</w:t>
      </w:r>
      <w:r w:rsidR="002937C2" w:rsidRPr="00B32DB7">
        <w:rPr>
          <w:lang w:eastAsia="fr-FR"/>
        </w:rPr>
        <w:t>.</w:t>
      </w:r>
      <w:r w:rsidRPr="00B32DB7">
        <w:rPr>
          <w:lang w:eastAsia="fr-FR"/>
        </w:rPr>
        <w:t xml:space="preserve"> The design framework should be adaptable (easy to modify and maintain), efficient (make best use of available resources) and understandable (can be built, operated and maintained). All design decisions should be recorded and justified. The decomposition of the system into its main components should be to a level of definition that is sufficient to allow small groups to work in parallel on their subsequent detailed design and implementation. </w:t>
      </w:r>
    </w:p>
    <w:p w:rsidR="006A4ECE" w:rsidRPr="00B32DB7" w:rsidRDefault="006A4ECE" w:rsidP="008C66CB">
      <w:pPr>
        <w:rPr>
          <w:lang w:eastAsia="fr-FR"/>
        </w:rPr>
      </w:pPr>
      <w:r w:rsidRPr="00B32DB7">
        <w:rPr>
          <w:lang w:eastAsia="fr-FR"/>
        </w:rPr>
        <w:lastRenderedPageBreak/>
        <w:t xml:space="preserve">To define the components and the exchanges between them, </w:t>
      </w:r>
    </w:p>
    <w:p w:rsidR="006A4ECE" w:rsidRPr="00B32DB7" w:rsidRDefault="006A4ECE" w:rsidP="008C66CB">
      <w:pPr>
        <w:rPr>
          <w:lang w:eastAsia="fr-FR"/>
        </w:rPr>
      </w:pPr>
      <w:r w:rsidRPr="00B32DB7">
        <w:rPr>
          <w:lang w:eastAsia="fr-FR"/>
        </w:rPr>
        <w:t xml:space="preserve">To further consolidate the external interfaces, </w:t>
      </w:r>
    </w:p>
    <w:p w:rsidR="006A4ECE" w:rsidRPr="00B32DB7" w:rsidRDefault="006A4ECE" w:rsidP="008C66CB">
      <w:pPr>
        <w:rPr>
          <w:lang w:eastAsia="fr-FR"/>
        </w:rPr>
      </w:pPr>
      <w:r w:rsidRPr="00B32DB7">
        <w:rPr>
          <w:lang w:eastAsia="fr-FR"/>
        </w:rPr>
        <w:t xml:space="preserve">To perform prototyping as necessary to justify the design, </w:t>
      </w:r>
    </w:p>
    <w:p w:rsidR="006A4ECE" w:rsidRPr="00B32DB7" w:rsidRDefault="006A4ECE" w:rsidP="008C66CB">
      <w:pPr>
        <w:rPr>
          <w:lang w:eastAsia="fr-FR"/>
        </w:rPr>
      </w:pPr>
      <w:r w:rsidRPr="00B32DB7">
        <w:rPr>
          <w:lang w:eastAsia="fr-FR"/>
        </w:rPr>
        <w:t xml:space="preserve">To define how the system will be integrated and tested, </w:t>
      </w:r>
    </w:p>
    <w:p w:rsidR="006A4ECE" w:rsidRPr="00B32DB7" w:rsidRDefault="006A4ECE" w:rsidP="008C66CB">
      <w:pPr>
        <w:rPr>
          <w:lang w:eastAsia="fr-FR"/>
        </w:rPr>
      </w:pPr>
      <w:r w:rsidRPr="00B32DB7">
        <w:rPr>
          <w:lang w:eastAsia="fr-FR"/>
        </w:rPr>
        <w:t xml:space="preserve">And to further define how the system will be operated. </w:t>
      </w:r>
    </w:p>
    <w:p w:rsidR="006A4ECE" w:rsidRPr="00B32DB7" w:rsidRDefault="006A4ECE" w:rsidP="008C66CB">
      <w:pPr>
        <w:rPr>
          <w:lang w:eastAsia="fr-FR"/>
        </w:rPr>
      </w:pPr>
      <w:r w:rsidRPr="00B32DB7">
        <w:rPr>
          <w:lang w:eastAsia="fr-FR"/>
        </w:rPr>
        <w:t xml:space="preserve">In the case where the CSF is built from existing building blocks, the design phase will concentrate on the overall system consistency, the newly developed items and the interconnection between elements. </w:t>
      </w:r>
    </w:p>
    <w:p w:rsidR="006A4ECE" w:rsidRPr="00B32DB7" w:rsidRDefault="006A4ECE" w:rsidP="00D258A7">
      <w:pPr>
        <w:pStyle w:val="Titre4"/>
        <w:rPr>
          <w:lang w:val="en-GB"/>
        </w:rPr>
      </w:pPr>
      <w:bookmarkStart w:id="1861" w:name="_Toc251947594"/>
      <w:bookmarkStart w:id="1862" w:name="_Toc337802481"/>
      <w:bookmarkStart w:id="1863" w:name="_Toc365552757"/>
      <w:r w:rsidRPr="00B32DB7">
        <w:rPr>
          <w:lang w:val="en-GB"/>
        </w:rPr>
        <w:t>ADD</w:t>
      </w:r>
      <w:bookmarkEnd w:id="1861"/>
      <w:bookmarkEnd w:id="1862"/>
      <w:bookmarkEnd w:id="1863"/>
      <w:r w:rsidRPr="00B32DB7">
        <w:rPr>
          <w:lang w:val="en-GB"/>
        </w:rPr>
        <w:t xml:space="preserve"> </w:t>
      </w:r>
    </w:p>
    <w:p w:rsidR="006A4ECE" w:rsidRPr="00B32DB7" w:rsidRDefault="006A4ECE" w:rsidP="008C66CB">
      <w:pPr>
        <w:rPr>
          <w:lang w:eastAsia="fr-FR"/>
        </w:rPr>
      </w:pPr>
      <w:r w:rsidRPr="00B32DB7">
        <w:rPr>
          <w:lang w:eastAsia="fr-FR"/>
        </w:rPr>
        <w:t xml:space="preserve">The Architectural design document describes how the requirements defined in the SRD will be implemented. The ADD should describe at least: </w:t>
      </w:r>
    </w:p>
    <w:p w:rsidR="006A4ECE" w:rsidRPr="00B32DB7" w:rsidRDefault="006A4ECE" w:rsidP="008C66CB">
      <w:pPr>
        <w:rPr>
          <w:lang w:eastAsia="fr-FR"/>
        </w:rPr>
      </w:pPr>
      <w:commentRangeStart w:id="1864"/>
      <w:proofErr w:type="gramStart"/>
      <w:r w:rsidRPr="00B32DB7">
        <w:rPr>
          <w:lang w:eastAsia="fr-FR"/>
        </w:rPr>
        <w:t>the</w:t>
      </w:r>
      <w:proofErr w:type="gramEnd"/>
      <w:r w:rsidRPr="00B32DB7">
        <w:rPr>
          <w:lang w:eastAsia="fr-FR"/>
        </w:rPr>
        <w:t xml:space="preserve"> functional (logical) architecture (apportionment of requirement between components); </w:t>
      </w:r>
      <w:commentRangeEnd w:id="1864"/>
      <w:r w:rsidR="00600DA1" w:rsidRPr="00B32DB7">
        <w:rPr>
          <w:rStyle w:val="Marquedecommentaire"/>
          <w:rFonts w:eastAsia="Times New Roman"/>
        </w:rPr>
        <w:commentReference w:id="1864"/>
      </w:r>
    </w:p>
    <w:p w:rsidR="006A4ECE" w:rsidRPr="00B32DB7" w:rsidRDefault="006A4ECE" w:rsidP="008C66CB">
      <w:pPr>
        <w:rPr>
          <w:lang w:eastAsia="fr-FR"/>
        </w:rPr>
      </w:pPr>
      <w:commentRangeStart w:id="1865"/>
      <w:proofErr w:type="gramStart"/>
      <w:r w:rsidRPr="00B32DB7">
        <w:rPr>
          <w:lang w:eastAsia="fr-FR"/>
        </w:rPr>
        <w:t>the</w:t>
      </w:r>
      <w:proofErr w:type="gramEnd"/>
      <w:r w:rsidRPr="00B32DB7">
        <w:rPr>
          <w:lang w:eastAsia="fr-FR"/>
        </w:rPr>
        <w:t xml:space="preserve"> software architecture proposed for realising the functional architecture (with traceability to the functional architecture); </w:t>
      </w:r>
      <w:commentRangeEnd w:id="1865"/>
      <w:r w:rsidR="00600DA1" w:rsidRPr="00B32DB7">
        <w:rPr>
          <w:rStyle w:val="Marquedecommentaire"/>
          <w:rFonts w:eastAsia="Times New Roman"/>
        </w:rPr>
        <w:commentReference w:id="1865"/>
      </w:r>
    </w:p>
    <w:p w:rsidR="006A4ECE" w:rsidRPr="00B32DB7" w:rsidRDefault="006A4ECE" w:rsidP="008C66CB">
      <w:pPr>
        <w:rPr>
          <w:lang w:eastAsia="fr-FR"/>
        </w:rPr>
      </w:pPr>
      <w:commentRangeStart w:id="1866"/>
      <w:proofErr w:type="gramStart"/>
      <w:r w:rsidRPr="00B32DB7">
        <w:rPr>
          <w:lang w:eastAsia="fr-FR"/>
        </w:rPr>
        <w:t>the</w:t>
      </w:r>
      <w:proofErr w:type="gramEnd"/>
      <w:r w:rsidRPr="00B32DB7">
        <w:rPr>
          <w:lang w:eastAsia="fr-FR"/>
        </w:rPr>
        <w:t xml:space="preserve"> hardware architecture; </w:t>
      </w:r>
      <w:commentRangeEnd w:id="1866"/>
      <w:r w:rsidR="006B0165" w:rsidRPr="00B32DB7">
        <w:rPr>
          <w:rStyle w:val="Marquedecommentaire"/>
          <w:rFonts w:eastAsia="Times New Roman"/>
        </w:rPr>
        <w:commentReference w:id="1866"/>
      </w:r>
    </w:p>
    <w:p w:rsidR="006A4ECE" w:rsidRPr="00B32DB7" w:rsidRDefault="006A4ECE" w:rsidP="008C66CB">
      <w:pPr>
        <w:rPr>
          <w:lang w:eastAsia="fr-FR"/>
        </w:rPr>
      </w:pPr>
      <w:commentRangeStart w:id="1867"/>
      <w:proofErr w:type="gramStart"/>
      <w:r w:rsidRPr="00B32DB7">
        <w:rPr>
          <w:lang w:eastAsia="fr-FR"/>
        </w:rPr>
        <w:t>the</w:t>
      </w:r>
      <w:proofErr w:type="gramEnd"/>
      <w:r w:rsidRPr="00B32DB7">
        <w:rPr>
          <w:lang w:eastAsia="fr-FR"/>
        </w:rPr>
        <w:t xml:space="preserve"> mapping of the software architecture onto the hardware architecture; </w:t>
      </w:r>
      <w:commentRangeEnd w:id="1867"/>
      <w:r w:rsidR="006B0165" w:rsidRPr="00B32DB7">
        <w:rPr>
          <w:rStyle w:val="Marquedecommentaire"/>
          <w:rFonts w:eastAsia="Times New Roman"/>
        </w:rPr>
        <w:commentReference w:id="1867"/>
      </w:r>
    </w:p>
    <w:p w:rsidR="006A4ECE" w:rsidRPr="00B32DB7" w:rsidRDefault="006A4ECE" w:rsidP="008C66CB">
      <w:pPr>
        <w:rPr>
          <w:lang w:eastAsia="fr-FR"/>
        </w:rPr>
      </w:pPr>
      <w:commentRangeStart w:id="1868"/>
      <w:proofErr w:type="gramStart"/>
      <w:r w:rsidRPr="00B32DB7">
        <w:rPr>
          <w:lang w:eastAsia="fr-FR"/>
        </w:rPr>
        <w:t>traceability</w:t>
      </w:r>
      <w:proofErr w:type="gramEnd"/>
      <w:r w:rsidRPr="00B32DB7">
        <w:rPr>
          <w:lang w:eastAsia="fr-FR"/>
        </w:rPr>
        <w:t xml:space="preserve"> of the proposed </w:t>
      </w:r>
      <w:r w:rsidR="007063B6" w:rsidRPr="00B32DB7">
        <w:rPr>
          <w:lang w:eastAsia="fr-FR"/>
        </w:rPr>
        <w:t>Design for</w:t>
      </w:r>
      <w:r w:rsidRPr="00B32DB7">
        <w:rPr>
          <w:lang w:eastAsia="fr-FR"/>
        </w:rPr>
        <w:t xml:space="preserve"> the C</w:t>
      </w:r>
      <w:r w:rsidR="00600DA1" w:rsidRPr="00B32DB7">
        <w:rPr>
          <w:lang w:eastAsia="fr-FR"/>
        </w:rPr>
        <w:t>I</w:t>
      </w:r>
      <w:r w:rsidRPr="00B32DB7">
        <w:rPr>
          <w:lang w:eastAsia="fr-FR"/>
        </w:rPr>
        <w:t>S</w:t>
      </w:r>
      <w:r w:rsidR="00600DA1" w:rsidRPr="00B32DB7">
        <w:rPr>
          <w:lang w:eastAsia="fr-FR"/>
        </w:rPr>
        <w:t xml:space="preserve"> S</w:t>
      </w:r>
      <w:r w:rsidRPr="00B32DB7">
        <w:rPr>
          <w:lang w:eastAsia="fr-FR"/>
        </w:rPr>
        <w:t xml:space="preserve">RD. </w:t>
      </w:r>
      <w:commentRangeEnd w:id="1868"/>
      <w:r w:rsidR="00600DA1" w:rsidRPr="00B32DB7">
        <w:rPr>
          <w:rStyle w:val="Marquedecommentaire"/>
          <w:rFonts w:eastAsia="Times New Roman"/>
        </w:rPr>
        <w:commentReference w:id="1868"/>
      </w:r>
    </w:p>
    <w:p w:rsidR="006A4ECE" w:rsidRPr="00B32DB7" w:rsidRDefault="006A4ECE" w:rsidP="008C66CB">
      <w:pPr>
        <w:rPr>
          <w:lang w:eastAsia="fr-FR"/>
        </w:rPr>
      </w:pPr>
      <w:r w:rsidRPr="00B32DB7">
        <w:rPr>
          <w:lang w:eastAsia="fr-FR"/>
        </w:rPr>
        <w:t>The ADD is substantiated by the necessary trade-offs, gathered in a design justification file. Prototyping may be necessary to validate a certain number of concepts and to propose an a</w:t>
      </w:r>
      <w:r w:rsidR="005972C6" w:rsidRPr="00B32DB7">
        <w:rPr>
          <w:lang w:eastAsia="fr-FR"/>
        </w:rPr>
        <w:t>dequate Human Machine Interface.</w:t>
      </w:r>
    </w:p>
    <w:p w:rsidR="00C968D7" w:rsidRPr="00B32DB7" w:rsidRDefault="00C968D7" w:rsidP="008C66CB">
      <w:pPr>
        <w:rPr>
          <w:lang w:eastAsia="fr-FR"/>
        </w:rPr>
      </w:pPr>
    </w:p>
    <w:sectPr w:rsidR="00C968D7" w:rsidRPr="00B32DB7" w:rsidSect="00A9716D">
      <w:headerReference w:type="default" r:id="rId165"/>
      <w:footerReference w:type="default" r:id="rId166"/>
      <w:pgSz w:w="11906" w:h="16838" w:code="9"/>
      <w:pgMar w:top="1418" w:right="1418" w:bottom="1418" w:left="1418" w:header="284" w:footer="19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3" w:author="dearith" w:date="2013-09-04T17:00:00Z" w:initials="de">
    <w:p w:rsidR="00E27E36" w:rsidRDefault="00E27E36">
      <w:pPr>
        <w:pStyle w:val="Commentaire"/>
      </w:pPr>
      <w:r>
        <w:rPr>
          <w:rStyle w:val="Marquedecommentaire"/>
        </w:rPr>
        <w:annotationRef/>
      </w:r>
      <w:r>
        <w:t xml:space="preserve">Dissociate User Management and User management Administration (aoll-web-admin and atoll-is). We consider User management is </w:t>
      </w:r>
      <w:proofErr w:type="gramStart"/>
      <w:r>
        <w:t>composed  of</w:t>
      </w:r>
      <w:proofErr w:type="gramEnd"/>
      <w:r>
        <w:t xml:space="preserve"> User management administration + authentication + Authorization. User management Administration use s Authentication. Authorization depends on Authentication because authorization attributes flow through the CAS Authentication mechanism (NOT TRUE for VSFTPD authentication)</w:t>
      </w:r>
    </w:p>
  </w:comment>
  <w:comment w:id="69" w:author="ggasciarino" w:date="2013-09-04T17:00:00Z" w:initials="g">
    <w:p w:rsidR="00E27E36" w:rsidRDefault="00E27E36" w:rsidP="003D4868">
      <w:pPr>
        <w:pStyle w:val="Commentaire"/>
      </w:pPr>
      <w:r>
        <w:t xml:space="preserve">LDAP should be inside. What about dissemination gateway with oceanotron or metno subbsetter instead of </w:t>
      </w:r>
      <w:proofErr w:type="gramStart"/>
      <w:r>
        <w:t>motu ?</w:t>
      </w:r>
      <w:proofErr w:type="gramEnd"/>
    </w:p>
  </w:comment>
  <w:comment w:id="74" w:author="ggasciarino" w:date="2013-09-04T17:00:00Z" w:initials="g">
    <w:p w:rsidR="00E27E36" w:rsidRDefault="00E27E36" w:rsidP="003D4868">
      <w:pPr>
        <w:pStyle w:val="Commentaire"/>
      </w:pPr>
      <w:r>
        <w:rPr>
          <w:rStyle w:val="Marquedecommentaire"/>
        </w:rPr>
        <w:annotationRef/>
      </w:r>
      <w:r>
        <w:t>Order products does not exist anymore in V4 specs</w:t>
      </w:r>
    </w:p>
  </w:comment>
  <w:comment w:id="81" w:author="ggasciarino" w:date="2013-09-04T17:00:00Z" w:initials="g">
    <w:p w:rsidR="00E27E36" w:rsidRDefault="00E27E36" w:rsidP="003D4868">
      <w:pPr>
        <w:pStyle w:val="Commentaire"/>
      </w:pPr>
      <w:r>
        <w:rPr>
          <w:rStyle w:val="Marquedecommentaire"/>
        </w:rPr>
        <w:annotationRef/>
      </w:r>
      <w:r>
        <w:t>Need more details. Maybe the configuration of each component is not that “standard”. Need to be detailed in each sub chapters</w:t>
      </w:r>
    </w:p>
  </w:comment>
  <w:comment w:id="91" w:author="ggasciarino" w:date="2013-09-04T17:00:00Z" w:initials="g">
    <w:p w:rsidR="00E27E36" w:rsidRDefault="00E27E36" w:rsidP="00D54113">
      <w:pPr>
        <w:pStyle w:val="Commentaire"/>
      </w:pPr>
      <w:r>
        <w:rPr>
          <w:rStyle w:val="Marquedecommentaire"/>
        </w:rPr>
        <w:annotationRef/>
      </w:r>
      <w:r>
        <w:t>Version? Configuration? (Pooling, deconnection timeout, attributes sent, filter of attributes ...) Discussion about advantages of this solution.</w:t>
      </w:r>
    </w:p>
  </w:comment>
  <w:comment w:id="93" w:author="ggasciarino" w:date="2013-09-04T17:00:00Z" w:initials="g">
    <w:p w:rsidR="00E27E36" w:rsidRDefault="00E27E36" w:rsidP="00D54113">
      <w:pPr>
        <w:pStyle w:val="Commentaire"/>
      </w:pPr>
      <w:r>
        <w:rPr>
          <w:rStyle w:val="Marquedecommentaire"/>
        </w:rPr>
        <w:annotationRef/>
      </w:r>
      <w:r>
        <w:t>To be updated</w:t>
      </w:r>
    </w:p>
  </w:comment>
  <w:comment w:id="128" w:author="ggasciarino" w:date="2013-09-04T17:00:00Z" w:initials="g">
    <w:p w:rsidR="00E27E36" w:rsidRDefault="00E27E36" w:rsidP="007B7BB9">
      <w:pPr>
        <w:pStyle w:val="Commentaire"/>
      </w:pPr>
      <w:r>
        <w:rPr>
          <w:rStyle w:val="Marquedecommentaire"/>
        </w:rPr>
        <w:annotationRef/>
      </w:r>
      <w:r>
        <w:t>To be updated</w:t>
      </w:r>
    </w:p>
  </w:comment>
  <w:comment w:id="129" w:author="dearith" w:date="2013-09-04T17:00:00Z" w:initials="de">
    <w:p w:rsidR="00E27E36" w:rsidRDefault="00E27E36">
      <w:pPr>
        <w:pStyle w:val="Commentaire"/>
      </w:pPr>
      <w:r>
        <w:rPr>
          <w:rStyle w:val="Marquedecommentaire"/>
        </w:rPr>
        <w:annotationRef/>
      </w:r>
      <w:r>
        <w:t xml:space="preserve">What is the connection </w:t>
      </w:r>
      <w:proofErr w:type="gramStart"/>
      <w:r>
        <w:t>between  User</w:t>
      </w:r>
      <w:proofErr w:type="gramEnd"/>
      <w:r>
        <w:t xml:space="preserve"> Management Admiistration and CRM Tool ?</w:t>
      </w:r>
    </w:p>
  </w:comment>
  <w:comment w:id="130" w:author="dearith" w:date="2013-09-04T17:00:00Z" w:initials="de">
    <w:p w:rsidR="00E27E36" w:rsidRDefault="00E27E36">
      <w:pPr>
        <w:pStyle w:val="Commentaire"/>
      </w:pPr>
      <w:r>
        <w:rPr>
          <w:rStyle w:val="Marquedecommentaire"/>
        </w:rPr>
        <w:annotationRef/>
      </w:r>
      <w:r>
        <w:t>This is an obsolete Atoll V1 overview</w:t>
      </w:r>
    </w:p>
  </w:comment>
  <w:comment w:id="143" w:author="dearith" w:date="2013-09-04T17:00:00Z" w:initials="de">
    <w:p w:rsidR="00E27E36" w:rsidRDefault="00E27E36">
      <w:pPr>
        <w:pStyle w:val="Commentaire"/>
      </w:pPr>
      <w:r>
        <w:rPr>
          <w:rStyle w:val="Marquedecommentaire"/>
        </w:rPr>
        <w:annotationRef/>
      </w:r>
      <w:r>
        <w:t>There is no last update date anywhere. Should be removed</w:t>
      </w:r>
    </w:p>
  </w:comment>
  <w:comment w:id="144" w:author="dearith" w:date="2013-09-04T17:00:00Z" w:initials="de">
    <w:p w:rsidR="00E27E36" w:rsidRDefault="00E27E36">
      <w:pPr>
        <w:pStyle w:val="Commentaire"/>
      </w:pPr>
      <w:r>
        <w:rPr>
          <w:rStyle w:val="Marquedecommentaire"/>
        </w:rPr>
        <w:annotationRef/>
      </w:r>
      <w:r>
        <w:t>TO BE CONFIRMED in V4</w:t>
      </w:r>
    </w:p>
  </w:comment>
  <w:comment w:id="146" w:author="ggasciarino" w:date="2013-09-04T17:00:00Z" w:initials="g">
    <w:p w:rsidR="00E27E36" w:rsidRDefault="00E27E36">
      <w:pPr>
        <w:pStyle w:val="Commentaire"/>
      </w:pPr>
      <w:r>
        <w:rPr>
          <w:rStyle w:val="Marquedecommentaire"/>
        </w:rPr>
        <w:annotationRef/>
      </w:r>
      <w:r>
        <w:t>Missing configuration requirement</w:t>
      </w:r>
    </w:p>
  </w:comment>
  <w:comment w:id="147" w:author="ggasciarino" w:date="2013-09-04T17:00:00Z" w:initials="g">
    <w:p w:rsidR="00E27E36" w:rsidRDefault="00E27E36">
      <w:pPr>
        <w:pStyle w:val="Commentaire"/>
      </w:pPr>
      <w:r>
        <w:rPr>
          <w:rStyle w:val="Marquedecommentaire"/>
        </w:rPr>
        <w:annotationRef/>
      </w:r>
      <w:r>
        <w:t>Which one(s)? What kind? Business model?</w:t>
      </w:r>
    </w:p>
    <w:p w:rsidR="00E27E36" w:rsidRDefault="00E27E36">
      <w:pPr>
        <w:pStyle w:val="Commentaire"/>
      </w:pPr>
    </w:p>
  </w:comment>
  <w:comment w:id="148" w:author="dearith" w:date="2013-09-04T17:00:00Z" w:initials="de">
    <w:p w:rsidR="00E27E36" w:rsidRDefault="00E27E36">
      <w:pPr>
        <w:pStyle w:val="Commentaire"/>
      </w:pPr>
      <w:r>
        <w:rPr>
          <w:rStyle w:val="Marquedecommentaire"/>
        </w:rPr>
        <w:annotationRef/>
      </w:r>
      <w:r>
        <w:t>READ/WRITE/DELETE</w:t>
      </w:r>
    </w:p>
  </w:comment>
  <w:comment w:id="149" w:author="ggasciarino" w:date="2013-09-04T17:00:00Z" w:initials="g">
    <w:p w:rsidR="00E27E36" w:rsidRDefault="00E27E36">
      <w:pPr>
        <w:pStyle w:val="Commentaire"/>
      </w:pPr>
      <w:r>
        <w:rPr>
          <w:rStyle w:val="Marquedecommentaire"/>
        </w:rPr>
        <w:annotationRef/>
      </w:r>
      <w:r>
        <w:t>Need a list of web services used (notifications, registration, etc...)</w:t>
      </w:r>
    </w:p>
  </w:comment>
  <w:comment w:id="150" w:author="ggasciarino" w:date="2013-09-04T17:00:00Z" w:initials="g">
    <w:p w:rsidR="00E27E36" w:rsidRDefault="00E27E36">
      <w:pPr>
        <w:pStyle w:val="Commentaire"/>
      </w:pPr>
      <w:r>
        <w:rPr>
          <w:rStyle w:val="Marquedecommentaire"/>
        </w:rPr>
        <w:annotationRef/>
      </w:r>
      <w:r>
        <w:t>Missing a discussion on the advantages of this solution. (</w:t>
      </w:r>
      <w:proofErr w:type="gramStart"/>
      <w:r>
        <w:t>design</w:t>
      </w:r>
      <w:proofErr w:type="gramEnd"/>
      <w:r>
        <w:t xml:space="preserve"> objectives)</w:t>
      </w:r>
    </w:p>
  </w:comment>
  <w:comment w:id="151" w:author="dearith" w:date="2013-09-04T17:00:00Z" w:initials="de">
    <w:p w:rsidR="00E27E36" w:rsidRDefault="00E27E36">
      <w:pPr>
        <w:pStyle w:val="Commentaire"/>
      </w:pPr>
      <w:r>
        <w:rPr>
          <w:rStyle w:val="Marquedecommentaire"/>
        </w:rPr>
        <w:annotationRef/>
      </w:r>
      <w:r>
        <w:t>Is this section useful and relevant?</w:t>
      </w:r>
    </w:p>
  </w:comment>
  <w:comment w:id="153" w:author="ggasciarino" w:date="2013-09-04T17:00:00Z" w:initials="g">
    <w:p w:rsidR="00E27E36" w:rsidRDefault="00E27E36">
      <w:pPr>
        <w:pStyle w:val="Commentaire"/>
      </w:pPr>
      <w:r>
        <w:rPr>
          <w:rStyle w:val="Marquedecommentaire"/>
        </w:rPr>
        <w:annotationRef/>
      </w:r>
      <w:r>
        <w:t>Missing configuration requirement</w:t>
      </w:r>
    </w:p>
  </w:comment>
  <w:comment w:id="155" w:author="ggasciarino" w:date="2013-09-04T17:00:00Z" w:initials="g">
    <w:p w:rsidR="00E27E36" w:rsidRDefault="00E27E36">
      <w:pPr>
        <w:pStyle w:val="Commentaire"/>
      </w:pPr>
      <w:r>
        <w:rPr>
          <w:rStyle w:val="Marquedecommentaire"/>
        </w:rPr>
        <w:annotationRef/>
      </w:r>
      <w:r>
        <w:t>Missing a discussion on the advantages of this solution (design objectives)</w:t>
      </w:r>
    </w:p>
  </w:comment>
  <w:comment w:id="157" w:author="ggasciarino" w:date="2013-09-04T17:00:00Z" w:initials="g">
    <w:p w:rsidR="00E27E36" w:rsidRDefault="00E27E36">
      <w:pPr>
        <w:pStyle w:val="Commentaire"/>
      </w:pPr>
      <w:r>
        <w:rPr>
          <w:rStyle w:val="Marquedecommentaire"/>
        </w:rPr>
        <w:annotationRef/>
      </w:r>
      <w:r>
        <w:t>Missing configuration requirement, data model used</w:t>
      </w:r>
    </w:p>
  </w:comment>
  <w:comment w:id="163" w:author="ggasciarino" w:date="2013-09-04T17:00:00Z" w:initials="GG">
    <w:p w:rsidR="00E27E36" w:rsidRDefault="00E27E36">
      <w:pPr>
        <w:pStyle w:val="Commentaire"/>
      </w:pPr>
      <w:r>
        <w:rPr>
          <w:rStyle w:val="Marquedecommentaire"/>
        </w:rPr>
        <w:annotationRef/>
      </w:r>
      <w:proofErr w:type="gramStart"/>
      <w:r>
        <w:t>copy</w:t>
      </w:r>
      <w:proofErr w:type="gramEnd"/>
      <w:r>
        <w:t xml:space="preserve"> paste from MIS GW ADD. To be updated if necessary. It is a CIS conf and not a DU conf. So this is in the right place now.</w:t>
      </w:r>
    </w:p>
  </w:comment>
  <w:comment w:id="186" w:author="dearith" w:date="2013-09-04T17:00:00Z" w:initials="de">
    <w:p w:rsidR="00E27E36" w:rsidRDefault="00E27E36" w:rsidP="00F00FA1">
      <w:pPr>
        <w:pStyle w:val="Commentaire"/>
      </w:pPr>
      <w:r>
        <w:rPr>
          <w:rStyle w:val="Marquedecommentaire"/>
        </w:rPr>
        <w:annotationRef/>
      </w:r>
      <w:r>
        <w:t>Added after 2.1</w:t>
      </w:r>
    </w:p>
  </w:comment>
  <w:comment w:id="187" w:author="dearith" w:date="2013-09-04T17:00:00Z" w:initials="de">
    <w:p w:rsidR="00E27E36" w:rsidRDefault="00E27E36">
      <w:pPr>
        <w:pStyle w:val="Commentaire"/>
      </w:pPr>
      <w:r>
        <w:rPr>
          <w:rStyle w:val="Marquedecommentaire"/>
        </w:rPr>
        <w:annotationRef/>
      </w:r>
      <w:r>
        <w:t>Added after 2.1</w:t>
      </w:r>
    </w:p>
  </w:comment>
  <w:comment w:id="189" w:author="ggasciarino" w:date="2013-09-04T17:00:00Z" w:initials="g">
    <w:p w:rsidR="00E27E36" w:rsidRDefault="00E27E36">
      <w:pPr>
        <w:pStyle w:val="Commentaire"/>
      </w:pPr>
      <w:r>
        <w:rPr>
          <w:rStyle w:val="Marquedecommentaire"/>
        </w:rPr>
        <w:annotationRef/>
      </w:r>
      <w:r>
        <w:t>Figure that describes software components and their interfaces</w:t>
      </w:r>
    </w:p>
  </w:comment>
  <w:comment w:id="230" w:author="dearith" w:date="2013-09-04T17:00:00Z" w:initials="de">
    <w:p w:rsidR="00E27E36" w:rsidRDefault="00E27E36">
      <w:pPr>
        <w:pStyle w:val="Commentaire"/>
      </w:pPr>
      <w:r>
        <w:rPr>
          <w:rStyle w:val="Marquedecommentaire"/>
        </w:rPr>
        <w:annotationRef/>
      </w:r>
      <w:r>
        <w:t>Added after 2.1</w:t>
      </w:r>
    </w:p>
  </w:comment>
  <w:comment w:id="239" w:author="dearith" w:date="2013-09-04T17:00:00Z" w:initials="de">
    <w:p w:rsidR="00E27E36" w:rsidRDefault="00E27E36">
      <w:pPr>
        <w:pStyle w:val="Commentaire"/>
      </w:pPr>
      <w:r>
        <w:rPr>
          <w:rStyle w:val="Marquedecommentaire"/>
        </w:rPr>
        <w:annotationRef/>
      </w:r>
      <w:r>
        <w:t>Added after 2.1</w:t>
      </w:r>
    </w:p>
  </w:comment>
  <w:comment w:id="246" w:author="dearith" w:date="2013-09-04T17:00:00Z" w:initials="de">
    <w:p w:rsidR="00E27E36" w:rsidRDefault="00E27E36">
      <w:pPr>
        <w:pStyle w:val="Commentaire"/>
      </w:pPr>
      <w:r>
        <w:rPr>
          <w:rStyle w:val="Marquedecommentaire"/>
        </w:rPr>
        <w:annotationRef/>
      </w:r>
      <w:r>
        <w:t>Added after V2.1</w:t>
      </w:r>
    </w:p>
  </w:comment>
  <w:comment w:id="250" w:author="dearith" w:date="2013-09-04T17:00:00Z" w:initials="de">
    <w:p w:rsidR="00E27E36" w:rsidRDefault="00E27E36" w:rsidP="00631878">
      <w:pPr>
        <w:pStyle w:val="Commentaire"/>
      </w:pPr>
      <w:r>
        <w:rPr>
          <w:rStyle w:val="Marquedecommentaire"/>
        </w:rPr>
        <w:annotationRef/>
      </w:r>
      <w:r>
        <w:t>Added after V2.1</w:t>
      </w:r>
    </w:p>
  </w:comment>
  <w:comment w:id="684" w:author="ggasciarino" w:date="2013-09-04T17:00:00Z" w:initials="GG">
    <w:p w:rsidR="00E27E36" w:rsidRDefault="00E27E36">
      <w:pPr>
        <w:pStyle w:val="Commentaire"/>
      </w:pPr>
      <w:r>
        <w:rPr>
          <w:rStyle w:val="Marquedecommentaire"/>
        </w:rPr>
        <w:annotationRef/>
      </w:r>
      <w:r>
        <w:t>For V4. Not implemented yet</w:t>
      </w:r>
    </w:p>
  </w:comment>
  <w:comment w:id="687" w:author="cguyot" w:date="2014-07-15T11:01:00Z" w:initials="cg">
    <w:p w:rsidR="00E27E36" w:rsidRDefault="00E27E36">
      <w:pPr>
        <w:pStyle w:val="Commentaire"/>
      </w:pPr>
      <w:r>
        <w:rPr>
          <w:rStyle w:val="Marquedecommentaire"/>
        </w:rPr>
        <w:annotationRef/>
      </w:r>
      <w:r>
        <w:t>V4.1: Not implemented</w:t>
      </w:r>
    </w:p>
  </w:comment>
  <w:comment w:id="693" w:author="ggasciarino" w:date="2014-07-15T11:21:00Z" w:initials="GG">
    <w:p w:rsidR="00E27E36" w:rsidRDefault="00E27E36">
      <w:pPr>
        <w:pStyle w:val="Commentaire"/>
      </w:pPr>
      <w:r>
        <w:rPr>
          <w:rStyle w:val="Marquedecommentaire"/>
        </w:rPr>
        <w:annotationRef/>
      </w:r>
      <w:r>
        <w:t>Should not be useful in V4 but is useful in V3</w:t>
      </w:r>
    </w:p>
    <w:p w:rsidR="00E27E36" w:rsidRDefault="00E27E36">
      <w:pPr>
        <w:pStyle w:val="Commentaire"/>
      </w:pPr>
      <w:r>
        <w:t>CG: Still useful in V4</w:t>
      </w:r>
    </w:p>
  </w:comment>
  <w:comment w:id="720" w:author="dearith" w:date="2013-09-04T17:00:00Z" w:initials="de">
    <w:p w:rsidR="00E27E36" w:rsidRDefault="00E27E36">
      <w:pPr>
        <w:pStyle w:val="Commentaire"/>
      </w:pPr>
      <w:r>
        <w:rPr>
          <w:rStyle w:val="Marquedecommentaire"/>
        </w:rPr>
        <w:annotationRef/>
      </w:r>
      <w:r>
        <w:t>There is no MOTU and other dissemination unit motu-like logs. There is only WEB Log format (Apache) and FTP Log Format</w:t>
      </w:r>
    </w:p>
  </w:comment>
  <w:comment w:id="721" w:author="dearith" w:date="2013-09-04T17:00:00Z" w:initials="de">
    <w:p w:rsidR="00E27E36" w:rsidRDefault="00E27E36">
      <w:pPr>
        <w:pStyle w:val="Commentaire"/>
      </w:pPr>
      <w:r>
        <w:rPr>
          <w:rStyle w:val="Marquedecommentaire"/>
        </w:rPr>
        <w:annotationRef/>
      </w:r>
      <w:proofErr w:type="gramStart"/>
      <w:r>
        <w:t>LAS :</w:t>
      </w:r>
      <w:proofErr w:type="gramEnd"/>
      <w:r>
        <w:t xml:space="preserve"> Live access server not used in Myocean - removed</w:t>
      </w:r>
    </w:p>
  </w:comment>
  <w:comment w:id="722" w:author="ggasciarino" w:date="2013-09-04T17:00:00Z" w:initials="g">
    <w:p w:rsidR="00E27E36" w:rsidRDefault="00E27E36" w:rsidP="00732AE0">
      <w:pPr>
        <w:pStyle w:val="Commentaire"/>
      </w:pPr>
      <w:r>
        <w:rPr>
          <w:rStyle w:val="Marquedecommentaire"/>
        </w:rPr>
        <w:annotationRef/>
      </w:r>
      <w:r>
        <w:t xml:space="preserve">What is </w:t>
      </w:r>
      <w:proofErr w:type="gramStart"/>
      <w:r>
        <w:t>LAS ?</w:t>
      </w:r>
      <w:proofErr w:type="gramEnd"/>
      <w:r>
        <w:t xml:space="preserve"> </w:t>
      </w:r>
    </w:p>
  </w:comment>
  <w:comment w:id="723" w:author="ggasciarino" w:date="2013-09-04T17:00:00Z" w:initials="g">
    <w:p w:rsidR="00E27E36" w:rsidRDefault="00E27E36" w:rsidP="00732AE0">
      <w:pPr>
        <w:pStyle w:val="Commentaire"/>
      </w:pPr>
      <w:r>
        <w:rPr>
          <w:rStyle w:val="Marquedecommentaire"/>
        </w:rPr>
        <w:annotationRef/>
      </w:r>
      <w:r>
        <w:t>There is also MOTU and other dissemination unit motu-like logs</w:t>
      </w:r>
    </w:p>
  </w:comment>
  <w:comment w:id="826" w:author="dearith" w:date="2013-09-04T17:00:00Z" w:initials="de">
    <w:p w:rsidR="00E27E36" w:rsidRDefault="00E27E36" w:rsidP="00877727">
      <w:pPr>
        <w:pStyle w:val="Commentaire"/>
      </w:pPr>
      <w:r>
        <w:rPr>
          <w:rStyle w:val="Marquedecommentaire"/>
        </w:rPr>
        <w:annotationRef/>
      </w:r>
      <w:r>
        <w:t>The rule has changed (do not compute for all products), because Aviso project has many products and doesn’t want to compute daily statistics for each, but wants to choose the products for which daily statistics must be computed. So, This daily statistic computation must be configurable.</w:t>
      </w:r>
    </w:p>
  </w:comment>
  <w:comment w:id="1073" w:author="dearith" w:date="2013-09-04T17:00:00Z" w:initials="de">
    <w:p w:rsidR="00E27E36" w:rsidRDefault="00E27E36">
      <w:pPr>
        <w:pStyle w:val="Commentaire"/>
      </w:pPr>
      <w:r>
        <w:rPr>
          <w:rStyle w:val="Marquedecommentaire"/>
        </w:rPr>
        <w:annotationRef/>
      </w:r>
      <w:r>
        <w:t>The report is for a product: add the product description in the figure</w:t>
      </w:r>
    </w:p>
  </w:comment>
  <w:comment w:id="1127" w:author="dearith" w:date="2013-09-04T17:00:00Z" w:initials="de">
    <w:p w:rsidR="00E27E36" w:rsidRDefault="00E27E36">
      <w:pPr>
        <w:pStyle w:val="Commentaire"/>
      </w:pPr>
      <w:r>
        <w:rPr>
          <w:rStyle w:val="Marquedecommentaire"/>
        </w:rPr>
        <w:annotationRef/>
      </w:r>
      <w:r>
        <w:t>The report is for a product: add the product description in the sheet</w:t>
      </w:r>
    </w:p>
  </w:comment>
  <w:comment w:id="1129" w:author="dearith" w:date="2013-09-04T17:00:00Z" w:initials="de">
    <w:p w:rsidR="00E27E36" w:rsidRDefault="00E27E36" w:rsidP="00E02483">
      <w:pPr>
        <w:pStyle w:val="Commentaire"/>
      </w:pPr>
      <w:r>
        <w:rPr>
          <w:rStyle w:val="Marquedecommentaire"/>
        </w:rPr>
        <w:annotationRef/>
      </w:r>
      <w:r>
        <w:t>The rule has changed (do not compute for all products), because Aviso project has many products and doesn’t want to compute daily statistics for each, but wants to choose the products for which daily statistics must be computed. So, This daily statistic computation must be configurable.</w:t>
      </w:r>
    </w:p>
  </w:comment>
  <w:comment w:id="1399" w:author="ggasciarino" w:date="2013-09-04T17:00:00Z" w:initials="g">
    <w:p w:rsidR="00E27E36" w:rsidRDefault="00E27E36">
      <w:pPr>
        <w:pStyle w:val="Commentaire"/>
      </w:pPr>
      <w:r>
        <w:rPr>
          <w:rStyle w:val="Marquedecommentaire"/>
        </w:rPr>
        <w:annotationRef/>
      </w:r>
      <w:r>
        <w:t>Should be in the deployment architecture instead of in the logical/functional architecture</w:t>
      </w:r>
    </w:p>
  </w:comment>
  <w:comment w:id="1400" w:author="ggasciarino" w:date="2013-09-04T17:00:00Z" w:initials="g">
    <w:p w:rsidR="00E27E36" w:rsidRDefault="00E27E36" w:rsidP="00732AE0">
      <w:pPr>
        <w:pStyle w:val="Commentaire"/>
      </w:pPr>
      <w:r>
        <w:rPr>
          <w:rStyle w:val="Marquedecommentaire"/>
        </w:rPr>
        <w:annotationRef/>
      </w:r>
      <w:r>
        <w:t>There is also XML and FTP logs.</w:t>
      </w:r>
    </w:p>
  </w:comment>
  <w:comment w:id="1401" w:author="ggasciarino" w:date="2013-09-04T17:00:00Z" w:initials="g">
    <w:p w:rsidR="00E27E36" w:rsidRDefault="00E27E36" w:rsidP="00732AE0">
      <w:pPr>
        <w:pStyle w:val="Commentaire"/>
      </w:pPr>
      <w:r>
        <w:rPr>
          <w:rStyle w:val="Marquedecommentaire"/>
        </w:rPr>
        <w:annotationRef/>
      </w:r>
      <w:r>
        <w:t>Where are the dissemination units?</w:t>
      </w:r>
    </w:p>
  </w:comment>
  <w:comment w:id="1406" w:author="ggasciarino" w:date="2013-09-04T17:00:00Z" w:initials="g">
    <w:p w:rsidR="00E27E36" w:rsidRDefault="00E27E36" w:rsidP="00732AE0">
      <w:pPr>
        <w:pStyle w:val="Commentaire"/>
      </w:pPr>
      <w:r>
        <w:rPr>
          <w:rStyle w:val="Marquedecommentaire"/>
        </w:rPr>
        <w:annotationRef/>
      </w:r>
      <w:r>
        <w:t>Figure that describes software components and their interfaces</w:t>
      </w:r>
    </w:p>
  </w:comment>
  <w:comment w:id="1407" w:author="dearith" w:date="2013-09-04T17:00:00Z" w:initials="de">
    <w:p w:rsidR="00E27E36" w:rsidRDefault="00E27E36">
      <w:pPr>
        <w:pStyle w:val="Commentaire"/>
      </w:pPr>
      <w:r>
        <w:rPr>
          <w:rStyle w:val="Marquedecommentaire"/>
        </w:rPr>
        <w:annotationRef/>
      </w:r>
      <w:r>
        <w:t xml:space="preserve">Is it </w:t>
      </w:r>
      <w:proofErr w:type="gramStart"/>
      <w:r>
        <w:t>necessary ?</w:t>
      </w:r>
      <w:proofErr w:type="gramEnd"/>
      <w:r>
        <w:t xml:space="preserve"> See logical view</w:t>
      </w:r>
    </w:p>
  </w:comment>
  <w:comment w:id="1409" w:author="ggasciarino" w:date="2013-09-04T17:00:00Z" w:initials="g">
    <w:p w:rsidR="00E27E36" w:rsidRDefault="00E27E36">
      <w:pPr>
        <w:pStyle w:val="Commentaire"/>
      </w:pPr>
      <w:r>
        <w:rPr>
          <w:rStyle w:val="Marquedecommentaire"/>
        </w:rPr>
        <w:annotationRef/>
      </w:r>
      <w:r>
        <w:t>To be filled in</w:t>
      </w:r>
    </w:p>
  </w:comment>
  <w:comment w:id="1432" w:author="ggasciarino" w:date="2013-09-04T17:00:00Z" w:initials="g">
    <w:p w:rsidR="00E27E36" w:rsidRDefault="00E27E36" w:rsidP="00A326B9">
      <w:pPr>
        <w:pStyle w:val="Commentaire"/>
      </w:pPr>
      <w:r>
        <w:rPr>
          <w:rStyle w:val="Marquedecommentaire"/>
        </w:rPr>
        <w:annotationRef/>
      </w:r>
      <w:r>
        <w:t>To be updated</w:t>
      </w:r>
    </w:p>
  </w:comment>
  <w:comment w:id="1507" w:author="ggasciarino" w:date="2013-09-04T17:00:00Z" w:initials="g">
    <w:p w:rsidR="00E27E36" w:rsidRDefault="00E27E36" w:rsidP="00A326B9">
      <w:pPr>
        <w:pStyle w:val="Commentaire"/>
      </w:pPr>
      <w:r>
        <w:rPr>
          <w:rStyle w:val="Marquedecommentaire"/>
        </w:rPr>
        <w:annotationRef/>
      </w:r>
      <w:r>
        <w:t>TBD</w:t>
      </w:r>
    </w:p>
  </w:comment>
  <w:comment w:id="1568" w:author="ggasciarino" w:date="2013-09-04T17:00:00Z" w:initials="g">
    <w:p w:rsidR="00E27E36" w:rsidRDefault="00E27E36" w:rsidP="00A326B9">
      <w:pPr>
        <w:pStyle w:val="Commentaire"/>
      </w:pPr>
      <w:r>
        <w:rPr>
          <w:rStyle w:val="Marquedecommentaire"/>
        </w:rPr>
        <w:annotationRef/>
      </w:r>
      <w:r>
        <w:t>TBD</w:t>
      </w:r>
    </w:p>
  </w:comment>
  <w:comment w:id="1684" w:author="ggasciarino" w:date="2013-09-04T17:00:00Z" w:initials="g">
    <w:p w:rsidR="00E27E36" w:rsidRDefault="00E27E36">
      <w:pPr>
        <w:pStyle w:val="Commentaire"/>
      </w:pPr>
      <w:r>
        <w:rPr>
          <w:rStyle w:val="Marquedecommentaire"/>
        </w:rPr>
        <w:annotationRef/>
      </w:r>
      <w:r>
        <w:t>To be filled in</w:t>
      </w:r>
    </w:p>
  </w:comment>
  <w:comment w:id="1686" w:author="ggasciarino" w:date="2013-09-04T17:00:00Z" w:initials="g">
    <w:p w:rsidR="00E27E36" w:rsidRDefault="00E27E36">
      <w:pPr>
        <w:pStyle w:val="Commentaire"/>
      </w:pPr>
      <w:r>
        <w:rPr>
          <w:rStyle w:val="Marquedecommentaire"/>
        </w:rPr>
        <w:annotationRef/>
      </w:r>
      <w:r>
        <w:t>To be filled in</w:t>
      </w:r>
    </w:p>
  </w:comment>
  <w:comment w:id="1688" w:author="ggasciarino" w:date="2013-09-04T17:00:00Z" w:initials="g">
    <w:p w:rsidR="00E27E36" w:rsidRDefault="00E27E36">
      <w:pPr>
        <w:pStyle w:val="Commentaire"/>
      </w:pPr>
      <w:r>
        <w:rPr>
          <w:rStyle w:val="Marquedecommentaire"/>
        </w:rPr>
        <w:annotationRef/>
      </w:r>
      <w:r>
        <w:t>To be filled in</w:t>
      </w:r>
    </w:p>
  </w:comment>
  <w:comment w:id="1689" w:author="ggasciarino" w:date="2013-09-04T17:00:00Z" w:initials="g">
    <w:p w:rsidR="00E27E36" w:rsidRDefault="00E27E36" w:rsidP="00BA2914">
      <w:pPr>
        <w:pStyle w:val="Commentaire"/>
      </w:pPr>
      <w:r>
        <w:rPr>
          <w:rStyle w:val="Marquedecommentaire"/>
        </w:rPr>
        <w:annotationRef/>
      </w:r>
      <w:r>
        <w:t>Figure that describes software components and their interfaces</w:t>
      </w:r>
    </w:p>
  </w:comment>
  <w:comment w:id="1693" w:author="ggasciarino" w:date="2013-09-04T17:00:00Z" w:initials="g">
    <w:p w:rsidR="00E27E36" w:rsidRDefault="00E27E36" w:rsidP="00BA2914">
      <w:pPr>
        <w:pStyle w:val="Commentaire"/>
      </w:pPr>
      <w:r>
        <w:rPr>
          <w:rStyle w:val="Marquedecommentaire"/>
        </w:rPr>
        <w:annotationRef/>
      </w:r>
      <w:r>
        <w:t>From what component is it retrieved. What does it contain? In other words, what are the inputs and the outputs of the involved processes?</w:t>
      </w:r>
    </w:p>
  </w:comment>
  <w:comment w:id="1698" w:author="ggasciarino" w:date="2014-07-16T10:33:00Z" w:initials="g">
    <w:p w:rsidR="001244A2" w:rsidRPr="001244A2" w:rsidRDefault="00E27E36" w:rsidP="00A326B9">
      <w:pPr>
        <w:pStyle w:val="Commentaire"/>
        <w:rPr>
          <w:sz w:val="16"/>
          <w:szCs w:val="16"/>
        </w:rPr>
      </w:pPr>
      <w:r>
        <w:rPr>
          <w:rStyle w:val="Marquedecommentaire"/>
        </w:rPr>
        <w:annotationRef/>
      </w:r>
      <w:r>
        <w:rPr>
          <w:rStyle w:val="Marquedecommentaire"/>
        </w:rPr>
        <w:t>Can we change the frequency?</w:t>
      </w:r>
    </w:p>
  </w:comment>
  <w:comment w:id="1700" w:author="ggasciarino" w:date="2013-09-04T17:00:00Z" w:initials="g">
    <w:p w:rsidR="00E27E36" w:rsidRDefault="00E27E36" w:rsidP="00A326B9">
      <w:pPr>
        <w:pStyle w:val="Commentaire"/>
      </w:pPr>
      <w:r>
        <w:rPr>
          <w:rStyle w:val="Marquedecommentaire"/>
        </w:rPr>
        <w:annotationRef/>
      </w:r>
      <w:r>
        <w:t>Need to be defined</w:t>
      </w:r>
    </w:p>
  </w:comment>
  <w:comment w:id="1701" w:author="ggasciarino" w:date="2013-09-04T17:00:00Z" w:initials="g">
    <w:p w:rsidR="00E27E36" w:rsidRDefault="00E27E36" w:rsidP="00A326B9">
      <w:pPr>
        <w:pStyle w:val="Commentaire"/>
      </w:pPr>
      <w:r>
        <w:rPr>
          <w:rStyle w:val="Marquedecommentaire"/>
        </w:rPr>
        <w:annotationRef/>
      </w:r>
      <w:r>
        <w:t>What are the cases?</w:t>
      </w:r>
    </w:p>
  </w:comment>
  <w:comment w:id="1702" w:author="ggasciarino" w:date="2013-09-04T17:00:00Z" w:initials="g">
    <w:p w:rsidR="00E27E36" w:rsidRDefault="00E27E36" w:rsidP="00A326B9">
      <w:pPr>
        <w:pStyle w:val="Commentaire"/>
      </w:pPr>
      <w:r>
        <w:rPr>
          <w:rStyle w:val="Marquedecommentaire"/>
        </w:rPr>
        <w:annotationRef/>
      </w:r>
      <w:r>
        <w:t>Reference to CAMIOON to be removed Is it up to date?</w:t>
      </w:r>
    </w:p>
  </w:comment>
  <w:comment w:id="1704" w:author="ggasciarino" w:date="2013-09-04T17:00:00Z" w:initials="g">
    <w:p w:rsidR="00E27E36" w:rsidRDefault="00E27E36" w:rsidP="00A326B9">
      <w:pPr>
        <w:pStyle w:val="Commentaire"/>
      </w:pPr>
      <w:r>
        <w:rPr>
          <w:rStyle w:val="Marquedecommentaire"/>
        </w:rPr>
        <w:annotationRef/>
      </w:r>
      <w:r>
        <w:t>What are their goals?</w:t>
      </w:r>
    </w:p>
  </w:comment>
  <w:comment w:id="1706" w:author="ggasciarino" w:date="2013-09-04T17:00:00Z" w:initials="g">
    <w:p w:rsidR="00E27E36" w:rsidRDefault="00E27E36" w:rsidP="00732AE0">
      <w:pPr>
        <w:pStyle w:val="Commentaire"/>
      </w:pPr>
      <w:r>
        <w:rPr>
          <w:rStyle w:val="Marquedecommentaire"/>
        </w:rPr>
        <w:annotationRef/>
      </w:r>
      <w:r>
        <w:t>Figure that describes software components and their interfaces</w:t>
      </w:r>
    </w:p>
  </w:comment>
  <w:comment w:id="1712" w:author="ggasciarino" w:date="2013-09-04T17:00:00Z" w:initials="g">
    <w:p w:rsidR="00E27E36" w:rsidRDefault="00E27E36" w:rsidP="005D0D9F">
      <w:pPr>
        <w:pStyle w:val="Commentaire"/>
      </w:pPr>
      <w:r>
        <w:rPr>
          <w:rStyle w:val="Marquedecommentaire"/>
        </w:rPr>
        <w:annotationRef/>
      </w:r>
      <w:r>
        <w:t>I do not understand the sentence.</w:t>
      </w:r>
    </w:p>
  </w:comment>
  <w:comment w:id="1716" w:author="ggasciarino" w:date="2013-09-04T17:00:00Z" w:initials="g">
    <w:p w:rsidR="00E27E36" w:rsidRDefault="00E27E36" w:rsidP="005D0D9F">
      <w:pPr>
        <w:pStyle w:val="Commentaire"/>
      </w:pPr>
      <w:r>
        <w:rPr>
          <w:rStyle w:val="Marquedecommentaire"/>
        </w:rPr>
        <w:annotationRef/>
      </w:r>
      <w:r>
        <w:t>TBD</w:t>
      </w:r>
    </w:p>
  </w:comment>
  <w:comment w:id="1720" w:author="ggasciarino" w:date="2013-09-04T17:00:00Z" w:initials="g">
    <w:p w:rsidR="00E27E36" w:rsidRDefault="00E27E36" w:rsidP="005D0D9F">
      <w:pPr>
        <w:pStyle w:val="Commentaire"/>
      </w:pPr>
      <w:r>
        <w:rPr>
          <w:rStyle w:val="Marquedecommentaire"/>
        </w:rPr>
        <w:annotationRef/>
      </w:r>
      <w:r>
        <w:t>TBD</w:t>
      </w:r>
    </w:p>
  </w:comment>
  <w:comment w:id="1722" w:author="ggasciarino" w:date="2013-09-04T17:00:00Z" w:initials="g">
    <w:p w:rsidR="00E27E36" w:rsidRDefault="00E27E36" w:rsidP="005D0D9F">
      <w:pPr>
        <w:pStyle w:val="Commentaire"/>
      </w:pPr>
      <w:r>
        <w:rPr>
          <w:rStyle w:val="Marquedecommentaire"/>
        </w:rPr>
        <w:annotationRef/>
      </w:r>
      <w:r>
        <w:t>TBD</w:t>
      </w:r>
    </w:p>
  </w:comment>
  <w:comment w:id="1732" w:author="ggasciarino" w:date="2013-09-04T17:00:00Z" w:initials="g">
    <w:p w:rsidR="00E27E36" w:rsidRDefault="00E27E36">
      <w:pPr>
        <w:pStyle w:val="Commentaire"/>
      </w:pPr>
      <w:r>
        <w:rPr>
          <w:rStyle w:val="Marquedecommentaire"/>
        </w:rPr>
        <w:annotationRef/>
      </w:r>
      <w:r>
        <w:t>What about METNO which do not use MIS software but internal software? Moreover, this is not an argument as is. It needs more details.</w:t>
      </w:r>
    </w:p>
  </w:comment>
  <w:comment w:id="1733" w:author="ggasciarino" w:date="2013-09-04T17:00:00Z" w:initials="g">
    <w:p w:rsidR="00E27E36" w:rsidRDefault="00E27E36">
      <w:pPr>
        <w:pStyle w:val="Commentaire"/>
      </w:pPr>
      <w:r>
        <w:rPr>
          <w:rStyle w:val="Marquedecommentaire"/>
        </w:rPr>
        <w:annotationRef/>
      </w:r>
      <w:r>
        <w:t>I do not understand the link with the distribution of the MIS. Are we talking about the dissemination units? If so, authentication, system monitoring and the catalogue are not part of the dissemination unit and are not disseminated. If we are talking about the Core MIS, then, it is not distributed.</w:t>
      </w:r>
    </w:p>
  </w:comment>
  <w:comment w:id="1750" w:author="ggasciarino" w:date="2013-09-04T17:00:00Z" w:initials="g">
    <w:p w:rsidR="00E27E36" w:rsidRDefault="00E27E36">
      <w:pPr>
        <w:pStyle w:val="Commentaire"/>
      </w:pPr>
      <w:r>
        <w:rPr>
          <w:rStyle w:val="Marquedecommentaire"/>
        </w:rPr>
        <w:annotationRef/>
      </w:r>
      <w:r>
        <w:t>Not the case today</w:t>
      </w:r>
    </w:p>
  </w:comment>
  <w:comment w:id="1792" w:author="ggasciarino" w:date="2013-09-04T17:00:00Z" w:initials="g">
    <w:p w:rsidR="00E27E36" w:rsidRDefault="00E27E36">
      <w:pPr>
        <w:pStyle w:val="Commentaire"/>
      </w:pPr>
      <w:r>
        <w:rPr>
          <w:rStyle w:val="Marquedecommentaire"/>
        </w:rPr>
        <w:annotationRef/>
      </w:r>
      <w:r>
        <w:t>First time we talk about a Web Portal LDAP... What is it?</w:t>
      </w:r>
    </w:p>
  </w:comment>
  <w:comment w:id="1802" w:author="ggasciarino" w:date="2013-09-04T17:00:00Z" w:initials="g">
    <w:p w:rsidR="00E27E36" w:rsidRDefault="00E27E36">
      <w:pPr>
        <w:pStyle w:val="Commentaire"/>
      </w:pPr>
      <w:r>
        <w:rPr>
          <w:rStyle w:val="Marquedecommentaire"/>
        </w:rPr>
        <w:annotationRef/>
      </w:r>
      <w:r>
        <w:t>TBU</w:t>
      </w:r>
    </w:p>
  </w:comment>
  <w:comment w:id="1803" w:author="ggasciarino" w:date="2013-09-04T17:00:00Z" w:initials="g">
    <w:p w:rsidR="00E27E36" w:rsidRDefault="00E27E36">
      <w:pPr>
        <w:pStyle w:val="Commentaire"/>
      </w:pPr>
      <w:r>
        <w:rPr>
          <w:rStyle w:val="Marquedecommentaire"/>
        </w:rPr>
        <w:annotationRef/>
      </w:r>
      <w:r>
        <w:t>TBU</w:t>
      </w:r>
    </w:p>
  </w:comment>
  <w:comment w:id="1809" w:author="ggasciarino" w:date="2013-09-04T17:00:00Z" w:initials="g">
    <w:p w:rsidR="00E27E36" w:rsidRDefault="00E27E36">
      <w:pPr>
        <w:pStyle w:val="Commentaire"/>
      </w:pPr>
      <w:r>
        <w:rPr>
          <w:rStyle w:val="Marquedecommentaire"/>
        </w:rPr>
        <w:annotationRef/>
      </w:r>
      <w:r>
        <w:t>TBU</w:t>
      </w:r>
    </w:p>
  </w:comment>
  <w:comment w:id="1810" w:author="ggasciarino" w:date="2013-09-04T17:00:00Z" w:initials="g">
    <w:p w:rsidR="00E27E36" w:rsidRDefault="00E27E36">
      <w:pPr>
        <w:pStyle w:val="Commentaire"/>
      </w:pPr>
      <w:r>
        <w:rPr>
          <w:rStyle w:val="Marquedecommentaire"/>
        </w:rPr>
        <w:annotationRef/>
      </w:r>
      <w:r>
        <w:t>To be updated</w:t>
      </w:r>
    </w:p>
  </w:comment>
  <w:comment w:id="1824" w:author="ggasciarino" w:date="2013-09-04T17:00:00Z" w:initials="g">
    <w:p w:rsidR="00E27E36" w:rsidRDefault="00E27E36" w:rsidP="0039173C">
      <w:pPr>
        <w:pStyle w:val="Commentaire"/>
      </w:pPr>
      <w:r>
        <w:rPr>
          <w:rStyle w:val="Marquedecommentaire"/>
        </w:rPr>
        <w:annotationRef/>
      </w:r>
      <w:r>
        <w:t>What about CAS, LDAP, Catalogue, Production and System Monitoring?</w:t>
      </w:r>
    </w:p>
  </w:comment>
  <w:comment w:id="1826" w:author="ggasciarino" w:date="2013-09-04T17:00:00Z" w:initials="g">
    <w:p w:rsidR="00E27E36" w:rsidRDefault="00E27E36">
      <w:pPr>
        <w:pStyle w:val="Commentaire"/>
      </w:pPr>
      <w:r>
        <w:rPr>
          <w:rStyle w:val="Marquedecommentaire"/>
        </w:rPr>
        <w:annotationRef/>
      </w:r>
      <w:r>
        <w:t>?</w:t>
      </w:r>
    </w:p>
  </w:comment>
  <w:comment w:id="1838" w:author="ggasciarino" w:date="2013-09-04T17:00:00Z" w:initials="g">
    <w:p w:rsidR="00E27E36" w:rsidRDefault="00E27E36">
      <w:pPr>
        <w:pStyle w:val="Commentaire"/>
      </w:pPr>
      <w:r>
        <w:rPr>
          <w:rStyle w:val="Marquedecommentaire"/>
        </w:rPr>
        <w:annotationRef/>
      </w:r>
      <w:r>
        <w:t>To be filled in</w:t>
      </w:r>
    </w:p>
  </w:comment>
  <w:comment w:id="1843" w:author="ggasciarino" w:date="2013-09-04T17:00:00Z" w:initials="g">
    <w:p w:rsidR="00E27E36" w:rsidRDefault="00E27E36">
      <w:pPr>
        <w:pStyle w:val="Commentaire"/>
      </w:pPr>
      <w:r>
        <w:rPr>
          <w:rStyle w:val="Marquedecommentaire"/>
        </w:rPr>
        <w:annotationRef/>
      </w:r>
      <w:r>
        <w:t>This chapter can be used for comments</w:t>
      </w:r>
    </w:p>
  </w:comment>
  <w:comment w:id="1848" w:author="ggasciarino" w:date="2013-09-04T17:00:00Z" w:initials="g">
    <w:p w:rsidR="00E27E36" w:rsidRDefault="00E27E36">
      <w:pPr>
        <w:pStyle w:val="Commentaire"/>
      </w:pPr>
      <w:r>
        <w:rPr>
          <w:rStyle w:val="Marquedecommentaire"/>
        </w:rPr>
        <w:annotationRef/>
      </w:r>
      <w:r>
        <w:t>To be updated</w:t>
      </w:r>
    </w:p>
  </w:comment>
  <w:comment w:id="1853" w:author="ggasciarino" w:date="2013-09-04T17:00:00Z" w:initials="g">
    <w:p w:rsidR="00E27E36" w:rsidRDefault="00E27E36">
      <w:pPr>
        <w:pStyle w:val="Commentaire"/>
      </w:pPr>
      <w:r>
        <w:rPr>
          <w:rStyle w:val="Marquedecommentaire"/>
        </w:rPr>
        <w:annotationRef/>
      </w:r>
      <w:r>
        <w:t>To be updated</w:t>
      </w:r>
    </w:p>
  </w:comment>
  <w:comment w:id="1864" w:author="ggasciarino" w:date="2013-09-04T17:00:00Z" w:initials="g">
    <w:p w:rsidR="00E27E36" w:rsidRDefault="00E27E36">
      <w:pPr>
        <w:pStyle w:val="Commentaire"/>
      </w:pPr>
      <w:r>
        <w:rPr>
          <w:rStyle w:val="Marquedecommentaire"/>
        </w:rPr>
        <w:annotationRef/>
      </w:r>
      <w:r>
        <w:rPr>
          <w:rStyle w:val="Marquedecommentaire"/>
        </w:rPr>
        <w:t>To be completed</w:t>
      </w:r>
    </w:p>
  </w:comment>
  <w:comment w:id="1865" w:author="ggasciarino" w:date="2013-09-04T17:00:00Z" w:initials="g">
    <w:p w:rsidR="00E27E36" w:rsidRDefault="00E27E36">
      <w:pPr>
        <w:pStyle w:val="Commentaire"/>
      </w:pPr>
      <w:r>
        <w:rPr>
          <w:rStyle w:val="Marquedecommentaire"/>
        </w:rPr>
        <w:annotationRef/>
      </w:r>
      <w:r>
        <w:rPr>
          <w:rStyle w:val="Marquedecommentaire"/>
        </w:rPr>
        <w:t>To be completed</w:t>
      </w:r>
    </w:p>
  </w:comment>
  <w:comment w:id="1866" w:author="ggasciarino" w:date="2013-09-04T17:00:00Z" w:initials="g">
    <w:p w:rsidR="00E27E36" w:rsidRDefault="00E27E36">
      <w:pPr>
        <w:pStyle w:val="Commentaire"/>
      </w:pPr>
      <w:r>
        <w:rPr>
          <w:rStyle w:val="Marquedecommentaire"/>
        </w:rPr>
        <w:annotationRef/>
      </w:r>
      <w:r>
        <w:t>To be updated</w:t>
      </w:r>
    </w:p>
  </w:comment>
  <w:comment w:id="1867" w:author="ggasciarino" w:date="2013-09-04T17:00:00Z" w:initials="g">
    <w:p w:rsidR="00E27E36" w:rsidRDefault="00E27E36">
      <w:pPr>
        <w:pStyle w:val="Commentaire"/>
      </w:pPr>
      <w:r>
        <w:rPr>
          <w:rStyle w:val="Marquedecommentaire"/>
        </w:rPr>
        <w:annotationRef/>
      </w:r>
      <w:r>
        <w:t>To be updated</w:t>
      </w:r>
    </w:p>
  </w:comment>
  <w:comment w:id="1868" w:author="ggasciarino" w:date="2013-09-04T17:00:00Z" w:initials="g">
    <w:p w:rsidR="00E27E36" w:rsidRDefault="00E27E36">
      <w:pPr>
        <w:pStyle w:val="Commentaire"/>
      </w:pPr>
      <w:r>
        <w:rPr>
          <w:rStyle w:val="Marquedecommentaire"/>
        </w:rPr>
        <w:annotationRef/>
      </w:r>
      <w:r>
        <w:t>Missing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7E36" w:rsidRDefault="00E27E36" w:rsidP="00616BF0">
      <w:r>
        <w:separator/>
      </w:r>
    </w:p>
  </w:endnote>
  <w:endnote w:type="continuationSeparator" w:id="0">
    <w:p w:rsidR="00E27E36" w:rsidRDefault="00E27E36" w:rsidP="00616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Geneva">
    <w:altName w:val="Arial"/>
    <w:panose1 w:val="00000000000000000000"/>
    <w:charset w:val="00"/>
    <w:family w:val="swiss"/>
    <w:notTrueType/>
    <w:pitch w:val="variable"/>
    <w:sig w:usb0="00000003" w:usb1="00000000" w:usb2="00000000" w:usb3="00000000" w:csb0="00000001" w:csb1="00000000"/>
  </w:font>
  <w:font w:name="Nimbus Sans L">
    <w:altName w:val="Nimbus San"/>
    <w:panose1 w:val="00000000000000000000"/>
    <w:charset w:val="00"/>
    <w:family w:val="swiss"/>
    <w:notTrueType/>
    <w:pitch w:val="default"/>
    <w:sig w:usb0="00000003" w:usb1="00000000" w:usb2="00000000" w:usb3="00000000" w:csb0="00000001" w:csb1="00000000"/>
  </w:font>
  <w:font w:name="URWPalladioL-Roma">
    <w:panose1 w:val="00000000000000000000"/>
    <w:charset w:val="00"/>
    <w:family w:val="auto"/>
    <w:notTrueType/>
    <w:pitch w:val="default"/>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E36" w:rsidRPr="00D630D4" w:rsidRDefault="00E27E36" w:rsidP="00776526">
    <w:pPr>
      <w:pStyle w:val="Pieddepage"/>
      <w:pBdr>
        <w:top w:val="single" w:sz="12" w:space="1" w:color="000080"/>
      </w:pBdr>
      <w:tabs>
        <w:tab w:val="right" w:pos="9356"/>
      </w:tabs>
      <w:rPr>
        <w:rFonts w:cs="Arial"/>
        <w:sz w:val="16"/>
        <w:szCs w:val="16"/>
      </w:rPr>
    </w:pPr>
    <w:r w:rsidRPr="00D630D4">
      <w:rPr>
        <w:rFonts w:cs="Arial"/>
        <w:sz w:val="16"/>
        <w:szCs w:val="16"/>
      </w:rPr>
      <w:tab/>
      <w:t xml:space="preserve">© </w:t>
    </w:r>
    <w:r>
      <w:rPr>
        <w:rFonts w:cs="Arial"/>
        <w:sz w:val="16"/>
        <w:szCs w:val="16"/>
      </w:rPr>
      <w:t>My Ocean</w:t>
    </w:r>
    <w:r w:rsidRPr="00D630D4">
      <w:rPr>
        <w:rFonts w:cs="Arial"/>
        <w:sz w:val="16"/>
        <w:szCs w:val="16"/>
      </w:rPr>
      <w:t xml:space="preserve"> – </w:t>
    </w:r>
    <w:r>
      <w:rPr>
        <w:rFonts w:cs="Arial"/>
        <w:sz w:val="16"/>
        <w:szCs w:val="16"/>
      </w:rPr>
      <w:t>Confidential</w:t>
    </w:r>
    <w:r w:rsidRPr="00D630D4">
      <w:rPr>
        <w:rFonts w:cs="Arial"/>
        <w:sz w:val="16"/>
        <w:szCs w:val="16"/>
      </w:rPr>
      <w:tab/>
      <w:t xml:space="preserve">    </w:t>
    </w:r>
    <w:r w:rsidRPr="00D630D4">
      <w:rPr>
        <w:rFonts w:cs="Arial"/>
        <w:sz w:val="16"/>
        <w:szCs w:val="16"/>
      </w:rPr>
      <w:tab/>
      <w:t xml:space="preserve">Page </w:t>
    </w:r>
    <w:r w:rsidRPr="00D630D4">
      <w:rPr>
        <w:rFonts w:cs="Arial"/>
        <w:sz w:val="16"/>
        <w:szCs w:val="16"/>
      </w:rPr>
      <w:fldChar w:fldCharType="begin"/>
    </w:r>
    <w:r w:rsidRPr="00D630D4">
      <w:rPr>
        <w:rFonts w:cs="Arial"/>
        <w:sz w:val="16"/>
        <w:szCs w:val="16"/>
      </w:rPr>
      <w:instrText xml:space="preserve"> PAGE </w:instrText>
    </w:r>
    <w:r w:rsidRPr="00D630D4">
      <w:rPr>
        <w:rFonts w:cs="Arial"/>
        <w:sz w:val="16"/>
        <w:szCs w:val="16"/>
      </w:rPr>
      <w:fldChar w:fldCharType="separate"/>
    </w:r>
    <w:r w:rsidR="006A5EA8">
      <w:rPr>
        <w:rFonts w:cs="Arial"/>
        <w:noProof/>
        <w:sz w:val="16"/>
        <w:szCs w:val="16"/>
      </w:rPr>
      <w:t>6</w:t>
    </w:r>
    <w:r w:rsidRPr="00D630D4">
      <w:rPr>
        <w:rFonts w:cs="Arial"/>
        <w:sz w:val="16"/>
        <w:szCs w:val="16"/>
      </w:rPr>
      <w:fldChar w:fldCharType="end"/>
    </w:r>
    <w:r w:rsidRPr="00D630D4">
      <w:rPr>
        <w:rFonts w:cs="Arial"/>
        <w:sz w:val="16"/>
        <w:szCs w:val="16"/>
      </w:rPr>
      <w:t xml:space="preserve">/ </w:t>
    </w:r>
    <w:r w:rsidRPr="00D630D4">
      <w:rPr>
        <w:rFonts w:cs="Arial"/>
        <w:sz w:val="16"/>
        <w:szCs w:val="16"/>
      </w:rPr>
      <w:fldChar w:fldCharType="begin"/>
    </w:r>
    <w:r w:rsidRPr="00D630D4">
      <w:rPr>
        <w:rFonts w:cs="Arial"/>
        <w:sz w:val="16"/>
        <w:szCs w:val="16"/>
      </w:rPr>
      <w:instrText xml:space="preserve"> NUMPAGES </w:instrText>
    </w:r>
    <w:r w:rsidRPr="00D630D4">
      <w:rPr>
        <w:rFonts w:cs="Arial"/>
        <w:sz w:val="16"/>
        <w:szCs w:val="16"/>
      </w:rPr>
      <w:fldChar w:fldCharType="separate"/>
    </w:r>
    <w:r w:rsidR="006A5EA8">
      <w:rPr>
        <w:rFonts w:cs="Arial"/>
        <w:noProof/>
        <w:sz w:val="16"/>
        <w:szCs w:val="16"/>
      </w:rPr>
      <w:t>259</w:t>
    </w:r>
    <w:r w:rsidRPr="00D630D4">
      <w:rPr>
        <w:rFonts w:cs="Arial"/>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E36" w:rsidRDefault="00E27E36" w:rsidP="00616BF0">
    <w:pPr>
      <w:pStyle w:val="Pieddepage"/>
    </w:pPr>
    <w:r w:rsidRPr="00D630D4">
      <w:tab/>
      <w:t xml:space="preserve">© </w:t>
    </w:r>
    <w:r>
      <w:t>My Ocean</w:t>
    </w:r>
    <w:r w:rsidRPr="00D630D4">
      <w:t xml:space="preserve"> – </w:t>
    </w:r>
    <w:r>
      <w:t>Confidential</w:t>
    </w:r>
    <w:r w:rsidRPr="00D630D4">
      <w:t xml:space="preserve">    </w:t>
    </w:r>
    <w:r w:rsidRPr="00D630D4">
      <w:tab/>
      <w:t xml:space="preserve">Page </w:t>
    </w:r>
    <w:r>
      <w:fldChar w:fldCharType="begin"/>
    </w:r>
    <w:r>
      <w:instrText xml:space="preserve"> PAGE </w:instrText>
    </w:r>
    <w:r>
      <w:fldChar w:fldCharType="separate"/>
    </w:r>
    <w:r w:rsidR="001244A2">
      <w:rPr>
        <w:noProof/>
      </w:rPr>
      <w:t>259</w:t>
    </w:r>
    <w:r>
      <w:rPr>
        <w:noProof/>
      </w:rPr>
      <w:fldChar w:fldCharType="end"/>
    </w:r>
    <w:r w:rsidRPr="00D630D4">
      <w:t xml:space="preserve">/ </w:t>
    </w:r>
    <w:r>
      <w:fldChar w:fldCharType="begin"/>
    </w:r>
    <w:r>
      <w:instrText xml:space="preserve"> NUMPAGES </w:instrText>
    </w:r>
    <w:r>
      <w:fldChar w:fldCharType="separate"/>
    </w:r>
    <w:r w:rsidR="001244A2">
      <w:rPr>
        <w:noProof/>
      </w:rPr>
      <w:t>259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7E36" w:rsidRDefault="00E27E36" w:rsidP="00616BF0">
      <w:r>
        <w:separator/>
      </w:r>
    </w:p>
  </w:footnote>
  <w:footnote w:type="continuationSeparator" w:id="0">
    <w:p w:rsidR="00E27E36" w:rsidRDefault="00E27E36" w:rsidP="00616B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398" w:type="dxa"/>
      <w:jc w:val="center"/>
      <w:tblBorders>
        <w:bottom w:val="single" w:sz="18" w:space="0" w:color="333399"/>
      </w:tblBorders>
      <w:tblLook w:val="01E0" w:firstRow="1" w:lastRow="1" w:firstColumn="1" w:lastColumn="1" w:noHBand="0" w:noVBand="0"/>
    </w:tblPr>
    <w:tblGrid>
      <w:gridCol w:w="1657"/>
      <w:gridCol w:w="6310"/>
      <w:gridCol w:w="3431"/>
    </w:tblGrid>
    <w:tr w:rsidR="00E27E36" w:rsidTr="00776526">
      <w:trPr>
        <w:jc w:val="center"/>
      </w:trPr>
      <w:tc>
        <w:tcPr>
          <w:tcW w:w="1657" w:type="dxa"/>
        </w:tcPr>
        <w:p w:rsidR="00E27E36" w:rsidRDefault="00E27E36" w:rsidP="00776526">
          <w:pPr>
            <w:spacing w:before="60" w:after="60"/>
          </w:pPr>
          <w:r>
            <w:rPr>
              <w:noProof/>
              <w:lang w:val="fr-FR" w:eastAsia="fr-FR"/>
            </w:rPr>
            <w:drawing>
              <wp:inline distT="0" distB="0" distL="0" distR="0">
                <wp:extent cx="733425" cy="714375"/>
                <wp:effectExtent l="19050" t="0" r="9525" b="0"/>
                <wp:docPr id="24" name="Image 4" descr="gran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grand_logo"/>
                        <pic:cNvPicPr>
                          <a:picLocks noChangeAspect="1" noChangeArrowheads="1"/>
                        </pic:cNvPicPr>
                      </pic:nvPicPr>
                      <pic:blipFill>
                        <a:blip r:embed="rId1"/>
                        <a:srcRect/>
                        <a:stretch>
                          <a:fillRect/>
                        </a:stretch>
                      </pic:blipFill>
                      <pic:spPr bwMode="auto">
                        <a:xfrm>
                          <a:off x="0" y="0"/>
                          <a:ext cx="733425" cy="714375"/>
                        </a:xfrm>
                        <a:prstGeom prst="rect">
                          <a:avLst/>
                        </a:prstGeom>
                        <a:noFill/>
                        <a:ln w="9525">
                          <a:noFill/>
                          <a:miter lim="800000"/>
                          <a:headEnd/>
                          <a:tailEnd/>
                        </a:ln>
                      </pic:spPr>
                    </pic:pic>
                  </a:graphicData>
                </a:graphic>
              </wp:inline>
            </w:drawing>
          </w:r>
        </w:p>
      </w:tc>
      <w:tc>
        <w:tcPr>
          <w:tcW w:w="6310" w:type="dxa"/>
        </w:tcPr>
        <w:p w:rsidR="00E27E36" w:rsidRPr="000B2B96" w:rsidRDefault="00E27E36" w:rsidP="00776526">
          <w:pPr>
            <w:spacing w:before="60" w:after="60"/>
            <w:jc w:val="center"/>
            <w:rPr>
              <w:b/>
              <w:bCs/>
              <w:color w:val="333399"/>
              <w:sz w:val="24"/>
              <w:szCs w:val="24"/>
            </w:rPr>
          </w:pPr>
          <w:r>
            <w:rPr>
              <w:b/>
              <w:bCs/>
              <w:color w:val="333399"/>
              <w:sz w:val="24"/>
              <w:szCs w:val="24"/>
            </w:rPr>
            <w:t>MyOcean2 CIS</w:t>
          </w:r>
        </w:p>
        <w:p w:rsidR="00E27E36" w:rsidRPr="000B2B96" w:rsidRDefault="00E27E36" w:rsidP="00E836A7">
          <w:pPr>
            <w:spacing w:before="60" w:after="60"/>
            <w:jc w:val="center"/>
            <w:rPr>
              <w:b/>
              <w:bCs/>
              <w:color w:val="333399"/>
              <w:sz w:val="24"/>
              <w:szCs w:val="24"/>
            </w:rPr>
          </w:pPr>
          <w:r>
            <w:rPr>
              <w:b/>
              <w:bCs/>
              <w:color w:val="333399"/>
              <w:sz w:val="24"/>
              <w:szCs w:val="24"/>
            </w:rPr>
            <w:t>MIS Architecture and Design Document</w:t>
          </w:r>
        </w:p>
      </w:tc>
      <w:tc>
        <w:tcPr>
          <w:tcW w:w="3431" w:type="dxa"/>
        </w:tcPr>
        <w:p w:rsidR="00E27E36" w:rsidRPr="004F27C0" w:rsidRDefault="00E27E36" w:rsidP="00776526">
          <w:pPr>
            <w:spacing w:before="60" w:after="60"/>
            <w:rPr>
              <w:sz w:val="20"/>
              <w:szCs w:val="20"/>
              <w:lang w:val="en-US"/>
            </w:rPr>
          </w:pPr>
          <w:r w:rsidRPr="004F27C0">
            <w:rPr>
              <w:sz w:val="20"/>
              <w:szCs w:val="20"/>
              <w:lang w:val="en-US"/>
            </w:rPr>
            <w:t>Ref</w:t>
          </w:r>
          <w:r w:rsidRPr="004F27C0">
            <w:rPr>
              <w:sz w:val="20"/>
              <w:szCs w:val="20"/>
              <w:lang w:val="en-US"/>
            </w:rPr>
            <w:tab/>
            <w:t>: MYO2-CIS-MIS-ADD</w:t>
          </w:r>
        </w:p>
        <w:p w:rsidR="00E27E36" w:rsidRPr="004F27C0" w:rsidRDefault="00E27E36" w:rsidP="00776526">
          <w:pPr>
            <w:spacing w:before="60" w:after="60"/>
            <w:rPr>
              <w:sz w:val="20"/>
              <w:szCs w:val="20"/>
              <w:lang w:val="en-US"/>
            </w:rPr>
          </w:pPr>
          <w:r w:rsidRPr="004F27C0">
            <w:rPr>
              <w:sz w:val="20"/>
              <w:szCs w:val="20"/>
              <w:lang w:val="en-US"/>
            </w:rPr>
            <w:t xml:space="preserve">Date </w:t>
          </w:r>
          <w:r w:rsidRPr="004F27C0">
            <w:rPr>
              <w:sz w:val="20"/>
              <w:szCs w:val="20"/>
              <w:lang w:val="en-US"/>
            </w:rPr>
            <w:tab/>
            <w:t>: 25 July 2013</w:t>
          </w:r>
        </w:p>
        <w:p w:rsidR="00E27E36" w:rsidRPr="00D72DE4" w:rsidRDefault="00E27E36" w:rsidP="00E111F6">
          <w:pPr>
            <w:spacing w:before="60" w:after="60"/>
            <w:rPr>
              <w:sz w:val="20"/>
              <w:szCs w:val="20"/>
            </w:rPr>
          </w:pPr>
          <w:r w:rsidRPr="00D72DE4">
            <w:rPr>
              <w:sz w:val="20"/>
              <w:szCs w:val="20"/>
            </w:rPr>
            <w:t>Issue</w:t>
          </w:r>
          <w:r w:rsidRPr="00D72DE4">
            <w:rPr>
              <w:sz w:val="20"/>
              <w:szCs w:val="20"/>
            </w:rPr>
            <w:tab/>
            <w:t xml:space="preserve">: </w:t>
          </w:r>
          <w:r>
            <w:rPr>
              <w:sz w:val="20"/>
              <w:szCs w:val="20"/>
            </w:rPr>
            <w:t>2.2</w:t>
          </w:r>
        </w:p>
      </w:tc>
    </w:tr>
  </w:tbl>
  <w:p w:rsidR="00E27E36" w:rsidRPr="00612052" w:rsidRDefault="00E27E36" w:rsidP="00776526">
    <w:pPr>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398" w:type="dxa"/>
      <w:jc w:val="center"/>
      <w:tblBorders>
        <w:bottom w:val="single" w:sz="18" w:space="0" w:color="333399"/>
      </w:tblBorders>
      <w:tblLook w:val="01E0" w:firstRow="1" w:lastRow="1" w:firstColumn="1" w:lastColumn="1" w:noHBand="0" w:noVBand="0"/>
    </w:tblPr>
    <w:tblGrid>
      <w:gridCol w:w="1657"/>
      <w:gridCol w:w="6310"/>
      <w:gridCol w:w="3431"/>
    </w:tblGrid>
    <w:tr w:rsidR="00E27E36" w:rsidTr="00776526">
      <w:trPr>
        <w:jc w:val="center"/>
      </w:trPr>
      <w:tc>
        <w:tcPr>
          <w:tcW w:w="1657" w:type="dxa"/>
        </w:tcPr>
        <w:p w:rsidR="00E27E36" w:rsidRDefault="00E27E36" w:rsidP="00776526">
          <w:pPr>
            <w:spacing w:before="60" w:after="60"/>
          </w:pPr>
          <w:r>
            <w:rPr>
              <w:noProof/>
              <w:lang w:val="fr-FR" w:eastAsia="fr-FR"/>
            </w:rPr>
            <w:drawing>
              <wp:inline distT="0" distB="0" distL="0" distR="0">
                <wp:extent cx="733425" cy="714375"/>
                <wp:effectExtent l="19050" t="0" r="9525" b="0"/>
                <wp:docPr id="25" name="Image 4" descr="gran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grand_logo"/>
                        <pic:cNvPicPr>
                          <a:picLocks noChangeAspect="1" noChangeArrowheads="1"/>
                        </pic:cNvPicPr>
                      </pic:nvPicPr>
                      <pic:blipFill>
                        <a:blip r:embed="rId1"/>
                        <a:srcRect/>
                        <a:stretch>
                          <a:fillRect/>
                        </a:stretch>
                      </pic:blipFill>
                      <pic:spPr bwMode="auto">
                        <a:xfrm>
                          <a:off x="0" y="0"/>
                          <a:ext cx="733425" cy="714375"/>
                        </a:xfrm>
                        <a:prstGeom prst="rect">
                          <a:avLst/>
                        </a:prstGeom>
                        <a:noFill/>
                        <a:ln w="9525">
                          <a:noFill/>
                          <a:miter lim="800000"/>
                          <a:headEnd/>
                          <a:tailEnd/>
                        </a:ln>
                      </pic:spPr>
                    </pic:pic>
                  </a:graphicData>
                </a:graphic>
              </wp:inline>
            </w:drawing>
          </w:r>
        </w:p>
      </w:tc>
      <w:tc>
        <w:tcPr>
          <w:tcW w:w="6310" w:type="dxa"/>
        </w:tcPr>
        <w:p w:rsidR="00E27E36" w:rsidRPr="000B2B96" w:rsidRDefault="00E27E36" w:rsidP="00776526">
          <w:pPr>
            <w:spacing w:before="60" w:after="60"/>
            <w:jc w:val="center"/>
            <w:rPr>
              <w:b/>
              <w:bCs/>
              <w:color w:val="333399"/>
              <w:sz w:val="24"/>
              <w:szCs w:val="24"/>
            </w:rPr>
          </w:pPr>
          <w:r>
            <w:rPr>
              <w:b/>
              <w:bCs/>
              <w:color w:val="333399"/>
              <w:sz w:val="24"/>
              <w:szCs w:val="24"/>
            </w:rPr>
            <w:t>MyOcean2 - CIS</w:t>
          </w:r>
        </w:p>
        <w:p w:rsidR="00E27E36" w:rsidRPr="000B2B96" w:rsidRDefault="00E27E36" w:rsidP="008313D7">
          <w:pPr>
            <w:spacing w:before="60" w:after="60"/>
            <w:jc w:val="center"/>
            <w:rPr>
              <w:b/>
              <w:bCs/>
              <w:color w:val="333399"/>
              <w:sz w:val="24"/>
              <w:szCs w:val="24"/>
            </w:rPr>
          </w:pPr>
          <w:r>
            <w:rPr>
              <w:b/>
              <w:bCs/>
              <w:color w:val="333399"/>
              <w:sz w:val="24"/>
              <w:szCs w:val="24"/>
            </w:rPr>
            <w:t>MIS Architecture and Design Document</w:t>
          </w:r>
        </w:p>
      </w:tc>
      <w:tc>
        <w:tcPr>
          <w:tcW w:w="3431" w:type="dxa"/>
        </w:tcPr>
        <w:p w:rsidR="00E27E36" w:rsidRPr="004F27C0" w:rsidRDefault="00E27E36" w:rsidP="00776526">
          <w:pPr>
            <w:spacing w:before="60" w:after="60"/>
            <w:rPr>
              <w:sz w:val="20"/>
              <w:szCs w:val="20"/>
              <w:lang w:val="en-US"/>
            </w:rPr>
          </w:pPr>
          <w:r w:rsidRPr="004F27C0">
            <w:rPr>
              <w:sz w:val="20"/>
              <w:szCs w:val="20"/>
              <w:lang w:val="en-US"/>
            </w:rPr>
            <w:t>Ref</w:t>
          </w:r>
          <w:r w:rsidRPr="004F27C0">
            <w:rPr>
              <w:sz w:val="20"/>
              <w:szCs w:val="20"/>
              <w:lang w:val="en-US"/>
            </w:rPr>
            <w:tab/>
            <w:t xml:space="preserve">: </w:t>
          </w:r>
          <w:r w:rsidRPr="004F27C0">
            <w:rPr>
              <w:rFonts w:eastAsia="Times New Roman"/>
              <w:sz w:val="20"/>
              <w:szCs w:val="20"/>
              <w:lang w:val="en-US"/>
            </w:rPr>
            <w:t>MYO2-CIS-MIS-ADD</w:t>
          </w:r>
        </w:p>
        <w:p w:rsidR="00E27E36" w:rsidRPr="004F27C0" w:rsidRDefault="00E27E36" w:rsidP="00776526">
          <w:pPr>
            <w:spacing w:before="60" w:after="60"/>
            <w:rPr>
              <w:sz w:val="20"/>
              <w:szCs w:val="20"/>
              <w:lang w:val="en-US"/>
            </w:rPr>
          </w:pPr>
          <w:r w:rsidRPr="004F27C0">
            <w:rPr>
              <w:sz w:val="20"/>
              <w:szCs w:val="20"/>
              <w:lang w:val="en-US"/>
            </w:rPr>
            <w:t xml:space="preserve">Date </w:t>
          </w:r>
          <w:r w:rsidRPr="004F27C0">
            <w:rPr>
              <w:sz w:val="20"/>
              <w:szCs w:val="20"/>
              <w:lang w:val="en-US"/>
            </w:rPr>
            <w:tab/>
            <w:t>: 25 July 2013</w:t>
          </w:r>
        </w:p>
        <w:p w:rsidR="00E27E36" w:rsidRPr="000B2B96" w:rsidRDefault="00E27E36" w:rsidP="00D90E07">
          <w:pPr>
            <w:spacing w:before="60" w:after="60"/>
          </w:pPr>
          <w:r w:rsidRPr="008313D7">
            <w:rPr>
              <w:sz w:val="20"/>
              <w:szCs w:val="20"/>
            </w:rPr>
            <w:t>Issue</w:t>
          </w:r>
          <w:r w:rsidRPr="008313D7">
            <w:rPr>
              <w:sz w:val="20"/>
              <w:szCs w:val="20"/>
            </w:rPr>
            <w:tab/>
            <w:t xml:space="preserve">: </w:t>
          </w:r>
          <w:r>
            <w:rPr>
              <w:sz w:val="20"/>
              <w:szCs w:val="20"/>
            </w:rPr>
            <w:t>2.2</w:t>
          </w:r>
        </w:p>
      </w:tc>
    </w:tr>
  </w:tbl>
  <w:p w:rsidR="00E27E36" w:rsidRPr="00612052" w:rsidRDefault="00E27E36" w:rsidP="008313D7">
    <w:pPr>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DC27"/>
      </v:shape>
    </w:pict>
  </w:numPicBullet>
  <w:abstractNum w:abstractNumId="0">
    <w:nsid w:val="FFFFFF88"/>
    <w:multiLevelType w:val="singleLevel"/>
    <w:tmpl w:val="3954A7F0"/>
    <w:lvl w:ilvl="0">
      <w:start w:val="1"/>
      <w:numFmt w:val="decimal"/>
      <w:pStyle w:val="Listenumros"/>
      <w:lvlText w:val="%1."/>
      <w:lvlJc w:val="left"/>
      <w:pPr>
        <w:tabs>
          <w:tab w:val="num" w:pos="360"/>
        </w:tabs>
        <w:ind w:left="360" w:hanging="360"/>
      </w:pPr>
    </w:lvl>
  </w:abstractNum>
  <w:abstractNum w:abstractNumId="1">
    <w:nsid w:val="FFFFFF89"/>
    <w:multiLevelType w:val="singleLevel"/>
    <w:tmpl w:val="AC443E1C"/>
    <w:lvl w:ilvl="0">
      <w:start w:val="1"/>
      <w:numFmt w:val="bullet"/>
      <w:pStyle w:val="Listepuces"/>
      <w:lvlText w:val=""/>
      <w:lvlJc w:val="left"/>
      <w:pPr>
        <w:tabs>
          <w:tab w:val="num" w:pos="360"/>
        </w:tabs>
        <w:ind w:left="360" w:hanging="360"/>
      </w:pPr>
      <w:rPr>
        <w:rFonts w:ascii="Symbol" w:hAnsi="Symbol" w:hint="default"/>
      </w:rPr>
    </w:lvl>
  </w:abstractNum>
  <w:abstractNum w:abstractNumId="2">
    <w:nsid w:val="00000002"/>
    <w:multiLevelType w:val="singleLevel"/>
    <w:tmpl w:val="00000002"/>
    <w:name w:val="WW8Num2"/>
    <w:lvl w:ilvl="0">
      <w:start w:val="1"/>
      <w:numFmt w:val="bullet"/>
      <w:lvlText w:val=""/>
      <w:lvlJc w:val="left"/>
      <w:pPr>
        <w:tabs>
          <w:tab w:val="num" w:pos="0"/>
        </w:tabs>
        <w:ind w:left="720" w:hanging="360"/>
      </w:pPr>
      <w:rPr>
        <w:rFonts w:ascii="Symbol" w:hAnsi="Symbol"/>
      </w:rPr>
    </w:lvl>
  </w:abstractNum>
  <w:abstractNum w:abstractNumId="3">
    <w:nsid w:val="00000003"/>
    <w:multiLevelType w:val="singleLevel"/>
    <w:tmpl w:val="00000003"/>
    <w:name w:val="WW8Num3"/>
    <w:lvl w:ilvl="0">
      <w:numFmt w:val="bullet"/>
      <w:lvlText w:val="-"/>
      <w:lvlJc w:val="left"/>
      <w:pPr>
        <w:tabs>
          <w:tab w:val="num" w:pos="720"/>
        </w:tabs>
        <w:ind w:left="720" w:hanging="360"/>
      </w:pPr>
      <w:rPr>
        <w:rFonts w:ascii="Calibri" w:hAnsi="Calibri" w:cs="Times New Roman"/>
      </w:rPr>
    </w:lvl>
  </w:abstractNum>
  <w:abstractNum w:abstractNumId="4">
    <w:nsid w:val="007E2261"/>
    <w:multiLevelType w:val="hybridMultilevel"/>
    <w:tmpl w:val="C56AF6D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33B2BDD"/>
    <w:multiLevelType w:val="hybridMultilevel"/>
    <w:tmpl w:val="D1F2B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6E5425"/>
    <w:multiLevelType w:val="hybridMultilevel"/>
    <w:tmpl w:val="BA469AA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6F508BD"/>
    <w:multiLevelType w:val="hybridMultilevel"/>
    <w:tmpl w:val="7DA6DADE"/>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5205B2"/>
    <w:multiLevelType w:val="multilevel"/>
    <w:tmpl w:val="2F6222DA"/>
    <w:lvl w:ilvl="0">
      <w:start w:val="1"/>
      <w:numFmt w:val="decimal"/>
      <w:pStyle w:val="Titre1"/>
      <w:lvlText w:val="%1."/>
      <w:lvlJc w:val="left"/>
      <w:pPr>
        <w:ind w:left="360" w:hanging="360"/>
      </w:pPr>
    </w:lvl>
    <w:lvl w:ilvl="1">
      <w:start w:val="1"/>
      <w:numFmt w:val="decimal"/>
      <w:pStyle w:val="Titre2"/>
      <w:suff w:val="space"/>
      <w:lvlText w:val="%1.%2"/>
      <w:lvlJc w:val="left"/>
      <w:pPr>
        <w:ind w:left="2561" w:hanging="576"/>
      </w:pPr>
    </w:lvl>
    <w:lvl w:ilvl="2">
      <w:start w:val="1"/>
      <w:numFmt w:val="decimal"/>
      <w:pStyle w:val="Titre3"/>
      <w:lvlText w:val="%1.%2.%3"/>
      <w:lvlJc w:val="left"/>
      <w:pPr>
        <w:tabs>
          <w:tab w:val="num" w:pos="1080"/>
        </w:tabs>
        <w:ind w:left="720" w:hanging="720"/>
      </w:pPr>
    </w:lvl>
    <w:lvl w:ilvl="3">
      <w:start w:val="1"/>
      <w:numFmt w:val="decimal"/>
      <w:pStyle w:val="Titre4"/>
      <w:lvlText w:val="%1.%2.%3.%4"/>
      <w:lvlJc w:val="left"/>
      <w:pPr>
        <w:tabs>
          <w:tab w:val="num" w:pos="1080"/>
        </w:tabs>
        <w:ind w:left="864" w:hanging="864"/>
      </w:pPr>
      <w:rPr>
        <w:rFonts w:ascii="Arial" w:hAnsi="Arial" w:cs="Arial" w:hint="default"/>
        <w:b/>
        <w:bCs w:val="0"/>
        <w:i w:val="0"/>
        <w:iCs w:val="0"/>
        <w:caps w:val="0"/>
        <w:smallCaps w:val="0"/>
        <w:strike w:val="0"/>
        <w:dstrike w:val="0"/>
        <w:outline w:val="0"/>
        <w:shadow w:val="0"/>
        <w:emboss w:val="0"/>
        <w:imprint w:val="0"/>
        <w:noProof w:val="0"/>
        <w:snapToGrid w:val="0"/>
        <w:vanish w:val="0"/>
        <w:color w:val="17365D" w:themeColor="text2" w:themeShade="BF"/>
        <w:spacing w:val="0"/>
        <w:w w:val="0"/>
        <w:kern w:val="0"/>
        <w:position w:val="0"/>
        <w:szCs w:val="0"/>
        <w:u w:val="none"/>
        <w:vertAlign w:val="baseline"/>
        <w:em w:val="none"/>
      </w:rPr>
    </w:lvl>
    <w:lvl w:ilvl="4">
      <w:start w:val="1"/>
      <w:numFmt w:val="decimal"/>
      <w:pStyle w:val="Titre5"/>
      <w:lvlText w:val="%1.%2.%3.%4.%5"/>
      <w:lvlJc w:val="left"/>
      <w:pPr>
        <w:tabs>
          <w:tab w:val="num" w:pos="1008"/>
        </w:tabs>
        <w:ind w:left="1008" w:hanging="1008"/>
      </w:pPr>
      <w:rPr>
        <w:rFonts w:ascii="Arial" w:hAnsi="Arial" w:cs="Arial" w:hint="default"/>
        <w:b/>
        <w:bCs w:val="0"/>
        <w:i w:val="0"/>
        <w:iCs w:val="0"/>
        <w:caps w:val="0"/>
        <w:smallCaps w:val="0"/>
        <w:strike w:val="0"/>
        <w:dstrike w:val="0"/>
        <w:outline w:val="0"/>
        <w:shadow w:val="0"/>
        <w:emboss w:val="0"/>
        <w:imprint w:val="0"/>
        <w:noProof w:val="0"/>
        <w:snapToGrid w:val="0"/>
        <w:vanish w:val="0"/>
        <w:color w:val="17365D" w:themeColor="text2" w:themeShade="BF"/>
        <w:spacing w:val="0"/>
        <w:w w:val="0"/>
        <w:kern w:val="0"/>
        <w:position w:val="0"/>
        <w:szCs w:val="0"/>
        <w:u w:val="none"/>
        <w:vertAlign w:val="baseline"/>
        <w:em w:val="none"/>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9">
    <w:nsid w:val="09275028"/>
    <w:multiLevelType w:val="hybridMultilevel"/>
    <w:tmpl w:val="86D8A65E"/>
    <w:lvl w:ilvl="0" w:tplc="6D001288">
      <w:start w:val="4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D5362"/>
    <w:multiLevelType w:val="hybridMultilevel"/>
    <w:tmpl w:val="1DC0B6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3C3484E"/>
    <w:multiLevelType w:val="singleLevel"/>
    <w:tmpl w:val="FF0AE26A"/>
    <w:lvl w:ilvl="0">
      <w:start w:val="1"/>
      <w:numFmt w:val="bullet"/>
      <w:pStyle w:val="Liste"/>
      <w:lvlText w:val=""/>
      <w:lvlJc w:val="left"/>
      <w:pPr>
        <w:tabs>
          <w:tab w:val="num" w:pos="360"/>
        </w:tabs>
        <w:ind w:left="360" w:hanging="360"/>
      </w:pPr>
      <w:rPr>
        <w:rFonts w:ascii="Symbol" w:hAnsi="Symbol" w:hint="default"/>
      </w:rPr>
    </w:lvl>
  </w:abstractNum>
  <w:abstractNum w:abstractNumId="12">
    <w:nsid w:val="13F019C5"/>
    <w:multiLevelType w:val="hybridMultilevel"/>
    <w:tmpl w:val="B37E6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617210F"/>
    <w:multiLevelType w:val="hybridMultilevel"/>
    <w:tmpl w:val="9ECA1A04"/>
    <w:lvl w:ilvl="0" w:tplc="0B6A2B2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7D745AF"/>
    <w:multiLevelType w:val="hybridMultilevel"/>
    <w:tmpl w:val="F6A4AB64"/>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15">
    <w:nsid w:val="19F15D3A"/>
    <w:multiLevelType w:val="hybridMultilevel"/>
    <w:tmpl w:val="8C8203EE"/>
    <w:lvl w:ilvl="0" w:tplc="F3FA546E">
      <w:numFmt w:val="bullet"/>
      <w:lvlText w:val=""/>
      <w:lvlJc w:val="left"/>
      <w:pPr>
        <w:ind w:left="755" w:hanging="360"/>
      </w:pPr>
      <w:rPr>
        <w:rFonts w:ascii="Symbol" w:eastAsiaTheme="minorHAnsi" w:hAnsi="Symbol" w:cstheme="minorBidi" w:hint="default"/>
      </w:rPr>
    </w:lvl>
    <w:lvl w:ilvl="1" w:tplc="040C0003" w:tentative="1">
      <w:start w:val="1"/>
      <w:numFmt w:val="bullet"/>
      <w:lvlText w:val="o"/>
      <w:lvlJc w:val="left"/>
      <w:pPr>
        <w:ind w:left="1475" w:hanging="360"/>
      </w:pPr>
      <w:rPr>
        <w:rFonts w:ascii="Courier New" w:hAnsi="Courier New" w:cs="Courier New" w:hint="default"/>
      </w:rPr>
    </w:lvl>
    <w:lvl w:ilvl="2" w:tplc="040C0005" w:tentative="1">
      <w:start w:val="1"/>
      <w:numFmt w:val="bullet"/>
      <w:lvlText w:val=""/>
      <w:lvlJc w:val="left"/>
      <w:pPr>
        <w:ind w:left="2195" w:hanging="360"/>
      </w:pPr>
      <w:rPr>
        <w:rFonts w:ascii="Wingdings" w:hAnsi="Wingdings" w:hint="default"/>
      </w:rPr>
    </w:lvl>
    <w:lvl w:ilvl="3" w:tplc="040C0001" w:tentative="1">
      <w:start w:val="1"/>
      <w:numFmt w:val="bullet"/>
      <w:lvlText w:val=""/>
      <w:lvlJc w:val="left"/>
      <w:pPr>
        <w:ind w:left="2915" w:hanging="360"/>
      </w:pPr>
      <w:rPr>
        <w:rFonts w:ascii="Symbol" w:hAnsi="Symbol" w:hint="default"/>
      </w:rPr>
    </w:lvl>
    <w:lvl w:ilvl="4" w:tplc="040C0003" w:tentative="1">
      <w:start w:val="1"/>
      <w:numFmt w:val="bullet"/>
      <w:lvlText w:val="o"/>
      <w:lvlJc w:val="left"/>
      <w:pPr>
        <w:ind w:left="3635" w:hanging="360"/>
      </w:pPr>
      <w:rPr>
        <w:rFonts w:ascii="Courier New" w:hAnsi="Courier New" w:cs="Courier New" w:hint="default"/>
      </w:rPr>
    </w:lvl>
    <w:lvl w:ilvl="5" w:tplc="040C0005" w:tentative="1">
      <w:start w:val="1"/>
      <w:numFmt w:val="bullet"/>
      <w:lvlText w:val=""/>
      <w:lvlJc w:val="left"/>
      <w:pPr>
        <w:ind w:left="4355" w:hanging="360"/>
      </w:pPr>
      <w:rPr>
        <w:rFonts w:ascii="Wingdings" w:hAnsi="Wingdings" w:hint="default"/>
      </w:rPr>
    </w:lvl>
    <w:lvl w:ilvl="6" w:tplc="040C0001" w:tentative="1">
      <w:start w:val="1"/>
      <w:numFmt w:val="bullet"/>
      <w:lvlText w:val=""/>
      <w:lvlJc w:val="left"/>
      <w:pPr>
        <w:ind w:left="5075" w:hanging="360"/>
      </w:pPr>
      <w:rPr>
        <w:rFonts w:ascii="Symbol" w:hAnsi="Symbol" w:hint="default"/>
      </w:rPr>
    </w:lvl>
    <w:lvl w:ilvl="7" w:tplc="040C0003" w:tentative="1">
      <w:start w:val="1"/>
      <w:numFmt w:val="bullet"/>
      <w:lvlText w:val="o"/>
      <w:lvlJc w:val="left"/>
      <w:pPr>
        <w:ind w:left="5795" w:hanging="360"/>
      </w:pPr>
      <w:rPr>
        <w:rFonts w:ascii="Courier New" w:hAnsi="Courier New" w:cs="Courier New" w:hint="default"/>
      </w:rPr>
    </w:lvl>
    <w:lvl w:ilvl="8" w:tplc="040C0005" w:tentative="1">
      <w:start w:val="1"/>
      <w:numFmt w:val="bullet"/>
      <w:lvlText w:val=""/>
      <w:lvlJc w:val="left"/>
      <w:pPr>
        <w:ind w:left="6515" w:hanging="360"/>
      </w:pPr>
      <w:rPr>
        <w:rFonts w:ascii="Wingdings" w:hAnsi="Wingdings" w:hint="default"/>
      </w:rPr>
    </w:lvl>
  </w:abstractNum>
  <w:abstractNum w:abstractNumId="16">
    <w:nsid w:val="1E431EFC"/>
    <w:multiLevelType w:val="hybridMultilevel"/>
    <w:tmpl w:val="CE065006"/>
    <w:lvl w:ilvl="0" w:tplc="6D001288">
      <w:start w:val="4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F7F0A4F"/>
    <w:multiLevelType w:val="hybridMultilevel"/>
    <w:tmpl w:val="B6FC78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20D55046"/>
    <w:multiLevelType w:val="hybridMultilevel"/>
    <w:tmpl w:val="74A0A524"/>
    <w:lvl w:ilvl="0" w:tplc="4D784D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26611A0C"/>
    <w:multiLevelType w:val="hybridMultilevel"/>
    <w:tmpl w:val="DEFC04D2"/>
    <w:lvl w:ilvl="0" w:tplc="0B6A2B2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26844BDB"/>
    <w:multiLevelType w:val="hybridMultilevel"/>
    <w:tmpl w:val="971EFDF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757693A"/>
    <w:multiLevelType w:val="hybridMultilevel"/>
    <w:tmpl w:val="2DF47972"/>
    <w:lvl w:ilvl="0" w:tplc="55200D88">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2">
    <w:nsid w:val="29B37567"/>
    <w:multiLevelType w:val="hybridMultilevel"/>
    <w:tmpl w:val="63DA3CEE"/>
    <w:lvl w:ilvl="0" w:tplc="5CDE18C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2A041880"/>
    <w:multiLevelType w:val="hybridMultilevel"/>
    <w:tmpl w:val="BA469AA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2E7B6F53"/>
    <w:multiLevelType w:val="hybridMultilevel"/>
    <w:tmpl w:val="0D7003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0311178"/>
    <w:multiLevelType w:val="hybridMultilevel"/>
    <w:tmpl w:val="B22817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2B46217"/>
    <w:multiLevelType w:val="hybridMultilevel"/>
    <w:tmpl w:val="914C97F2"/>
    <w:lvl w:ilvl="0" w:tplc="040C0001">
      <w:numFmt w:val="bullet"/>
      <w:lvlText w:val="-"/>
      <w:lvlJc w:val="left"/>
      <w:pPr>
        <w:ind w:left="720" w:hanging="360"/>
      </w:pPr>
      <w:rPr>
        <w:rFonts w:ascii="Arial" w:eastAsia="Times New Roman" w:hAnsi="Arial" w:cs="Arial" w:hint="default"/>
      </w:rPr>
    </w:lvl>
    <w:lvl w:ilvl="1" w:tplc="804E8DDA">
      <w:start w:val="1"/>
      <w:numFmt w:val="bullet"/>
      <w:lvlText w:val="o"/>
      <w:lvlJc w:val="left"/>
      <w:pPr>
        <w:ind w:left="1440" w:hanging="360"/>
      </w:pPr>
      <w:rPr>
        <w:rFonts w:ascii="Courier New" w:hAnsi="Courier New" w:cs="Courier New"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7">
    <w:nsid w:val="36435EDC"/>
    <w:multiLevelType w:val="hybridMultilevel"/>
    <w:tmpl w:val="EE0851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6E23223"/>
    <w:multiLevelType w:val="hybridMultilevel"/>
    <w:tmpl w:val="AADC68E4"/>
    <w:lvl w:ilvl="0" w:tplc="F2BE10A4">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376731DE"/>
    <w:multiLevelType w:val="hybridMultilevel"/>
    <w:tmpl w:val="5BCE5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388F7889"/>
    <w:multiLevelType w:val="hybridMultilevel"/>
    <w:tmpl w:val="01324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CB4EB4"/>
    <w:multiLevelType w:val="hybridMultilevel"/>
    <w:tmpl w:val="4894A440"/>
    <w:lvl w:ilvl="0" w:tplc="4D784D06">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3A5C1085"/>
    <w:multiLevelType w:val="hybridMultilevel"/>
    <w:tmpl w:val="0346F010"/>
    <w:lvl w:ilvl="0" w:tplc="EA9E4250">
      <w:start w:val="1"/>
      <w:numFmt w:val="bullet"/>
      <w:pStyle w:val="Titre8"/>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3B850C79"/>
    <w:multiLevelType w:val="hybridMultilevel"/>
    <w:tmpl w:val="7FC04860"/>
    <w:lvl w:ilvl="0" w:tplc="6AF6CEC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3C07148D"/>
    <w:multiLevelType w:val="hybridMultilevel"/>
    <w:tmpl w:val="53821D4E"/>
    <w:lvl w:ilvl="0" w:tplc="D34C816C">
      <w:start w:val="1"/>
      <w:numFmt w:val="bullet"/>
      <w:pStyle w:val="Titre7"/>
      <w:lvlText w:val=""/>
      <w:lvlJc w:val="left"/>
      <w:pPr>
        <w:ind w:left="720" w:hanging="360"/>
      </w:pPr>
      <w:rPr>
        <w:rFonts w:ascii="Wingdings" w:hAnsi="Wingdings" w:hint="default"/>
      </w:rPr>
    </w:lvl>
    <w:lvl w:ilvl="1" w:tplc="A6C6A7A4" w:tentative="1">
      <w:start w:val="1"/>
      <w:numFmt w:val="bullet"/>
      <w:lvlText w:val="o"/>
      <w:lvlJc w:val="left"/>
      <w:pPr>
        <w:ind w:left="1440" w:hanging="360"/>
      </w:pPr>
      <w:rPr>
        <w:rFonts w:ascii="Courier New" w:hAnsi="Courier New" w:cs="Courier New" w:hint="default"/>
      </w:rPr>
    </w:lvl>
    <w:lvl w:ilvl="2" w:tplc="D696F872" w:tentative="1">
      <w:start w:val="1"/>
      <w:numFmt w:val="bullet"/>
      <w:lvlText w:val=""/>
      <w:lvlJc w:val="left"/>
      <w:pPr>
        <w:ind w:left="2160" w:hanging="360"/>
      </w:pPr>
      <w:rPr>
        <w:rFonts w:ascii="Wingdings" w:hAnsi="Wingdings" w:hint="default"/>
      </w:rPr>
    </w:lvl>
    <w:lvl w:ilvl="3" w:tplc="F08CCAB4" w:tentative="1">
      <w:start w:val="1"/>
      <w:numFmt w:val="bullet"/>
      <w:lvlText w:val=""/>
      <w:lvlJc w:val="left"/>
      <w:pPr>
        <w:ind w:left="2880" w:hanging="360"/>
      </w:pPr>
      <w:rPr>
        <w:rFonts w:ascii="Symbol" w:hAnsi="Symbol" w:hint="default"/>
      </w:rPr>
    </w:lvl>
    <w:lvl w:ilvl="4" w:tplc="09B47946" w:tentative="1">
      <w:start w:val="1"/>
      <w:numFmt w:val="bullet"/>
      <w:lvlText w:val="o"/>
      <w:lvlJc w:val="left"/>
      <w:pPr>
        <w:ind w:left="3600" w:hanging="360"/>
      </w:pPr>
      <w:rPr>
        <w:rFonts w:ascii="Courier New" w:hAnsi="Courier New" w:cs="Courier New" w:hint="default"/>
      </w:rPr>
    </w:lvl>
    <w:lvl w:ilvl="5" w:tplc="D7BCBFE4" w:tentative="1">
      <w:start w:val="1"/>
      <w:numFmt w:val="bullet"/>
      <w:lvlText w:val=""/>
      <w:lvlJc w:val="left"/>
      <w:pPr>
        <w:ind w:left="4320" w:hanging="360"/>
      </w:pPr>
      <w:rPr>
        <w:rFonts w:ascii="Wingdings" w:hAnsi="Wingdings" w:hint="default"/>
      </w:rPr>
    </w:lvl>
    <w:lvl w:ilvl="6" w:tplc="2F96F324" w:tentative="1">
      <w:start w:val="1"/>
      <w:numFmt w:val="bullet"/>
      <w:lvlText w:val=""/>
      <w:lvlJc w:val="left"/>
      <w:pPr>
        <w:ind w:left="5040" w:hanging="360"/>
      </w:pPr>
      <w:rPr>
        <w:rFonts w:ascii="Symbol" w:hAnsi="Symbol" w:hint="default"/>
      </w:rPr>
    </w:lvl>
    <w:lvl w:ilvl="7" w:tplc="6E6482A8" w:tentative="1">
      <w:start w:val="1"/>
      <w:numFmt w:val="bullet"/>
      <w:lvlText w:val="o"/>
      <w:lvlJc w:val="left"/>
      <w:pPr>
        <w:ind w:left="5760" w:hanging="360"/>
      </w:pPr>
      <w:rPr>
        <w:rFonts w:ascii="Courier New" w:hAnsi="Courier New" w:cs="Courier New" w:hint="default"/>
      </w:rPr>
    </w:lvl>
    <w:lvl w:ilvl="8" w:tplc="083070E2" w:tentative="1">
      <w:start w:val="1"/>
      <w:numFmt w:val="bullet"/>
      <w:lvlText w:val=""/>
      <w:lvlJc w:val="left"/>
      <w:pPr>
        <w:ind w:left="6480" w:hanging="360"/>
      </w:pPr>
      <w:rPr>
        <w:rFonts w:ascii="Wingdings" w:hAnsi="Wingdings" w:hint="default"/>
      </w:rPr>
    </w:lvl>
  </w:abstractNum>
  <w:abstractNum w:abstractNumId="35">
    <w:nsid w:val="3CC10A3E"/>
    <w:multiLevelType w:val="hybridMultilevel"/>
    <w:tmpl w:val="951CFB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3DD422AD"/>
    <w:multiLevelType w:val="hybridMultilevel"/>
    <w:tmpl w:val="150A9708"/>
    <w:lvl w:ilvl="0" w:tplc="4D784D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407E6AF2"/>
    <w:multiLevelType w:val="hybridMultilevel"/>
    <w:tmpl w:val="BA469A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458A1071"/>
    <w:multiLevelType w:val="hybridMultilevel"/>
    <w:tmpl w:val="9ECA2EF0"/>
    <w:lvl w:ilvl="0" w:tplc="F5E022C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47136A38"/>
    <w:multiLevelType w:val="hybridMultilevel"/>
    <w:tmpl w:val="7B68A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19266F"/>
    <w:multiLevelType w:val="hybridMultilevel"/>
    <w:tmpl w:val="17F09C66"/>
    <w:lvl w:ilvl="0" w:tplc="471C6F2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1">
    <w:nsid w:val="4A0F6ADE"/>
    <w:multiLevelType w:val="hybridMultilevel"/>
    <w:tmpl w:val="360CE1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4AC244C0"/>
    <w:multiLevelType w:val="hybridMultilevel"/>
    <w:tmpl w:val="7A64E31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4B554024"/>
    <w:multiLevelType w:val="hybridMultilevel"/>
    <w:tmpl w:val="E246265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4C230EF6"/>
    <w:multiLevelType w:val="hybridMultilevel"/>
    <w:tmpl w:val="2DEE86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505347BD"/>
    <w:multiLevelType w:val="hybridMultilevel"/>
    <w:tmpl w:val="28F6C4AA"/>
    <w:lvl w:ilvl="0" w:tplc="7F788308">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56764379"/>
    <w:multiLevelType w:val="hybridMultilevel"/>
    <w:tmpl w:val="D094712C"/>
    <w:lvl w:ilvl="0" w:tplc="040C0001">
      <w:start w:val="1"/>
      <w:numFmt w:val="bullet"/>
      <w:lvlText w:val=""/>
      <w:lvlJc w:val="left"/>
      <w:pPr>
        <w:ind w:left="717"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587D04C5"/>
    <w:multiLevelType w:val="hybridMultilevel"/>
    <w:tmpl w:val="B6FC78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5AC57C00"/>
    <w:multiLevelType w:val="hybridMultilevel"/>
    <w:tmpl w:val="DED29A6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5B4E0641"/>
    <w:multiLevelType w:val="hybridMultilevel"/>
    <w:tmpl w:val="15B88674"/>
    <w:lvl w:ilvl="0" w:tplc="6D001288">
      <w:start w:val="4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8B7338"/>
    <w:multiLevelType w:val="hybridMultilevel"/>
    <w:tmpl w:val="0DBE7560"/>
    <w:lvl w:ilvl="0" w:tplc="6D001288">
      <w:start w:val="4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09461D9"/>
    <w:multiLevelType w:val="hybridMultilevel"/>
    <w:tmpl w:val="5EF2E378"/>
    <w:lvl w:ilvl="0" w:tplc="6D001288">
      <w:start w:val="4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165308C"/>
    <w:multiLevelType w:val="hybridMultilevel"/>
    <w:tmpl w:val="44D87FD8"/>
    <w:lvl w:ilvl="0" w:tplc="6D001288">
      <w:start w:val="4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4D8112A"/>
    <w:multiLevelType w:val="hybridMultilevel"/>
    <w:tmpl w:val="43243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64FA10F6"/>
    <w:multiLevelType w:val="hybridMultilevel"/>
    <w:tmpl w:val="E34671C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5">
    <w:nsid w:val="67975F5E"/>
    <w:multiLevelType w:val="hybridMultilevel"/>
    <w:tmpl w:val="BA469A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nsid w:val="679D326E"/>
    <w:multiLevelType w:val="hybridMultilevel"/>
    <w:tmpl w:val="0A7ECDD6"/>
    <w:lvl w:ilvl="0" w:tplc="9F5042A4">
      <w:numFmt w:val="bullet"/>
      <w:lvlText w:val="-"/>
      <w:lvlJc w:val="left"/>
      <w:pPr>
        <w:tabs>
          <w:tab w:val="num" w:pos="720"/>
        </w:tabs>
        <w:ind w:left="720" w:hanging="360"/>
      </w:pPr>
      <w:rPr>
        <w:rFonts w:ascii="Calibri" w:eastAsia="Calibri" w:hAnsi="Calibri"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7">
    <w:nsid w:val="6E904CC0"/>
    <w:multiLevelType w:val="hybridMultilevel"/>
    <w:tmpl w:val="30BC185E"/>
    <w:lvl w:ilvl="0" w:tplc="0E9CF456">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8">
    <w:nsid w:val="6FEE3C2C"/>
    <w:multiLevelType w:val="hybridMultilevel"/>
    <w:tmpl w:val="28F6C4AA"/>
    <w:lvl w:ilvl="0" w:tplc="7F788308">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nsid w:val="707B5D3B"/>
    <w:multiLevelType w:val="hybridMultilevel"/>
    <w:tmpl w:val="F594C6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74A66274"/>
    <w:multiLevelType w:val="hybridMultilevel"/>
    <w:tmpl w:val="AE1A86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nsid w:val="788F4D0F"/>
    <w:multiLevelType w:val="hybridMultilevel"/>
    <w:tmpl w:val="E5BCE6C6"/>
    <w:lvl w:ilvl="0" w:tplc="8026C3B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nsid w:val="78941E15"/>
    <w:multiLevelType w:val="hybridMultilevel"/>
    <w:tmpl w:val="73BA289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3">
    <w:nsid w:val="78B458D0"/>
    <w:multiLevelType w:val="hybridMultilevel"/>
    <w:tmpl w:val="D9A89DFC"/>
    <w:lvl w:ilvl="0" w:tplc="7F788308">
      <w:start w:val="1"/>
      <w:numFmt w:val="decimal"/>
      <w:lvlText w:val="%1."/>
      <w:lvlJc w:val="left"/>
      <w:pPr>
        <w:ind w:left="720" w:hanging="360"/>
      </w:pPr>
      <w:rPr>
        <w:rFonts w:hint="default"/>
      </w:r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nsid w:val="7A5F6FD7"/>
    <w:multiLevelType w:val="hybridMultilevel"/>
    <w:tmpl w:val="6B24AB56"/>
    <w:lvl w:ilvl="0" w:tplc="6D001288">
      <w:start w:val="4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C33015C"/>
    <w:multiLevelType w:val="hybridMultilevel"/>
    <w:tmpl w:val="B258734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nsid w:val="7D5D31B7"/>
    <w:multiLevelType w:val="hybridMultilevel"/>
    <w:tmpl w:val="1D1E757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6"/>
  </w:num>
  <w:num w:numId="3">
    <w:abstractNumId w:val="0"/>
  </w:num>
  <w:num w:numId="4">
    <w:abstractNumId w:val="34"/>
  </w:num>
  <w:num w:numId="5">
    <w:abstractNumId w:val="57"/>
  </w:num>
  <w:num w:numId="6">
    <w:abstractNumId w:val="56"/>
  </w:num>
  <w:num w:numId="7">
    <w:abstractNumId w:val="1"/>
  </w:num>
  <w:num w:numId="8">
    <w:abstractNumId w:val="7"/>
  </w:num>
  <w:num w:numId="9">
    <w:abstractNumId w:val="5"/>
  </w:num>
  <w:num w:numId="10">
    <w:abstractNumId w:val="12"/>
  </w:num>
  <w:num w:numId="11">
    <w:abstractNumId w:val="27"/>
  </w:num>
  <w:num w:numId="12">
    <w:abstractNumId w:val="65"/>
  </w:num>
  <w:num w:numId="13">
    <w:abstractNumId w:val="66"/>
  </w:num>
  <w:num w:numId="14">
    <w:abstractNumId w:val="55"/>
  </w:num>
  <w:num w:numId="15">
    <w:abstractNumId w:val="14"/>
  </w:num>
  <w:num w:numId="16">
    <w:abstractNumId w:val="6"/>
  </w:num>
  <w:num w:numId="17">
    <w:abstractNumId w:val="37"/>
  </w:num>
  <w:num w:numId="18">
    <w:abstractNumId w:val="53"/>
  </w:num>
  <w:num w:numId="19">
    <w:abstractNumId w:val="59"/>
  </w:num>
  <w:num w:numId="20">
    <w:abstractNumId w:val="29"/>
  </w:num>
  <w:num w:numId="21">
    <w:abstractNumId w:val="62"/>
  </w:num>
  <w:num w:numId="22">
    <w:abstractNumId w:val="58"/>
  </w:num>
  <w:num w:numId="23">
    <w:abstractNumId w:val="63"/>
  </w:num>
  <w:num w:numId="24">
    <w:abstractNumId w:val="45"/>
  </w:num>
  <w:num w:numId="25">
    <w:abstractNumId w:val="4"/>
  </w:num>
  <w:num w:numId="26">
    <w:abstractNumId w:val="48"/>
  </w:num>
  <w:num w:numId="27">
    <w:abstractNumId w:val="23"/>
  </w:num>
  <w:num w:numId="28">
    <w:abstractNumId w:val="60"/>
  </w:num>
  <w:num w:numId="29">
    <w:abstractNumId w:val="11"/>
  </w:num>
  <w:num w:numId="30">
    <w:abstractNumId w:val="44"/>
  </w:num>
  <w:num w:numId="31">
    <w:abstractNumId w:val="54"/>
  </w:num>
  <w:num w:numId="32">
    <w:abstractNumId w:val="18"/>
  </w:num>
  <w:num w:numId="33">
    <w:abstractNumId w:val="24"/>
  </w:num>
  <w:num w:numId="34">
    <w:abstractNumId w:val="33"/>
  </w:num>
  <w:num w:numId="35">
    <w:abstractNumId w:val="28"/>
  </w:num>
  <w:num w:numId="36">
    <w:abstractNumId w:val="40"/>
  </w:num>
  <w:num w:numId="37">
    <w:abstractNumId w:val="32"/>
  </w:num>
  <w:num w:numId="38">
    <w:abstractNumId w:val="36"/>
  </w:num>
  <w:num w:numId="39">
    <w:abstractNumId w:val="20"/>
  </w:num>
  <w:num w:numId="40">
    <w:abstractNumId w:val="41"/>
  </w:num>
  <w:num w:numId="41">
    <w:abstractNumId w:val="31"/>
  </w:num>
  <w:num w:numId="42">
    <w:abstractNumId w:val="13"/>
  </w:num>
  <w:num w:numId="43">
    <w:abstractNumId w:val="19"/>
  </w:num>
  <w:num w:numId="44">
    <w:abstractNumId w:val="42"/>
  </w:num>
  <w:num w:numId="45">
    <w:abstractNumId w:val="43"/>
  </w:num>
  <w:num w:numId="46">
    <w:abstractNumId w:val="22"/>
  </w:num>
  <w:num w:numId="47">
    <w:abstractNumId w:val="61"/>
  </w:num>
  <w:num w:numId="48">
    <w:abstractNumId w:val="17"/>
  </w:num>
  <w:num w:numId="49">
    <w:abstractNumId w:val="35"/>
  </w:num>
  <w:num w:numId="50">
    <w:abstractNumId w:val="25"/>
  </w:num>
  <w:num w:numId="51">
    <w:abstractNumId w:val="38"/>
  </w:num>
  <w:num w:numId="52">
    <w:abstractNumId w:val="2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4"/>
  </w:num>
  <w:num w:numId="55">
    <w:abstractNumId w:val="16"/>
  </w:num>
  <w:num w:numId="56">
    <w:abstractNumId w:val="9"/>
  </w:num>
  <w:num w:numId="57">
    <w:abstractNumId w:val="49"/>
  </w:num>
  <w:num w:numId="58">
    <w:abstractNumId w:val="50"/>
  </w:num>
  <w:num w:numId="59">
    <w:abstractNumId w:val="52"/>
  </w:num>
  <w:num w:numId="60">
    <w:abstractNumId w:val="51"/>
  </w:num>
  <w:num w:numId="61">
    <w:abstractNumId w:val="30"/>
  </w:num>
  <w:num w:numId="62">
    <w:abstractNumId w:val="39"/>
  </w:num>
  <w:num w:numId="63">
    <w:abstractNumId w:val="10"/>
  </w:num>
  <w:num w:numId="64">
    <w:abstractNumId w:val="47"/>
  </w:num>
  <w:num w:numId="65">
    <w:abstractNumId w:val="1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B724A"/>
    <w:rsid w:val="00000A8E"/>
    <w:rsid w:val="00001922"/>
    <w:rsid w:val="00002847"/>
    <w:rsid w:val="00002AE8"/>
    <w:rsid w:val="00003440"/>
    <w:rsid w:val="00004892"/>
    <w:rsid w:val="0000638E"/>
    <w:rsid w:val="00011E52"/>
    <w:rsid w:val="00011F7F"/>
    <w:rsid w:val="00012ACB"/>
    <w:rsid w:val="000132C8"/>
    <w:rsid w:val="00014D65"/>
    <w:rsid w:val="00016936"/>
    <w:rsid w:val="00017515"/>
    <w:rsid w:val="000202E0"/>
    <w:rsid w:val="000210E9"/>
    <w:rsid w:val="00021963"/>
    <w:rsid w:val="00021F5C"/>
    <w:rsid w:val="000223A6"/>
    <w:rsid w:val="0002344B"/>
    <w:rsid w:val="00025616"/>
    <w:rsid w:val="00027A62"/>
    <w:rsid w:val="00027E29"/>
    <w:rsid w:val="000306D3"/>
    <w:rsid w:val="000308C3"/>
    <w:rsid w:val="000318AB"/>
    <w:rsid w:val="00032906"/>
    <w:rsid w:val="00033EF8"/>
    <w:rsid w:val="00034828"/>
    <w:rsid w:val="00036362"/>
    <w:rsid w:val="00037059"/>
    <w:rsid w:val="00037935"/>
    <w:rsid w:val="000409A6"/>
    <w:rsid w:val="00040F40"/>
    <w:rsid w:val="000411DB"/>
    <w:rsid w:val="00041F16"/>
    <w:rsid w:val="0004295B"/>
    <w:rsid w:val="000459D3"/>
    <w:rsid w:val="0004606A"/>
    <w:rsid w:val="00046C7D"/>
    <w:rsid w:val="00046E69"/>
    <w:rsid w:val="00047B65"/>
    <w:rsid w:val="000516E1"/>
    <w:rsid w:val="000519AA"/>
    <w:rsid w:val="00051DF6"/>
    <w:rsid w:val="00052862"/>
    <w:rsid w:val="00053C19"/>
    <w:rsid w:val="00054671"/>
    <w:rsid w:val="00054C67"/>
    <w:rsid w:val="00056709"/>
    <w:rsid w:val="0005721C"/>
    <w:rsid w:val="00057D1A"/>
    <w:rsid w:val="000602F1"/>
    <w:rsid w:val="0006100F"/>
    <w:rsid w:val="0006142D"/>
    <w:rsid w:val="000629D0"/>
    <w:rsid w:val="00062A88"/>
    <w:rsid w:val="00064B7D"/>
    <w:rsid w:val="00065A35"/>
    <w:rsid w:val="000674B8"/>
    <w:rsid w:val="00070A7B"/>
    <w:rsid w:val="0007128E"/>
    <w:rsid w:val="00071A5D"/>
    <w:rsid w:val="00071C46"/>
    <w:rsid w:val="00071C50"/>
    <w:rsid w:val="00071E16"/>
    <w:rsid w:val="00072415"/>
    <w:rsid w:val="00073B74"/>
    <w:rsid w:val="00075055"/>
    <w:rsid w:val="00076155"/>
    <w:rsid w:val="000767B6"/>
    <w:rsid w:val="00076825"/>
    <w:rsid w:val="00076F81"/>
    <w:rsid w:val="00080319"/>
    <w:rsid w:val="00081738"/>
    <w:rsid w:val="0008176D"/>
    <w:rsid w:val="00081EC5"/>
    <w:rsid w:val="00084E59"/>
    <w:rsid w:val="00085A8A"/>
    <w:rsid w:val="00086262"/>
    <w:rsid w:val="00086672"/>
    <w:rsid w:val="00090017"/>
    <w:rsid w:val="00091ACB"/>
    <w:rsid w:val="00091F13"/>
    <w:rsid w:val="000920FF"/>
    <w:rsid w:val="00092CF9"/>
    <w:rsid w:val="00092F88"/>
    <w:rsid w:val="00093607"/>
    <w:rsid w:val="00095347"/>
    <w:rsid w:val="00095B89"/>
    <w:rsid w:val="000965B7"/>
    <w:rsid w:val="0009673B"/>
    <w:rsid w:val="0009714E"/>
    <w:rsid w:val="00097156"/>
    <w:rsid w:val="000A1F61"/>
    <w:rsid w:val="000A1FE8"/>
    <w:rsid w:val="000A28F3"/>
    <w:rsid w:val="000A33B2"/>
    <w:rsid w:val="000A53EC"/>
    <w:rsid w:val="000A5893"/>
    <w:rsid w:val="000A6AC8"/>
    <w:rsid w:val="000A7421"/>
    <w:rsid w:val="000B0010"/>
    <w:rsid w:val="000B0EB0"/>
    <w:rsid w:val="000B0FB5"/>
    <w:rsid w:val="000B2B98"/>
    <w:rsid w:val="000B2FA0"/>
    <w:rsid w:val="000B3525"/>
    <w:rsid w:val="000B3684"/>
    <w:rsid w:val="000B3950"/>
    <w:rsid w:val="000B3B94"/>
    <w:rsid w:val="000B3F82"/>
    <w:rsid w:val="000B4649"/>
    <w:rsid w:val="000B4B42"/>
    <w:rsid w:val="000B64E0"/>
    <w:rsid w:val="000B7B13"/>
    <w:rsid w:val="000C0300"/>
    <w:rsid w:val="000C071D"/>
    <w:rsid w:val="000C0BE0"/>
    <w:rsid w:val="000C0E70"/>
    <w:rsid w:val="000C2CFA"/>
    <w:rsid w:val="000C35EE"/>
    <w:rsid w:val="000C3891"/>
    <w:rsid w:val="000C4F23"/>
    <w:rsid w:val="000C6670"/>
    <w:rsid w:val="000D0429"/>
    <w:rsid w:val="000D09FD"/>
    <w:rsid w:val="000D0D41"/>
    <w:rsid w:val="000D1255"/>
    <w:rsid w:val="000D1ABA"/>
    <w:rsid w:val="000D3299"/>
    <w:rsid w:val="000D351C"/>
    <w:rsid w:val="000D3D1C"/>
    <w:rsid w:val="000D447C"/>
    <w:rsid w:val="000E1931"/>
    <w:rsid w:val="000E1B1F"/>
    <w:rsid w:val="000E2B07"/>
    <w:rsid w:val="000E33B4"/>
    <w:rsid w:val="000E4C5D"/>
    <w:rsid w:val="000E51E8"/>
    <w:rsid w:val="000E55FC"/>
    <w:rsid w:val="000E5754"/>
    <w:rsid w:val="000E60EF"/>
    <w:rsid w:val="000E666D"/>
    <w:rsid w:val="000E787D"/>
    <w:rsid w:val="000F060E"/>
    <w:rsid w:val="000F0D2E"/>
    <w:rsid w:val="000F2792"/>
    <w:rsid w:val="000F2FF1"/>
    <w:rsid w:val="000F4409"/>
    <w:rsid w:val="000F5381"/>
    <w:rsid w:val="000F59D4"/>
    <w:rsid w:val="000F61F4"/>
    <w:rsid w:val="0010088F"/>
    <w:rsid w:val="00100AC5"/>
    <w:rsid w:val="00101029"/>
    <w:rsid w:val="00101443"/>
    <w:rsid w:val="00102464"/>
    <w:rsid w:val="00102D48"/>
    <w:rsid w:val="00104D87"/>
    <w:rsid w:val="00104F83"/>
    <w:rsid w:val="00105698"/>
    <w:rsid w:val="00105B9E"/>
    <w:rsid w:val="0010725F"/>
    <w:rsid w:val="0010727D"/>
    <w:rsid w:val="0011142F"/>
    <w:rsid w:val="0011150F"/>
    <w:rsid w:val="00111B0C"/>
    <w:rsid w:val="00111CF6"/>
    <w:rsid w:val="00112E14"/>
    <w:rsid w:val="0011470E"/>
    <w:rsid w:val="00114E20"/>
    <w:rsid w:val="0011563C"/>
    <w:rsid w:val="001157D6"/>
    <w:rsid w:val="00115813"/>
    <w:rsid w:val="00116FD1"/>
    <w:rsid w:val="001172EF"/>
    <w:rsid w:val="001175EE"/>
    <w:rsid w:val="00117962"/>
    <w:rsid w:val="00120C81"/>
    <w:rsid w:val="00121D57"/>
    <w:rsid w:val="00122BC5"/>
    <w:rsid w:val="00123D56"/>
    <w:rsid w:val="001244A2"/>
    <w:rsid w:val="001267D1"/>
    <w:rsid w:val="00127873"/>
    <w:rsid w:val="001312EB"/>
    <w:rsid w:val="001317D0"/>
    <w:rsid w:val="001323BF"/>
    <w:rsid w:val="0013244A"/>
    <w:rsid w:val="001325AF"/>
    <w:rsid w:val="00132A1C"/>
    <w:rsid w:val="00132B96"/>
    <w:rsid w:val="0013376D"/>
    <w:rsid w:val="001338E6"/>
    <w:rsid w:val="00134B97"/>
    <w:rsid w:val="00134E3D"/>
    <w:rsid w:val="00135A1E"/>
    <w:rsid w:val="00135A24"/>
    <w:rsid w:val="00136907"/>
    <w:rsid w:val="001373C6"/>
    <w:rsid w:val="001378EA"/>
    <w:rsid w:val="00140611"/>
    <w:rsid w:val="0014071B"/>
    <w:rsid w:val="00140734"/>
    <w:rsid w:val="00140CA1"/>
    <w:rsid w:val="001416F7"/>
    <w:rsid w:val="001439DB"/>
    <w:rsid w:val="00143D23"/>
    <w:rsid w:val="0014471E"/>
    <w:rsid w:val="00144A84"/>
    <w:rsid w:val="0014550E"/>
    <w:rsid w:val="00146342"/>
    <w:rsid w:val="001463DF"/>
    <w:rsid w:val="00147D07"/>
    <w:rsid w:val="00150204"/>
    <w:rsid w:val="001519AC"/>
    <w:rsid w:val="00151FA1"/>
    <w:rsid w:val="00152BEC"/>
    <w:rsid w:val="00153A4A"/>
    <w:rsid w:val="00153E1B"/>
    <w:rsid w:val="001547AF"/>
    <w:rsid w:val="00155335"/>
    <w:rsid w:val="00155612"/>
    <w:rsid w:val="00156BC8"/>
    <w:rsid w:val="00156CEB"/>
    <w:rsid w:val="001576A2"/>
    <w:rsid w:val="001604A4"/>
    <w:rsid w:val="00160C0B"/>
    <w:rsid w:val="001615F3"/>
    <w:rsid w:val="00163522"/>
    <w:rsid w:val="00163EF7"/>
    <w:rsid w:val="00165F9F"/>
    <w:rsid w:val="001663A3"/>
    <w:rsid w:val="0016659E"/>
    <w:rsid w:val="00166C60"/>
    <w:rsid w:val="00167113"/>
    <w:rsid w:val="00167BF5"/>
    <w:rsid w:val="00170E34"/>
    <w:rsid w:val="00171898"/>
    <w:rsid w:val="00175A2F"/>
    <w:rsid w:val="001773AB"/>
    <w:rsid w:val="00177996"/>
    <w:rsid w:val="00183CBA"/>
    <w:rsid w:val="0018447A"/>
    <w:rsid w:val="00184FDD"/>
    <w:rsid w:val="00185C91"/>
    <w:rsid w:val="00186EB5"/>
    <w:rsid w:val="001910E6"/>
    <w:rsid w:val="00191B96"/>
    <w:rsid w:val="001927B0"/>
    <w:rsid w:val="001930B0"/>
    <w:rsid w:val="00195776"/>
    <w:rsid w:val="00197FBE"/>
    <w:rsid w:val="001A04B5"/>
    <w:rsid w:val="001A2F6A"/>
    <w:rsid w:val="001A3F0A"/>
    <w:rsid w:val="001A3F47"/>
    <w:rsid w:val="001A5005"/>
    <w:rsid w:val="001A5A82"/>
    <w:rsid w:val="001A6BBF"/>
    <w:rsid w:val="001A7C03"/>
    <w:rsid w:val="001B165E"/>
    <w:rsid w:val="001B19A3"/>
    <w:rsid w:val="001B40E7"/>
    <w:rsid w:val="001B4313"/>
    <w:rsid w:val="001B4BE5"/>
    <w:rsid w:val="001B5295"/>
    <w:rsid w:val="001B6ED6"/>
    <w:rsid w:val="001B6F5D"/>
    <w:rsid w:val="001B6FA3"/>
    <w:rsid w:val="001B79C8"/>
    <w:rsid w:val="001B7AFD"/>
    <w:rsid w:val="001C0C20"/>
    <w:rsid w:val="001C1BA6"/>
    <w:rsid w:val="001C312A"/>
    <w:rsid w:val="001C32E4"/>
    <w:rsid w:val="001C3856"/>
    <w:rsid w:val="001C3DFE"/>
    <w:rsid w:val="001C4BB2"/>
    <w:rsid w:val="001C4E2B"/>
    <w:rsid w:val="001C503C"/>
    <w:rsid w:val="001C51DB"/>
    <w:rsid w:val="001C5221"/>
    <w:rsid w:val="001C538A"/>
    <w:rsid w:val="001C5559"/>
    <w:rsid w:val="001C5894"/>
    <w:rsid w:val="001C6978"/>
    <w:rsid w:val="001C72C1"/>
    <w:rsid w:val="001C7E2C"/>
    <w:rsid w:val="001C7F2B"/>
    <w:rsid w:val="001D01A0"/>
    <w:rsid w:val="001D08DD"/>
    <w:rsid w:val="001D0D22"/>
    <w:rsid w:val="001D0EED"/>
    <w:rsid w:val="001D0F71"/>
    <w:rsid w:val="001D1E7C"/>
    <w:rsid w:val="001D2ABE"/>
    <w:rsid w:val="001D2ED5"/>
    <w:rsid w:val="001D3586"/>
    <w:rsid w:val="001D3D5A"/>
    <w:rsid w:val="001D4EF2"/>
    <w:rsid w:val="001D52F2"/>
    <w:rsid w:val="001D5FE9"/>
    <w:rsid w:val="001D6248"/>
    <w:rsid w:val="001D6443"/>
    <w:rsid w:val="001D6F88"/>
    <w:rsid w:val="001D745A"/>
    <w:rsid w:val="001D7C8D"/>
    <w:rsid w:val="001E197F"/>
    <w:rsid w:val="001E1A6C"/>
    <w:rsid w:val="001E1ABA"/>
    <w:rsid w:val="001E374C"/>
    <w:rsid w:val="001E59F9"/>
    <w:rsid w:val="001E5B01"/>
    <w:rsid w:val="001E5FB4"/>
    <w:rsid w:val="001E63B8"/>
    <w:rsid w:val="001F1355"/>
    <w:rsid w:val="001F1B92"/>
    <w:rsid w:val="001F22AB"/>
    <w:rsid w:val="001F2DFD"/>
    <w:rsid w:val="001F3090"/>
    <w:rsid w:val="001F3E76"/>
    <w:rsid w:val="001F4EA1"/>
    <w:rsid w:val="001F5193"/>
    <w:rsid w:val="001F647A"/>
    <w:rsid w:val="001F7546"/>
    <w:rsid w:val="00200B87"/>
    <w:rsid w:val="00201BA5"/>
    <w:rsid w:val="00201E50"/>
    <w:rsid w:val="002024ED"/>
    <w:rsid w:val="00204DA7"/>
    <w:rsid w:val="002057E4"/>
    <w:rsid w:val="00205F76"/>
    <w:rsid w:val="00207BF0"/>
    <w:rsid w:val="00207C57"/>
    <w:rsid w:val="002109B1"/>
    <w:rsid w:val="0021146A"/>
    <w:rsid w:val="0021169D"/>
    <w:rsid w:val="00211C42"/>
    <w:rsid w:val="00211ECF"/>
    <w:rsid w:val="0021260E"/>
    <w:rsid w:val="00212B28"/>
    <w:rsid w:val="0021362A"/>
    <w:rsid w:val="002147CC"/>
    <w:rsid w:val="00215DA4"/>
    <w:rsid w:val="00215FD8"/>
    <w:rsid w:val="002169F0"/>
    <w:rsid w:val="00216D16"/>
    <w:rsid w:val="002213F1"/>
    <w:rsid w:val="0022289B"/>
    <w:rsid w:val="00222F0A"/>
    <w:rsid w:val="002231F4"/>
    <w:rsid w:val="00224256"/>
    <w:rsid w:val="002244B9"/>
    <w:rsid w:val="00224B2D"/>
    <w:rsid w:val="00224C48"/>
    <w:rsid w:val="002278DD"/>
    <w:rsid w:val="00227934"/>
    <w:rsid w:val="00230005"/>
    <w:rsid w:val="0023023A"/>
    <w:rsid w:val="002314A4"/>
    <w:rsid w:val="002335F6"/>
    <w:rsid w:val="00234AE0"/>
    <w:rsid w:val="0023549C"/>
    <w:rsid w:val="00236350"/>
    <w:rsid w:val="00241683"/>
    <w:rsid w:val="002419A6"/>
    <w:rsid w:val="002428E4"/>
    <w:rsid w:val="00246ABF"/>
    <w:rsid w:val="00246E19"/>
    <w:rsid w:val="0025046E"/>
    <w:rsid w:val="002504DB"/>
    <w:rsid w:val="00250702"/>
    <w:rsid w:val="00250C43"/>
    <w:rsid w:val="00251835"/>
    <w:rsid w:val="00251B17"/>
    <w:rsid w:val="00251C76"/>
    <w:rsid w:val="00252BAB"/>
    <w:rsid w:val="00253433"/>
    <w:rsid w:val="0025382C"/>
    <w:rsid w:val="00253C27"/>
    <w:rsid w:val="00253CA9"/>
    <w:rsid w:val="00253EBB"/>
    <w:rsid w:val="0025441B"/>
    <w:rsid w:val="002547A8"/>
    <w:rsid w:val="00254E00"/>
    <w:rsid w:val="002556F0"/>
    <w:rsid w:val="00255DF7"/>
    <w:rsid w:val="00256D0E"/>
    <w:rsid w:val="00256D64"/>
    <w:rsid w:val="00261BAC"/>
    <w:rsid w:val="00262803"/>
    <w:rsid w:val="00262FBA"/>
    <w:rsid w:val="00263A01"/>
    <w:rsid w:val="002646FB"/>
    <w:rsid w:val="00264999"/>
    <w:rsid w:val="002649BD"/>
    <w:rsid w:val="00265A49"/>
    <w:rsid w:val="002675ED"/>
    <w:rsid w:val="00271309"/>
    <w:rsid w:val="002714FF"/>
    <w:rsid w:val="002723CD"/>
    <w:rsid w:val="0027309E"/>
    <w:rsid w:val="0027357C"/>
    <w:rsid w:val="002735E9"/>
    <w:rsid w:val="00273A5A"/>
    <w:rsid w:val="00273B38"/>
    <w:rsid w:val="00274033"/>
    <w:rsid w:val="00274BCC"/>
    <w:rsid w:val="00274D08"/>
    <w:rsid w:val="00275E55"/>
    <w:rsid w:val="00276054"/>
    <w:rsid w:val="002760DE"/>
    <w:rsid w:val="00277038"/>
    <w:rsid w:val="002775B2"/>
    <w:rsid w:val="002806C7"/>
    <w:rsid w:val="0028218C"/>
    <w:rsid w:val="00282804"/>
    <w:rsid w:val="0028323F"/>
    <w:rsid w:val="00284A85"/>
    <w:rsid w:val="00285508"/>
    <w:rsid w:val="002868A9"/>
    <w:rsid w:val="00286C69"/>
    <w:rsid w:val="00286FEC"/>
    <w:rsid w:val="002873CF"/>
    <w:rsid w:val="00287675"/>
    <w:rsid w:val="00287865"/>
    <w:rsid w:val="0029034C"/>
    <w:rsid w:val="002907EE"/>
    <w:rsid w:val="002914C9"/>
    <w:rsid w:val="0029179C"/>
    <w:rsid w:val="00291953"/>
    <w:rsid w:val="0029354A"/>
    <w:rsid w:val="00293700"/>
    <w:rsid w:val="002937C2"/>
    <w:rsid w:val="0029417B"/>
    <w:rsid w:val="0029533C"/>
    <w:rsid w:val="00295CC5"/>
    <w:rsid w:val="00295FF0"/>
    <w:rsid w:val="00296C04"/>
    <w:rsid w:val="00297671"/>
    <w:rsid w:val="00297C58"/>
    <w:rsid w:val="002A003F"/>
    <w:rsid w:val="002A0DFD"/>
    <w:rsid w:val="002A1DD2"/>
    <w:rsid w:val="002A2669"/>
    <w:rsid w:val="002A2CF5"/>
    <w:rsid w:val="002A3438"/>
    <w:rsid w:val="002A3D00"/>
    <w:rsid w:val="002A472E"/>
    <w:rsid w:val="002A4C0F"/>
    <w:rsid w:val="002A53FB"/>
    <w:rsid w:val="002A57C2"/>
    <w:rsid w:val="002A6AB7"/>
    <w:rsid w:val="002A6C35"/>
    <w:rsid w:val="002A6EB6"/>
    <w:rsid w:val="002B019B"/>
    <w:rsid w:val="002B238C"/>
    <w:rsid w:val="002B2B04"/>
    <w:rsid w:val="002B4074"/>
    <w:rsid w:val="002B587F"/>
    <w:rsid w:val="002B59E6"/>
    <w:rsid w:val="002B626D"/>
    <w:rsid w:val="002B6BA0"/>
    <w:rsid w:val="002B6C04"/>
    <w:rsid w:val="002B7005"/>
    <w:rsid w:val="002C088E"/>
    <w:rsid w:val="002C13DA"/>
    <w:rsid w:val="002C1CAC"/>
    <w:rsid w:val="002C1E97"/>
    <w:rsid w:val="002C257A"/>
    <w:rsid w:val="002C34D2"/>
    <w:rsid w:val="002C48AB"/>
    <w:rsid w:val="002C4E9E"/>
    <w:rsid w:val="002C6AA6"/>
    <w:rsid w:val="002D042D"/>
    <w:rsid w:val="002D344B"/>
    <w:rsid w:val="002D5825"/>
    <w:rsid w:val="002D5BFB"/>
    <w:rsid w:val="002D6B81"/>
    <w:rsid w:val="002D6C5C"/>
    <w:rsid w:val="002D730F"/>
    <w:rsid w:val="002E13DB"/>
    <w:rsid w:val="002E1CA1"/>
    <w:rsid w:val="002E420E"/>
    <w:rsid w:val="002E5242"/>
    <w:rsid w:val="002E6C7B"/>
    <w:rsid w:val="002E6FEE"/>
    <w:rsid w:val="002F11AB"/>
    <w:rsid w:val="002F145B"/>
    <w:rsid w:val="002F3330"/>
    <w:rsid w:val="002F3781"/>
    <w:rsid w:val="002F3B46"/>
    <w:rsid w:val="002F422E"/>
    <w:rsid w:val="002F4CE1"/>
    <w:rsid w:val="002F5ABF"/>
    <w:rsid w:val="002F5DEC"/>
    <w:rsid w:val="0030328C"/>
    <w:rsid w:val="003039BA"/>
    <w:rsid w:val="00305FD6"/>
    <w:rsid w:val="0030621C"/>
    <w:rsid w:val="0030656F"/>
    <w:rsid w:val="00306655"/>
    <w:rsid w:val="0030754E"/>
    <w:rsid w:val="00310069"/>
    <w:rsid w:val="00310827"/>
    <w:rsid w:val="00310EAD"/>
    <w:rsid w:val="00311277"/>
    <w:rsid w:val="00312DF6"/>
    <w:rsid w:val="00312E41"/>
    <w:rsid w:val="0031308B"/>
    <w:rsid w:val="0031371F"/>
    <w:rsid w:val="0031402A"/>
    <w:rsid w:val="003141DC"/>
    <w:rsid w:val="00315FDB"/>
    <w:rsid w:val="00320099"/>
    <w:rsid w:val="00320813"/>
    <w:rsid w:val="00321267"/>
    <w:rsid w:val="003218E5"/>
    <w:rsid w:val="00321923"/>
    <w:rsid w:val="0032293F"/>
    <w:rsid w:val="00323831"/>
    <w:rsid w:val="00323870"/>
    <w:rsid w:val="00323A8C"/>
    <w:rsid w:val="00326AC6"/>
    <w:rsid w:val="003277AB"/>
    <w:rsid w:val="00327FCC"/>
    <w:rsid w:val="00330AE6"/>
    <w:rsid w:val="003312C4"/>
    <w:rsid w:val="00331F9D"/>
    <w:rsid w:val="00332342"/>
    <w:rsid w:val="00334869"/>
    <w:rsid w:val="00335A97"/>
    <w:rsid w:val="00337AA7"/>
    <w:rsid w:val="003402FA"/>
    <w:rsid w:val="00340CFA"/>
    <w:rsid w:val="003416B6"/>
    <w:rsid w:val="003418BF"/>
    <w:rsid w:val="00343126"/>
    <w:rsid w:val="0034339F"/>
    <w:rsid w:val="0034652D"/>
    <w:rsid w:val="00346C6B"/>
    <w:rsid w:val="00346C7C"/>
    <w:rsid w:val="00347103"/>
    <w:rsid w:val="003505BE"/>
    <w:rsid w:val="003506BF"/>
    <w:rsid w:val="0035070F"/>
    <w:rsid w:val="003513ED"/>
    <w:rsid w:val="003553E9"/>
    <w:rsid w:val="00360ABC"/>
    <w:rsid w:val="00360CD8"/>
    <w:rsid w:val="00362361"/>
    <w:rsid w:val="0036293F"/>
    <w:rsid w:val="00363160"/>
    <w:rsid w:val="00363EAF"/>
    <w:rsid w:val="003640C8"/>
    <w:rsid w:val="00364963"/>
    <w:rsid w:val="00365AA1"/>
    <w:rsid w:val="003666CD"/>
    <w:rsid w:val="00367AE0"/>
    <w:rsid w:val="00370099"/>
    <w:rsid w:val="0037117A"/>
    <w:rsid w:val="00371F54"/>
    <w:rsid w:val="00372D6F"/>
    <w:rsid w:val="00374877"/>
    <w:rsid w:val="00374AFD"/>
    <w:rsid w:val="00374B28"/>
    <w:rsid w:val="0037523F"/>
    <w:rsid w:val="00376E1B"/>
    <w:rsid w:val="003771C1"/>
    <w:rsid w:val="0037793C"/>
    <w:rsid w:val="00381395"/>
    <w:rsid w:val="00381A10"/>
    <w:rsid w:val="003820CA"/>
    <w:rsid w:val="00382EA5"/>
    <w:rsid w:val="003847BB"/>
    <w:rsid w:val="00385173"/>
    <w:rsid w:val="00385C37"/>
    <w:rsid w:val="00390B2C"/>
    <w:rsid w:val="0039173C"/>
    <w:rsid w:val="003918B1"/>
    <w:rsid w:val="00391E62"/>
    <w:rsid w:val="00393613"/>
    <w:rsid w:val="00394ADD"/>
    <w:rsid w:val="00394EC3"/>
    <w:rsid w:val="003964AF"/>
    <w:rsid w:val="0039653F"/>
    <w:rsid w:val="003972C1"/>
    <w:rsid w:val="0039774F"/>
    <w:rsid w:val="003A0A1B"/>
    <w:rsid w:val="003A4841"/>
    <w:rsid w:val="003A4AF3"/>
    <w:rsid w:val="003A54F8"/>
    <w:rsid w:val="003A5A9B"/>
    <w:rsid w:val="003A67AD"/>
    <w:rsid w:val="003B0137"/>
    <w:rsid w:val="003B23F9"/>
    <w:rsid w:val="003B24BD"/>
    <w:rsid w:val="003B2896"/>
    <w:rsid w:val="003B2E50"/>
    <w:rsid w:val="003B366D"/>
    <w:rsid w:val="003B3B80"/>
    <w:rsid w:val="003B4033"/>
    <w:rsid w:val="003B4804"/>
    <w:rsid w:val="003B4A15"/>
    <w:rsid w:val="003B5F93"/>
    <w:rsid w:val="003B6271"/>
    <w:rsid w:val="003B6368"/>
    <w:rsid w:val="003B6401"/>
    <w:rsid w:val="003B75EA"/>
    <w:rsid w:val="003C036B"/>
    <w:rsid w:val="003C0547"/>
    <w:rsid w:val="003C0B37"/>
    <w:rsid w:val="003C1D80"/>
    <w:rsid w:val="003C1EAF"/>
    <w:rsid w:val="003C3565"/>
    <w:rsid w:val="003C3BCD"/>
    <w:rsid w:val="003C4846"/>
    <w:rsid w:val="003C485A"/>
    <w:rsid w:val="003C4B6E"/>
    <w:rsid w:val="003C5B93"/>
    <w:rsid w:val="003C5E36"/>
    <w:rsid w:val="003C669A"/>
    <w:rsid w:val="003D01B1"/>
    <w:rsid w:val="003D0FD1"/>
    <w:rsid w:val="003D168B"/>
    <w:rsid w:val="003D191D"/>
    <w:rsid w:val="003D21D5"/>
    <w:rsid w:val="003D2F4D"/>
    <w:rsid w:val="003D3498"/>
    <w:rsid w:val="003D3D5E"/>
    <w:rsid w:val="003D4868"/>
    <w:rsid w:val="003D4E13"/>
    <w:rsid w:val="003D6FB1"/>
    <w:rsid w:val="003D7138"/>
    <w:rsid w:val="003D78F8"/>
    <w:rsid w:val="003D7BE0"/>
    <w:rsid w:val="003E02B4"/>
    <w:rsid w:val="003E06EA"/>
    <w:rsid w:val="003E07B6"/>
    <w:rsid w:val="003E10A2"/>
    <w:rsid w:val="003E1646"/>
    <w:rsid w:val="003E49E7"/>
    <w:rsid w:val="003E5C26"/>
    <w:rsid w:val="003F05C3"/>
    <w:rsid w:val="003F065E"/>
    <w:rsid w:val="003F1326"/>
    <w:rsid w:val="003F16D9"/>
    <w:rsid w:val="003F1858"/>
    <w:rsid w:val="003F3072"/>
    <w:rsid w:val="003F30AB"/>
    <w:rsid w:val="003F341B"/>
    <w:rsid w:val="003F45C9"/>
    <w:rsid w:val="003F476A"/>
    <w:rsid w:val="003F6629"/>
    <w:rsid w:val="003F69BD"/>
    <w:rsid w:val="003F7E28"/>
    <w:rsid w:val="0040057D"/>
    <w:rsid w:val="0040080C"/>
    <w:rsid w:val="00400C59"/>
    <w:rsid w:val="004011A7"/>
    <w:rsid w:val="00402A3D"/>
    <w:rsid w:val="0040305D"/>
    <w:rsid w:val="004101E0"/>
    <w:rsid w:val="00410CFE"/>
    <w:rsid w:val="00410E38"/>
    <w:rsid w:val="0041195D"/>
    <w:rsid w:val="004121EB"/>
    <w:rsid w:val="00412546"/>
    <w:rsid w:val="00412B19"/>
    <w:rsid w:val="00412B8A"/>
    <w:rsid w:val="00412D46"/>
    <w:rsid w:val="00412E3C"/>
    <w:rsid w:val="00412E51"/>
    <w:rsid w:val="00412F87"/>
    <w:rsid w:val="0041392B"/>
    <w:rsid w:val="00413A23"/>
    <w:rsid w:val="004140A9"/>
    <w:rsid w:val="0041453A"/>
    <w:rsid w:val="0041466C"/>
    <w:rsid w:val="00415E0E"/>
    <w:rsid w:val="00416632"/>
    <w:rsid w:val="004169DD"/>
    <w:rsid w:val="004169F4"/>
    <w:rsid w:val="0041739B"/>
    <w:rsid w:val="004177CE"/>
    <w:rsid w:val="004204E0"/>
    <w:rsid w:val="00421B0C"/>
    <w:rsid w:val="00421D26"/>
    <w:rsid w:val="00422795"/>
    <w:rsid w:val="00422D07"/>
    <w:rsid w:val="00422D14"/>
    <w:rsid w:val="004236E4"/>
    <w:rsid w:val="00423D2B"/>
    <w:rsid w:val="0042408C"/>
    <w:rsid w:val="004247E5"/>
    <w:rsid w:val="00424E38"/>
    <w:rsid w:val="004268A0"/>
    <w:rsid w:val="00426CA3"/>
    <w:rsid w:val="00427068"/>
    <w:rsid w:val="00427525"/>
    <w:rsid w:val="00427FAE"/>
    <w:rsid w:val="0043036A"/>
    <w:rsid w:val="00430A99"/>
    <w:rsid w:val="00430EA2"/>
    <w:rsid w:val="004317D5"/>
    <w:rsid w:val="004323C1"/>
    <w:rsid w:val="004337D0"/>
    <w:rsid w:val="00433AA1"/>
    <w:rsid w:val="00433B42"/>
    <w:rsid w:val="0043456D"/>
    <w:rsid w:val="004353CB"/>
    <w:rsid w:val="004358D4"/>
    <w:rsid w:val="00436D3F"/>
    <w:rsid w:val="00437341"/>
    <w:rsid w:val="0043777F"/>
    <w:rsid w:val="00437AC6"/>
    <w:rsid w:val="00441B82"/>
    <w:rsid w:val="00444786"/>
    <w:rsid w:val="00445912"/>
    <w:rsid w:val="00445A32"/>
    <w:rsid w:val="004461CB"/>
    <w:rsid w:val="004463F8"/>
    <w:rsid w:val="00446723"/>
    <w:rsid w:val="00446A74"/>
    <w:rsid w:val="004473B8"/>
    <w:rsid w:val="004475FD"/>
    <w:rsid w:val="0045001B"/>
    <w:rsid w:val="004509DC"/>
    <w:rsid w:val="00451EDB"/>
    <w:rsid w:val="0045322D"/>
    <w:rsid w:val="00453E64"/>
    <w:rsid w:val="00454165"/>
    <w:rsid w:val="004544D8"/>
    <w:rsid w:val="00454726"/>
    <w:rsid w:val="00455AA6"/>
    <w:rsid w:val="00455D72"/>
    <w:rsid w:val="004567EA"/>
    <w:rsid w:val="0045681E"/>
    <w:rsid w:val="00457C97"/>
    <w:rsid w:val="00457EE7"/>
    <w:rsid w:val="004603FB"/>
    <w:rsid w:val="00460505"/>
    <w:rsid w:val="0046120A"/>
    <w:rsid w:val="00461DEE"/>
    <w:rsid w:val="00462A75"/>
    <w:rsid w:val="00466F2F"/>
    <w:rsid w:val="00467490"/>
    <w:rsid w:val="004678AA"/>
    <w:rsid w:val="00467E8B"/>
    <w:rsid w:val="00471A6E"/>
    <w:rsid w:val="004732D6"/>
    <w:rsid w:val="00473A05"/>
    <w:rsid w:val="00474F74"/>
    <w:rsid w:val="00476E0E"/>
    <w:rsid w:val="0047742C"/>
    <w:rsid w:val="00477D44"/>
    <w:rsid w:val="0048044F"/>
    <w:rsid w:val="0048064C"/>
    <w:rsid w:val="00480887"/>
    <w:rsid w:val="00480E7F"/>
    <w:rsid w:val="00481FB4"/>
    <w:rsid w:val="004832F0"/>
    <w:rsid w:val="004835AB"/>
    <w:rsid w:val="00483D55"/>
    <w:rsid w:val="00484D9E"/>
    <w:rsid w:val="0048560D"/>
    <w:rsid w:val="00486391"/>
    <w:rsid w:val="004864AD"/>
    <w:rsid w:val="004866FA"/>
    <w:rsid w:val="004869D5"/>
    <w:rsid w:val="00486AA8"/>
    <w:rsid w:val="00491E60"/>
    <w:rsid w:val="00491F4C"/>
    <w:rsid w:val="00494746"/>
    <w:rsid w:val="00496D51"/>
    <w:rsid w:val="00496F57"/>
    <w:rsid w:val="0049755E"/>
    <w:rsid w:val="004A116F"/>
    <w:rsid w:val="004A21B0"/>
    <w:rsid w:val="004A29FF"/>
    <w:rsid w:val="004A5434"/>
    <w:rsid w:val="004A612B"/>
    <w:rsid w:val="004A63EC"/>
    <w:rsid w:val="004A65AD"/>
    <w:rsid w:val="004A76DD"/>
    <w:rsid w:val="004B0020"/>
    <w:rsid w:val="004B0F7A"/>
    <w:rsid w:val="004B14D5"/>
    <w:rsid w:val="004B1545"/>
    <w:rsid w:val="004B1CAE"/>
    <w:rsid w:val="004B23C3"/>
    <w:rsid w:val="004B23E8"/>
    <w:rsid w:val="004B2F24"/>
    <w:rsid w:val="004B40FF"/>
    <w:rsid w:val="004B5740"/>
    <w:rsid w:val="004B6B7D"/>
    <w:rsid w:val="004B6C81"/>
    <w:rsid w:val="004B7DD0"/>
    <w:rsid w:val="004C0906"/>
    <w:rsid w:val="004C118B"/>
    <w:rsid w:val="004C21E2"/>
    <w:rsid w:val="004C2BB5"/>
    <w:rsid w:val="004C4581"/>
    <w:rsid w:val="004C46DF"/>
    <w:rsid w:val="004C64CC"/>
    <w:rsid w:val="004C7543"/>
    <w:rsid w:val="004D343B"/>
    <w:rsid w:val="004D5108"/>
    <w:rsid w:val="004D551D"/>
    <w:rsid w:val="004D77BA"/>
    <w:rsid w:val="004E01D8"/>
    <w:rsid w:val="004E03A3"/>
    <w:rsid w:val="004E0592"/>
    <w:rsid w:val="004E13CB"/>
    <w:rsid w:val="004E1BD5"/>
    <w:rsid w:val="004E1FFA"/>
    <w:rsid w:val="004E31E0"/>
    <w:rsid w:val="004E3237"/>
    <w:rsid w:val="004E3647"/>
    <w:rsid w:val="004E4D37"/>
    <w:rsid w:val="004E5AF0"/>
    <w:rsid w:val="004E661E"/>
    <w:rsid w:val="004F04F3"/>
    <w:rsid w:val="004F06E8"/>
    <w:rsid w:val="004F11A2"/>
    <w:rsid w:val="004F27C0"/>
    <w:rsid w:val="004F4287"/>
    <w:rsid w:val="004F5103"/>
    <w:rsid w:val="004F534C"/>
    <w:rsid w:val="004F580E"/>
    <w:rsid w:val="004F606C"/>
    <w:rsid w:val="004F6784"/>
    <w:rsid w:val="004F687E"/>
    <w:rsid w:val="004F69B5"/>
    <w:rsid w:val="004F69BF"/>
    <w:rsid w:val="004F69F0"/>
    <w:rsid w:val="004F6BC7"/>
    <w:rsid w:val="004F6BFF"/>
    <w:rsid w:val="004F6D90"/>
    <w:rsid w:val="004F6E49"/>
    <w:rsid w:val="004F7952"/>
    <w:rsid w:val="00501B9D"/>
    <w:rsid w:val="00502302"/>
    <w:rsid w:val="005023E8"/>
    <w:rsid w:val="00502883"/>
    <w:rsid w:val="00503270"/>
    <w:rsid w:val="005043F1"/>
    <w:rsid w:val="005066FD"/>
    <w:rsid w:val="00506B70"/>
    <w:rsid w:val="005120EF"/>
    <w:rsid w:val="00512301"/>
    <w:rsid w:val="00512F9D"/>
    <w:rsid w:val="00513BF4"/>
    <w:rsid w:val="00513E87"/>
    <w:rsid w:val="005147A8"/>
    <w:rsid w:val="005200F6"/>
    <w:rsid w:val="00520699"/>
    <w:rsid w:val="00521B1E"/>
    <w:rsid w:val="00522335"/>
    <w:rsid w:val="00522995"/>
    <w:rsid w:val="00522A90"/>
    <w:rsid w:val="00522BAD"/>
    <w:rsid w:val="00524C08"/>
    <w:rsid w:val="00527706"/>
    <w:rsid w:val="00530202"/>
    <w:rsid w:val="005303CD"/>
    <w:rsid w:val="005307D5"/>
    <w:rsid w:val="005309CC"/>
    <w:rsid w:val="00530C9B"/>
    <w:rsid w:val="0053109B"/>
    <w:rsid w:val="005429D4"/>
    <w:rsid w:val="00543A3D"/>
    <w:rsid w:val="00543CE4"/>
    <w:rsid w:val="00544125"/>
    <w:rsid w:val="005462E5"/>
    <w:rsid w:val="005464B1"/>
    <w:rsid w:val="0054654B"/>
    <w:rsid w:val="005469B8"/>
    <w:rsid w:val="00547385"/>
    <w:rsid w:val="00551342"/>
    <w:rsid w:val="00552749"/>
    <w:rsid w:val="00552975"/>
    <w:rsid w:val="00552C64"/>
    <w:rsid w:val="005534E6"/>
    <w:rsid w:val="0055455A"/>
    <w:rsid w:val="00554581"/>
    <w:rsid w:val="00555E91"/>
    <w:rsid w:val="005562A2"/>
    <w:rsid w:val="0055647F"/>
    <w:rsid w:val="00557EAE"/>
    <w:rsid w:val="00560B4A"/>
    <w:rsid w:val="00561082"/>
    <w:rsid w:val="005647B3"/>
    <w:rsid w:val="0056537C"/>
    <w:rsid w:val="00565909"/>
    <w:rsid w:val="00567DF1"/>
    <w:rsid w:val="0057107F"/>
    <w:rsid w:val="005714FE"/>
    <w:rsid w:val="00572E32"/>
    <w:rsid w:val="0058089A"/>
    <w:rsid w:val="005810F2"/>
    <w:rsid w:val="00581627"/>
    <w:rsid w:val="00582B70"/>
    <w:rsid w:val="00583EAD"/>
    <w:rsid w:val="00584AA9"/>
    <w:rsid w:val="00584E6C"/>
    <w:rsid w:val="00585B9F"/>
    <w:rsid w:val="00586101"/>
    <w:rsid w:val="00586AAE"/>
    <w:rsid w:val="00587E85"/>
    <w:rsid w:val="00590160"/>
    <w:rsid w:val="005910B5"/>
    <w:rsid w:val="005910DC"/>
    <w:rsid w:val="0059156E"/>
    <w:rsid w:val="005916B1"/>
    <w:rsid w:val="0059174D"/>
    <w:rsid w:val="00591ED8"/>
    <w:rsid w:val="00594DF7"/>
    <w:rsid w:val="0059620F"/>
    <w:rsid w:val="005972C6"/>
    <w:rsid w:val="005977CC"/>
    <w:rsid w:val="005977FA"/>
    <w:rsid w:val="005A0185"/>
    <w:rsid w:val="005A0FEA"/>
    <w:rsid w:val="005A1825"/>
    <w:rsid w:val="005A18D6"/>
    <w:rsid w:val="005A1A73"/>
    <w:rsid w:val="005A3269"/>
    <w:rsid w:val="005A4FEE"/>
    <w:rsid w:val="005A5BFC"/>
    <w:rsid w:val="005A6439"/>
    <w:rsid w:val="005A6EE5"/>
    <w:rsid w:val="005A71C5"/>
    <w:rsid w:val="005B140C"/>
    <w:rsid w:val="005B35F9"/>
    <w:rsid w:val="005B58C1"/>
    <w:rsid w:val="005B5D15"/>
    <w:rsid w:val="005B6809"/>
    <w:rsid w:val="005B6A05"/>
    <w:rsid w:val="005B72C7"/>
    <w:rsid w:val="005C00C0"/>
    <w:rsid w:val="005C05B9"/>
    <w:rsid w:val="005C0892"/>
    <w:rsid w:val="005C1D46"/>
    <w:rsid w:val="005C2399"/>
    <w:rsid w:val="005C2EC7"/>
    <w:rsid w:val="005C41CE"/>
    <w:rsid w:val="005C48F8"/>
    <w:rsid w:val="005C6334"/>
    <w:rsid w:val="005C7CB2"/>
    <w:rsid w:val="005D000B"/>
    <w:rsid w:val="005D0D9F"/>
    <w:rsid w:val="005D1F36"/>
    <w:rsid w:val="005D2C4C"/>
    <w:rsid w:val="005D469C"/>
    <w:rsid w:val="005D64BF"/>
    <w:rsid w:val="005D6737"/>
    <w:rsid w:val="005D694C"/>
    <w:rsid w:val="005D7A5F"/>
    <w:rsid w:val="005D7AA0"/>
    <w:rsid w:val="005E0AD1"/>
    <w:rsid w:val="005E1A03"/>
    <w:rsid w:val="005E1F51"/>
    <w:rsid w:val="005E2E97"/>
    <w:rsid w:val="005E3080"/>
    <w:rsid w:val="005E3DEE"/>
    <w:rsid w:val="005E6CC3"/>
    <w:rsid w:val="005E768D"/>
    <w:rsid w:val="005E7A47"/>
    <w:rsid w:val="005E7B3C"/>
    <w:rsid w:val="005E7C8F"/>
    <w:rsid w:val="005F0993"/>
    <w:rsid w:val="005F1CB5"/>
    <w:rsid w:val="005F2608"/>
    <w:rsid w:val="005F2851"/>
    <w:rsid w:val="005F2C9E"/>
    <w:rsid w:val="005F305B"/>
    <w:rsid w:val="005F3B5E"/>
    <w:rsid w:val="005F43C9"/>
    <w:rsid w:val="005F58C6"/>
    <w:rsid w:val="005F6880"/>
    <w:rsid w:val="005F6B44"/>
    <w:rsid w:val="005F72D5"/>
    <w:rsid w:val="00600DA1"/>
    <w:rsid w:val="00603B63"/>
    <w:rsid w:val="00604135"/>
    <w:rsid w:val="00605418"/>
    <w:rsid w:val="006057A9"/>
    <w:rsid w:val="00611580"/>
    <w:rsid w:val="0061196C"/>
    <w:rsid w:val="00611C01"/>
    <w:rsid w:val="00611EC3"/>
    <w:rsid w:val="00612B3B"/>
    <w:rsid w:val="0061322B"/>
    <w:rsid w:val="006135CA"/>
    <w:rsid w:val="00613C28"/>
    <w:rsid w:val="00614D03"/>
    <w:rsid w:val="00615111"/>
    <w:rsid w:val="006151B8"/>
    <w:rsid w:val="0061571D"/>
    <w:rsid w:val="00616BF0"/>
    <w:rsid w:val="00617D63"/>
    <w:rsid w:val="00622FC7"/>
    <w:rsid w:val="006250CB"/>
    <w:rsid w:val="00625623"/>
    <w:rsid w:val="0062626A"/>
    <w:rsid w:val="00626C43"/>
    <w:rsid w:val="006279E5"/>
    <w:rsid w:val="0063084E"/>
    <w:rsid w:val="0063111E"/>
    <w:rsid w:val="006313AD"/>
    <w:rsid w:val="00631878"/>
    <w:rsid w:val="00632BC0"/>
    <w:rsid w:val="006331C4"/>
    <w:rsid w:val="00634031"/>
    <w:rsid w:val="006340FA"/>
    <w:rsid w:val="00634EAF"/>
    <w:rsid w:val="006369DD"/>
    <w:rsid w:val="00636B83"/>
    <w:rsid w:val="00636C12"/>
    <w:rsid w:val="00640356"/>
    <w:rsid w:val="0064134D"/>
    <w:rsid w:val="00642431"/>
    <w:rsid w:val="006426B4"/>
    <w:rsid w:val="006429B4"/>
    <w:rsid w:val="0064593B"/>
    <w:rsid w:val="0064676D"/>
    <w:rsid w:val="00646D35"/>
    <w:rsid w:val="0065024E"/>
    <w:rsid w:val="00650584"/>
    <w:rsid w:val="006523F5"/>
    <w:rsid w:val="00652838"/>
    <w:rsid w:val="006528DA"/>
    <w:rsid w:val="00652CAC"/>
    <w:rsid w:val="00652D92"/>
    <w:rsid w:val="0065386E"/>
    <w:rsid w:val="00653B43"/>
    <w:rsid w:val="00654D27"/>
    <w:rsid w:val="00654FE7"/>
    <w:rsid w:val="006569A2"/>
    <w:rsid w:val="00656E3C"/>
    <w:rsid w:val="006575C3"/>
    <w:rsid w:val="00657FA0"/>
    <w:rsid w:val="00660C85"/>
    <w:rsid w:val="006618D9"/>
    <w:rsid w:val="00663774"/>
    <w:rsid w:val="006640A4"/>
    <w:rsid w:val="00664873"/>
    <w:rsid w:val="00664D09"/>
    <w:rsid w:val="00664E5F"/>
    <w:rsid w:val="00665583"/>
    <w:rsid w:val="006662F6"/>
    <w:rsid w:val="00666314"/>
    <w:rsid w:val="006668B9"/>
    <w:rsid w:val="006673BE"/>
    <w:rsid w:val="00667C4F"/>
    <w:rsid w:val="00667EC4"/>
    <w:rsid w:val="00670978"/>
    <w:rsid w:val="00670C73"/>
    <w:rsid w:val="00671010"/>
    <w:rsid w:val="00671226"/>
    <w:rsid w:val="00671330"/>
    <w:rsid w:val="0067210D"/>
    <w:rsid w:val="006727DF"/>
    <w:rsid w:val="00672CCD"/>
    <w:rsid w:val="00673063"/>
    <w:rsid w:val="00675805"/>
    <w:rsid w:val="00675B61"/>
    <w:rsid w:val="006769F3"/>
    <w:rsid w:val="00676D49"/>
    <w:rsid w:val="0067714D"/>
    <w:rsid w:val="00680C35"/>
    <w:rsid w:val="0068113E"/>
    <w:rsid w:val="006832FC"/>
    <w:rsid w:val="0068445B"/>
    <w:rsid w:val="00684939"/>
    <w:rsid w:val="00684C5A"/>
    <w:rsid w:val="00684D1D"/>
    <w:rsid w:val="00685714"/>
    <w:rsid w:val="00686AF3"/>
    <w:rsid w:val="00686CFE"/>
    <w:rsid w:val="00687C72"/>
    <w:rsid w:val="0069095D"/>
    <w:rsid w:val="00691934"/>
    <w:rsid w:val="00691F07"/>
    <w:rsid w:val="00693376"/>
    <w:rsid w:val="006933A1"/>
    <w:rsid w:val="00693747"/>
    <w:rsid w:val="00693F3A"/>
    <w:rsid w:val="00695270"/>
    <w:rsid w:val="00695D48"/>
    <w:rsid w:val="006963AD"/>
    <w:rsid w:val="0069662B"/>
    <w:rsid w:val="00696D65"/>
    <w:rsid w:val="006970DF"/>
    <w:rsid w:val="006971A6"/>
    <w:rsid w:val="00697C5C"/>
    <w:rsid w:val="006A0403"/>
    <w:rsid w:val="006A2336"/>
    <w:rsid w:val="006A2586"/>
    <w:rsid w:val="006A289E"/>
    <w:rsid w:val="006A4ECE"/>
    <w:rsid w:val="006A5EA8"/>
    <w:rsid w:val="006A5F02"/>
    <w:rsid w:val="006A62B7"/>
    <w:rsid w:val="006A7A53"/>
    <w:rsid w:val="006B0143"/>
    <w:rsid w:val="006B0165"/>
    <w:rsid w:val="006B1B18"/>
    <w:rsid w:val="006B22E7"/>
    <w:rsid w:val="006B2C24"/>
    <w:rsid w:val="006B31F0"/>
    <w:rsid w:val="006B7429"/>
    <w:rsid w:val="006B7BE7"/>
    <w:rsid w:val="006B7ECB"/>
    <w:rsid w:val="006C02B9"/>
    <w:rsid w:val="006C03C4"/>
    <w:rsid w:val="006C041A"/>
    <w:rsid w:val="006C28CF"/>
    <w:rsid w:val="006C3395"/>
    <w:rsid w:val="006C4455"/>
    <w:rsid w:val="006C4D9C"/>
    <w:rsid w:val="006C6FD6"/>
    <w:rsid w:val="006C70C7"/>
    <w:rsid w:val="006D0C4A"/>
    <w:rsid w:val="006D1C35"/>
    <w:rsid w:val="006D3C35"/>
    <w:rsid w:val="006D3E42"/>
    <w:rsid w:val="006D4D30"/>
    <w:rsid w:val="006D53AF"/>
    <w:rsid w:val="006D5796"/>
    <w:rsid w:val="006D57F4"/>
    <w:rsid w:val="006D59C2"/>
    <w:rsid w:val="006D6C8A"/>
    <w:rsid w:val="006D7BA0"/>
    <w:rsid w:val="006D7BA3"/>
    <w:rsid w:val="006E01BE"/>
    <w:rsid w:val="006E0286"/>
    <w:rsid w:val="006E16F2"/>
    <w:rsid w:val="006E1D5E"/>
    <w:rsid w:val="006E1F4C"/>
    <w:rsid w:val="006E21F9"/>
    <w:rsid w:val="006E3022"/>
    <w:rsid w:val="006E3D8F"/>
    <w:rsid w:val="006E45E8"/>
    <w:rsid w:val="006E5173"/>
    <w:rsid w:val="006E5277"/>
    <w:rsid w:val="006E5A66"/>
    <w:rsid w:val="006E7093"/>
    <w:rsid w:val="006F0804"/>
    <w:rsid w:val="006F0914"/>
    <w:rsid w:val="006F0D38"/>
    <w:rsid w:val="006F1812"/>
    <w:rsid w:val="006F37EB"/>
    <w:rsid w:val="006F4007"/>
    <w:rsid w:val="006F52DE"/>
    <w:rsid w:val="006F5586"/>
    <w:rsid w:val="006F5DA5"/>
    <w:rsid w:val="006F662D"/>
    <w:rsid w:val="006F6D8B"/>
    <w:rsid w:val="006F75D6"/>
    <w:rsid w:val="006F7A7F"/>
    <w:rsid w:val="007016E8"/>
    <w:rsid w:val="00701992"/>
    <w:rsid w:val="00702BBB"/>
    <w:rsid w:val="00703DBF"/>
    <w:rsid w:val="00704221"/>
    <w:rsid w:val="00705929"/>
    <w:rsid w:val="00706246"/>
    <w:rsid w:val="007063B6"/>
    <w:rsid w:val="00706F78"/>
    <w:rsid w:val="00707220"/>
    <w:rsid w:val="00710040"/>
    <w:rsid w:val="00711C9C"/>
    <w:rsid w:val="007124F8"/>
    <w:rsid w:val="0071323B"/>
    <w:rsid w:val="00714BC1"/>
    <w:rsid w:val="00714CCE"/>
    <w:rsid w:val="00714DAD"/>
    <w:rsid w:val="00714F6E"/>
    <w:rsid w:val="0071521A"/>
    <w:rsid w:val="00715257"/>
    <w:rsid w:val="0071531E"/>
    <w:rsid w:val="0071582F"/>
    <w:rsid w:val="00716FEE"/>
    <w:rsid w:val="00717E10"/>
    <w:rsid w:val="00717EDB"/>
    <w:rsid w:val="00717FAB"/>
    <w:rsid w:val="0072000B"/>
    <w:rsid w:val="00720195"/>
    <w:rsid w:val="00720259"/>
    <w:rsid w:val="007208F9"/>
    <w:rsid w:val="00720A38"/>
    <w:rsid w:val="0072127F"/>
    <w:rsid w:val="00721E38"/>
    <w:rsid w:val="00722A44"/>
    <w:rsid w:val="007241C4"/>
    <w:rsid w:val="00724418"/>
    <w:rsid w:val="00724586"/>
    <w:rsid w:val="00725267"/>
    <w:rsid w:val="00725F4E"/>
    <w:rsid w:val="00726F93"/>
    <w:rsid w:val="007272E1"/>
    <w:rsid w:val="00732AE0"/>
    <w:rsid w:val="00732B8F"/>
    <w:rsid w:val="007337D1"/>
    <w:rsid w:val="00733CCC"/>
    <w:rsid w:val="00734041"/>
    <w:rsid w:val="0073414A"/>
    <w:rsid w:val="007341FB"/>
    <w:rsid w:val="00735C30"/>
    <w:rsid w:val="00735D22"/>
    <w:rsid w:val="00735E92"/>
    <w:rsid w:val="00740882"/>
    <w:rsid w:val="007410C1"/>
    <w:rsid w:val="007411C5"/>
    <w:rsid w:val="00742645"/>
    <w:rsid w:val="00742D25"/>
    <w:rsid w:val="00743656"/>
    <w:rsid w:val="00743E9E"/>
    <w:rsid w:val="00744577"/>
    <w:rsid w:val="0074513A"/>
    <w:rsid w:val="007454EC"/>
    <w:rsid w:val="00745BC4"/>
    <w:rsid w:val="007462DC"/>
    <w:rsid w:val="0075042A"/>
    <w:rsid w:val="00752D5D"/>
    <w:rsid w:val="00753250"/>
    <w:rsid w:val="00753EB9"/>
    <w:rsid w:val="00754464"/>
    <w:rsid w:val="00754E36"/>
    <w:rsid w:val="00755A43"/>
    <w:rsid w:val="00756C14"/>
    <w:rsid w:val="007578D4"/>
    <w:rsid w:val="00757F74"/>
    <w:rsid w:val="00760202"/>
    <w:rsid w:val="00760BCF"/>
    <w:rsid w:val="0076126C"/>
    <w:rsid w:val="00762469"/>
    <w:rsid w:val="007624D9"/>
    <w:rsid w:val="0076260B"/>
    <w:rsid w:val="007636AB"/>
    <w:rsid w:val="0076395B"/>
    <w:rsid w:val="0076448C"/>
    <w:rsid w:val="007645AA"/>
    <w:rsid w:val="007645F2"/>
    <w:rsid w:val="00764B57"/>
    <w:rsid w:val="007667A4"/>
    <w:rsid w:val="00766FB4"/>
    <w:rsid w:val="00767C20"/>
    <w:rsid w:val="00770E2A"/>
    <w:rsid w:val="00771C1F"/>
    <w:rsid w:val="00771DF2"/>
    <w:rsid w:val="007726CA"/>
    <w:rsid w:val="007727C8"/>
    <w:rsid w:val="00773298"/>
    <w:rsid w:val="0077397A"/>
    <w:rsid w:val="00774F3A"/>
    <w:rsid w:val="007753C5"/>
    <w:rsid w:val="00776288"/>
    <w:rsid w:val="007764B2"/>
    <w:rsid w:val="00776526"/>
    <w:rsid w:val="00776802"/>
    <w:rsid w:val="007775E5"/>
    <w:rsid w:val="0078236D"/>
    <w:rsid w:val="00782D00"/>
    <w:rsid w:val="00783407"/>
    <w:rsid w:val="00783F61"/>
    <w:rsid w:val="00784091"/>
    <w:rsid w:val="007843F9"/>
    <w:rsid w:val="00784F61"/>
    <w:rsid w:val="007850D0"/>
    <w:rsid w:val="007854BD"/>
    <w:rsid w:val="007856B5"/>
    <w:rsid w:val="00785CEA"/>
    <w:rsid w:val="007864D3"/>
    <w:rsid w:val="007865B3"/>
    <w:rsid w:val="007902CA"/>
    <w:rsid w:val="007911EA"/>
    <w:rsid w:val="007912C5"/>
    <w:rsid w:val="007920D0"/>
    <w:rsid w:val="00795E13"/>
    <w:rsid w:val="00795F01"/>
    <w:rsid w:val="00796032"/>
    <w:rsid w:val="007A03EC"/>
    <w:rsid w:val="007A1170"/>
    <w:rsid w:val="007A2788"/>
    <w:rsid w:val="007A280C"/>
    <w:rsid w:val="007A2F8A"/>
    <w:rsid w:val="007A36BB"/>
    <w:rsid w:val="007A4315"/>
    <w:rsid w:val="007A5A71"/>
    <w:rsid w:val="007A5AF4"/>
    <w:rsid w:val="007A61F8"/>
    <w:rsid w:val="007A6D5F"/>
    <w:rsid w:val="007A71EC"/>
    <w:rsid w:val="007A72FD"/>
    <w:rsid w:val="007B0343"/>
    <w:rsid w:val="007B10E4"/>
    <w:rsid w:val="007B226F"/>
    <w:rsid w:val="007B35F6"/>
    <w:rsid w:val="007B469E"/>
    <w:rsid w:val="007B584B"/>
    <w:rsid w:val="007B5E0B"/>
    <w:rsid w:val="007B5FAB"/>
    <w:rsid w:val="007B7BB9"/>
    <w:rsid w:val="007B7CBC"/>
    <w:rsid w:val="007C0C86"/>
    <w:rsid w:val="007C19A2"/>
    <w:rsid w:val="007C3003"/>
    <w:rsid w:val="007C313A"/>
    <w:rsid w:val="007C33E6"/>
    <w:rsid w:val="007C3E1A"/>
    <w:rsid w:val="007C4283"/>
    <w:rsid w:val="007C4F67"/>
    <w:rsid w:val="007C4FEB"/>
    <w:rsid w:val="007C75EB"/>
    <w:rsid w:val="007C7BE8"/>
    <w:rsid w:val="007D05D1"/>
    <w:rsid w:val="007D099C"/>
    <w:rsid w:val="007D155E"/>
    <w:rsid w:val="007D27FB"/>
    <w:rsid w:val="007D3187"/>
    <w:rsid w:val="007D374A"/>
    <w:rsid w:val="007D446F"/>
    <w:rsid w:val="007D4CF4"/>
    <w:rsid w:val="007D52A8"/>
    <w:rsid w:val="007D5D6A"/>
    <w:rsid w:val="007E0CED"/>
    <w:rsid w:val="007E0F7D"/>
    <w:rsid w:val="007E19CD"/>
    <w:rsid w:val="007E248F"/>
    <w:rsid w:val="007E2D8E"/>
    <w:rsid w:val="007E3079"/>
    <w:rsid w:val="007E483D"/>
    <w:rsid w:val="007E545B"/>
    <w:rsid w:val="007E54B3"/>
    <w:rsid w:val="007E55BE"/>
    <w:rsid w:val="007E6790"/>
    <w:rsid w:val="007F0BA5"/>
    <w:rsid w:val="007F10ED"/>
    <w:rsid w:val="007F14EE"/>
    <w:rsid w:val="007F1663"/>
    <w:rsid w:val="007F1960"/>
    <w:rsid w:val="007F19B5"/>
    <w:rsid w:val="007F2523"/>
    <w:rsid w:val="007F35F3"/>
    <w:rsid w:val="007F4687"/>
    <w:rsid w:val="007F494D"/>
    <w:rsid w:val="007F546C"/>
    <w:rsid w:val="007F5FA8"/>
    <w:rsid w:val="007F78D1"/>
    <w:rsid w:val="007F7F86"/>
    <w:rsid w:val="008023D2"/>
    <w:rsid w:val="0080281C"/>
    <w:rsid w:val="00802A0D"/>
    <w:rsid w:val="00804394"/>
    <w:rsid w:val="00804689"/>
    <w:rsid w:val="00804CD7"/>
    <w:rsid w:val="00804D4A"/>
    <w:rsid w:val="0080579A"/>
    <w:rsid w:val="00805EDF"/>
    <w:rsid w:val="00806485"/>
    <w:rsid w:val="00806C17"/>
    <w:rsid w:val="00806D8B"/>
    <w:rsid w:val="008077B3"/>
    <w:rsid w:val="00810B8E"/>
    <w:rsid w:val="008127A7"/>
    <w:rsid w:val="008127AD"/>
    <w:rsid w:val="008137C3"/>
    <w:rsid w:val="00813A9F"/>
    <w:rsid w:val="0081449F"/>
    <w:rsid w:val="00814877"/>
    <w:rsid w:val="00815AEF"/>
    <w:rsid w:val="00816830"/>
    <w:rsid w:val="0081755E"/>
    <w:rsid w:val="0081763A"/>
    <w:rsid w:val="00817C77"/>
    <w:rsid w:val="0082057E"/>
    <w:rsid w:val="0082093D"/>
    <w:rsid w:val="008213BF"/>
    <w:rsid w:val="00822CD2"/>
    <w:rsid w:val="00824173"/>
    <w:rsid w:val="0082439F"/>
    <w:rsid w:val="008253B7"/>
    <w:rsid w:val="00827FDC"/>
    <w:rsid w:val="00830E04"/>
    <w:rsid w:val="0083115E"/>
    <w:rsid w:val="008313D7"/>
    <w:rsid w:val="00831A45"/>
    <w:rsid w:val="00833B0C"/>
    <w:rsid w:val="00833F4B"/>
    <w:rsid w:val="008342DC"/>
    <w:rsid w:val="008364BB"/>
    <w:rsid w:val="00837F91"/>
    <w:rsid w:val="00840A13"/>
    <w:rsid w:val="00840DE9"/>
    <w:rsid w:val="008412F3"/>
    <w:rsid w:val="00841581"/>
    <w:rsid w:val="00841875"/>
    <w:rsid w:val="0084269C"/>
    <w:rsid w:val="00842C89"/>
    <w:rsid w:val="00844070"/>
    <w:rsid w:val="008444AF"/>
    <w:rsid w:val="00846EF9"/>
    <w:rsid w:val="00847FDF"/>
    <w:rsid w:val="008529F5"/>
    <w:rsid w:val="008530F1"/>
    <w:rsid w:val="00853805"/>
    <w:rsid w:val="00854895"/>
    <w:rsid w:val="008558CB"/>
    <w:rsid w:val="00855C0B"/>
    <w:rsid w:val="00856A6D"/>
    <w:rsid w:val="00856BEA"/>
    <w:rsid w:val="0085702F"/>
    <w:rsid w:val="00860819"/>
    <w:rsid w:val="00860F18"/>
    <w:rsid w:val="00861D02"/>
    <w:rsid w:val="0086625B"/>
    <w:rsid w:val="008665EE"/>
    <w:rsid w:val="00872D3D"/>
    <w:rsid w:val="008745A4"/>
    <w:rsid w:val="00874708"/>
    <w:rsid w:val="00874A29"/>
    <w:rsid w:val="008754D2"/>
    <w:rsid w:val="00875782"/>
    <w:rsid w:val="00876A13"/>
    <w:rsid w:val="00877727"/>
    <w:rsid w:val="00877FBD"/>
    <w:rsid w:val="00882385"/>
    <w:rsid w:val="008823BB"/>
    <w:rsid w:val="00884EA5"/>
    <w:rsid w:val="008862BC"/>
    <w:rsid w:val="00886F74"/>
    <w:rsid w:val="00890476"/>
    <w:rsid w:val="00890CAB"/>
    <w:rsid w:val="00890ED6"/>
    <w:rsid w:val="00893535"/>
    <w:rsid w:val="00893CAF"/>
    <w:rsid w:val="00894F6F"/>
    <w:rsid w:val="00895554"/>
    <w:rsid w:val="008959F4"/>
    <w:rsid w:val="0089731A"/>
    <w:rsid w:val="008A07B0"/>
    <w:rsid w:val="008A1D16"/>
    <w:rsid w:val="008A29DE"/>
    <w:rsid w:val="008A2F46"/>
    <w:rsid w:val="008A37EA"/>
    <w:rsid w:val="008A3EF7"/>
    <w:rsid w:val="008A46E5"/>
    <w:rsid w:val="008A476F"/>
    <w:rsid w:val="008A4BC7"/>
    <w:rsid w:val="008A55CC"/>
    <w:rsid w:val="008A6F14"/>
    <w:rsid w:val="008B0EA8"/>
    <w:rsid w:val="008B0F2B"/>
    <w:rsid w:val="008B1377"/>
    <w:rsid w:val="008B1D09"/>
    <w:rsid w:val="008B215D"/>
    <w:rsid w:val="008B2F31"/>
    <w:rsid w:val="008B31FF"/>
    <w:rsid w:val="008B5B52"/>
    <w:rsid w:val="008B63C4"/>
    <w:rsid w:val="008B64DB"/>
    <w:rsid w:val="008B6B9A"/>
    <w:rsid w:val="008C1B42"/>
    <w:rsid w:val="008C2013"/>
    <w:rsid w:val="008C4258"/>
    <w:rsid w:val="008C49A9"/>
    <w:rsid w:val="008C4A3D"/>
    <w:rsid w:val="008C66CB"/>
    <w:rsid w:val="008C697F"/>
    <w:rsid w:val="008C73A8"/>
    <w:rsid w:val="008D0AA4"/>
    <w:rsid w:val="008D1109"/>
    <w:rsid w:val="008D1786"/>
    <w:rsid w:val="008D2E2C"/>
    <w:rsid w:val="008D39DF"/>
    <w:rsid w:val="008D4D79"/>
    <w:rsid w:val="008D56A7"/>
    <w:rsid w:val="008D5B4F"/>
    <w:rsid w:val="008D5F2F"/>
    <w:rsid w:val="008D615D"/>
    <w:rsid w:val="008D6DE0"/>
    <w:rsid w:val="008E051F"/>
    <w:rsid w:val="008E07F4"/>
    <w:rsid w:val="008E187F"/>
    <w:rsid w:val="008E3423"/>
    <w:rsid w:val="008E49A2"/>
    <w:rsid w:val="008E59EA"/>
    <w:rsid w:val="008E67E5"/>
    <w:rsid w:val="008E6EED"/>
    <w:rsid w:val="008E70AA"/>
    <w:rsid w:val="008E77EA"/>
    <w:rsid w:val="008E78B2"/>
    <w:rsid w:val="008F04CA"/>
    <w:rsid w:val="008F09AF"/>
    <w:rsid w:val="008F0E9A"/>
    <w:rsid w:val="008F10B1"/>
    <w:rsid w:val="008F1D65"/>
    <w:rsid w:val="008F2452"/>
    <w:rsid w:val="008F2737"/>
    <w:rsid w:val="008F27CE"/>
    <w:rsid w:val="008F2850"/>
    <w:rsid w:val="008F2DF8"/>
    <w:rsid w:val="008F382D"/>
    <w:rsid w:val="008F4405"/>
    <w:rsid w:val="008F44E9"/>
    <w:rsid w:val="008F4A83"/>
    <w:rsid w:val="008F5393"/>
    <w:rsid w:val="008F559E"/>
    <w:rsid w:val="008F59BD"/>
    <w:rsid w:val="008F6867"/>
    <w:rsid w:val="008F6AF7"/>
    <w:rsid w:val="008F7B4B"/>
    <w:rsid w:val="009000B1"/>
    <w:rsid w:val="00902EBC"/>
    <w:rsid w:val="00904E27"/>
    <w:rsid w:val="009051AC"/>
    <w:rsid w:val="00905724"/>
    <w:rsid w:val="0090663F"/>
    <w:rsid w:val="00910702"/>
    <w:rsid w:val="00910EF3"/>
    <w:rsid w:val="0091119D"/>
    <w:rsid w:val="00911A97"/>
    <w:rsid w:val="00912E18"/>
    <w:rsid w:val="00912EF3"/>
    <w:rsid w:val="009137FE"/>
    <w:rsid w:val="00913DAB"/>
    <w:rsid w:val="00914249"/>
    <w:rsid w:val="009142C3"/>
    <w:rsid w:val="00915B6B"/>
    <w:rsid w:val="009160EA"/>
    <w:rsid w:val="0091634D"/>
    <w:rsid w:val="00916C74"/>
    <w:rsid w:val="00917436"/>
    <w:rsid w:val="00925139"/>
    <w:rsid w:val="009317B5"/>
    <w:rsid w:val="00931F66"/>
    <w:rsid w:val="009321CE"/>
    <w:rsid w:val="00932B6A"/>
    <w:rsid w:val="00932DEE"/>
    <w:rsid w:val="00933830"/>
    <w:rsid w:val="00933FC0"/>
    <w:rsid w:val="0093564F"/>
    <w:rsid w:val="00935774"/>
    <w:rsid w:val="00936166"/>
    <w:rsid w:val="00936284"/>
    <w:rsid w:val="0093701B"/>
    <w:rsid w:val="00937395"/>
    <w:rsid w:val="00937673"/>
    <w:rsid w:val="009412A7"/>
    <w:rsid w:val="00942B89"/>
    <w:rsid w:val="0094388E"/>
    <w:rsid w:val="0094393C"/>
    <w:rsid w:val="00944ABF"/>
    <w:rsid w:val="00945C1F"/>
    <w:rsid w:val="00946AE1"/>
    <w:rsid w:val="00946DFE"/>
    <w:rsid w:val="00947646"/>
    <w:rsid w:val="00951026"/>
    <w:rsid w:val="0095115D"/>
    <w:rsid w:val="009513DE"/>
    <w:rsid w:val="0095584C"/>
    <w:rsid w:val="0095599C"/>
    <w:rsid w:val="0095664E"/>
    <w:rsid w:val="00960627"/>
    <w:rsid w:val="00960C3E"/>
    <w:rsid w:val="0096218F"/>
    <w:rsid w:val="00962747"/>
    <w:rsid w:val="009635B0"/>
    <w:rsid w:val="009639B8"/>
    <w:rsid w:val="009651F0"/>
    <w:rsid w:val="009660D7"/>
    <w:rsid w:val="0096637E"/>
    <w:rsid w:val="0096674D"/>
    <w:rsid w:val="00966D5B"/>
    <w:rsid w:val="00971672"/>
    <w:rsid w:val="00972AE4"/>
    <w:rsid w:val="00975606"/>
    <w:rsid w:val="00976020"/>
    <w:rsid w:val="00977385"/>
    <w:rsid w:val="009774FE"/>
    <w:rsid w:val="00977D15"/>
    <w:rsid w:val="0098038D"/>
    <w:rsid w:val="00982A2B"/>
    <w:rsid w:val="00983A04"/>
    <w:rsid w:val="00985436"/>
    <w:rsid w:val="00985C0C"/>
    <w:rsid w:val="00986344"/>
    <w:rsid w:val="009910F5"/>
    <w:rsid w:val="00991A8A"/>
    <w:rsid w:val="009922B5"/>
    <w:rsid w:val="00993A07"/>
    <w:rsid w:val="00993B31"/>
    <w:rsid w:val="009944EB"/>
    <w:rsid w:val="00994DDD"/>
    <w:rsid w:val="00994E0F"/>
    <w:rsid w:val="00995CD9"/>
    <w:rsid w:val="00996141"/>
    <w:rsid w:val="009A01AF"/>
    <w:rsid w:val="009A1B3B"/>
    <w:rsid w:val="009A1BEC"/>
    <w:rsid w:val="009A1C17"/>
    <w:rsid w:val="009A1CCE"/>
    <w:rsid w:val="009A4A8A"/>
    <w:rsid w:val="009A4E7E"/>
    <w:rsid w:val="009A4FA8"/>
    <w:rsid w:val="009A63E8"/>
    <w:rsid w:val="009A66E6"/>
    <w:rsid w:val="009A6B85"/>
    <w:rsid w:val="009A71A8"/>
    <w:rsid w:val="009B08DC"/>
    <w:rsid w:val="009B0A91"/>
    <w:rsid w:val="009B28F6"/>
    <w:rsid w:val="009B2BA8"/>
    <w:rsid w:val="009B381A"/>
    <w:rsid w:val="009B3D88"/>
    <w:rsid w:val="009B412C"/>
    <w:rsid w:val="009B4A64"/>
    <w:rsid w:val="009B5850"/>
    <w:rsid w:val="009B5E20"/>
    <w:rsid w:val="009B724A"/>
    <w:rsid w:val="009C0ECD"/>
    <w:rsid w:val="009C1CBF"/>
    <w:rsid w:val="009C2412"/>
    <w:rsid w:val="009C5F09"/>
    <w:rsid w:val="009C62C2"/>
    <w:rsid w:val="009C70F6"/>
    <w:rsid w:val="009D0C99"/>
    <w:rsid w:val="009D1254"/>
    <w:rsid w:val="009D1E0D"/>
    <w:rsid w:val="009D3507"/>
    <w:rsid w:val="009D53F0"/>
    <w:rsid w:val="009D6258"/>
    <w:rsid w:val="009D686C"/>
    <w:rsid w:val="009D7446"/>
    <w:rsid w:val="009D7697"/>
    <w:rsid w:val="009E0B6D"/>
    <w:rsid w:val="009E136F"/>
    <w:rsid w:val="009E32EE"/>
    <w:rsid w:val="009E3871"/>
    <w:rsid w:val="009E5B10"/>
    <w:rsid w:val="009E618B"/>
    <w:rsid w:val="009E7507"/>
    <w:rsid w:val="009F0139"/>
    <w:rsid w:val="009F10AA"/>
    <w:rsid w:val="009F1295"/>
    <w:rsid w:val="009F1353"/>
    <w:rsid w:val="009F1392"/>
    <w:rsid w:val="009F1C00"/>
    <w:rsid w:val="009F1F8C"/>
    <w:rsid w:val="009F2E50"/>
    <w:rsid w:val="009F3202"/>
    <w:rsid w:val="009F3BAB"/>
    <w:rsid w:val="009F5626"/>
    <w:rsid w:val="009F615F"/>
    <w:rsid w:val="009F770E"/>
    <w:rsid w:val="009F7D78"/>
    <w:rsid w:val="00A00C51"/>
    <w:rsid w:val="00A02397"/>
    <w:rsid w:val="00A02971"/>
    <w:rsid w:val="00A03033"/>
    <w:rsid w:val="00A03969"/>
    <w:rsid w:val="00A04429"/>
    <w:rsid w:val="00A04992"/>
    <w:rsid w:val="00A04DA5"/>
    <w:rsid w:val="00A06266"/>
    <w:rsid w:val="00A072F2"/>
    <w:rsid w:val="00A10538"/>
    <w:rsid w:val="00A11063"/>
    <w:rsid w:val="00A1300A"/>
    <w:rsid w:val="00A13384"/>
    <w:rsid w:val="00A1559A"/>
    <w:rsid w:val="00A169B8"/>
    <w:rsid w:val="00A16F0B"/>
    <w:rsid w:val="00A177B3"/>
    <w:rsid w:val="00A17F0F"/>
    <w:rsid w:val="00A21777"/>
    <w:rsid w:val="00A229C8"/>
    <w:rsid w:val="00A23C1B"/>
    <w:rsid w:val="00A23EB9"/>
    <w:rsid w:val="00A23F36"/>
    <w:rsid w:val="00A25A4E"/>
    <w:rsid w:val="00A26884"/>
    <w:rsid w:val="00A27D2E"/>
    <w:rsid w:val="00A3098F"/>
    <w:rsid w:val="00A30DCD"/>
    <w:rsid w:val="00A31C39"/>
    <w:rsid w:val="00A326B9"/>
    <w:rsid w:val="00A32847"/>
    <w:rsid w:val="00A32B86"/>
    <w:rsid w:val="00A335A8"/>
    <w:rsid w:val="00A33C90"/>
    <w:rsid w:val="00A3656A"/>
    <w:rsid w:val="00A36A29"/>
    <w:rsid w:val="00A37EA3"/>
    <w:rsid w:val="00A411BB"/>
    <w:rsid w:val="00A43D38"/>
    <w:rsid w:val="00A444B4"/>
    <w:rsid w:val="00A446BF"/>
    <w:rsid w:val="00A450B3"/>
    <w:rsid w:val="00A452D1"/>
    <w:rsid w:val="00A45714"/>
    <w:rsid w:val="00A457EC"/>
    <w:rsid w:val="00A45CE4"/>
    <w:rsid w:val="00A4730A"/>
    <w:rsid w:val="00A47831"/>
    <w:rsid w:val="00A50107"/>
    <w:rsid w:val="00A5052F"/>
    <w:rsid w:val="00A5056E"/>
    <w:rsid w:val="00A51618"/>
    <w:rsid w:val="00A51692"/>
    <w:rsid w:val="00A53437"/>
    <w:rsid w:val="00A54D0D"/>
    <w:rsid w:val="00A57D0A"/>
    <w:rsid w:val="00A603ED"/>
    <w:rsid w:val="00A60650"/>
    <w:rsid w:val="00A60F50"/>
    <w:rsid w:val="00A628B0"/>
    <w:rsid w:val="00A62CD2"/>
    <w:rsid w:val="00A62E33"/>
    <w:rsid w:val="00A631F5"/>
    <w:rsid w:val="00A63473"/>
    <w:rsid w:val="00A6391D"/>
    <w:rsid w:val="00A64C37"/>
    <w:rsid w:val="00A6755E"/>
    <w:rsid w:val="00A73838"/>
    <w:rsid w:val="00A743F6"/>
    <w:rsid w:val="00A74BEE"/>
    <w:rsid w:val="00A76403"/>
    <w:rsid w:val="00A76AE3"/>
    <w:rsid w:val="00A77085"/>
    <w:rsid w:val="00A800CD"/>
    <w:rsid w:val="00A8083F"/>
    <w:rsid w:val="00A81162"/>
    <w:rsid w:val="00A81A19"/>
    <w:rsid w:val="00A82B21"/>
    <w:rsid w:val="00A838C5"/>
    <w:rsid w:val="00A83E77"/>
    <w:rsid w:val="00A85BFC"/>
    <w:rsid w:val="00A86C13"/>
    <w:rsid w:val="00A875D3"/>
    <w:rsid w:val="00A87763"/>
    <w:rsid w:val="00A8791A"/>
    <w:rsid w:val="00A87AF7"/>
    <w:rsid w:val="00A87EAA"/>
    <w:rsid w:val="00A91F78"/>
    <w:rsid w:val="00A91F98"/>
    <w:rsid w:val="00A93C7C"/>
    <w:rsid w:val="00A94053"/>
    <w:rsid w:val="00A9430C"/>
    <w:rsid w:val="00A945ED"/>
    <w:rsid w:val="00A952EF"/>
    <w:rsid w:val="00A95589"/>
    <w:rsid w:val="00A96B31"/>
    <w:rsid w:val="00A9716D"/>
    <w:rsid w:val="00AA0CD4"/>
    <w:rsid w:val="00AA1131"/>
    <w:rsid w:val="00AA19D2"/>
    <w:rsid w:val="00AA3E54"/>
    <w:rsid w:val="00AA63B2"/>
    <w:rsid w:val="00AA6425"/>
    <w:rsid w:val="00AA6C9E"/>
    <w:rsid w:val="00AA6EAE"/>
    <w:rsid w:val="00AA7A72"/>
    <w:rsid w:val="00AB0BC9"/>
    <w:rsid w:val="00AB1B15"/>
    <w:rsid w:val="00AB33C9"/>
    <w:rsid w:val="00AB3500"/>
    <w:rsid w:val="00AB606A"/>
    <w:rsid w:val="00AB75B3"/>
    <w:rsid w:val="00AB7AE0"/>
    <w:rsid w:val="00AC0436"/>
    <w:rsid w:val="00AC0977"/>
    <w:rsid w:val="00AC174F"/>
    <w:rsid w:val="00AC38CB"/>
    <w:rsid w:val="00AC39C0"/>
    <w:rsid w:val="00AC3BD1"/>
    <w:rsid w:val="00AC3E56"/>
    <w:rsid w:val="00AC466D"/>
    <w:rsid w:val="00AC46CD"/>
    <w:rsid w:val="00AC5314"/>
    <w:rsid w:val="00AC5D3F"/>
    <w:rsid w:val="00AC60FA"/>
    <w:rsid w:val="00AC6D17"/>
    <w:rsid w:val="00AC6DD0"/>
    <w:rsid w:val="00AD02CD"/>
    <w:rsid w:val="00AD0419"/>
    <w:rsid w:val="00AD086B"/>
    <w:rsid w:val="00AD0F90"/>
    <w:rsid w:val="00AD1017"/>
    <w:rsid w:val="00AD2579"/>
    <w:rsid w:val="00AD2618"/>
    <w:rsid w:val="00AD4E49"/>
    <w:rsid w:val="00AD57E5"/>
    <w:rsid w:val="00AD5CD6"/>
    <w:rsid w:val="00AD5F85"/>
    <w:rsid w:val="00AD6D68"/>
    <w:rsid w:val="00AD6ED1"/>
    <w:rsid w:val="00AE019C"/>
    <w:rsid w:val="00AE064A"/>
    <w:rsid w:val="00AE2CA7"/>
    <w:rsid w:val="00AE3096"/>
    <w:rsid w:val="00AE476D"/>
    <w:rsid w:val="00AE5082"/>
    <w:rsid w:val="00AE52EE"/>
    <w:rsid w:val="00AE6132"/>
    <w:rsid w:val="00AE7BAE"/>
    <w:rsid w:val="00AF0714"/>
    <w:rsid w:val="00AF08EA"/>
    <w:rsid w:val="00AF2A0E"/>
    <w:rsid w:val="00AF2FF1"/>
    <w:rsid w:val="00AF4234"/>
    <w:rsid w:val="00AF519A"/>
    <w:rsid w:val="00AF542D"/>
    <w:rsid w:val="00AF5D26"/>
    <w:rsid w:val="00AF5F7A"/>
    <w:rsid w:val="00AF625D"/>
    <w:rsid w:val="00AF6426"/>
    <w:rsid w:val="00AF6BC9"/>
    <w:rsid w:val="00AF7D5F"/>
    <w:rsid w:val="00B00DFF"/>
    <w:rsid w:val="00B02500"/>
    <w:rsid w:val="00B033F6"/>
    <w:rsid w:val="00B04EFD"/>
    <w:rsid w:val="00B05417"/>
    <w:rsid w:val="00B06927"/>
    <w:rsid w:val="00B0728E"/>
    <w:rsid w:val="00B07B8A"/>
    <w:rsid w:val="00B07DA7"/>
    <w:rsid w:val="00B10033"/>
    <w:rsid w:val="00B122A0"/>
    <w:rsid w:val="00B15537"/>
    <w:rsid w:val="00B159AA"/>
    <w:rsid w:val="00B22D6D"/>
    <w:rsid w:val="00B25B97"/>
    <w:rsid w:val="00B25FE6"/>
    <w:rsid w:val="00B277EA"/>
    <w:rsid w:val="00B27AFB"/>
    <w:rsid w:val="00B27BFD"/>
    <w:rsid w:val="00B27FF1"/>
    <w:rsid w:val="00B309BD"/>
    <w:rsid w:val="00B32DB7"/>
    <w:rsid w:val="00B33E68"/>
    <w:rsid w:val="00B353AF"/>
    <w:rsid w:val="00B361C4"/>
    <w:rsid w:val="00B36B92"/>
    <w:rsid w:val="00B36D2A"/>
    <w:rsid w:val="00B37388"/>
    <w:rsid w:val="00B374CB"/>
    <w:rsid w:val="00B375B8"/>
    <w:rsid w:val="00B37F65"/>
    <w:rsid w:val="00B37F7C"/>
    <w:rsid w:val="00B40CAF"/>
    <w:rsid w:val="00B40EBF"/>
    <w:rsid w:val="00B42DB2"/>
    <w:rsid w:val="00B43E47"/>
    <w:rsid w:val="00B45568"/>
    <w:rsid w:val="00B45702"/>
    <w:rsid w:val="00B45A53"/>
    <w:rsid w:val="00B45E03"/>
    <w:rsid w:val="00B46B8E"/>
    <w:rsid w:val="00B503D9"/>
    <w:rsid w:val="00B51186"/>
    <w:rsid w:val="00B51857"/>
    <w:rsid w:val="00B528D7"/>
    <w:rsid w:val="00B529D9"/>
    <w:rsid w:val="00B52BEA"/>
    <w:rsid w:val="00B52C78"/>
    <w:rsid w:val="00B52CEF"/>
    <w:rsid w:val="00B52F3F"/>
    <w:rsid w:val="00B53CEF"/>
    <w:rsid w:val="00B54A61"/>
    <w:rsid w:val="00B54E55"/>
    <w:rsid w:val="00B54E73"/>
    <w:rsid w:val="00B55158"/>
    <w:rsid w:val="00B557EA"/>
    <w:rsid w:val="00B5582D"/>
    <w:rsid w:val="00B5597C"/>
    <w:rsid w:val="00B56573"/>
    <w:rsid w:val="00B61FFE"/>
    <w:rsid w:val="00B63D4F"/>
    <w:rsid w:val="00B648DA"/>
    <w:rsid w:val="00B650C9"/>
    <w:rsid w:val="00B66207"/>
    <w:rsid w:val="00B6710A"/>
    <w:rsid w:val="00B678F2"/>
    <w:rsid w:val="00B70792"/>
    <w:rsid w:val="00B71958"/>
    <w:rsid w:val="00B730CB"/>
    <w:rsid w:val="00B7335F"/>
    <w:rsid w:val="00B73398"/>
    <w:rsid w:val="00B739F5"/>
    <w:rsid w:val="00B73D43"/>
    <w:rsid w:val="00B74F13"/>
    <w:rsid w:val="00B75675"/>
    <w:rsid w:val="00B76BBC"/>
    <w:rsid w:val="00B76D90"/>
    <w:rsid w:val="00B775FC"/>
    <w:rsid w:val="00B77DDE"/>
    <w:rsid w:val="00B77EE7"/>
    <w:rsid w:val="00B80067"/>
    <w:rsid w:val="00B804A9"/>
    <w:rsid w:val="00B80A61"/>
    <w:rsid w:val="00B8159D"/>
    <w:rsid w:val="00B82D70"/>
    <w:rsid w:val="00B83249"/>
    <w:rsid w:val="00B83878"/>
    <w:rsid w:val="00B83D90"/>
    <w:rsid w:val="00B85358"/>
    <w:rsid w:val="00B856EE"/>
    <w:rsid w:val="00B85989"/>
    <w:rsid w:val="00B85B09"/>
    <w:rsid w:val="00B86545"/>
    <w:rsid w:val="00B91526"/>
    <w:rsid w:val="00B93063"/>
    <w:rsid w:val="00B959B9"/>
    <w:rsid w:val="00B95B6E"/>
    <w:rsid w:val="00B960DA"/>
    <w:rsid w:val="00BA0223"/>
    <w:rsid w:val="00BA1B10"/>
    <w:rsid w:val="00BA1F8D"/>
    <w:rsid w:val="00BA21BA"/>
    <w:rsid w:val="00BA2914"/>
    <w:rsid w:val="00BA2FAB"/>
    <w:rsid w:val="00BA3C25"/>
    <w:rsid w:val="00BA4D16"/>
    <w:rsid w:val="00BA57C4"/>
    <w:rsid w:val="00BA617F"/>
    <w:rsid w:val="00BA6D4A"/>
    <w:rsid w:val="00BA78FA"/>
    <w:rsid w:val="00BB01E1"/>
    <w:rsid w:val="00BB0302"/>
    <w:rsid w:val="00BB0C89"/>
    <w:rsid w:val="00BB12E0"/>
    <w:rsid w:val="00BB2BF5"/>
    <w:rsid w:val="00BB5F45"/>
    <w:rsid w:val="00BB693C"/>
    <w:rsid w:val="00BC1443"/>
    <w:rsid w:val="00BC19C2"/>
    <w:rsid w:val="00BC2365"/>
    <w:rsid w:val="00BC255E"/>
    <w:rsid w:val="00BC2F62"/>
    <w:rsid w:val="00BC31FC"/>
    <w:rsid w:val="00BC365D"/>
    <w:rsid w:val="00BC4A27"/>
    <w:rsid w:val="00BC518B"/>
    <w:rsid w:val="00BC59E8"/>
    <w:rsid w:val="00BC6463"/>
    <w:rsid w:val="00BD093B"/>
    <w:rsid w:val="00BD0E71"/>
    <w:rsid w:val="00BD1269"/>
    <w:rsid w:val="00BD129D"/>
    <w:rsid w:val="00BD175B"/>
    <w:rsid w:val="00BD1780"/>
    <w:rsid w:val="00BD2537"/>
    <w:rsid w:val="00BD3434"/>
    <w:rsid w:val="00BD43B5"/>
    <w:rsid w:val="00BD6BBB"/>
    <w:rsid w:val="00BD7524"/>
    <w:rsid w:val="00BD7F51"/>
    <w:rsid w:val="00BE0243"/>
    <w:rsid w:val="00BE0A5F"/>
    <w:rsid w:val="00BE4A8E"/>
    <w:rsid w:val="00BE5088"/>
    <w:rsid w:val="00BE5536"/>
    <w:rsid w:val="00BE5EDD"/>
    <w:rsid w:val="00BE61E8"/>
    <w:rsid w:val="00BE628E"/>
    <w:rsid w:val="00BE6B8D"/>
    <w:rsid w:val="00BE7C24"/>
    <w:rsid w:val="00BF0C5C"/>
    <w:rsid w:val="00BF1ECD"/>
    <w:rsid w:val="00BF23A4"/>
    <w:rsid w:val="00BF3622"/>
    <w:rsid w:val="00BF37DE"/>
    <w:rsid w:val="00BF3A38"/>
    <w:rsid w:val="00BF4231"/>
    <w:rsid w:val="00BF564D"/>
    <w:rsid w:val="00BF71D1"/>
    <w:rsid w:val="00C02D1C"/>
    <w:rsid w:val="00C03921"/>
    <w:rsid w:val="00C03926"/>
    <w:rsid w:val="00C03B31"/>
    <w:rsid w:val="00C04B34"/>
    <w:rsid w:val="00C056F7"/>
    <w:rsid w:val="00C05A1B"/>
    <w:rsid w:val="00C06C7C"/>
    <w:rsid w:val="00C071B7"/>
    <w:rsid w:val="00C07800"/>
    <w:rsid w:val="00C11C6B"/>
    <w:rsid w:val="00C1293A"/>
    <w:rsid w:val="00C137C7"/>
    <w:rsid w:val="00C13B84"/>
    <w:rsid w:val="00C14AB9"/>
    <w:rsid w:val="00C15390"/>
    <w:rsid w:val="00C15511"/>
    <w:rsid w:val="00C16870"/>
    <w:rsid w:val="00C1687F"/>
    <w:rsid w:val="00C16B9A"/>
    <w:rsid w:val="00C16C71"/>
    <w:rsid w:val="00C20AF9"/>
    <w:rsid w:val="00C20C86"/>
    <w:rsid w:val="00C22F3C"/>
    <w:rsid w:val="00C23CFA"/>
    <w:rsid w:val="00C24293"/>
    <w:rsid w:val="00C247BD"/>
    <w:rsid w:val="00C24CEB"/>
    <w:rsid w:val="00C27EB1"/>
    <w:rsid w:val="00C30B6F"/>
    <w:rsid w:val="00C3211C"/>
    <w:rsid w:val="00C32A35"/>
    <w:rsid w:val="00C32E4D"/>
    <w:rsid w:val="00C33848"/>
    <w:rsid w:val="00C345AB"/>
    <w:rsid w:val="00C35015"/>
    <w:rsid w:val="00C35CE3"/>
    <w:rsid w:val="00C361BC"/>
    <w:rsid w:val="00C365F0"/>
    <w:rsid w:val="00C37064"/>
    <w:rsid w:val="00C3757B"/>
    <w:rsid w:val="00C37CCB"/>
    <w:rsid w:val="00C410E6"/>
    <w:rsid w:val="00C413CD"/>
    <w:rsid w:val="00C4351F"/>
    <w:rsid w:val="00C4586C"/>
    <w:rsid w:val="00C46ED2"/>
    <w:rsid w:val="00C47B6F"/>
    <w:rsid w:val="00C50E91"/>
    <w:rsid w:val="00C51CAD"/>
    <w:rsid w:val="00C51F90"/>
    <w:rsid w:val="00C53A59"/>
    <w:rsid w:val="00C546D1"/>
    <w:rsid w:val="00C55DAE"/>
    <w:rsid w:val="00C55E79"/>
    <w:rsid w:val="00C5670D"/>
    <w:rsid w:val="00C569B6"/>
    <w:rsid w:val="00C57E5C"/>
    <w:rsid w:val="00C60A60"/>
    <w:rsid w:val="00C60BB8"/>
    <w:rsid w:val="00C623B2"/>
    <w:rsid w:val="00C636E4"/>
    <w:rsid w:val="00C645A0"/>
    <w:rsid w:val="00C64A18"/>
    <w:rsid w:val="00C671E1"/>
    <w:rsid w:val="00C70964"/>
    <w:rsid w:val="00C70F93"/>
    <w:rsid w:val="00C71CCA"/>
    <w:rsid w:val="00C71D2A"/>
    <w:rsid w:val="00C71E1E"/>
    <w:rsid w:val="00C72554"/>
    <w:rsid w:val="00C72F17"/>
    <w:rsid w:val="00C73303"/>
    <w:rsid w:val="00C7341D"/>
    <w:rsid w:val="00C73A1E"/>
    <w:rsid w:val="00C748C2"/>
    <w:rsid w:val="00C74902"/>
    <w:rsid w:val="00C76B45"/>
    <w:rsid w:val="00C8028C"/>
    <w:rsid w:val="00C80ACA"/>
    <w:rsid w:val="00C8172C"/>
    <w:rsid w:val="00C82620"/>
    <w:rsid w:val="00C82D1C"/>
    <w:rsid w:val="00C832A3"/>
    <w:rsid w:val="00C8416A"/>
    <w:rsid w:val="00C845A8"/>
    <w:rsid w:val="00C8741D"/>
    <w:rsid w:val="00C87C05"/>
    <w:rsid w:val="00C87D57"/>
    <w:rsid w:val="00C90F38"/>
    <w:rsid w:val="00C90F8F"/>
    <w:rsid w:val="00C91A4C"/>
    <w:rsid w:val="00C9213A"/>
    <w:rsid w:val="00C9336C"/>
    <w:rsid w:val="00C93946"/>
    <w:rsid w:val="00C93EF0"/>
    <w:rsid w:val="00C94E20"/>
    <w:rsid w:val="00C9650C"/>
    <w:rsid w:val="00C968D7"/>
    <w:rsid w:val="00CA0D6F"/>
    <w:rsid w:val="00CA1212"/>
    <w:rsid w:val="00CA409E"/>
    <w:rsid w:val="00CA448E"/>
    <w:rsid w:val="00CA4FD8"/>
    <w:rsid w:val="00CA52A7"/>
    <w:rsid w:val="00CA5403"/>
    <w:rsid w:val="00CA5432"/>
    <w:rsid w:val="00CA62E5"/>
    <w:rsid w:val="00CA7390"/>
    <w:rsid w:val="00CA75A5"/>
    <w:rsid w:val="00CB0D15"/>
    <w:rsid w:val="00CB0E5E"/>
    <w:rsid w:val="00CB1420"/>
    <w:rsid w:val="00CB1708"/>
    <w:rsid w:val="00CB1720"/>
    <w:rsid w:val="00CB227A"/>
    <w:rsid w:val="00CB34CE"/>
    <w:rsid w:val="00CB3948"/>
    <w:rsid w:val="00CB3A40"/>
    <w:rsid w:val="00CB3E61"/>
    <w:rsid w:val="00CB5D88"/>
    <w:rsid w:val="00CB6C0A"/>
    <w:rsid w:val="00CB7013"/>
    <w:rsid w:val="00CC0CB3"/>
    <w:rsid w:val="00CC0D13"/>
    <w:rsid w:val="00CC2A42"/>
    <w:rsid w:val="00CC2B2F"/>
    <w:rsid w:val="00CC3557"/>
    <w:rsid w:val="00CC3B59"/>
    <w:rsid w:val="00CC5F35"/>
    <w:rsid w:val="00CC754A"/>
    <w:rsid w:val="00CD0913"/>
    <w:rsid w:val="00CD0B66"/>
    <w:rsid w:val="00CD0B76"/>
    <w:rsid w:val="00CD3E07"/>
    <w:rsid w:val="00CD493E"/>
    <w:rsid w:val="00CD571D"/>
    <w:rsid w:val="00CE07AC"/>
    <w:rsid w:val="00CE0F3E"/>
    <w:rsid w:val="00CE16FC"/>
    <w:rsid w:val="00CE4790"/>
    <w:rsid w:val="00CE4E3A"/>
    <w:rsid w:val="00CE4E77"/>
    <w:rsid w:val="00CE5ECD"/>
    <w:rsid w:val="00CE6379"/>
    <w:rsid w:val="00CE789A"/>
    <w:rsid w:val="00CE7B69"/>
    <w:rsid w:val="00CF0206"/>
    <w:rsid w:val="00CF1030"/>
    <w:rsid w:val="00CF1385"/>
    <w:rsid w:val="00CF1545"/>
    <w:rsid w:val="00CF19A3"/>
    <w:rsid w:val="00CF1ED9"/>
    <w:rsid w:val="00CF2DF7"/>
    <w:rsid w:val="00CF301E"/>
    <w:rsid w:val="00CF35D6"/>
    <w:rsid w:val="00CF372A"/>
    <w:rsid w:val="00CF4684"/>
    <w:rsid w:val="00CF4FFD"/>
    <w:rsid w:val="00CF70FA"/>
    <w:rsid w:val="00CF7957"/>
    <w:rsid w:val="00CF7D07"/>
    <w:rsid w:val="00CF7EA5"/>
    <w:rsid w:val="00D00A4D"/>
    <w:rsid w:val="00D02281"/>
    <w:rsid w:val="00D0254F"/>
    <w:rsid w:val="00D037CC"/>
    <w:rsid w:val="00D053AA"/>
    <w:rsid w:val="00D05DF1"/>
    <w:rsid w:val="00D06636"/>
    <w:rsid w:val="00D0696C"/>
    <w:rsid w:val="00D07A82"/>
    <w:rsid w:val="00D11B89"/>
    <w:rsid w:val="00D12A26"/>
    <w:rsid w:val="00D158FB"/>
    <w:rsid w:val="00D16AE2"/>
    <w:rsid w:val="00D17161"/>
    <w:rsid w:val="00D17632"/>
    <w:rsid w:val="00D176FB"/>
    <w:rsid w:val="00D20F45"/>
    <w:rsid w:val="00D21639"/>
    <w:rsid w:val="00D21724"/>
    <w:rsid w:val="00D21D4F"/>
    <w:rsid w:val="00D22539"/>
    <w:rsid w:val="00D22A20"/>
    <w:rsid w:val="00D2377F"/>
    <w:rsid w:val="00D2500D"/>
    <w:rsid w:val="00D258A7"/>
    <w:rsid w:val="00D26302"/>
    <w:rsid w:val="00D27EF1"/>
    <w:rsid w:val="00D317D5"/>
    <w:rsid w:val="00D31BB4"/>
    <w:rsid w:val="00D31BFA"/>
    <w:rsid w:val="00D31D7D"/>
    <w:rsid w:val="00D32515"/>
    <w:rsid w:val="00D33E7C"/>
    <w:rsid w:val="00D35B2F"/>
    <w:rsid w:val="00D3655A"/>
    <w:rsid w:val="00D36C17"/>
    <w:rsid w:val="00D36D38"/>
    <w:rsid w:val="00D42456"/>
    <w:rsid w:val="00D43D95"/>
    <w:rsid w:val="00D446CA"/>
    <w:rsid w:val="00D449CA"/>
    <w:rsid w:val="00D45DA2"/>
    <w:rsid w:val="00D46CF7"/>
    <w:rsid w:val="00D4758F"/>
    <w:rsid w:val="00D47824"/>
    <w:rsid w:val="00D50186"/>
    <w:rsid w:val="00D5041C"/>
    <w:rsid w:val="00D5124E"/>
    <w:rsid w:val="00D51B42"/>
    <w:rsid w:val="00D51E65"/>
    <w:rsid w:val="00D520C4"/>
    <w:rsid w:val="00D522D2"/>
    <w:rsid w:val="00D530FE"/>
    <w:rsid w:val="00D5343E"/>
    <w:rsid w:val="00D53C10"/>
    <w:rsid w:val="00D54113"/>
    <w:rsid w:val="00D54316"/>
    <w:rsid w:val="00D54435"/>
    <w:rsid w:val="00D54470"/>
    <w:rsid w:val="00D54728"/>
    <w:rsid w:val="00D559E5"/>
    <w:rsid w:val="00D560F5"/>
    <w:rsid w:val="00D61633"/>
    <w:rsid w:val="00D61C12"/>
    <w:rsid w:val="00D6210F"/>
    <w:rsid w:val="00D630BF"/>
    <w:rsid w:val="00D63F08"/>
    <w:rsid w:val="00D64881"/>
    <w:rsid w:val="00D648AA"/>
    <w:rsid w:val="00D64A42"/>
    <w:rsid w:val="00D64F23"/>
    <w:rsid w:val="00D66498"/>
    <w:rsid w:val="00D666C5"/>
    <w:rsid w:val="00D67CC8"/>
    <w:rsid w:val="00D67E98"/>
    <w:rsid w:val="00D70AC3"/>
    <w:rsid w:val="00D70CB3"/>
    <w:rsid w:val="00D71089"/>
    <w:rsid w:val="00D71E23"/>
    <w:rsid w:val="00D73569"/>
    <w:rsid w:val="00D7391D"/>
    <w:rsid w:val="00D73B88"/>
    <w:rsid w:val="00D743CE"/>
    <w:rsid w:val="00D7599F"/>
    <w:rsid w:val="00D80953"/>
    <w:rsid w:val="00D816BE"/>
    <w:rsid w:val="00D8626D"/>
    <w:rsid w:val="00D870F3"/>
    <w:rsid w:val="00D872B2"/>
    <w:rsid w:val="00D87ECA"/>
    <w:rsid w:val="00D90A32"/>
    <w:rsid w:val="00D90E07"/>
    <w:rsid w:val="00D91AE2"/>
    <w:rsid w:val="00D9246E"/>
    <w:rsid w:val="00D9285E"/>
    <w:rsid w:val="00D929A4"/>
    <w:rsid w:val="00D92F65"/>
    <w:rsid w:val="00D941B0"/>
    <w:rsid w:val="00D94FC7"/>
    <w:rsid w:val="00D96E59"/>
    <w:rsid w:val="00D972D4"/>
    <w:rsid w:val="00D9757E"/>
    <w:rsid w:val="00DA01D6"/>
    <w:rsid w:val="00DA077C"/>
    <w:rsid w:val="00DA0BB6"/>
    <w:rsid w:val="00DA2FEF"/>
    <w:rsid w:val="00DA32A0"/>
    <w:rsid w:val="00DA3A1C"/>
    <w:rsid w:val="00DA4FF3"/>
    <w:rsid w:val="00DA6216"/>
    <w:rsid w:val="00DA6250"/>
    <w:rsid w:val="00DA6915"/>
    <w:rsid w:val="00DA6C38"/>
    <w:rsid w:val="00DA7519"/>
    <w:rsid w:val="00DB2457"/>
    <w:rsid w:val="00DB336B"/>
    <w:rsid w:val="00DB3419"/>
    <w:rsid w:val="00DB5BCF"/>
    <w:rsid w:val="00DB7123"/>
    <w:rsid w:val="00DB72DD"/>
    <w:rsid w:val="00DC101C"/>
    <w:rsid w:val="00DC174D"/>
    <w:rsid w:val="00DC3AF2"/>
    <w:rsid w:val="00DC45DA"/>
    <w:rsid w:val="00DC4640"/>
    <w:rsid w:val="00DC68BE"/>
    <w:rsid w:val="00DC6D59"/>
    <w:rsid w:val="00DC757D"/>
    <w:rsid w:val="00DD0158"/>
    <w:rsid w:val="00DD01BD"/>
    <w:rsid w:val="00DD020D"/>
    <w:rsid w:val="00DD0212"/>
    <w:rsid w:val="00DD0A89"/>
    <w:rsid w:val="00DD12A9"/>
    <w:rsid w:val="00DD21A0"/>
    <w:rsid w:val="00DD3698"/>
    <w:rsid w:val="00DD4F9C"/>
    <w:rsid w:val="00DD5379"/>
    <w:rsid w:val="00DD5570"/>
    <w:rsid w:val="00DD5C51"/>
    <w:rsid w:val="00DD6934"/>
    <w:rsid w:val="00DE05CC"/>
    <w:rsid w:val="00DE24BD"/>
    <w:rsid w:val="00DE2642"/>
    <w:rsid w:val="00DE2E5F"/>
    <w:rsid w:val="00DE31FA"/>
    <w:rsid w:val="00DE33E7"/>
    <w:rsid w:val="00DE3D0C"/>
    <w:rsid w:val="00DE5A84"/>
    <w:rsid w:val="00DE613F"/>
    <w:rsid w:val="00DE7090"/>
    <w:rsid w:val="00DF0551"/>
    <w:rsid w:val="00DF06E6"/>
    <w:rsid w:val="00DF1D43"/>
    <w:rsid w:val="00DF1F89"/>
    <w:rsid w:val="00DF45BF"/>
    <w:rsid w:val="00DF5198"/>
    <w:rsid w:val="00DF54B5"/>
    <w:rsid w:val="00DF5957"/>
    <w:rsid w:val="00E01927"/>
    <w:rsid w:val="00E02483"/>
    <w:rsid w:val="00E03BDC"/>
    <w:rsid w:val="00E046E9"/>
    <w:rsid w:val="00E05FDC"/>
    <w:rsid w:val="00E06365"/>
    <w:rsid w:val="00E06D2C"/>
    <w:rsid w:val="00E06DA0"/>
    <w:rsid w:val="00E07318"/>
    <w:rsid w:val="00E0751C"/>
    <w:rsid w:val="00E111F6"/>
    <w:rsid w:val="00E12012"/>
    <w:rsid w:val="00E12575"/>
    <w:rsid w:val="00E13544"/>
    <w:rsid w:val="00E1419E"/>
    <w:rsid w:val="00E142EC"/>
    <w:rsid w:val="00E15560"/>
    <w:rsid w:val="00E15EFA"/>
    <w:rsid w:val="00E1687A"/>
    <w:rsid w:val="00E16E64"/>
    <w:rsid w:val="00E17C32"/>
    <w:rsid w:val="00E2157D"/>
    <w:rsid w:val="00E2179A"/>
    <w:rsid w:val="00E23396"/>
    <w:rsid w:val="00E23A65"/>
    <w:rsid w:val="00E26DD4"/>
    <w:rsid w:val="00E27E36"/>
    <w:rsid w:val="00E304E2"/>
    <w:rsid w:val="00E32540"/>
    <w:rsid w:val="00E32D5C"/>
    <w:rsid w:val="00E33B0A"/>
    <w:rsid w:val="00E33BB5"/>
    <w:rsid w:val="00E34118"/>
    <w:rsid w:val="00E354C7"/>
    <w:rsid w:val="00E35CD4"/>
    <w:rsid w:val="00E36371"/>
    <w:rsid w:val="00E36463"/>
    <w:rsid w:val="00E3748C"/>
    <w:rsid w:val="00E40752"/>
    <w:rsid w:val="00E41327"/>
    <w:rsid w:val="00E423E7"/>
    <w:rsid w:val="00E425F8"/>
    <w:rsid w:val="00E426BA"/>
    <w:rsid w:val="00E42A95"/>
    <w:rsid w:val="00E434F1"/>
    <w:rsid w:val="00E438E2"/>
    <w:rsid w:val="00E444C7"/>
    <w:rsid w:val="00E44EEE"/>
    <w:rsid w:val="00E4528E"/>
    <w:rsid w:val="00E459E2"/>
    <w:rsid w:val="00E46DF0"/>
    <w:rsid w:val="00E47743"/>
    <w:rsid w:val="00E5114A"/>
    <w:rsid w:val="00E5242D"/>
    <w:rsid w:val="00E52AB6"/>
    <w:rsid w:val="00E5383A"/>
    <w:rsid w:val="00E5414C"/>
    <w:rsid w:val="00E54F33"/>
    <w:rsid w:val="00E55D78"/>
    <w:rsid w:val="00E563D3"/>
    <w:rsid w:val="00E573F8"/>
    <w:rsid w:val="00E57C0F"/>
    <w:rsid w:val="00E6078A"/>
    <w:rsid w:val="00E61F67"/>
    <w:rsid w:val="00E62F30"/>
    <w:rsid w:val="00E64308"/>
    <w:rsid w:val="00E650ED"/>
    <w:rsid w:val="00E6548B"/>
    <w:rsid w:val="00E6660C"/>
    <w:rsid w:val="00E667B3"/>
    <w:rsid w:val="00E66971"/>
    <w:rsid w:val="00E72580"/>
    <w:rsid w:val="00E72581"/>
    <w:rsid w:val="00E807A1"/>
    <w:rsid w:val="00E80981"/>
    <w:rsid w:val="00E809A1"/>
    <w:rsid w:val="00E80DEC"/>
    <w:rsid w:val="00E81183"/>
    <w:rsid w:val="00E8129C"/>
    <w:rsid w:val="00E81A83"/>
    <w:rsid w:val="00E81C0A"/>
    <w:rsid w:val="00E836A7"/>
    <w:rsid w:val="00E8460D"/>
    <w:rsid w:val="00E85648"/>
    <w:rsid w:val="00E85CE4"/>
    <w:rsid w:val="00E87966"/>
    <w:rsid w:val="00E90375"/>
    <w:rsid w:val="00E90951"/>
    <w:rsid w:val="00E90C7A"/>
    <w:rsid w:val="00E91B75"/>
    <w:rsid w:val="00E92E15"/>
    <w:rsid w:val="00E93E77"/>
    <w:rsid w:val="00E94B28"/>
    <w:rsid w:val="00E95442"/>
    <w:rsid w:val="00E95A67"/>
    <w:rsid w:val="00E9766F"/>
    <w:rsid w:val="00EA0045"/>
    <w:rsid w:val="00EA08EF"/>
    <w:rsid w:val="00EA313F"/>
    <w:rsid w:val="00EA3E2C"/>
    <w:rsid w:val="00EA4F5D"/>
    <w:rsid w:val="00EA5A4C"/>
    <w:rsid w:val="00EA7698"/>
    <w:rsid w:val="00EA7839"/>
    <w:rsid w:val="00EB1552"/>
    <w:rsid w:val="00EB1AB0"/>
    <w:rsid w:val="00EB2308"/>
    <w:rsid w:val="00EB236E"/>
    <w:rsid w:val="00EB4059"/>
    <w:rsid w:val="00EB50E3"/>
    <w:rsid w:val="00EB5A52"/>
    <w:rsid w:val="00EB61E1"/>
    <w:rsid w:val="00EB70DE"/>
    <w:rsid w:val="00EB7748"/>
    <w:rsid w:val="00EB7C90"/>
    <w:rsid w:val="00EB7E40"/>
    <w:rsid w:val="00EC0A99"/>
    <w:rsid w:val="00EC11AD"/>
    <w:rsid w:val="00EC1939"/>
    <w:rsid w:val="00EC2EA8"/>
    <w:rsid w:val="00EC3996"/>
    <w:rsid w:val="00EC3E9D"/>
    <w:rsid w:val="00EC44BF"/>
    <w:rsid w:val="00EC55F1"/>
    <w:rsid w:val="00EC5A5D"/>
    <w:rsid w:val="00EC5C97"/>
    <w:rsid w:val="00EC7AFF"/>
    <w:rsid w:val="00ED04F7"/>
    <w:rsid w:val="00ED123E"/>
    <w:rsid w:val="00ED2382"/>
    <w:rsid w:val="00ED23C0"/>
    <w:rsid w:val="00ED2746"/>
    <w:rsid w:val="00ED2E92"/>
    <w:rsid w:val="00ED3B34"/>
    <w:rsid w:val="00ED45F2"/>
    <w:rsid w:val="00ED460D"/>
    <w:rsid w:val="00ED5406"/>
    <w:rsid w:val="00ED6DCD"/>
    <w:rsid w:val="00ED6DED"/>
    <w:rsid w:val="00ED6EEF"/>
    <w:rsid w:val="00ED70D2"/>
    <w:rsid w:val="00EE0294"/>
    <w:rsid w:val="00EE0549"/>
    <w:rsid w:val="00EE1033"/>
    <w:rsid w:val="00EE10E2"/>
    <w:rsid w:val="00EE270F"/>
    <w:rsid w:val="00EE4CBF"/>
    <w:rsid w:val="00EE52A5"/>
    <w:rsid w:val="00EE6390"/>
    <w:rsid w:val="00EE7181"/>
    <w:rsid w:val="00EE766E"/>
    <w:rsid w:val="00EF1671"/>
    <w:rsid w:val="00EF18B7"/>
    <w:rsid w:val="00EF1C7B"/>
    <w:rsid w:val="00EF2760"/>
    <w:rsid w:val="00EF2BDE"/>
    <w:rsid w:val="00EF4DED"/>
    <w:rsid w:val="00EF5480"/>
    <w:rsid w:val="00EF5807"/>
    <w:rsid w:val="00EF5FE7"/>
    <w:rsid w:val="00EF64EE"/>
    <w:rsid w:val="00EF7742"/>
    <w:rsid w:val="00EF7A9D"/>
    <w:rsid w:val="00F00AF2"/>
    <w:rsid w:val="00F00FA1"/>
    <w:rsid w:val="00F017C3"/>
    <w:rsid w:val="00F053EF"/>
    <w:rsid w:val="00F05C46"/>
    <w:rsid w:val="00F06933"/>
    <w:rsid w:val="00F06ECA"/>
    <w:rsid w:val="00F06FF4"/>
    <w:rsid w:val="00F13A29"/>
    <w:rsid w:val="00F13CD4"/>
    <w:rsid w:val="00F14909"/>
    <w:rsid w:val="00F15493"/>
    <w:rsid w:val="00F16FEE"/>
    <w:rsid w:val="00F21C25"/>
    <w:rsid w:val="00F223D2"/>
    <w:rsid w:val="00F224F2"/>
    <w:rsid w:val="00F22F30"/>
    <w:rsid w:val="00F22FAB"/>
    <w:rsid w:val="00F23166"/>
    <w:rsid w:val="00F2318B"/>
    <w:rsid w:val="00F2445E"/>
    <w:rsid w:val="00F2463B"/>
    <w:rsid w:val="00F24A36"/>
    <w:rsid w:val="00F24EAC"/>
    <w:rsid w:val="00F2565F"/>
    <w:rsid w:val="00F300FF"/>
    <w:rsid w:val="00F304EE"/>
    <w:rsid w:val="00F30F45"/>
    <w:rsid w:val="00F3240C"/>
    <w:rsid w:val="00F32EF4"/>
    <w:rsid w:val="00F3317E"/>
    <w:rsid w:val="00F345B3"/>
    <w:rsid w:val="00F3557D"/>
    <w:rsid w:val="00F35FE2"/>
    <w:rsid w:val="00F36230"/>
    <w:rsid w:val="00F364B1"/>
    <w:rsid w:val="00F36549"/>
    <w:rsid w:val="00F3655D"/>
    <w:rsid w:val="00F369D1"/>
    <w:rsid w:val="00F37075"/>
    <w:rsid w:val="00F3750C"/>
    <w:rsid w:val="00F37F87"/>
    <w:rsid w:val="00F404ED"/>
    <w:rsid w:val="00F411C0"/>
    <w:rsid w:val="00F41E56"/>
    <w:rsid w:val="00F4247E"/>
    <w:rsid w:val="00F42635"/>
    <w:rsid w:val="00F43D99"/>
    <w:rsid w:val="00F43FA8"/>
    <w:rsid w:val="00F44975"/>
    <w:rsid w:val="00F456F7"/>
    <w:rsid w:val="00F46433"/>
    <w:rsid w:val="00F46918"/>
    <w:rsid w:val="00F47974"/>
    <w:rsid w:val="00F51309"/>
    <w:rsid w:val="00F51DA5"/>
    <w:rsid w:val="00F520AE"/>
    <w:rsid w:val="00F52C3A"/>
    <w:rsid w:val="00F54CB1"/>
    <w:rsid w:val="00F54F77"/>
    <w:rsid w:val="00F55920"/>
    <w:rsid w:val="00F55ADF"/>
    <w:rsid w:val="00F56BAE"/>
    <w:rsid w:val="00F570BF"/>
    <w:rsid w:val="00F6009D"/>
    <w:rsid w:val="00F6109B"/>
    <w:rsid w:val="00F61D0A"/>
    <w:rsid w:val="00F6420F"/>
    <w:rsid w:val="00F647E8"/>
    <w:rsid w:val="00F64D8B"/>
    <w:rsid w:val="00F653FA"/>
    <w:rsid w:val="00F65BC5"/>
    <w:rsid w:val="00F65C00"/>
    <w:rsid w:val="00F65E01"/>
    <w:rsid w:val="00F670BF"/>
    <w:rsid w:val="00F675D7"/>
    <w:rsid w:val="00F712B2"/>
    <w:rsid w:val="00F716D1"/>
    <w:rsid w:val="00F7178C"/>
    <w:rsid w:val="00F722D2"/>
    <w:rsid w:val="00F72BD1"/>
    <w:rsid w:val="00F74DED"/>
    <w:rsid w:val="00F75F70"/>
    <w:rsid w:val="00F77569"/>
    <w:rsid w:val="00F779A4"/>
    <w:rsid w:val="00F80B42"/>
    <w:rsid w:val="00F81695"/>
    <w:rsid w:val="00F81C0F"/>
    <w:rsid w:val="00F82854"/>
    <w:rsid w:val="00F82929"/>
    <w:rsid w:val="00F85142"/>
    <w:rsid w:val="00F8614A"/>
    <w:rsid w:val="00F86833"/>
    <w:rsid w:val="00F86869"/>
    <w:rsid w:val="00F86AF3"/>
    <w:rsid w:val="00F86F96"/>
    <w:rsid w:val="00F872FD"/>
    <w:rsid w:val="00F879AE"/>
    <w:rsid w:val="00F87C50"/>
    <w:rsid w:val="00F9051F"/>
    <w:rsid w:val="00F907CD"/>
    <w:rsid w:val="00F91159"/>
    <w:rsid w:val="00F91DE5"/>
    <w:rsid w:val="00F921F7"/>
    <w:rsid w:val="00F92EA6"/>
    <w:rsid w:val="00F9304F"/>
    <w:rsid w:val="00F937F8"/>
    <w:rsid w:val="00F94472"/>
    <w:rsid w:val="00F94569"/>
    <w:rsid w:val="00F94ACC"/>
    <w:rsid w:val="00F95109"/>
    <w:rsid w:val="00F96454"/>
    <w:rsid w:val="00F971F6"/>
    <w:rsid w:val="00F97EA1"/>
    <w:rsid w:val="00FA0C4A"/>
    <w:rsid w:val="00FA1279"/>
    <w:rsid w:val="00FA1A81"/>
    <w:rsid w:val="00FA5F38"/>
    <w:rsid w:val="00FA6A9D"/>
    <w:rsid w:val="00FA763D"/>
    <w:rsid w:val="00FA7AF7"/>
    <w:rsid w:val="00FA7F26"/>
    <w:rsid w:val="00FB0828"/>
    <w:rsid w:val="00FB1263"/>
    <w:rsid w:val="00FB2921"/>
    <w:rsid w:val="00FB2E91"/>
    <w:rsid w:val="00FB3301"/>
    <w:rsid w:val="00FB509B"/>
    <w:rsid w:val="00FB5EDB"/>
    <w:rsid w:val="00FB68B0"/>
    <w:rsid w:val="00FB6A25"/>
    <w:rsid w:val="00FB7199"/>
    <w:rsid w:val="00FC3575"/>
    <w:rsid w:val="00FC5286"/>
    <w:rsid w:val="00FC586B"/>
    <w:rsid w:val="00FC649C"/>
    <w:rsid w:val="00FD09BD"/>
    <w:rsid w:val="00FD0B46"/>
    <w:rsid w:val="00FD0D0C"/>
    <w:rsid w:val="00FD2B16"/>
    <w:rsid w:val="00FD2E4C"/>
    <w:rsid w:val="00FD336D"/>
    <w:rsid w:val="00FD3529"/>
    <w:rsid w:val="00FD4A22"/>
    <w:rsid w:val="00FD52B4"/>
    <w:rsid w:val="00FD5B3D"/>
    <w:rsid w:val="00FD6DBA"/>
    <w:rsid w:val="00FD7E27"/>
    <w:rsid w:val="00FE0264"/>
    <w:rsid w:val="00FE084D"/>
    <w:rsid w:val="00FE0A8A"/>
    <w:rsid w:val="00FE1681"/>
    <w:rsid w:val="00FE32AA"/>
    <w:rsid w:val="00FE3A4D"/>
    <w:rsid w:val="00FE42B4"/>
    <w:rsid w:val="00FE4622"/>
    <w:rsid w:val="00FE46DB"/>
    <w:rsid w:val="00FE4FE5"/>
    <w:rsid w:val="00FE5364"/>
    <w:rsid w:val="00FE6199"/>
    <w:rsid w:val="00FE7E24"/>
    <w:rsid w:val="00FF0EF9"/>
    <w:rsid w:val="00FF1657"/>
    <w:rsid w:val="00FF2CB0"/>
    <w:rsid w:val="00FF368E"/>
    <w:rsid w:val="00FF37A4"/>
    <w:rsid w:val="00FF4340"/>
    <w:rsid w:val="00FF635A"/>
    <w:rsid w:val="00FF6DBE"/>
    <w:rsid w:val="00FF78E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Connecteur droit 274"/>
        <o:r id="V:Rule2" type="connector" idref="#Connecteur droit 276"/>
        <o:r id="V:Rule3" type="connector" idref="#Connecteur droit 275"/>
        <o:r id="V:Rule4" type="connector" idref="#Connecteur droit 280"/>
        <o:r id="V:Rule5" type="connector" idref="#Connecteur droit 282"/>
        <o:r id="V:Rule6" type="connector" idref="#Connecteur droit 285"/>
        <o:r id="V:Rule7" type="connector" idref="#Connecteur droit 274"/>
        <o:r id="V:Rule8" type="connector" idref="#Connecteur droit 276"/>
        <o:r id="V:Rule9" type="connector" idref="#Connecteur droit 275"/>
        <o:r id="V:Rule10" type="connector" idref="#Connecteur droit 280"/>
        <o:r id="V:Rule11" type="connector" idref="#Connecteur droit 282"/>
        <o:r id="V:Rule12" type="connector" idref="#Connecteur droit 285"/>
        <o:r id="V:Rule13" type="connector" idref="#Connecteur droit 274"/>
        <o:r id="V:Rule14" type="connector" idref="#Connecteur droit 276"/>
        <o:r id="V:Rule15" type="connector" idref="#Connecteur droit 275"/>
        <o:r id="V:Rule16" type="connector" idref="#Connecteur droit 280"/>
        <o:r id="V:Rule17" type="connector" idref="#Connecteur droit 282"/>
        <o:r id="V:Rule18" type="connector" idref="#Connecteur droit 285"/>
        <o:r id="V:Rule19" type="connector" idref="#Connecteur droit 274"/>
        <o:r id="V:Rule20" type="connector" idref="#Connecteur droit 275"/>
        <o:r id="V:Rule21" type="connector" idref="#Connecteur droit 276"/>
        <o:r id="V:Rule22" type="connector" idref="#Connecteur droit 280"/>
        <o:r id="V:Rule23" type="connector" idref="#Connecteur droit 282"/>
        <o:r id="V:Rule24" type="connector" idref="#Connecteur droit 28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0" w:qFormat="1"/>
    <w:lsdException w:name="footnote reference" w:uiPriority="0"/>
    <w:lsdException w:name="page number" w:uiPriority="0"/>
    <w:lsdException w:name="macro" w:uiPriority="0"/>
    <w:lsdException w:name="List" w:uiPriority="0"/>
    <w:lsdException w:name="List Number" w:uiPriority="0"/>
    <w:lsdException w:name="Title" w:semiHidden="0" w:uiPriority="10" w:unhideWhenUsed="0" w:qFormat="1"/>
    <w:lsdException w:name="Signature" w:uiPriority="0"/>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Definition" w:uiPriority="0"/>
    <w:lsdException w:name="HTML Preformatted"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67D1"/>
    <w:pPr>
      <w:spacing w:after="200" w:line="276" w:lineRule="auto"/>
      <w:jc w:val="both"/>
    </w:pPr>
    <w:rPr>
      <w:rFonts w:ascii="Arial" w:hAnsi="Arial"/>
      <w:sz w:val="22"/>
      <w:szCs w:val="22"/>
      <w:lang w:val="en-GB" w:eastAsia="en-US"/>
    </w:rPr>
  </w:style>
  <w:style w:type="paragraph" w:styleId="Titre1">
    <w:name w:val="heading 1"/>
    <w:aliases w:val="titre 1,Level a,mainchap,H1"/>
    <w:basedOn w:val="Normal"/>
    <w:next w:val="Normal"/>
    <w:link w:val="Titre1Car"/>
    <w:qFormat/>
    <w:rsid w:val="00C70F93"/>
    <w:pPr>
      <w:keepNext/>
      <w:pageBreakBefore/>
      <w:numPr>
        <w:numId w:val="1"/>
      </w:numPr>
      <w:pBdr>
        <w:bottom w:val="single" w:sz="4" w:space="1" w:color="auto"/>
      </w:pBdr>
      <w:spacing w:before="480" w:after="360" w:line="240" w:lineRule="auto"/>
      <w:ind w:left="357" w:hanging="357"/>
      <w:outlineLvl w:val="0"/>
    </w:pPr>
    <w:rPr>
      <w:rFonts w:eastAsia="Times New Roman"/>
      <w:b/>
      <w:caps/>
      <w:color w:val="0F243E" w:themeColor="text2" w:themeShade="80"/>
      <w:kern w:val="28"/>
      <w:sz w:val="24"/>
      <w:szCs w:val="20"/>
    </w:rPr>
  </w:style>
  <w:style w:type="paragraph" w:styleId="Titre2">
    <w:name w:val="heading 2"/>
    <w:aliases w:val="T2,h:2app,h2,l2,H2,Disaster 2,Title 2,A.B.C.,Heading2-bio,Career Exp.,2,Heading 2n,Paragrafo,Otsikko2,ASSET_heading2,SUITED_heading2,2H,Titolo paragrafi,heading 2,list + change bar,H2dex,2 headline,h,headline,2nd level,L2,21,título 2,GS_2,Mon"/>
    <w:basedOn w:val="Titre1"/>
    <w:next w:val="Normal"/>
    <w:link w:val="Titre2Car"/>
    <w:unhideWhenUsed/>
    <w:qFormat/>
    <w:rsid w:val="001267D1"/>
    <w:pPr>
      <w:keepLines/>
      <w:pageBreakBefore w:val="0"/>
      <w:numPr>
        <w:ilvl w:val="1"/>
      </w:numPr>
      <w:pBdr>
        <w:bottom w:val="none" w:sz="0" w:space="0" w:color="auto"/>
      </w:pBdr>
      <w:ind w:left="578" w:hanging="578"/>
      <w:outlineLvl w:val="1"/>
    </w:pPr>
  </w:style>
  <w:style w:type="paragraph" w:styleId="Titre3">
    <w:name w:val="heading 3"/>
    <w:aliases w:val="T3,h3,heading 3,3,heading3,Heading 3n,Nome parg,H3,1.2.3.,3H,AuditPA2_H3,0H,ASSET_heading3,L3,Level 3 Topic Heading,GS_3,ANAIS Title 3,l3,Guide 3,Head 3,List level 3,list 3,l3+toc 3,CT,Disaster 3,Org Heading 1,H31,Org Heading 11,Org Heading 12"/>
    <w:basedOn w:val="Titre2"/>
    <w:next w:val="Normal"/>
    <w:link w:val="Titre3Car"/>
    <w:unhideWhenUsed/>
    <w:qFormat/>
    <w:rsid w:val="001267D1"/>
    <w:pPr>
      <w:numPr>
        <w:ilvl w:val="2"/>
      </w:numPr>
      <w:outlineLvl w:val="2"/>
    </w:pPr>
    <w:rPr>
      <w:caps w:val="0"/>
    </w:rPr>
  </w:style>
  <w:style w:type="paragraph" w:styleId="Titre4">
    <w:name w:val="heading 4"/>
    <w:aliases w:val="T4,h4,Heading 4n,H4,4,ASSET_heading4,GS_4,l4,mh1l,Module heading 1 large (18 points),l41,mh1l1,Module heading 1 large (18 points)1,l42,mh1l2,Module heading 1 large (18 points)2,EIVIS Title 4,4 dash,d,l4+toc4,I4,ITT t4,PA Micro Section,heading"/>
    <w:basedOn w:val="Titre3"/>
    <w:next w:val="Normal"/>
    <w:link w:val="Titre4Car"/>
    <w:unhideWhenUsed/>
    <w:qFormat/>
    <w:rsid w:val="00D258A7"/>
    <w:pPr>
      <w:numPr>
        <w:ilvl w:val="3"/>
      </w:numPr>
      <w:ind w:left="862" w:hanging="862"/>
      <w:outlineLvl w:val="3"/>
    </w:pPr>
    <w:rPr>
      <w:color w:val="17365D" w:themeColor="text2" w:themeShade="BF"/>
      <w:u w:val="single"/>
      <w:lang w:val="en-US"/>
    </w:rPr>
  </w:style>
  <w:style w:type="paragraph" w:styleId="Titre5">
    <w:name w:val="heading 5"/>
    <w:aliases w:val="T5,H5,ASSET_heading5,h5,Heading5,not_in_use,SUITED_heading5,5H,mh2,Module heading 2,mh21,Module heading 21,mh22,Module heading 22,5 sub-bullet,sb,Title 5,h51,H51,h52,H52,h53,H53,h54,H54,h55,H55,sub-bullet,Überschrift 51,OT Hdg 5,OT Hdg 51"/>
    <w:basedOn w:val="Titre4"/>
    <w:next w:val="Normal"/>
    <w:link w:val="Titre5Car"/>
    <w:unhideWhenUsed/>
    <w:qFormat/>
    <w:rsid w:val="00246E19"/>
    <w:pPr>
      <w:numPr>
        <w:ilvl w:val="4"/>
      </w:numPr>
      <w:spacing w:after="240"/>
      <w:ind w:left="1009" w:hanging="1009"/>
      <w:outlineLvl w:val="4"/>
    </w:pPr>
    <w:rPr>
      <w:u w:val="none"/>
    </w:rPr>
  </w:style>
  <w:style w:type="paragraph" w:styleId="Titre6">
    <w:name w:val="heading 6"/>
    <w:aliases w:val="T6,H6,ASSET_heading6,h6"/>
    <w:basedOn w:val="Titre5"/>
    <w:next w:val="Normal"/>
    <w:link w:val="Titre6Car"/>
    <w:unhideWhenUsed/>
    <w:qFormat/>
    <w:rsid w:val="00C70F93"/>
    <w:pPr>
      <w:numPr>
        <w:ilvl w:val="0"/>
        <w:numId w:val="0"/>
      </w:numPr>
      <w:outlineLvl w:val="5"/>
    </w:pPr>
    <w:rPr>
      <w:color w:val="548DD4" w:themeColor="text2" w:themeTint="99"/>
      <w:u w:val="single"/>
    </w:rPr>
  </w:style>
  <w:style w:type="paragraph" w:styleId="Titre7">
    <w:name w:val="heading 7"/>
    <w:aliases w:val="T7"/>
    <w:basedOn w:val="Titre6"/>
    <w:next w:val="Normal"/>
    <w:link w:val="Titre7Car"/>
    <w:unhideWhenUsed/>
    <w:qFormat/>
    <w:rsid w:val="002147CC"/>
    <w:pPr>
      <w:numPr>
        <w:numId w:val="4"/>
      </w:numPr>
      <w:spacing w:after="120" w:line="360" w:lineRule="auto"/>
      <w:outlineLvl w:val="6"/>
    </w:pPr>
    <w:rPr>
      <w:u w:val="none"/>
    </w:rPr>
  </w:style>
  <w:style w:type="paragraph" w:styleId="Titre8">
    <w:name w:val="heading 8"/>
    <w:aliases w:val="T8,(table no.)"/>
    <w:basedOn w:val="Titre7"/>
    <w:next w:val="Normal"/>
    <w:link w:val="Titre8Car"/>
    <w:unhideWhenUsed/>
    <w:qFormat/>
    <w:rsid w:val="00FD7E27"/>
    <w:pPr>
      <w:numPr>
        <w:numId w:val="37"/>
      </w:numPr>
      <w:ind w:left="1077" w:hanging="357"/>
      <w:outlineLvl w:val="7"/>
    </w:pPr>
  </w:style>
  <w:style w:type="paragraph" w:styleId="Titre9">
    <w:name w:val="heading 9"/>
    <w:aliases w:val="T9,(figure no.),Index Heading 1,Figure Title"/>
    <w:basedOn w:val="Normal"/>
    <w:next w:val="Normal"/>
    <w:link w:val="Titre9Car"/>
    <w:unhideWhenUsed/>
    <w:qFormat/>
    <w:rsid w:val="00BB0302"/>
    <w:pPr>
      <w:numPr>
        <w:ilvl w:val="8"/>
        <w:numId w:val="1"/>
      </w:numPr>
      <w:spacing w:before="240" w:after="60" w:line="240" w:lineRule="auto"/>
      <w:outlineLvl w:val="8"/>
    </w:pPr>
    <w:rPr>
      <w:rFonts w:eastAsia="Times New Roman"/>
      <w:i/>
      <w:sz w:val="18"/>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re 1 Car,Level a Car,mainchap Car,H1 Car"/>
    <w:basedOn w:val="Policepardfaut"/>
    <w:link w:val="Titre1"/>
    <w:rsid w:val="00C70F93"/>
    <w:rPr>
      <w:rFonts w:ascii="Arial" w:eastAsia="Times New Roman" w:hAnsi="Arial"/>
      <w:b/>
      <w:caps/>
      <w:color w:val="0F243E" w:themeColor="text2" w:themeShade="80"/>
      <w:kern w:val="28"/>
      <w:sz w:val="24"/>
      <w:lang w:val="en-GB" w:eastAsia="en-US"/>
    </w:rPr>
  </w:style>
  <w:style w:type="character" w:customStyle="1" w:styleId="Titre2Car">
    <w:name w:val="Titre 2 Car"/>
    <w:aliases w:val="T2 Car,h:2app Car,h2 Car,l2 Car,H2 Car,Disaster 2 Car,Title 2 Car,A.B.C. Car,Heading2-bio Car,Career Exp. Car,2 Car,Heading 2n Car,Paragrafo Car,Otsikko2 Car,ASSET_heading2 Car,SUITED_heading2 Car,2H Car,Titolo paragrafi Car,heading 2 Car"/>
    <w:basedOn w:val="Policepardfaut"/>
    <w:link w:val="Titre2"/>
    <w:rsid w:val="001267D1"/>
    <w:rPr>
      <w:rFonts w:ascii="Arial" w:eastAsia="Times New Roman" w:hAnsi="Arial"/>
      <w:b/>
      <w:caps/>
      <w:color w:val="0F243E" w:themeColor="text2" w:themeShade="80"/>
      <w:kern w:val="28"/>
      <w:sz w:val="24"/>
      <w:lang w:val="en-GB" w:eastAsia="en-US"/>
    </w:rPr>
  </w:style>
  <w:style w:type="character" w:customStyle="1" w:styleId="Titre3Car">
    <w:name w:val="Titre 3 Car"/>
    <w:aliases w:val="T3 Car,h3 Car,heading 3 Car,3 Car,heading3 Car,Heading 3n Car,Nome parg Car,H3 Car,1.2.3. Car,3H Car,AuditPA2_H3 Car,0H Car,ASSET_heading3 Car,L3 Car,Level 3 Topic Heading Car,GS_3 Car,ANAIS Title 3 Car,l3 Car,Guide 3 Car,Head 3 Car,CT Car"/>
    <w:basedOn w:val="Policepardfaut"/>
    <w:link w:val="Titre3"/>
    <w:rsid w:val="001267D1"/>
    <w:rPr>
      <w:rFonts w:ascii="Arial" w:eastAsia="Times New Roman" w:hAnsi="Arial"/>
      <w:b/>
      <w:color w:val="0F243E" w:themeColor="text2" w:themeShade="80"/>
      <w:kern w:val="28"/>
      <w:sz w:val="24"/>
      <w:lang w:val="en-GB" w:eastAsia="en-US"/>
    </w:rPr>
  </w:style>
  <w:style w:type="character" w:customStyle="1" w:styleId="Titre4Car">
    <w:name w:val="Titre 4 Car"/>
    <w:aliases w:val="T4 Car,h4 Car,Heading 4n Car,H4 Car,4 Car,ASSET_heading4 Car,GS_4 Car,l4 Car,mh1l Car,Module heading 1 large (18 points) Car,l41 Car,mh1l1 Car,Module heading 1 large (18 points)1 Car,l42 Car,mh1l2 Car,Module heading 1 large (18 points)2 Car"/>
    <w:basedOn w:val="Policepardfaut"/>
    <w:link w:val="Titre4"/>
    <w:rsid w:val="00D258A7"/>
    <w:rPr>
      <w:rFonts w:ascii="Arial" w:eastAsia="Times New Roman" w:hAnsi="Arial"/>
      <w:b/>
      <w:color w:val="17365D" w:themeColor="text2" w:themeShade="BF"/>
      <w:kern w:val="28"/>
      <w:sz w:val="24"/>
      <w:u w:val="single"/>
      <w:lang w:val="en-US" w:eastAsia="en-US"/>
    </w:rPr>
  </w:style>
  <w:style w:type="character" w:customStyle="1" w:styleId="Titre5Car">
    <w:name w:val="Titre 5 Car"/>
    <w:aliases w:val="T5 Car,H5 Car,ASSET_heading5 Car,h5 Car,Heading5 Car,not_in_use Car,SUITED_heading5 Car,5H Car,mh2 Car,Module heading 2 Car,mh21 Car,Module heading 21 Car,mh22 Car,Module heading 22 Car,5 sub-bullet Car,sb Car,Title 5 Car,h51 Car,H51 Car"/>
    <w:basedOn w:val="Policepardfaut"/>
    <w:link w:val="Titre5"/>
    <w:rsid w:val="00246E19"/>
    <w:rPr>
      <w:rFonts w:ascii="Arial" w:eastAsia="Times New Roman" w:hAnsi="Arial"/>
      <w:b/>
      <w:color w:val="17365D" w:themeColor="text2" w:themeShade="BF"/>
      <w:kern w:val="28"/>
      <w:sz w:val="24"/>
      <w:lang w:val="en-US" w:eastAsia="en-US"/>
    </w:rPr>
  </w:style>
  <w:style w:type="character" w:customStyle="1" w:styleId="Titre6Car">
    <w:name w:val="Titre 6 Car"/>
    <w:aliases w:val="T6 Car,H6 Car,ASSET_heading6 Car,h6 Car"/>
    <w:basedOn w:val="Policepardfaut"/>
    <w:link w:val="Titre6"/>
    <w:rsid w:val="00C70F93"/>
    <w:rPr>
      <w:rFonts w:ascii="Arial" w:eastAsia="Times New Roman" w:hAnsi="Arial"/>
      <w:b/>
      <w:color w:val="548DD4" w:themeColor="text2" w:themeTint="99"/>
      <w:kern w:val="28"/>
      <w:sz w:val="24"/>
      <w:u w:val="single"/>
      <w:lang w:val="en-GB" w:eastAsia="en-US"/>
    </w:rPr>
  </w:style>
  <w:style w:type="character" w:customStyle="1" w:styleId="Titre7Car">
    <w:name w:val="Titre 7 Car"/>
    <w:aliases w:val="T7 Car"/>
    <w:basedOn w:val="Policepardfaut"/>
    <w:link w:val="Titre7"/>
    <w:rsid w:val="002147CC"/>
    <w:rPr>
      <w:rFonts w:ascii="Arial" w:eastAsia="Times New Roman" w:hAnsi="Arial"/>
      <w:b/>
      <w:color w:val="548DD4" w:themeColor="text2" w:themeTint="99"/>
      <w:kern w:val="28"/>
      <w:sz w:val="24"/>
      <w:lang w:val="en-US" w:eastAsia="en-US"/>
    </w:rPr>
  </w:style>
  <w:style w:type="character" w:customStyle="1" w:styleId="Titre8Car">
    <w:name w:val="Titre 8 Car"/>
    <w:aliases w:val="T8 Car,(table no.) Car"/>
    <w:basedOn w:val="Policepardfaut"/>
    <w:link w:val="Titre8"/>
    <w:rsid w:val="00FD7E27"/>
    <w:rPr>
      <w:rFonts w:ascii="Arial" w:eastAsia="Times New Roman" w:hAnsi="Arial"/>
      <w:b/>
      <w:color w:val="548DD4" w:themeColor="text2" w:themeTint="99"/>
      <w:kern w:val="28"/>
      <w:sz w:val="24"/>
      <w:lang w:val="en-US" w:eastAsia="en-US"/>
    </w:rPr>
  </w:style>
  <w:style w:type="character" w:customStyle="1" w:styleId="Titre9Car">
    <w:name w:val="Titre 9 Car"/>
    <w:aliases w:val="T9 Car,(figure no.) Car,Index Heading 1 Car,Figure Title Car"/>
    <w:basedOn w:val="Policepardfaut"/>
    <w:link w:val="Titre9"/>
    <w:rsid w:val="00BB0302"/>
    <w:rPr>
      <w:rFonts w:ascii="Arial" w:eastAsia="Times New Roman" w:hAnsi="Arial"/>
      <w:i/>
      <w:sz w:val="18"/>
      <w:lang w:val="en-GB" w:eastAsia="en-US"/>
    </w:rPr>
  </w:style>
  <w:style w:type="character" w:styleId="Lienhypertexte">
    <w:name w:val="Hyperlink"/>
    <w:basedOn w:val="Policepardfaut"/>
    <w:uiPriority w:val="99"/>
    <w:unhideWhenUsed/>
    <w:rsid w:val="00BB0302"/>
    <w:rPr>
      <w:color w:val="0000FF"/>
      <w:u w:val="single"/>
    </w:rPr>
  </w:style>
  <w:style w:type="paragraph" w:styleId="TM1">
    <w:name w:val="toc 1"/>
    <w:basedOn w:val="Normal"/>
    <w:next w:val="Normal"/>
    <w:autoRedefine/>
    <w:uiPriority w:val="39"/>
    <w:unhideWhenUsed/>
    <w:rsid w:val="00B6710A"/>
    <w:pPr>
      <w:spacing w:before="120" w:after="120"/>
      <w:jc w:val="left"/>
    </w:pPr>
    <w:rPr>
      <w:rFonts w:ascii="Calibri" w:hAnsi="Calibri" w:cs="Calibri"/>
      <w:b/>
      <w:bCs/>
      <w:caps/>
      <w:sz w:val="20"/>
      <w:szCs w:val="20"/>
    </w:rPr>
  </w:style>
  <w:style w:type="character" w:customStyle="1" w:styleId="En-tteCar">
    <w:name w:val="En-tête Car"/>
    <w:aliases w:val="header odd Car,header odd1 Car,header odd2 Car,header Car,kopf Car,k Car"/>
    <w:basedOn w:val="Policepardfaut"/>
    <w:link w:val="En-tte"/>
    <w:locked/>
    <w:rsid w:val="00BB0302"/>
    <w:rPr>
      <w:rFonts w:ascii="Arial" w:hAnsi="Arial" w:cs="Arial"/>
      <w:b/>
      <w:caps/>
      <w:sz w:val="24"/>
      <w:u w:val="single"/>
      <w:lang w:val="en-GB" w:eastAsia="en-US"/>
    </w:rPr>
  </w:style>
  <w:style w:type="paragraph" w:styleId="En-tte">
    <w:name w:val="header"/>
    <w:aliases w:val="header odd,header odd1,header odd2,header,kopf,k"/>
    <w:basedOn w:val="Normal"/>
    <w:link w:val="En-tteCar"/>
    <w:unhideWhenUsed/>
    <w:rsid w:val="00BB0302"/>
    <w:pPr>
      <w:tabs>
        <w:tab w:val="center" w:pos="4153"/>
        <w:tab w:val="right" w:pos="8306"/>
      </w:tabs>
      <w:spacing w:before="240" w:after="240" w:line="240" w:lineRule="auto"/>
      <w:jc w:val="center"/>
    </w:pPr>
    <w:rPr>
      <w:rFonts w:cs="Arial"/>
      <w:b/>
      <w:caps/>
      <w:sz w:val="24"/>
      <w:szCs w:val="20"/>
      <w:u w:val="single"/>
    </w:rPr>
  </w:style>
  <w:style w:type="character" w:customStyle="1" w:styleId="En-tteCar1">
    <w:name w:val="En-tête Car1"/>
    <w:basedOn w:val="Policepardfaut"/>
    <w:uiPriority w:val="99"/>
    <w:semiHidden/>
    <w:rsid w:val="00BB0302"/>
    <w:rPr>
      <w:sz w:val="22"/>
      <w:szCs w:val="22"/>
      <w:lang w:val="en-GB" w:eastAsia="en-US"/>
    </w:rPr>
  </w:style>
  <w:style w:type="paragraph" w:styleId="Pieddepage">
    <w:name w:val="footer"/>
    <w:basedOn w:val="Normal"/>
    <w:link w:val="PieddepageCar"/>
    <w:unhideWhenUsed/>
    <w:rsid w:val="00BB0302"/>
    <w:pPr>
      <w:tabs>
        <w:tab w:val="center" w:pos="4536"/>
        <w:tab w:val="right" w:pos="9072"/>
      </w:tabs>
    </w:pPr>
  </w:style>
  <w:style w:type="character" w:customStyle="1" w:styleId="PieddepageCar">
    <w:name w:val="Pied de page Car"/>
    <w:basedOn w:val="Policepardfaut"/>
    <w:link w:val="Pieddepage"/>
    <w:rsid w:val="00BB0302"/>
    <w:rPr>
      <w:sz w:val="22"/>
      <w:szCs w:val="22"/>
      <w:lang w:val="en-GB" w:eastAsia="en-US"/>
    </w:rPr>
  </w:style>
  <w:style w:type="paragraph" w:styleId="Tabledesillustrations">
    <w:name w:val="table of figures"/>
    <w:basedOn w:val="Normal"/>
    <w:next w:val="Normal"/>
    <w:uiPriority w:val="99"/>
    <w:unhideWhenUsed/>
    <w:rsid w:val="00BB0302"/>
    <w:pPr>
      <w:spacing w:after="0"/>
      <w:ind w:left="440" w:hanging="440"/>
      <w:jc w:val="left"/>
    </w:pPr>
    <w:rPr>
      <w:rFonts w:ascii="Calibri" w:hAnsi="Calibri" w:cs="Calibri"/>
      <w:smallCaps/>
      <w:sz w:val="20"/>
      <w:szCs w:val="20"/>
    </w:rPr>
  </w:style>
  <w:style w:type="character" w:styleId="Lienhypertextesuivivisit">
    <w:name w:val="FollowedHyperlink"/>
    <w:basedOn w:val="Policepardfaut"/>
    <w:unhideWhenUsed/>
    <w:rsid w:val="006A4ECE"/>
    <w:rPr>
      <w:color w:val="800080"/>
      <w:u w:val="single"/>
    </w:rPr>
  </w:style>
  <w:style w:type="paragraph" w:styleId="NormalWeb">
    <w:name w:val="Normal (Web)"/>
    <w:basedOn w:val="Normal"/>
    <w:uiPriority w:val="99"/>
    <w:unhideWhenUsed/>
    <w:rsid w:val="006A4ECE"/>
    <w:pPr>
      <w:spacing w:after="0" w:line="240" w:lineRule="auto"/>
    </w:pPr>
    <w:rPr>
      <w:rFonts w:ascii="Times New Roman" w:eastAsia="Times New Roman" w:hAnsi="Times New Roman"/>
      <w:sz w:val="24"/>
      <w:szCs w:val="24"/>
      <w:lang w:val="fr-FR" w:eastAsia="fr-FR"/>
    </w:rPr>
  </w:style>
  <w:style w:type="character" w:customStyle="1" w:styleId="l">
    <w:name w:val="l"/>
    <w:basedOn w:val="Policepardfaut"/>
    <w:rsid w:val="006A4ECE"/>
    <w:rPr>
      <w:b/>
      <w:bCs/>
      <w:color w:val="FF0000"/>
    </w:rPr>
  </w:style>
  <w:style w:type="paragraph" w:customStyle="1" w:styleId="text">
    <w:name w:val="text"/>
    <w:basedOn w:val="Normal"/>
    <w:rsid w:val="006A4ECE"/>
    <w:pPr>
      <w:spacing w:after="0" w:line="240" w:lineRule="auto"/>
    </w:pPr>
    <w:rPr>
      <w:rFonts w:ascii="Times New Roman" w:eastAsia="Times New Roman" w:hAnsi="Times New Roman"/>
      <w:sz w:val="24"/>
      <w:szCs w:val="24"/>
      <w:lang w:val="fr-FR" w:eastAsia="fr-FR"/>
    </w:rPr>
  </w:style>
  <w:style w:type="character" w:styleId="Accentuation">
    <w:name w:val="Emphasis"/>
    <w:basedOn w:val="Policepardfaut"/>
    <w:uiPriority w:val="20"/>
    <w:qFormat/>
    <w:rsid w:val="006A4ECE"/>
    <w:rPr>
      <w:i/>
      <w:iCs/>
    </w:rPr>
  </w:style>
  <w:style w:type="paragraph" w:styleId="TM2">
    <w:name w:val="toc 2"/>
    <w:basedOn w:val="Normal"/>
    <w:next w:val="Normal"/>
    <w:autoRedefine/>
    <w:uiPriority w:val="39"/>
    <w:unhideWhenUsed/>
    <w:rsid w:val="00B6710A"/>
    <w:pPr>
      <w:spacing w:after="0"/>
      <w:ind w:left="220"/>
      <w:jc w:val="left"/>
    </w:pPr>
    <w:rPr>
      <w:rFonts w:ascii="Calibri" w:hAnsi="Calibri" w:cs="Calibri"/>
      <w:smallCaps/>
      <w:sz w:val="20"/>
      <w:szCs w:val="20"/>
    </w:rPr>
  </w:style>
  <w:style w:type="paragraph" w:styleId="TM3">
    <w:name w:val="toc 3"/>
    <w:basedOn w:val="Normal"/>
    <w:next w:val="Normal"/>
    <w:autoRedefine/>
    <w:uiPriority w:val="39"/>
    <w:unhideWhenUsed/>
    <w:rsid w:val="006A4ECE"/>
    <w:pPr>
      <w:spacing w:after="0"/>
      <w:ind w:left="440"/>
      <w:jc w:val="left"/>
    </w:pPr>
    <w:rPr>
      <w:rFonts w:ascii="Calibri" w:hAnsi="Calibri" w:cs="Calibri"/>
      <w:i/>
      <w:iCs/>
      <w:sz w:val="20"/>
      <w:szCs w:val="20"/>
    </w:rPr>
  </w:style>
  <w:style w:type="paragraph" w:styleId="TM4">
    <w:name w:val="toc 4"/>
    <w:basedOn w:val="Normal"/>
    <w:next w:val="Normal"/>
    <w:autoRedefine/>
    <w:uiPriority w:val="39"/>
    <w:unhideWhenUsed/>
    <w:rsid w:val="006A4ECE"/>
    <w:pPr>
      <w:spacing w:after="0"/>
      <w:ind w:left="660"/>
      <w:jc w:val="left"/>
    </w:pPr>
    <w:rPr>
      <w:rFonts w:ascii="Calibri" w:hAnsi="Calibri" w:cs="Calibri"/>
      <w:sz w:val="18"/>
      <w:szCs w:val="18"/>
    </w:rPr>
  </w:style>
  <w:style w:type="character" w:styleId="lev">
    <w:name w:val="Strong"/>
    <w:basedOn w:val="Policepardfaut"/>
    <w:uiPriority w:val="22"/>
    <w:qFormat/>
    <w:rsid w:val="003D3498"/>
    <w:rPr>
      <w:b/>
      <w:bCs/>
    </w:rPr>
  </w:style>
  <w:style w:type="table" w:styleId="Grilledutableau">
    <w:name w:val="Table Grid"/>
    <w:basedOn w:val="TableauNormal"/>
    <w:rsid w:val="003D34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tedebasdepage">
    <w:name w:val="footnote text"/>
    <w:basedOn w:val="Normal"/>
    <w:link w:val="NotedebasdepageCar"/>
    <w:unhideWhenUsed/>
    <w:rsid w:val="00D5041C"/>
    <w:rPr>
      <w:sz w:val="20"/>
      <w:szCs w:val="20"/>
    </w:rPr>
  </w:style>
  <w:style w:type="character" w:customStyle="1" w:styleId="NotedebasdepageCar">
    <w:name w:val="Note de bas de page Car"/>
    <w:basedOn w:val="Policepardfaut"/>
    <w:link w:val="Notedebasdepage"/>
    <w:rsid w:val="00D5041C"/>
    <w:rPr>
      <w:lang w:val="en-GB" w:eastAsia="en-US"/>
    </w:rPr>
  </w:style>
  <w:style w:type="character" w:styleId="Appelnotedebasdep">
    <w:name w:val="footnote reference"/>
    <w:aliases w:val="Appel note de bas de p"/>
    <w:basedOn w:val="Policepardfaut"/>
    <w:semiHidden/>
    <w:unhideWhenUsed/>
    <w:rsid w:val="00D5041C"/>
    <w:rPr>
      <w:vertAlign w:val="superscript"/>
    </w:rPr>
  </w:style>
  <w:style w:type="paragraph" w:styleId="Lgende">
    <w:name w:val="caption"/>
    <w:aliases w:val="3559Caption,Légende italique,topic"/>
    <w:basedOn w:val="Normal"/>
    <w:next w:val="Normal"/>
    <w:link w:val="LgendeCar"/>
    <w:unhideWhenUsed/>
    <w:qFormat/>
    <w:rsid w:val="001A5005"/>
    <w:pPr>
      <w:jc w:val="center"/>
    </w:pPr>
    <w:rPr>
      <w:b/>
      <w:bCs/>
      <w:sz w:val="20"/>
      <w:szCs w:val="20"/>
    </w:rPr>
  </w:style>
  <w:style w:type="character" w:customStyle="1" w:styleId="LgendeCar">
    <w:name w:val="Légende Car"/>
    <w:aliases w:val="3559Caption Car,Légende italique Car,topic Car"/>
    <w:basedOn w:val="Policepardfaut"/>
    <w:link w:val="Lgende"/>
    <w:rsid w:val="001A5005"/>
    <w:rPr>
      <w:b/>
      <w:bCs/>
      <w:lang w:val="en-GB" w:eastAsia="en-US"/>
    </w:rPr>
  </w:style>
  <w:style w:type="paragraph" w:styleId="Commentaire">
    <w:name w:val="annotation text"/>
    <w:basedOn w:val="Normal"/>
    <w:link w:val="CommentaireCar"/>
    <w:rsid w:val="005C7CB2"/>
    <w:pPr>
      <w:spacing w:before="120" w:after="120" w:line="240" w:lineRule="auto"/>
    </w:pPr>
    <w:rPr>
      <w:rFonts w:eastAsia="Times New Roman"/>
      <w:sz w:val="20"/>
      <w:szCs w:val="20"/>
    </w:rPr>
  </w:style>
  <w:style w:type="character" w:customStyle="1" w:styleId="CommentaireCar">
    <w:name w:val="Commentaire Car"/>
    <w:basedOn w:val="Policepardfaut"/>
    <w:link w:val="Commentaire"/>
    <w:rsid w:val="005C7CB2"/>
    <w:rPr>
      <w:rFonts w:ascii="Arial" w:eastAsia="Times New Roman" w:hAnsi="Arial"/>
      <w:lang w:val="en-GB" w:eastAsia="en-US"/>
    </w:rPr>
  </w:style>
  <w:style w:type="character" w:customStyle="1" w:styleId="eudoraheader">
    <w:name w:val="eudoraheader"/>
    <w:basedOn w:val="Policepardfaut"/>
    <w:semiHidden/>
    <w:rsid w:val="005C7CB2"/>
  </w:style>
  <w:style w:type="paragraph" w:customStyle="1" w:styleId="Abbildung">
    <w:name w:val="Abbildung"/>
    <w:basedOn w:val="Corpsdetexte"/>
    <w:next w:val="Corpsdetexte"/>
    <w:rsid w:val="005C7CB2"/>
    <w:pPr>
      <w:spacing w:before="120" w:after="360" w:line="288" w:lineRule="auto"/>
      <w:jc w:val="center"/>
    </w:pPr>
    <w:rPr>
      <w:rFonts w:eastAsia="Times New Roman"/>
      <w:szCs w:val="20"/>
      <w:lang w:eastAsia="de-DE"/>
    </w:rPr>
  </w:style>
  <w:style w:type="paragraph" w:styleId="Corpsdetexte">
    <w:name w:val="Body Text"/>
    <w:basedOn w:val="Normal"/>
    <w:link w:val="CorpsdetexteCar"/>
    <w:unhideWhenUsed/>
    <w:rsid w:val="005C7CB2"/>
    <w:pPr>
      <w:spacing w:after="120"/>
    </w:pPr>
  </w:style>
  <w:style w:type="character" w:customStyle="1" w:styleId="CorpsdetexteCar">
    <w:name w:val="Corps de texte Car"/>
    <w:basedOn w:val="Policepardfaut"/>
    <w:link w:val="Corpsdetexte"/>
    <w:semiHidden/>
    <w:rsid w:val="005C7CB2"/>
    <w:rPr>
      <w:sz w:val="22"/>
      <w:szCs w:val="22"/>
      <w:lang w:val="en-GB" w:eastAsia="en-US"/>
    </w:rPr>
  </w:style>
  <w:style w:type="paragraph" w:customStyle="1" w:styleId="Arialbodytext">
    <w:name w:val="Arial body text"/>
    <w:basedOn w:val="Normal"/>
    <w:rsid w:val="005C7CB2"/>
    <w:pPr>
      <w:keepNext/>
      <w:keepLines/>
      <w:spacing w:before="60" w:after="120" w:line="260" w:lineRule="atLeast"/>
    </w:pPr>
    <w:rPr>
      <w:rFonts w:eastAsia="Times New Roman"/>
      <w:szCs w:val="20"/>
      <w:lang w:eastAsia="de-DE"/>
    </w:rPr>
  </w:style>
  <w:style w:type="character" w:customStyle="1" w:styleId="foldclosed">
    <w:name w:val="foldclosed"/>
    <w:basedOn w:val="Policepardfaut"/>
    <w:rsid w:val="005C7CB2"/>
  </w:style>
  <w:style w:type="character" w:customStyle="1" w:styleId="foldopened">
    <w:name w:val="foldopened"/>
    <w:basedOn w:val="Policepardfaut"/>
    <w:rsid w:val="005C7CB2"/>
  </w:style>
  <w:style w:type="character" w:customStyle="1" w:styleId="MoredetailsCar">
    <w:name w:val="More details Car"/>
    <w:basedOn w:val="Policepardfaut"/>
    <w:link w:val="Moredetails"/>
    <w:locked/>
    <w:rsid w:val="005C7CB2"/>
    <w:rPr>
      <w:rFonts w:ascii="Arial" w:hAnsi="Arial" w:cs="Arial"/>
      <w:sz w:val="16"/>
      <w:lang w:val="en-GB" w:eastAsia="en-US"/>
    </w:rPr>
  </w:style>
  <w:style w:type="paragraph" w:customStyle="1" w:styleId="Moredetails">
    <w:name w:val="More details"/>
    <w:basedOn w:val="Normal"/>
    <w:link w:val="MoredetailsCar"/>
    <w:qFormat/>
    <w:rsid w:val="005C7CB2"/>
    <w:pPr>
      <w:pBdr>
        <w:top w:val="single" w:sz="4" w:space="1" w:color="auto"/>
        <w:left w:val="single" w:sz="4" w:space="4" w:color="auto"/>
        <w:bottom w:val="single" w:sz="4" w:space="1" w:color="auto"/>
        <w:right w:val="single" w:sz="4" w:space="4" w:color="auto"/>
      </w:pBdr>
      <w:spacing w:before="120" w:after="120" w:line="240" w:lineRule="auto"/>
    </w:pPr>
    <w:rPr>
      <w:rFonts w:cs="Arial"/>
      <w:sz w:val="16"/>
      <w:szCs w:val="20"/>
    </w:rPr>
  </w:style>
  <w:style w:type="character" w:styleId="Rfrenceintense">
    <w:name w:val="Intense Reference"/>
    <w:basedOn w:val="Policepardfaut"/>
    <w:uiPriority w:val="32"/>
    <w:qFormat/>
    <w:rsid w:val="005C7CB2"/>
    <w:rPr>
      <w:b/>
      <w:bCs/>
      <w:smallCaps/>
      <w:color w:val="C0504D"/>
      <w:spacing w:val="5"/>
      <w:u w:val="single"/>
    </w:rPr>
  </w:style>
  <w:style w:type="character" w:customStyle="1" w:styleId="footnotetext1">
    <w:name w:val="footnotetext1"/>
    <w:basedOn w:val="Policepardfaut"/>
    <w:rsid w:val="005C7CB2"/>
    <w:rPr>
      <w:i w:val="0"/>
      <w:iCs w:val="0"/>
      <w:sz w:val="19"/>
      <w:szCs w:val="19"/>
    </w:rPr>
  </w:style>
  <w:style w:type="character" w:customStyle="1" w:styleId="tmp1">
    <w:name w:val="tmp1"/>
    <w:basedOn w:val="Policepardfaut"/>
    <w:rsid w:val="005C7CB2"/>
    <w:rPr>
      <w:shd w:val="clear" w:color="auto" w:fill="F2B285"/>
    </w:rPr>
  </w:style>
  <w:style w:type="character" w:customStyle="1" w:styleId="cf9">
    <w:name w:val="cf9"/>
    <w:basedOn w:val="Policepardfaut"/>
    <w:rsid w:val="005C7CB2"/>
  </w:style>
  <w:style w:type="table" w:customStyle="1" w:styleId="Trameclaire-Accent11">
    <w:name w:val="Trame claire - Accent 11"/>
    <w:basedOn w:val="TableauNormal"/>
    <w:uiPriority w:val="60"/>
    <w:rsid w:val="005C7CB2"/>
    <w:rPr>
      <w:color w:val="365F91"/>
    </w:rPr>
    <w:tblPr>
      <w:tblStyleRow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C7CB2"/>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h31">
    <w:name w:val="h31"/>
    <w:basedOn w:val="Policepardfaut"/>
    <w:rsid w:val="005C7CB2"/>
    <w:rPr>
      <w:sz w:val="22"/>
      <w:szCs w:val="22"/>
    </w:rPr>
  </w:style>
  <w:style w:type="paragraph" w:styleId="TM5">
    <w:name w:val="toc 5"/>
    <w:basedOn w:val="Normal"/>
    <w:next w:val="Normal"/>
    <w:autoRedefine/>
    <w:uiPriority w:val="39"/>
    <w:unhideWhenUsed/>
    <w:rsid w:val="005C7CB2"/>
    <w:pPr>
      <w:spacing w:after="0"/>
      <w:ind w:left="880"/>
      <w:jc w:val="left"/>
    </w:pPr>
    <w:rPr>
      <w:rFonts w:ascii="Calibri" w:hAnsi="Calibri" w:cs="Calibri"/>
      <w:sz w:val="18"/>
      <w:szCs w:val="18"/>
    </w:rPr>
  </w:style>
  <w:style w:type="paragraph" w:styleId="TM6">
    <w:name w:val="toc 6"/>
    <w:basedOn w:val="Normal"/>
    <w:next w:val="Normal"/>
    <w:autoRedefine/>
    <w:uiPriority w:val="39"/>
    <w:unhideWhenUsed/>
    <w:rsid w:val="005C7CB2"/>
    <w:pPr>
      <w:spacing w:after="0"/>
      <w:ind w:left="1100"/>
      <w:jc w:val="left"/>
    </w:pPr>
    <w:rPr>
      <w:rFonts w:ascii="Calibri" w:hAnsi="Calibri" w:cs="Calibri"/>
      <w:sz w:val="18"/>
      <w:szCs w:val="18"/>
    </w:rPr>
  </w:style>
  <w:style w:type="paragraph" w:styleId="TM7">
    <w:name w:val="toc 7"/>
    <w:basedOn w:val="Normal"/>
    <w:next w:val="Normal"/>
    <w:autoRedefine/>
    <w:uiPriority w:val="39"/>
    <w:unhideWhenUsed/>
    <w:rsid w:val="005C7CB2"/>
    <w:pPr>
      <w:spacing w:after="0"/>
      <w:ind w:left="1320"/>
      <w:jc w:val="left"/>
    </w:pPr>
    <w:rPr>
      <w:rFonts w:ascii="Calibri" w:hAnsi="Calibri" w:cs="Calibri"/>
      <w:sz w:val="18"/>
      <w:szCs w:val="18"/>
    </w:rPr>
  </w:style>
  <w:style w:type="paragraph" w:styleId="TM8">
    <w:name w:val="toc 8"/>
    <w:basedOn w:val="Normal"/>
    <w:next w:val="Normal"/>
    <w:autoRedefine/>
    <w:uiPriority w:val="39"/>
    <w:unhideWhenUsed/>
    <w:rsid w:val="005C7CB2"/>
    <w:pPr>
      <w:spacing w:after="0"/>
      <w:ind w:left="1540"/>
      <w:jc w:val="left"/>
    </w:pPr>
    <w:rPr>
      <w:rFonts w:ascii="Calibri" w:hAnsi="Calibri" w:cs="Calibri"/>
      <w:sz w:val="18"/>
      <w:szCs w:val="18"/>
    </w:rPr>
  </w:style>
  <w:style w:type="paragraph" w:styleId="TM9">
    <w:name w:val="toc 9"/>
    <w:basedOn w:val="Normal"/>
    <w:next w:val="Normal"/>
    <w:autoRedefine/>
    <w:uiPriority w:val="39"/>
    <w:unhideWhenUsed/>
    <w:rsid w:val="005C7CB2"/>
    <w:pPr>
      <w:spacing w:after="0"/>
      <w:ind w:left="1760"/>
      <w:jc w:val="left"/>
    </w:pPr>
    <w:rPr>
      <w:rFonts w:ascii="Calibri" w:hAnsi="Calibri" w:cs="Calibri"/>
      <w:sz w:val="18"/>
      <w:szCs w:val="18"/>
    </w:rPr>
  </w:style>
  <w:style w:type="paragraph" w:styleId="Textedebulles">
    <w:name w:val="Balloon Text"/>
    <w:basedOn w:val="Normal"/>
    <w:link w:val="TextedebullesCar"/>
    <w:semiHidden/>
    <w:unhideWhenUsed/>
    <w:rsid w:val="005C7CB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semiHidden/>
    <w:rsid w:val="005C7CB2"/>
    <w:rPr>
      <w:rFonts w:ascii="Tahoma" w:hAnsi="Tahoma" w:cs="Tahoma"/>
      <w:sz w:val="16"/>
      <w:szCs w:val="16"/>
      <w:lang w:val="en-GB" w:eastAsia="en-US"/>
    </w:rPr>
  </w:style>
  <w:style w:type="paragraph" w:styleId="Titre">
    <w:name w:val="Title"/>
    <w:basedOn w:val="Normal"/>
    <w:next w:val="Normal"/>
    <w:link w:val="TitreCar"/>
    <w:uiPriority w:val="10"/>
    <w:qFormat/>
    <w:rsid w:val="005C7CB2"/>
    <w:pPr>
      <w:spacing w:before="240" w:after="60"/>
      <w:jc w:val="center"/>
      <w:outlineLvl w:val="0"/>
    </w:pPr>
    <w:rPr>
      <w:rFonts w:ascii="Cambria" w:eastAsia="Times New Roman" w:hAnsi="Cambria"/>
      <w:b/>
      <w:bCs/>
      <w:kern w:val="28"/>
      <w:sz w:val="32"/>
      <w:szCs w:val="32"/>
    </w:rPr>
  </w:style>
  <w:style w:type="character" w:customStyle="1" w:styleId="TitreCar">
    <w:name w:val="Titre Car"/>
    <w:basedOn w:val="Policepardfaut"/>
    <w:link w:val="Titre"/>
    <w:rsid w:val="005C7CB2"/>
    <w:rPr>
      <w:rFonts w:ascii="Cambria" w:eastAsia="Times New Roman" w:hAnsi="Cambria"/>
      <w:b/>
      <w:bCs/>
      <w:kern w:val="28"/>
      <w:sz w:val="32"/>
      <w:szCs w:val="32"/>
      <w:lang w:val="en-GB" w:eastAsia="en-US"/>
    </w:rPr>
  </w:style>
  <w:style w:type="paragraph" w:customStyle="1" w:styleId="Cells">
    <w:name w:val="Cells"/>
    <w:basedOn w:val="Normal"/>
    <w:rsid w:val="005C7CB2"/>
    <w:pPr>
      <w:keepLines/>
      <w:widowControl w:val="0"/>
      <w:suppressAutoHyphens/>
      <w:spacing w:after="0" w:line="240" w:lineRule="auto"/>
      <w:jc w:val="left"/>
    </w:pPr>
    <w:rPr>
      <w:rFonts w:eastAsia="MS Mincho"/>
      <w:noProof/>
      <w:sz w:val="18"/>
      <w:szCs w:val="20"/>
      <w:lang w:val="en-US"/>
    </w:rPr>
  </w:style>
  <w:style w:type="paragraph" w:customStyle="1" w:styleId="RowHeadings">
    <w:name w:val="Row Headings"/>
    <w:basedOn w:val="Normal"/>
    <w:rsid w:val="005C7CB2"/>
    <w:pPr>
      <w:keepLines/>
      <w:widowControl w:val="0"/>
      <w:suppressAutoHyphens/>
      <w:spacing w:after="0" w:line="240" w:lineRule="auto"/>
      <w:jc w:val="left"/>
    </w:pPr>
    <w:rPr>
      <w:rFonts w:eastAsia="MS Mincho"/>
      <w:b/>
      <w:noProof/>
      <w:sz w:val="18"/>
      <w:szCs w:val="20"/>
      <w:lang w:val="en-US"/>
    </w:rPr>
  </w:style>
  <w:style w:type="paragraph" w:customStyle="1" w:styleId="ColumnHeadings">
    <w:name w:val="Column Headings"/>
    <w:basedOn w:val="Normal"/>
    <w:rsid w:val="005C7CB2"/>
    <w:pPr>
      <w:keepLines/>
      <w:widowControl w:val="0"/>
      <w:suppressAutoHyphens/>
      <w:spacing w:after="0" w:line="240" w:lineRule="auto"/>
      <w:jc w:val="left"/>
    </w:pPr>
    <w:rPr>
      <w:rFonts w:eastAsia="MS Mincho"/>
      <w:b/>
      <w:noProof/>
      <w:sz w:val="18"/>
      <w:szCs w:val="20"/>
      <w:lang w:val="en-US"/>
    </w:rPr>
  </w:style>
  <w:style w:type="paragraph" w:customStyle="1" w:styleId="Legend">
    <w:name w:val="Legend"/>
    <w:basedOn w:val="Normal"/>
    <w:rsid w:val="005C7CB2"/>
    <w:pPr>
      <w:keepLines/>
      <w:widowControl w:val="0"/>
      <w:suppressAutoHyphens/>
      <w:spacing w:after="0" w:line="240" w:lineRule="auto"/>
      <w:jc w:val="left"/>
    </w:pPr>
    <w:rPr>
      <w:rFonts w:eastAsia="MS Mincho"/>
      <w:b/>
      <w:noProof/>
      <w:sz w:val="18"/>
      <w:szCs w:val="20"/>
      <w:lang w:val="en-US"/>
    </w:rPr>
  </w:style>
  <w:style w:type="paragraph" w:styleId="Paragraphedeliste">
    <w:name w:val="List Paragraph"/>
    <w:basedOn w:val="Normal"/>
    <w:uiPriority w:val="34"/>
    <w:qFormat/>
    <w:rsid w:val="005C7CB2"/>
    <w:pPr>
      <w:ind w:left="720"/>
      <w:contextualSpacing/>
    </w:pPr>
  </w:style>
  <w:style w:type="table" w:customStyle="1" w:styleId="Listeclaire-Accent11">
    <w:name w:val="Liste claire - Accent 11"/>
    <w:basedOn w:val="TableauNormal"/>
    <w:uiPriority w:val="61"/>
    <w:rsid w:val="005C7CB2"/>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Rfrenceple">
    <w:name w:val="Subtle Reference"/>
    <w:basedOn w:val="Policepardfaut"/>
    <w:uiPriority w:val="31"/>
    <w:qFormat/>
    <w:rsid w:val="005C7CB2"/>
    <w:rPr>
      <w:smallCaps/>
      <w:color w:val="C0504D"/>
      <w:u w:val="single"/>
    </w:rPr>
  </w:style>
  <w:style w:type="character" w:customStyle="1" w:styleId="SignatureCar">
    <w:name w:val="Signature Car"/>
    <w:basedOn w:val="Policepardfaut"/>
    <w:link w:val="Signature"/>
    <w:rsid w:val="005C7CB2"/>
    <w:rPr>
      <w:rFonts w:ascii="Times" w:eastAsia="MS Mincho" w:hAnsi="Times"/>
      <w:sz w:val="24"/>
      <w:lang w:val="en-US" w:eastAsia="en-US"/>
    </w:rPr>
  </w:style>
  <w:style w:type="paragraph" w:styleId="Signature">
    <w:name w:val="Signature"/>
    <w:basedOn w:val="Normal"/>
    <w:link w:val="SignatureCar"/>
    <w:rsid w:val="005C7CB2"/>
    <w:pPr>
      <w:spacing w:after="0" w:line="240" w:lineRule="auto"/>
      <w:ind w:left="4320"/>
      <w:jc w:val="left"/>
    </w:pPr>
    <w:rPr>
      <w:rFonts w:ascii="Times" w:eastAsia="MS Mincho" w:hAnsi="Times"/>
      <w:sz w:val="24"/>
      <w:szCs w:val="20"/>
      <w:lang w:val="en-US"/>
    </w:rPr>
  </w:style>
  <w:style w:type="character" w:customStyle="1" w:styleId="SignatureCar1">
    <w:name w:val="Signature Car1"/>
    <w:basedOn w:val="Policepardfaut"/>
    <w:semiHidden/>
    <w:rsid w:val="005C7CB2"/>
    <w:rPr>
      <w:sz w:val="22"/>
      <w:szCs w:val="22"/>
      <w:lang w:val="en-GB" w:eastAsia="en-US"/>
    </w:rPr>
  </w:style>
  <w:style w:type="character" w:customStyle="1" w:styleId="TextedemacroCar">
    <w:name w:val="Texte de macro Car"/>
    <w:basedOn w:val="Policepardfaut"/>
    <w:link w:val="Textedemacro"/>
    <w:semiHidden/>
    <w:rsid w:val="005C7CB2"/>
    <w:rPr>
      <w:rFonts w:ascii="Geneva" w:eastAsia="MS Mincho" w:hAnsi="Geneva"/>
      <w:lang w:val="en-US" w:eastAsia="en-US" w:bidi="ar-SA"/>
    </w:rPr>
  </w:style>
  <w:style w:type="paragraph" w:styleId="Textedemacro">
    <w:name w:val="macro"/>
    <w:link w:val="TextedemacroCar"/>
    <w:semiHidden/>
    <w:rsid w:val="005C7CB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pacing w:after="120"/>
      <w:ind w:left="1440" w:hanging="1440"/>
    </w:pPr>
    <w:rPr>
      <w:rFonts w:ascii="Geneva" w:eastAsia="MS Mincho" w:hAnsi="Geneva"/>
      <w:lang w:val="en-US" w:eastAsia="en-US"/>
    </w:rPr>
  </w:style>
  <w:style w:type="character" w:customStyle="1" w:styleId="TextedemacroCar1">
    <w:name w:val="Texte de macro Car1"/>
    <w:basedOn w:val="Policepardfaut"/>
    <w:semiHidden/>
    <w:rsid w:val="005C7CB2"/>
    <w:rPr>
      <w:rFonts w:ascii="Courier New" w:hAnsi="Courier New" w:cs="Courier New"/>
      <w:lang w:val="en-GB" w:eastAsia="en-US"/>
    </w:rPr>
  </w:style>
  <w:style w:type="paragraph" w:styleId="Textebrut">
    <w:name w:val="Plain Text"/>
    <w:basedOn w:val="Normal"/>
    <w:link w:val="TextebrutCar"/>
    <w:unhideWhenUsed/>
    <w:rsid w:val="005C7CB2"/>
    <w:pPr>
      <w:spacing w:before="100" w:beforeAutospacing="1" w:after="100" w:afterAutospacing="1" w:line="240" w:lineRule="auto"/>
      <w:jc w:val="left"/>
    </w:pPr>
    <w:rPr>
      <w:rFonts w:ascii="Times New Roman" w:eastAsia="Times New Roman" w:hAnsi="Times New Roman"/>
      <w:color w:val="000000"/>
      <w:sz w:val="24"/>
      <w:szCs w:val="24"/>
      <w:lang w:val="fr-FR" w:eastAsia="fr-FR"/>
    </w:rPr>
  </w:style>
  <w:style w:type="character" w:customStyle="1" w:styleId="TextebrutCar">
    <w:name w:val="Texte brut Car"/>
    <w:basedOn w:val="Policepardfaut"/>
    <w:link w:val="Textebrut"/>
    <w:semiHidden/>
    <w:rsid w:val="005C7CB2"/>
    <w:rPr>
      <w:rFonts w:ascii="Times New Roman" w:eastAsia="Times New Roman" w:hAnsi="Times New Roman"/>
      <w:color w:val="000000"/>
      <w:sz w:val="24"/>
      <w:szCs w:val="24"/>
    </w:rPr>
  </w:style>
  <w:style w:type="table" w:styleId="Listeclaire-Accent6">
    <w:name w:val="Light List Accent 6"/>
    <w:basedOn w:val="TableauNormal"/>
    <w:uiPriority w:val="61"/>
    <w:rsid w:val="00773298"/>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Grilleclaire-Accent6">
    <w:name w:val="Light Grid Accent 6"/>
    <w:basedOn w:val="TableauNormal"/>
    <w:uiPriority w:val="62"/>
    <w:rsid w:val="00F97EA1"/>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Listemoyenne21">
    <w:name w:val="Liste moyenne 21"/>
    <w:basedOn w:val="TableauNormal"/>
    <w:uiPriority w:val="66"/>
    <w:rsid w:val="00F97EA1"/>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character" w:styleId="Emphaseintense">
    <w:name w:val="Intense Emphasis"/>
    <w:basedOn w:val="Policepardfaut"/>
    <w:uiPriority w:val="21"/>
    <w:qFormat/>
    <w:rsid w:val="00481FB4"/>
    <w:rPr>
      <w:bCs/>
      <w:i/>
      <w:iCs/>
      <w:color w:val="4F81BD"/>
    </w:rPr>
  </w:style>
  <w:style w:type="table" w:styleId="Grillemoyenne3-Accent6">
    <w:name w:val="Medium Grid 3 Accent 6"/>
    <w:basedOn w:val="TableauNormal"/>
    <w:uiPriority w:val="69"/>
    <w:rsid w:val="0093739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Trameclaire-Accent6">
    <w:name w:val="Light Shading Accent 6"/>
    <w:basedOn w:val="TableauNormal"/>
    <w:uiPriority w:val="60"/>
    <w:rsid w:val="00937395"/>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font5">
    <w:name w:val="font5"/>
    <w:basedOn w:val="Normal"/>
    <w:rsid w:val="00002847"/>
    <w:pPr>
      <w:spacing w:before="100" w:beforeAutospacing="1" w:after="100" w:afterAutospacing="1" w:line="240" w:lineRule="auto"/>
      <w:jc w:val="left"/>
    </w:pPr>
    <w:rPr>
      <w:rFonts w:eastAsia="Times New Roman"/>
      <w:color w:val="000000"/>
      <w:sz w:val="20"/>
      <w:szCs w:val="20"/>
      <w:lang w:val="fr-FR" w:eastAsia="fr-FR"/>
    </w:rPr>
  </w:style>
  <w:style w:type="paragraph" w:customStyle="1" w:styleId="xl65">
    <w:name w:val="xl65"/>
    <w:basedOn w:val="Normal"/>
    <w:rsid w:val="00002847"/>
    <w:pPr>
      <w:spacing w:before="100" w:beforeAutospacing="1" w:after="100" w:afterAutospacing="1" w:line="240" w:lineRule="auto"/>
      <w:jc w:val="left"/>
    </w:pPr>
    <w:rPr>
      <w:rFonts w:ascii="Times New Roman" w:eastAsia="Times New Roman" w:hAnsi="Times New Roman"/>
      <w:sz w:val="16"/>
      <w:szCs w:val="16"/>
      <w:lang w:val="fr-FR" w:eastAsia="fr-FR"/>
    </w:rPr>
  </w:style>
  <w:style w:type="paragraph" w:customStyle="1" w:styleId="xl66">
    <w:name w:val="xl66"/>
    <w:basedOn w:val="Normal"/>
    <w:rsid w:val="00002847"/>
    <w:pP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67">
    <w:name w:val="xl67"/>
    <w:basedOn w:val="Normal"/>
    <w:rsid w:val="00002847"/>
    <w:pPr>
      <w:shd w:val="clear" w:color="000000" w:fill="E46D0A"/>
      <w:spacing w:before="100" w:beforeAutospacing="1" w:after="100" w:afterAutospacing="1" w:line="240" w:lineRule="auto"/>
      <w:jc w:val="center"/>
      <w:textAlignment w:val="center"/>
    </w:pPr>
    <w:rPr>
      <w:rFonts w:ascii="Times New Roman" w:eastAsia="Times New Roman" w:hAnsi="Times New Roman"/>
      <w:sz w:val="24"/>
      <w:szCs w:val="24"/>
      <w:lang w:val="fr-FR" w:eastAsia="fr-FR"/>
    </w:rPr>
  </w:style>
  <w:style w:type="paragraph" w:customStyle="1" w:styleId="xl68">
    <w:name w:val="xl68"/>
    <w:basedOn w:val="Normal"/>
    <w:rsid w:val="00002847"/>
    <w:pPr>
      <w:spacing w:before="100" w:beforeAutospacing="1" w:after="100" w:afterAutospacing="1" w:line="240" w:lineRule="auto"/>
      <w:jc w:val="center"/>
      <w:textAlignment w:val="center"/>
    </w:pPr>
    <w:rPr>
      <w:rFonts w:ascii="Times New Roman" w:eastAsia="Times New Roman" w:hAnsi="Times New Roman"/>
      <w:sz w:val="24"/>
      <w:szCs w:val="24"/>
      <w:lang w:val="fr-FR" w:eastAsia="fr-FR"/>
    </w:rPr>
  </w:style>
  <w:style w:type="paragraph" w:customStyle="1" w:styleId="xl69">
    <w:name w:val="xl69"/>
    <w:basedOn w:val="Normal"/>
    <w:rsid w:val="00002847"/>
    <w:pPr>
      <w:spacing w:before="100" w:beforeAutospacing="1" w:after="100" w:afterAutospacing="1" w:line="240" w:lineRule="auto"/>
      <w:jc w:val="left"/>
      <w:textAlignment w:val="top"/>
    </w:pPr>
    <w:rPr>
      <w:rFonts w:ascii="Times New Roman" w:eastAsia="Times New Roman" w:hAnsi="Times New Roman"/>
      <w:sz w:val="24"/>
      <w:szCs w:val="24"/>
      <w:lang w:val="fr-FR" w:eastAsia="fr-FR"/>
    </w:rPr>
  </w:style>
  <w:style w:type="paragraph" w:customStyle="1" w:styleId="xl70">
    <w:name w:val="xl70"/>
    <w:basedOn w:val="Normal"/>
    <w:rsid w:val="00002847"/>
    <w:pP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71">
    <w:name w:val="xl71"/>
    <w:basedOn w:val="Normal"/>
    <w:rsid w:val="00002847"/>
    <w:pPr>
      <w:pBdr>
        <w:top w:val="single" w:sz="4" w:space="0" w:color="auto"/>
        <w:left w:val="single" w:sz="4" w:space="0" w:color="auto"/>
        <w:bottom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72">
    <w:name w:val="xl72"/>
    <w:basedOn w:val="Normal"/>
    <w:rsid w:val="00002847"/>
    <w:pPr>
      <w:pBdr>
        <w:top w:val="single" w:sz="4" w:space="0" w:color="auto"/>
        <w:bottom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73">
    <w:name w:val="xl73"/>
    <w:basedOn w:val="Normal"/>
    <w:rsid w:val="00002847"/>
    <w:pPr>
      <w:pBdr>
        <w:top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74">
    <w:name w:val="xl74"/>
    <w:basedOn w:val="Normal"/>
    <w:rsid w:val="00002847"/>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eastAsia="Times New Roman" w:cs="Arial"/>
      <w:sz w:val="18"/>
      <w:szCs w:val="18"/>
      <w:lang w:val="fr-FR" w:eastAsia="fr-FR"/>
    </w:rPr>
  </w:style>
  <w:style w:type="paragraph" w:customStyle="1" w:styleId="xl75">
    <w:name w:val="xl75"/>
    <w:basedOn w:val="Normal"/>
    <w:rsid w:val="00002847"/>
    <w:pPr>
      <w:pBdr>
        <w:top w:val="single" w:sz="4" w:space="0" w:color="auto"/>
        <w:left w:val="single" w:sz="4" w:space="0" w:color="auto"/>
        <w:bottom w:val="single" w:sz="4" w:space="0" w:color="auto"/>
      </w:pBdr>
      <w:spacing w:before="100" w:beforeAutospacing="1" w:after="100" w:afterAutospacing="1" w:line="240" w:lineRule="auto"/>
      <w:jc w:val="left"/>
    </w:pPr>
    <w:rPr>
      <w:rFonts w:ascii="Times New Roman" w:eastAsia="Times New Roman" w:hAnsi="Times New Roman"/>
      <w:sz w:val="20"/>
      <w:szCs w:val="20"/>
      <w:lang w:val="fr-FR" w:eastAsia="fr-FR"/>
    </w:rPr>
  </w:style>
  <w:style w:type="paragraph" w:customStyle="1" w:styleId="xl76">
    <w:name w:val="xl76"/>
    <w:basedOn w:val="Normal"/>
    <w:rsid w:val="00002847"/>
    <w:pPr>
      <w:pBdr>
        <w:left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77">
    <w:name w:val="xl77"/>
    <w:basedOn w:val="Normal"/>
    <w:rsid w:val="00002847"/>
    <w:pPr>
      <w:pBdr>
        <w:right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78">
    <w:name w:val="xl78"/>
    <w:basedOn w:val="Normal"/>
    <w:rsid w:val="00002847"/>
    <w:pPr>
      <w:pBdr>
        <w:left w:val="single" w:sz="4" w:space="0" w:color="auto"/>
        <w:bottom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79">
    <w:name w:val="xl79"/>
    <w:basedOn w:val="Normal"/>
    <w:rsid w:val="00002847"/>
    <w:pPr>
      <w:pBdr>
        <w:bottom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80">
    <w:name w:val="xl80"/>
    <w:basedOn w:val="Normal"/>
    <w:rsid w:val="00002847"/>
    <w:pPr>
      <w:pBdr>
        <w:bottom w:val="single" w:sz="4" w:space="0" w:color="auto"/>
        <w:right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81">
    <w:name w:val="xl81"/>
    <w:basedOn w:val="Normal"/>
    <w:rsid w:val="00002847"/>
    <w:pPr>
      <w:pBdr>
        <w:top w:val="single" w:sz="8" w:space="0" w:color="F79646"/>
        <w:left w:val="single" w:sz="8" w:space="0" w:color="F79646"/>
      </w:pBdr>
      <w:shd w:val="clear" w:color="000000" w:fill="FABF8F"/>
      <w:spacing w:before="100" w:beforeAutospacing="1" w:after="100" w:afterAutospacing="1" w:line="240" w:lineRule="auto"/>
      <w:jc w:val="left"/>
      <w:textAlignment w:val="top"/>
    </w:pPr>
    <w:rPr>
      <w:rFonts w:ascii="Times New Roman" w:eastAsia="Times New Roman" w:hAnsi="Times New Roman"/>
      <w:b/>
      <w:bCs/>
      <w:color w:val="000000"/>
      <w:sz w:val="20"/>
      <w:szCs w:val="20"/>
      <w:lang w:val="fr-FR" w:eastAsia="fr-FR"/>
    </w:rPr>
  </w:style>
  <w:style w:type="paragraph" w:customStyle="1" w:styleId="xl82">
    <w:name w:val="xl82"/>
    <w:basedOn w:val="Normal"/>
    <w:rsid w:val="00002847"/>
    <w:pPr>
      <w:pBdr>
        <w:top w:val="single" w:sz="8" w:space="0" w:color="F79646"/>
        <w:right w:val="single" w:sz="8" w:space="0" w:color="F79646"/>
      </w:pBdr>
      <w:shd w:val="clear" w:color="000000" w:fill="FABF8F"/>
      <w:spacing w:before="100" w:beforeAutospacing="1" w:after="100" w:afterAutospacing="1" w:line="240" w:lineRule="auto"/>
      <w:jc w:val="left"/>
      <w:textAlignment w:val="top"/>
    </w:pPr>
    <w:rPr>
      <w:rFonts w:ascii="Times New Roman" w:eastAsia="Times New Roman" w:hAnsi="Times New Roman"/>
      <w:b/>
      <w:bCs/>
      <w:color w:val="000000"/>
      <w:sz w:val="20"/>
      <w:szCs w:val="20"/>
      <w:lang w:val="fr-FR" w:eastAsia="fr-FR"/>
    </w:rPr>
  </w:style>
  <w:style w:type="paragraph" w:customStyle="1" w:styleId="xl83">
    <w:name w:val="xl83"/>
    <w:basedOn w:val="Normal"/>
    <w:rsid w:val="00002847"/>
    <w:pPr>
      <w:pBdr>
        <w:top w:val="single" w:sz="8" w:space="0" w:color="F79646"/>
        <w:left w:val="single" w:sz="8" w:space="0" w:color="F79646"/>
        <w:bottom w:val="single" w:sz="8" w:space="0" w:color="F79646"/>
      </w:pBdr>
      <w:spacing w:before="100" w:beforeAutospacing="1" w:after="100" w:afterAutospacing="1" w:line="240" w:lineRule="auto"/>
      <w:jc w:val="left"/>
      <w:textAlignment w:val="top"/>
    </w:pPr>
    <w:rPr>
      <w:rFonts w:ascii="Times New Roman" w:eastAsia="Times New Roman" w:hAnsi="Times New Roman"/>
      <w:b/>
      <w:bCs/>
      <w:color w:val="000000"/>
      <w:sz w:val="20"/>
      <w:szCs w:val="20"/>
      <w:lang w:val="fr-FR" w:eastAsia="fr-FR"/>
    </w:rPr>
  </w:style>
  <w:style w:type="paragraph" w:customStyle="1" w:styleId="xl84">
    <w:name w:val="xl84"/>
    <w:basedOn w:val="Normal"/>
    <w:rsid w:val="00002847"/>
    <w:pPr>
      <w:pBdr>
        <w:top w:val="single" w:sz="8" w:space="0" w:color="F79646"/>
        <w:bottom w:val="single" w:sz="8" w:space="0" w:color="F79646"/>
        <w:right w:val="single" w:sz="8" w:space="0" w:color="F79646"/>
      </w:pBdr>
      <w:spacing w:before="100" w:beforeAutospacing="1" w:after="100" w:afterAutospacing="1" w:line="240" w:lineRule="auto"/>
      <w:jc w:val="left"/>
      <w:textAlignment w:val="top"/>
    </w:pPr>
    <w:rPr>
      <w:rFonts w:ascii="Times New Roman" w:eastAsia="Times New Roman" w:hAnsi="Times New Roman"/>
      <w:color w:val="000000"/>
      <w:sz w:val="20"/>
      <w:szCs w:val="20"/>
      <w:lang w:val="fr-FR" w:eastAsia="fr-FR"/>
    </w:rPr>
  </w:style>
  <w:style w:type="paragraph" w:customStyle="1" w:styleId="xl85">
    <w:name w:val="xl85"/>
    <w:basedOn w:val="Normal"/>
    <w:rsid w:val="00002847"/>
    <w:pPr>
      <w:pBdr>
        <w:left w:val="single" w:sz="8" w:space="0" w:color="F79646"/>
      </w:pBdr>
      <w:spacing w:before="100" w:beforeAutospacing="1" w:after="100" w:afterAutospacing="1" w:line="240" w:lineRule="auto"/>
      <w:jc w:val="left"/>
      <w:textAlignment w:val="top"/>
    </w:pPr>
    <w:rPr>
      <w:rFonts w:ascii="Times New Roman" w:eastAsia="Times New Roman" w:hAnsi="Times New Roman"/>
      <w:b/>
      <w:bCs/>
      <w:color w:val="000000"/>
      <w:sz w:val="20"/>
      <w:szCs w:val="20"/>
      <w:lang w:val="fr-FR" w:eastAsia="fr-FR"/>
    </w:rPr>
  </w:style>
  <w:style w:type="paragraph" w:customStyle="1" w:styleId="xl86">
    <w:name w:val="xl86"/>
    <w:basedOn w:val="Normal"/>
    <w:rsid w:val="00002847"/>
    <w:pPr>
      <w:pBdr>
        <w:right w:val="single" w:sz="8" w:space="0" w:color="F79646"/>
      </w:pBdr>
      <w:spacing w:before="100" w:beforeAutospacing="1" w:after="100" w:afterAutospacing="1" w:line="240" w:lineRule="auto"/>
      <w:jc w:val="left"/>
      <w:textAlignment w:val="top"/>
    </w:pPr>
    <w:rPr>
      <w:rFonts w:ascii="Times New Roman" w:eastAsia="Times New Roman" w:hAnsi="Times New Roman"/>
      <w:color w:val="000000"/>
      <w:sz w:val="20"/>
      <w:szCs w:val="20"/>
      <w:lang w:val="fr-FR" w:eastAsia="fr-FR"/>
    </w:rPr>
  </w:style>
  <w:style w:type="paragraph" w:customStyle="1" w:styleId="xl87">
    <w:name w:val="xl87"/>
    <w:basedOn w:val="Normal"/>
    <w:rsid w:val="00002847"/>
    <w:pPr>
      <w:pBdr>
        <w:left w:val="single" w:sz="8" w:space="0" w:color="F79646"/>
      </w:pBdr>
      <w:shd w:val="clear" w:color="000000" w:fill="FABF8F"/>
      <w:spacing w:before="100" w:beforeAutospacing="1" w:after="100" w:afterAutospacing="1" w:line="240" w:lineRule="auto"/>
      <w:jc w:val="left"/>
      <w:textAlignment w:val="top"/>
    </w:pPr>
    <w:rPr>
      <w:rFonts w:ascii="Times New Roman" w:eastAsia="Times New Roman" w:hAnsi="Times New Roman"/>
      <w:b/>
      <w:bCs/>
      <w:color w:val="000000"/>
      <w:sz w:val="20"/>
      <w:szCs w:val="20"/>
      <w:lang w:val="fr-FR" w:eastAsia="fr-FR"/>
    </w:rPr>
  </w:style>
  <w:style w:type="paragraph" w:customStyle="1" w:styleId="xl88">
    <w:name w:val="xl88"/>
    <w:basedOn w:val="Normal"/>
    <w:rsid w:val="00002847"/>
    <w:pPr>
      <w:pBdr>
        <w:right w:val="single" w:sz="8" w:space="0" w:color="F79646"/>
      </w:pBdr>
      <w:shd w:val="clear" w:color="000000" w:fill="FABF8F"/>
      <w:spacing w:before="100" w:beforeAutospacing="1" w:after="100" w:afterAutospacing="1" w:line="240" w:lineRule="auto"/>
      <w:jc w:val="left"/>
      <w:textAlignment w:val="top"/>
    </w:pPr>
    <w:rPr>
      <w:rFonts w:ascii="Times New Roman" w:eastAsia="Times New Roman" w:hAnsi="Times New Roman"/>
      <w:color w:val="000000"/>
      <w:sz w:val="20"/>
      <w:szCs w:val="20"/>
      <w:lang w:val="fr-FR" w:eastAsia="fr-FR"/>
    </w:rPr>
  </w:style>
  <w:style w:type="paragraph" w:customStyle="1" w:styleId="xl89">
    <w:name w:val="xl89"/>
    <w:basedOn w:val="Normal"/>
    <w:rsid w:val="00002847"/>
    <w:pPr>
      <w:pBdr>
        <w:right w:val="single" w:sz="8" w:space="0" w:color="F79646"/>
      </w:pBdr>
      <w:spacing w:before="100" w:beforeAutospacing="1" w:after="100" w:afterAutospacing="1" w:line="240" w:lineRule="auto"/>
      <w:jc w:val="left"/>
      <w:textAlignment w:val="top"/>
    </w:pPr>
    <w:rPr>
      <w:rFonts w:ascii="Times New Roman" w:eastAsia="Times New Roman" w:hAnsi="Times New Roman"/>
      <w:sz w:val="20"/>
      <w:szCs w:val="20"/>
      <w:lang w:val="fr-FR" w:eastAsia="fr-FR"/>
    </w:rPr>
  </w:style>
  <w:style w:type="paragraph" w:customStyle="1" w:styleId="xl90">
    <w:name w:val="xl90"/>
    <w:basedOn w:val="Normal"/>
    <w:rsid w:val="00002847"/>
    <w:pPr>
      <w:pBdr>
        <w:top w:val="single" w:sz="8" w:space="0" w:color="F79646"/>
        <w:left w:val="single" w:sz="8" w:space="0" w:color="F79646"/>
        <w:bottom w:val="single" w:sz="8" w:space="0" w:color="F79646"/>
      </w:pBdr>
      <w:shd w:val="clear" w:color="000000" w:fill="FABF8F"/>
      <w:spacing w:before="100" w:beforeAutospacing="1" w:after="100" w:afterAutospacing="1" w:line="240" w:lineRule="auto"/>
      <w:jc w:val="left"/>
      <w:textAlignment w:val="top"/>
    </w:pPr>
    <w:rPr>
      <w:rFonts w:ascii="Times New Roman" w:eastAsia="Times New Roman" w:hAnsi="Times New Roman"/>
      <w:b/>
      <w:bCs/>
      <w:color w:val="000000"/>
      <w:sz w:val="20"/>
      <w:szCs w:val="20"/>
      <w:lang w:val="fr-FR" w:eastAsia="fr-FR"/>
    </w:rPr>
  </w:style>
  <w:style w:type="paragraph" w:customStyle="1" w:styleId="xl91">
    <w:name w:val="xl91"/>
    <w:basedOn w:val="Normal"/>
    <w:rsid w:val="00002847"/>
    <w:pPr>
      <w:pBdr>
        <w:top w:val="single" w:sz="8" w:space="0" w:color="F79646"/>
        <w:bottom w:val="single" w:sz="8" w:space="0" w:color="F79646"/>
        <w:right w:val="single" w:sz="8" w:space="0" w:color="F79646"/>
      </w:pBdr>
      <w:shd w:val="clear" w:color="000000" w:fill="FABF8F"/>
      <w:spacing w:before="100" w:beforeAutospacing="1" w:after="100" w:afterAutospacing="1" w:line="240" w:lineRule="auto"/>
      <w:jc w:val="left"/>
      <w:textAlignment w:val="top"/>
    </w:pPr>
    <w:rPr>
      <w:rFonts w:ascii="Times New Roman" w:eastAsia="Times New Roman" w:hAnsi="Times New Roman"/>
      <w:sz w:val="20"/>
      <w:szCs w:val="20"/>
      <w:lang w:val="fr-FR" w:eastAsia="fr-FR"/>
    </w:rPr>
  </w:style>
  <w:style w:type="paragraph" w:customStyle="1" w:styleId="xl92">
    <w:name w:val="xl92"/>
    <w:basedOn w:val="Normal"/>
    <w:rsid w:val="00002847"/>
    <w:pPr>
      <w:pBdr>
        <w:top w:val="single" w:sz="8" w:space="0" w:color="F79646"/>
        <w:bottom w:val="single" w:sz="8" w:space="0" w:color="F79646"/>
        <w:right w:val="single" w:sz="8" w:space="0" w:color="F79646"/>
      </w:pBdr>
      <w:spacing w:before="100" w:beforeAutospacing="1" w:after="100" w:afterAutospacing="1" w:line="240" w:lineRule="auto"/>
      <w:jc w:val="left"/>
      <w:textAlignment w:val="top"/>
    </w:pPr>
    <w:rPr>
      <w:rFonts w:ascii="Times New Roman" w:eastAsia="Times New Roman" w:hAnsi="Times New Roman"/>
      <w:sz w:val="20"/>
      <w:szCs w:val="20"/>
      <w:lang w:val="fr-FR" w:eastAsia="fr-FR"/>
    </w:rPr>
  </w:style>
  <w:style w:type="paragraph" w:customStyle="1" w:styleId="xl93">
    <w:name w:val="xl93"/>
    <w:basedOn w:val="Normal"/>
    <w:rsid w:val="00002847"/>
    <w:pPr>
      <w:pBdr>
        <w:left w:val="single" w:sz="8" w:space="0" w:color="F79646"/>
        <w:bottom w:val="single" w:sz="8" w:space="0" w:color="F79646"/>
      </w:pBdr>
      <w:shd w:val="clear" w:color="000000" w:fill="FABF8F"/>
      <w:spacing w:before="100" w:beforeAutospacing="1" w:after="100" w:afterAutospacing="1" w:line="240" w:lineRule="auto"/>
      <w:jc w:val="left"/>
      <w:textAlignment w:val="top"/>
    </w:pPr>
    <w:rPr>
      <w:rFonts w:ascii="Times New Roman" w:eastAsia="Times New Roman" w:hAnsi="Times New Roman"/>
      <w:b/>
      <w:bCs/>
      <w:color w:val="000000"/>
      <w:sz w:val="20"/>
      <w:szCs w:val="20"/>
      <w:lang w:val="fr-FR" w:eastAsia="fr-FR"/>
    </w:rPr>
  </w:style>
  <w:style w:type="paragraph" w:customStyle="1" w:styleId="xl94">
    <w:name w:val="xl94"/>
    <w:basedOn w:val="Normal"/>
    <w:rsid w:val="00002847"/>
    <w:pPr>
      <w:pBdr>
        <w:bottom w:val="single" w:sz="8" w:space="0" w:color="F79646"/>
        <w:right w:val="single" w:sz="8" w:space="0" w:color="F79646"/>
      </w:pBdr>
      <w:shd w:val="clear" w:color="000000" w:fill="FABF8F"/>
      <w:spacing w:before="100" w:beforeAutospacing="1" w:after="100" w:afterAutospacing="1" w:line="240" w:lineRule="auto"/>
      <w:jc w:val="left"/>
      <w:textAlignment w:val="top"/>
    </w:pPr>
    <w:rPr>
      <w:rFonts w:ascii="Times New Roman" w:eastAsia="Times New Roman" w:hAnsi="Times New Roman"/>
      <w:sz w:val="20"/>
      <w:szCs w:val="20"/>
      <w:lang w:val="fr-FR" w:eastAsia="fr-FR"/>
    </w:rPr>
  </w:style>
  <w:style w:type="paragraph" w:customStyle="1" w:styleId="xl95">
    <w:name w:val="xl95"/>
    <w:basedOn w:val="Normal"/>
    <w:rsid w:val="00002847"/>
    <w:pPr>
      <w:pBdr>
        <w:left w:val="single" w:sz="8" w:space="0" w:color="F79646"/>
        <w:bottom w:val="single" w:sz="8" w:space="0" w:color="F79646"/>
      </w:pBdr>
      <w:spacing w:before="100" w:beforeAutospacing="1" w:after="100" w:afterAutospacing="1" w:line="240" w:lineRule="auto"/>
      <w:jc w:val="left"/>
      <w:textAlignment w:val="top"/>
    </w:pPr>
    <w:rPr>
      <w:rFonts w:ascii="Times New Roman" w:eastAsia="Times New Roman" w:hAnsi="Times New Roman"/>
      <w:b/>
      <w:bCs/>
      <w:color w:val="000000"/>
      <w:sz w:val="20"/>
      <w:szCs w:val="20"/>
      <w:lang w:val="fr-FR" w:eastAsia="fr-FR"/>
    </w:rPr>
  </w:style>
  <w:style w:type="paragraph" w:customStyle="1" w:styleId="xl96">
    <w:name w:val="xl96"/>
    <w:basedOn w:val="Normal"/>
    <w:rsid w:val="00002847"/>
    <w:pPr>
      <w:pBdr>
        <w:bottom w:val="single" w:sz="8" w:space="0" w:color="F79646"/>
        <w:right w:val="single" w:sz="8" w:space="0" w:color="F79646"/>
      </w:pBdr>
      <w:spacing w:before="100" w:beforeAutospacing="1" w:after="100" w:afterAutospacing="1" w:line="240" w:lineRule="auto"/>
      <w:jc w:val="left"/>
      <w:textAlignment w:val="top"/>
    </w:pPr>
    <w:rPr>
      <w:rFonts w:ascii="Times New Roman" w:eastAsia="Times New Roman" w:hAnsi="Times New Roman"/>
      <w:sz w:val="20"/>
      <w:szCs w:val="20"/>
      <w:lang w:val="fr-FR" w:eastAsia="fr-FR"/>
    </w:rPr>
  </w:style>
  <w:style w:type="paragraph" w:customStyle="1" w:styleId="xl97">
    <w:name w:val="xl97"/>
    <w:basedOn w:val="Normal"/>
    <w:rsid w:val="00002847"/>
    <w:pPr>
      <w:spacing w:before="100" w:beforeAutospacing="1" w:after="100" w:afterAutospacing="1" w:line="240" w:lineRule="auto"/>
      <w:jc w:val="left"/>
      <w:textAlignment w:val="top"/>
    </w:pPr>
    <w:rPr>
      <w:rFonts w:ascii="Times New Roman" w:eastAsia="Times New Roman" w:hAnsi="Times New Roman"/>
      <w:sz w:val="16"/>
      <w:szCs w:val="16"/>
      <w:lang w:val="fr-FR" w:eastAsia="fr-FR"/>
    </w:rPr>
  </w:style>
  <w:style w:type="paragraph" w:customStyle="1" w:styleId="xl98">
    <w:name w:val="xl98"/>
    <w:basedOn w:val="Normal"/>
    <w:rsid w:val="00002847"/>
    <w:pPr>
      <w:pBdr>
        <w:top w:val="single" w:sz="4" w:space="0" w:color="auto"/>
        <w:left w:val="single" w:sz="4" w:space="0" w:color="auto"/>
      </w:pBdr>
      <w:shd w:val="clear" w:color="000000" w:fill="FABF8F"/>
      <w:spacing w:before="100" w:beforeAutospacing="1" w:after="100" w:afterAutospacing="1" w:line="240" w:lineRule="auto"/>
      <w:jc w:val="center"/>
      <w:textAlignment w:val="top"/>
    </w:pPr>
    <w:rPr>
      <w:rFonts w:eastAsia="Times New Roman" w:cs="Arial"/>
      <w:b/>
      <w:bCs/>
      <w:color w:val="000000"/>
      <w:sz w:val="18"/>
      <w:szCs w:val="18"/>
      <w:lang w:val="fr-FR" w:eastAsia="fr-FR"/>
    </w:rPr>
  </w:style>
  <w:style w:type="paragraph" w:customStyle="1" w:styleId="xl99">
    <w:name w:val="xl99"/>
    <w:basedOn w:val="Normal"/>
    <w:rsid w:val="00002847"/>
    <w:pPr>
      <w:pBdr>
        <w:top w:val="single" w:sz="4" w:space="0" w:color="auto"/>
      </w:pBdr>
      <w:shd w:val="clear" w:color="000000" w:fill="FABF8F"/>
      <w:spacing w:before="100" w:beforeAutospacing="1" w:after="100" w:afterAutospacing="1" w:line="240" w:lineRule="auto"/>
      <w:jc w:val="center"/>
      <w:textAlignment w:val="top"/>
    </w:pPr>
    <w:rPr>
      <w:rFonts w:eastAsia="Times New Roman" w:cs="Arial"/>
      <w:b/>
      <w:bCs/>
      <w:color w:val="000000"/>
      <w:sz w:val="18"/>
      <w:szCs w:val="18"/>
      <w:lang w:val="fr-FR" w:eastAsia="fr-FR"/>
    </w:rPr>
  </w:style>
  <w:style w:type="paragraph" w:customStyle="1" w:styleId="xl100">
    <w:name w:val="xl100"/>
    <w:basedOn w:val="Normal"/>
    <w:rsid w:val="00002847"/>
    <w:pPr>
      <w:pBdr>
        <w:top w:val="single" w:sz="4" w:space="0" w:color="auto"/>
        <w:right w:val="single" w:sz="4" w:space="0" w:color="auto"/>
      </w:pBdr>
      <w:shd w:val="clear" w:color="000000" w:fill="FABF8F"/>
      <w:spacing w:before="100" w:beforeAutospacing="1" w:after="100" w:afterAutospacing="1" w:line="240" w:lineRule="auto"/>
      <w:jc w:val="center"/>
      <w:textAlignment w:val="top"/>
    </w:pPr>
    <w:rPr>
      <w:rFonts w:eastAsia="Times New Roman" w:cs="Arial"/>
      <w:b/>
      <w:bCs/>
      <w:color w:val="000000"/>
      <w:sz w:val="18"/>
      <w:szCs w:val="18"/>
      <w:lang w:val="fr-FR" w:eastAsia="fr-FR"/>
    </w:rPr>
  </w:style>
  <w:style w:type="paragraph" w:customStyle="1" w:styleId="xl101">
    <w:name w:val="xl101"/>
    <w:basedOn w:val="Normal"/>
    <w:rsid w:val="00002847"/>
    <w:pPr>
      <w:pBdr>
        <w:top w:val="single" w:sz="4" w:space="0" w:color="auto"/>
        <w:right w:val="single" w:sz="4" w:space="0" w:color="auto"/>
      </w:pBdr>
      <w:shd w:val="clear" w:color="000000" w:fill="FABF8F"/>
      <w:spacing w:before="100" w:beforeAutospacing="1" w:after="100" w:afterAutospacing="1" w:line="240" w:lineRule="auto"/>
      <w:jc w:val="left"/>
      <w:textAlignment w:val="top"/>
    </w:pPr>
    <w:rPr>
      <w:rFonts w:eastAsia="Times New Roman" w:cs="Arial"/>
      <w:b/>
      <w:bCs/>
      <w:color w:val="000000"/>
      <w:sz w:val="18"/>
      <w:szCs w:val="18"/>
      <w:lang w:val="fr-FR" w:eastAsia="fr-FR"/>
    </w:rPr>
  </w:style>
  <w:style w:type="paragraph" w:customStyle="1" w:styleId="xl102">
    <w:name w:val="xl102"/>
    <w:basedOn w:val="Normal"/>
    <w:rsid w:val="00002847"/>
    <w:pPr>
      <w:pBdr>
        <w:right w:val="single" w:sz="4" w:space="0" w:color="auto"/>
      </w:pBdr>
      <w:spacing w:before="100" w:beforeAutospacing="1" w:after="100" w:afterAutospacing="1" w:line="240" w:lineRule="auto"/>
      <w:jc w:val="left"/>
      <w:textAlignment w:val="top"/>
    </w:pPr>
    <w:rPr>
      <w:rFonts w:eastAsia="Times New Roman" w:cs="Arial"/>
      <w:sz w:val="18"/>
      <w:szCs w:val="18"/>
      <w:lang w:val="fr-FR" w:eastAsia="fr-FR"/>
    </w:rPr>
  </w:style>
  <w:style w:type="paragraph" w:customStyle="1" w:styleId="xl103">
    <w:name w:val="xl103"/>
    <w:basedOn w:val="Normal"/>
    <w:rsid w:val="00002847"/>
    <w:pPr>
      <w:pBdr>
        <w:left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104">
    <w:name w:val="xl104"/>
    <w:basedOn w:val="Normal"/>
    <w:rsid w:val="00002847"/>
    <w:pPr>
      <w:pBdr>
        <w:right w:val="single" w:sz="4" w:space="0" w:color="auto"/>
      </w:pBdr>
      <w:spacing w:before="100" w:beforeAutospacing="1" w:after="100" w:afterAutospacing="1" w:line="240" w:lineRule="auto"/>
      <w:jc w:val="center"/>
      <w:textAlignment w:val="top"/>
    </w:pPr>
    <w:rPr>
      <w:rFonts w:eastAsia="Times New Roman" w:cs="Arial"/>
      <w:sz w:val="18"/>
      <w:szCs w:val="18"/>
      <w:lang w:val="fr-FR" w:eastAsia="fr-FR"/>
    </w:rPr>
  </w:style>
  <w:style w:type="paragraph" w:customStyle="1" w:styleId="xl105">
    <w:name w:val="xl105"/>
    <w:basedOn w:val="Normal"/>
    <w:rsid w:val="00002847"/>
    <w:pPr>
      <w:pBdr>
        <w:right w:val="single" w:sz="4" w:space="0" w:color="auto"/>
      </w:pBdr>
      <w:spacing w:before="100" w:beforeAutospacing="1" w:after="100" w:afterAutospacing="1" w:line="240" w:lineRule="auto"/>
      <w:jc w:val="left"/>
      <w:textAlignment w:val="top"/>
    </w:pPr>
    <w:rPr>
      <w:rFonts w:eastAsia="Times New Roman" w:cs="Arial"/>
      <w:sz w:val="18"/>
      <w:szCs w:val="18"/>
      <w:lang w:val="fr-FR" w:eastAsia="fr-FR"/>
    </w:rPr>
  </w:style>
  <w:style w:type="paragraph" w:customStyle="1" w:styleId="xl106">
    <w:name w:val="xl106"/>
    <w:basedOn w:val="Normal"/>
    <w:rsid w:val="00002847"/>
    <w:pPr>
      <w:pBdr>
        <w:top w:val="single" w:sz="4" w:space="0" w:color="auto"/>
        <w:left w:val="single" w:sz="4" w:space="0" w:color="auto"/>
      </w:pBdr>
      <w:shd w:val="clear" w:color="000000" w:fill="FABF8F"/>
      <w:spacing w:before="100" w:beforeAutospacing="1" w:after="100" w:afterAutospacing="1" w:line="240" w:lineRule="auto"/>
      <w:jc w:val="center"/>
      <w:textAlignment w:val="top"/>
    </w:pPr>
    <w:rPr>
      <w:rFonts w:eastAsia="Times New Roman" w:cs="Arial"/>
      <w:b/>
      <w:bCs/>
      <w:sz w:val="18"/>
      <w:szCs w:val="18"/>
      <w:lang w:val="fr-FR" w:eastAsia="fr-FR"/>
    </w:rPr>
  </w:style>
  <w:style w:type="paragraph" w:customStyle="1" w:styleId="xl107">
    <w:name w:val="xl107"/>
    <w:basedOn w:val="Normal"/>
    <w:rsid w:val="00002847"/>
    <w:pPr>
      <w:pBdr>
        <w:top w:val="single" w:sz="4" w:space="0" w:color="auto"/>
      </w:pBdr>
      <w:shd w:val="clear" w:color="000000" w:fill="FABF8F"/>
      <w:spacing w:before="100" w:beforeAutospacing="1" w:after="100" w:afterAutospacing="1" w:line="240" w:lineRule="auto"/>
      <w:jc w:val="center"/>
      <w:textAlignment w:val="top"/>
    </w:pPr>
    <w:rPr>
      <w:rFonts w:eastAsia="Times New Roman" w:cs="Arial"/>
      <w:b/>
      <w:bCs/>
      <w:sz w:val="18"/>
      <w:szCs w:val="18"/>
      <w:lang w:val="fr-FR" w:eastAsia="fr-FR"/>
    </w:rPr>
  </w:style>
  <w:style w:type="paragraph" w:customStyle="1" w:styleId="xl108">
    <w:name w:val="xl108"/>
    <w:basedOn w:val="Normal"/>
    <w:rsid w:val="00002847"/>
    <w:pPr>
      <w:pBdr>
        <w:top w:val="single" w:sz="4" w:space="0" w:color="auto"/>
        <w:right w:val="single" w:sz="4" w:space="0" w:color="auto"/>
      </w:pBdr>
      <w:shd w:val="clear" w:color="000000" w:fill="FABF8F"/>
      <w:spacing w:before="100" w:beforeAutospacing="1" w:after="100" w:afterAutospacing="1" w:line="240" w:lineRule="auto"/>
      <w:jc w:val="center"/>
      <w:textAlignment w:val="top"/>
    </w:pPr>
    <w:rPr>
      <w:rFonts w:eastAsia="Times New Roman" w:cs="Arial"/>
      <w:b/>
      <w:bCs/>
      <w:sz w:val="18"/>
      <w:szCs w:val="18"/>
      <w:lang w:val="fr-FR" w:eastAsia="fr-FR"/>
    </w:rPr>
  </w:style>
  <w:style w:type="paragraph" w:customStyle="1" w:styleId="xl109">
    <w:name w:val="xl109"/>
    <w:basedOn w:val="Normal"/>
    <w:rsid w:val="00002847"/>
    <w:pPr>
      <w:pBdr>
        <w:top w:val="single" w:sz="4" w:space="0" w:color="auto"/>
        <w:right w:val="single" w:sz="4" w:space="0" w:color="auto"/>
      </w:pBdr>
      <w:shd w:val="clear" w:color="000000" w:fill="FABF8F"/>
      <w:spacing w:before="100" w:beforeAutospacing="1" w:after="100" w:afterAutospacing="1" w:line="240" w:lineRule="auto"/>
      <w:jc w:val="left"/>
      <w:textAlignment w:val="top"/>
    </w:pPr>
    <w:rPr>
      <w:rFonts w:eastAsia="Times New Roman" w:cs="Arial"/>
      <w:b/>
      <w:bCs/>
      <w:sz w:val="18"/>
      <w:szCs w:val="18"/>
      <w:lang w:val="fr-FR" w:eastAsia="fr-FR"/>
    </w:rPr>
  </w:style>
  <w:style w:type="paragraph" w:customStyle="1" w:styleId="xl110">
    <w:name w:val="xl110"/>
    <w:basedOn w:val="Normal"/>
    <w:rsid w:val="00002847"/>
    <w:pPr>
      <w:pBdr>
        <w:left w:val="single" w:sz="4" w:space="0" w:color="auto"/>
      </w:pBdr>
      <w:spacing w:before="100" w:beforeAutospacing="1" w:after="100" w:afterAutospacing="1" w:line="240" w:lineRule="auto"/>
      <w:jc w:val="center"/>
    </w:pPr>
    <w:rPr>
      <w:rFonts w:eastAsia="Times New Roman" w:cs="Arial"/>
      <w:sz w:val="18"/>
      <w:szCs w:val="18"/>
      <w:lang w:val="fr-FR" w:eastAsia="fr-FR"/>
    </w:rPr>
  </w:style>
  <w:style w:type="paragraph" w:customStyle="1" w:styleId="xl111">
    <w:name w:val="xl111"/>
    <w:basedOn w:val="Normal"/>
    <w:rsid w:val="00002847"/>
    <w:pPr>
      <w:spacing w:before="100" w:beforeAutospacing="1" w:after="100" w:afterAutospacing="1" w:line="240" w:lineRule="auto"/>
      <w:jc w:val="center"/>
    </w:pPr>
    <w:rPr>
      <w:rFonts w:eastAsia="Times New Roman" w:cs="Arial"/>
      <w:sz w:val="18"/>
      <w:szCs w:val="18"/>
      <w:lang w:val="fr-FR" w:eastAsia="fr-FR"/>
    </w:rPr>
  </w:style>
  <w:style w:type="paragraph" w:customStyle="1" w:styleId="xl112">
    <w:name w:val="xl112"/>
    <w:basedOn w:val="Normal"/>
    <w:rsid w:val="00002847"/>
    <w:pPr>
      <w:pBdr>
        <w:right w:val="single" w:sz="4" w:space="0" w:color="auto"/>
      </w:pBdr>
      <w:spacing w:before="100" w:beforeAutospacing="1" w:after="100" w:afterAutospacing="1" w:line="240" w:lineRule="auto"/>
      <w:jc w:val="center"/>
    </w:pPr>
    <w:rPr>
      <w:rFonts w:eastAsia="Times New Roman" w:cs="Arial"/>
      <w:sz w:val="18"/>
      <w:szCs w:val="18"/>
      <w:lang w:val="fr-FR" w:eastAsia="fr-FR"/>
    </w:rPr>
  </w:style>
  <w:style w:type="paragraph" w:customStyle="1" w:styleId="xl113">
    <w:name w:val="xl113"/>
    <w:basedOn w:val="Normal"/>
    <w:rsid w:val="00002847"/>
    <w:pPr>
      <w:pBdr>
        <w:right w:val="single" w:sz="4" w:space="0" w:color="auto"/>
      </w:pBdr>
      <w:spacing w:before="100" w:beforeAutospacing="1" w:after="100" w:afterAutospacing="1" w:line="240" w:lineRule="auto"/>
      <w:jc w:val="left"/>
    </w:pPr>
    <w:rPr>
      <w:rFonts w:eastAsia="Times New Roman" w:cs="Arial"/>
      <w:sz w:val="18"/>
      <w:szCs w:val="18"/>
      <w:lang w:val="fr-FR" w:eastAsia="fr-FR"/>
    </w:rPr>
  </w:style>
  <w:style w:type="paragraph" w:customStyle="1" w:styleId="xl114">
    <w:name w:val="xl114"/>
    <w:basedOn w:val="Normal"/>
    <w:rsid w:val="00002847"/>
    <w:pPr>
      <w:spacing w:before="100" w:beforeAutospacing="1" w:after="100" w:afterAutospacing="1" w:line="240" w:lineRule="auto"/>
      <w:jc w:val="left"/>
    </w:pPr>
    <w:rPr>
      <w:rFonts w:eastAsia="Times New Roman" w:cs="Arial"/>
      <w:sz w:val="18"/>
      <w:szCs w:val="18"/>
      <w:lang w:val="fr-FR" w:eastAsia="fr-FR"/>
    </w:rPr>
  </w:style>
  <w:style w:type="paragraph" w:customStyle="1" w:styleId="xl115">
    <w:name w:val="xl115"/>
    <w:basedOn w:val="Normal"/>
    <w:rsid w:val="00002847"/>
    <w:pPr>
      <w:pBdr>
        <w:left w:val="single" w:sz="4" w:space="0" w:color="auto"/>
      </w:pBdr>
      <w:shd w:val="clear" w:color="000000" w:fill="D8D8D8"/>
      <w:spacing w:before="100" w:beforeAutospacing="1" w:after="100" w:afterAutospacing="1" w:line="240" w:lineRule="auto"/>
      <w:jc w:val="center"/>
    </w:pPr>
    <w:rPr>
      <w:rFonts w:eastAsia="Times New Roman" w:cs="Arial"/>
      <w:sz w:val="18"/>
      <w:szCs w:val="18"/>
      <w:lang w:val="fr-FR" w:eastAsia="fr-FR"/>
    </w:rPr>
  </w:style>
  <w:style w:type="paragraph" w:customStyle="1" w:styleId="xl116">
    <w:name w:val="xl116"/>
    <w:basedOn w:val="Normal"/>
    <w:rsid w:val="00002847"/>
    <w:pPr>
      <w:shd w:val="clear" w:color="000000" w:fill="D8D8D8"/>
      <w:spacing w:before="100" w:beforeAutospacing="1" w:after="100" w:afterAutospacing="1" w:line="240" w:lineRule="auto"/>
      <w:jc w:val="center"/>
    </w:pPr>
    <w:rPr>
      <w:rFonts w:eastAsia="Times New Roman" w:cs="Arial"/>
      <w:sz w:val="18"/>
      <w:szCs w:val="18"/>
      <w:lang w:val="fr-FR" w:eastAsia="fr-FR"/>
    </w:rPr>
  </w:style>
  <w:style w:type="paragraph" w:customStyle="1" w:styleId="xl117">
    <w:name w:val="xl117"/>
    <w:basedOn w:val="Normal"/>
    <w:rsid w:val="00002847"/>
    <w:pPr>
      <w:pBdr>
        <w:right w:val="single" w:sz="4" w:space="0" w:color="auto"/>
      </w:pBdr>
      <w:shd w:val="clear" w:color="000000" w:fill="D8D8D8"/>
      <w:spacing w:before="100" w:beforeAutospacing="1" w:after="100" w:afterAutospacing="1" w:line="240" w:lineRule="auto"/>
      <w:jc w:val="center"/>
    </w:pPr>
    <w:rPr>
      <w:rFonts w:eastAsia="Times New Roman" w:cs="Arial"/>
      <w:sz w:val="18"/>
      <w:szCs w:val="18"/>
      <w:lang w:val="fr-FR" w:eastAsia="fr-FR"/>
    </w:rPr>
  </w:style>
  <w:style w:type="paragraph" w:customStyle="1" w:styleId="xl118">
    <w:name w:val="xl118"/>
    <w:basedOn w:val="Normal"/>
    <w:rsid w:val="00002847"/>
    <w:pPr>
      <w:pBdr>
        <w:right w:val="single" w:sz="4" w:space="0" w:color="auto"/>
      </w:pBdr>
      <w:shd w:val="clear" w:color="000000" w:fill="D8D8D8"/>
      <w:spacing w:before="100" w:beforeAutospacing="1" w:after="100" w:afterAutospacing="1" w:line="240" w:lineRule="auto"/>
      <w:jc w:val="left"/>
    </w:pPr>
    <w:rPr>
      <w:rFonts w:eastAsia="Times New Roman" w:cs="Arial"/>
      <w:sz w:val="18"/>
      <w:szCs w:val="18"/>
      <w:lang w:val="fr-FR" w:eastAsia="fr-FR"/>
    </w:rPr>
  </w:style>
  <w:style w:type="paragraph" w:customStyle="1" w:styleId="xl119">
    <w:name w:val="xl119"/>
    <w:basedOn w:val="Normal"/>
    <w:rsid w:val="00002847"/>
    <w:pPr>
      <w:pBdr>
        <w:top w:val="single" w:sz="4" w:space="0" w:color="auto"/>
        <w:left w:val="single" w:sz="4" w:space="0" w:color="auto"/>
        <w:bottom w:val="single" w:sz="4" w:space="0" w:color="auto"/>
      </w:pBdr>
      <w:shd w:val="clear" w:color="000000" w:fill="E46D0A"/>
      <w:spacing w:before="100" w:beforeAutospacing="1" w:after="100" w:afterAutospacing="1" w:line="240" w:lineRule="auto"/>
      <w:jc w:val="center"/>
      <w:textAlignment w:val="center"/>
    </w:pPr>
    <w:rPr>
      <w:rFonts w:ascii="Times New Roman" w:eastAsia="Times New Roman" w:hAnsi="Times New Roman"/>
      <w:sz w:val="24"/>
      <w:szCs w:val="24"/>
      <w:lang w:val="fr-FR" w:eastAsia="fr-FR"/>
    </w:rPr>
  </w:style>
  <w:style w:type="paragraph" w:customStyle="1" w:styleId="xl120">
    <w:name w:val="xl120"/>
    <w:basedOn w:val="Normal"/>
    <w:rsid w:val="00002847"/>
    <w:pPr>
      <w:pBdr>
        <w:top w:val="single" w:sz="4" w:space="0" w:color="auto"/>
        <w:bottom w:val="single" w:sz="4" w:space="0" w:color="auto"/>
      </w:pBdr>
      <w:shd w:val="clear" w:color="000000" w:fill="E46D0A"/>
      <w:spacing w:before="100" w:beforeAutospacing="1" w:after="100" w:afterAutospacing="1" w:line="240" w:lineRule="auto"/>
      <w:jc w:val="center"/>
      <w:textAlignment w:val="center"/>
    </w:pPr>
    <w:rPr>
      <w:rFonts w:ascii="Times New Roman" w:eastAsia="Times New Roman" w:hAnsi="Times New Roman"/>
      <w:sz w:val="24"/>
      <w:szCs w:val="24"/>
      <w:lang w:val="fr-FR" w:eastAsia="fr-FR"/>
    </w:rPr>
  </w:style>
  <w:style w:type="paragraph" w:customStyle="1" w:styleId="xl121">
    <w:name w:val="xl121"/>
    <w:basedOn w:val="Normal"/>
    <w:rsid w:val="00002847"/>
    <w:pPr>
      <w:pBdr>
        <w:top w:val="single" w:sz="4" w:space="0" w:color="auto"/>
        <w:bottom w:val="single" w:sz="4" w:space="0" w:color="auto"/>
        <w:right w:val="single" w:sz="4" w:space="0" w:color="auto"/>
      </w:pBdr>
      <w:shd w:val="clear" w:color="000000" w:fill="E46D0A"/>
      <w:spacing w:before="100" w:beforeAutospacing="1" w:after="100" w:afterAutospacing="1" w:line="240" w:lineRule="auto"/>
      <w:jc w:val="center"/>
      <w:textAlignment w:val="center"/>
    </w:pPr>
    <w:rPr>
      <w:rFonts w:ascii="Times New Roman" w:eastAsia="Times New Roman" w:hAnsi="Times New Roman"/>
      <w:sz w:val="24"/>
      <w:szCs w:val="24"/>
      <w:lang w:val="fr-FR" w:eastAsia="fr-FR"/>
    </w:rPr>
  </w:style>
  <w:style w:type="paragraph" w:customStyle="1" w:styleId="xl122">
    <w:name w:val="xl122"/>
    <w:basedOn w:val="Normal"/>
    <w:rsid w:val="00CF7957"/>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Times New Roman" w:eastAsia="Times New Roman" w:hAnsi="Times New Roman"/>
      <w:sz w:val="24"/>
      <w:szCs w:val="24"/>
      <w:lang w:val="fr-FR" w:eastAsia="fr-FR"/>
    </w:rPr>
  </w:style>
  <w:style w:type="paragraph" w:customStyle="1" w:styleId="xl123">
    <w:name w:val="xl123"/>
    <w:basedOn w:val="Normal"/>
    <w:rsid w:val="007C4FEB"/>
    <w:pPr>
      <w:pBdr>
        <w:top w:val="single" w:sz="4" w:space="0" w:color="A5A5A5"/>
        <w:left w:val="single" w:sz="4" w:space="0" w:color="auto"/>
        <w:bottom w:val="single" w:sz="4" w:space="0" w:color="A5A5A5"/>
        <w:right w:val="single" w:sz="4" w:space="0" w:color="A5A5A5"/>
      </w:pBdr>
      <w:spacing w:before="100" w:beforeAutospacing="1" w:after="100" w:afterAutospacing="1" w:line="240" w:lineRule="auto"/>
      <w:jc w:val="left"/>
      <w:textAlignment w:val="top"/>
    </w:pPr>
    <w:rPr>
      <w:rFonts w:eastAsia="Times New Roman" w:cs="Arial"/>
      <w:sz w:val="18"/>
      <w:szCs w:val="18"/>
      <w:lang w:val="fr-FR" w:eastAsia="fr-FR"/>
    </w:rPr>
  </w:style>
  <w:style w:type="paragraph" w:customStyle="1" w:styleId="xl124">
    <w:name w:val="xl124"/>
    <w:basedOn w:val="Normal"/>
    <w:rsid w:val="007C4FEB"/>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24"/>
      <w:szCs w:val="24"/>
      <w:lang w:val="fr-FR" w:eastAsia="fr-FR"/>
    </w:rPr>
  </w:style>
  <w:style w:type="paragraph" w:customStyle="1" w:styleId="xl125">
    <w:name w:val="xl125"/>
    <w:basedOn w:val="Normal"/>
    <w:rsid w:val="007C4FEB"/>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sz w:val="24"/>
      <w:szCs w:val="24"/>
      <w:lang w:val="fr-FR" w:eastAsia="fr-FR"/>
    </w:rPr>
  </w:style>
  <w:style w:type="paragraph" w:customStyle="1" w:styleId="xl126">
    <w:name w:val="xl126"/>
    <w:basedOn w:val="Normal"/>
    <w:rsid w:val="007C4FEB"/>
    <w:pPr>
      <w:pBdr>
        <w:left w:val="single" w:sz="4" w:space="0" w:color="auto"/>
        <w:right w:val="single" w:sz="4" w:space="0" w:color="auto"/>
      </w:pBdr>
      <w:spacing w:before="100" w:beforeAutospacing="1" w:after="100" w:afterAutospacing="1" w:line="240" w:lineRule="auto"/>
      <w:jc w:val="left"/>
    </w:pPr>
    <w:rPr>
      <w:rFonts w:ascii="Times New Roman" w:eastAsia="Times New Roman" w:hAnsi="Times New Roman"/>
      <w:sz w:val="24"/>
      <w:szCs w:val="24"/>
      <w:lang w:val="fr-FR" w:eastAsia="fr-FR"/>
    </w:rPr>
  </w:style>
  <w:style w:type="paragraph" w:customStyle="1" w:styleId="xl127">
    <w:name w:val="xl127"/>
    <w:basedOn w:val="Normal"/>
    <w:rsid w:val="007C4FEB"/>
    <w:pPr>
      <w:pBdr>
        <w:left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sz w:val="16"/>
      <w:szCs w:val="16"/>
      <w:lang w:val="fr-FR" w:eastAsia="fr-FR"/>
    </w:rPr>
  </w:style>
  <w:style w:type="paragraph" w:customStyle="1" w:styleId="xl128">
    <w:name w:val="xl128"/>
    <w:basedOn w:val="Normal"/>
    <w:rsid w:val="007C4FEB"/>
    <w:pPr>
      <w:pBdr>
        <w:left w:val="single" w:sz="4" w:space="0" w:color="auto"/>
        <w:right w:val="single" w:sz="4" w:space="0" w:color="auto"/>
      </w:pBdr>
      <w:spacing w:before="100" w:beforeAutospacing="1" w:after="100" w:afterAutospacing="1" w:line="240" w:lineRule="auto"/>
      <w:jc w:val="left"/>
      <w:textAlignment w:val="top"/>
    </w:pPr>
    <w:rPr>
      <w:rFonts w:ascii="Times New Roman" w:eastAsia="Times New Roman" w:hAnsi="Times New Roman"/>
      <w:sz w:val="24"/>
      <w:szCs w:val="24"/>
      <w:lang w:val="fr-FR" w:eastAsia="fr-FR"/>
    </w:rPr>
  </w:style>
  <w:style w:type="paragraph" w:customStyle="1" w:styleId="xl129">
    <w:name w:val="xl129"/>
    <w:basedOn w:val="Normal"/>
    <w:rsid w:val="007C4FEB"/>
    <w:pPr>
      <w:pBdr>
        <w:left w:val="single" w:sz="4" w:space="0" w:color="auto"/>
        <w:right w:val="single" w:sz="4" w:space="0" w:color="auto"/>
      </w:pBdr>
      <w:spacing w:before="100" w:beforeAutospacing="1" w:after="100" w:afterAutospacing="1" w:line="240" w:lineRule="auto"/>
      <w:jc w:val="left"/>
    </w:pPr>
    <w:rPr>
      <w:rFonts w:ascii="Times New Roman" w:eastAsia="Times New Roman" w:hAnsi="Times New Roman"/>
      <w:sz w:val="16"/>
      <w:szCs w:val="16"/>
      <w:lang w:val="fr-FR" w:eastAsia="fr-FR"/>
    </w:rPr>
  </w:style>
  <w:style w:type="paragraph" w:customStyle="1" w:styleId="xl130">
    <w:name w:val="xl130"/>
    <w:basedOn w:val="Normal"/>
    <w:rsid w:val="007C4FEB"/>
    <w:pPr>
      <w:pBdr>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sz w:val="24"/>
      <w:szCs w:val="24"/>
      <w:lang w:val="fr-FR" w:eastAsia="fr-FR"/>
    </w:rPr>
  </w:style>
  <w:style w:type="paragraph" w:customStyle="1" w:styleId="font0">
    <w:name w:val="font0"/>
    <w:basedOn w:val="Normal"/>
    <w:rsid w:val="00AD5F85"/>
    <w:pPr>
      <w:spacing w:before="100" w:beforeAutospacing="1" w:after="100" w:afterAutospacing="1" w:line="240" w:lineRule="auto"/>
      <w:jc w:val="left"/>
    </w:pPr>
    <w:rPr>
      <w:rFonts w:eastAsia="Times New Roman"/>
      <w:color w:val="000000"/>
      <w:lang w:val="fr-FR" w:eastAsia="fr-FR"/>
    </w:rPr>
  </w:style>
  <w:style w:type="paragraph" w:customStyle="1" w:styleId="font6">
    <w:name w:val="font6"/>
    <w:basedOn w:val="Normal"/>
    <w:rsid w:val="00AD5F85"/>
    <w:pPr>
      <w:spacing w:before="100" w:beforeAutospacing="1" w:after="100" w:afterAutospacing="1" w:line="240" w:lineRule="auto"/>
      <w:jc w:val="left"/>
    </w:pPr>
    <w:rPr>
      <w:rFonts w:eastAsia="Times New Roman"/>
      <w:color w:val="000000"/>
      <w:sz w:val="18"/>
      <w:szCs w:val="18"/>
      <w:lang w:val="fr-FR" w:eastAsia="fr-FR"/>
    </w:rPr>
  </w:style>
  <w:style w:type="character" w:customStyle="1" w:styleId="bookauthor">
    <w:name w:val="bookauthor"/>
    <w:basedOn w:val="Policepardfaut"/>
    <w:rsid w:val="001B5295"/>
  </w:style>
  <w:style w:type="character" w:customStyle="1" w:styleId="bookyear">
    <w:name w:val="bookyear"/>
    <w:basedOn w:val="Policepardfaut"/>
    <w:rsid w:val="001B5295"/>
  </w:style>
  <w:style w:type="character" w:customStyle="1" w:styleId="booktitle1">
    <w:name w:val="booktitle1"/>
    <w:basedOn w:val="Policepardfaut"/>
    <w:rsid w:val="001B5295"/>
    <w:rPr>
      <w:b/>
      <w:bCs/>
    </w:rPr>
  </w:style>
  <w:style w:type="character" w:customStyle="1" w:styleId="bookfieldname">
    <w:name w:val="bookfieldname"/>
    <w:basedOn w:val="Policepardfaut"/>
    <w:rsid w:val="001B5295"/>
  </w:style>
  <w:style w:type="character" w:customStyle="1" w:styleId="bookpublisher">
    <w:name w:val="bookpublisher"/>
    <w:basedOn w:val="Policepardfaut"/>
    <w:rsid w:val="001B5295"/>
  </w:style>
  <w:style w:type="character" w:customStyle="1" w:styleId="bookdate">
    <w:name w:val="bookdate"/>
    <w:basedOn w:val="Policepardfaut"/>
    <w:rsid w:val="001B5295"/>
  </w:style>
  <w:style w:type="character" w:customStyle="1" w:styleId="bookpages">
    <w:name w:val="bookpages"/>
    <w:basedOn w:val="Policepardfaut"/>
    <w:rsid w:val="001B5295"/>
  </w:style>
  <w:style w:type="character" w:customStyle="1" w:styleId="bookisbn">
    <w:name w:val="bookisbn"/>
    <w:basedOn w:val="Policepardfaut"/>
    <w:rsid w:val="001B5295"/>
  </w:style>
  <w:style w:type="paragraph" w:customStyle="1" w:styleId="Stand-alonebasic">
    <w:name w:val="Stand-alone basic"/>
    <w:rsid w:val="00AB3500"/>
    <w:pPr>
      <w:keepLines/>
      <w:widowControl w:val="0"/>
      <w:suppressAutoHyphens/>
    </w:pPr>
    <w:rPr>
      <w:rFonts w:ascii="Arial" w:eastAsia="MS Mincho" w:hAnsi="Arial"/>
      <w:noProof/>
      <w:sz w:val="18"/>
      <w:lang w:val="en-US" w:eastAsia="en-US"/>
    </w:rPr>
  </w:style>
  <w:style w:type="character" w:styleId="Numrodepage">
    <w:name w:val="page number"/>
    <w:basedOn w:val="Policepardfaut"/>
    <w:rsid w:val="005D2C4C"/>
  </w:style>
  <w:style w:type="paragraph" w:customStyle="1" w:styleId="En-tte1">
    <w:name w:val="En-tête1"/>
    <w:basedOn w:val="Cells"/>
    <w:rsid w:val="005D2C4C"/>
    <w:pPr>
      <w:tabs>
        <w:tab w:val="right" w:pos="24472"/>
      </w:tabs>
    </w:pPr>
  </w:style>
  <w:style w:type="paragraph" w:customStyle="1" w:styleId="Pieddepage1">
    <w:name w:val="Pied de page1"/>
    <w:basedOn w:val="Cells"/>
    <w:rsid w:val="005D2C4C"/>
    <w:pPr>
      <w:tabs>
        <w:tab w:val="right" w:pos="24472"/>
      </w:tabs>
    </w:pPr>
  </w:style>
  <w:style w:type="paragraph" w:customStyle="1" w:styleId="Default">
    <w:name w:val="Default"/>
    <w:rsid w:val="000920FF"/>
    <w:pPr>
      <w:autoSpaceDE w:val="0"/>
      <w:autoSpaceDN w:val="0"/>
      <w:adjustRightInd w:val="0"/>
    </w:pPr>
    <w:rPr>
      <w:rFonts w:ascii="Nimbus Sans L" w:hAnsi="Nimbus Sans L" w:cs="Nimbus Sans L"/>
      <w:color w:val="000000"/>
      <w:sz w:val="24"/>
      <w:szCs w:val="24"/>
    </w:rPr>
  </w:style>
  <w:style w:type="character" w:styleId="Titredulivre">
    <w:name w:val="Book Title"/>
    <w:uiPriority w:val="33"/>
    <w:qFormat/>
    <w:rsid w:val="00441B82"/>
  </w:style>
  <w:style w:type="paragraph" w:styleId="Sansinterligne">
    <w:name w:val="No Spacing"/>
    <w:uiPriority w:val="1"/>
    <w:qFormat/>
    <w:rsid w:val="00390B2C"/>
    <w:pPr>
      <w:jc w:val="both"/>
    </w:pPr>
    <w:rPr>
      <w:rFonts w:ascii="Arial" w:hAnsi="Arial"/>
      <w:b/>
      <w:sz w:val="22"/>
      <w:szCs w:val="22"/>
      <w:lang w:val="en-GB" w:eastAsia="en-US"/>
    </w:rPr>
  </w:style>
  <w:style w:type="paragraph" w:customStyle="1" w:styleId="Lgende1">
    <w:name w:val="Légende1"/>
    <w:basedOn w:val="Normal"/>
    <w:next w:val="Normal"/>
    <w:rsid w:val="00140CA1"/>
    <w:pPr>
      <w:suppressAutoHyphens/>
      <w:spacing w:before="120" w:after="120" w:line="240" w:lineRule="auto"/>
      <w:jc w:val="center"/>
    </w:pPr>
    <w:rPr>
      <w:rFonts w:eastAsia="Times New Roman"/>
      <w:b/>
      <w:sz w:val="20"/>
      <w:szCs w:val="20"/>
      <w:lang w:eastAsia="ar-SA"/>
    </w:rPr>
  </w:style>
  <w:style w:type="paragraph" w:styleId="Explorateurdedocuments">
    <w:name w:val="Document Map"/>
    <w:basedOn w:val="Normal"/>
    <w:link w:val="ExplorateurdedocumentsCar"/>
    <w:semiHidden/>
    <w:unhideWhenUsed/>
    <w:rsid w:val="003D3D5E"/>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D3D5E"/>
    <w:rPr>
      <w:rFonts w:ascii="Tahoma" w:hAnsi="Tahoma" w:cs="Tahoma"/>
      <w:sz w:val="16"/>
      <w:szCs w:val="16"/>
      <w:lang w:val="en-GB" w:eastAsia="en-US"/>
    </w:rPr>
  </w:style>
  <w:style w:type="character" w:customStyle="1" w:styleId="Code">
    <w:name w:val="Code"/>
    <w:basedOn w:val="Policepardfaut"/>
    <w:uiPriority w:val="1"/>
    <w:qFormat/>
    <w:rsid w:val="00D61C12"/>
    <w:rPr>
      <w:rFonts w:ascii="Courier New" w:hAnsi="Courier New" w:cs="Courier New"/>
      <w:sz w:val="20"/>
      <w:szCs w:val="20"/>
    </w:rPr>
  </w:style>
  <w:style w:type="paragraph" w:customStyle="1" w:styleId="Figure">
    <w:name w:val="Figure"/>
    <w:basedOn w:val="Lgende"/>
    <w:next w:val="Normal"/>
    <w:uiPriority w:val="99"/>
    <w:rsid w:val="00F35FE2"/>
    <w:pPr>
      <w:spacing w:before="120" w:after="0" w:line="240" w:lineRule="auto"/>
    </w:pPr>
    <w:rPr>
      <w:rFonts w:cs="Arial"/>
      <w:bCs w:val="0"/>
      <w:sz w:val="22"/>
      <w:szCs w:val="22"/>
    </w:rPr>
  </w:style>
  <w:style w:type="character" w:customStyle="1" w:styleId="FootnoteCharacters">
    <w:name w:val="Footnote Characters"/>
    <w:basedOn w:val="Policepardfaut"/>
    <w:rsid w:val="00F35FE2"/>
    <w:rPr>
      <w:vertAlign w:val="superscript"/>
    </w:rPr>
  </w:style>
  <w:style w:type="character" w:customStyle="1" w:styleId="Appelnotedebasdep1">
    <w:name w:val="Appel note de bas de p.1"/>
    <w:basedOn w:val="Policepardfaut"/>
    <w:rsid w:val="00F35FE2"/>
    <w:rPr>
      <w:vertAlign w:val="superscript"/>
    </w:rPr>
  </w:style>
  <w:style w:type="paragraph" w:styleId="Sous-titre">
    <w:name w:val="Subtitle"/>
    <w:basedOn w:val="Normal"/>
    <w:next w:val="Normal"/>
    <w:link w:val="Sous-titreCar"/>
    <w:uiPriority w:val="11"/>
    <w:qFormat/>
    <w:rsid w:val="00412B8A"/>
    <w:pPr>
      <w:spacing w:after="60"/>
      <w:jc w:val="center"/>
      <w:outlineLvl w:val="1"/>
    </w:pPr>
    <w:rPr>
      <w:rFonts w:ascii="Cambria" w:eastAsia="Times New Roman" w:hAnsi="Cambria"/>
      <w:sz w:val="24"/>
      <w:szCs w:val="24"/>
    </w:rPr>
  </w:style>
  <w:style w:type="character" w:customStyle="1" w:styleId="Sous-titreCar">
    <w:name w:val="Sous-titre Car"/>
    <w:basedOn w:val="Policepardfaut"/>
    <w:link w:val="Sous-titre"/>
    <w:uiPriority w:val="11"/>
    <w:rsid w:val="00412B8A"/>
    <w:rPr>
      <w:rFonts w:ascii="Cambria" w:eastAsia="Times New Roman" w:hAnsi="Cambria" w:cs="Times New Roman"/>
      <w:sz w:val="24"/>
      <w:szCs w:val="24"/>
      <w:lang w:val="en-GB" w:eastAsia="en-US"/>
    </w:rPr>
  </w:style>
  <w:style w:type="paragraph" w:customStyle="1" w:styleId="titresentetes">
    <w:name w:val="titres entetes"/>
    <w:basedOn w:val="Normal"/>
    <w:link w:val="titresentetesCar"/>
    <w:qFormat/>
    <w:rsid w:val="00437341"/>
    <w:pPr>
      <w:jc w:val="center"/>
    </w:pPr>
    <w:rPr>
      <w:b/>
      <w:caps/>
      <w:sz w:val="28"/>
      <w:szCs w:val="28"/>
      <w:u w:val="single"/>
    </w:rPr>
  </w:style>
  <w:style w:type="paragraph" w:customStyle="1" w:styleId="sous-titredoc">
    <w:name w:val="sous-titre doc"/>
    <w:basedOn w:val="Normal"/>
    <w:link w:val="sous-titredocCar"/>
    <w:qFormat/>
    <w:rsid w:val="001B165E"/>
    <w:pPr>
      <w:jc w:val="center"/>
    </w:pPr>
    <w:rPr>
      <w:rFonts w:cs="Arial"/>
      <w:b/>
      <w:color w:val="FF9900"/>
      <w:sz w:val="28"/>
      <w:szCs w:val="28"/>
    </w:rPr>
  </w:style>
  <w:style w:type="character" w:customStyle="1" w:styleId="titresentetesCar">
    <w:name w:val="titres entetes Car"/>
    <w:basedOn w:val="Policepardfaut"/>
    <w:link w:val="titresentetes"/>
    <w:rsid w:val="00437341"/>
    <w:rPr>
      <w:b/>
      <w:caps/>
      <w:sz w:val="28"/>
      <w:szCs w:val="28"/>
      <w:u w:val="single"/>
      <w:lang w:val="en-GB" w:eastAsia="en-US"/>
    </w:rPr>
  </w:style>
  <w:style w:type="paragraph" w:customStyle="1" w:styleId="listepuce1">
    <w:name w:val="liste à puce 1"/>
    <w:basedOn w:val="Normal"/>
    <w:link w:val="listepuce1Car"/>
    <w:qFormat/>
    <w:rsid w:val="00EF18B7"/>
    <w:pPr>
      <w:spacing w:after="0" w:line="360" w:lineRule="auto"/>
    </w:pPr>
  </w:style>
  <w:style w:type="character" w:customStyle="1" w:styleId="sous-titredocCar">
    <w:name w:val="sous-titre doc Car"/>
    <w:basedOn w:val="Policepardfaut"/>
    <w:link w:val="sous-titredoc"/>
    <w:rsid w:val="001B165E"/>
    <w:rPr>
      <w:rFonts w:cs="Arial"/>
      <w:b/>
      <w:color w:val="FF9900"/>
      <w:sz w:val="28"/>
      <w:szCs w:val="28"/>
      <w:lang w:val="en-GB" w:eastAsia="en-US"/>
    </w:rPr>
  </w:style>
  <w:style w:type="paragraph" w:customStyle="1" w:styleId="Text4">
    <w:name w:val="Text 4"/>
    <w:basedOn w:val="Normal"/>
    <w:semiHidden/>
    <w:rsid w:val="008313D7"/>
    <w:pPr>
      <w:tabs>
        <w:tab w:val="left" w:pos="2161"/>
      </w:tabs>
      <w:spacing w:before="120" w:after="240" w:line="240" w:lineRule="auto"/>
      <w:ind w:left="1440"/>
    </w:pPr>
    <w:rPr>
      <w:rFonts w:eastAsia="Times New Roman"/>
      <w:sz w:val="20"/>
      <w:szCs w:val="20"/>
    </w:rPr>
  </w:style>
  <w:style w:type="character" w:customStyle="1" w:styleId="listepuce1Car">
    <w:name w:val="liste à puce 1 Car"/>
    <w:basedOn w:val="Policepardfaut"/>
    <w:link w:val="listepuce1"/>
    <w:rsid w:val="00EF18B7"/>
    <w:rPr>
      <w:rFonts w:ascii="Arial" w:hAnsi="Arial"/>
      <w:sz w:val="22"/>
      <w:szCs w:val="22"/>
      <w:lang w:val="en-GB" w:eastAsia="en-US"/>
    </w:rPr>
  </w:style>
  <w:style w:type="paragraph" w:styleId="Listenumros">
    <w:name w:val="List Number"/>
    <w:basedOn w:val="Normal"/>
    <w:semiHidden/>
    <w:rsid w:val="00A50107"/>
    <w:pPr>
      <w:numPr>
        <w:numId w:val="3"/>
      </w:numPr>
      <w:spacing w:before="120" w:after="120" w:line="240" w:lineRule="auto"/>
    </w:pPr>
    <w:rPr>
      <w:rFonts w:eastAsia="Times New Roman"/>
      <w:sz w:val="20"/>
      <w:szCs w:val="20"/>
      <w:lang w:eastAsia="fr-FR"/>
    </w:rPr>
  </w:style>
  <w:style w:type="character" w:customStyle="1" w:styleId="T4Car1">
    <w:name w:val="T4 Car1"/>
    <w:aliases w:val="h4 Car1,Heading 4n Car1,H4 Car1,4 Car1,ASSET_heading4 Car1,GS_4 Car1,l4 Car1,mh1l Car1,Module heading 1 large (18 points) Car1,l41 Car1,mh1l1 Car1,Module heading 1 large (18 points)1 Car1,l42 Car1,mh1l2 Car1,EIVIS Title 4 Car,4 dash Car,d Car"/>
    <w:basedOn w:val="Policepardfaut"/>
    <w:rsid w:val="002A003F"/>
    <w:rPr>
      <w:rFonts w:ascii="Arial" w:hAnsi="Arial"/>
      <w:u w:val="single"/>
      <w:lang w:val="en-GB" w:eastAsia="en-US" w:bidi="ar-SA"/>
    </w:rPr>
  </w:style>
  <w:style w:type="paragraph" w:customStyle="1" w:styleId="HTTPCode">
    <w:name w:val="HTTP Code"/>
    <w:basedOn w:val="Normal"/>
    <w:qFormat/>
    <w:rsid w:val="002A003F"/>
    <w:pPr>
      <w:pBdr>
        <w:top w:val="single" w:sz="4" w:space="1" w:color="C4BC96"/>
        <w:left w:val="single" w:sz="4" w:space="0" w:color="C4BC96"/>
        <w:bottom w:val="single" w:sz="4" w:space="1" w:color="C4BC96"/>
        <w:right w:val="single" w:sz="4" w:space="4" w:color="C4BC96"/>
      </w:pBdr>
      <w:shd w:val="clear" w:color="auto" w:fill="EEECE1"/>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40" w:lineRule="auto"/>
      <w:ind w:left="284" w:right="425"/>
      <w:jc w:val="left"/>
    </w:pPr>
    <w:rPr>
      <w:rFonts w:ascii="Courier New" w:eastAsia="Times New Roman" w:hAnsi="Courier New" w:cs="Courier New"/>
      <w:color w:val="000000"/>
      <w:sz w:val="18"/>
      <w:szCs w:val="18"/>
      <w:lang w:val="en-US" w:eastAsia="fr-FR"/>
    </w:rPr>
  </w:style>
  <w:style w:type="character" w:customStyle="1" w:styleId="HTTPCodeCar">
    <w:name w:val="HTTP Code Car"/>
    <w:basedOn w:val="Policepardfaut"/>
    <w:rsid w:val="002A003F"/>
    <w:rPr>
      <w:rFonts w:ascii="Courier New" w:hAnsi="Courier New" w:cs="Courier New"/>
      <w:color w:val="000000"/>
      <w:sz w:val="18"/>
      <w:szCs w:val="18"/>
      <w:lang w:val="en-US" w:eastAsia="fr-FR" w:bidi="ar-SA"/>
    </w:rPr>
  </w:style>
  <w:style w:type="paragraph" w:customStyle="1" w:styleId="Parametername">
    <w:name w:val="Parameter name"/>
    <w:basedOn w:val="Normal"/>
    <w:qFormat/>
    <w:rsid w:val="002A003F"/>
    <w:pPr>
      <w:shd w:val="clear" w:color="auto" w:fill="EEECE1"/>
      <w:spacing w:after="0"/>
      <w:jc w:val="left"/>
    </w:pPr>
    <w:rPr>
      <w:rFonts w:ascii="Courier New" w:hAnsi="Courier New" w:cs="Courier New"/>
      <w:b/>
      <w:color w:val="5F497A"/>
      <w:szCs w:val="24"/>
      <w:lang w:val="fr-FR"/>
    </w:rPr>
  </w:style>
  <w:style w:type="character" w:customStyle="1" w:styleId="ParameternameCar">
    <w:name w:val="Parameter name Car"/>
    <w:basedOn w:val="Policepardfaut"/>
    <w:rsid w:val="002A003F"/>
    <w:rPr>
      <w:rFonts w:ascii="Courier New" w:eastAsia="Calibri" w:hAnsi="Courier New" w:cs="Courier New"/>
      <w:b/>
      <w:color w:val="5F497A"/>
      <w:sz w:val="22"/>
      <w:szCs w:val="24"/>
      <w:lang w:val="en-GB" w:eastAsia="en-US" w:bidi="ar-SA"/>
    </w:rPr>
  </w:style>
  <w:style w:type="paragraph" w:customStyle="1" w:styleId="InterfaceName">
    <w:name w:val="Interface Name"/>
    <w:basedOn w:val="Titre4"/>
    <w:rsid w:val="002A003F"/>
    <w:pPr>
      <w:numPr>
        <w:ilvl w:val="0"/>
        <w:numId w:val="0"/>
      </w:numPr>
      <w:spacing w:before="200" w:after="0" w:line="276" w:lineRule="auto"/>
      <w:jc w:val="left"/>
    </w:pPr>
    <w:rPr>
      <w:rFonts w:ascii="Courier New" w:hAnsi="Courier New" w:cs="Courier New"/>
      <w:b w:val="0"/>
      <w:bCs/>
      <w:i/>
      <w:iCs/>
      <w:color w:val="4F81BD"/>
      <w:szCs w:val="22"/>
      <w:u w:val="none"/>
      <w:lang w:val="fr-FR"/>
    </w:rPr>
  </w:style>
  <w:style w:type="character" w:customStyle="1" w:styleId="InterfaceNameCar">
    <w:name w:val="Interface Name Car"/>
    <w:basedOn w:val="T4Car1"/>
    <w:rsid w:val="002A003F"/>
    <w:rPr>
      <w:rFonts w:ascii="Courier New" w:hAnsi="Courier New" w:cs="Courier New"/>
      <w:sz w:val="24"/>
      <w:u w:val="single"/>
      <w:lang w:val="en-GB" w:eastAsia="en-US" w:bidi="ar-SA"/>
    </w:rPr>
  </w:style>
  <w:style w:type="paragraph" w:customStyle="1" w:styleId="Termdefinition">
    <w:name w:val="Term definition"/>
    <w:basedOn w:val="Normal"/>
    <w:rsid w:val="002A003F"/>
    <w:pPr>
      <w:autoSpaceDE w:val="0"/>
      <w:autoSpaceDN w:val="0"/>
      <w:adjustRightInd w:val="0"/>
      <w:spacing w:before="120" w:after="120" w:line="240" w:lineRule="auto"/>
      <w:ind w:left="284"/>
      <w:jc w:val="left"/>
    </w:pPr>
    <w:rPr>
      <w:rFonts w:cs="URWPalladioL-Roma"/>
      <w:lang w:val="en-US" w:eastAsia="fr-FR"/>
    </w:rPr>
  </w:style>
  <w:style w:type="character" w:customStyle="1" w:styleId="TermdefinitionCar">
    <w:name w:val="Term definition Car"/>
    <w:basedOn w:val="Policepardfaut"/>
    <w:rsid w:val="002A003F"/>
    <w:rPr>
      <w:rFonts w:ascii="Calibri" w:eastAsia="Calibri" w:hAnsi="Calibri" w:cs="URWPalladioL-Roma"/>
      <w:sz w:val="22"/>
      <w:szCs w:val="22"/>
      <w:lang w:val="en-US" w:eastAsia="fr-FR" w:bidi="ar-SA"/>
    </w:rPr>
  </w:style>
  <w:style w:type="paragraph" w:styleId="PrformatHTML">
    <w:name w:val="HTML Preformatted"/>
    <w:basedOn w:val="Normal"/>
    <w:link w:val="PrformatHTMLCar"/>
    <w:unhideWhenUsed/>
    <w:rsid w:val="002A00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fr-FR" w:eastAsia="fr-FR"/>
    </w:rPr>
  </w:style>
  <w:style w:type="character" w:customStyle="1" w:styleId="PrformatHTMLCar">
    <w:name w:val="Préformaté HTML Car"/>
    <w:basedOn w:val="Policepardfaut"/>
    <w:link w:val="PrformatHTML"/>
    <w:rsid w:val="002A003F"/>
    <w:rPr>
      <w:rFonts w:ascii="Courier New" w:eastAsia="Times New Roman" w:hAnsi="Courier New" w:cs="Courier New"/>
    </w:rPr>
  </w:style>
  <w:style w:type="character" w:customStyle="1" w:styleId="CarCar">
    <w:name w:val="Car Car"/>
    <w:basedOn w:val="Policepardfaut"/>
    <w:rsid w:val="002A003F"/>
    <w:rPr>
      <w:rFonts w:ascii="Courier New" w:hAnsi="Courier New" w:cs="Courier New"/>
      <w:lang w:val="fr-FR" w:eastAsia="fr-FR" w:bidi="ar-SA"/>
    </w:rPr>
  </w:style>
  <w:style w:type="paragraph" w:customStyle="1" w:styleId="StylePuce">
    <w:name w:val="Style Puce"/>
    <w:basedOn w:val="Normal"/>
    <w:qFormat/>
    <w:rsid w:val="002A003F"/>
    <w:pPr>
      <w:tabs>
        <w:tab w:val="num" w:pos="360"/>
      </w:tabs>
      <w:spacing w:after="0" w:line="240" w:lineRule="auto"/>
      <w:ind w:left="360" w:hanging="360"/>
      <w:jc w:val="left"/>
    </w:pPr>
    <w:rPr>
      <w:lang w:val="fr-FR"/>
    </w:rPr>
  </w:style>
  <w:style w:type="character" w:customStyle="1" w:styleId="StylePuceCar">
    <w:name w:val="Style Puce Car"/>
    <w:basedOn w:val="Policepardfaut"/>
    <w:rsid w:val="002A003F"/>
    <w:rPr>
      <w:rFonts w:ascii="Calibri" w:eastAsia="Calibri" w:hAnsi="Calibri"/>
      <w:sz w:val="22"/>
      <w:szCs w:val="22"/>
      <w:lang w:val="en-GB" w:eastAsia="en-US" w:bidi="ar-SA"/>
    </w:rPr>
  </w:style>
  <w:style w:type="paragraph" w:customStyle="1" w:styleId="xl24">
    <w:name w:val="xl24"/>
    <w:basedOn w:val="Normal"/>
    <w:rsid w:val="002A003F"/>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left"/>
    </w:pPr>
    <w:rPr>
      <w:rFonts w:ascii="Arial Unicode MS" w:eastAsia="Arial Unicode MS" w:hAnsi="Arial Unicode MS" w:cs="Arial Unicode MS"/>
      <w:b/>
      <w:bCs/>
      <w:sz w:val="24"/>
      <w:szCs w:val="24"/>
      <w:lang w:val="fr-FR" w:eastAsia="fr-FR"/>
    </w:rPr>
  </w:style>
  <w:style w:type="character" w:customStyle="1" w:styleId="CarCar1">
    <w:name w:val="Car Car1"/>
    <w:basedOn w:val="Policepardfaut"/>
    <w:rsid w:val="002A003F"/>
    <w:rPr>
      <w:rFonts w:ascii="Courier New" w:eastAsia="Times New Roman" w:hAnsi="Courier New" w:cs="Courier New"/>
    </w:rPr>
  </w:style>
  <w:style w:type="paragraph" w:customStyle="1" w:styleId="xl25">
    <w:name w:val="xl25"/>
    <w:basedOn w:val="Normal"/>
    <w:rsid w:val="002A003F"/>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left"/>
    </w:pPr>
    <w:rPr>
      <w:rFonts w:ascii="Arial Unicode MS" w:eastAsia="Arial Unicode MS" w:hAnsi="Arial Unicode MS" w:cs="Arial Unicode MS"/>
      <w:sz w:val="24"/>
      <w:szCs w:val="24"/>
      <w:lang w:val="fr-FR" w:eastAsia="fr-FR"/>
    </w:rPr>
  </w:style>
  <w:style w:type="paragraph" w:customStyle="1" w:styleId="xl26">
    <w:name w:val="xl26"/>
    <w:basedOn w:val="Normal"/>
    <w:rsid w:val="002A003F"/>
    <w:pPr>
      <w:pBdr>
        <w:top w:val="single" w:sz="4" w:space="0" w:color="000000"/>
        <w:left w:val="single" w:sz="4" w:space="0" w:color="000000"/>
        <w:bottom w:val="single" w:sz="4" w:space="0" w:color="000000"/>
        <w:right w:val="single" w:sz="4" w:space="0" w:color="000000"/>
      </w:pBdr>
      <w:shd w:val="clear" w:color="CCFFFF" w:fill="CCFFCC"/>
      <w:spacing w:before="100" w:beforeAutospacing="1" w:after="100" w:afterAutospacing="1" w:line="240" w:lineRule="auto"/>
      <w:jc w:val="left"/>
    </w:pPr>
    <w:rPr>
      <w:rFonts w:ascii="Arial Unicode MS" w:eastAsia="Arial Unicode MS" w:hAnsi="Arial Unicode MS" w:cs="Arial Unicode MS"/>
      <w:sz w:val="24"/>
      <w:szCs w:val="24"/>
      <w:lang w:val="fr-FR" w:eastAsia="fr-FR"/>
    </w:rPr>
  </w:style>
  <w:style w:type="paragraph" w:customStyle="1" w:styleId="xl27">
    <w:name w:val="xl27"/>
    <w:basedOn w:val="Normal"/>
    <w:rsid w:val="002A003F"/>
    <w:pPr>
      <w:pBdr>
        <w:top w:val="single" w:sz="4" w:space="0" w:color="000000"/>
        <w:left w:val="single" w:sz="4" w:space="0" w:color="000000"/>
        <w:bottom w:val="single" w:sz="4" w:space="0" w:color="000000"/>
        <w:right w:val="single" w:sz="4" w:space="0" w:color="000000"/>
      </w:pBdr>
      <w:shd w:val="clear" w:color="C0C0C0" w:fill="FFCC99"/>
      <w:spacing w:before="100" w:beforeAutospacing="1" w:after="100" w:afterAutospacing="1" w:line="240" w:lineRule="auto"/>
      <w:jc w:val="left"/>
    </w:pPr>
    <w:rPr>
      <w:rFonts w:ascii="Arial Unicode MS" w:eastAsia="Arial Unicode MS" w:hAnsi="Arial Unicode MS" w:cs="Arial Unicode MS"/>
      <w:sz w:val="24"/>
      <w:szCs w:val="24"/>
      <w:lang w:val="fr-FR" w:eastAsia="fr-FR"/>
    </w:rPr>
  </w:style>
  <w:style w:type="paragraph" w:customStyle="1" w:styleId="xl28">
    <w:name w:val="xl28"/>
    <w:basedOn w:val="Normal"/>
    <w:rsid w:val="002A003F"/>
    <w:pPr>
      <w:pBdr>
        <w:top w:val="single" w:sz="4" w:space="0" w:color="000000"/>
        <w:bottom w:val="single" w:sz="4" w:space="0" w:color="000000"/>
      </w:pBdr>
      <w:spacing w:before="100" w:beforeAutospacing="1" w:after="100" w:afterAutospacing="1" w:line="240" w:lineRule="auto"/>
      <w:jc w:val="left"/>
    </w:pPr>
    <w:rPr>
      <w:rFonts w:ascii="Arial Unicode MS" w:eastAsia="Arial Unicode MS" w:hAnsi="Arial Unicode MS" w:cs="Arial Unicode MS"/>
      <w:sz w:val="24"/>
      <w:szCs w:val="24"/>
      <w:lang w:val="fr-FR" w:eastAsia="fr-FR"/>
    </w:rPr>
  </w:style>
  <w:style w:type="paragraph" w:customStyle="1" w:styleId="xl29">
    <w:name w:val="xl29"/>
    <w:basedOn w:val="Normal"/>
    <w:rsid w:val="002A003F"/>
    <w:pPr>
      <w:pBdr>
        <w:top w:val="single" w:sz="4" w:space="0" w:color="000000"/>
        <w:left w:val="single" w:sz="4" w:space="0" w:color="000000"/>
        <w:right w:val="single" w:sz="4" w:space="0" w:color="000000"/>
      </w:pBdr>
      <w:spacing w:before="100" w:beforeAutospacing="1" w:after="100" w:afterAutospacing="1" w:line="240" w:lineRule="auto"/>
      <w:jc w:val="left"/>
      <w:textAlignment w:val="top"/>
    </w:pPr>
    <w:rPr>
      <w:rFonts w:ascii="Arial Unicode MS" w:eastAsia="Arial Unicode MS" w:hAnsi="Arial Unicode MS" w:cs="Arial Unicode MS"/>
      <w:sz w:val="24"/>
      <w:szCs w:val="24"/>
      <w:lang w:val="fr-FR" w:eastAsia="fr-FR"/>
    </w:rPr>
  </w:style>
  <w:style w:type="paragraph" w:customStyle="1" w:styleId="xl30">
    <w:name w:val="xl30"/>
    <w:basedOn w:val="Normal"/>
    <w:rsid w:val="002A003F"/>
    <w:pPr>
      <w:pBdr>
        <w:left w:val="single" w:sz="4" w:space="0" w:color="000000"/>
        <w:right w:val="single" w:sz="4" w:space="0" w:color="000000"/>
      </w:pBdr>
      <w:spacing w:before="100" w:beforeAutospacing="1" w:after="100" w:afterAutospacing="1" w:line="240" w:lineRule="auto"/>
      <w:jc w:val="left"/>
      <w:textAlignment w:val="top"/>
    </w:pPr>
    <w:rPr>
      <w:rFonts w:ascii="Arial Unicode MS" w:eastAsia="Arial Unicode MS" w:hAnsi="Arial Unicode MS" w:cs="Arial Unicode MS"/>
      <w:sz w:val="24"/>
      <w:szCs w:val="24"/>
      <w:lang w:val="fr-FR" w:eastAsia="fr-FR"/>
    </w:rPr>
  </w:style>
  <w:style w:type="paragraph" w:customStyle="1" w:styleId="xl31">
    <w:name w:val="xl31"/>
    <w:basedOn w:val="Normal"/>
    <w:rsid w:val="002A003F"/>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left"/>
    </w:pPr>
    <w:rPr>
      <w:rFonts w:ascii="Arial Unicode MS" w:eastAsia="Arial Unicode MS" w:hAnsi="Arial Unicode MS" w:cs="Arial Unicode MS"/>
      <w:sz w:val="24"/>
      <w:szCs w:val="24"/>
      <w:lang w:val="fr-FR" w:eastAsia="fr-FR"/>
    </w:rPr>
  </w:style>
  <w:style w:type="paragraph" w:customStyle="1" w:styleId="xl32">
    <w:name w:val="xl32"/>
    <w:basedOn w:val="Normal"/>
    <w:rsid w:val="002A003F"/>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left"/>
      <w:textAlignment w:val="top"/>
    </w:pPr>
    <w:rPr>
      <w:rFonts w:ascii="Arial Unicode MS" w:eastAsia="Arial Unicode MS" w:hAnsi="Arial Unicode MS" w:cs="Arial Unicode MS"/>
      <w:sz w:val="24"/>
      <w:szCs w:val="24"/>
      <w:lang w:val="fr-FR" w:eastAsia="fr-FR"/>
    </w:rPr>
  </w:style>
  <w:style w:type="paragraph" w:customStyle="1" w:styleId="xl33">
    <w:name w:val="xl33"/>
    <w:basedOn w:val="Normal"/>
    <w:rsid w:val="002A003F"/>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left"/>
    </w:pPr>
    <w:rPr>
      <w:rFonts w:ascii="Arial Unicode MS" w:eastAsia="Arial Unicode MS" w:hAnsi="Arial Unicode MS" w:cs="Arial Unicode MS"/>
      <w:sz w:val="24"/>
      <w:szCs w:val="24"/>
      <w:lang w:val="fr-FR" w:eastAsia="fr-FR"/>
    </w:rPr>
  </w:style>
  <w:style w:type="paragraph" w:customStyle="1" w:styleId="xl34">
    <w:name w:val="xl34"/>
    <w:basedOn w:val="Normal"/>
    <w:rsid w:val="002A003F"/>
    <w:pPr>
      <w:pBdr>
        <w:top w:val="single" w:sz="4" w:space="0" w:color="000000"/>
        <w:left w:val="single" w:sz="4" w:space="0" w:color="000000"/>
        <w:bottom w:val="single" w:sz="4" w:space="0" w:color="000000"/>
      </w:pBdr>
      <w:shd w:val="clear" w:color="CCFFFF" w:fill="E6E6FF"/>
      <w:spacing w:before="100" w:beforeAutospacing="1" w:after="100" w:afterAutospacing="1" w:line="240" w:lineRule="auto"/>
      <w:jc w:val="left"/>
    </w:pPr>
    <w:rPr>
      <w:rFonts w:ascii="Arial Unicode MS" w:eastAsia="Arial Unicode MS" w:hAnsi="Arial Unicode MS" w:cs="Arial Unicode MS"/>
      <w:b/>
      <w:bCs/>
      <w:sz w:val="24"/>
      <w:szCs w:val="24"/>
      <w:lang w:val="fr-FR" w:eastAsia="fr-FR"/>
    </w:rPr>
  </w:style>
  <w:style w:type="paragraph" w:customStyle="1" w:styleId="xl35">
    <w:name w:val="xl35"/>
    <w:basedOn w:val="Normal"/>
    <w:rsid w:val="002A003F"/>
    <w:pPr>
      <w:pBdr>
        <w:top w:val="single" w:sz="4" w:space="0" w:color="000000"/>
        <w:left w:val="single" w:sz="4" w:space="0" w:color="000000"/>
        <w:bottom w:val="single" w:sz="4" w:space="0" w:color="000000"/>
      </w:pBdr>
      <w:spacing w:before="100" w:beforeAutospacing="1" w:after="100" w:afterAutospacing="1" w:line="240" w:lineRule="auto"/>
      <w:jc w:val="left"/>
    </w:pPr>
    <w:rPr>
      <w:rFonts w:ascii="Arial Unicode MS" w:eastAsia="Arial Unicode MS" w:hAnsi="Arial Unicode MS" w:cs="Arial Unicode MS"/>
      <w:b/>
      <w:bCs/>
      <w:sz w:val="24"/>
      <w:szCs w:val="24"/>
      <w:lang w:val="fr-FR" w:eastAsia="fr-FR"/>
    </w:rPr>
  </w:style>
  <w:style w:type="paragraph" w:customStyle="1" w:styleId="xl36">
    <w:name w:val="xl36"/>
    <w:basedOn w:val="Normal"/>
    <w:rsid w:val="002A003F"/>
    <w:pPr>
      <w:pBdr>
        <w:top w:val="single" w:sz="4" w:space="0" w:color="000000"/>
        <w:bottom w:val="single" w:sz="4" w:space="0" w:color="000000"/>
      </w:pBdr>
      <w:spacing w:before="100" w:beforeAutospacing="1" w:after="100" w:afterAutospacing="1" w:line="240" w:lineRule="auto"/>
      <w:jc w:val="left"/>
    </w:pPr>
    <w:rPr>
      <w:rFonts w:ascii="Arial Unicode MS" w:eastAsia="Arial Unicode MS" w:hAnsi="Arial Unicode MS" w:cs="Arial Unicode MS"/>
      <w:i/>
      <w:iCs/>
      <w:sz w:val="24"/>
      <w:szCs w:val="24"/>
      <w:lang w:val="fr-FR" w:eastAsia="fr-FR"/>
    </w:rPr>
  </w:style>
  <w:style w:type="paragraph" w:customStyle="1" w:styleId="xl37">
    <w:name w:val="xl37"/>
    <w:basedOn w:val="Normal"/>
    <w:rsid w:val="002A003F"/>
    <w:pPr>
      <w:pBdr>
        <w:top w:val="single" w:sz="4" w:space="0" w:color="000000"/>
        <w:bottom w:val="single" w:sz="4" w:space="0" w:color="000000"/>
        <w:right w:val="single" w:sz="4" w:space="0" w:color="000000"/>
      </w:pBdr>
      <w:spacing w:before="100" w:beforeAutospacing="1" w:after="100" w:afterAutospacing="1" w:line="240" w:lineRule="auto"/>
      <w:jc w:val="left"/>
      <w:textAlignment w:val="top"/>
    </w:pPr>
    <w:rPr>
      <w:rFonts w:ascii="Arial Unicode MS" w:eastAsia="Arial Unicode MS" w:hAnsi="Arial Unicode MS" w:cs="Arial Unicode MS"/>
      <w:sz w:val="18"/>
      <w:szCs w:val="18"/>
      <w:lang w:val="fr-FR" w:eastAsia="fr-FR"/>
    </w:rPr>
  </w:style>
  <w:style w:type="paragraph" w:styleId="Listepuces">
    <w:name w:val="List Bullet"/>
    <w:basedOn w:val="Normal"/>
    <w:uiPriority w:val="99"/>
    <w:unhideWhenUsed/>
    <w:rsid w:val="0039774F"/>
    <w:pPr>
      <w:numPr>
        <w:numId w:val="7"/>
      </w:numPr>
      <w:contextualSpacing/>
    </w:pPr>
  </w:style>
  <w:style w:type="character" w:styleId="Marquedecommentaire">
    <w:name w:val="annotation reference"/>
    <w:basedOn w:val="Policepardfaut"/>
    <w:uiPriority w:val="99"/>
    <w:semiHidden/>
    <w:unhideWhenUsed/>
    <w:rsid w:val="00147D07"/>
    <w:rPr>
      <w:sz w:val="16"/>
      <w:szCs w:val="16"/>
    </w:rPr>
  </w:style>
  <w:style w:type="paragraph" w:styleId="Objetducommentaire">
    <w:name w:val="annotation subject"/>
    <w:basedOn w:val="Commentaire"/>
    <w:next w:val="Commentaire"/>
    <w:link w:val="ObjetducommentaireCar"/>
    <w:uiPriority w:val="99"/>
    <w:semiHidden/>
    <w:unhideWhenUsed/>
    <w:rsid w:val="00147D07"/>
    <w:pPr>
      <w:spacing w:before="0" w:after="200"/>
    </w:pPr>
    <w:rPr>
      <w:rFonts w:eastAsia="Calibri"/>
      <w:b/>
      <w:bCs/>
    </w:rPr>
  </w:style>
  <w:style w:type="character" w:customStyle="1" w:styleId="ObjetducommentaireCar">
    <w:name w:val="Objet du commentaire Car"/>
    <w:basedOn w:val="CommentaireCar"/>
    <w:link w:val="Objetducommentaire"/>
    <w:uiPriority w:val="99"/>
    <w:semiHidden/>
    <w:rsid w:val="00147D07"/>
    <w:rPr>
      <w:rFonts w:ascii="Arial" w:eastAsia="Times New Roman" w:hAnsi="Arial"/>
      <w:b/>
      <w:bCs/>
      <w:lang w:val="en-GB" w:eastAsia="en-US"/>
    </w:rPr>
  </w:style>
  <w:style w:type="paragraph" w:styleId="Citationintense">
    <w:name w:val="Intense Quote"/>
    <w:basedOn w:val="Normal"/>
    <w:next w:val="Normal"/>
    <w:link w:val="CitationintenseCar"/>
    <w:uiPriority w:val="30"/>
    <w:qFormat/>
    <w:rsid w:val="00904E27"/>
    <w:pPr>
      <w:pBdr>
        <w:bottom w:val="single" w:sz="4" w:space="4" w:color="4F81BD" w:themeColor="accent1"/>
      </w:pBdr>
      <w:spacing w:before="200" w:after="280"/>
      <w:ind w:right="936"/>
    </w:pPr>
    <w:rPr>
      <w:b/>
      <w:bCs/>
      <w:i/>
      <w:iCs/>
      <w:color w:val="4F81BD" w:themeColor="accent1"/>
    </w:rPr>
  </w:style>
  <w:style w:type="character" w:customStyle="1" w:styleId="CitationintenseCar">
    <w:name w:val="Citation intense Car"/>
    <w:basedOn w:val="Policepardfaut"/>
    <w:link w:val="Citationintense"/>
    <w:uiPriority w:val="30"/>
    <w:rsid w:val="00904E27"/>
    <w:rPr>
      <w:rFonts w:ascii="Arial" w:hAnsi="Arial"/>
      <w:b/>
      <w:bCs/>
      <w:i/>
      <w:iCs/>
      <w:color w:val="4F81BD" w:themeColor="accent1"/>
      <w:sz w:val="22"/>
      <w:szCs w:val="22"/>
      <w:lang w:val="en-GB" w:eastAsia="en-US"/>
    </w:rPr>
  </w:style>
  <w:style w:type="paragraph" w:styleId="Rvision">
    <w:name w:val="Revision"/>
    <w:hidden/>
    <w:uiPriority w:val="99"/>
    <w:semiHidden/>
    <w:rsid w:val="000A5893"/>
    <w:rPr>
      <w:rFonts w:ascii="Arial" w:hAnsi="Arial"/>
      <w:sz w:val="22"/>
      <w:szCs w:val="22"/>
      <w:lang w:val="en-GB" w:eastAsia="en-US"/>
    </w:rPr>
  </w:style>
  <w:style w:type="character" w:customStyle="1" w:styleId="hps">
    <w:name w:val="hps"/>
    <w:basedOn w:val="Policepardfaut"/>
    <w:rsid w:val="00F872FD"/>
  </w:style>
  <w:style w:type="character" w:customStyle="1" w:styleId="st">
    <w:name w:val="st"/>
    <w:basedOn w:val="Policepardfaut"/>
    <w:rsid w:val="00DB72DD"/>
  </w:style>
  <w:style w:type="character" w:customStyle="1" w:styleId="shorttext">
    <w:name w:val="short_text"/>
    <w:basedOn w:val="Policepardfaut"/>
    <w:rsid w:val="00C623B2"/>
  </w:style>
  <w:style w:type="paragraph" w:styleId="Liste">
    <w:name w:val="List"/>
    <w:basedOn w:val="Normal"/>
    <w:semiHidden/>
    <w:rsid w:val="00123D56"/>
    <w:pPr>
      <w:numPr>
        <w:numId w:val="29"/>
      </w:numPr>
      <w:spacing w:before="120" w:after="120" w:line="240" w:lineRule="auto"/>
    </w:pPr>
    <w:rPr>
      <w:rFonts w:eastAsia="Times New Roman"/>
      <w:sz w:val="20"/>
      <w:szCs w:val="20"/>
      <w:lang w:eastAsia="fr-FR"/>
    </w:rPr>
  </w:style>
  <w:style w:type="character" w:styleId="DfinitionHTML">
    <w:name w:val="HTML Definition"/>
    <w:basedOn w:val="Policepardfaut"/>
    <w:semiHidden/>
    <w:rsid w:val="004F534C"/>
    <w:rPr>
      <w:i/>
      <w:iCs/>
    </w:rPr>
  </w:style>
  <w:style w:type="paragraph" w:customStyle="1" w:styleId="namef">
    <w:name w:val="namef"/>
    <w:basedOn w:val="Normal"/>
    <w:rsid w:val="00BD7524"/>
    <w:pPr>
      <w:keepNext/>
      <w:tabs>
        <w:tab w:val="left" w:pos="1080"/>
      </w:tabs>
      <w:suppressAutoHyphens/>
      <w:spacing w:before="240" w:after="60" w:line="240" w:lineRule="auto"/>
      <w:outlineLvl w:val="2"/>
    </w:pPr>
    <w:rPr>
      <w:rFonts w:ascii="Garamond" w:eastAsia="Batang" w:hAnsi="Garamond" w:cs="Arial"/>
      <w:bCs/>
      <w:i/>
      <w:caps/>
      <w:sz w:val="24"/>
      <w:lang w:val="en-US" w:eastAsia="ar-SA"/>
    </w:rPr>
  </w:style>
  <w:style w:type="character" w:customStyle="1" w:styleId="atn">
    <w:name w:val="atn"/>
    <w:basedOn w:val="Policepardfaut"/>
    <w:rsid w:val="00695270"/>
  </w:style>
  <w:style w:type="paragraph" w:styleId="Citation">
    <w:name w:val="Quote"/>
    <w:basedOn w:val="Normal"/>
    <w:next w:val="Normal"/>
    <w:link w:val="CitationCar"/>
    <w:uiPriority w:val="29"/>
    <w:qFormat/>
    <w:rsid w:val="00FB509B"/>
    <w:rPr>
      <w:i/>
      <w:iCs/>
      <w:color w:val="000000" w:themeColor="text1"/>
    </w:rPr>
  </w:style>
  <w:style w:type="character" w:customStyle="1" w:styleId="CitationCar">
    <w:name w:val="Citation Car"/>
    <w:basedOn w:val="Policepardfaut"/>
    <w:link w:val="Citation"/>
    <w:uiPriority w:val="29"/>
    <w:rsid w:val="00FB509B"/>
    <w:rPr>
      <w:rFonts w:ascii="Arial" w:hAnsi="Arial"/>
      <w:i/>
      <w:iCs/>
      <w:color w:val="000000" w:themeColor="text1"/>
      <w:sz w:val="22"/>
      <w:szCs w:val="22"/>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4515">
      <w:bodyDiv w:val="1"/>
      <w:marLeft w:val="0"/>
      <w:marRight w:val="0"/>
      <w:marTop w:val="0"/>
      <w:marBottom w:val="0"/>
      <w:divBdr>
        <w:top w:val="none" w:sz="0" w:space="0" w:color="auto"/>
        <w:left w:val="none" w:sz="0" w:space="0" w:color="auto"/>
        <w:bottom w:val="none" w:sz="0" w:space="0" w:color="auto"/>
        <w:right w:val="none" w:sz="0" w:space="0" w:color="auto"/>
      </w:divBdr>
    </w:div>
    <w:div w:id="31804498">
      <w:bodyDiv w:val="1"/>
      <w:marLeft w:val="0"/>
      <w:marRight w:val="0"/>
      <w:marTop w:val="0"/>
      <w:marBottom w:val="0"/>
      <w:divBdr>
        <w:top w:val="none" w:sz="0" w:space="0" w:color="auto"/>
        <w:left w:val="none" w:sz="0" w:space="0" w:color="auto"/>
        <w:bottom w:val="none" w:sz="0" w:space="0" w:color="auto"/>
        <w:right w:val="none" w:sz="0" w:space="0" w:color="auto"/>
      </w:divBdr>
    </w:div>
    <w:div w:id="53699048">
      <w:bodyDiv w:val="1"/>
      <w:marLeft w:val="0"/>
      <w:marRight w:val="0"/>
      <w:marTop w:val="0"/>
      <w:marBottom w:val="0"/>
      <w:divBdr>
        <w:top w:val="none" w:sz="0" w:space="0" w:color="auto"/>
        <w:left w:val="none" w:sz="0" w:space="0" w:color="auto"/>
        <w:bottom w:val="none" w:sz="0" w:space="0" w:color="auto"/>
        <w:right w:val="none" w:sz="0" w:space="0" w:color="auto"/>
      </w:divBdr>
    </w:div>
    <w:div w:id="60375229">
      <w:bodyDiv w:val="1"/>
      <w:marLeft w:val="0"/>
      <w:marRight w:val="0"/>
      <w:marTop w:val="0"/>
      <w:marBottom w:val="0"/>
      <w:divBdr>
        <w:top w:val="none" w:sz="0" w:space="0" w:color="auto"/>
        <w:left w:val="none" w:sz="0" w:space="0" w:color="auto"/>
        <w:bottom w:val="none" w:sz="0" w:space="0" w:color="auto"/>
        <w:right w:val="none" w:sz="0" w:space="0" w:color="auto"/>
      </w:divBdr>
    </w:div>
    <w:div w:id="64844979">
      <w:bodyDiv w:val="1"/>
      <w:marLeft w:val="0"/>
      <w:marRight w:val="0"/>
      <w:marTop w:val="0"/>
      <w:marBottom w:val="0"/>
      <w:divBdr>
        <w:top w:val="none" w:sz="0" w:space="0" w:color="auto"/>
        <w:left w:val="none" w:sz="0" w:space="0" w:color="auto"/>
        <w:bottom w:val="none" w:sz="0" w:space="0" w:color="auto"/>
        <w:right w:val="none" w:sz="0" w:space="0" w:color="auto"/>
      </w:divBdr>
    </w:div>
    <w:div w:id="65078497">
      <w:bodyDiv w:val="1"/>
      <w:marLeft w:val="0"/>
      <w:marRight w:val="0"/>
      <w:marTop w:val="0"/>
      <w:marBottom w:val="0"/>
      <w:divBdr>
        <w:top w:val="none" w:sz="0" w:space="0" w:color="auto"/>
        <w:left w:val="none" w:sz="0" w:space="0" w:color="auto"/>
        <w:bottom w:val="none" w:sz="0" w:space="0" w:color="auto"/>
        <w:right w:val="none" w:sz="0" w:space="0" w:color="auto"/>
      </w:divBdr>
    </w:div>
    <w:div w:id="70541050">
      <w:bodyDiv w:val="1"/>
      <w:marLeft w:val="0"/>
      <w:marRight w:val="0"/>
      <w:marTop w:val="0"/>
      <w:marBottom w:val="0"/>
      <w:divBdr>
        <w:top w:val="none" w:sz="0" w:space="0" w:color="auto"/>
        <w:left w:val="none" w:sz="0" w:space="0" w:color="auto"/>
        <w:bottom w:val="none" w:sz="0" w:space="0" w:color="auto"/>
        <w:right w:val="none" w:sz="0" w:space="0" w:color="auto"/>
      </w:divBdr>
    </w:div>
    <w:div w:id="72506559">
      <w:bodyDiv w:val="1"/>
      <w:marLeft w:val="0"/>
      <w:marRight w:val="0"/>
      <w:marTop w:val="0"/>
      <w:marBottom w:val="0"/>
      <w:divBdr>
        <w:top w:val="none" w:sz="0" w:space="0" w:color="auto"/>
        <w:left w:val="none" w:sz="0" w:space="0" w:color="auto"/>
        <w:bottom w:val="none" w:sz="0" w:space="0" w:color="auto"/>
        <w:right w:val="none" w:sz="0" w:space="0" w:color="auto"/>
      </w:divBdr>
    </w:div>
    <w:div w:id="79720483">
      <w:bodyDiv w:val="1"/>
      <w:marLeft w:val="0"/>
      <w:marRight w:val="0"/>
      <w:marTop w:val="0"/>
      <w:marBottom w:val="0"/>
      <w:divBdr>
        <w:top w:val="none" w:sz="0" w:space="0" w:color="auto"/>
        <w:left w:val="none" w:sz="0" w:space="0" w:color="auto"/>
        <w:bottom w:val="none" w:sz="0" w:space="0" w:color="auto"/>
        <w:right w:val="none" w:sz="0" w:space="0" w:color="auto"/>
      </w:divBdr>
    </w:div>
    <w:div w:id="84815082">
      <w:bodyDiv w:val="1"/>
      <w:marLeft w:val="0"/>
      <w:marRight w:val="0"/>
      <w:marTop w:val="0"/>
      <w:marBottom w:val="0"/>
      <w:divBdr>
        <w:top w:val="none" w:sz="0" w:space="0" w:color="auto"/>
        <w:left w:val="none" w:sz="0" w:space="0" w:color="auto"/>
        <w:bottom w:val="none" w:sz="0" w:space="0" w:color="auto"/>
        <w:right w:val="none" w:sz="0" w:space="0" w:color="auto"/>
      </w:divBdr>
    </w:div>
    <w:div w:id="85736650">
      <w:bodyDiv w:val="1"/>
      <w:marLeft w:val="0"/>
      <w:marRight w:val="0"/>
      <w:marTop w:val="0"/>
      <w:marBottom w:val="0"/>
      <w:divBdr>
        <w:top w:val="none" w:sz="0" w:space="0" w:color="auto"/>
        <w:left w:val="none" w:sz="0" w:space="0" w:color="auto"/>
        <w:bottom w:val="none" w:sz="0" w:space="0" w:color="auto"/>
        <w:right w:val="none" w:sz="0" w:space="0" w:color="auto"/>
      </w:divBdr>
    </w:div>
    <w:div w:id="102967987">
      <w:bodyDiv w:val="1"/>
      <w:marLeft w:val="0"/>
      <w:marRight w:val="0"/>
      <w:marTop w:val="0"/>
      <w:marBottom w:val="0"/>
      <w:divBdr>
        <w:top w:val="none" w:sz="0" w:space="0" w:color="auto"/>
        <w:left w:val="none" w:sz="0" w:space="0" w:color="auto"/>
        <w:bottom w:val="none" w:sz="0" w:space="0" w:color="auto"/>
        <w:right w:val="none" w:sz="0" w:space="0" w:color="auto"/>
      </w:divBdr>
    </w:div>
    <w:div w:id="118643837">
      <w:bodyDiv w:val="1"/>
      <w:marLeft w:val="0"/>
      <w:marRight w:val="0"/>
      <w:marTop w:val="0"/>
      <w:marBottom w:val="0"/>
      <w:divBdr>
        <w:top w:val="none" w:sz="0" w:space="0" w:color="auto"/>
        <w:left w:val="none" w:sz="0" w:space="0" w:color="auto"/>
        <w:bottom w:val="none" w:sz="0" w:space="0" w:color="auto"/>
        <w:right w:val="none" w:sz="0" w:space="0" w:color="auto"/>
      </w:divBdr>
    </w:div>
    <w:div w:id="129984028">
      <w:bodyDiv w:val="1"/>
      <w:marLeft w:val="0"/>
      <w:marRight w:val="0"/>
      <w:marTop w:val="0"/>
      <w:marBottom w:val="0"/>
      <w:divBdr>
        <w:top w:val="none" w:sz="0" w:space="0" w:color="auto"/>
        <w:left w:val="none" w:sz="0" w:space="0" w:color="auto"/>
        <w:bottom w:val="none" w:sz="0" w:space="0" w:color="auto"/>
        <w:right w:val="none" w:sz="0" w:space="0" w:color="auto"/>
      </w:divBdr>
    </w:div>
    <w:div w:id="139461417">
      <w:bodyDiv w:val="1"/>
      <w:marLeft w:val="0"/>
      <w:marRight w:val="0"/>
      <w:marTop w:val="0"/>
      <w:marBottom w:val="0"/>
      <w:divBdr>
        <w:top w:val="none" w:sz="0" w:space="0" w:color="auto"/>
        <w:left w:val="none" w:sz="0" w:space="0" w:color="auto"/>
        <w:bottom w:val="none" w:sz="0" w:space="0" w:color="auto"/>
        <w:right w:val="none" w:sz="0" w:space="0" w:color="auto"/>
      </w:divBdr>
    </w:div>
    <w:div w:id="164637042">
      <w:bodyDiv w:val="1"/>
      <w:marLeft w:val="0"/>
      <w:marRight w:val="0"/>
      <w:marTop w:val="0"/>
      <w:marBottom w:val="0"/>
      <w:divBdr>
        <w:top w:val="none" w:sz="0" w:space="0" w:color="auto"/>
        <w:left w:val="none" w:sz="0" w:space="0" w:color="auto"/>
        <w:bottom w:val="none" w:sz="0" w:space="0" w:color="auto"/>
        <w:right w:val="none" w:sz="0" w:space="0" w:color="auto"/>
      </w:divBdr>
    </w:div>
    <w:div w:id="171573685">
      <w:bodyDiv w:val="1"/>
      <w:marLeft w:val="0"/>
      <w:marRight w:val="0"/>
      <w:marTop w:val="0"/>
      <w:marBottom w:val="0"/>
      <w:divBdr>
        <w:top w:val="none" w:sz="0" w:space="0" w:color="auto"/>
        <w:left w:val="none" w:sz="0" w:space="0" w:color="auto"/>
        <w:bottom w:val="none" w:sz="0" w:space="0" w:color="auto"/>
        <w:right w:val="none" w:sz="0" w:space="0" w:color="auto"/>
      </w:divBdr>
    </w:div>
    <w:div w:id="209198013">
      <w:bodyDiv w:val="1"/>
      <w:marLeft w:val="0"/>
      <w:marRight w:val="0"/>
      <w:marTop w:val="0"/>
      <w:marBottom w:val="0"/>
      <w:divBdr>
        <w:top w:val="none" w:sz="0" w:space="0" w:color="auto"/>
        <w:left w:val="none" w:sz="0" w:space="0" w:color="auto"/>
        <w:bottom w:val="none" w:sz="0" w:space="0" w:color="auto"/>
        <w:right w:val="none" w:sz="0" w:space="0" w:color="auto"/>
      </w:divBdr>
    </w:div>
    <w:div w:id="214438397">
      <w:bodyDiv w:val="1"/>
      <w:marLeft w:val="0"/>
      <w:marRight w:val="0"/>
      <w:marTop w:val="0"/>
      <w:marBottom w:val="0"/>
      <w:divBdr>
        <w:top w:val="none" w:sz="0" w:space="0" w:color="auto"/>
        <w:left w:val="none" w:sz="0" w:space="0" w:color="auto"/>
        <w:bottom w:val="none" w:sz="0" w:space="0" w:color="auto"/>
        <w:right w:val="none" w:sz="0" w:space="0" w:color="auto"/>
      </w:divBdr>
    </w:div>
    <w:div w:id="229462225">
      <w:bodyDiv w:val="1"/>
      <w:marLeft w:val="0"/>
      <w:marRight w:val="0"/>
      <w:marTop w:val="0"/>
      <w:marBottom w:val="0"/>
      <w:divBdr>
        <w:top w:val="none" w:sz="0" w:space="0" w:color="auto"/>
        <w:left w:val="none" w:sz="0" w:space="0" w:color="auto"/>
        <w:bottom w:val="none" w:sz="0" w:space="0" w:color="auto"/>
        <w:right w:val="none" w:sz="0" w:space="0" w:color="auto"/>
      </w:divBdr>
    </w:div>
    <w:div w:id="230386313">
      <w:bodyDiv w:val="1"/>
      <w:marLeft w:val="0"/>
      <w:marRight w:val="0"/>
      <w:marTop w:val="0"/>
      <w:marBottom w:val="0"/>
      <w:divBdr>
        <w:top w:val="none" w:sz="0" w:space="0" w:color="auto"/>
        <w:left w:val="none" w:sz="0" w:space="0" w:color="auto"/>
        <w:bottom w:val="none" w:sz="0" w:space="0" w:color="auto"/>
        <w:right w:val="none" w:sz="0" w:space="0" w:color="auto"/>
      </w:divBdr>
    </w:div>
    <w:div w:id="253129243">
      <w:bodyDiv w:val="1"/>
      <w:marLeft w:val="0"/>
      <w:marRight w:val="0"/>
      <w:marTop w:val="0"/>
      <w:marBottom w:val="0"/>
      <w:divBdr>
        <w:top w:val="none" w:sz="0" w:space="0" w:color="auto"/>
        <w:left w:val="none" w:sz="0" w:space="0" w:color="auto"/>
        <w:bottom w:val="none" w:sz="0" w:space="0" w:color="auto"/>
        <w:right w:val="none" w:sz="0" w:space="0" w:color="auto"/>
      </w:divBdr>
    </w:div>
    <w:div w:id="318191633">
      <w:bodyDiv w:val="1"/>
      <w:marLeft w:val="0"/>
      <w:marRight w:val="0"/>
      <w:marTop w:val="0"/>
      <w:marBottom w:val="0"/>
      <w:divBdr>
        <w:top w:val="none" w:sz="0" w:space="0" w:color="auto"/>
        <w:left w:val="none" w:sz="0" w:space="0" w:color="auto"/>
        <w:bottom w:val="none" w:sz="0" w:space="0" w:color="auto"/>
        <w:right w:val="none" w:sz="0" w:space="0" w:color="auto"/>
      </w:divBdr>
    </w:div>
    <w:div w:id="347025472">
      <w:bodyDiv w:val="1"/>
      <w:marLeft w:val="0"/>
      <w:marRight w:val="0"/>
      <w:marTop w:val="0"/>
      <w:marBottom w:val="0"/>
      <w:divBdr>
        <w:top w:val="none" w:sz="0" w:space="0" w:color="auto"/>
        <w:left w:val="none" w:sz="0" w:space="0" w:color="auto"/>
        <w:bottom w:val="none" w:sz="0" w:space="0" w:color="auto"/>
        <w:right w:val="none" w:sz="0" w:space="0" w:color="auto"/>
      </w:divBdr>
    </w:div>
    <w:div w:id="359626374">
      <w:bodyDiv w:val="1"/>
      <w:marLeft w:val="0"/>
      <w:marRight w:val="0"/>
      <w:marTop w:val="0"/>
      <w:marBottom w:val="0"/>
      <w:divBdr>
        <w:top w:val="none" w:sz="0" w:space="0" w:color="auto"/>
        <w:left w:val="none" w:sz="0" w:space="0" w:color="auto"/>
        <w:bottom w:val="none" w:sz="0" w:space="0" w:color="auto"/>
        <w:right w:val="none" w:sz="0" w:space="0" w:color="auto"/>
      </w:divBdr>
    </w:div>
    <w:div w:id="385106625">
      <w:bodyDiv w:val="1"/>
      <w:marLeft w:val="0"/>
      <w:marRight w:val="0"/>
      <w:marTop w:val="0"/>
      <w:marBottom w:val="0"/>
      <w:divBdr>
        <w:top w:val="none" w:sz="0" w:space="0" w:color="auto"/>
        <w:left w:val="none" w:sz="0" w:space="0" w:color="auto"/>
        <w:bottom w:val="none" w:sz="0" w:space="0" w:color="auto"/>
        <w:right w:val="none" w:sz="0" w:space="0" w:color="auto"/>
      </w:divBdr>
    </w:div>
    <w:div w:id="400567203">
      <w:bodyDiv w:val="1"/>
      <w:marLeft w:val="0"/>
      <w:marRight w:val="0"/>
      <w:marTop w:val="0"/>
      <w:marBottom w:val="0"/>
      <w:divBdr>
        <w:top w:val="none" w:sz="0" w:space="0" w:color="auto"/>
        <w:left w:val="none" w:sz="0" w:space="0" w:color="auto"/>
        <w:bottom w:val="none" w:sz="0" w:space="0" w:color="auto"/>
        <w:right w:val="none" w:sz="0" w:space="0" w:color="auto"/>
      </w:divBdr>
    </w:div>
    <w:div w:id="417406030">
      <w:bodyDiv w:val="1"/>
      <w:marLeft w:val="0"/>
      <w:marRight w:val="0"/>
      <w:marTop w:val="0"/>
      <w:marBottom w:val="0"/>
      <w:divBdr>
        <w:top w:val="none" w:sz="0" w:space="0" w:color="auto"/>
        <w:left w:val="none" w:sz="0" w:space="0" w:color="auto"/>
        <w:bottom w:val="none" w:sz="0" w:space="0" w:color="auto"/>
        <w:right w:val="none" w:sz="0" w:space="0" w:color="auto"/>
      </w:divBdr>
    </w:div>
    <w:div w:id="418916501">
      <w:bodyDiv w:val="1"/>
      <w:marLeft w:val="0"/>
      <w:marRight w:val="0"/>
      <w:marTop w:val="0"/>
      <w:marBottom w:val="0"/>
      <w:divBdr>
        <w:top w:val="none" w:sz="0" w:space="0" w:color="auto"/>
        <w:left w:val="none" w:sz="0" w:space="0" w:color="auto"/>
        <w:bottom w:val="none" w:sz="0" w:space="0" w:color="auto"/>
        <w:right w:val="none" w:sz="0" w:space="0" w:color="auto"/>
      </w:divBdr>
    </w:div>
    <w:div w:id="423914783">
      <w:bodyDiv w:val="1"/>
      <w:marLeft w:val="0"/>
      <w:marRight w:val="0"/>
      <w:marTop w:val="0"/>
      <w:marBottom w:val="0"/>
      <w:divBdr>
        <w:top w:val="none" w:sz="0" w:space="0" w:color="auto"/>
        <w:left w:val="none" w:sz="0" w:space="0" w:color="auto"/>
        <w:bottom w:val="none" w:sz="0" w:space="0" w:color="auto"/>
        <w:right w:val="none" w:sz="0" w:space="0" w:color="auto"/>
      </w:divBdr>
      <w:divsChild>
        <w:div w:id="236672425">
          <w:marLeft w:val="547"/>
          <w:marRight w:val="0"/>
          <w:marTop w:val="0"/>
          <w:marBottom w:val="0"/>
          <w:divBdr>
            <w:top w:val="none" w:sz="0" w:space="0" w:color="auto"/>
            <w:left w:val="none" w:sz="0" w:space="0" w:color="auto"/>
            <w:bottom w:val="none" w:sz="0" w:space="0" w:color="auto"/>
            <w:right w:val="none" w:sz="0" w:space="0" w:color="auto"/>
          </w:divBdr>
        </w:div>
        <w:div w:id="620498024">
          <w:marLeft w:val="547"/>
          <w:marRight w:val="0"/>
          <w:marTop w:val="0"/>
          <w:marBottom w:val="0"/>
          <w:divBdr>
            <w:top w:val="none" w:sz="0" w:space="0" w:color="auto"/>
            <w:left w:val="none" w:sz="0" w:space="0" w:color="auto"/>
            <w:bottom w:val="none" w:sz="0" w:space="0" w:color="auto"/>
            <w:right w:val="none" w:sz="0" w:space="0" w:color="auto"/>
          </w:divBdr>
        </w:div>
        <w:div w:id="980037116">
          <w:marLeft w:val="547"/>
          <w:marRight w:val="0"/>
          <w:marTop w:val="0"/>
          <w:marBottom w:val="0"/>
          <w:divBdr>
            <w:top w:val="none" w:sz="0" w:space="0" w:color="auto"/>
            <w:left w:val="none" w:sz="0" w:space="0" w:color="auto"/>
            <w:bottom w:val="none" w:sz="0" w:space="0" w:color="auto"/>
            <w:right w:val="none" w:sz="0" w:space="0" w:color="auto"/>
          </w:divBdr>
        </w:div>
        <w:div w:id="1031105188">
          <w:marLeft w:val="547"/>
          <w:marRight w:val="0"/>
          <w:marTop w:val="0"/>
          <w:marBottom w:val="0"/>
          <w:divBdr>
            <w:top w:val="none" w:sz="0" w:space="0" w:color="auto"/>
            <w:left w:val="none" w:sz="0" w:space="0" w:color="auto"/>
            <w:bottom w:val="none" w:sz="0" w:space="0" w:color="auto"/>
            <w:right w:val="none" w:sz="0" w:space="0" w:color="auto"/>
          </w:divBdr>
        </w:div>
        <w:div w:id="1129519301">
          <w:marLeft w:val="547"/>
          <w:marRight w:val="0"/>
          <w:marTop w:val="0"/>
          <w:marBottom w:val="0"/>
          <w:divBdr>
            <w:top w:val="none" w:sz="0" w:space="0" w:color="auto"/>
            <w:left w:val="none" w:sz="0" w:space="0" w:color="auto"/>
            <w:bottom w:val="none" w:sz="0" w:space="0" w:color="auto"/>
            <w:right w:val="none" w:sz="0" w:space="0" w:color="auto"/>
          </w:divBdr>
        </w:div>
        <w:div w:id="1222641041">
          <w:marLeft w:val="547"/>
          <w:marRight w:val="0"/>
          <w:marTop w:val="0"/>
          <w:marBottom w:val="0"/>
          <w:divBdr>
            <w:top w:val="none" w:sz="0" w:space="0" w:color="auto"/>
            <w:left w:val="none" w:sz="0" w:space="0" w:color="auto"/>
            <w:bottom w:val="none" w:sz="0" w:space="0" w:color="auto"/>
            <w:right w:val="none" w:sz="0" w:space="0" w:color="auto"/>
          </w:divBdr>
        </w:div>
        <w:div w:id="1258833824">
          <w:marLeft w:val="547"/>
          <w:marRight w:val="0"/>
          <w:marTop w:val="0"/>
          <w:marBottom w:val="0"/>
          <w:divBdr>
            <w:top w:val="none" w:sz="0" w:space="0" w:color="auto"/>
            <w:left w:val="none" w:sz="0" w:space="0" w:color="auto"/>
            <w:bottom w:val="none" w:sz="0" w:space="0" w:color="auto"/>
            <w:right w:val="none" w:sz="0" w:space="0" w:color="auto"/>
          </w:divBdr>
        </w:div>
        <w:div w:id="1282692047">
          <w:marLeft w:val="547"/>
          <w:marRight w:val="0"/>
          <w:marTop w:val="0"/>
          <w:marBottom w:val="0"/>
          <w:divBdr>
            <w:top w:val="none" w:sz="0" w:space="0" w:color="auto"/>
            <w:left w:val="none" w:sz="0" w:space="0" w:color="auto"/>
            <w:bottom w:val="none" w:sz="0" w:space="0" w:color="auto"/>
            <w:right w:val="none" w:sz="0" w:space="0" w:color="auto"/>
          </w:divBdr>
        </w:div>
        <w:div w:id="1412854981">
          <w:marLeft w:val="547"/>
          <w:marRight w:val="0"/>
          <w:marTop w:val="0"/>
          <w:marBottom w:val="0"/>
          <w:divBdr>
            <w:top w:val="none" w:sz="0" w:space="0" w:color="auto"/>
            <w:left w:val="none" w:sz="0" w:space="0" w:color="auto"/>
            <w:bottom w:val="none" w:sz="0" w:space="0" w:color="auto"/>
            <w:right w:val="none" w:sz="0" w:space="0" w:color="auto"/>
          </w:divBdr>
        </w:div>
        <w:div w:id="1416511330">
          <w:marLeft w:val="547"/>
          <w:marRight w:val="0"/>
          <w:marTop w:val="0"/>
          <w:marBottom w:val="0"/>
          <w:divBdr>
            <w:top w:val="none" w:sz="0" w:space="0" w:color="auto"/>
            <w:left w:val="none" w:sz="0" w:space="0" w:color="auto"/>
            <w:bottom w:val="none" w:sz="0" w:space="0" w:color="auto"/>
            <w:right w:val="none" w:sz="0" w:space="0" w:color="auto"/>
          </w:divBdr>
        </w:div>
        <w:div w:id="1811895903">
          <w:marLeft w:val="547"/>
          <w:marRight w:val="0"/>
          <w:marTop w:val="0"/>
          <w:marBottom w:val="0"/>
          <w:divBdr>
            <w:top w:val="none" w:sz="0" w:space="0" w:color="auto"/>
            <w:left w:val="none" w:sz="0" w:space="0" w:color="auto"/>
            <w:bottom w:val="none" w:sz="0" w:space="0" w:color="auto"/>
            <w:right w:val="none" w:sz="0" w:space="0" w:color="auto"/>
          </w:divBdr>
        </w:div>
        <w:div w:id="2005163544">
          <w:marLeft w:val="547"/>
          <w:marRight w:val="0"/>
          <w:marTop w:val="0"/>
          <w:marBottom w:val="0"/>
          <w:divBdr>
            <w:top w:val="none" w:sz="0" w:space="0" w:color="auto"/>
            <w:left w:val="none" w:sz="0" w:space="0" w:color="auto"/>
            <w:bottom w:val="none" w:sz="0" w:space="0" w:color="auto"/>
            <w:right w:val="none" w:sz="0" w:space="0" w:color="auto"/>
          </w:divBdr>
        </w:div>
      </w:divsChild>
    </w:div>
    <w:div w:id="427045357">
      <w:bodyDiv w:val="1"/>
      <w:marLeft w:val="0"/>
      <w:marRight w:val="0"/>
      <w:marTop w:val="0"/>
      <w:marBottom w:val="0"/>
      <w:divBdr>
        <w:top w:val="none" w:sz="0" w:space="0" w:color="auto"/>
        <w:left w:val="none" w:sz="0" w:space="0" w:color="auto"/>
        <w:bottom w:val="none" w:sz="0" w:space="0" w:color="auto"/>
        <w:right w:val="none" w:sz="0" w:space="0" w:color="auto"/>
      </w:divBdr>
    </w:div>
    <w:div w:id="445124278">
      <w:bodyDiv w:val="1"/>
      <w:marLeft w:val="0"/>
      <w:marRight w:val="0"/>
      <w:marTop w:val="0"/>
      <w:marBottom w:val="0"/>
      <w:divBdr>
        <w:top w:val="none" w:sz="0" w:space="0" w:color="auto"/>
        <w:left w:val="none" w:sz="0" w:space="0" w:color="auto"/>
        <w:bottom w:val="none" w:sz="0" w:space="0" w:color="auto"/>
        <w:right w:val="none" w:sz="0" w:space="0" w:color="auto"/>
      </w:divBdr>
    </w:div>
    <w:div w:id="461844677">
      <w:bodyDiv w:val="1"/>
      <w:marLeft w:val="0"/>
      <w:marRight w:val="0"/>
      <w:marTop w:val="0"/>
      <w:marBottom w:val="0"/>
      <w:divBdr>
        <w:top w:val="none" w:sz="0" w:space="0" w:color="auto"/>
        <w:left w:val="none" w:sz="0" w:space="0" w:color="auto"/>
        <w:bottom w:val="none" w:sz="0" w:space="0" w:color="auto"/>
        <w:right w:val="none" w:sz="0" w:space="0" w:color="auto"/>
      </w:divBdr>
    </w:div>
    <w:div w:id="462314423">
      <w:bodyDiv w:val="1"/>
      <w:marLeft w:val="0"/>
      <w:marRight w:val="0"/>
      <w:marTop w:val="0"/>
      <w:marBottom w:val="0"/>
      <w:divBdr>
        <w:top w:val="none" w:sz="0" w:space="0" w:color="auto"/>
        <w:left w:val="none" w:sz="0" w:space="0" w:color="auto"/>
        <w:bottom w:val="none" w:sz="0" w:space="0" w:color="auto"/>
        <w:right w:val="none" w:sz="0" w:space="0" w:color="auto"/>
      </w:divBdr>
    </w:div>
    <w:div w:id="486478066">
      <w:bodyDiv w:val="1"/>
      <w:marLeft w:val="0"/>
      <w:marRight w:val="0"/>
      <w:marTop w:val="0"/>
      <w:marBottom w:val="0"/>
      <w:divBdr>
        <w:top w:val="none" w:sz="0" w:space="0" w:color="auto"/>
        <w:left w:val="none" w:sz="0" w:space="0" w:color="auto"/>
        <w:bottom w:val="none" w:sz="0" w:space="0" w:color="auto"/>
        <w:right w:val="none" w:sz="0" w:space="0" w:color="auto"/>
      </w:divBdr>
    </w:div>
    <w:div w:id="488642666">
      <w:bodyDiv w:val="1"/>
      <w:marLeft w:val="0"/>
      <w:marRight w:val="0"/>
      <w:marTop w:val="0"/>
      <w:marBottom w:val="0"/>
      <w:divBdr>
        <w:top w:val="none" w:sz="0" w:space="0" w:color="auto"/>
        <w:left w:val="none" w:sz="0" w:space="0" w:color="auto"/>
        <w:bottom w:val="none" w:sz="0" w:space="0" w:color="auto"/>
        <w:right w:val="none" w:sz="0" w:space="0" w:color="auto"/>
      </w:divBdr>
    </w:div>
    <w:div w:id="529077418">
      <w:bodyDiv w:val="1"/>
      <w:marLeft w:val="0"/>
      <w:marRight w:val="0"/>
      <w:marTop w:val="0"/>
      <w:marBottom w:val="0"/>
      <w:divBdr>
        <w:top w:val="none" w:sz="0" w:space="0" w:color="auto"/>
        <w:left w:val="none" w:sz="0" w:space="0" w:color="auto"/>
        <w:bottom w:val="none" w:sz="0" w:space="0" w:color="auto"/>
        <w:right w:val="none" w:sz="0" w:space="0" w:color="auto"/>
      </w:divBdr>
    </w:div>
    <w:div w:id="554048729">
      <w:bodyDiv w:val="1"/>
      <w:marLeft w:val="0"/>
      <w:marRight w:val="0"/>
      <w:marTop w:val="0"/>
      <w:marBottom w:val="0"/>
      <w:divBdr>
        <w:top w:val="none" w:sz="0" w:space="0" w:color="auto"/>
        <w:left w:val="none" w:sz="0" w:space="0" w:color="auto"/>
        <w:bottom w:val="none" w:sz="0" w:space="0" w:color="auto"/>
        <w:right w:val="none" w:sz="0" w:space="0" w:color="auto"/>
      </w:divBdr>
    </w:div>
    <w:div w:id="597638339">
      <w:bodyDiv w:val="1"/>
      <w:marLeft w:val="0"/>
      <w:marRight w:val="0"/>
      <w:marTop w:val="0"/>
      <w:marBottom w:val="0"/>
      <w:divBdr>
        <w:top w:val="none" w:sz="0" w:space="0" w:color="auto"/>
        <w:left w:val="none" w:sz="0" w:space="0" w:color="auto"/>
        <w:bottom w:val="none" w:sz="0" w:space="0" w:color="auto"/>
        <w:right w:val="none" w:sz="0" w:space="0" w:color="auto"/>
      </w:divBdr>
    </w:div>
    <w:div w:id="605819312">
      <w:bodyDiv w:val="1"/>
      <w:marLeft w:val="0"/>
      <w:marRight w:val="0"/>
      <w:marTop w:val="0"/>
      <w:marBottom w:val="0"/>
      <w:divBdr>
        <w:top w:val="none" w:sz="0" w:space="0" w:color="auto"/>
        <w:left w:val="none" w:sz="0" w:space="0" w:color="auto"/>
        <w:bottom w:val="none" w:sz="0" w:space="0" w:color="auto"/>
        <w:right w:val="none" w:sz="0" w:space="0" w:color="auto"/>
      </w:divBdr>
    </w:div>
    <w:div w:id="616836404">
      <w:bodyDiv w:val="1"/>
      <w:marLeft w:val="0"/>
      <w:marRight w:val="0"/>
      <w:marTop w:val="0"/>
      <w:marBottom w:val="0"/>
      <w:divBdr>
        <w:top w:val="none" w:sz="0" w:space="0" w:color="auto"/>
        <w:left w:val="none" w:sz="0" w:space="0" w:color="auto"/>
        <w:bottom w:val="none" w:sz="0" w:space="0" w:color="auto"/>
        <w:right w:val="none" w:sz="0" w:space="0" w:color="auto"/>
      </w:divBdr>
    </w:div>
    <w:div w:id="618073501">
      <w:bodyDiv w:val="1"/>
      <w:marLeft w:val="0"/>
      <w:marRight w:val="0"/>
      <w:marTop w:val="0"/>
      <w:marBottom w:val="0"/>
      <w:divBdr>
        <w:top w:val="none" w:sz="0" w:space="0" w:color="auto"/>
        <w:left w:val="none" w:sz="0" w:space="0" w:color="auto"/>
        <w:bottom w:val="none" w:sz="0" w:space="0" w:color="auto"/>
        <w:right w:val="none" w:sz="0" w:space="0" w:color="auto"/>
      </w:divBdr>
    </w:div>
    <w:div w:id="632756290">
      <w:bodyDiv w:val="1"/>
      <w:marLeft w:val="0"/>
      <w:marRight w:val="0"/>
      <w:marTop w:val="0"/>
      <w:marBottom w:val="0"/>
      <w:divBdr>
        <w:top w:val="none" w:sz="0" w:space="0" w:color="auto"/>
        <w:left w:val="none" w:sz="0" w:space="0" w:color="auto"/>
        <w:bottom w:val="none" w:sz="0" w:space="0" w:color="auto"/>
        <w:right w:val="none" w:sz="0" w:space="0" w:color="auto"/>
      </w:divBdr>
    </w:div>
    <w:div w:id="636104519">
      <w:bodyDiv w:val="1"/>
      <w:marLeft w:val="0"/>
      <w:marRight w:val="0"/>
      <w:marTop w:val="0"/>
      <w:marBottom w:val="0"/>
      <w:divBdr>
        <w:top w:val="none" w:sz="0" w:space="0" w:color="auto"/>
        <w:left w:val="none" w:sz="0" w:space="0" w:color="auto"/>
        <w:bottom w:val="none" w:sz="0" w:space="0" w:color="auto"/>
        <w:right w:val="none" w:sz="0" w:space="0" w:color="auto"/>
      </w:divBdr>
    </w:div>
    <w:div w:id="676886678">
      <w:bodyDiv w:val="1"/>
      <w:marLeft w:val="0"/>
      <w:marRight w:val="0"/>
      <w:marTop w:val="0"/>
      <w:marBottom w:val="0"/>
      <w:divBdr>
        <w:top w:val="none" w:sz="0" w:space="0" w:color="auto"/>
        <w:left w:val="none" w:sz="0" w:space="0" w:color="auto"/>
        <w:bottom w:val="none" w:sz="0" w:space="0" w:color="auto"/>
        <w:right w:val="none" w:sz="0" w:space="0" w:color="auto"/>
      </w:divBdr>
    </w:div>
    <w:div w:id="677851355">
      <w:bodyDiv w:val="1"/>
      <w:marLeft w:val="0"/>
      <w:marRight w:val="0"/>
      <w:marTop w:val="0"/>
      <w:marBottom w:val="0"/>
      <w:divBdr>
        <w:top w:val="none" w:sz="0" w:space="0" w:color="auto"/>
        <w:left w:val="none" w:sz="0" w:space="0" w:color="auto"/>
        <w:bottom w:val="none" w:sz="0" w:space="0" w:color="auto"/>
        <w:right w:val="none" w:sz="0" w:space="0" w:color="auto"/>
      </w:divBdr>
    </w:div>
    <w:div w:id="710886658">
      <w:bodyDiv w:val="1"/>
      <w:marLeft w:val="0"/>
      <w:marRight w:val="0"/>
      <w:marTop w:val="0"/>
      <w:marBottom w:val="0"/>
      <w:divBdr>
        <w:top w:val="none" w:sz="0" w:space="0" w:color="auto"/>
        <w:left w:val="none" w:sz="0" w:space="0" w:color="auto"/>
        <w:bottom w:val="none" w:sz="0" w:space="0" w:color="auto"/>
        <w:right w:val="none" w:sz="0" w:space="0" w:color="auto"/>
      </w:divBdr>
    </w:div>
    <w:div w:id="712735993">
      <w:bodyDiv w:val="1"/>
      <w:marLeft w:val="0"/>
      <w:marRight w:val="0"/>
      <w:marTop w:val="0"/>
      <w:marBottom w:val="0"/>
      <w:divBdr>
        <w:top w:val="none" w:sz="0" w:space="0" w:color="auto"/>
        <w:left w:val="none" w:sz="0" w:space="0" w:color="auto"/>
        <w:bottom w:val="none" w:sz="0" w:space="0" w:color="auto"/>
        <w:right w:val="none" w:sz="0" w:space="0" w:color="auto"/>
      </w:divBdr>
    </w:div>
    <w:div w:id="718557305">
      <w:bodyDiv w:val="1"/>
      <w:marLeft w:val="0"/>
      <w:marRight w:val="0"/>
      <w:marTop w:val="0"/>
      <w:marBottom w:val="0"/>
      <w:divBdr>
        <w:top w:val="none" w:sz="0" w:space="0" w:color="auto"/>
        <w:left w:val="none" w:sz="0" w:space="0" w:color="auto"/>
        <w:bottom w:val="none" w:sz="0" w:space="0" w:color="auto"/>
        <w:right w:val="none" w:sz="0" w:space="0" w:color="auto"/>
      </w:divBdr>
    </w:div>
    <w:div w:id="727219695">
      <w:bodyDiv w:val="1"/>
      <w:marLeft w:val="0"/>
      <w:marRight w:val="0"/>
      <w:marTop w:val="0"/>
      <w:marBottom w:val="0"/>
      <w:divBdr>
        <w:top w:val="none" w:sz="0" w:space="0" w:color="auto"/>
        <w:left w:val="none" w:sz="0" w:space="0" w:color="auto"/>
        <w:bottom w:val="none" w:sz="0" w:space="0" w:color="auto"/>
        <w:right w:val="none" w:sz="0" w:space="0" w:color="auto"/>
      </w:divBdr>
    </w:div>
    <w:div w:id="746728595">
      <w:bodyDiv w:val="1"/>
      <w:marLeft w:val="0"/>
      <w:marRight w:val="0"/>
      <w:marTop w:val="0"/>
      <w:marBottom w:val="0"/>
      <w:divBdr>
        <w:top w:val="none" w:sz="0" w:space="0" w:color="auto"/>
        <w:left w:val="none" w:sz="0" w:space="0" w:color="auto"/>
        <w:bottom w:val="none" w:sz="0" w:space="0" w:color="auto"/>
        <w:right w:val="none" w:sz="0" w:space="0" w:color="auto"/>
      </w:divBdr>
    </w:div>
    <w:div w:id="751925895">
      <w:bodyDiv w:val="1"/>
      <w:marLeft w:val="0"/>
      <w:marRight w:val="0"/>
      <w:marTop w:val="0"/>
      <w:marBottom w:val="0"/>
      <w:divBdr>
        <w:top w:val="none" w:sz="0" w:space="0" w:color="auto"/>
        <w:left w:val="none" w:sz="0" w:space="0" w:color="auto"/>
        <w:bottom w:val="none" w:sz="0" w:space="0" w:color="auto"/>
        <w:right w:val="none" w:sz="0" w:space="0" w:color="auto"/>
      </w:divBdr>
    </w:div>
    <w:div w:id="764767689">
      <w:bodyDiv w:val="1"/>
      <w:marLeft w:val="0"/>
      <w:marRight w:val="0"/>
      <w:marTop w:val="0"/>
      <w:marBottom w:val="0"/>
      <w:divBdr>
        <w:top w:val="none" w:sz="0" w:space="0" w:color="auto"/>
        <w:left w:val="none" w:sz="0" w:space="0" w:color="auto"/>
        <w:bottom w:val="none" w:sz="0" w:space="0" w:color="auto"/>
        <w:right w:val="none" w:sz="0" w:space="0" w:color="auto"/>
      </w:divBdr>
    </w:div>
    <w:div w:id="797993116">
      <w:bodyDiv w:val="1"/>
      <w:marLeft w:val="0"/>
      <w:marRight w:val="0"/>
      <w:marTop w:val="0"/>
      <w:marBottom w:val="0"/>
      <w:divBdr>
        <w:top w:val="none" w:sz="0" w:space="0" w:color="auto"/>
        <w:left w:val="none" w:sz="0" w:space="0" w:color="auto"/>
        <w:bottom w:val="none" w:sz="0" w:space="0" w:color="auto"/>
        <w:right w:val="none" w:sz="0" w:space="0" w:color="auto"/>
      </w:divBdr>
      <w:divsChild>
        <w:div w:id="342366217">
          <w:marLeft w:val="0"/>
          <w:marRight w:val="0"/>
          <w:marTop w:val="0"/>
          <w:marBottom w:val="0"/>
          <w:divBdr>
            <w:top w:val="none" w:sz="0" w:space="0" w:color="auto"/>
            <w:left w:val="none" w:sz="0" w:space="0" w:color="auto"/>
            <w:bottom w:val="none" w:sz="0" w:space="0" w:color="auto"/>
            <w:right w:val="none" w:sz="0" w:space="0" w:color="auto"/>
          </w:divBdr>
          <w:divsChild>
            <w:div w:id="550728736">
              <w:marLeft w:val="0"/>
              <w:marRight w:val="0"/>
              <w:marTop w:val="0"/>
              <w:marBottom w:val="0"/>
              <w:divBdr>
                <w:top w:val="none" w:sz="0" w:space="0" w:color="auto"/>
                <w:left w:val="none" w:sz="0" w:space="0" w:color="auto"/>
                <w:bottom w:val="none" w:sz="0" w:space="0" w:color="auto"/>
                <w:right w:val="none" w:sz="0" w:space="0" w:color="auto"/>
              </w:divBdr>
              <w:divsChild>
                <w:div w:id="2031056413">
                  <w:marLeft w:val="0"/>
                  <w:marRight w:val="0"/>
                  <w:marTop w:val="0"/>
                  <w:marBottom w:val="0"/>
                  <w:divBdr>
                    <w:top w:val="none" w:sz="0" w:space="0" w:color="auto"/>
                    <w:left w:val="none" w:sz="0" w:space="0" w:color="auto"/>
                    <w:bottom w:val="none" w:sz="0" w:space="0" w:color="auto"/>
                    <w:right w:val="none" w:sz="0" w:space="0" w:color="auto"/>
                  </w:divBdr>
                </w:div>
                <w:div w:id="58091422">
                  <w:marLeft w:val="0"/>
                  <w:marRight w:val="0"/>
                  <w:marTop w:val="0"/>
                  <w:marBottom w:val="0"/>
                  <w:divBdr>
                    <w:top w:val="none" w:sz="0" w:space="0" w:color="auto"/>
                    <w:left w:val="none" w:sz="0" w:space="0" w:color="auto"/>
                    <w:bottom w:val="none" w:sz="0" w:space="0" w:color="auto"/>
                    <w:right w:val="none" w:sz="0" w:space="0" w:color="auto"/>
                  </w:divBdr>
                  <w:divsChild>
                    <w:div w:id="1472206963">
                      <w:marLeft w:val="0"/>
                      <w:marRight w:val="0"/>
                      <w:marTop w:val="0"/>
                      <w:marBottom w:val="0"/>
                      <w:divBdr>
                        <w:top w:val="none" w:sz="0" w:space="0" w:color="auto"/>
                        <w:left w:val="none" w:sz="0" w:space="0" w:color="auto"/>
                        <w:bottom w:val="none" w:sz="0" w:space="0" w:color="auto"/>
                        <w:right w:val="none" w:sz="0" w:space="0" w:color="auto"/>
                      </w:divBdr>
                    </w:div>
                  </w:divsChild>
                </w:div>
                <w:div w:id="916474790">
                  <w:marLeft w:val="0"/>
                  <w:marRight w:val="0"/>
                  <w:marTop w:val="0"/>
                  <w:marBottom w:val="0"/>
                  <w:divBdr>
                    <w:top w:val="none" w:sz="0" w:space="0" w:color="auto"/>
                    <w:left w:val="none" w:sz="0" w:space="0" w:color="auto"/>
                    <w:bottom w:val="none" w:sz="0" w:space="0" w:color="auto"/>
                    <w:right w:val="none" w:sz="0" w:space="0" w:color="auto"/>
                  </w:divBdr>
                </w:div>
                <w:div w:id="1180968073">
                  <w:marLeft w:val="0"/>
                  <w:marRight w:val="0"/>
                  <w:marTop w:val="0"/>
                  <w:marBottom w:val="0"/>
                  <w:divBdr>
                    <w:top w:val="none" w:sz="0" w:space="0" w:color="auto"/>
                    <w:left w:val="none" w:sz="0" w:space="0" w:color="auto"/>
                    <w:bottom w:val="none" w:sz="0" w:space="0" w:color="auto"/>
                    <w:right w:val="none" w:sz="0" w:space="0" w:color="auto"/>
                  </w:divBdr>
                  <w:divsChild>
                    <w:div w:id="2125533701">
                      <w:marLeft w:val="0"/>
                      <w:marRight w:val="0"/>
                      <w:marTop w:val="0"/>
                      <w:marBottom w:val="0"/>
                      <w:divBdr>
                        <w:top w:val="none" w:sz="0" w:space="0" w:color="auto"/>
                        <w:left w:val="none" w:sz="0" w:space="0" w:color="auto"/>
                        <w:bottom w:val="none" w:sz="0" w:space="0" w:color="auto"/>
                        <w:right w:val="none" w:sz="0" w:space="0" w:color="auto"/>
                      </w:divBdr>
                      <w:divsChild>
                        <w:div w:id="685063672">
                          <w:marLeft w:val="0"/>
                          <w:marRight w:val="0"/>
                          <w:marTop w:val="0"/>
                          <w:marBottom w:val="0"/>
                          <w:divBdr>
                            <w:top w:val="none" w:sz="0" w:space="0" w:color="auto"/>
                            <w:left w:val="none" w:sz="0" w:space="0" w:color="auto"/>
                            <w:bottom w:val="none" w:sz="0" w:space="0" w:color="auto"/>
                            <w:right w:val="none" w:sz="0" w:space="0" w:color="auto"/>
                          </w:divBdr>
                          <w:divsChild>
                            <w:div w:id="1077244477">
                              <w:marLeft w:val="0"/>
                              <w:marRight w:val="0"/>
                              <w:marTop w:val="0"/>
                              <w:marBottom w:val="0"/>
                              <w:divBdr>
                                <w:top w:val="none" w:sz="0" w:space="0" w:color="auto"/>
                                <w:left w:val="none" w:sz="0" w:space="0" w:color="auto"/>
                                <w:bottom w:val="none" w:sz="0" w:space="0" w:color="auto"/>
                                <w:right w:val="none" w:sz="0" w:space="0" w:color="auto"/>
                              </w:divBdr>
                            </w:div>
                          </w:divsChild>
                        </w:div>
                        <w:div w:id="711154634">
                          <w:marLeft w:val="0"/>
                          <w:marRight w:val="0"/>
                          <w:marTop w:val="0"/>
                          <w:marBottom w:val="0"/>
                          <w:divBdr>
                            <w:top w:val="none" w:sz="0" w:space="0" w:color="auto"/>
                            <w:left w:val="none" w:sz="0" w:space="0" w:color="auto"/>
                            <w:bottom w:val="none" w:sz="0" w:space="0" w:color="auto"/>
                            <w:right w:val="none" w:sz="0" w:space="0" w:color="auto"/>
                          </w:divBdr>
                          <w:divsChild>
                            <w:div w:id="1139565940">
                              <w:marLeft w:val="0"/>
                              <w:marRight w:val="0"/>
                              <w:marTop w:val="0"/>
                              <w:marBottom w:val="0"/>
                              <w:divBdr>
                                <w:top w:val="none" w:sz="0" w:space="0" w:color="auto"/>
                                <w:left w:val="none" w:sz="0" w:space="0" w:color="auto"/>
                                <w:bottom w:val="none" w:sz="0" w:space="0" w:color="auto"/>
                                <w:right w:val="none" w:sz="0" w:space="0" w:color="auto"/>
                              </w:divBdr>
                              <w:divsChild>
                                <w:div w:id="202200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0856265">
          <w:marLeft w:val="0"/>
          <w:marRight w:val="0"/>
          <w:marTop w:val="0"/>
          <w:marBottom w:val="0"/>
          <w:divBdr>
            <w:top w:val="none" w:sz="0" w:space="0" w:color="auto"/>
            <w:left w:val="none" w:sz="0" w:space="0" w:color="auto"/>
            <w:bottom w:val="none" w:sz="0" w:space="0" w:color="auto"/>
            <w:right w:val="none" w:sz="0" w:space="0" w:color="auto"/>
          </w:divBdr>
          <w:divsChild>
            <w:div w:id="784664495">
              <w:marLeft w:val="0"/>
              <w:marRight w:val="0"/>
              <w:marTop w:val="0"/>
              <w:marBottom w:val="0"/>
              <w:divBdr>
                <w:top w:val="none" w:sz="0" w:space="0" w:color="auto"/>
                <w:left w:val="none" w:sz="0" w:space="0" w:color="auto"/>
                <w:bottom w:val="none" w:sz="0" w:space="0" w:color="auto"/>
                <w:right w:val="none" w:sz="0" w:space="0" w:color="auto"/>
              </w:divBdr>
              <w:divsChild>
                <w:div w:id="1296452067">
                  <w:marLeft w:val="0"/>
                  <w:marRight w:val="0"/>
                  <w:marTop w:val="0"/>
                  <w:marBottom w:val="0"/>
                  <w:divBdr>
                    <w:top w:val="none" w:sz="0" w:space="0" w:color="auto"/>
                    <w:left w:val="none" w:sz="0" w:space="0" w:color="auto"/>
                    <w:bottom w:val="none" w:sz="0" w:space="0" w:color="auto"/>
                    <w:right w:val="none" w:sz="0" w:space="0" w:color="auto"/>
                  </w:divBdr>
                  <w:divsChild>
                    <w:div w:id="48497111">
                      <w:marLeft w:val="0"/>
                      <w:marRight w:val="0"/>
                      <w:marTop w:val="0"/>
                      <w:marBottom w:val="0"/>
                      <w:divBdr>
                        <w:top w:val="none" w:sz="0" w:space="0" w:color="auto"/>
                        <w:left w:val="none" w:sz="0" w:space="0" w:color="auto"/>
                        <w:bottom w:val="none" w:sz="0" w:space="0" w:color="auto"/>
                        <w:right w:val="none" w:sz="0" w:space="0" w:color="auto"/>
                      </w:divBdr>
                      <w:divsChild>
                        <w:div w:id="210921311">
                          <w:marLeft w:val="0"/>
                          <w:marRight w:val="0"/>
                          <w:marTop w:val="0"/>
                          <w:marBottom w:val="0"/>
                          <w:divBdr>
                            <w:top w:val="none" w:sz="0" w:space="0" w:color="auto"/>
                            <w:left w:val="none" w:sz="0" w:space="0" w:color="auto"/>
                            <w:bottom w:val="none" w:sz="0" w:space="0" w:color="auto"/>
                            <w:right w:val="none" w:sz="0" w:space="0" w:color="auto"/>
                          </w:divBdr>
                          <w:divsChild>
                            <w:div w:id="1121876023">
                              <w:marLeft w:val="0"/>
                              <w:marRight w:val="0"/>
                              <w:marTop w:val="0"/>
                              <w:marBottom w:val="0"/>
                              <w:divBdr>
                                <w:top w:val="none" w:sz="0" w:space="0" w:color="auto"/>
                                <w:left w:val="none" w:sz="0" w:space="0" w:color="auto"/>
                                <w:bottom w:val="none" w:sz="0" w:space="0" w:color="auto"/>
                                <w:right w:val="none" w:sz="0" w:space="0" w:color="auto"/>
                              </w:divBdr>
                              <w:divsChild>
                                <w:div w:id="79182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266">
                          <w:marLeft w:val="0"/>
                          <w:marRight w:val="0"/>
                          <w:marTop w:val="0"/>
                          <w:marBottom w:val="0"/>
                          <w:divBdr>
                            <w:top w:val="none" w:sz="0" w:space="0" w:color="auto"/>
                            <w:left w:val="none" w:sz="0" w:space="0" w:color="auto"/>
                            <w:bottom w:val="none" w:sz="0" w:space="0" w:color="auto"/>
                            <w:right w:val="none" w:sz="0" w:space="0" w:color="auto"/>
                          </w:divBdr>
                          <w:divsChild>
                            <w:div w:id="375350506">
                              <w:marLeft w:val="0"/>
                              <w:marRight w:val="0"/>
                              <w:marTop w:val="0"/>
                              <w:marBottom w:val="0"/>
                              <w:divBdr>
                                <w:top w:val="none" w:sz="0" w:space="0" w:color="auto"/>
                                <w:left w:val="none" w:sz="0" w:space="0" w:color="auto"/>
                                <w:bottom w:val="none" w:sz="0" w:space="0" w:color="auto"/>
                                <w:right w:val="none" w:sz="0" w:space="0" w:color="auto"/>
                              </w:divBdr>
                              <w:divsChild>
                                <w:div w:id="16211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484">
                          <w:marLeft w:val="0"/>
                          <w:marRight w:val="0"/>
                          <w:marTop w:val="0"/>
                          <w:marBottom w:val="0"/>
                          <w:divBdr>
                            <w:top w:val="none" w:sz="0" w:space="0" w:color="auto"/>
                            <w:left w:val="none" w:sz="0" w:space="0" w:color="auto"/>
                            <w:bottom w:val="none" w:sz="0" w:space="0" w:color="auto"/>
                            <w:right w:val="none" w:sz="0" w:space="0" w:color="auto"/>
                          </w:divBdr>
                          <w:divsChild>
                            <w:div w:id="183136577">
                              <w:marLeft w:val="0"/>
                              <w:marRight w:val="0"/>
                              <w:marTop w:val="0"/>
                              <w:marBottom w:val="0"/>
                              <w:divBdr>
                                <w:top w:val="none" w:sz="0" w:space="0" w:color="auto"/>
                                <w:left w:val="none" w:sz="0" w:space="0" w:color="auto"/>
                                <w:bottom w:val="none" w:sz="0" w:space="0" w:color="auto"/>
                                <w:right w:val="none" w:sz="0" w:space="0" w:color="auto"/>
                              </w:divBdr>
                              <w:divsChild>
                                <w:div w:id="13148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93266">
                      <w:marLeft w:val="0"/>
                      <w:marRight w:val="0"/>
                      <w:marTop w:val="0"/>
                      <w:marBottom w:val="0"/>
                      <w:divBdr>
                        <w:top w:val="none" w:sz="0" w:space="0" w:color="auto"/>
                        <w:left w:val="none" w:sz="0" w:space="0" w:color="auto"/>
                        <w:bottom w:val="none" w:sz="0" w:space="0" w:color="auto"/>
                        <w:right w:val="none" w:sz="0" w:space="0" w:color="auto"/>
                      </w:divBdr>
                      <w:divsChild>
                        <w:div w:id="1297373455">
                          <w:marLeft w:val="0"/>
                          <w:marRight w:val="0"/>
                          <w:marTop w:val="0"/>
                          <w:marBottom w:val="0"/>
                          <w:divBdr>
                            <w:top w:val="none" w:sz="0" w:space="0" w:color="auto"/>
                            <w:left w:val="none" w:sz="0" w:space="0" w:color="auto"/>
                            <w:bottom w:val="none" w:sz="0" w:space="0" w:color="auto"/>
                            <w:right w:val="none" w:sz="0" w:space="0" w:color="auto"/>
                          </w:divBdr>
                          <w:divsChild>
                            <w:div w:id="7377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968765">
      <w:bodyDiv w:val="1"/>
      <w:marLeft w:val="0"/>
      <w:marRight w:val="0"/>
      <w:marTop w:val="0"/>
      <w:marBottom w:val="0"/>
      <w:divBdr>
        <w:top w:val="none" w:sz="0" w:space="0" w:color="auto"/>
        <w:left w:val="none" w:sz="0" w:space="0" w:color="auto"/>
        <w:bottom w:val="none" w:sz="0" w:space="0" w:color="auto"/>
        <w:right w:val="none" w:sz="0" w:space="0" w:color="auto"/>
      </w:divBdr>
    </w:div>
    <w:div w:id="819423252">
      <w:bodyDiv w:val="1"/>
      <w:marLeft w:val="0"/>
      <w:marRight w:val="0"/>
      <w:marTop w:val="0"/>
      <w:marBottom w:val="0"/>
      <w:divBdr>
        <w:top w:val="none" w:sz="0" w:space="0" w:color="auto"/>
        <w:left w:val="none" w:sz="0" w:space="0" w:color="auto"/>
        <w:bottom w:val="none" w:sz="0" w:space="0" w:color="auto"/>
        <w:right w:val="none" w:sz="0" w:space="0" w:color="auto"/>
      </w:divBdr>
    </w:div>
    <w:div w:id="830872245">
      <w:bodyDiv w:val="1"/>
      <w:marLeft w:val="0"/>
      <w:marRight w:val="0"/>
      <w:marTop w:val="0"/>
      <w:marBottom w:val="0"/>
      <w:divBdr>
        <w:top w:val="none" w:sz="0" w:space="0" w:color="auto"/>
        <w:left w:val="none" w:sz="0" w:space="0" w:color="auto"/>
        <w:bottom w:val="none" w:sz="0" w:space="0" w:color="auto"/>
        <w:right w:val="none" w:sz="0" w:space="0" w:color="auto"/>
      </w:divBdr>
    </w:div>
    <w:div w:id="838425496">
      <w:bodyDiv w:val="1"/>
      <w:marLeft w:val="0"/>
      <w:marRight w:val="0"/>
      <w:marTop w:val="0"/>
      <w:marBottom w:val="0"/>
      <w:divBdr>
        <w:top w:val="none" w:sz="0" w:space="0" w:color="auto"/>
        <w:left w:val="none" w:sz="0" w:space="0" w:color="auto"/>
        <w:bottom w:val="none" w:sz="0" w:space="0" w:color="auto"/>
        <w:right w:val="none" w:sz="0" w:space="0" w:color="auto"/>
      </w:divBdr>
    </w:div>
    <w:div w:id="839546599">
      <w:bodyDiv w:val="1"/>
      <w:marLeft w:val="0"/>
      <w:marRight w:val="0"/>
      <w:marTop w:val="0"/>
      <w:marBottom w:val="0"/>
      <w:divBdr>
        <w:top w:val="none" w:sz="0" w:space="0" w:color="auto"/>
        <w:left w:val="none" w:sz="0" w:space="0" w:color="auto"/>
        <w:bottom w:val="none" w:sz="0" w:space="0" w:color="auto"/>
        <w:right w:val="none" w:sz="0" w:space="0" w:color="auto"/>
      </w:divBdr>
    </w:div>
    <w:div w:id="858394433">
      <w:bodyDiv w:val="1"/>
      <w:marLeft w:val="0"/>
      <w:marRight w:val="0"/>
      <w:marTop w:val="0"/>
      <w:marBottom w:val="0"/>
      <w:divBdr>
        <w:top w:val="none" w:sz="0" w:space="0" w:color="auto"/>
        <w:left w:val="none" w:sz="0" w:space="0" w:color="auto"/>
        <w:bottom w:val="none" w:sz="0" w:space="0" w:color="auto"/>
        <w:right w:val="none" w:sz="0" w:space="0" w:color="auto"/>
      </w:divBdr>
    </w:div>
    <w:div w:id="888997674">
      <w:bodyDiv w:val="1"/>
      <w:marLeft w:val="0"/>
      <w:marRight w:val="0"/>
      <w:marTop w:val="0"/>
      <w:marBottom w:val="0"/>
      <w:divBdr>
        <w:top w:val="none" w:sz="0" w:space="0" w:color="auto"/>
        <w:left w:val="none" w:sz="0" w:space="0" w:color="auto"/>
        <w:bottom w:val="none" w:sz="0" w:space="0" w:color="auto"/>
        <w:right w:val="none" w:sz="0" w:space="0" w:color="auto"/>
      </w:divBdr>
    </w:div>
    <w:div w:id="893005789">
      <w:bodyDiv w:val="1"/>
      <w:marLeft w:val="0"/>
      <w:marRight w:val="0"/>
      <w:marTop w:val="0"/>
      <w:marBottom w:val="0"/>
      <w:divBdr>
        <w:top w:val="none" w:sz="0" w:space="0" w:color="auto"/>
        <w:left w:val="none" w:sz="0" w:space="0" w:color="auto"/>
        <w:bottom w:val="none" w:sz="0" w:space="0" w:color="auto"/>
        <w:right w:val="none" w:sz="0" w:space="0" w:color="auto"/>
      </w:divBdr>
    </w:div>
    <w:div w:id="896663998">
      <w:bodyDiv w:val="1"/>
      <w:marLeft w:val="0"/>
      <w:marRight w:val="0"/>
      <w:marTop w:val="0"/>
      <w:marBottom w:val="0"/>
      <w:divBdr>
        <w:top w:val="none" w:sz="0" w:space="0" w:color="auto"/>
        <w:left w:val="none" w:sz="0" w:space="0" w:color="auto"/>
        <w:bottom w:val="none" w:sz="0" w:space="0" w:color="auto"/>
        <w:right w:val="none" w:sz="0" w:space="0" w:color="auto"/>
      </w:divBdr>
    </w:div>
    <w:div w:id="901065920">
      <w:bodyDiv w:val="1"/>
      <w:marLeft w:val="0"/>
      <w:marRight w:val="0"/>
      <w:marTop w:val="0"/>
      <w:marBottom w:val="0"/>
      <w:divBdr>
        <w:top w:val="none" w:sz="0" w:space="0" w:color="auto"/>
        <w:left w:val="none" w:sz="0" w:space="0" w:color="auto"/>
        <w:bottom w:val="none" w:sz="0" w:space="0" w:color="auto"/>
        <w:right w:val="none" w:sz="0" w:space="0" w:color="auto"/>
      </w:divBdr>
    </w:div>
    <w:div w:id="907229156">
      <w:bodyDiv w:val="1"/>
      <w:marLeft w:val="0"/>
      <w:marRight w:val="0"/>
      <w:marTop w:val="0"/>
      <w:marBottom w:val="0"/>
      <w:divBdr>
        <w:top w:val="none" w:sz="0" w:space="0" w:color="auto"/>
        <w:left w:val="none" w:sz="0" w:space="0" w:color="auto"/>
        <w:bottom w:val="none" w:sz="0" w:space="0" w:color="auto"/>
        <w:right w:val="none" w:sz="0" w:space="0" w:color="auto"/>
      </w:divBdr>
    </w:div>
    <w:div w:id="918055771">
      <w:bodyDiv w:val="1"/>
      <w:marLeft w:val="0"/>
      <w:marRight w:val="0"/>
      <w:marTop w:val="0"/>
      <w:marBottom w:val="0"/>
      <w:divBdr>
        <w:top w:val="none" w:sz="0" w:space="0" w:color="auto"/>
        <w:left w:val="none" w:sz="0" w:space="0" w:color="auto"/>
        <w:bottom w:val="none" w:sz="0" w:space="0" w:color="auto"/>
        <w:right w:val="none" w:sz="0" w:space="0" w:color="auto"/>
      </w:divBdr>
    </w:div>
    <w:div w:id="918828175">
      <w:bodyDiv w:val="1"/>
      <w:marLeft w:val="0"/>
      <w:marRight w:val="0"/>
      <w:marTop w:val="0"/>
      <w:marBottom w:val="0"/>
      <w:divBdr>
        <w:top w:val="none" w:sz="0" w:space="0" w:color="auto"/>
        <w:left w:val="none" w:sz="0" w:space="0" w:color="auto"/>
        <w:bottom w:val="none" w:sz="0" w:space="0" w:color="auto"/>
        <w:right w:val="none" w:sz="0" w:space="0" w:color="auto"/>
      </w:divBdr>
    </w:div>
    <w:div w:id="933247264">
      <w:bodyDiv w:val="1"/>
      <w:marLeft w:val="0"/>
      <w:marRight w:val="0"/>
      <w:marTop w:val="0"/>
      <w:marBottom w:val="0"/>
      <w:divBdr>
        <w:top w:val="none" w:sz="0" w:space="0" w:color="auto"/>
        <w:left w:val="none" w:sz="0" w:space="0" w:color="auto"/>
        <w:bottom w:val="none" w:sz="0" w:space="0" w:color="auto"/>
        <w:right w:val="none" w:sz="0" w:space="0" w:color="auto"/>
      </w:divBdr>
    </w:div>
    <w:div w:id="936139699">
      <w:bodyDiv w:val="1"/>
      <w:marLeft w:val="0"/>
      <w:marRight w:val="0"/>
      <w:marTop w:val="0"/>
      <w:marBottom w:val="0"/>
      <w:divBdr>
        <w:top w:val="none" w:sz="0" w:space="0" w:color="auto"/>
        <w:left w:val="none" w:sz="0" w:space="0" w:color="auto"/>
        <w:bottom w:val="none" w:sz="0" w:space="0" w:color="auto"/>
        <w:right w:val="none" w:sz="0" w:space="0" w:color="auto"/>
      </w:divBdr>
    </w:div>
    <w:div w:id="946739158">
      <w:bodyDiv w:val="1"/>
      <w:marLeft w:val="0"/>
      <w:marRight w:val="0"/>
      <w:marTop w:val="0"/>
      <w:marBottom w:val="0"/>
      <w:divBdr>
        <w:top w:val="none" w:sz="0" w:space="0" w:color="auto"/>
        <w:left w:val="none" w:sz="0" w:space="0" w:color="auto"/>
        <w:bottom w:val="none" w:sz="0" w:space="0" w:color="auto"/>
        <w:right w:val="none" w:sz="0" w:space="0" w:color="auto"/>
      </w:divBdr>
    </w:div>
    <w:div w:id="948243739">
      <w:bodyDiv w:val="1"/>
      <w:marLeft w:val="0"/>
      <w:marRight w:val="0"/>
      <w:marTop w:val="0"/>
      <w:marBottom w:val="0"/>
      <w:divBdr>
        <w:top w:val="none" w:sz="0" w:space="0" w:color="auto"/>
        <w:left w:val="none" w:sz="0" w:space="0" w:color="auto"/>
        <w:bottom w:val="none" w:sz="0" w:space="0" w:color="auto"/>
        <w:right w:val="none" w:sz="0" w:space="0" w:color="auto"/>
      </w:divBdr>
    </w:div>
    <w:div w:id="949506843">
      <w:bodyDiv w:val="1"/>
      <w:marLeft w:val="0"/>
      <w:marRight w:val="0"/>
      <w:marTop w:val="0"/>
      <w:marBottom w:val="0"/>
      <w:divBdr>
        <w:top w:val="none" w:sz="0" w:space="0" w:color="auto"/>
        <w:left w:val="none" w:sz="0" w:space="0" w:color="auto"/>
        <w:bottom w:val="none" w:sz="0" w:space="0" w:color="auto"/>
        <w:right w:val="none" w:sz="0" w:space="0" w:color="auto"/>
      </w:divBdr>
    </w:div>
    <w:div w:id="963074705">
      <w:bodyDiv w:val="1"/>
      <w:marLeft w:val="0"/>
      <w:marRight w:val="0"/>
      <w:marTop w:val="0"/>
      <w:marBottom w:val="0"/>
      <w:divBdr>
        <w:top w:val="none" w:sz="0" w:space="0" w:color="auto"/>
        <w:left w:val="none" w:sz="0" w:space="0" w:color="auto"/>
        <w:bottom w:val="none" w:sz="0" w:space="0" w:color="auto"/>
        <w:right w:val="none" w:sz="0" w:space="0" w:color="auto"/>
      </w:divBdr>
    </w:div>
    <w:div w:id="970014812">
      <w:bodyDiv w:val="1"/>
      <w:marLeft w:val="0"/>
      <w:marRight w:val="0"/>
      <w:marTop w:val="0"/>
      <w:marBottom w:val="0"/>
      <w:divBdr>
        <w:top w:val="none" w:sz="0" w:space="0" w:color="auto"/>
        <w:left w:val="none" w:sz="0" w:space="0" w:color="auto"/>
        <w:bottom w:val="none" w:sz="0" w:space="0" w:color="auto"/>
        <w:right w:val="none" w:sz="0" w:space="0" w:color="auto"/>
      </w:divBdr>
      <w:divsChild>
        <w:div w:id="1893033385">
          <w:marLeft w:val="0"/>
          <w:marRight w:val="0"/>
          <w:marTop w:val="0"/>
          <w:marBottom w:val="0"/>
          <w:divBdr>
            <w:top w:val="none" w:sz="0" w:space="0" w:color="auto"/>
            <w:left w:val="none" w:sz="0" w:space="0" w:color="auto"/>
            <w:bottom w:val="none" w:sz="0" w:space="0" w:color="auto"/>
            <w:right w:val="none" w:sz="0" w:space="0" w:color="auto"/>
          </w:divBdr>
          <w:divsChild>
            <w:div w:id="1203130960">
              <w:marLeft w:val="0"/>
              <w:marRight w:val="0"/>
              <w:marTop w:val="0"/>
              <w:marBottom w:val="0"/>
              <w:divBdr>
                <w:top w:val="none" w:sz="0" w:space="0" w:color="auto"/>
                <w:left w:val="none" w:sz="0" w:space="0" w:color="auto"/>
                <w:bottom w:val="none" w:sz="0" w:space="0" w:color="auto"/>
                <w:right w:val="none" w:sz="0" w:space="0" w:color="auto"/>
              </w:divBdr>
              <w:divsChild>
                <w:div w:id="189203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53363">
      <w:bodyDiv w:val="1"/>
      <w:marLeft w:val="0"/>
      <w:marRight w:val="0"/>
      <w:marTop w:val="0"/>
      <w:marBottom w:val="0"/>
      <w:divBdr>
        <w:top w:val="none" w:sz="0" w:space="0" w:color="auto"/>
        <w:left w:val="none" w:sz="0" w:space="0" w:color="auto"/>
        <w:bottom w:val="none" w:sz="0" w:space="0" w:color="auto"/>
        <w:right w:val="none" w:sz="0" w:space="0" w:color="auto"/>
      </w:divBdr>
    </w:div>
    <w:div w:id="976183147">
      <w:bodyDiv w:val="1"/>
      <w:marLeft w:val="0"/>
      <w:marRight w:val="0"/>
      <w:marTop w:val="0"/>
      <w:marBottom w:val="0"/>
      <w:divBdr>
        <w:top w:val="none" w:sz="0" w:space="0" w:color="auto"/>
        <w:left w:val="none" w:sz="0" w:space="0" w:color="auto"/>
        <w:bottom w:val="none" w:sz="0" w:space="0" w:color="auto"/>
        <w:right w:val="none" w:sz="0" w:space="0" w:color="auto"/>
      </w:divBdr>
    </w:div>
    <w:div w:id="978925132">
      <w:bodyDiv w:val="1"/>
      <w:marLeft w:val="0"/>
      <w:marRight w:val="0"/>
      <w:marTop w:val="0"/>
      <w:marBottom w:val="0"/>
      <w:divBdr>
        <w:top w:val="none" w:sz="0" w:space="0" w:color="auto"/>
        <w:left w:val="none" w:sz="0" w:space="0" w:color="auto"/>
        <w:bottom w:val="none" w:sz="0" w:space="0" w:color="auto"/>
        <w:right w:val="none" w:sz="0" w:space="0" w:color="auto"/>
      </w:divBdr>
    </w:div>
    <w:div w:id="1047877835">
      <w:bodyDiv w:val="1"/>
      <w:marLeft w:val="0"/>
      <w:marRight w:val="0"/>
      <w:marTop w:val="0"/>
      <w:marBottom w:val="0"/>
      <w:divBdr>
        <w:top w:val="none" w:sz="0" w:space="0" w:color="auto"/>
        <w:left w:val="none" w:sz="0" w:space="0" w:color="auto"/>
        <w:bottom w:val="none" w:sz="0" w:space="0" w:color="auto"/>
        <w:right w:val="none" w:sz="0" w:space="0" w:color="auto"/>
      </w:divBdr>
    </w:div>
    <w:div w:id="1054433033">
      <w:bodyDiv w:val="1"/>
      <w:marLeft w:val="0"/>
      <w:marRight w:val="0"/>
      <w:marTop w:val="0"/>
      <w:marBottom w:val="0"/>
      <w:divBdr>
        <w:top w:val="none" w:sz="0" w:space="0" w:color="auto"/>
        <w:left w:val="none" w:sz="0" w:space="0" w:color="auto"/>
        <w:bottom w:val="none" w:sz="0" w:space="0" w:color="auto"/>
        <w:right w:val="none" w:sz="0" w:space="0" w:color="auto"/>
      </w:divBdr>
    </w:div>
    <w:div w:id="1070007782">
      <w:bodyDiv w:val="1"/>
      <w:marLeft w:val="0"/>
      <w:marRight w:val="0"/>
      <w:marTop w:val="0"/>
      <w:marBottom w:val="0"/>
      <w:divBdr>
        <w:top w:val="none" w:sz="0" w:space="0" w:color="auto"/>
        <w:left w:val="none" w:sz="0" w:space="0" w:color="auto"/>
        <w:bottom w:val="none" w:sz="0" w:space="0" w:color="auto"/>
        <w:right w:val="none" w:sz="0" w:space="0" w:color="auto"/>
      </w:divBdr>
    </w:div>
    <w:div w:id="1072507862">
      <w:bodyDiv w:val="1"/>
      <w:marLeft w:val="0"/>
      <w:marRight w:val="0"/>
      <w:marTop w:val="0"/>
      <w:marBottom w:val="0"/>
      <w:divBdr>
        <w:top w:val="none" w:sz="0" w:space="0" w:color="auto"/>
        <w:left w:val="none" w:sz="0" w:space="0" w:color="auto"/>
        <w:bottom w:val="none" w:sz="0" w:space="0" w:color="auto"/>
        <w:right w:val="none" w:sz="0" w:space="0" w:color="auto"/>
      </w:divBdr>
    </w:div>
    <w:div w:id="1096170458">
      <w:bodyDiv w:val="1"/>
      <w:marLeft w:val="0"/>
      <w:marRight w:val="0"/>
      <w:marTop w:val="0"/>
      <w:marBottom w:val="0"/>
      <w:divBdr>
        <w:top w:val="none" w:sz="0" w:space="0" w:color="auto"/>
        <w:left w:val="none" w:sz="0" w:space="0" w:color="auto"/>
        <w:bottom w:val="none" w:sz="0" w:space="0" w:color="auto"/>
        <w:right w:val="none" w:sz="0" w:space="0" w:color="auto"/>
      </w:divBdr>
    </w:div>
    <w:div w:id="1101606194">
      <w:bodyDiv w:val="1"/>
      <w:marLeft w:val="0"/>
      <w:marRight w:val="0"/>
      <w:marTop w:val="0"/>
      <w:marBottom w:val="0"/>
      <w:divBdr>
        <w:top w:val="none" w:sz="0" w:space="0" w:color="auto"/>
        <w:left w:val="none" w:sz="0" w:space="0" w:color="auto"/>
        <w:bottom w:val="none" w:sz="0" w:space="0" w:color="auto"/>
        <w:right w:val="none" w:sz="0" w:space="0" w:color="auto"/>
      </w:divBdr>
    </w:div>
    <w:div w:id="1103182257">
      <w:bodyDiv w:val="1"/>
      <w:marLeft w:val="0"/>
      <w:marRight w:val="0"/>
      <w:marTop w:val="0"/>
      <w:marBottom w:val="0"/>
      <w:divBdr>
        <w:top w:val="none" w:sz="0" w:space="0" w:color="auto"/>
        <w:left w:val="none" w:sz="0" w:space="0" w:color="auto"/>
        <w:bottom w:val="none" w:sz="0" w:space="0" w:color="auto"/>
        <w:right w:val="none" w:sz="0" w:space="0" w:color="auto"/>
      </w:divBdr>
    </w:div>
    <w:div w:id="1108280024">
      <w:bodyDiv w:val="1"/>
      <w:marLeft w:val="0"/>
      <w:marRight w:val="0"/>
      <w:marTop w:val="0"/>
      <w:marBottom w:val="0"/>
      <w:divBdr>
        <w:top w:val="none" w:sz="0" w:space="0" w:color="auto"/>
        <w:left w:val="none" w:sz="0" w:space="0" w:color="auto"/>
        <w:bottom w:val="none" w:sz="0" w:space="0" w:color="auto"/>
        <w:right w:val="none" w:sz="0" w:space="0" w:color="auto"/>
      </w:divBdr>
    </w:div>
    <w:div w:id="1114712261">
      <w:bodyDiv w:val="1"/>
      <w:marLeft w:val="0"/>
      <w:marRight w:val="0"/>
      <w:marTop w:val="0"/>
      <w:marBottom w:val="0"/>
      <w:divBdr>
        <w:top w:val="none" w:sz="0" w:space="0" w:color="auto"/>
        <w:left w:val="none" w:sz="0" w:space="0" w:color="auto"/>
        <w:bottom w:val="none" w:sz="0" w:space="0" w:color="auto"/>
        <w:right w:val="none" w:sz="0" w:space="0" w:color="auto"/>
      </w:divBdr>
    </w:div>
    <w:div w:id="1129781445">
      <w:bodyDiv w:val="1"/>
      <w:marLeft w:val="0"/>
      <w:marRight w:val="0"/>
      <w:marTop w:val="0"/>
      <w:marBottom w:val="0"/>
      <w:divBdr>
        <w:top w:val="none" w:sz="0" w:space="0" w:color="auto"/>
        <w:left w:val="none" w:sz="0" w:space="0" w:color="auto"/>
        <w:bottom w:val="none" w:sz="0" w:space="0" w:color="auto"/>
        <w:right w:val="none" w:sz="0" w:space="0" w:color="auto"/>
      </w:divBdr>
    </w:div>
    <w:div w:id="1132671121">
      <w:bodyDiv w:val="1"/>
      <w:marLeft w:val="0"/>
      <w:marRight w:val="0"/>
      <w:marTop w:val="0"/>
      <w:marBottom w:val="0"/>
      <w:divBdr>
        <w:top w:val="none" w:sz="0" w:space="0" w:color="auto"/>
        <w:left w:val="none" w:sz="0" w:space="0" w:color="auto"/>
        <w:bottom w:val="none" w:sz="0" w:space="0" w:color="auto"/>
        <w:right w:val="none" w:sz="0" w:space="0" w:color="auto"/>
      </w:divBdr>
    </w:div>
    <w:div w:id="1134521063">
      <w:bodyDiv w:val="1"/>
      <w:marLeft w:val="0"/>
      <w:marRight w:val="0"/>
      <w:marTop w:val="0"/>
      <w:marBottom w:val="0"/>
      <w:divBdr>
        <w:top w:val="none" w:sz="0" w:space="0" w:color="auto"/>
        <w:left w:val="none" w:sz="0" w:space="0" w:color="auto"/>
        <w:bottom w:val="none" w:sz="0" w:space="0" w:color="auto"/>
        <w:right w:val="none" w:sz="0" w:space="0" w:color="auto"/>
      </w:divBdr>
    </w:div>
    <w:div w:id="1144086878">
      <w:bodyDiv w:val="1"/>
      <w:marLeft w:val="0"/>
      <w:marRight w:val="0"/>
      <w:marTop w:val="0"/>
      <w:marBottom w:val="0"/>
      <w:divBdr>
        <w:top w:val="none" w:sz="0" w:space="0" w:color="auto"/>
        <w:left w:val="none" w:sz="0" w:space="0" w:color="auto"/>
        <w:bottom w:val="none" w:sz="0" w:space="0" w:color="auto"/>
        <w:right w:val="none" w:sz="0" w:space="0" w:color="auto"/>
      </w:divBdr>
    </w:div>
    <w:div w:id="1148670511">
      <w:bodyDiv w:val="1"/>
      <w:marLeft w:val="0"/>
      <w:marRight w:val="0"/>
      <w:marTop w:val="0"/>
      <w:marBottom w:val="0"/>
      <w:divBdr>
        <w:top w:val="none" w:sz="0" w:space="0" w:color="auto"/>
        <w:left w:val="none" w:sz="0" w:space="0" w:color="auto"/>
        <w:bottom w:val="none" w:sz="0" w:space="0" w:color="auto"/>
        <w:right w:val="none" w:sz="0" w:space="0" w:color="auto"/>
      </w:divBdr>
    </w:div>
    <w:div w:id="1154565018">
      <w:bodyDiv w:val="1"/>
      <w:marLeft w:val="0"/>
      <w:marRight w:val="0"/>
      <w:marTop w:val="0"/>
      <w:marBottom w:val="0"/>
      <w:divBdr>
        <w:top w:val="none" w:sz="0" w:space="0" w:color="auto"/>
        <w:left w:val="none" w:sz="0" w:space="0" w:color="auto"/>
        <w:bottom w:val="none" w:sz="0" w:space="0" w:color="auto"/>
        <w:right w:val="none" w:sz="0" w:space="0" w:color="auto"/>
      </w:divBdr>
      <w:divsChild>
        <w:div w:id="20010001">
          <w:marLeft w:val="547"/>
          <w:marRight w:val="0"/>
          <w:marTop w:val="0"/>
          <w:marBottom w:val="0"/>
          <w:divBdr>
            <w:top w:val="none" w:sz="0" w:space="0" w:color="auto"/>
            <w:left w:val="none" w:sz="0" w:space="0" w:color="auto"/>
            <w:bottom w:val="none" w:sz="0" w:space="0" w:color="auto"/>
            <w:right w:val="none" w:sz="0" w:space="0" w:color="auto"/>
          </w:divBdr>
        </w:div>
        <w:div w:id="23486545">
          <w:marLeft w:val="547"/>
          <w:marRight w:val="0"/>
          <w:marTop w:val="0"/>
          <w:marBottom w:val="0"/>
          <w:divBdr>
            <w:top w:val="none" w:sz="0" w:space="0" w:color="auto"/>
            <w:left w:val="none" w:sz="0" w:space="0" w:color="auto"/>
            <w:bottom w:val="none" w:sz="0" w:space="0" w:color="auto"/>
            <w:right w:val="none" w:sz="0" w:space="0" w:color="auto"/>
          </w:divBdr>
        </w:div>
        <w:div w:id="354186424">
          <w:marLeft w:val="547"/>
          <w:marRight w:val="0"/>
          <w:marTop w:val="0"/>
          <w:marBottom w:val="0"/>
          <w:divBdr>
            <w:top w:val="none" w:sz="0" w:space="0" w:color="auto"/>
            <w:left w:val="none" w:sz="0" w:space="0" w:color="auto"/>
            <w:bottom w:val="none" w:sz="0" w:space="0" w:color="auto"/>
            <w:right w:val="none" w:sz="0" w:space="0" w:color="auto"/>
          </w:divBdr>
        </w:div>
        <w:div w:id="410934033">
          <w:marLeft w:val="547"/>
          <w:marRight w:val="0"/>
          <w:marTop w:val="0"/>
          <w:marBottom w:val="0"/>
          <w:divBdr>
            <w:top w:val="none" w:sz="0" w:space="0" w:color="auto"/>
            <w:left w:val="none" w:sz="0" w:space="0" w:color="auto"/>
            <w:bottom w:val="none" w:sz="0" w:space="0" w:color="auto"/>
            <w:right w:val="none" w:sz="0" w:space="0" w:color="auto"/>
          </w:divBdr>
        </w:div>
        <w:div w:id="582375624">
          <w:marLeft w:val="547"/>
          <w:marRight w:val="0"/>
          <w:marTop w:val="0"/>
          <w:marBottom w:val="0"/>
          <w:divBdr>
            <w:top w:val="none" w:sz="0" w:space="0" w:color="auto"/>
            <w:left w:val="none" w:sz="0" w:space="0" w:color="auto"/>
            <w:bottom w:val="none" w:sz="0" w:space="0" w:color="auto"/>
            <w:right w:val="none" w:sz="0" w:space="0" w:color="auto"/>
          </w:divBdr>
        </w:div>
        <w:div w:id="782455990">
          <w:marLeft w:val="547"/>
          <w:marRight w:val="0"/>
          <w:marTop w:val="0"/>
          <w:marBottom w:val="0"/>
          <w:divBdr>
            <w:top w:val="none" w:sz="0" w:space="0" w:color="auto"/>
            <w:left w:val="none" w:sz="0" w:space="0" w:color="auto"/>
            <w:bottom w:val="none" w:sz="0" w:space="0" w:color="auto"/>
            <w:right w:val="none" w:sz="0" w:space="0" w:color="auto"/>
          </w:divBdr>
        </w:div>
        <w:div w:id="867328049">
          <w:marLeft w:val="547"/>
          <w:marRight w:val="0"/>
          <w:marTop w:val="0"/>
          <w:marBottom w:val="0"/>
          <w:divBdr>
            <w:top w:val="none" w:sz="0" w:space="0" w:color="auto"/>
            <w:left w:val="none" w:sz="0" w:space="0" w:color="auto"/>
            <w:bottom w:val="none" w:sz="0" w:space="0" w:color="auto"/>
            <w:right w:val="none" w:sz="0" w:space="0" w:color="auto"/>
          </w:divBdr>
        </w:div>
        <w:div w:id="1412700919">
          <w:marLeft w:val="547"/>
          <w:marRight w:val="0"/>
          <w:marTop w:val="0"/>
          <w:marBottom w:val="0"/>
          <w:divBdr>
            <w:top w:val="none" w:sz="0" w:space="0" w:color="auto"/>
            <w:left w:val="none" w:sz="0" w:space="0" w:color="auto"/>
            <w:bottom w:val="none" w:sz="0" w:space="0" w:color="auto"/>
            <w:right w:val="none" w:sz="0" w:space="0" w:color="auto"/>
          </w:divBdr>
        </w:div>
        <w:div w:id="1518619265">
          <w:marLeft w:val="547"/>
          <w:marRight w:val="0"/>
          <w:marTop w:val="0"/>
          <w:marBottom w:val="0"/>
          <w:divBdr>
            <w:top w:val="none" w:sz="0" w:space="0" w:color="auto"/>
            <w:left w:val="none" w:sz="0" w:space="0" w:color="auto"/>
            <w:bottom w:val="none" w:sz="0" w:space="0" w:color="auto"/>
            <w:right w:val="none" w:sz="0" w:space="0" w:color="auto"/>
          </w:divBdr>
        </w:div>
        <w:div w:id="1640838511">
          <w:marLeft w:val="547"/>
          <w:marRight w:val="0"/>
          <w:marTop w:val="0"/>
          <w:marBottom w:val="0"/>
          <w:divBdr>
            <w:top w:val="none" w:sz="0" w:space="0" w:color="auto"/>
            <w:left w:val="none" w:sz="0" w:space="0" w:color="auto"/>
            <w:bottom w:val="none" w:sz="0" w:space="0" w:color="auto"/>
            <w:right w:val="none" w:sz="0" w:space="0" w:color="auto"/>
          </w:divBdr>
        </w:div>
        <w:div w:id="1994523183">
          <w:marLeft w:val="547"/>
          <w:marRight w:val="0"/>
          <w:marTop w:val="0"/>
          <w:marBottom w:val="0"/>
          <w:divBdr>
            <w:top w:val="none" w:sz="0" w:space="0" w:color="auto"/>
            <w:left w:val="none" w:sz="0" w:space="0" w:color="auto"/>
            <w:bottom w:val="none" w:sz="0" w:space="0" w:color="auto"/>
            <w:right w:val="none" w:sz="0" w:space="0" w:color="auto"/>
          </w:divBdr>
        </w:div>
        <w:div w:id="2003124366">
          <w:marLeft w:val="547"/>
          <w:marRight w:val="0"/>
          <w:marTop w:val="0"/>
          <w:marBottom w:val="0"/>
          <w:divBdr>
            <w:top w:val="none" w:sz="0" w:space="0" w:color="auto"/>
            <w:left w:val="none" w:sz="0" w:space="0" w:color="auto"/>
            <w:bottom w:val="none" w:sz="0" w:space="0" w:color="auto"/>
            <w:right w:val="none" w:sz="0" w:space="0" w:color="auto"/>
          </w:divBdr>
        </w:div>
      </w:divsChild>
    </w:div>
    <w:div w:id="1162116001">
      <w:bodyDiv w:val="1"/>
      <w:marLeft w:val="0"/>
      <w:marRight w:val="0"/>
      <w:marTop w:val="0"/>
      <w:marBottom w:val="0"/>
      <w:divBdr>
        <w:top w:val="none" w:sz="0" w:space="0" w:color="auto"/>
        <w:left w:val="none" w:sz="0" w:space="0" w:color="auto"/>
        <w:bottom w:val="none" w:sz="0" w:space="0" w:color="auto"/>
        <w:right w:val="none" w:sz="0" w:space="0" w:color="auto"/>
      </w:divBdr>
    </w:div>
    <w:div w:id="1227687711">
      <w:bodyDiv w:val="1"/>
      <w:marLeft w:val="0"/>
      <w:marRight w:val="0"/>
      <w:marTop w:val="0"/>
      <w:marBottom w:val="0"/>
      <w:divBdr>
        <w:top w:val="none" w:sz="0" w:space="0" w:color="auto"/>
        <w:left w:val="none" w:sz="0" w:space="0" w:color="auto"/>
        <w:bottom w:val="none" w:sz="0" w:space="0" w:color="auto"/>
        <w:right w:val="none" w:sz="0" w:space="0" w:color="auto"/>
      </w:divBdr>
    </w:div>
    <w:div w:id="1240555160">
      <w:bodyDiv w:val="1"/>
      <w:marLeft w:val="0"/>
      <w:marRight w:val="0"/>
      <w:marTop w:val="0"/>
      <w:marBottom w:val="0"/>
      <w:divBdr>
        <w:top w:val="none" w:sz="0" w:space="0" w:color="auto"/>
        <w:left w:val="none" w:sz="0" w:space="0" w:color="auto"/>
        <w:bottom w:val="none" w:sz="0" w:space="0" w:color="auto"/>
        <w:right w:val="none" w:sz="0" w:space="0" w:color="auto"/>
      </w:divBdr>
    </w:div>
    <w:div w:id="1273392352">
      <w:bodyDiv w:val="1"/>
      <w:marLeft w:val="0"/>
      <w:marRight w:val="0"/>
      <w:marTop w:val="0"/>
      <w:marBottom w:val="0"/>
      <w:divBdr>
        <w:top w:val="none" w:sz="0" w:space="0" w:color="auto"/>
        <w:left w:val="none" w:sz="0" w:space="0" w:color="auto"/>
        <w:bottom w:val="none" w:sz="0" w:space="0" w:color="auto"/>
        <w:right w:val="none" w:sz="0" w:space="0" w:color="auto"/>
      </w:divBdr>
    </w:div>
    <w:div w:id="1389651194">
      <w:bodyDiv w:val="1"/>
      <w:marLeft w:val="0"/>
      <w:marRight w:val="0"/>
      <w:marTop w:val="0"/>
      <w:marBottom w:val="0"/>
      <w:divBdr>
        <w:top w:val="none" w:sz="0" w:space="0" w:color="auto"/>
        <w:left w:val="none" w:sz="0" w:space="0" w:color="auto"/>
        <w:bottom w:val="none" w:sz="0" w:space="0" w:color="auto"/>
        <w:right w:val="none" w:sz="0" w:space="0" w:color="auto"/>
      </w:divBdr>
    </w:div>
    <w:div w:id="1396002171">
      <w:bodyDiv w:val="1"/>
      <w:marLeft w:val="0"/>
      <w:marRight w:val="0"/>
      <w:marTop w:val="0"/>
      <w:marBottom w:val="0"/>
      <w:divBdr>
        <w:top w:val="none" w:sz="0" w:space="0" w:color="auto"/>
        <w:left w:val="none" w:sz="0" w:space="0" w:color="auto"/>
        <w:bottom w:val="none" w:sz="0" w:space="0" w:color="auto"/>
        <w:right w:val="none" w:sz="0" w:space="0" w:color="auto"/>
      </w:divBdr>
    </w:div>
    <w:div w:id="1407070658">
      <w:bodyDiv w:val="1"/>
      <w:marLeft w:val="0"/>
      <w:marRight w:val="0"/>
      <w:marTop w:val="0"/>
      <w:marBottom w:val="0"/>
      <w:divBdr>
        <w:top w:val="none" w:sz="0" w:space="0" w:color="auto"/>
        <w:left w:val="none" w:sz="0" w:space="0" w:color="auto"/>
        <w:bottom w:val="none" w:sz="0" w:space="0" w:color="auto"/>
        <w:right w:val="none" w:sz="0" w:space="0" w:color="auto"/>
      </w:divBdr>
    </w:div>
    <w:div w:id="1432898716">
      <w:bodyDiv w:val="1"/>
      <w:marLeft w:val="0"/>
      <w:marRight w:val="0"/>
      <w:marTop w:val="0"/>
      <w:marBottom w:val="0"/>
      <w:divBdr>
        <w:top w:val="none" w:sz="0" w:space="0" w:color="auto"/>
        <w:left w:val="none" w:sz="0" w:space="0" w:color="auto"/>
        <w:bottom w:val="none" w:sz="0" w:space="0" w:color="auto"/>
        <w:right w:val="none" w:sz="0" w:space="0" w:color="auto"/>
      </w:divBdr>
      <w:divsChild>
        <w:div w:id="1646466532">
          <w:marLeft w:val="0"/>
          <w:marRight w:val="0"/>
          <w:marTop w:val="0"/>
          <w:marBottom w:val="0"/>
          <w:divBdr>
            <w:top w:val="none" w:sz="0" w:space="0" w:color="auto"/>
            <w:left w:val="none" w:sz="0" w:space="0" w:color="auto"/>
            <w:bottom w:val="none" w:sz="0" w:space="0" w:color="auto"/>
            <w:right w:val="none" w:sz="0" w:space="0" w:color="auto"/>
          </w:divBdr>
          <w:divsChild>
            <w:div w:id="1699353310">
              <w:marLeft w:val="0"/>
              <w:marRight w:val="0"/>
              <w:marTop w:val="0"/>
              <w:marBottom w:val="0"/>
              <w:divBdr>
                <w:top w:val="none" w:sz="0" w:space="0" w:color="auto"/>
                <w:left w:val="none" w:sz="0" w:space="0" w:color="auto"/>
                <w:bottom w:val="none" w:sz="0" w:space="0" w:color="auto"/>
                <w:right w:val="none" w:sz="0" w:space="0" w:color="auto"/>
              </w:divBdr>
              <w:divsChild>
                <w:div w:id="174924868">
                  <w:marLeft w:val="0"/>
                  <w:marRight w:val="0"/>
                  <w:marTop w:val="0"/>
                  <w:marBottom w:val="0"/>
                  <w:divBdr>
                    <w:top w:val="none" w:sz="0" w:space="0" w:color="auto"/>
                    <w:left w:val="none" w:sz="0" w:space="0" w:color="auto"/>
                    <w:bottom w:val="none" w:sz="0" w:space="0" w:color="auto"/>
                    <w:right w:val="none" w:sz="0" w:space="0" w:color="auto"/>
                  </w:divBdr>
                </w:div>
                <w:div w:id="252907250">
                  <w:marLeft w:val="0"/>
                  <w:marRight w:val="0"/>
                  <w:marTop w:val="0"/>
                  <w:marBottom w:val="0"/>
                  <w:divBdr>
                    <w:top w:val="none" w:sz="0" w:space="0" w:color="auto"/>
                    <w:left w:val="none" w:sz="0" w:space="0" w:color="auto"/>
                    <w:bottom w:val="none" w:sz="0" w:space="0" w:color="auto"/>
                    <w:right w:val="none" w:sz="0" w:space="0" w:color="auto"/>
                  </w:divBdr>
                  <w:divsChild>
                    <w:div w:id="1366636435">
                      <w:marLeft w:val="0"/>
                      <w:marRight w:val="0"/>
                      <w:marTop w:val="0"/>
                      <w:marBottom w:val="0"/>
                      <w:divBdr>
                        <w:top w:val="none" w:sz="0" w:space="0" w:color="auto"/>
                        <w:left w:val="none" w:sz="0" w:space="0" w:color="auto"/>
                        <w:bottom w:val="none" w:sz="0" w:space="0" w:color="auto"/>
                        <w:right w:val="none" w:sz="0" w:space="0" w:color="auto"/>
                      </w:divBdr>
                    </w:div>
                  </w:divsChild>
                </w:div>
                <w:div w:id="2005280069">
                  <w:marLeft w:val="0"/>
                  <w:marRight w:val="0"/>
                  <w:marTop w:val="0"/>
                  <w:marBottom w:val="0"/>
                  <w:divBdr>
                    <w:top w:val="none" w:sz="0" w:space="0" w:color="auto"/>
                    <w:left w:val="none" w:sz="0" w:space="0" w:color="auto"/>
                    <w:bottom w:val="none" w:sz="0" w:space="0" w:color="auto"/>
                    <w:right w:val="none" w:sz="0" w:space="0" w:color="auto"/>
                  </w:divBdr>
                  <w:divsChild>
                    <w:div w:id="1858041157">
                      <w:marLeft w:val="0"/>
                      <w:marRight w:val="0"/>
                      <w:marTop w:val="0"/>
                      <w:marBottom w:val="0"/>
                      <w:divBdr>
                        <w:top w:val="none" w:sz="0" w:space="0" w:color="auto"/>
                        <w:left w:val="none" w:sz="0" w:space="0" w:color="auto"/>
                        <w:bottom w:val="none" w:sz="0" w:space="0" w:color="auto"/>
                        <w:right w:val="none" w:sz="0" w:space="0" w:color="auto"/>
                      </w:divBdr>
                      <w:divsChild>
                        <w:div w:id="1419980751">
                          <w:marLeft w:val="0"/>
                          <w:marRight w:val="0"/>
                          <w:marTop w:val="0"/>
                          <w:marBottom w:val="0"/>
                          <w:divBdr>
                            <w:top w:val="none" w:sz="0" w:space="0" w:color="auto"/>
                            <w:left w:val="none" w:sz="0" w:space="0" w:color="auto"/>
                            <w:bottom w:val="none" w:sz="0" w:space="0" w:color="auto"/>
                            <w:right w:val="none" w:sz="0" w:space="0" w:color="auto"/>
                          </w:divBdr>
                          <w:divsChild>
                            <w:div w:id="1690328853">
                              <w:marLeft w:val="0"/>
                              <w:marRight w:val="0"/>
                              <w:marTop w:val="0"/>
                              <w:marBottom w:val="0"/>
                              <w:divBdr>
                                <w:top w:val="none" w:sz="0" w:space="0" w:color="auto"/>
                                <w:left w:val="none" w:sz="0" w:space="0" w:color="auto"/>
                                <w:bottom w:val="none" w:sz="0" w:space="0" w:color="auto"/>
                                <w:right w:val="none" w:sz="0" w:space="0" w:color="auto"/>
                              </w:divBdr>
                            </w:div>
                          </w:divsChild>
                        </w:div>
                        <w:div w:id="14309678">
                          <w:marLeft w:val="0"/>
                          <w:marRight w:val="0"/>
                          <w:marTop w:val="0"/>
                          <w:marBottom w:val="0"/>
                          <w:divBdr>
                            <w:top w:val="none" w:sz="0" w:space="0" w:color="auto"/>
                            <w:left w:val="none" w:sz="0" w:space="0" w:color="auto"/>
                            <w:bottom w:val="none" w:sz="0" w:space="0" w:color="auto"/>
                            <w:right w:val="none" w:sz="0" w:space="0" w:color="auto"/>
                          </w:divBdr>
                          <w:divsChild>
                            <w:div w:id="824976557">
                              <w:marLeft w:val="0"/>
                              <w:marRight w:val="0"/>
                              <w:marTop w:val="0"/>
                              <w:marBottom w:val="0"/>
                              <w:divBdr>
                                <w:top w:val="none" w:sz="0" w:space="0" w:color="auto"/>
                                <w:left w:val="none" w:sz="0" w:space="0" w:color="auto"/>
                                <w:bottom w:val="none" w:sz="0" w:space="0" w:color="auto"/>
                                <w:right w:val="none" w:sz="0" w:space="0" w:color="auto"/>
                              </w:divBdr>
                              <w:divsChild>
                                <w:div w:id="108056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8077447">
          <w:marLeft w:val="0"/>
          <w:marRight w:val="0"/>
          <w:marTop w:val="0"/>
          <w:marBottom w:val="0"/>
          <w:divBdr>
            <w:top w:val="none" w:sz="0" w:space="0" w:color="auto"/>
            <w:left w:val="none" w:sz="0" w:space="0" w:color="auto"/>
            <w:bottom w:val="none" w:sz="0" w:space="0" w:color="auto"/>
            <w:right w:val="none" w:sz="0" w:space="0" w:color="auto"/>
          </w:divBdr>
          <w:divsChild>
            <w:div w:id="463545789">
              <w:marLeft w:val="0"/>
              <w:marRight w:val="0"/>
              <w:marTop w:val="0"/>
              <w:marBottom w:val="0"/>
              <w:divBdr>
                <w:top w:val="none" w:sz="0" w:space="0" w:color="auto"/>
                <w:left w:val="none" w:sz="0" w:space="0" w:color="auto"/>
                <w:bottom w:val="none" w:sz="0" w:space="0" w:color="auto"/>
                <w:right w:val="none" w:sz="0" w:space="0" w:color="auto"/>
              </w:divBdr>
              <w:divsChild>
                <w:div w:id="165098203">
                  <w:marLeft w:val="0"/>
                  <w:marRight w:val="0"/>
                  <w:marTop w:val="0"/>
                  <w:marBottom w:val="0"/>
                  <w:divBdr>
                    <w:top w:val="none" w:sz="0" w:space="0" w:color="auto"/>
                    <w:left w:val="none" w:sz="0" w:space="0" w:color="auto"/>
                    <w:bottom w:val="none" w:sz="0" w:space="0" w:color="auto"/>
                    <w:right w:val="none" w:sz="0" w:space="0" w:color="auto"/>
                  </w:divBdr>
                  <w:divsChild>
                    <w:div w:id="447897138">
                      <w:marLeft w:val="0"/>
                      <w:marRight w:val="0"/>
                      <w:marTop w:val="0"/>
                      <w:marBottom w:val="0"/>
                      <w:divBdr>
                        <w:top w:val="none" w:sz="0" w:space="0" w:color="auto"/>
                        <w:left w:val="none" w:sz="0" w:space="0" w:color="auto"/>
                        <w:bottom w:val="none" w:sz="0" w:space="0" w:color="auto"/>
                        <w:right w:val="none" w:sz="0" w:space="0" w:color="auto"/>
                      </w:divBdr>
                      <w:divsChild>
                        <w:div w:id="2058047718">
                          <w:marLeft w:val="0"/>
                          <w:marRight w:val="0"/>
                          <w:marTop w:val="0"/>
                          <w:marBottom w:val="0"/>
                          <w:divBdr>
                            <w:top w:val="none" w:sz="0" w:space="0" w:color="auto"/>
                            <w:left w:val="none" w:sz="0" w:space="0" w:color="auto"/>
                            <w:bottom w:val="none" w:sz="0" w:space="0" w:color="auto"/>
                            <w:right w:val="none" w:sz="0" w:space="0" w:color="auto"/>
                          </w:divBdr>
                          <w:divsChild>
                            <w:div w:id="555554684">
                              <w:marLeft w:val="0"/>
                              <w:marRight w:val="0"/>
                              <w:marTop w:val="0"/>
                              <w:marBottom w:val="0"/>
                              <w:divBdr>
                                <w:top w:val="none" w:sz="0" w:space="0" w:color="auto"/>
                                <w:left w:val="none" w:sz="0" w:space="0" w:color="auto"/>
                                <w:bottom w:val="none" w:sz="0" w:space="0" w:color="auto"/>
                                <w:right w:val="none" w:sz="0" w:space="0" w:color="auto"/>
                              </w:divBdr>
                              <w:divsChild>
                                <w:div w:id="131059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40495">
                          <w:marLeft w:val="0"/>
                          <w:marRight w:val="0"/>
                          <w:marTop w:val="0"/>
                          <w:marBottom w:val="0"/>
                          <w:divBdr>
                            <w:top w:val="none" w:sz="0" w:space="0" w:color="auto"/>
                            <w:left w:val="none" w:sz="0" w:space="0" w:color="auto"/>
                            <w:bottom w:val="none" w:sz="0" w:space="0" w:color="auto"/>
                            <w:right w:val="none" w:sz="0" w:space="0" w:color="auto"/>
                          </w:divBdr>
                          <w:divsChild>
                            <w:div w:id="591475783">
                              <w:marLeft w:val="0"/>
                              <w:marRight w:val="0"/>
                              <w:marTop w:val="0"/>
                              <w:marBottom w:val="0"/>
                              <w:divBdr>
                                <w:top w:val="none" w:sz="0" w:space="0" w:color="auto"/>
                                <w:left w:val="none" w:sz="0" w:space="0" w:color="auto"/>
                                <w:bottom w:val="none" w:sz="0" w:space="0" w:color="auto"/>
                                <w:right w:val="none" w:sz="0" w:space="0" w:color="auto"/>
                              </w:divBdr>
                              <w:divsChild>
                                <w:div w:id="6462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724">
                          <w:marLeft w:val="0"/>
                          <w:marRight w:val="0"/>
                          <w:marTop w:val="0"/>
                          <w:marBottom w:val="0"/>
                          <w:divBdr>
                            <w:top w:val="none" w:sz="0" w:space="0" w:color="auto"/>
                            <w:left w:val="none" w:sz="0" w:space="0" w:color="auto"/>
                            <w:bottom w:val="none" w:sz="0" w:space="0" w:color="auto"/>
                            <w:right w:val="none" w:sz="0" w:space="0" w:color="auto"/>
                          </w:divBdr>
                          <w:divsChild>
                            <w:div w:id="609437635">
                              <w:marLeft w:val="0"/>
                              <w:marRight w:val="0"/>
                              <w:marTop w:val="0"/>
                              <w:marBottom w:val="0"/>
                              <w:divBdr>
                                <w:top w:val="none" w:sz="0" w:space="0" w:color="auto"/>
                                <w:left w:val="none" w:sz="0" w:space="0" w:color="auto"/>
                                <w:bottom w:val="none" w:sz="0" w:space="0" w:color="auto"/>
                                <w:right w:val="none" w:sz="0" w:space="0" w:color="auto"/>
                              </w:divBdr>
                              <w:divsChild>
                                <w:div w:id="980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89831">
                      <w:marLeft w:val="0"/>
                      <w:marRight w:val="0"/>
                      <w:marTop w:val="0"/>
                      <w:marBottom w:val="0"/>
                      <w:divBdr>
                        <w:top w:val="none" w:sz="0" w:space="0" w:color="auto"/>
                        <w:left w:val="none" w:sz="0" w:space="0" w:color="auto"/>
                        <w:bottom w:val="none" w:sz="0" w:space="0" w:color="auto"/>
                        <w:right w:val="none" w:sz="0" w:space="0" w:color="auto"/>
                      </w:divBdr>
                      <w:divsChild>
                        <w:div w:id="118379244">
                          <w:marLeft w:val="0"/>
                          <w:marRight w:val="0"/>
                          <w:marTop w:val="0"/>
                          <w:marBottom w:val="0"/>
                          <w:divBdr>
                            <w:top w:val="none" w:sz="0" w:space="0" w:color="auto"/>
                            <w:left w:val="none" w:sz="0" w:space="0" w:color="auto"/>
                            <w:bottom w:val="none" w:sz="0" w:space="0" w:color="auto"/>
                            <w:right w:val="none" w:sz="0" w:space="0" w:color="auto"/>
                          </w:divBdr>
                          <w:divsChild>
                            <w:div w:id="10047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748247">
      <w:bodyDiv w:val="1"/>
      <w:marLeft w:val="0"/>
      <w:marRight w:val="0"/>
      <w:marTop w:val="0"/>
      <w:marBottom w:val="0"/>
      <w:divBdr>
        <w:top w:val="none" w:sz="0" w:space="0" w:color="auto"/>
        <w:left w:val="none" w:sz="0" w:space="0" w:color="auto"/>
        <w:bottom w:val="none" w:sz="0" w:space="0" w:color="auto"/>
        <w:right w:val="none" w:sz="0" w:space="0" w:color="auto"/>
      </w:divBdr>
    </w:div>
    <w:div w:id="1442067151">
      <w:bodyDiv w:val="1"/>
      <w:marLeft w:val="0"/>
      <w:marRight w:val="0"/>
      <w:marTop w:val="0"/>
      <w:marBottom w:val="0"/>
      <w:divBdr>
        <w:top w:val="none" w:sz="0" w:space="0" w:color="auto"/>
        <w:left w:val="none" w:sz="0" w:space="0" w:color="auto"/>
        <w:bottom w:val="none" w:sz="0" w:space="0" w:color="auto"/>
        <w:right w:val="none" w:sz="0" w:space="0" w:color="auto"/>
      </w:divBdr>
    </w:div>
    <w:div w:id="1455903083">
      <w:bodyDiv w:val="1"/>
      <w:marLeft w:val="0"/>
      <w:marRight w:val="0"/>
      <w:marTop w:val="0"/>
      <w:marBottom w:val="0"/>
      <w:divBdr>
        <w:top w:val="none" w:sz="0" w:space="0" w:color="auto"/>
        <w:left w:val="none" w:sz="0" w:space="0" w:color="auto"/>
        <w:bottom w:val="none" w:sz="0" w:space="0" w:color="auto"/>
        <w:right w:val="none" w:sz="0" w:space="0" w:color="auto"/>
      </w:divBdr>
    </w:div>
    <w:div w:id="1491407393">
      <w:bodyDiv w:val="1"/>
      <w:marLeft w:val="0"/>
      <w:marRight w:val="0"/>
      <w:marTop w:val="0"/>
      <w:marBottom w:val="0"/>
      <w:divBdr>
        <w:top w:val="none" w:sz="0" w:space="0" w:color="auto"/>
        <w:left w:val="none" w:sz="0" w:space="0" w:color="auto"/>
        <w:bottom w:val="none" w:sz="0" w:space="0" w:color="auto"/>
        <w:right w:val="none" w:sz="0" w:space="0" w:color="auto"/>
      </w:divBdr>
    </w:div>
    <w:div w:id="1500347144">
      <w:bodyDiv w:val="1"/>
      <w:marLeft w:val="0"/>
      <w:marRight w:val="0"/>
      <w:marTop w:val="0"/>
      <w:marBottom w:val="0"/>
      <w:divBdr>
        <w:top w:val="none" w:sz="0" w:space="0" w:color="auto"/>
        <w:left w:val="none" w:sz="0" w:space="0" w:color="auto"/>
        <w:bottom w:val="none" w:sz="0" w:space="0" w:color="auto"/>
        <w:right w:val="none" w:sz="0" w:space="0" w:color="auto"/>
      </w:divBdr>
    </w:div>
    <w:div w:id="1511336593">
      <w:bodyDiv w:val="1"/>
      <w:marLeft w:val="0"/>
      <w:marRight w:val="0"/>
      <w:marTop w:val="0"/>
      <w:marBottom w:val="0"/>
      <w:divBdr>
        <w:top w:val="none" w:sz="0" w:space="0" w:color="auto"/>
        <w:left w:val="none" w:sz="0" w:space="0" w:color="auto"/>
        <w:bottom w:val="none" w:sz="0" w:space="0" w:color="auto"/>
        <w:right w:val="none" w:sz="0" w:space="0" w:color="auto"/>
      </w:divBdr>
    </w:div>
    <w:div w:id="1519470439">
      <w:bodyDiv w:val="1"/>
      <w:marLeft w:val="0"/>
      <w:marRight w:val="0"/>
      <w:marTop w:val="0"/>
      <w:marBottom w:val="0"/>
      <w:divBdr>
        <w:top w:val="none" w:sz="0" w:space="0" w:color="auto"/>
        <w:left w:val="none" w:sz="0" w:space="0" w:color="auto"/>
        <w:bottom w:val="none" w:sz="0" w:space="0" w:color="auto"/>
        <w:right w:val="none" w:sz="0" w:space="0" w:color="auto"/>
      </w:divBdr>
      <w:divsChild>
        <w:div w:id="1175605611">
          <w:marLeft w:val="0"/>
          <w:marRight w:val="120"/>
          <w:marTop w:val="0"/>
          <w:marBottom w:val="0"/>
          <w:divBdr>
            <w:top w:val="none" w:sz="0" w:space="0" w:color="auto"/>
            <w:left w:val="none" w:sz="0" w:space="0" w:color="auto"/>
            <w:bottom w:val="none" w:sz="0" w:space="0" w:color="auto"/>
            <w:right w:val="none" w:sz="0" w:space="0" w:color="auto"/>
          </w:divBdr>
        </w:div>
        <w:div w:id="159927872">
          <w:marLeft w:val="0"/>
          <w:marRight w:val="1358"/>
          <w:marTop w:val="14"/>
          <w:marBottom w:val="0"/>
          <w:divBdr>
            <w:top w:val="none" w:sz="0" w:space="0" w:color="auto"/>
            <w:left w:val="none" w:sz="0" w:space="0" w:color="auto"/>
            <w:bottom w:val="none" w:sz="0" w:space="0" w:color="auto"/>
            <w:right w:val="none" w:sz="0" w:space="0" w:color="auto"/>
          </w:divBdr>
        </w:div>
        <w:div w:id="458039069">
          <w:marLeft w:val="0"/>
          <w:marRight w:val="120"/>
          <w:marTop w:val="0"/>
          <w:marBottom w:val="0"/>
          <w:divBdr>
            <w:top w:val="none" w:sz="0" w:space="0" w:color="auto"/>
            <w:left w:val="none" w:sz="0" w:space="0" w:color="auto"/>
            <w:bottom w:val="none" w:sz="0" w:space="0" w:color="auto"/>
            <w:right w:val="none" w:sz="0" w:space="0" w:color="auto"/>
          </w:divBdr>
        </w:div>
        <w:div w:id="953096004">
          <w:marLeft w:val="0"/>
          <w:marRight w:val="1358"/>
          <w:marTop w:val="14"/>
          <w:marBottom w:val="0"/>
          <w:divBdr>
            <w:top w:val="none" w:sz="0" w:space="0" w:color="auto"/>
            <w:left w:val="none" w:sz="0" w:space="0" w:color="auto"/>
            <w:bottom w:val="none" w:sz="0" w:space="0" w:color="auto"/>
            <w:right w:val="none" w:sz="0" w:space="0" w:color="auto"/>
          </w:divBdr>
        </w:div>
        <w:div w:id="329139546">
          <w:marLeft w:val="0"/>
          <w:marRight w:val="120"/>
          <w:marTop w:val="0"/>
          <w:marBottom w:val="0"/>
          <w:divBdr>
            <w:top w:val="none" w:sz="0" w:space="0" w:color="auto"/>
            <w:left w:val="none" w:sz="0" w:space="0" w:color="auto"/>
            <w:bottom w:val="none" w:sz="0" w:space="0" w:color="auto"/>
            <w:right w:val="none" w:sz="0" w:space="0" w:color="auto"/>
          </w:divBdr>
        </w:div>
        <w:div w:id="943264091">
          <w:marLeft w:val="0"/>
          <w:marRight w:val="1358"/>
          <w:marTop w:val="14"/>
          <w:marBottom w:val="0"/>
          <w:divBdr>
            <w:top w:val="none" w:sz="0" w:space="0" w:color="auto"/>
            <w:left w:val="none" w:sz="0" w:space="0" w:color="auto"/>
            <w:bottom w:val="none" w:sz="0" w:space="0" w:color="auto"/>
            <w:right w:val="none" w:sz="0" w:space="0" w:color="auto"/>
          </w:divBdr>
        </w:div>
        <w:div w:id="1290353343">
          <w:marLeft w:val="0"/>
          <w:marRight w:val="120"/>
          <w:marTop w:val="0"/>
          <w:marBottom w:val="0"/>
          <w:divBdr>
            <w:top w:val="none" w:sz="0" w:space="0" w:color="auto"/>
            <w:left w:val="none" w:sz="0" w:space="0" w:color="auto"/>
            <w:bottom w:val="none" w:sz="0" w:space="0" w:color="auto"/>
            <w:right w:val="none" w:sz="0" w:space="0" w:color="auto"/>
          </w:divBdr>
        </w:div>
        <w:div w:id="1141191342">
          <w:marLeft w:val="0"/>
          <w:marRight w:val="1358"/>
          <w:marTop w:val="14"/>
          <w:marBottom w:val="0"/>
          <w:divBdr>
            <w:top w:val="none" w:sz="0" w:space="0" w:color="auto"/>
            <w:left w:val="none" w:sz="0" w:space="0" w:color="auto"/>
            <w:bottom w:val="none" w:sz="0" w:space="0" w:color="auto"/>
            <w:right w:val="none" w:sz="0" w:space="0" w:color="auto"/>
          </w:divBdr>
        </w:div>
        <w:div w:id="1414163033">
          <w:marLeft w:val="0"/>
          <w:marRight w:val="120"/>
          <w:marTop w:val="0"/>
          <w:marBottom w:val="0"/>
          <w:divBdr>
            <w:top w:val="none" w:sz="0" w:space="0" w:color="auto"/>
            <w:left w:val="none" w:sz="0" w:space="0" w:color="auto"/>
            <w:bottom w:val="none" w:sz="0" w:space="0" w:color="auto"/>
            <w:right w:val="none" w:sz="0" w:space="0" w:color="auto"/>
          </w:divBdr>
        </w:div>
        <w:div w:id="249698204">
          <w:marLeft w:val="0"/>
          <w:marRight w:val="1358"/>
          <w:marTop w:val="14"/>
          <w:marBottom w:val="0"/>
          <w:divBdr>
            <w:top w:val="none" w:sz="0" w:space="0" w:color="auto"/>
            <w:left w:val="none" w:sz="0" w:space="0" w:color="auto"/>
            <w:bottom w:val="none" w:sz="0" w:space="0" w:color="auto"/>
            <w:right w:val="none" w:sz="0" w:space="0" w:color="auto"/>
          </w:divBdr>
        </w:div>
      </w:divsChild>
    </w:div>
    <w:div w:id="1556425985">
      <w:bodyDiv w:val="1"/>
      <w:marLeft w:val="0"/>
      <w:marRight w:val="0"/>
      <w:marTop w:val="0"/>
      <w:marBottom w:val="0"/>
      <w:divBdr>
        <w:top w:val="none" w:sz="0" w:space="0" w:color="auto"/>
        <w:left w:val="none" w:sz="0" w:space="0" w:color="auto"/>
        <w:bottom w:val="none" w:sz="0" w:space="0" w:color="auto"/>
        <w:right w:val="none" w:sz="0" w:space="0" w:color="auto"/>
      </w:divBdr>
    </w:div>
    <w:div w:id="1566261885">
      <w:bodyDiv w:val="1"/>
      <w:marLeft w:val="0"/>
      <w:marRight w:val="0"/>
      <w:marTop w:val="0"/>
      <w:marBottom w:val="0"/>
      <w:divBdr>
        <w:top w:val="none" w:sz="0" w:space="0" w:color="auto"/>
        <w:left w:val="none" w:sz="0" w:space="0" w:color="auto"/>
        <w:bottom w:val="none" w:sz="0" w:space="0" w:color="auto"/>
        <w:right w:val="none" w:sz="0" w:space="0" w:color="auto"/>
      </w:divBdr>
    </w:div>
    <w:div w:id="1572471650">
      <w:bodyDiv w:val="1"/>
      <w:marLeft w:val="0"/>
      <w:marRight w:val="0"/>
      <w:marTop w:val="0"/>
      <w:marBottom w:val="0"/>
      <w:divBdr>
        <w:top w:val="none" w:sz="0" w:space="0" w:color="auto"/>
        <w:left w:val="none" w:sz="0" w:space="0" w:color="auto"/>
        <w:bottom w:val="none" w:sz="0" w:space="0" w:color="auto"/>
        <w:right w:val="none" w:sz="0" w:space="0" w:color="auto"/>
      </w:divBdr>
    </w:div>
    <w:div w:id="1585917043">
      <w:bodyDiv w:val="1"/>
      <w:marLeft w:val="0"/>
      <w:marRight w:val="0"/>
      <w:marTop w:val="0"/>
      <w:marBottom w:val="0"/>
      <w:divBdr>
        <w:top w:val="none" w:sz="0" w:space="0" w:color="auto"/>
        <w:left w:val="none" w:sz="0" w:space="0" w:color="auto"/>
        <w:bottom w:val="none" w:sz="0" w:space="0" w:color="auto"/>
        <w:right w:val="none" w:sz="0" w:space="0" w:color="auto"/>
      </w:divBdr>
    </w:div>
    <w:div w:id="1601255482">
      <w:bodyDiv w:val="1"/>
      <w:marLeft w:val="0"/>
      <w:marRight w:val="0"/>
      <w:marTop w:val="0"/>
      <w:marBottom w:val="0"/>
      <w:divBdr>
        <w:top w:val="none" w:sz="0" w:space="0" w:color="auto"/>
        <w:left w:val="none" w:sz="0" w:space="0" w:color="auto"/>
        <w:bottom w:val="none" w:sz="0" w:space="0" w:color="auto"/>
        <w:right w:val="none" w:sz="0" w:space="0" w:color="auto"/>
      </w:divBdr>
    </w:div>
    <w:div w:id="1603411604">
      <w:bodyDiv w:val="1"/>
      <w:marLeft w:val="0"/>
      <w:marRight w:val="0"/>
      <w:marTop w:val="0"/>
      <w:marBottom w:val="0"/>
      <w:divBdr>
        <w:top w:val="none" w:sz="0" w:space="0" w:color="auto"/>
        <w:left w:val="none" w:sz="0" w:space="0" w:color="auto"/>
        <w:bottom w:val="none" w:sz="0" w:space="0" w:color="auto"/>
        <w:right w:val="none" w:sz="0" w:space="0" w:color="auto"/>
      </w:divBdr>
    </w:div>
    <w:div w:id="1615552292">
      <w:bodyDiv w:val="1"/>
      <w:marLeft w:val="0"/>
      <w:marRight w:val="0"/>
      <w:marTop w:val="0"/>
      <w:marBottom w:val="0"/>
      <w:divBdr>
        <w:top w:val="none" w:sz="0" w:space="0" w:color="auto"/>
        <w:left w:val="none" w:sz="0" w:space="0" w:color="auto"/>
        <w:bottom w:val="none" w:sz="0" w:space="0" w:color="auto"/>
        <w:right w:val="none" w:sz="0" w:space="0" w:color="auto"/>
      </w:divBdr>
    </w:div>
    <w:div w:id="1655571238">
      <w:bodyDiv w:val="1"/>
      <w:marLeft w:val="0"/>
      <w:marRight w:val="0"/>
      <w:marTop w:val="0"/>
      <w:marBottom w:val="0"/>
      <w:divBdr>
        <w:top w:val="none" w:sz="0" w:space="0" w:color="auto"/>
        <w:left w:val="none" w:sz="0" w:space="0" w:color="auto"/>
        <w:bottom w:val="none" w:sz="0" w:space="0" w:color="auto"/>
        <w:right w:val="none" w:sz="0" w:space="0" w:color="auto"/>
      </w:divBdr>
    </w:div>
    <w:div w:id="1662926273">
      <w:bodyDiv w:val="1"/>
      <w:marLeft w:val="0"/>
      <w:marRight w:val="0"/>
      <w:marTop w:val="0"/>
      <w:marBottom w:val="0"/>
      <w:divBdr>
        <w:top w:val="none" w:sz="0" w:space="0" w:color="auto"/>
        <w:left w:val="none" w:sz="0" w:space="0" w:color="auto"/>
        <w:bottom w:val="none" w:sz="0" w:space="0" w:color="auto"/>
        <w:right w:val="none" w:sz="0" w:space="0" w:color="auto"/>
      </w:divBdr>
    </w:div>
    <w:div w:id="1672216733">
      <w:bodyDiv w:val="1"/>
      <w:marLeft w:val="0"/>
      <w:marRight w:val="0"/>
      <w:marTop w:val="0"/>
      <w:marBottom w:val="0"/>
      <w:divBdr>
        <w:top w:val="none" w:sz="0" w:space="0" w:color="auto"/>
        <w:left w:val="none" w:sz="0" w:space="0" w:color="auto"/>
        <w:bottom w:val="none" w:sz="0" w:space="0" w:color="auto"/>
        <w:right w:val="none" w:sz="0" w:space="0" w:color="auto"/>
      </w:divBdr>
    </w:div>
    <w:div w:id="1736270761">
      <w:bodyDiv w:val="1"/>
      <w:marLeft w:val="0"/>
      <w:marRight w:val="0"/>
      <w:marTop w:val="0"/>
      <w:marBottom w:val="0"/>
      <w:divBdr>
        <w:top w:val="none" w:sz="0" w:space="0" w:color="auto"/>
        <w:left w:val="none" w:sz="0" w:space="0" w:color="auto"/>
        <w:bottom w:val="none" w:sz="0" w:space="0" w:color="auto"/>
        <w:right w:val="none" w:sz="0" w:space="0" w:color="auto"/>
      </w:divBdr>
    </w:div>
    <w:div w:id="1758818475">
      <w:bodyDiv w:val="1"/>
      <w:marLeft w:val="0"/>
      <w:marRight w:val="0"/>
      <w:marTop w:val="0"/>
      <w:marBottom w:val="0"/>
      <w:divBdr>
        <w:top w:val="none" w:sz="0" w:space="0" w:color="auto"/>
        <w:left w:val="none" w:sz="0" w:space="0" w:color="auto"/>
        <w:bottom w:val="none" w:sz="0" w:space="0" w:color="auto"/>
        <w:right w:val="none" w:sz="0" w:space="0" w:color="auto"/>
      </w:divBdr>
    </w:div>
    <w:div w:id="1815177650">
      <w:bodyDiv w:val="1"/>
      <w:marLeft w:val="0"/>
      <w:marRight w:val="0"/>
      <w:marTop w:val="0"/>
      <w:marBottom w:val="0"/>
      <w:divBdr>
        <w:top w:val="none" w:sz="0" w:space="0" w:color="auto"/>
        <w:left w:val="none" w:sz="0" w:space="0" w:color="auto"/>
        <w:bottom w:val="none" w:sz="0" w:space="0" w:color="auto"/>
        <w:right w:val="none" w:sz="0" w:space="0" w:color="auto"/>
      </w:divBdr>
    </w:div>
    <w:div w:id="1821074084">
      <w:bodyDiv w:val="1"/>
      <w:marLeft w:val="0"/>
      <w:marRight w:val="0"/>
      <w:marTop w:val="0"/>
      <w:marBottom w:val="0"/>
      <w:divBdr>
        <w:top w:val="none" w:sz="0" w:space="0" w:color="auto"/>
        <w:left w:val="none" w:sz="0" w:space="0" w:color="auto"/>
        <w:bottom w:val="none" w:sz="0" w:space="0" w:color="auto"/>
        <w:right w:val="none" w:sz="0" w:space="0" w:color="auto"/>
      </w:divBdr>
    </w:div>
    <w:div w:id="1845851997">
      <w:bodyDiv w:val="1"/>
      <w:marLeft w:val="0"/>
      <w:marRight w:val="0"/>
      <w:marTop w:val="0"/>
      <w:marBottom w:val="0"/>
      <w:divBdr>
        <w:top w:val="none" w:sz="0" w:space="0" w:color="auto"/>
        <w:left w:val="none" w:sz="0" w:space="0" w:color="auto"/>
        <w:bottom w:val="none" w:sz="0" w:space="0" w:color="auto"/>
        <w:right w:val="none" w:sz="0" w:space="0" w:color="auto"/>
      </w:divBdr>
    </w:div>
    <w:div w:id="1850679520">
      <w:bodyDiv w:val="1"/>
      <w:marLeft w:val="0"/>
      <w:marRight w:val="0"/>
      <w:marTop w:val="0"/>
      <w:marBottom w:val="0"/>
      <w:divBdr>
        <w:top w:val="none" w:sz="0" w:space="0" w:color="auto"/>
        <w:left w:val="none" w:sz="0" w:space="0" w:color="auto"/>
        <w:bottom w:val="none" w:sz="0" w:space="0" w:color="auto"/>
        <w:right w:val="none" w:sz="0" w:space="0" w:color="auto"/>
      </w:divBdr>
    </w:div>
    <w:div w:id="1867594765">
      <w:bodyDiv w:val="1"/>
      <w:marLeft w:val="0"/>
      <w:marRight w:val="0"/>
      <w:marTop w:val="0"/>
      <w:marBottom w:val="0"/>
      <w:divBdr>
        <w:top w:val="none" w:sz="0" w:space="0" w:color="auto"/>
        <w:left w:val="none" w:sz="0" w:space="0" w:color="auto"/>
        <w:bottom w:val="none" w:sz="0" w:space="0" w:color="auto"/>
        <w:right w:val="none" w:sz="0" w:space="0" w:color="auto"/>
      </w:divBdr>
    </w:div>
    <w:div w:id="1868978569">
      <w:bodyDiv w:val="1"/>
      <w:marLeft w:val="0"/>
      <w:marRight w:val="0"/>
      <w:marTop w:val="0"/>
      <w:marBottom w:val="0"/>
      <w:divBdr>
        <w:top w:val="none" w:sz="0" w:space="0" w:color="auto"/>
        <w:left w:val="none" w:sz="0" w:space="0" w:color="auto"/>
        <w:bottom w:val="none" w:sz="0" w:space="0" w:color="auto"/>
        <w:right w:val="none" w:sz="0" w:space="0" w:color="auto"/>
      </w:divBdr>
    </w:div>
    <w:div w:id="1877351955">
      <w:bodyDiv w:val="1"/>
      <w:marLeft w:val="0"/>
      <w:marRight w:val="0"/>
      <w:marTop w:val="0"/>
      <w:marBottom w:val="0"/>
      <w:divBdr>
        <w:top w:val="none" w:sz="0" w:space="0" w:color="auto"/>
        <w:left w:val="none" w:sz="0" w:space="0" w:color="auto"/>
        <w:bottom w:val="none" w:sz="0" w:space="0" w:color="auto"/>
        <w:right w:val="none" w:sz="0" w:space="0" w:color="auto"/>
      </w:divBdr>
    </w:div>
    <w:div w:id="1901985847">
      <w:bodyDiv w:val="1"/>
      <w:marLeft w:val="0"/>
      <w:marRight w:val="0"/>
      <w:marTop w:val="0"/>
      <w:marBottom w:val="0"/>
      <w:divBdr>
        <w:top w:val="none" w:sz="0" w:space="0" w:color="auto"/>
        <w:left w:val="none" w:sz="0" w:space="0" w:color="auto"/>
        <w:bottom w:val="none" w:sz="0" w:space="0" w:color="auto"/>
        <w:right w:val="none" w:sz="0" w:space="0" w:color="auto"/>
      </w:divBdr>
    </w:div>
    <w:div w:id="1943024416">
      <w:bodyDiv w:val="1"/>
      <w:marLeft w:val="0"/>
      <w:marRight w:val="0"/>
      <w:marTop w:val="0"/>
      <w:marBottom w:val="0"/>
      <w:divBdr>
        <w:top w:val="none" w:sz="0" w:space="0" w:color="auto"/>
        <w:left w:val="none" w:sz="0" w:space="0" w:color="auto"/>
        <w:bottom w:val="none" w:sz="0" w:space="0" w:color="auto"/>
        <w:right w:val="none" w:sz="0" w:space="0" w:color="auto"/>
      </w:divBdr>
    </w:div>
    <w:div w:id="2030138340">
      <w:bodyDiv w:val="1"/>
      <w:marLeft w:val="0"/>
      <w:marRight w:val="0"/>
      <w:marTop w:val="0"/>
      <w:marBottom w:val="0"/>
      <w:divBdr>
        <w:top w:val="none" w:sz="0" w:space="0" w:color="auto"/>
        <w:left w:val="none" w:sz="0" w:space="0" w:color="auto"/>
        <w:bottom w:val="none" w:sz="0" w:space="0" w:color="auto"/>
        <w:right w:val="none" w:sz="0" w:space="0" w:color="auto"/>
      </w:divBdr>
    </w:div>
    <w:div w:id="2056392507">
      <w:bodyDiv w:val="1"/>
      <w:marLeft w:val="0"/>
      <w:marRight w:val="0"/>
      <w:marTop w:val="0"/>
      <w:marBottom w:val="0"/>
      <w:divBdr>
        <w:top w:val="none" w:sz="0" w:space="0" w:color="auto"/>
        <w:left w:val="none" w:sz="0" w:space="0" w:color="auto"/>
        <w:bottom w:val="none" w:sz="0" w:space="0" w:color="auto"/>
        <w:right w:val="none" w:sz="0" w:space="0" w:color="auto"/>
      </w:divBdr>
    </w:div>
    <w:div w:id="2057507556">
      <w:bodyDiv w:val="1"/>
      <w:marLeft w:val="0"/>
      <w:marRight w:val="0"/>
      <w:marTop w:val="0"/>
      <w:marBottom w:val="0"/>
      <w:divBdr>
        <w:top w:val="none" w:sz="0" w:space="0" w:color="auto"/>
        <w:left w:val="none" w:sz="0" w:space="0" w:color="auto"/>
        <w:bottom w:val="none" w:sz="0" w:space="0" w:color="auto"/>
        <w:right w:val="none" w:sz="0" w:space="0" w:color="auto"/>
      </w:divBdr>
    </w:div>
    <w:div w:id="2088188672">
      <w:bodyDiv w:val="1"/>
      <w:marLeft w:val="0"/>
      <w:marRight w:val="0"/>
      <w:marTop w:val="0"/>
      <w:marBottom w:val="0"/>
      <w:divBdr>
        <w:top w:val="none" w:sz="0" w:space="0" w:color="auto"/>
        <w:left w:val="none" w:sz="0" w:space="0" w:color="auto"/>
        <w:bottom w:val="none" w:sz="0" w:space="0" w:color="auto"/>
        <w:right w:val="none" w:sz="0" w:space="0" w:color="auto"/>
      </w:divBdr>
    </w:div>
    <w:div w:id="2091729451">
      <w:bodyDiv w:val="1"/>
      <w:marLeft w:val="0"/>
      <w:marRight w:val="0"/>
      <w:marTop w:val="0"/>
      <w:marBottom w:val="0"/>
      <w:divBdr>
        <w:top w:val="none" w:sz="0" w:space="0" w:color="auto"/>
        <w:left w:val="none" w:sz="0" w:space="0" w:color="auto"/>
        <w:bottom w:val="none" w:sz="0" w:space="0" w:color="auto"/>
        <w:right w:val="none" w:sz="0" w:space="0" w:color="auto"/>
      </w:divBdr>
    </w:div>
    <w:div w:id="2107075897">
      <w:bodyDiv w:val="1"/>
      <w:marLeft w:val="0"/>
      <w:marRight w:val="0"/>
      <w:marTop w:val="0"/>
      <w:marBottom w:val="0"/>
      <w:divBdr>
        <w:top w:val="none" w:sz="0" w:space="0" w:color="auto"/>
        <w:left w:val="none" w:sz="0" w:space="0" w:color="auto"/>
        <w:bottom w:val="none" w:sz="0" w:space="0" w:color="auto"/>
        <w:right w:val="none" w:sz="0" w:space="0" w:color="auto"/>
      </w:divBdr>
    </w:div>
    <w:div w:id="2136633026">
      <w:bodyDiv w:val="1"/>
      <w:marLeft w:val="0"/>
      <w:marRight w:val="0"/>
      <w:marTop w:val="0"/>
      <w:marBottom w:val="0"/>
      <w:divBdr>
        <w:top w:val="none" w:sz="0" w:space="0" w:color="auto"/>
        <w:left w:val="none" w:sz="0" w:space="0" w:color="auto"/>
        <w:bottom w:val="none" w:sz="0" w:space="0" w:color="auto"/>
        <w:right w:val="none" w:sz="0" w:space="0" w:color="auto"/>
      </w:divBdr>
    </w:div>
    <w:div w:id="2143845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jasig.org/display/CASUM/RESTful+API" TargetMode="External"/><Relationship Id="rId117" Type="http://schemas.openxmlformats.org/officeDocument/2006/relationships/image" Target="media/image66.png"/><Relationship Id="rId21" Type="http://schemas.openxmlformats.org/officeDocument/2006/relationships/image" Target="media/image11.png"/><Relationship Id="rId42" Type="http://schemas.openxmlformats.org/officeDocument/2006/relationships/image" Target="media/image20.pn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hyperlink" Target="http://geonetwork-opensource.org/manuals/trunk/eng/developers/xml_services/csw_services.html" TargetMode="External"/><Relationship Id="rId89" Type="http://schemas.openxmlformats.org/officeDocument/2006/relationships/hyperlink" Target="http://www.geonetwork-opensource.org/manuals/trunk/eng/users/managing_metadata/harvesting/gn/index.html" TargetMode="External"/><Relationship Id="rId112" Type="http://schemas.openxmlformats.org/officeDocument/2006/relationships/image" Target="media/image63.png"/><Relationship Id="rId133" Type="http://schemas.openxmlformats.org/officeDocument/2006/relationships/image" Target="media/image82.png"/><Relationship Id="rId138" Type="http://schemas.openxmlformats.org/officeDocument/2006/relationships/image" Target="media/image87.png"/><Relationship Id="rId154" Type="http://schemas.openxmlformats.org/officeDocument/2006/relationships/image" Target="media/image100.png"/><Relationship Id="rId159" Type="http://schemas.openxmlformats.org/officeDocument/2006/relationships/image" Target="media/image105.png"/><Relationship Id="rId16" Type="http://schemas.openxmlformats.org/officeDocument/2006/relationships/comments" Target="comments.xml"/><Relationship Id="rId107" Type="http://schemas.openxmlformats.org/officeDocument/2006/relationships/hyperlink" Target="http://www.sendmail.com/sm/open_source/" TargetMode="External"/><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hyperlink" Target="http://www.postgresql.org/"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awstats.sourceforge.net/" TargetMode="External"/><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hyperlink" Target="http://labs.nagios.com/" TargetMode="External"/><Relationship Id="rId149" Type="http://schemas.openxmlformats.org/officeDocument/2006/relationships/package" Target="embeddings/Diapositive_Microsoft_PowerPoint1.sldx"/><Relationship Id="rId5" Type="http://schemas.openxmlformats.org/officeDocument/2006/relationships/settings" Target="settings.xml"/><Relationship Id="rId90" Type="http://schemas.openxmlformats.org/officeDocument/2006/relationships/hyperlink" Target="http://linux.about.com/library/cmd/blcmdl1_xsltproc.htm" TargetMode="External"/><Relationship Id="rId95" Type="http://schemas.openxmlformats.org/officeDocument/2006/relationships/image" Target="media/image55.png"/><Relationship Id="rId160" Type="http://schemas.openxmlformats.org/officeDocument/2006/relationships/image" Target="media/image106.png"/><Relationship Id="rId165" Type="http://schemas.openxmlformats.org/officeDocument/2006/relationships/header" Target="header2.xml"/><Relationship Id="rId22" Type="http://schemas.openxmlformats.org/officeDocument/2006/relationships/hyperlink" Target="https://wiki.jasig.org/display/CASUM/Home" TargetMode="External"/><Relationship Id="rId27" Type="http://schemas.openxmlformats.org/officeDocument/2006/relationships/hyperlink" Target="https://wiki.jasig.org/display/CASUM/Ticket+Expiration+Policy" TargetMode="External"/><Relationship Id="rId43" Type="http://schemas.openxmlformats.org/officeDocument/2006/relationships/hyperlink" Target="https://wiki.jasig.org/display/CASC/CAS+Client+for+Java+3.1" TargetMode="External"/><Relationship Id="rId48" Type="http://schemas.openxmlformats.org/officeDocument/2006/relationships/image" Target="media/image22.png"/><Relationship Id="rId64" Type="http://schemas.openxmlformats.org/officeDocument/2006/relationships/hyperlink" Target="http://www.jasig.org/cas/protocol" TargetMode="External"/><Relationship Id="rId69" Type="http://schemas.openxmlformats.org/officeDocument/2006/relationships/image" Target="media/image41.png"/><Relationship Id="rId113" Type="http://schemas.openxmlformats.org/officeDocument/2006/relationships/hyperlink" Target="http://search.cpan.org/~gbarr/perl-ldap/" TargetMode="External"/><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image" Target="media/image52.png"/><Relationship Id="rId85" Type="http://schemas.openxmlformats.org/officeDocument/2006/relationships/hyperlink" Target="http://geonetwork-opensource.org/manuals/trunk/eng/developers/xml_services/csw_services.html" TargetMode="External"/><Relationship Id="rId150" Type="http://schemas.openxmlformats.org/officeDocument/2006/relationships/image" Target="media/image96.png"/><Relationship Id="rId155" Type="http://schemas.openxmlformats.org/officeDocument/2006/relationships/image" Target="media/image101.png"/><Relationship Id="rId12" Type="http://schemas.openxmlformats.org/officeDocument/2006/relationships/hyperlink" Target="http://intranet.myocean.eu/share/page/site/ProjectReferenceRoom/document-details?nodeRef=workspace://SpacesStore/ef3f2473-4906-4299-b444-a7f24bdeeb85" TargetMode="External"/><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hyperlink" Target="http://www.linux.com/learn/docs/ldp/619-mail-administrator-howto" TargetMode="External"/><Relationship Id="rId59" Type="http://schemas.openxmlformats.org/officeDocument/2006/relationships/image" Target="media/image33.png"/><Relationship Id="rId103" Type="http://schemas.openxmlformats.org/officeDocument/2006/relationships/hyperlink" Target="http://dev.maxmind.com/geoip/legacy/downloadable" TargetMode="External"/><Relationship Id="rId108" Type="http://schemas.openxmlformats.org/officeDocument/2006/relationships/image" Target="media/image61.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28.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yperlink" Target="http://www.linux.com/learn/docs/ldp/619-mail-administrator-howto" TargetMode="External"/><Relationship Id="rId96" Type="http://schemas.openxmlformats.org/officeDocument/2006/relationships/image" Target="media/image56.png"/><Relationship Id="rId140" Type="http://schemas.openxmlformats.org/officeDocument/2006/relationships/image" Target="media/image89.png"/><Relationship Id="rId145" Type="http://schemas.openxmlformats.org/officeDocument/2006/relationships/image" Target="media/image93.jpeg"/><Relationship Id="rId161" Type="http://schemas.openxmlformats.org/officeDocument/2006/relationships/image" Target="media/image107.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www.jasig.org/cas/protocol" TargetMode="External"/><Relationship Id="rId36" Type="http://schemas.openxmlformats.org/officeDocument/2006/relationships/hyperlink" Target="http://www.openldap.org/"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yperlink" Target="http://www.linux.com/learn/docs/ldp/619-mail-administrator-howto" TargetMode="External"/><Relationship Id="rId114" Type="http://schemas.openxmlformats.org/officeDocument/2006/relationships/hyperlink" Target="http://ldap.perl.org/" TargetMode="External"/><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hyperlink" Target="http://www.jasig.org/cas/protocol" TargetMode="External"/><Relationship Id="rId52" Type="http://schemas.openxmlformats.org/officeDocument/2006/relationships/image" Target="media/image26.emf"/><Relationship Id="rId60" Type="http://schemas.openxmlformats.org/officeDocument/2006/relationships/image" Target="media/image34.png"/><Relationship Id="rId65" Type="http://schemas.openxmlformats.org/officeDocument/2006/relationships/hyperlink" Target="http://www.jasig.org/cas/protocol"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geonetwork-opensource.org/" TargetMode="External"/><Relationship Id="rId86" Type="http://schemas.openxmlformats.org/officeDocument/2006/relationships/hyperlink" Target="http://geonetwork-opensource.org/manuals/trunk/eng/developers/xml_services/csw_services.html" TargetMode="External"/><Relationship Id="rId94" Type="http://schemas.openxmlformats.org/officeDocument/2006/relationships/image" Target="media/image54.png"/><Relationship Id="rId99" Type="http://schemas.openxmlformats.org/officeDocument/2006/relationships/image" Target="media/image59.emf"/><Relationship Id="rId101" Type="http://schemas.openxmlformats.org/officeDocument/2006/relationships/image" Target="media/image60.png"/><Relationship Id="rId122" Type="http://schemas.openxmlformats.org/officeDocument/2006/relationships/image" Target="media/image71.png"/><Relationship Id="rId130" Type="http://schemas.openxmlformats.org/officeDocument/2006/relationships/image" Target="media/image79.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5.emf"/><Relationship Id="rId151" Type="http://schemas.openxmlformats.org/officeDocument/2006/relationships/image" Target="media/image97.png"/><Relationship Id="rId156" Type="http://schemas.openxmlformats.org/officeDocument/2006/relationships/image" Target="media/image102.png"/><Relationship Id="rId164"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www.sendmail.com/sm/open_source/" TargetMode="External"/><Relationship Id="rId109" Type="http://schemas.openxmlformats.org/officeDocument/2006/relationships/hyperlink" Target="http://httpd.apache.org/docs/2.4/en/logs.html" TargetMode="External"/><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57.png"/><Relationship Id="rId104" Type="http://schemas.openxmlformats.org/officeDocument/2006/relationships/hyperlink" Target="http://dev.maxmind.com/geoip/legacy/geolite" TargetMode="External"/><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emf"/><Relationship Id="rId146" Type="http://schemas.openxmlformats.org/officeDocument/2006/relationships/image" Target="media/image94.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hyperlink" Target="http://www.sendmail.com/sm/open_source/" TargetMode="External"/><Relationship Id="rId162"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hyperlink" Target="https://wiki.jasig.org/display/CASUM/Attributes" TargetMode="External"/><Relationship Id="rId24" Type="http://schemas.openxmlformats.org/officeDocument/2006/relationships/hyperlink" Target="http://www.jasig.org/cas/cas2-architecture" TargetMode="External"/><Relationship Id="rId40" Type="http://schemas.openxmlformats.org/officeDocument/2006/relationships/image" Target="media/image18.png"/><Relationship Id="rId45" Type="http://schemas.openxmlformats.org/officeDocument/2006/relationships/hyperlink" Target="https://wiki.jasig.org/display/CASUM/RESTful+API" TargetMode="External"/><Relationship Id="rId66" Type="http://schemas.openxmlformats.org/officeDocument/2006/relationships/image" Target="media/image38.png"/><Relationship Id="rId87" Type="http://schemas.openxmlformats.org/officeDocument/2006/relationships/hyperlink" Target="http://geonetwork-opensource.org/manuals/trunk/eng/developers/xml_services/csw_services.html" TargetMode="External"/><Relationship Id="rId110" Type="http://schemas.openxmlformats.org/officeDocument/2006/relationships/hyperlink" Target="http://awstats.sourceforge.net/docs/awstats_config.html" TargetMode="External"/><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3.png"/><Relationship Id="rId61" Type="http://schemas.openxmlformats.org/officeDocument/2006/relationships/image" Target="media/image35.png"/><Relationship Id="rId82" Type="http://schemas.openxmlformats.org/officeDocument/2006/relationships/hyperlink" Target="http://www.geonetwork-opensource.org/manuals/trunk/eng/users/quickstartguide/new_metadata/index.html" TargetMode="External"/><Relationship Id="rId152" Type="http://schemas.openxmlformats.org/officeDocument/2006/relationships/image" Target="media/image9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hyperlink" Target="http://office.microsoft.com/en-au/excel-help/export-xml-data-HP010206401.aspx" TargetMode="External"/><Relationship Id="rId105" Type="http://schemas.openxmlformats.org/officeDocument/2006/relationships/hyperlink" Target="http://linux.about.com/library/cmd/blcmdl1_xsltproc.htm" TargetMode="External"/><Relationship Id="rId126" Type="http://schemas.openxmlformats.org/officeDocument/2006/relationships/image" Target="media/image75.png"/><Relationship Id="rId147" Type="http://schemas.openxmlformats.org/officeDocument/2006/relationships/hyperlink" Target="http://www.eyesofnetwork.com/" TargetMode="External"/><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https://wiki.jasig.org/display/CASUM/End-to-end+Windows+Example" TargetMode="External"/><Relationship Id="rId46" Type="http://schemas.openxmlformats.org/officeDocument/2006/relationships/hyperlink" Target="https://wiki.jasig.org/display/CASUM/Attributes" TargetMode="External"/><Relationship Id="rId67" Type="http://schemas.openxmlformats.org/officeDocument/2006/relationships/image" Target="media/image3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19.png"/><Relationship Id="rId62" Type="http://schemas.openxmlformats.org/officeDocument/2006/relationships/image" Target="media/image36.png"/><Relationship Id="rId83" Type="http://schemas.openxmlformats.org/officeDocument/2006/relationships/hyperlink" Target="http://geonetwork-opensource.org/manuals/trunk/eng/developers/xml_services/csw_services.html" TargetMode="External"/><Relationship Id="rId88" Type="http://schemas.openxmlformats.org/officeDocument/2006/relationships/hyperlink" Target="http://geonetwork-opensource.org/" TargetMode="External"/><Relationship Id="rId111" Type="http://schemas.openxmlformats.org/officeDocument/2006/relationships/image" Target="media/image62.png"/><Relationship Id="rId132" Type="http://schemas.openxmlformats.org/officeDocument/2006/relationships/image" Target="media/image81.png"/><Relationship Id="rId153"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447D0D-0881-4F46-B569-4E8CD4108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27809</TotalTime>
  <Pages>259</Pages>
  <Words>52221</Words>
  <Characters>287216</Characters>
  <Application>Microsoft Office Word</Application>
  <DocSecurity>0</DocSecurity>
  <Lines>2393</Lines>
  <Paragraphs>677</Paragraphs>
  <ScaleCrop>false</ScaleCrop>
  <HeadingPairs>
    <vt:vector size="2" baseType="variant">
      <vt:variant>
        <vt:lpstr>Titre</vt:lpstr>
      </vt:variant>
      <vt:variant>
        <vt:i4>1</vt:i4>
      </vt:variant>
    </vt:vector>
  </HeadingPairs>
  <TitlesOfParts>
    <vt:vector size="1" baseType="lpstr">
      <vt:lpstr/>
    </vt:vector>
  </TitlesOfParts>
  <Company>CLS</Company>
  <LinksUpToDate>false</LinksUpToDate>
  <CharactersWithSpaces>338760</CharactersWithSpaces>
  <SharedDoc>false</SharedDoc>
  <HLinks>
    <vt:vector size="894" baseType="variant">
      <vt:variant>
        <vt:i4>2424939</vt:i4>
      </vt:variant>
      <vt:variant>
        <vt:i4>1254</vt:i4>
      </vt:variant>
      <vt:variant>
        <vt:i4>0</vt:i4>
      </vt:variant>
      <vt:variant>
        <vt:i4>5</vt:i4>
      </vt:variant>
      <vt:variant>
        <vt:lpwstr>http://awstats.sourceforge.net/</vt:lpwstr>
      </vt:variant>
      <vt:variant>
        <vt:lpwstr/>
      </vt:variant>
      <vt:variant>
        <vt:i4>5308535</vt:i4>
      </vt:variant>
      <vt:variant>
        <vt:i4>1230</vt:i4>
      </vt:variant>
      <vt:variant>
        <vt:i4>0</vt:i4>
      </vt:variant>
      <vt:variant>
        <vt:i4>5</vt:i4>
      </vt:variant>
      <vt:variant>
        <vt:lpwstr>http://server/authenticated_service</vt:lpwstr>
      </vt:variant>
      <vt:variant>
        <vt:lpwstr/>
      </vt:variant>
      <vt:variant>
        <vt:i4>2424952</vt:i4>
      </vt:variant>
      <vt:variant>
        <vt:i4>966</vt:i4>
      </vt:variant>
      <vt:variant>
        <vt:i4>0</vt:i4>
      </vt:variant>
      <vt:variant>
        <vt:i4>5</vt:i4>
      </vt:variant>
      <vt:variant>
        <vt:lpwstr>http://support.ntp.org/</vt:lpwstr>
      </vt:variant>
      <vt:variant>
        <vt:lpwstr/>
      </vt:variant>
      <vt:variant>
        <vt:i4>6684779</vt:i4>
      </vt:variant>
      <vt:variant>
        <vt:i4>900</vt:i4>
      </vt:variant>
      <vt:variant>
        <vt:i4>0</vt:i4>
      </vt:variant>
      <vt:variant>
        <vt:i4>5</vt:i4>
      </vt:variant>
      <vt:variant>
        <vt:lpwstr>http://intranet.myocean.eu/share/page/site/ProjectReferenceRoom/documentlibrary</vt:lpwstr>
      </vt:variant>
      <vt:variant>
        <vt:lpwstr>path=%252F01%2520-%2520Top%2520Level%2520Deliverables%252F6%2520-%2520Glossary&amp;page=1</vt:lpwstr>
      </vt:variant>
      <vt:variant>
        <vt:i4>5177416</vt:i4>
      </vt:variant>
      <vt:variant>
        <vt:i4>876</vt:i4>
      </vt:variant>
      <vt:variant>
        <vt:i4>0</vt:i4>
      </vt:variant>
      <vt:variant>
        <vt:i4>5</vt:i4>
      </vt:variant>
      <vt:variant>
        <vt:lpwstr>http://intranet.myocean.eu/share/proxy/alfresco-feed/api/node/content/workspace/SpacesStore/692dafe5-d172-43e1-b86d-132727db4139/MYO-TOP-GLOS - Glossary of Terms v1.2.pdf?a=true</vt:lpwstr>
      </vt:variant>
      <vt:variant>
        <vt:lpwstr/>
      </vt:variant>
      <vt:variant>
        <vt:i4>1835065</vt:i4>
      </vt:variant>
      <vt:variant>
        <vt:i4>866</vt:i4>
      </vt:variant>
      <vt:variant>
        <vt:i4>0</vt:i4>
      </vt:variant>
      <vt:variant>
        <vt:i4>5</vt:i4>
      </vt:variant>
      <vt:variant>
        <vt:lpwstr/>
      </vt:variant>
      <vt:variant>
        <vt:lpwstr>_Toc338668469</vt:lpwstr>
      </vt:variant>
      <vt:variant>
        <vt:i4>1835065</vt:i4>
      </vt:variant>
      <vt:variant>
        <vt:i4>860</vt:i4>
      </vt:variant>
      <vt:variant>
        <vt:i4>0</vt:i4>
      </vt:variant>
      <vt:variant>
        <vt:i4>5</vt:i4>
      </vt:variant>
      <vt:variant>
        <vt:lpwstr/>
      </vt:variant>
      <vt:variant>
        <vt:lpwstr>_Toc338668468</vt:lpwstr>
      </vt:variant>
      <vt:variant>
        <vt:i4>1835065</vt:i4>
      </vt:variant>
      <vt:variant>
        <vt:i4>854</vt:i4>
      </vt:variant>
      <vt:variant>
        <vt:i4>0</vt:i4>
      </vt:variant>
      <vt:variant>
        <vt:i4>5</vt:i4>
      </vt:variant>
      <vt:variant>
        <vt:lpwstr/>
      </vt:variant>
      <vt:variant>
        <vt:lpwstr>_Toc338668467</vt:lpwstr>
      </vt:variant>
      <vt:variant>
        <vt:i4>1835065</vt:i4>
      </vt:variant>
      <vt:variant>
        <vt:i4>848</vt:i4>
      </vt:variant>
      <vt:variant>
        <vt:i4>0</vt:i4>
      </vt:variant>
      <vt:variant>
        <vt:i4>5</vt:i4>
      </vt:variant>
      <vt:variant>
        <vt:lpwstr/>
      </vt:variant>
      <vt:variant>
        <vt:lpwstr>_Toc338668466</vt:lpwstr>
      </vt:variant>
      <vt:variant>
        <vt:i4>1835065</vt:i4>
      </vt:variant>
      <vt:variant>
        <vt:i4>842</vt:i4>
      </vt:variant>
      <vt:variant>
        <vt:i4>0</vt:i4>
      </vt:variant>
      <vt:variant>
        <vt:i4>5</vt:i4>
      </vt:variant>
      <vt:variant>
        <vt:lpwstr/>
      </vt:variant>
      <vt:variant>
        <vt:lpwstr>_Toc338668465</vt:lpwstr>
      </vt:variant>
      <vt:variant>
        <vt:i4>1835065</vt:i4>
      </vt:variant>
      <vt:variant>
        <vt:i4>836</vt:i4>
      </vt:variant>
      <vt:variant>
        <vt:i4>0</vt:i4>
      </vt:variant>
      <vt:variant>
        <vt:i4>5</vt:i4>
      </vt:variant>
      <vt:variant>
        <vt:lpwstr/>
      </vt:variant>
      <vt:variant>
        <vt:lpwstr>_Toc338668464</vt:lpwstr>
      </vt:variant>
      <vt:variant>
        <vt:i4>1835065</vt:i4>
      </vt:variant>
      <vt:variant>
        <vt:i4>830</vt:i4>
      </vt:variant>
      <vt:variant>
        <vt:i4>0</vt:i4>
      </vt:variant>
      <vt:variant>
        <vt:i4>5</vt:i4>
      </vt:variant>
      <vt:variant>
        <vt:lpwstr/>
      </vt:variant>
      <vt:variant>
        <vt:lpwstr>_Toc338668463</vt:lpwstr>
      </vt:variant>
      <vt:variant>
        <vt:i4>1835065</vt:i4>
      </vt:variant>
      <vt:variant>
        <vt:i4>824</vt:i4>
      </vt:variant>
      <vt:variant>
        <vt:i4>0</vt:i4>
      </vt:variant>
      <vt:variant>
        <vt:i4>5</vt:i4>
      </vt:variant>
      <vt:variant>
        <vt:lpwstr/>
      </vt:variant>
      <vt:variant>
        <vt:lpwstr>_Toc338668462</vt:lpwstr>
      </vt:variant>
      <vt:variant>
        <vt:i4>1835065</vt:i4>
      </vt:variant>
      <vt:variant>
        <vt:i4>818</vt:i4>
      </vt:variant>
      <vt:variant>
        <vt:i4>0</vt:i4>
      </vt:variant>
      <vt:variant>
        <vt:i4>5</vt:i4>
      </vt:variant>
      <vt:variant>
        <vt:lpwstr/>
      </vt:variant>
      <vt:variant>
        <vt:lpwstr>_Toc338668461</vt:lpwstr>
      </vt:variant>
      <vt:variant>
        <vt:i4>1966185</vt:i4>
      </vt:variant>
      <vt:variant>
        <vt:i4>812</vt:i4>
      </vt:variant>
      <vt:variant>
        <vt:i4>0</vt:i4>
      </vt:variant>
      <vt:variant>
        <vt:i4>5</vt:i4>
      </vt:variant>
      <vt:variant>
        <vt:lpwstr>../2222 - MyOcean WP/MYO2-CIS-WP-ADD-v1.0.doc</vt:lpwstr>
      </vt:variant>
      <vt:variant>
        <vt:lpwstr>_Toc338668460</vt:lpwstr>
      </vt:variant>
      <vt:variant>
        <vt:i4>1900649</vt:i4>
      </vt:variant>
      <vt:variant>
        <vt:i4>806</vt:i4>
      </vt:variant>
      <vt:variant>
        <vt:i4>0</vt:i4>
      </vt:variant>
      <vt:variant>
        <vt:i4>5</vt:i4>
      </vt:variant>
      <vt:variant>
        <vt:lpwstr>../2222 - MyOcean WP/MYO2-CIS-WP-ADD-v1.0.doc</vt:lpwstr>
      </vt:variant>
      <vt:variant>
        <vt:lpwstr>_Toc338668459</vt:lpwstr>
      </vt:variant>
      <vt:variant>
        <vt:i4>1900649</vt:i4>
      </vt:variant>
      <vt:variant>
        <vt:i4>800</vt:i4>
      </vt:variant>
      <vt:variant>
        <vt:i4>0</vt:i4>
      </vt:variant>
      <vt:variant>
        <vt:i4>5</vt:i4>
      </vt:variant>
      <vt:variant>
        <vt:lpwstr>../2222 - MyOcean WP/MYO2-CIS-WP-ADD-v1.0.doc</vt:lpwstr>
      </vt:variant>
      <vt:variant>
        <vt:lpwstr>_Toc338668458</vt:lpwstr>
      </vt:variant>
      <vt:variant>
        <vt:i4>1900649</vt:i4>
      </vt:variant>
      <vt:variant>
        <vt:i4>794</vt:i4>
      </vt:variant>
      <vt:variant>
        <vt:i4>0</vt:i4>
      </vt:variant>
      <vt:variant>
        <vt:i4>5</vt:i4>
      </vt:variant>
      <vt:variant>
        <vt:lpwstr>../2222 - MyOcean WP/MYO2-CIS-WP-ADD-v1.0.doc</vt:lpwstr>
      </vt:variant>
      <vt:variant>
        <vt:lpwstr>_Toc338668457</vt:lpwstr>
      </vt:variant>
      <vt:variant>
        <vt:i4>1900649</vt:i4>
      </vt:variant>
      <vt:variant>
        <vt:i4>788</vt:i4>
      </vt:variant>
      <vt:variant>
        <vt:i4>0</vt:i4>
      </vt:variant>
      <vt:variant>
        <vt:i4>5</vt:i4>
      </vt:variant>
      <vt:variant>
        <vt:lpwstr>../2222 - MyOcean WP/MYO2-CIS-WP-ADD-v1.0.doc</vt:lpwstr>
      </vt:variant>
      <vt:variant>
        <vt:lpwstr>_Toc338668456</vt:lpwstr>
      </vt:variant>
      <vt:variant>
        <vt:i4>1900649</vt:i4>
      </vt:variant>
      <vt:variant>
        <vt:i4>782</vt:i4>
      </vt:variant>
      <vt:variant>
        <vt:i4>0</vt:i4>
      </vt:variant>
      <vt:variant>
        <vt:i4>5</vt:i4>
      </vt:variant>
      <vt:variant>
        <vt:lpwstr>../2222 - MyOcean WP/MYO2-CIS-WP-ADD-v1.0.doc</vt:lpwstr>
      </vt:variant>
      <vt:variant>
        <vt:lpwstr>_Toc338668455</vt:lpwstr>
      </vt:variant>
      <vt:variant>
        <vt:i4>1900649</vt:i4>
      </vt:variant>
      <vt:variant>
        <vt:i4>776</vt:i4>
      </vt:variant>
      <vt:variant>
        <vt:i4>0</vt:i4>
      </vt:variant>
      <vt:variant>
        <vt:i4>5</vt:i4>
      </vt:variant>
      <vt:variant>
        <vt:lpwstr>../2222 - MyOcean WP/MYO2-CIS-WP-ADD-v1.0.doc</vt:lpwstr>
      </vt:variant>
      <vt:variant>
        <vt:lpwstr>_Toc338668454</vt:lpwstr>
      </vt:variant>
      <vt:variant>
        <vt:i4>1900649</vt:i4>
      </vt:variant>
      <vt:variant>
        <vt:i4>770</vt:i4>
      </vt:variant>
      <vt:variant>
        <vt:i4>0</vt:i4>
      </vt:variant>
      <vt:variant>
        <vt:i4>5</vt:i4>
      </vt:variant>
      <vt:variant>
        <vt:lpwstr>../2222 - MyOcean WP/MYO2-CIS-WP-ADD-v1.0.doc</vt:lpwstr>
      </vt:variant>
      <vt:variant>
        <vt:lpwstr>_Toc338668453</vt:lpwstr>
      </vt:variant>
      <vt:variant>
        <vt:i4>1900649</vt:i4>
      </vt:variant>
      <vt:variant>
        <vt:i4>764</vt:i4>
      </vt:variant>
      <vt:variant>
        <vt:i4>0</vt:i4>
      </vt:variant>
      <vt:variant>
        <vt:i4>5</vt:i4>
      </vt:variant>
      <vt:variant>
        <vt:lpwstr>../2222 - MyOcean WP/MYO2-CIS-WP-ADD-v1.0.doc</vt:lpwstr>
      </vt:variant>
      <vt:variant>
        <vt:lpwstr>_Toc338668452</vt:lpwstr>
      </vt:variant>
      <vt:variant>
        <vt:i4>2031673</vt:i4>
      </vt:variant>
      <vt:variant>
        <vt:i4>758</vt:i4>
      </vt:variant>
      <vt:variant>
        <vt:i4>0</vt:i4>
      </vt:variant>
      <vt:variant>
        <vt:i4>5</vt:i4>
      </vt:variant>
      <vt:variant>
        <vt:lpwstr/>
      </vt:variant>
      <vt:variant>
        <vt:lpwstr>_Toc338668451</vt:lpwstr>
      </vt:variant>
      <vt:variant>
        <vt:i4>2031673</vt:i4>
      </vt:variant>
      <vt:variant>
        <vt:i4>752</vt:i4>
      </vt:variant>
      <vt:variant>
        <vt:i4>0</vt:i4>
      </vt:variant>
      <vt:variant>
        <vt:i4>5</vt:i4>
      </vt:variant>
      <vt:variant>
        <vt:lpwstr/>
      </vt:variant>
      <vt:variant>
        <vt:lpwstr>_Toc338668450</vt:lpwstr>
      </vt:variant>
      <vt:variant>
        <vt:i4>1966137</vt:i4>
      </vt:variant>
      <vt:variant>
        <vt:i4>746</vt:i4>
      </vt:variant>
      <vt:variant>
        <vt:i4>0</vt:i4>
      </vt:variant>
      <vt:variant>
        <vt:i4>5</vt:i4>
      </vt:variant>
      <vt:variant>
        <vt:lpwstr/>
      </vt:variant>
      <vt:variant>
        <vt:lpwstr>_Toc338668449</vt:lpwstr>
      </vt:variant>
      <vt:variant>
        <vt:i4>1966137</vt:i4>
      </vt:variant>
      <vt:variant>
        <vt:i4>740</vt:i4>
      </vt:variant>
      <vt:variant>
        <vt:i4>0</vt:i4>
      </vt:variant>
      <vt:variant>
        <vt:i4>5</vt:i4>
      </vt:variant>
      <vt:variant>
        <vt:lpwstr/>
      </vt:variant>
      <vt:variant>
        <vt:lpwstr>_Toc338668448</vt:lpwstr>
      </vt:variant>
      <vt:variant>
        <vt:i4>1966137</vt:i4>
      </vt:variant>
      <vt:variant>
        <vt:i4>734</vt:i4>
      </vt:variant>
      <vt:variant>
        <vt:i4>0</vt:i4>
      </vt:variant>
      <vt:variant>
        <vt:i4>5</vt:i4>
      </vt:variant>
      <vt:variant>
        <vt:lpwstr/>
      </vt:variant>
      <vt:variant>
        <vt:lpwstr>_Toc338668447</vt:lpwstr>
      </vt:variant>
      <vt:variant>
        <vt:i4>1966137</vt:i4>
      </vt:variant>
      <vt:variant>
        <vt:i4>728</vt:i4>
      </vt:variant>
      <vt:variant>
        <vt:i4>0</vt:i4>
      </vt:variant>
      <vt:variant>
        <vt:i4>5</vt:i4>
      </vt:variant>
      <vt:variant>
        <vt:lpwstr/>
      </vt:variant>
      <vt:variant>
        <vt:lpwstr>_Toc338668446</vt:lpwstr>
      </vt:variant>
      <vt:variant>
        <vt:i4>1966137</vt:i4>
      </vt:variant>
      <vt:variant>
        <vt:i4>722</vt:i4>
      </vt:variant>
      <vt:variant>
        <vt:i4>0</vt:i4>
      </vt:variant>
      <vt:variant>
        <vt:i4>5</vt:i4>
      </vt:variant>
      <vt:variant>
        <vt:lpwstr/>
      </vt:variant>
      <vt:variant>
        <vt:lpwstr>_Toc338668445</vt:lpwstr>
      </vt:variant>
      <vt:variant>
        <vt:i4>1966137</vt:i4>
      </vt:variant>
      <vt:variant>
        <vt:i4>716</vt:i4>
      </vt:variant>
      <vt:variant>
        <vt:i4>0</vt:i4>
      </vt:variant>
      <vt:variant>
        <vt:i4>5</vt:i4>
      </vt:variant>
      <vt:variant>
        <vt:lpwstr/>
      </vt:variant>
      <vt:variant>
        <vt:lpwstr>_Toc338668444</vt:lpwstr>
      </vt:variant>
      <vt:variant>
        <vt:i4>1966137</vt:i4>
      </vt:variant>
      <vt:variant>
        <vt:i4>710</vt:i4>
      </vt:variant>
      <vt:variant>
        <vt:i4>0</vt:i4>
      </vt:variant>
      <vt:variant>
        <vt:i4>5</vt:i4>
      </vt:variant>
      <vt:variant>
        <vt:lpwstr/>
      </vt:variant>
      <vt:variant>
        <vt:lpwstr>_Toc338668443</vt:lpwstr>
      </vt:variant>
      <vt:variant>
        <vt:i4>1966137</vt:i4>
      </vt:variant>
      <vt:variant>
        <vt:i4>704</vt:i4>
      </vt:variant>
      <vt:variant>
        <vt:i4>0</vt:i4>
      </vt:variant>
      <vt:variant>
        <vt:i4>5</vt:i4>
      </vt:variant>
      <vt:variant>
        <vt:lpwstr/>
      </vt:variant>
      <vt:variant>
        <vt:lpwstr>_Toc338668442</vt:lpwstr>
      </vt:variant>
      <vt:variant>
        <vt:i4>1966137</vt:i4>
      </vt:variant>
      <vt:variant>
        <vt:i4>698</vt:i4>
      </vt:variant>
      <vt:variant>
        <vt:i4>0</vt:i4>
      </vt:variant>
      <vt:variant>
        <vt:i4>5</vt:i4>
      </vt:variant>
      <vt:variant>
        <vt:lpwstr/>
      </vt:variant>
      <vt:variant>
        <vt:lpwstr>_Toc338668441</vt:lpwstr>
      </vt:variant>
      <vt:variant>
        <vt:i4>1966137</vt:i4>
      </vt:variant>
      <vt:variant>
        <vt:i4>692</vt:i4>
      </vt:variant>
      <vt:variant>
        <vt:i4>0</vt:i4>
      </vt:variant>
      <vt:variant>
        <vt:i4>5</vt:i4>
      </vt:variant>
      <vt:variant>
        <vt:lpwstr/>
      </vt:variant>
      <vt:variant>
        <vt:lpwstr>_Toc338668440</vt:lpwstr>
      </vt:variant>
      <vt:variant>
        <vt:i4>1638457</vt:i4>
      </vt:variant>
      <vt:variant>
        <vt:i4>686</vt:i4>
      </vt:variant>
      <vt:variant>
        <vt:i4>0</vt:i4>
      </vt:variant>
      <vt:variant>
        <vt:i4>5</vt:i4>
      </vt:variant>
      <vt:variant>
        <vt:lpwstr/>
      </vt:variant>
      <vt:variant>
        <vt:lpwstr>_Toc338668439</vt:lpwstr>
      </vt:variant>
      <vt:variant>
        <vt:i4>1638457</vt:i4>
      </vt:variant>
      <vt:variant>
        <vt:i4>680</vt:i4>
      </vt:variant>
      <vt:variant>
        <vt:i4>0</vt:i4>
      </vt:variant>
      <vt:variant>
        <vt:i4>5</vt:i4>
      </vt:variant>
      <vt:variant>
        <vt:lpwstr/>
      </vt:variant>
      <vt:variant>
        <vt:lpwstr>_Toc338668438</vt:lpwstr>
      </vt:variant>
      <vt:variant>
        <vt:i4>1638457</vt:i4>
      </vt:variant>
      <vt:variant>
        <vt:i4>674</vt:i4>
      </vt:variant>
      <vt:variant>
        <vt:i4>0</vt:i4>
      </vt:variant>
      <vt:variant>
        <vt:i4>5</vt:i4>
      </vt:variant>
      <vt:variant>
        <vt:lpwstr/>
      </vt:variant>
      <vt:variant>
        <vt:lpwstr>_Toc338668437</vt:lpwstr>
      </vt:variant>
      <vt:variant>
        <vt:i4>1638457</vt:i4>
      </vt:variant>
      <vt:variant>
        <vt:i4>668</vt:i4>
      </vt:variant>
      <vt:variant>
        <vt:i4>0</vt:i4>
      </vt:variant>
      <vt:variant>
        <vt:i4>5</vt:i4>
      </vt:variant>
      <vt:variant>
        <vt:lpwstr/>
      </vt:variant>
      <vt:variant>
        <vt:lpwstr>_Toc338668436</vt:lpwstr>
      </vt:variant>
      <vt:variant>
        <vt:i4>1638457</vt:i4>
      </vt:variant>
      <vt:variant>
        <vt:i4>659</vt:i4>
      </vt:variant>
      <vt:variant>
        <vt:i4>0</vt:i4>
      </vt:variant>
      <vt:variant>
        <vt:i4>5</vt:i4>
      </vt:variant>
      <vt:variant>
        <vt:lpwstr/>
      </vt:variant>
      <vt:variant>
        <vt:lpwstr>_Toc338668435</vt:lpwstr>
      </vt:variant>
      <vt:variant>
        <vt:i4>1638457</vt:i4>
      </vt:variant>
      <vt:variant>
        <vt:i4>653</vt:i4>
      </vt:variant>
      <vt:variant>
        <vt:i4>0</vt:i4>
      </vt:variant>
      <vt:variant>
        <vt:i4>5</vt:i4>
      </vt:variant>
      <vt:variant>
        <vt:lpwstr/>
      </vt:variant>
      <vt:variant>
        <vt:lpwstr>_Toc338668434</vt:lpwstr>
      </vt:variant>
      <vt:variant>
        <vt:i4>1638457</vt:i4>
      </vt:variant>
      <vt:variant>
        <vt:i4>647</vt:i4>
      </vt:variant>
      <vt:variant>
        <vt:i4>0</vt:i4>
      </vt:variant>
      <vt:variant>
        <vt:i4>5</vt:i4>
      </vt:variant>
      <vt:variant>
        <vt:lpwstr/>
      </vt:variant>
      <vt:variant>
        <vt:lpwstr>_Toc338668433</vt:lpwstr>
      </vt:variant>
      <vt:variant>
        <vt:i4>1638457</vt:i4>
      </vt:variant>
      <vt:variant>
        <vt:i4>641</vt:i4>
      </vt:variant>
      <vt:variant>
        <vt:i4>0</vt:i4>
      </vt:variant>
      <vt:variant>
        <vt:i4>5</vt:i4>
      </vt:variant>
      <vt:variant>
        <vt:lpwstr/>
      </vt:variant>
      <vt:variant>
        <vt:lpwstr>_Toc338668432</vt:lpwstr>
      </vt:variant>
      <vt:variant>
        <vt:i4>1638457</vt:i4>
      </vt:variant>
      <vt:variant>
        <vt:i4>635</vt:i4>
      </vt:variant>
      <vt:variant>
        <vt:i4>0</vt:i4>
      </vt:variant>
      <vt:variant>
        <vt:i4>5</vt:i4>
      </vt:variant>
      <vt:variant>
        <vt:lpwstr/>
      </vt:variant>
      <vt:variant>
        <vt:lpwstr>_Toc338668431</vt:lpwstr>
      </vt:variant>
      <vt:variant>
        <vt:i4>1638457</vt:i4>
      </vt:variant>
      <vt:variant>
        <vt:i4>629</vt:i4>
      </vt:variant>
      <vt:variant>
        <vt:i4>0</vt:i4>
      </vt:variant>
      <vt:variant>
        <vt:i4>5</vt:i4>
      </vt:variant>
      <vt:variant>
        <vt:lpwstr/>
      </vt:variant>
      <vt:variant>
        <vt:lpwstr>_Toc338668430</vt:lpwstr>
      </vt:variant>
      <vt:variant>
        <vt:i4>1572921</vt:i4>
      </vt:variant>
      <vt:variant>
        <vt:i4>620</vt:i4>
      </vt:variant>
      <vt:variant>
        <vt:i4>0</vt:i4>
      </vt:variant>
      <vt:variant>
        <vt:i4>5</vt:i4>
      </vt:variant>
      <vt:variant>
        <vt:lpwstr/>
      </vt:variant>
      <vt:variant>
        <vt:lpwstr>_Toc338668429</vt:lpwstr>
      </vt:variant>
      <vt:variant>
        <vt:i4>1572921</vt:i4>
      </vt:variant>
      <vt:variant>
        <vt:i4>614</vt:i4>
      </vt:variant>
      <vt:variant>
        <vt:i4>0</vt:i4>
      </vt:variant>
      <vt:variant>
        <vt:i4>5</vt:i4>
      </vt:variant>
      <vt:variant>
        <vt:lpwstr/>
      </vt:variant>
      <vt:variant>
        <vt:lpwstr>_Toc338668428</vt:lpwstr>
      </vt:variant>
      <vt:variant>
        <vt:i4>1572921</vt:i4>
      </vt:variant>
      <vt:variant>
        <vt:i4>608</vt:i4>
      </vt:variant>
      <vt:variant>
        <vt:i4>0</vt:i4>
      </vt:variant>
      <vt:variant>
        <vt:i4>5</vt:i4>
      </vt:variant>
      <vt:variant>
        <vt:lpwstr/>
      </vt:variant>
      <vt:variant>
        <vt:lpwstr>_Toc338668427</vt:lpwstr>
      </vt:variant>
      <vt:variant>
        <vt:i4>1572921</vt:i4>
      </vt:variant>
      <vt:variant>
        <vt:i4>602</vt:i4>
      </vt:variant>
      <vt:variant>
        <vt:i4>0</vt:i4>
      </vt:variant>
      <vt:variant>
        <vt:i4>5</vt:i4>
      </vt:variant>
      <vt:variant>
        <vt:lpwstr/>
      </vt:variant>
      <vt:variant>
        <vt:lpwstr>_Toc338668426</vt:lpwstr>
      </vt:variant>
      <vt:variant>
        <vt:i4>1572921</vt:i4>
      </vt:variant>
      <vt:variant>
        <vt:i4>596</vt:i4>
      </vt:variant>
      <vt:variant>
        <vt:i4>0</vt:i4>
      </vt:variant>
      <vt:variant>
        <vt:i4>5</vt:i4>
      </vt:variant>
      <vt:variant>
        <vt:lpwstr/>
      </vt:variant>
      <vt:variant>
        <vt:lpwstr>_Toc338668425</vt:lpwstr>
      </vt:variant>
      <vt:variant>
        <vt:i4>1572921</vt:i4>
      </vt:variant>
      <vt:variant>
        <vt:i4>590</vt:i4>
      </vt:variant>
      <vt:variant>
        <vt:i4>0</vt:i4>
      </vt:variant>
      <vt:variant>
        <vt:i4>5</vt:i4>
      </vt:variant>
      <vt:variant>
        <vt:lpwstr/>
      </vt:variant>
      <vt:variant>
        <vt:lpwstr>_Toc338668424</vt:lpwstr>
      </vt:variant>
      <vt:variant>
        <vt:i4>1572921</vt:i4>
      </vt:variant>
      <vt:variant>
        <vt:i4>584</vt:i4>
      </vt:variant>
      <vt:variant>
        <vt:i4>0</vt:i4>
      </vt:variant>
      <vt:variant>
        <vt:i4>5</vt:i4>
      </vt:variant>
      <vt:variant>
        <vt:lpwstr/>
      </vt:variant>
      <vt:variant>
        <vt:lpwstr>_Toc338668423</vt:lpwstr>
      </vt:variant>
      <vt:variant>
        <vt:i4>1572921</vt:i4>
      </vt:variant>
      <vt:variant>
        <vt:i4>578</vt:i4>
      </vt:variant>
      <vt:variant>
        <vt:i4>0</vt:i4>
      </vt:variant>
      <vt:variant>
        <vt:i4>5</vt:i4>
      </vt:variant>
      <vt:variant>
        <vt:lpwstr/>
      </vt:variant>
      <vt:variant>
        <vt:lpwstr>_Toc338668422</vt:lpwstr>
      </vt:variant>
      <vt:variant>
        <vt:i4>1572921</vt:i4>
      </vt:variant>
      <vt:variant>
        <vt:i4>572</vt:i4>
      </vt:variant>
      <vt:variant>
        <vt:i4>0</vt:i4>
      </vt:variant>
      <vt:variant>
        <vt:i4>5</vt:i4>
      </vt:variant>
      <vt:variant>
        <vt:lpwstr/>
      </vt:variant>
      <vt:variant>
        <vt:lpwstr>_Toc338668421</vt:lpwstr>
      </vt:variant>
      <vt:variant>
        <vt:i4>1572921</vt:i4>
      </vt:variant>
      <vt:variant>
        <vt:i4>566</vt:i4>
      </vt:variant>
      <vt:variant>
        <vt:i4>0</vt:i4>
      </vt:variant>
      <vt:variant>
        <vt:i4>5</vt:i4>
      </vt:variant>
      <vt:variant>
        <vt:lpwstr/>
      </vt:variant>
      <vt:variant>
        <vt:lpwstr>_Toc338668420</vt:lpwstr>
      </vt:variant>
      <vt:variant>
        <vt:i4>1769529</vt:i4>
      </vt:variant>
      <vt:variant>
        <vt:i4>560</vt:i4>
      </vt:variant>
      <vt:variant>
        <vt:i4>0</vt:i4>
      </vt:variant>
      <vt:variant>
        <vt:i4>5</vt:i4>
      </vt:variant>
      <vt:variant>
        <vt:lpwstr/>
      </vt:variant>
      <vt:variant>
        <vt:lpwstr>_Toc338668419</vt:lpwstr>
      </vt:variant>
      <vt:variant>
        <vt:i4>1769529</vt:i4>
      </vt:variant>
      <vt:variant>
        <vt:i4>554</vt:i4>
      </vt:variant>
      <vt:variant>
        <vt:i4>0</vt:i4>
      </vt:variant>
      <vt:variant>
        <vt:i4>5</vt:i4>
      </vt:variant>
      <vt:variant>
        <vt:lpwstr/>
      </vt:variant>
      <vt:variant>
        <vt:lpwstr>_Toc338668418</vt:lpwstr>
      </vt:variant>
      <vt:variant>
        <vt:i4>1769529</vt:i4>
      </vt:variant>
      <vt:variant>
        <vt:i4>548</vt:i4>
      </vt:variant>
      <vt:variant>
        <vt:i4>0</vt:i4>
      </vt:variant>
      <vt:variant>
        <vt:i4>5</vt:i4>
      </vt:variant>
      <vt:variant>
        <vt:lpwstr/>
      </vt:variant>
      <vt:variant>
        <vt:lpwstr>_Toc338668417</vt:lpwstr>
      </vt:variant>
      <vt:variant>
        <vt:i4>1769529</vt:i4>
      </vt:variant>
      <vt:variant>
        <vt:i4>542</vt:i4>
      </vt:variant>
      <vt:variant>
        <vt:i4>0</vt:i4>
      </vt:variant>
      <vt:variant>
        <vt:i4>5</vt:i4>
      </vt:variant>
      <vt:variant>
        <vt:lpwstr/>
      </vt:variant>
      <vt:variant>
        <vt:lpwstr>_Toc338668416</vt:lpwstr>
      </vt:variant>
      <vt:variant>
        <vt:i4>1769529</vt:i4>
      </vt:variant>
      <vt:variant>
        <vt:i4>536</vt:i4>
      </vt:variant>
      <vt:variant>
        <vt:i4>0</vt:i4>
      </vt:variant>
      <vt:variant>
        <vt:i4>5</vt:i4>
      </vt:variant>
      <vt:variant>
        <vt:lpwstr/>
      </vt:variant>
      <vt:variant>
        <vt:lpwstr>_Toc338668415</vt:lpwstr>
      </vt:variant>
      <vt:variant>
        <vt:i4>1769529</vt:i4>
      </vt:variant>
      <vt:variant>
        <vt:i4>530</vt:i4>
      </vt:variant>
      <vt:variant>
        <vt:i4>0</vt:i4>
      </vt:variant>
      <vt:variant>
        <vt:i4>5</vt:i4>
      </vt:variant>
      <vt:variant>
        <vt:lpwstr/>
      </vt:variant>
      <vt:variant>
        <vt:lpwstr>_Toc338668414</vt:lpwstr>
      </vt:variant>
      <vt:variant>
        <vt:i4>1769529</vt:i4>
      </vt:variant>
      <vt:variant>
        <vt:i4>524</vt:i4>
      </vt:variant>
      <vt:variant>
        <vt:i4>0</vt:i4>
      </vt:variant>
      <vt:variant>
        <vt:i4>5</vt:i4>
      </vt:variant>
      <vt:variant>
        <vt:lpwstr/>
      </vt:variant>
      <vt:variant>
        <vt:lpwstr>_Toc338668413</vt:lpwstr>
      </vt:variant>
      <vt:variant>
        <vt:i4>1769529</vt:i4>
      </vt:variant>
      <vt:variant>
        <vt:i4>518</vt:i4>
      </vt:variant>
      <vt:variant>
        <vt:i4>0</vt:i4>
      </vt:variant>
      <vt:variant>
        <vt:i4>5</vt:i4>
      </vt:variant>
      <vt:variant>
        <vt:lpwstr/>
      </vt:variant>
      <vt:variant>
        <vt:lpwstr>_Toc338668412</vt:lpwstr>
      </vt:variant>
      <vt:variant>
        <vt:i4>1769529</vt:i4>
      </vt:variant>
      <vt:variant>
        <vt:i4>512</vt:i4>
      </vt:variant>
      <vt:variant>
        <vt:i4>0</vt:i4>
      </vt:variant>
      <vt:variant>
        <vt:i4>5</vt:i4>
      </vt:variant>
      <vt:variant>
        <vt:lpwstr/>
      </vt:variant>
      <vt:variant>
        <vt:lpwstr>_Toc338668411</vt:lpwstr>
      </vt:variant>
      <vt:variant>
        <vt:i4>1769529</vt:i4>
      </vt:variant>
      <vt:variant>
        <vt:i4>506</vt:i4>
      </vt:variant>
      <vt:variant>
        <vt:i4>0</vt:i4>
      </vt:variant>
      <vt:variant>
        <vt:i4>5</vt:i4>
      </vt:variant>
      <vt:variant>
        <vt:lpwstr/>
      </vt:variant>
      <vt:variant>
        <vt:lpwstr>_Toc338668410</vt:lpwstr>
      </vt:variant>
      <vt:variant>
        <vt:i4>1703993</vt:i4>
      </vt:variant>
      <vt:variant>
        <vt:i4>500</vt:i4>
      </vt:variant>
      <vt:variant>
        <vt:i4>0</vt:i4>
      </vt:variant>
      <vt:variant>
        <vt:i4>5</vt:i4>
      </vt:variant>
      <vt:variant>
        <vt:lpwstr/>
      </vt:variant>
      <vt:variant>
        <vt:lpwstr>_Toc338668409</vt:lpwstr>
      </vt:variant>
      <vt:variant>
        <vt:i4>1703993</vt:i4>
      </vt:variant>
      <vt:variant>
        <vt:i4>494</vt:i4>
      </vt:variant>
      <vt:variant>
        <vt:i4>0</vt:i4>
      </vt:variant>
      <vt:variant>
        <vt:i4>5</vt:i4>
      </vt:variant>
      <vt:variant>
        <vt:lpwstr/>
      </vt:variant>
      <vt:variant>
        <vt:lpwstr>_Toc338668408</vt:lpwstr>
      </vt:variant>
      <vt:variant>
        <vt:i4>1703993</vt:i4>
      </vt:variant>
      <vt:variant>
        <vt:i4>488</vt:i4>
      </vt:variant>
      <vt:variant>
        <vt:i4>0</vt:i4>
      </vt:variant>
      <vt:variant>
        <vt:i4>5</vt:i4>
      </vt:variant>
      <vt:variant>
        <vt:lpwstr/>
      </vt:variant>
      <vt:variant>
        <vt:lpwstr>_Toc338668407</vt:lpwstr>
      </vt:variant>
      <vt:variant>
        <vt:i4>1703993</vt:i4>
      </vt:variant>
      <vt:variant>
        <vt:i4>482</vt:i4>
      </vt:variant>
      <vt:variant>
        <vt:i4>0</vt:i4>
      </vt:variant>
      <vt:variant>
        <vt:i4>5</vt:i4>
      </vt:variant>
      <vt:variant>
        <vt:lpwstr/>
      </vt:variant>
      <vt:variant>
        <vt:lpwstr>_Toc338668406</vt:lpwstr>
      </vt:variant>
      <vt:variant>
        <vt:i4>1703993</vt:i4>
      </vt:variant>
      <vt:variant>
        <vt:i4>476</vt:i4>
      </vt:variant>
      <vt:variant>
        <vt:i4>0</vt:i4>
      </vt:variant>
      <vt:variant>
        <vt:i4>5</vt:i4>
      </vt:variant>
      <vt:variant>
        <vt:lpwstr/>
      </vt:variant>
      <vt:variant>
        <vt:lpwstr>_Toc338668405</vt:lpwstr>
      </vt:variant>
      <vt:variant>
        <vt:i4>1703993</vt:i4>
      </vt:variant>
      <vt:variant>
        <vt:i4>470</vt:i4>
      </vt:variant>
      <vt:variant>
        <vt:i4>0</vt:i4>
      </vt:variant>
      <vt:variant>
        <vt:i4>5</vt:i4>
      </vt:variant>
      <vt:variant>
        <vt:lpwstr/>
      </vt:variant>
      <vt:variant>
        <vt:lpwstr>_Toc338668404</vt:lpwstr>
      </vt:variant>
      <vt:variant>
        <vt:i4>1703993</vt:i4>
      </vt:variant>
      <vt:variant>
        <vt:i4>464</vt:i4>
      </vt:variant>
      <vt:variant>
        <vt:i4>0</vt:i4>
      </vt:variant>
      <vt:variant>
        <vt:i4>5</vt:i4>
      </vt:variant>
      <vt:variant>
        <vt:lpwstr/>
      </vt:variant>
      <vt:variant>
        <vt:lpwstr>_Toc338668403</vt:lpwstr>
      </vt:variant>
      <vt:variant>
        <vt:i4>1703993</vt:i4>
      </vt:variant>
      <vt:variant>
        <vt:i4>458</vt:i4>
      </vt:variant>
      <vt:variant>
        <vt:i4>0</vt:i4>
      </vt:variant>
      <vt:variant>
        <vt:i4>5</vt:i4>
      </vt:variant>
      <vt:variant>
        <vt:lpwstr/>
      </vt:variant>
      <vt:variant>
        <vt:lpwstr>_Toc338668402</vt:lpwstr>
      </vt:variant>
      <vt:variant>
        <vt:i4>1703993</vt:i4>
      </vt:variant>
      <vt:variant>
        <vt:i4>452</vt:i4>
      </vt:variant>
      <vt:variant>
        <vt:i4>0</vt:i4>
      </vt:variant>
      <vt:variant>
        <vt:i4>5</vt:i4>
      </vt:variant>
      <vt:variant>
        <vt:lpwstr/>
      </vt:variant>
      <vt:variant>
        <vt:lpwstr>_Toc338668401</vt:lpwstr>
      </vt:variant>
      <vt:variant>
        <vt:i4>1703993</vt:i4>
      </vt:variant>
      <vt:variant>
        <vt:i4>446</vt:i4>
      </vt:variant>
      <vt:variant>
        <vt:i4>0</vt:i4>
      </vt:variant>
      <vt:variant>
        <vt:i4>5</vt:i4>
      </vt:variant>
      <vt:variant>
        <vt:lpwstr/>
      </vt:variant>
      <vt:variant>
        <vt:lpwstr>_Toc338668400</vt:lpwstr>
      </vt:variant>
      <vt:variant>
        <vt:i4>1245246</vt:i4>
      </vt:variant>
      <vt:variant>
        <vt:i4>440</vt:i4>
      </vt:variant>
      <vt:variant>
        <vt:i4>0</vt:i4>
      </vt:variant>
      <vt:variant>
        <vt:i4>5</vt:i4>
      </vt:variant>
      <vt:variant>
        <vt:lpwstr/>
      </vt:variant>
      <vt:variant>
        <vt:lpwstr>_Toc338668399</vt:lpwstr>
      </vt:variant>
      <vt:variant>
        <vt:i4>1245246</vt:i4>
      </vt:variant>
      <vt:variant>
        <vt:i4>434</vt:i4>
      </vt:variant>
      <vt:variant>
        <vt:i4>0</vt:i4>
      </vt:variant>
      <vt:variant>
        <vt:i4>5</vt:i4>
      </vt:variant>
      <vt:variant>
        <vt:lpwstr/>
      </vt:variant>
      <vt:variant>
        <vt:lpwstr>_Toc338668398</vt:lpwstr>
      </vt:variant>
      <vt:variant>
        <vt:i4>1245246</vt:i4>
      </vt:variant>
      <vt:variant>
        <vt:i4>428</vt:i4>
      </vt:variant>
      <vt:variant>
        <vt:i4>0</vt:i4>
      </vt:variant>
      <vt:variant>
        <vt:i4>5</vt:i4>
      </vt:variant>
      <vt:variant>
        <vt:lpwstr/>
      </vt:variant>
      <vt:variant>
        <vt:lpwstr>_Toc338668397</vt:lpwstr>
      </vt:variant>
      <vt:variant>
        <vt:i4>1245246</vt:i4>
      </vt:variant>
      <vt:variant>
        <vt:i4>422</vt:i4>
      </vt:variant>
      <vt:variant>
        <vt:i4>0</vt:i4>
      </vt:variant>
      <vt:variant>
        <vt:i4>5</vt:i4>
      </vt:variant>
      <vt:variant>
        <vt:lpwstr/>
      </vt:variant>
      <vt:variant>
        <vt:lpwstr>_Toc338668396</vt:lpwstr>
      </vt:variant>
      <vt:variant>
        <vt:i4>1245246</vt:i4>
      </vt:variant>
      <vt:variant>
        <vt:i4>416</vt:i4>
      </vt:variant>
      <vt:variant>
        <vt:i4>0</vt:i4>
      </vt:variant>
      <vt:variant>
        <vt:i4>5</vt:i4>
      </vt:variant>
      <vt:variant>
        <vt:lpwstr/>
      </vt:variant>
      <vt:variant>
        <vt:lpwstr>_Toc338668395</vt:lpwstr>
      </vt:variant>
      <vt:variant>
        <vt:i4>1245246</vt:i4>
      </vt:variant>
      <vt:variant>
        <vt:i4>410</vt:i4>
      </vt:variant>
      <vt:variant>
        <vt:i4>0</vt:i4>
      </vt:variant>
      <vt:variant>
        <vt:i4>5</vt:i4>
      </vt:variant>
      <vt:variant>
        <vt:lpwstr/>
      </vt:variant>
      <vt:variant>
        <vt:lpwstr>_Toc338668394</vt:lpwstr>
      </vt:variant>
      <vt:variant>
        <vt:i4>1245246</vt:i4>
      </vt:variant>
      <vt:variant>
        <vt:i4>404</vt:i4>
      </vt:variant>
      <vt:variant>
        <vt:i4>0</vt:i4>
      </vt:variant>
      <vt:variant>
        <vt:i4>5</vt:i4>
      </vt:variant>
      <vt:variant>
        <vt:lpwstr/>
      </vt:variant>
      <vt:variant>
        <vt:lpwstr>_Toc338668393</vt:lpwstr>
      </vt:variant>
      <vt:variant>
        <vt:i4>1245246</vt:i4>
      </vt:variant>
      <vt:variant>
        <vt:i4>398</vt:i4>
      </vt:variant>
      <vt:variant>
        <vt:i4>0</vt:i4>
      </vt:variant>
      <vt:variant>
        <vt:i4>5</vt:i4>
      </vt:variant>
      <vt:variant>
        <vt:lpwstr/>
      </vt:variant>
      <vt:variant>
        <vt:lpwstr>_Toc338668392</vt:lpwstr>
      </vt:variant>
      <vt:variant>
        <vt:i4>1245246</vt:i4>
      </vt:variant>
      <vt:variant>
        <vt:i4>392</vt:i4>
      </vt:variant>
      <vt:variant>
        <vt:i4>0</vt:i4>
      </vt:variant>
      <vt:variant>
        <vt:i4>5</vt:i4>
      </vt:variant>
      <vt:variant>
        <vt:lpwstr/>
      </vt:variant>
      <vt:variant>
        <vt:lpwstr>_Toc338668391</vt:lpwstr>
      </vt:variant>
      <vt:variant>
        <vt:i4>1245246</vt:i4>
      </vt:variant>
      <vt:variant>
        <vt:i4>386</vt:i4>
      </vt:variant>
      <vt:variant>
        <vt:i4>0</vt:i4>
      </vt:variant>
      <vt:variant>
        <vt:i4>5</vt:i4>
      </vt:variant>
      <vt:variant>
        <vt:lpwstr/>
      </vt:variant>
      <vt:variant>
        <vt:lpwstr>_Toc338668390</vt:lpwstr>
      </vt:variant>
      <vt:variant>
        <vt:i4>1179710</vt:i4>
      </vt:variant>
      <vt:variant>
        <vt:i4>380</vt:i4>
      </vt:variant>
      <vt:variant>
        <vt:i4>0</vt:i4>
      </vt:variant>
      <vt:variant>
        <vt:i4>5</vt:i4>
      </vt:variant>
      <vt:variant>
        <vt:lpwstr/>
      </vt:variant>
      <vt:variant>
        <vt:lpwstr>_Toc338668389</vt:lpwstr>
      </vt:variant>
      <vt:variant>
        <vt:i4>1179710</vt:i4>
      </vt:variant>
      <vt:variant>
        <vt:i4>374</vt:i4>
      </vt:variant>
      <vt:variant>
        <vt:i4>0</vt:i4>
      </vt:variant>
      <vt:variant>
        <vt:i4>5</vt:i4>
      </vt:variant>
      <vt:variant>
        <vt:lpwstr/>
      </vt:variant>
      <vt:variant>
        <vt:lpwstr>_Toc338668388</vt:lpwstr>
      </vt:variant>
      <vt:variant>
        <vt:i4>1179710</vt:i4>
      </vt:variant>
      <vt:variant>
        <vt:i4>368</vt:i4>
      </vt:variant>
      <vt:variant>
        <vt:i4>0</vt:i4>
      </vt:variant>
      <vt:variant>
        <vt:i4>5</vt:i4>
      </vt:variant>
      <vt:variant>
        <vt:lpwstr/>
      </vt:variant>
      <vt:variant>
        <vt:lpwstr>_Toc338668387</vt:lpwstr>
      </vt:variant>
      <vt:variant>
        <vt:i4>1179710</vt:i4>
      </vt:variant>
      <vt:variant>
        <vt:i4>362</vt:i4>
      </vt:variant>
      <vt:variant>
        <vt:i4>0</vt:i4>
      </vt:variant>
      <vt:variant>
        <vt:i4>5</vt:i4>
      </vt:variant>
      <vt:variant>
        <vt:lpwstr/>
      </vt:variant>
      <vt:variant>
        <vt:lpwstr>_Toc338668386</vt:lpwstr>
      </vt:variant>
      <vt:variant>
        <vt:i4>1179710</vt:i4>
      </vt:variant>
      <vt:variant>
        <vt:i4>356</vt:i4>
      </vt:variant>
      <vt:variant>
        <vt:i4>0</vt:i4>
      </vt:variant>
      <vt:variant>
        <vt:i4>5</vt:i4>
      </vt:variant>
      <vt:variant>
        <vt:lpwstr/>
      </vt:variant>
      <vt:variant>
        <vt:lpwstr>_Toc338668385</vt:lpwstr>
      </vt:variant>
      <vt:variant>
        <vt:i4>1179710</vt:i4>
      </vt:variant>
      <vt:variant>
        <vt:i4>350</vt:i4>
      </vt:variant>
      <vt:variant>
        <vt:i4>0</vt:i4>
      </vt:variant>
      <vt:variant>
        <vt:i4>5</vt:i4>
      </vt:variant>
      <vt:variant>
        <vt:lpwstr/>
      </vt:variant>
      <vt:variant>
        <vt:lpwstr>_Toc338668384</vt:lpwstr>
      </vt:variant>
      <vt:variant>
        <vt:i4>1179710</vt:i4>
      </vt:variant>
      <vt:variant>
        <vt:i4>344</vt:i4>
      </vt:variant>
      <vt:variant>
        <vt:i4>0</vt:i4>
      </vt:variant>
      <vt:variant>
        <vt:i4>5</vt:i4>
      </vt:variant>
      <vt:variant>
        <vt:lpwstr/>
      </vt:variant>
      <vt:variant>
        <vt:lpwstr>_Toc338668383</vt:lpwstr>
      </vt:variant>
      <vt:variant>
        <vt:i4>1179710</vt:i4>
      </vt:variant>
      <vt:variant>
        <vt:i4>338</vt:i4>
      </vt:variant>
      <vt:variant>
        <vt:i4>0</vt:i4>
      </vt:variant>
      <vt:variant>
        <vt:i4>5</vt:i4>
      </vt:variant>
      <vt:variant>
        <vt:lpwstr/>
      </vt:variant>
      <vt:variant>
        <vt:lpwstr>_Toc338668382</vt:lpwstr>
      </vt:variant>
      <vt:variant>
        <vt:i4>1179710</vt:i4>
      </vt:variant>
      <vt:variant>
        <vt:i4>332</vt:i4>
      </vt:variant>
      <vt:variant>
        <vt:i4>0</vt:i4>
      </vt:variant>
      <vt:variant>
        <vt:i4>5</vt:i4>
      </vt:variant>
      <vt:variant>
        <vt:lpwstr/>
      </vt:variant>
      <vt:variant>
        <vt:lpwstr>_Toc338668381</vt:lpwstr>
      </vt:variant>
      <vt:variant>
        <vt:i4>1179710</vt:i4>
      </vt:variant>
      <vt:variant>
        <vt:i4>326</vt:i4>
      </vt:variant>
      <vt:variant>
        <vt:i4>0</vt:i4>
      </vt:variant>
      <vt:variant>
        <vt:i4>5</vt:i4>
      </vt:variant>
      <vt:variant>
        <vt:lpwstr/>
      </vt:variant>
      <vt:variant>
        <vt:lpwstr>_Toc338668380</vt:lpwstr>
      </vt:variant>
      <vt:variant>
        <vt:i4>1900606</vt:i4>
      </vt:variant>
      <vt:variant>
        <vt:i4>320</vt:i4>
      </vt:variant>
      <vt:variant>
        <vt:i4>0</vt:i4>
      </vt:variant>
      <vt:variant>
        <vt:i4>5</vt:i4>
      </vt:variant>
      <vt:variant>
        <vt:lpwstr/>
      </vt:variant>
      <vt:variant>
        <vt:lpwstr>_Toc338668379</vt:lpwstr>
      </vt:variant>
      <vt:variant>
        <vt:i4>1900606</vt:i4>
      </vt:variant>
      <vt:variant>
        <vt:i4>314</vt:i4>
      </vt:variant>
      <vt:variant>
        <vt:i4>0</vt:i4>
      </vt:variant>
      <vt:variant>
        <vt:i4>5</vt:i4>
      </vt:variant>
      <vt:variant>
        <vt:lpwstr/>
      </vt:variant>
      <vt:variant>
        <vt:lpwstr>_Toc338668378</vt:lpwstr>
      </vt:variant>
      <vt:variant>
        <vt:i4>1900606</vt:i4>
      </vt:variant>
      <vt:variant>
        <vt:i4>308</vt:i4>
      </vt:variant>
      <vt:variant>
        <vt:i4>0</vt:i4>
      </vt:variant>
      <vt:variant>
        <vt:i4>5</vt:i4>
      </vt:variant>
      <vt:variant>
        <vt:lpwstr/>
      </vt:variant>
      <vt:variant>
        <vt:lpwstr>_Toc338668377</vt:lpwstr>
      </vt:variant>
      <vt:variant>
        <vt:i4>1900606</vt:i4>
      </vt:variant>
      <vt:variant>
        <vt:i4>302</vt:i4>
      </vt:variant>
      <vt:variant>
        <vt:i4>0</vt:i4>
      </vt:variant>
      <vt:variant>
        <vt:i4>5</vt:i4>
      </vt:variant>
      <vt:variant>
        <vt:lpwstr/>
      </vt:variant>
      <vt:variant>
        <vt:lpwstr>_Toc338668376</vt:lpwstr>
      </vt:variant>
      <vt:variant>
        <vt:i4>1900606</vt:i4>
      </vt:variant>
      <vt:variant>
        <vt:i4>296</vt:i4>
      </vt:variant>
      <vt:variant>
        <vt:i4>0</vt:i4>
      </vt:variant>
      <vt:variant>
        <vt:i4>5</vt:i4>
      </vt:variant>
      <vt:variant>
        <vt:lpwstr/>
      </vt:variant>
      <vt:variant>
        <vt:lpwstr>_Toc338668375</vt:lpwstr>
      </vt:variant>
      <vt:variant>
        <vt:i4>1900606</vt:i4>
      </vt:variant>
      <vt:variant>
        <vt:i4>290</vt:i4>
      </vt:variant>
      <vt:variant>
        <vt:i4>0</vt:i4>
      </vt:variant>
      <vt:variant>
        <vt:i4>5</vt:i4>
      </vt:variant>
      <vt:variant>
        <vt:lpwstr/>
      </vt:variant>
      <vt:variant>
        <vt:lpwstr>_Toc338668374</vt:lpwstr>
      </vt:variant>
      <vt:variant>
        <vt:i4>1900606</vt:i4>
      </vt:variant>
      <vt:variant>
        <vt:i4>284</vt:i4>
      </vt:variant>
      <vt:variant>
        <vt:i4>0</vt:i4>
      </vt:variant>
      <vt:variant>
        <vt:i4>5</vt:i4>
      </vt:variant>
      <vt:variant>
        <vt:lpwstr/>
      </vt:variant>
      <vt:variant>
        <vt:lpwstr>_Toc338668373</vt:lpwstr>
      </vt:variant>
      <vt:variant>
        <vt:i4>1900606</vt:i4>
      </vt:variant>
      <vt:variant>
        <vt:i4>278</vt:i4>
      </vt:variant>
      <vt:variant>
        <vt:i4>0</vt:i4>
      </vt:variant>
      <vt:variant>
        <vt:i4>5</vt:i4>
      </vt:variant>
      <vt:variant>
        <vt:lpwstr/>
      </vt:variant>
      <vt:variant>
        <vt:lpwstr>_Toc338668372</vt:lpwstr>
      </vt:variant>
      <vt:variant>
        <vt:i4>1900606</vt:i4>
      </vt:variant>
      <vt:variant>
        <vt:i4>272</vt:i4>
      </vt:variant>
      <vt:variant>
        <vt:i4>0</vt:i4>
      </vt:variant>
      <vt:variant>
        <vt:i4>5</vt:i4>
      </vt:variant>
      <vt:variant>
        <vt:lpwstr/>
      </vt:variant>
      <vt:variant>
        <vt:lpwstr>_Toc338668371</vt:lpwstr>
      </vt:variant>
      <vt:variant>
        <vt:i4>1900606</vt:i4>
      </vt:variant>
      <vt:variant>
        <vt:i4>266</vt:i4>
      </vt:variant>
      <vt:variant>
        <vt:i4>0</vt:i4>
      </vt:variant>
      <vt:variant>
        <vt:i4>5</vt:i4>
      </vt:variant>
      <vt:variant>
        <vt:lpwstr/>
      </vt:variant>
      <vt:variant>
        <vt:lpwstr>_Toc338668370</vt:lpwstr>
      </vt:variant>
      <vt:variant>
        <vt:i4>1835070</vt:i4>
      </vt:variant>
      <vt:variant>
        <vt:i4>260</vt:i4>
      </vt:variant>
      <vt:variant>
        <vt:i4>0</vt:i4>
      </vt:variant>
      <vt:variant>
        <vt:i4>5</vt:i4>
      </vt:variant>
      <vt:variant>
        <vt:lpwstr/>
      </vt:variant>
      <vt:variant>
        <vt:lpwstr>_Toc338668369</vt:lpwstr>
      </vt:variant>
      <vt:variant>
        <vt:i4>1835070</vt:i4>
      </vt:variant>
      <vt:variant>
        <vt:i4>254</vt:i4>
      </vt:variant>
      <vt:variant>
        <vt:i4>0</vt:i4>
      </vt:variant>
      <vt:variant>
        <vt:i4>5</vt:i4>
      </vt:variant>
      <vt:variant>
        <vt:lpwstr/>
      </vt:variant>
      <vt:variant>
        <vt:lpwstr>_Toc338668368</vt:lpwstr>
      </vt:variant>
      <vt:variant>
        <vt:i4>1835070</vt:i4>
      </vt:variant>
      <vt:variant>
        <vt:i4>248</vt:i4>
      </vt:variant>
      <vt:variant>
        <vt:i4>0</vt:i4>
      </vt:variant>
      <vt:variant>
        <vt:i4>5</vt:i4>
      </vt:variant>
      <vt:variant>
        <vt:lpwstr/>
      </vt:variant>
      <vt:variant>
        <vt:lpwstr>_Toc338668367</vt:lpwstr>
      </vt:variant>
      <vt:variant>
        <vt:i4>1835070</vt:i4>
      </vt:variant>
      <vt:variant>
        <vt:i4>242</vt:i4>
      </vt:variant>
      <vt:variant>
        <vt:i4>0</vt:i4>
      </vt:variant>
      <vt:variant>
        <vt:i4>5</vt:i4>
      </vt:variant>
      <vt:variant>
        <vt:lpwstr/>
      </vt:variant>
      <vt:variant>
        <vt:lpwstr>_Toc338668366</vt:lpwstr>
      </vt:variant>
      <vt:variant>
        <vt:i4>1835070</vt:i4>
      </vt:variant>
      <vt:variant>
        <vt:i4>236</vt:i4>
      </vt:variant>
      <vt:variant>
        <vt:i4>0</vt:i4>
      </vt:variant>
      <vt:variant>
        <vt:i4>5</vt:i4>
      </vt:variant>
      <vt:variant>
        <vt:lpwstr/>
      </vt:variant>
      <vt:variant>
        <vt:lpwstr>_Toc338668365</vt:lpwstr>
      </vt:variant>
      <vt:variant>
        <vt:i4>1835070</vt:i4>
      </vt:variant>
      <vt:variant>
        <vt:i4>230</vt:i4>
      </vt:variant>
      <vt:variant>
        <vt:i4>0</vt:i4>
      </vt:variant>
      <vt:variant>
        <vt:i4>5</vt:i4>
      </vt:variant>
      <vt:variant>
        <vt:lpwstr/>
      </vt:variant>
      <vt:variant>
        <vt:lpwstr>_Toc338668364</vt:lpwstr>
      </vt:variant>
      <vt:variant>
        <vt:i4>1835070</vt:i4>
      </vt:variant>
      <vt:variant>
        <vt:i4>224</vt:i4>
      </vt:variant>
      <vt:variant>
        <vt:i4>0</vt:i4>
      </vt:variant>
      <vt:variant>
        <vt:i4>5</vt:i4>
      </vt:variant>
      <vt:variant>
        <vt:lpwstr/>
      </vt:variant>
      <vt:variant>
        <vt:lpwstr>_Toc338668363</vt:lpwstr>
      </vt:variant>
      <vt:variant>
        <vt:i4>1835070</vt:i4>
      </vt:variant>
      <vt:variant>
        <vt:i4>218</vt:i4>
      </vt:variant>
      <vt:variant>
        <vt:i4>0</vt:i4>
      </vt:variant>
      <vt:variant>
        <vt:i4>5</vt:i4>
      </vt:variant>
      <vt:variant>
        <vt:lpwstr/>
      </vt:variant>
      <vt:variant>
        <vt:lpwstr>_Toc338668362</vt:lpwstr>
      </vt:variant>
      <vt:variant>
        <vt:i4>1835070</vt:i4>
      </vt:variant>
      <vt:variant>
        <vt:i4>212</vt:i4>
      </vt:variant>
      <vt:variant>
        <vt:i4>0</vt:i4>
      </vt:variant>
      <vt:variant>
        <vt:i4>5</vt:i4>
      </vt:variant>
      <vt:variant>
        <vt:lpwstr/>
      </vt:variant>
      <vt:variant>
        <vt:lpwstr>_Toc338668361</vt:lpwstr>
      </vt:variant>
      <vt:variant>
        <vt:i4>1835070</vt:i4>
      </vt:variant>
      <vt:variant>
        <vt:i4>206</vt:i4>
      </vt:variant>
      <vt:variant>
        <vt:i4>0</vt:i4>
      </vt:variant>
      <vt:variant>
        <vt:i4>5</vt:i4>
      </vt:variant>
      <vt:variant>
        <vt:lpwstr/>
      </vt:variant>
      <vt:variant>
        <vt:lpwstr>_Toc338668360</vt:lpwstr>
      </vt:variant>
      <vt:variant>
        <vt:i4>2031678</vt:i4>
      </vt:variant>
      <vt:variant>
        <vt:i4>200</vt:i4>
      </vt:variant>
      <vt:variant>
        <vt:i4>0</vt:i4>
      </vt:variant>
      <vt:variant>
        <vt:i4>5</vt:i4>
      </vt:variant>
      <vt:variant>
        <vt:lpwstr/>
      </vt:variant>
      <vt:variant>
        <vt:lpwstr>_Toc338668359</vt:lpwstr>
      </vt:variant>
      <vt:variant>
        <vt:i4>2031678</vt:i4>
      </vt:variant>
      <vt:variant>
        <vt:i4>194</vt:i4>
      </vt:variant>
      <vt:variant>
        <vt:i4>0</vt:i4>
      </vt:variant>
      <vt:variant>
        <vt:i4>5</vt:i4>
      </vt:variant>
      <vt:variant>
        <vt:lpwstr/>
      </vt:variant>
      <vt:variant>
        <vt:lpwstr>_Toc338668358</vt:lpwstr>
      </vt:variant>
      <vt:variant>
        <vt:i4>2031678</vt:i4>
      </vt:variant>
      <vt:variant>
        <vt:i4>188</vt:i4>
      </vt:variant>
      <vt:variant>
        <vt:i4>0</vt:i4>
      </vt:variant>
      <vt:variant>
        <vt:i4>5</vt:i4>
      </vt:variant>
      <vt:variant>
        <vt:lpwstr/>
      </vt:variant>
      <vt:variant>
        <vt:lpwstr>_Toc338668357</vt:lpwstr>
      </vt:variant>
      <vt:variant>
        <vt:i4>2031678</vt:i4>
      </vt:variant>
      <vt:variant>
        <vt:i4>182</vt:i4>
      </vt:variant>
      <vt:variant>
        <vt:i4>0</vt:i4>
      </vt:variant>
      <vt:variant>
        <vt:i4>5</vt:i4>
      </vt:variant>
      <vt:variant>
        <vt:lpwstr/>
      </vt:variant>
      <vt:variant>
        <vt:lpwstr>_Toc338668356</vt:lpwstr>
      </vt:variant>
      <vt:variant>
        <vt:i4>2031678</vt:i4>
      </vt:variant>
      <vt:variant>
        <vt:i4>176</vt:i4>
      </vt:variant>
      <vt:variant>
        <vt:i4>0</vt:i4>
      </vt:variant>
      <vt:variant>
        <vt:i4>5</vt:i4>
      </vt:variant>
      <vt:variant>
        <vt:lpwstr/>
      </vt:variant>
      <vt:variant>
        <vt:lpwstr>_Toc338668355</vt:lpwstr>
      </vt:variant>
      <vt:variant>
        <vt:i4>2031678</vt:i4>
      </vt:variant>
      <vt:variant>
        <vt:i4>170</vt:i4>
      </vt:variant>
      <vt:variant>
        <vt:i4>0</vt:i4>
      </vt:variant>
      <vt:variant>
        <vt:i4>5</vt:i4>
      </vt:variant>
      <vt:variant>
        <vt:lpwstr/>
      </vt:variant>
      <vt:variant>
        <vt:lpwstr>_Toc338668354</vt:lpwstr>
      </vt:variant>
      <vt:variant>
        <vt:i4>2031678</vt:i4>
      </vt:variant>
      <vt:variant>
        <vt:i4>164</vt:i4>
      </vt:variant>
      <vt:variant>
        <vt:i4>0</vt:i4>
      </vt:variant>
      <vt:variant>
        <vt:i4>5</vt:i4>
      </vt:variant>
      <vt:variant>
        <vt:lpwstr/>
      </vt:variant>
      <vt:variant>
        <vt:lpwstr>_Toc338668353</vt:lpwstr>
      </vt:variant>
      <vt:variant>
        <vt:i4>2031678</vt:i4>
      </vt:variant>
      <vt:variant>
        <vt:i4>158</vt:i4>
      </vt:variant>
      <vt:variant>
        <vt:i4>0</vt:i4>
      </vt:variant>
      <vt:variant>
        <vt:i4>5</vt:i4>
      </vt:variant>
      <vt:variant>
        <vt:lpwstr/>
      </vt:variant>
      <vt:variant>
        <vt:lpwstr>_Toc338668352</vt:lpwstr>
      </vt:variant>
      <vt:variant>
        <vt:i4>2031678</vt:i4>
      </vt:variant>
      <vt:variant>
        <vt:i4>152</vt:i4>
      </vt:variant>
      <vt:variant>
        <vt:i4>0</vt:i4>
      </vt:variant>
      <vt:variant>
        <vt:i4>5</vt:i4>
      </vt:variant>
      <vt:variant>
        <vt:lpwstr/>
      </vt:variant>
      <vt:variant>
        <vt:lpwstr>_Toc338668351</vt:lpwstr>
      </vt:variant>
      <vt:variant>
        <vt:i4>2031678</vt:i4>
      </vt:variant>
      <vt:variant>
        <vt:i4>146</vt:i4>
      </vt:variant>
      <vt:variant>
        <vt:i4>0</vt:i4>
      </vt:variant>
      <vt:variant>
        <vt:i4>5</vt:i4>
      </vt:variant>
      <vt:variant>
        <vt:lpwstr/>
      </vt:variant>
      <vt:variant>
        <vt:lpwstr>_Toc338668350</vt:lpwstr>
      </vt:variant>
      <vt:variant>
        <vt:i4>1966142</vt:i4>
      </vt:variant>
      <vt:variant>
        <vt:i4>140</vt:i4>
      </vt:variant>
      <vt:variant>
        <vt:i4>0</vt:i4>
      </vt:variant>
      <vt:variant>
        <vt:i4>5</vt:i4>
      </vt:variant>
      <vt:variant>
        <vt:lpwstr/>
      </vt:variant>
      <vt:variant>
        <vt:lpwstr>_Toc338668349</vt:lpwstr>
      </vt:variant>
      <vt:variant>
        <vt:i4>1966142</vt:i4>
      </vt:variant>
      <vt:variant>
        <vt:i4>134</vt:i4>
      </vt:variant>
      <vt:variant>
        <vt:i4>0</vt:i4>
      </vt:variant>
      <vt:variant>
        <vt:i4>5</vt:i4>
      </vt:variant>
      <vt:variant>
        <vt:lpwstr/>
      </vt:variant>
      <vt:variant>
        <vt:lpwstr>_Toc338668348</vt:lpwstr>
      </vt:variant>
      <vt:variant>
        <vt:i4>1966142</vt:i4>
      </vt:variant>
      <vt:variant>
        <vt:i4>128</vt:i4>
      </vt:variant>
      <vt:variant>
        <vt:i4>0</vt:i4>
      </vt:variant>
      <vt:variant>
        <vt:i4>5</vt:i4>
      </vt:variant>
      <vt:variant>
        <vt:lpwstr/>
      </vt:variant>
      <vt:variant>
        <vt:lpwstr>_Toc338668347</vt:lpwstr>
      </vt:variant>
      <vt:variant>
        <vt:i4>1966142</vt:i4>
      </vt:variant>
      <vt:variant>
        <vt:i4>122</vt:i4>
      </vt:variant>
      <vt:variant>
        <vt:i4>0</vt:i4>
      </vt:variant>
      <vt:variant>
        <vt:i4>5</vt:i4>
      </vt:variant>
      <vt:variant>
        <vt:lpwstr/>
      </vt:variant>
      <vt:variant>
        <vt:lpwstr>_Toc338668346</vt:lpwstr>
      </vt:variant>
      <vt:variant>
        <vt:i4>1966142</vt:i4>
      </vt:variant>
      <vt:variant>
        <vt:i4>116</vt:i4>
      </vt:variant>
      <vt:variant>
        <vt:i4>0</vt:i4>
      </vt:variant>
      <vt:variant>
        <vt:i4>5</vt:i4>
      </vt:variant>
      <vt:variant>
        <vt:lpwstr/>
      </vt:variant>
      <vt:variant>
        <vt:lpwstr>_Toc338668345</vt:lpwstr>
      </vt:variant>
      <vt:variant>
        <vt:i4>1966142</vt:i4>
      </vt:variant>
      <vt:variant>
        <vt:i4>110</vt:i4>
      </vt:variant>
      <vt:variant>
        <vt:i4>0</vt:i4>
      </vt:variant>
      <vt:variant>
        <vt:i4>5</vt:i4>
      </vt:variant>
      <vt:variant>
        <vt:lpwstr/>
      </vt:variant>
      <vt:variant>
        <vt:lpwstr>_Toc338668344</vt:lpwstr>
      </vt:variant>
      <vt:variant>
        <vt:i4>1966142</vt:i4>
      </vt:variant>
      <vt:variant>
        <vt:i4>104</vt:i4>
      </vt:variant>
      <vt:variant>
        <vt:i4>0</vt:i4>
      </vt:variant>
      <vt:variant>
        <vt:i4>5</vt:i4>
      </vt:variant>
      <vt:variant>
        <vt:lpwstr/>
      </vt:variant>
      <vt:variant>
        <vt:lpwstr>_Toc338668343</vt:lpwstr>
      </vt:variant>
      <vt:variant>
        <vt:i4>1966142</vt:i4>
      </vt:variant>
      <vt:variant>
        <vt:i4>98</vt:i4>
      </vt:variant>
      <vt:variant>
        <vt:i4>0</vt:i4>
      </vt:variant>
      <vt:variant>
        <vt:i4>5</vt:i4>
      </vt:variant>
      <vt:variant>
        <vt:lpwstr/>
      </vt:variant>
      <vt:variant>
        <vt:lpwstr>_Toc338668342</vt:lpwstr>
      </vt:variant>
      <vt:variant>
        <vt:i4>1966142</vt:i4>
      </vt:variant>
      <vt:variant>
        <vt:i4>92</vt:i4>
      </vt:variant>
      <vt:variant>
        <vt:i4>0</vt:i4>
      </vt:variant>
      <vt:variant>
        <vt:i4>5</vt:i4>
      </vt:variant>
      <vt:variant>
        <vt:lpwstr/>
      </vt:variant>
      <vt:variant>
        <vt:lpwstr>_Toc338668341</vt:lpwstr>
      </vt:variant>
      <vt:variant>
        <vt:i4>1966142</vt:i4>
      </vt:variant>
      <vt:variant>
        <vt:i4>86</vt:i4>
      </vt:variant>
      <vt:variant>
        <vt:i4>0</vt:i4>
      </vt:variant>
      <vt:variant>
        <vt:i4>5</vt:i4>
      </vt:variant>
      <vt:variant>
        <vt:lpwstr/>
      </vt:variant>
      <vt:variant>
        <vt:lpwstr>_Toc338668340</vt:lpwstr>
      </vt:variant>
      <vt:variant>
        <vt:i4>1638462</vt:i4>
      </vt:variant>
      <vt:variant>
        <vt:i4>80</vt:i4>
      </vt:variant>
      <vt:variant>
        <vt:i4>0</vt:i4>
      </vt:variant>
      <vt:variant>
        <vt:i4>5</vt:i4>
      </vt:variant>
      <vt:variant>
        <vt:lpwstr/>
      </vt:variant>
      <vt:variant>
        <vt:lpwstr>_Toc338668339</vt:lpwstr>
      </vt:variant>
      <vt:variant>
        <vt:i4>1638462</vt:i4>
      </vt:variant>
      <vt:variant>
        <vt:i4>74</vt:i4>
      </vt:variant>
      <vt:variant>
        <vt:i4>0</vt:i4>
      </vt:variant>
      <vt:variant>
        <vt:i4>5</vt:i4>
      </vt:variant>
      <vt:variant>
        <vt:lpwstr/>
      </vt:variant>
      <vt:variant>
        <vt:lpwstr>_Toc338668338</vt:lpwstr>
      </vt:variant>
      <vt:variant>
        <vt:i4>1638462</vt:i4>
      </vt:variant>
      <vt:variant>
        <vt:i4>68</vt:i4>
      </vt:variant>
      <vt:variant>
        <vt:i4>0</vt:i4>
      </vt:variant>
      <vt:variant>
        <vt:i4>5</vt:i4>
      </vt:variant>
      <vt:variant>
        <vt:lpwstr/>
      </vt:variant>
      <vt:variant>
        <vt:lpwstr>_Toc338668337</vt:lpwstr>
      </vt:variant>
      <vt:variant>
        <vt:i4>1638462</vt:i4>
      </vt:variant>
      <vt:variant>
        <vt:i4>62</vt:i4>
      </vt:variant>
      <vt:variant>
        <vt:i4>0</vt:i4>
      </vt:variant>
      <vt:variant>
        <vt:i4>5</vt:i4>
      </vt:variant>
      <vt:variant>
        <vt:lpwstr/>
      </vt:variant>
      <vt:variant>
        <vt:lpwstr>_Toc338668336</vt:lpwstr>
      </vt:variant>
      <vt:variant>
        <vt:i4>1638462</vt:i4>
      </vt:variant>
      <vt:variant>
        <vt:i4>56</vt:i4>
      </vt:variant>
      <vt:variant>
        <vt:i4>0</vt:i4>
      </vt:variant>
      <vt:variant>
        <vt:i4>5</vt:i4>
      </vt:variant>
      <vt:variant>
        <vt:lpwstr/>
      </vt:variant>
      <vt:variant>
        <vt:lpwstr>_Toc338668335</vt:lpwstr>
      </vt:variant>
      <vt:variant>
        <vt:i4>1638462</vt:i4>
      </vt:variant>
      <vt:variant>
        <vt:i4>50</vt:i4>
      </vt:variant>
      <vt:variant>
        <vt:i4>0</vt:i4>
      </vt:variant>
      <vt:variant>
        <vt:i4>5</vt:i4>
      </vt:variant>
      <vt:variant>
        <vt:lpwstr/>
      </vt:variant>
      <vt:variant>
        <vt:lpwstr>_Toc338668334</vt:lpwstr>
      </vt:variant>
      <vt:variant>
        <vt:i4>1638462</vt:i4>
      </vt:variant>
      <vt:variant>
        <vt:i4>44</vt:i4>
      </vt:variant>
      <vt:variant>
        <vt:i4>0</vt:i4>
      </vt:variant>
      <vt:variant>
        <vt:i4>5</vt:i4>
      </vt:variant>
      <vt:variant>
        <vt:lpwstr/>
      </vt:variant>
      <vt:variant>
        <vt:lpwstr>_Toc338668333</vt:lpwstr>
      </vt:variant>
      <vt:variant>
        <vt:i4>1638462</vt:i4>
      </vt:variant>
      <vt:variant>
        <vt:i4>38</vt:i4>
      </vt:variant>
      <vt:variant>
        <vt:i4>0</vt:i4>
      </vt:variant>
      <vt:variant>
        <vt:i4>5</vt:i4>
      </vt:variant>
      <vt:variant>
        <vt:lpwstr/>
      </vt:variant>
      <vt:variant>
        <vt:lpwstr>_Toc338668332</vt:lpwstr>
      </vt:variant>
      <vt:variant>
        <vt:i4>1638462</vt:i4>
      </vt:variant>
      <vt:variant>
        <vt:i4>32</vt:i4>
      </vt:variant>
      <vt:variant>
        <vt:i4>0</vt:i4>
      </vt:variant>
      <vt:variant>
        <vt:i4>5</vt:i4>
      </vt:variant>
      <vt:variant>
        <vt:lpwstr/>
      </vt:variant>
      <vt:variant>
        <vt:lpwstr>_Toc338668331</vt:lpwstr>
      </vt:variant>
      <vt:variant>
        <vt:i4>1638462</vt:i4>
      </vt:variant>
      <vt:variant>
        <vt:i4>26</vt:i4>
      </vt:variant>
      <vt:variant>
        <vt:i4>0</vt:i4>
      </vt:variant>
      <vt:variant>
        <vt:i4>5</vt:i4>
      </vt:variant>
      <vt:variant>
        <vt:lpwstr/>
      </vt:variant>
      <vt:variant>
        <vt:lpwstr>_Toc338668330</vt:lpwstr>
      </vt:variant>
      <vt:variant>
        <vt:i4>1572926</vt:i4>
      </vt:variant>
      <vt:variant>
        <vt:i4>20</vt:i4>
      </vt:variant>
      <vt:variant>
        <vt:i4>0</vt:i4>
      </vt:variant>
      <vt:variant>
        <vt:i4>5</vt:i4>
      </vt:variant>
      <vt:variant>
        <vt:lpwstr/>
      </vt:variant>
      <vt:variant>
        <vt:lpwstr>_Toc338668329</vt:lpwstr>
      </vt:variant>
      <vt:variant>
        <vt:i4>1572926</vt:i4>
      </vt:variant>
      <vt:variant>
        <vt:i4>14</vt:i4>
      </vt:variant>
      <vt:variant>
        <vt:i4>0</vt:i4>
      </vt:variant>
      <vt:variant>
        <vt:i4>5</vt:i4>
      </vt:variant>
      <vt:variant>
        <vt:lpwstr/>
      </vt:variant>
      <vt:variant>
        <vt:lpwstr>_Toc338668328</vt:lpwstr>
      </vt:variant>
      <vt:variant>
        <vt:i4>1572926</vt:i4>
      </vt:variant>
      <vt:variant>
        <vt:i4>8</vt:i4>
      </vt:variant>
      <vt:variant>
        <vt:i4>0</vt:i4>
      </vt:variant>
      <vt:variant>
        <vt:i4>5</vt:i4>
      </vt:variant>
      <vt:variant>
        <vt:lpwstr/>
      </vt:variant>
      <vt:variant>
        <vt:lpwstr>_Toc338668327</vt:lpwstr>
      </vt:variant>
      <vt:variant>
        <vt:i4>1572926</vt:i4>
      </vt:variant>
      <vt:variant>
        <vt:i4>2</vt:i4>
      </vt:variant>
      <vt:variant>
        <vt:i4>0</vt:i4>
      </vt:variant>
      <vt:variant>
        <vt:i4>5</vt:i4>
      </vt:variant>
      <vt:variant>
        <vt:lpwstr/>
      </vt:variant>
      <vt:variant>
        <vt:lpwstr>_Toc338668326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cguibert</dc:creator>
  <cp:lastModifiedBy>cguyot</cp:lastModifiedBy>
  <cp:revision>379</cp:revision>
  <cp:lastPrinted>2013-06-12T06:30:00Z</cp:lastPrinted>
  <dcterms:created xsi:type="dcterms:W3CDTF">2013-05-23T13:52:00Z</dcterms:created>
  <dcterms:modified xsi:type="dcterms:W3CDTF">2014-07-16T08:35:00Z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ies>
</file>