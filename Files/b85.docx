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A58242" w14:textId="77777777" w:rsidR="00637B64" w:rsidRPr="00E21C9A" w:rsidRDefault="00BC5ABD" w:rsidP="00CC2BB9">
      <w:pPr>
        <w:jc w:val="left"/>
        <w:rPr>
          <w:lang w:val="fr-CH"/>
        </w:rPr>
      </w:pPr>
      <w:r w:rsidRPr="00E21C9A">
        <w:rPr>
          <w:i/>
          <w:lang w:val="fr-CH"/>
        </w:rPr>
        <w:t xml:space="preserve">Remote </w:t>
      </w:r>
      <w:r w:rsidR="00637B64" w:rsidRPr="00E21C9A">
        <w:rPr>
          <w:i/>
          <w:lang w:val="fr-CH"/>
        </w:rPr>
        <w:t>Sens</w:t>
      </w:r>
      <w:r w:rsidR="00E21C9A" w:rsidRPr="00E21C9A">
        <w:rPr>
          <w:i/>
          <w:lang w:val="fr-CH"/>
        </w:rPr>
        <w:t>.</w:t>
      </w:r>
      <w:r w:rsidR="00637B64" w:rsidRPr="00E21C9A">
        <w:rPr>
          <w:lang w:val="fr-CH"/>
        </w:rPr>
        <w:t xml:space="preserve"> </w:t>
      </w:r>
      <w:r w:rsidR="00637B64" w:rsidRPr="00E21C9A">
        <w:rPr>
          <w:b/>
          <w:lang w:val="fr-CH"/>
        </w:rPr>
        <w:t>20</w:t>
      </w:r>
      <w:r w:rsidR="00A06C4A">
        <w:rPr>
          <w:b/>
          <w:lang w:val="fr-CH"/>
        </w:rPr>
        <w:t>1</w:t>
      </w:r>
      <w:r w:rsidR="006D27DE">
        <w:rPr>
          <w:rFonts w:eastAsia="SimSun" w:hint="eastAsia"/>
          <w:b/>
          <w:lang w:val="fr-CH" w:eastAsia="zh-CN"/>
        </w:rPr>
        <w:t>4</w:t>
      </w:r>
      <w:r w:rsidR="00637B64" w:rsidRPr="00E21C9A">
        <w:rPr>
          <w:lang w:val="fr-CH"/>
        </w:rPr>
        <w:t xml:space="preserve">, </w:t>
      </w:r>
      <w:r w:rsidR="006D27DE">
        <w:rPr>
          <w:rFonts w:eastAsia="SimSun" w:hint="eastAsia"/>
          <w:i/>
          <w:lang w:val="fr-CH" w:eastAsia="zh-CN"/>
        </w:rPr>
        <w:t>6</w:t>
      </w:r>
      <w:r w:rsidR="00637B64" w:rsidRPr="00E21C9A">
        <w:rPr>
          <w:lang w:val="fr-CH"/>
        </w:rPr>
        <w:t>, 1-x manuscripts</w:t>
      </w:r>
      <w:r w:rsidR="00B615DC" w:rsidRPr="00E21C9A">
        <w:rPr>
          <w:lang w:val="fr-CH"/>
        </w:rPr>
        <w:t xml:space="preserve">; </w:t>
      </w:r>
      <w:r w:rsidR="00410C95" w:rsidRPr="00E21C9A">
        <w:rPr>
          <w:lang w:val="fr-CH"/>
        </w:rPr>
        <w:t>doi</w:t>
      </w:r>
      <w:r w:rsidR="00B615DC" w:rsidRPr="00E21C9A">
        <w:rPr>
          <w:lang w:val="fr-CH"/>
        </w:rPr>
        <w:t>:10.3390/</w:t>
      </w:r>
      <w:r w:rsidR="0091076E" w:rsidRPr="00E21C9A">
        <w:rPr>
          <w:lang w:val="fr-CH"/>
        </w:rPr>
        <w:t>rs</w:t>
      </w:r>
      <w:r w:rsidR="006D27DE">
        <w:rPr>
          <w:rFonts w:eastAsia="SimSun" w:hint="eastAsia"/>
          <w:lang w:val="fr-CH" w:eastAsia="zh-CN"/>
        </w:rPr>
        <w:t>6</w:t>
      </w:r>
      <w:r w:rsidR="00410C95" w:rsidRPr="00E21C9A">
        <w:rPr>
          <w:lang w:val="fr-CH"/>
        </w:rPr>
        <w:t>0x000x</w:t>
      </w:r>
    </w:p>
    <w:p w14:paraId="1682DF77" w14:textId="77777777" w:rsidR="00B615DC" w:rsidRPr="00CC2BB9" w:rsidRDefault="001962D6" w:rsidP="00CC2BB9">
      <w:pPr>
        <w:pStyle w:val="MLogo"/>
        <w:spacing w:before="0"/>
        <w:rPr>
          <w:b w:val="0"/>
          <w:i w:val="0"/>
          <w:color w:val="008080"/>
          <w:sz w:val="20"/>
        </w:rPr>
      </w:pPr>
      <w:r>
        <w:rPr>
          <w:noProof/>
          <w:sz w:val="20"/>
          <w:lang w:val="en-CA" w:eastAsia="en-CA"/>
        </w:rPr>
        <mc:AlternateContent>
          <mc:Choice Requires="wps">
            <w:drawing>
              <wp:inline distT="0" distB="0" distL="0" distR="0" wp14:anchorId="413EBF43" wp14:editId="1F3C3DE4">
                <wp:extent cx="1007110" cy="146050"/>
                <wp:effectExtent l="0" t="0" r="3175" b="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110" cy="146050"/>
                        </a:xfrm>
                        <a:prstGeom prst="rect">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26560B" w14:textId="77777777" w:rsidR="00AE5E3E" w:rsidRDefault="00AE5E3E" w:rsidP="00B615DC">
                            <w:pPr>
                              <w:widowControl w:val="0"/>
                              <w:spacing w:line="240" w:lineRule="auto"/>
                              <w:jc w:val="center"/>
                              <w:rPr>
                                <w:b/>
                                <w:color w:val="00B0F0"/>
                                <w:sz w:val="20"/>
                                <w:lang w:val="fr-FR"/>
                              </w:rPr>
                            </w:pPr>
                            <w:r>
                              <w:rPr>
                                <w:b/>
                                <w:color w:val="FFFFFF"/>
                                <w:sz w:val="20"/>
                                <w:lang w:val="fr-FR"/>
                              </w:rPr>
                              <w:t>OPEN ACCESS</w:t>
                            </w:r>
                          </w:p>
                        </w:txbxContent>
                      </wps:txbx>
                      <wps:bodyPr rot="0" vert="horz" wrap="square" lIns="0" tIns="0" rIns="0" bIns="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79.3pt;height: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" fillcolor="#00b0f0" stroked="f">
                <v:textbox style="mso-fit-shape-to-text:t" inset="0,0,0,0">
                  <w:txbxContent>
                    <w:p w14:paraId="2F26560B" w14:textId="77777777" w:rsidR="00AE5E3E" w:rsidRDefault="00AE5E3E" w:rsidP="00B615DC">
                      <w:pPr>
                        <w:widowControl w:val="0"/>
                        <w:spacing w:line="240" w:lineRule="auto"/>
                        <w:jc w:val="center"/>
                        <w:rPr>
                          <w:b/>
                          <w:color w:val="00B0F0"/>
                          <w:sz w:val="20"/>
                          <w:lang w:val="fr-FR"/>
                        </w:rPr>
                      </w:pPr>
                      <w:r>
                        <w:rPr>
                          <w:b/>
                          <w:color w:val="FFFFFF"/>
                          <w:sz w:val="20"/>
                          <w:lang w:val="fr-FR"/>
                        </w:rPr>
                        <w:t>OPEN ACCESS</w:t>
                      </w:r>
                    </w:p>
                  </w:txbxContent>
                </v:textbox>
                <w10:anchorlock/>
              </v:shape>
            </w:pict>
          </mc:Fallback>
        </mc:AlternateContent>
      </w:r>
    </w:p>
    <w:p w14:paraId="35C3A8A1" w14:textId="77777777" w:rsidR="00637B64" w:rsidRPr="00370E1F" w:rsidRDefault="00BF426A" w:rsidP="00CC2BB9">
      <w:pPr>
        <w:pStyle w:val="MLogo"/>
        <w:kinsoku w:val="0"/>
        <w:overflowPunct w:val="0"/>
        <w:autoSpaceDE w:val="0"/>
        <w:autoSpaceDN w:val="0"/>
        <w:spacing w:before="0"/>
        <w:rPr>
          <w:color w:val="396F30"/>
          <w:sz w:val="60"/>
          <w:szCs w:val="60"/>
        </w:rPr>
      </w:pPr>
      <w:proofErr w:type="gramStart"/>
      <w:r w:rsidRPr="00370E1F">
        <w:rPr>
          <w:color w:val="396F30"/>
          <w:sz w:val="60"/>
          <w:szCs w:val="60"/>
        </w:rPr>
        <w:t>remote</w:t>
      </w:r>
      <w:proofErr w:type="gramEnd"/>
      <w:r w:rsidR="00370E1F" w:rsidRPr="00370E1F">
        <w:rPr>
          <w:color w:val="396F30"/>
          <w:sz w:val="60"/>
          <w:szCs w:val="60"/>
        </w:rPr>
        <w:t xml:space="preserve"> </w:t>
      </w:r>
      <w:r w:rsidRPr="00370E1F">
        <w:rPr>
          <w:color w:val="396F30"/>
          <w:sz w:val="60"/>
          <w:szCs w:val="60"/>
        </w:rPr>
        <w:t>s</w:t>
      </w:r>
      <w:r w:rsidR="00BC5ABD" w:rsidRPr="00370E1F">
        <w:rPr>
          <w:color w:val="396F30"/>
          <w:sz w:val="60"/>
          <w:szCs w:val="60"/>
        </w:rPr>
        <w:t>ensing</w:t>
      </w:r>
    </w:p>
    <w:p w14:paraId="2E28FE82" w14:textId="77777777" w:rsidR="00637B64" w:rsidRPr="00CC2BB9" w:rsidRDefault="00637B64" w:rsidP="00CC2BB9">
      <w:pPr>
        <w:spacing w:line="240" w:lineRule="auto"/>
        <w:jc w:val="right"/>
        <w:rPr>
          <w:b/>
        </w:rPr>
      </w:pPr>
      <w:r w:rsidRPr="00CC2BB9">
        <w:rPr>
          <w:b/>
        </w:rPr>
        <w:t xml:space="preserve">ISSN </w:t>
      </w:r>
      <w:r w:rsidR="0033019A" w:rsidRPr="00CC2BB9">
        <w:rPr>
          <w:b/>
        </w:rPr>
        <w:t>2072-4292</w:t>
      </w:r>
    </w:p>
    <w:p w14:paraId="75B888C8" w14:textId="77777777" w:rsidR="00637B64" w:rsidRPr="00CC2BB9" w:rsidRDefault="00BC5ABD" w:rsidP="00CC2BB9">
      <w:pPr>
        <w:spacing w:line="240" w:lineRule="auto"/>
        <w:jc w:val="right"/>
      </w:pPr>
      <w:r w:rsidRPr="00CC2BB9">
        <w:rPr>
          <w:color w:val="auto"/>
        </w:rPr>
        <w:t>www.mdpi.com/journal/remotesensing</w:t>
      </w:r>
    </w:p>
    <w:p w14:paraId="43644C67" w14:textId="77777777" w:rsidR="00C9710F" w:rsidRPr="00CC2BB9" w:rsidRDefault="005256B8" w:rsidP="00CC2BB9">
      <w:pPr>
        <w:pStyle w:val="Mdeck1articletype"/>
        <w:rPr>
          <w:rFonts w:eastAsiaTheme="minorEastAsia"/>
          <w:lang w:eastAsia="zh-CN"/>
        </w:rPr>
      </w:pPr>
      <w:r>
        <w:t>Review</w:t>
      </w:r>
      <w:r w:rsidR="00CC2BB9">
        <w:t xml:space="preserve"> </w:t>
      </w:r>
    </w:p>
    <w:p w14:paraId="79D3ED0C" w14:textId="77777777" w:rsidR="00C9710F" w:rsidRPr="00C9710F" w:rsidRDefault="005256B8" w:rsidP="00CC2BB9">
      <w:pPr>
        <w:pStyle w:val="Mdeck1articletitle"/>
      </w:pPr>
      <w:r>
        <w:t>Overview of SAR Methodologies for Monitoring Wetlands</w:t>
      </w:r>
    </w:p>
    <w:p w14:paraId="5239D933" w14:textId="77777777" w:rsidR="00C9710F" w:rsidRPr="005256B8" w:rsidRDefault="005256B8" w:rsidP="00CC2BB9">
      <w:pPr>
        <w:pStyle w:val="Mdeck2authorname"/>
        <w:rPr>
          <w:lang w:val="it-IT"/>
        </w:rPr>
      </w:pPr>
      <w:r>
        <w:rPr>
          <w:lang w:val="it-IT"/>
        </w:rPr>
        <w:t>Lori White</w:t>
      </w:r>
      <w:r w:rsidR="00C9710F" w:rsidRPr="00C9710F">
        <w:rPr>
          <w:lang w:val="it-IT"/>
        </w:rPr>
        <w:t xml:space="preserve"> </w:t>
      </w:r>
      <w:r w:rsidR="00C9710F" w:rsidRPr="00C9710F">
        <w:rPr>
          <w:szCs w:val="24"/>
          <w:vertAlign w:val="superscript"/>
          <w:lang w:val="it-IT"/>
        </w:rPr>
        <w:t>1,</w:t>
      </w:r>
      <w:r>
        <w:rPr>
          <w:lang w:val="it-IT"/>
        </w:rPr>
        <w:t>*, Brian Brisco</w:t>
      </w:r>
      <w:r w:rsidR="00C9710F" w:rsidRPr="00C9710F">
        <w:rPr>
          <w:lang w:val="it-IT"/>
        </w:rPr>
        <w:t xml:space="preserve"> </w:t>
      </w:r>
      <w:r>
        <w:rPr>
          <w:szCs w:val="24"/>
          <w:vertAlign w:val="superscript"/>
          <w:lang w:val="it-IT"/>
        </w:rPr>
        <w:t>1</w:t>
      </w:r>
      <w:r w:rsidR="00C9710F" w:rsidRPr="00C9710F">
        <w:rPr>
          <w:szCs w:val="24"/>
          <w:vertAlign w:val="superscript"/>
          <w:lang w:val="it-IT"/>
        </w:rPr>
        <w:t>,†</w:t>
      </w:r>
      <w:r>
        <w:rPr>
          <w:lang w:val="it-IT"/>
        </w:rPr>
        <w:t xml:space="preserve">, </w:t>
      </w:r>
      <w:r w:rsidRPr="005256B8">
        <w:t>Mohammed Da</w:t>
      </w:r>
      <w:r w:rsidR="00BE0E88">
        <w:t>b</w:t>
      </w:r>
      <w:r w:rsidRPr="005256B8">
        <w:t>boor</w:t>
      </w:r>
      <w:r w:rsidR="00C9710F" w:rsidRPr="00C9710F">
        <w:rPr>
          <w:lang w:val="it-IT"/>
        </w:rPr>
        <w:t xml:space="preserve"> </w:t>
      </w:r>
      <w:r>
        <w:rPr>
          <w:szCs w:val="24"/>
          <w:vertAlign w:val="superscript"/>
          <w:lang w:val="it-IT"/>
        </w:rPr>
        <w:t>2</w:t>
      </w:r>
      <w:r w:rsidR="00C9710F" w:rsidRPr="00C9710F">
        <w:rPr>
          <w:szCs w:val="24"/>
          <w:vertAlign w:val="superscript"/>
          <w:lang w:val="it-IT"/>
        </w:rPr>
        <w:t>,†</w:t>
      </w:r>
      <w:r>
        <w:rPr>
          <w:szCs w:val="24"/>
          <w:lang w:val="it-IT"/>
        </w:rPr>
        <w:t>,</w:t>
      </w:r>
      <w:r w:rsidR="007D4BEA">
        <w:rPr>
          <w:lang w:val="it-IT"/>
        </w:rPr>
        <w:t xml:space="preserve"> </w:t>
      </w:r>
      <w:r w:rsidRPr="005256B8">
        <w:t>Andreas Schmitt</w:t>
      </w:r>
      <w:r w:rsidRPr="00C9710F">
        <w:rPr>
          <w:szCs w:val="24"/>
          <w:vertAlign w:val="superscript"/>
          <w:lang w:val="it-IT"/>
        </w:rPr>
        <w:t xml:space="preserve"> </w:t>
      </w:r>
      <w:r>
        <w:rPr>
          <w:szCs w:val="24"/>
          <w:vertAlign w:val="superscript"/>
          <w:lang w:val="it-IT"/>
        </w:rPr>
        <w:t>3</w:t>
      </w:r>
      <w:r>
        <w:rPr>
          <w:szCs w:val="24"/>
          <w:lang w:val="it-IT"/>
        </w:rPr>
        <w:t xml:space="preserve"> and </w:t>
      </w:r>
      <w:r w:rsidRPr="005256B8">
        <w:t>Andrew Pratt</w:t>
      </w:r>
      <w:r w:rsidRPr="00C9710F">
        <w:rPr>
          <w:szCs w:val="24"/>
          <w:vertAlign w:val="superscript"/>
          <w:lang w:val="it-IT"/>
        </w:rPr>
        <w:t>4</w:t>
      </w:r>
    </w:p>
    <w:p w14:paraId="104E4C7A" w14:textId="77777777" w:rsidR="00C9710F" w:rsidRPr="00C9710F" w:rsidRDefault="00C9710F" w:rsidP="00CC2BB9">
      <w:pPr>
        <w:pStyle w:val="Mdeck2authoraffiliation"/>
      </w:pPr>
      <w:r w:rsidRPr="00CC2BB9">
        <w:rPr>
          <w:vertAlign w:val="superscript"/>
        </w:rPr>
        <w:t>1</w:t>
      </w:r>
      <w:r w:rsidRPr="00C9710F">
        <w:tab/>
      </w:r>
      <w:r w:rsidR="005256B8">
        <w:t xml:space="preserve">Canada Centre for Mapping and Earth Observations, Natural Resources Canada, </w:t>
      </w:r>
      <w:r w:rsidR="005256B8" w:rsidRPr="008951A4">
        <w:rPr>
          <w:vertAlign w:val="superscript"/>
        </w:rPr>
        <w:t>1</w:t>
      </w:r>
      <w:r w:rsidR="005256B8" w:rsidRPr="008951A4">
        <w:t>560 Roch</w:t>
      </w:r>
      <w:r w:rsidR="005256B8">
        <w:t>ester Street</w:t>
      </w:r>
      <w:r w:rsidR="005256B8" w:rsidRPr="008951A4">
        <w:t xml:space="preserve"> Ottawa, Ontario, K1A 0Y7 </w:t>
      </w:r>
      <w:r w:rsidR="007D4BEA">
        <w:t xml:space="preserve">; E-Mail: </w:t>
      </w:r>
      <w:r w:rsidR="00C03BEE">
        <w:t>Brian.Brisco@nrcan.gc.ca</w:t>
      </w:r>
    </w:p>
    <w:p w14:paraId="26D89AB8" w14:textId="77777777" w:rsidR="00C9710F" w:rsidRDefault="00C9710F" w:rsidP="00CC2BB9">
      <w:pPr>
        <w:pStyle w:val="Mdeck2authoraffiliation"/>
      </w:pPr>
      <w:r w:rsidRPr="00CC2BB9">
        <w:rPr>
          <w:vertAlign w:val="superscript"/>
        </w:rPr>
        <w:t>2</w:t>
      </w:r>
      <w:r w:rsidR="005256B8">
        <w:tab/>
      </w:r>
      <w:r w:rsidR="005256B8" w:rsidRPr="008951A4">
        <w:t xml:space="preserve">Science and Technology Branch, Environment Canada, Government of Canada, 4905 </w:t>
      </w:r>
      <w:proofErr w:type="spellStart"/>
      <w:r w:rsidR="005256B8" w:rsidRPr="008951A4">
        <w:t>Dufferin</w:t>
      </w:r>
      <w:proofErr w:type="spellEnd"/>
      <w:r w:rsidR="005256B8" w:rsidRPr="008951A4">
        <w:t xml:space="preserve"> Street, Toronto, ON, Canada, M3H 5T4</w:t>
      </w:r>
      <w:r w:rsidRPr="00C9710F">
        <w:t xml:space="preserve">; </w:t>
      </w:r>
      <w:r w:rsidR="00C03BEE">
        <w:t xml:space="preserve">E-Mail: </w:t>
      </w:r>
      <w:r w:rsidR="007D4BEA" w:rsidRPr="007D4BEA">
        <w:t>Mohammed.Dabboor@ec.gc.ca</w:t>
      </w:r>
    </w:p>
    <w:p w14:paraId="5EB459BC" w14:textId="77777777" w:rsidR="001F2D3E" w:rsidRDefault="007D4BEA" w:rsidP="00CC2BB9">
      <w:pPr>
        <w:pStyle w:val="Mdeck2authoraffiliation"/>
        <w:rPr>
          <w:lang w:val="en-CA"/>
        </w:rPr>
      </w:pPr>
      <w:r w:rsidRPr="00CC2BB9">
        <w:rPr>
          <w:vertAlign w:val="superscript"/>
          <w:lang w:val="en-CA"/>
        </w:rPr>
        <w:t>3</w:t>
      </w:r>
      <w:r w:rsidRPr="007D4BEA">
        <w:rPr>
          <w:lang w:val="en-CA"/>
        </w:rPr>
        <w:tab/>
      </w:r>
      <w:r>
        <w:rPr>
          <w:lang w:val="en-CA"/>
        </w:rPr>
        <w:t xml:space="preserve">Land Surface Applications (LAX), German Remote Sensing Centre (DFD), German Aerospace Center (DLR), </w:t>
      </w:r>
      <w:proofErr w:type="spellStart"/>
      <w:r>
        <w:rPr>
          <w:lang w:val="en-CA"/>
        </w:rPr>
        <w:t>Obserpfaffenhofen</w:t>
      </w:r>
      <w:proofErr w:type="spellEnd"/>
      <w:r>
        <w:rPr>
          <w:lang w:val="en-CA"/>
        </w:rPr>
        <w:t xml:space="preserve">, D-82234 </w:t>
      </w:r>
      <w:proofErr w:type="spellStart"/>
      <w:r>
        <w:rPr>
          <w:lang w:val="en-CA"/>
        </w:rPr>
        <w:t>Wessling</w:t>
      </w:r>
      <w:proofErr w:type="spellEnd"/>
      <w:r>
        <w:rPr>
          <w:lang w:val="en-CA"/>
        </w:rPr>
        <w:t>, Germany</w:t>
      </w:r>
      <w:r w:rsidRPr="007D4BEA">
        <w:rPr>
          <w:lang w:val="en-CA"/>
        </w:rPr>
        <w:t xml:space="preserve">; </w:t>
      </w:r>
      <w:r w:rsidR="001F2D3E">
        <w:rPr>
          <w:lang w:val="en-CA"/>
        </w:rPr>
        <w:t>E-Mail: andreas.schmitt@dlr.de</w:t>
      </w:r>
    </w:p>
    <w:p w14:paraId="47E379C8" w14:textId="77777777" w:rsidR="007D4BEA" w:rsidRPr="007D4BEA" w:rsidRDefault="007D4BEA" w:rsidP="00CC2BB9">
      <w:pPr>
        <w:pStyle w:val="Mdeck2authoraffiliation"/>
      </w:pPr>
      <w:r w:rsidRPr="00CC2BB9">
        <w:rPr>
          <w:vertAlign w:val="superscript"/>
        </w:rPr>
        <w:t>4</w:t>
      </w:r>
      <w:r>
        <w:tab/>
      </w:r>
      <w:r w:rsidR="00B1438C">
        <w:t>Ducks Unlimited Canada, 1 Mallard Bay at Hwy 220, P.O. Box 1160, Stonewall Manitoba R0C 2Z0</w:t>
      </w:r>
      <w:r w:rsidRPr="00C9710F">
        <w:t xml:space="preserve">; </w:t>
      </w:r>
      <w:r>
        <w:t xml:space="preserve">E-Mail: </w:t>
      </w:r>
      <w:r w:rsidR="00B1438C" w:rsidRPr="00B1438C">
        <w:t>a_pratt@ducks.ca</w:t>
      </w:r>
    </w:p>
    <w:p w14:paraId="7CC3CA7D" w14:textId="77777777" w:rsidR="00C9710F" w:rsidRPr="00C9710F" w:rsidRDefault="00C9710F" w:rsidP="00CC2BB9">
      <w:pPr>
        <w:pStyle w:val="Mdeck2authorcorrespondence"/>
        <w:rPr>
          <w:i/>
        </w:rPr>
      </w:pPr>
      <w:r w:rsidRPr="00C9710F">
        <w:rPr>
          <w:b/>
          <w:szCs w:val="24"/>
          <w:vertAlign w:val="superscript"/>
        </w:rPr>
        <w:t>†</w:t>
      </w:r>
      <w:r w:rsidRPr="00C9710F">
        <w:rPr>
          <w:szCs w:val="24"/>
          <w:vertAlign w:val="superscript"/>
        </w:rPr>
        <w:tab/>
      </w:r>
      <w:r w:rsidRPr="00C9710F">
        <w:t>These authors contributed equally to this work.</w:t>
      </w:r>
    </w:p>
    <w:p w14:paraId="7E3C1FA2" w14:textId="77777777" w:rsidR="00C9710F" w:rsidRDefault="00C9710F" w:rsidP="00CC2BB9">
      <w:pPr>
        <w:pStyle w:val="Mdeck2authorcorrespondence"/>
      </w:pPr>
      <w:r w:rsidRPr="00C9710F">
        <w:rPr>
          <w:b/>
        </w:rPr>
        <w:t>*</w:t>
      </w:r>
      <w:r w:rsidRPr="00C9710F">
        <w:tab/>
        <w:t>Author to whom correspondence shou</w:t>
      </w:r>
      <w:r w:rsidR="00A30FC0">
        <w:t xml:space="preserve">ld be addressed; E-Mail: lori.white@nrcan.gc.ca; </w:t>
      </w:r>
      <w:r w:rsidR="00A30FC0">
        <w:br/>
        <w:t>Tel.: +1-613-759-</w:t>
      </w:r>
      <w:proofErr w:type="gramStart"/>
      <w:r w:rsidR="00A30FC0">
        <w:t>6485 ;</w:t>
      </w:r>
      <w:proofErr w:type="gramEnd"/>
      <w:r w:rsidR="00A30FC0">
        <w:t xml:space="preserve"> Fax: +1-613-</w:t>
      </w:r>
      <w:r w:rsidR="00A30FC0" w:rsidRPr="00A30FC0">
        <w:t>759-6344</w:t>
      </w:r>
      <w:r w:rsidRPr="00C9710F">
        <w:t>.</w:t>
      </w:r>
    </w:p>
    <w:p w14:paraId="63967E5D" w14:textId="77777777" w:rsidR="00BE7E5B" w:rsidRPr="00C9710F" w:rsidRDefault="00BE7E5B" w:rsidP="00CC2BB9">
      <w:pPr>
        <w:pStyle w:val="Mdeck2authorcorrespondence"/>
        <w:rPr>
          <w:i/>
        </w:rPr>
      </w:pPr>
      <w:r w:rsidRPr="00EF7EC8">
        <w:t>External editor:</w:t>
      </w:r>
      <w:r>
        <w:t xml:space="preserve"> </w:t>
      </w:r>
    </w:p>
    <w:p w14:paraId="1F7AA103" w14:textId="77777777" w:rsidR="00B23728" w:rsidRDefault="00B23728" w:rsidP="00CC2BB9">
      <w:pPr>
        <w:pStyle w:val="Mdeck3publcationhistory"/>
        <w:rPr>
          <w:rFonts w:eastAsiaTheme="minorEastAsia"/>
          <w:lang w:eastAsia="zh-CN"/>
        </w:rPr>
      </w:pPr>
      <w:r>
        <w:t>Received: / Accepted: /</w:t>
      </w:r>
      <w:r>
        <w:rPr>
          <w:lang w:val="sr-Cyrl-CS"/>
        </w:rPr>
        <w:t xml:space="preserve"> </w:t>
      </w:r>
      <w:r>
        <w:t xml:space="preserve">Published: </w:t>
      </w:r>
    </w:p>
    <w:p w14:paraId="3E7FA0CB" w14:textId="77777777" w:rsidR="00CC2BB9" w:rsidRPr="00CC2BB9" w:rsidRDefault="00CC2BB9" w:rsidP="00CC2BB9">
      <w:pPr>
        <w:pStyle w:val="Mdeck3publcationhistory"/>
        <w:pBdr>
          <w:bottom w:val="single" w:sz="4" w:space="1" w:color="auto"/>
        </w:pBdr>
        <w:spacing w:before="0"/>
        <w:rPr>
          <w:rFonts w:eastAsiaTheme="minorEastAsia"/>
          <w:lang w:eastAsia="zh-CN"/>
        </w:rPr>
      </w:pPr>
    </w:p>
    <w:p w14:paraId="41486822" w14:textId="3434BAB3" w:rsidR="00CC2BB9" w:rsidRPr="00B82CA3" w:rsidRDefault="00CC2BB9" w:rsidP="00CC2BB9">
      <w:pPr>
        <w:pStyle w:val="Mdeck3abstract"/>
      </w:pPr>
      <w:r>
        <w:rPr>
          <w:b/>
          <w:lang w:eastAsia="en-US"/>
        </w:rPr>
        <w:t xml:space="preserve">Abstract: </w:t>
      </w:r>
      <w:r>
        <w:t xml:space="preserve">Wetlands are an important natural resource that should be protected.  One of the first steps in environmental monitoring is to determine the characteristics and location of that resource to better enable an assessment of possible change over time.  Analysis of Synthetic Aperture Radar (SAR) can help answer these questions through mapping and monitoring of change in surface water, saturated soils, flooded vegetation, and changes from one land cover class to another.  </w:t>
      </w:r>
      <w:r w:rsidR="00E31B3D">
        <w:t xml:space="preserve">We have selected a few techniques to demonstrate SAR capability. </w:t>
      </w:r>
      <w:r>
        <w:t xml:space="preserve">This paper will review </w:t>
      </w:r>
      <w:r w:rsidR="00762A1C">
        <w:t xml:space="preserve">the </w:t>
      </w:r>
      <w:r>
        <w:t>commonly used</w:t>
      </w:r>
      <w:r w:rsidR="00A011F0">
        <w:t xml:space="preserve"> method</w:t>
      </w:r>
      <w:r>
        <w:t xml:space="preserve"> grey-level thresholding to map surface water</w:t>
      </w:r>
      <w:r w:rsidR="00844997">
        <w:t xml:space="preserve"> and highlight changes if possible, and p</w:t>
      </w:r>
      <w:r>
        <w:t xml:space="preserve">olarimetric decompositions to map flooded vegetation and changes from one land cover class to another.  The Curvelet-based change detection and the </w:t>
      </w:r>
      <w:r w:rsidR="00A011F0">
        <w:t>Wishart-Chernoff Distance approach</w:t>
      </w:r>
      <w:r>
        <w:t xml:space="preserve"> will be introduced and used to demonstrate the ability to substantially improve flooded vegetation mapping and to flag areas of change respect</w:t>
      </w:r>
      <w:r w:rsidR="00B813F3">
        <w:t>ively.  We recommend that</w:t>
      </w:r>
      <w:r>
        <w:t xml:space="preserve"> the reliability of acquiring SAR data and its proven ability to map various components of a wetland demonstrate that it should be considered as a critical component of a wetland monitoring system. </w:t>
      </w:r>
    </w:p>
    <w:p w14:paraId="11CFB8C5" w14:textId="77777777" w:rsidR="00B23728" w:rsidRPr="00CC2BB9" w:rsidRDefault="00CC2BB9" w:rsidP="00CC2BB9">
      <w:pPr>
        <w:pStyle w:val="Mdeck3keywords"/>
        <w:rPr>
          <w:rFonts w:eastAsiaTheme="minorEastAsia"/>
          <w:lang w:eastAsia="zh-CN"/>
        </w:rPr>
      </w:pPr>
      <w:r>
        <w:rPr>
          <w:b/>
          <w:lang w:eastAsia="en-US"/>
        </w:rPr>
        <w:lastRenderedPageBreak/>
        <w:t xml:space="preserve">Keywords: </w:t>
      </w:r>
      <w:r>
        <w:t>Synthetic Aperture Radar; wetlands; mapping; thresholding; polarimetric decompositions; Curvelet-based change detection; Wishart-Chernoff Distanc</w:t>
      </w:r>
      <w:r>
        <w:rPr>
          <w:rFonts w:eastAsiaTheme="minorEastAsia" w:hint="eastAsia"/>
          <w:lang w:eastAsia="zh-CN"/>
        </w:rPr>
        <w:t>e</w:t>
      </w:r>
    </w:p>
    <w:p w14:paraId="68F01DED" w14:textId="77777777" w:rsidR="00CC2BB9" w:rsidRDefault="00CC2BB9" w:rsidP="00CC2BB9">
      <w:pPr>
        <w:pStyle w:val="Mline1"/>
        <w:pBdr>
          <w:bottom w:val="single" w:sz="4" w:space="0" w:color="auto"/>
        </w:pBdr>
        <w:spacing w:after="480"/>
        <w:jc w:val="left"/>
        <w:rPr>
          <w:rFonts w:eastAsiaTheme="minorEastAsia"/>
          <w:lang w:eastAsia="zh-CN"/>
        </w:rPr>
      </w:pPr>
    </w:p>
    <w:p w14:paraId="5EB90E6C" w14:textId="77777777" w:rsidR="00B23728" w:rsidRDefault="00B23728" w:rsidP="00CC2BB9">
      <w:pPr>
        <w:pStyle w:val="Mdeck4heading1"/>
        <w:rPr>
          <w:lang w:eastAsia="en-US"/>
        </w:rPr>
      </w:pPr>
      <w:r>
        <w:rPr>
          <w:rFonts w:hint="eastAsia"/>
          <w:lang w:eastAsia="zh-CN"/>
        </w:rPr>
        <w:t>1</w:t>
      </w:r>
      <w:r>
        <w:rPr>
          <w:lang w:eastAsia="zh-CN"/>
        </w:rPr>
        <w:t xml:space="preserve">. </w:t>
      </w:r>
      <w:r>
        <w:rPr>
          <w:lang w:eastAsia="en-US"/>
        </w:rPr>
        <w:t>Introduction</w:t>
      </w:r>
    </w:p>
    <w:p w14:paraId="3EF07DC1" w14:textId="4BCD0FC8" w:rsidR="00F755C0" w:rsidRPr="00762A1C" w:rsidRDefault="00B03130" w:rsidP="00F755C0">
      <w:pPr>
        <w:rPr>
          <w:szCs w:val="24"/>
        </w:rPr>
      </w:pPr>
      <w:r w:rsidRPr="00B82CA3">
        <w:t>Wetlands are a critical part of our natural environment.   They provide food and shelter to many types of wildlife and invertebrates including endangered or threatened species, filter sediments and toxins</w:t>
      </w:r>
      <w:r>
        <w:t xml:space="preserve"> [1]</w:t>
      </w:r>
      <w:r w:rsidRPr="00B82CA3">
        <w:t>, help prevent flooding</w:t>
      </w:r>
      <w:r>
        <w:t xml:space="preserve"> [2-3]</w:t>
      </w:r>
      <w:r w:rsidRPr="00B82CA3">
        <w:t xml:space="preserve"> protect shorelines</w:t>
      </w:r>
      <w:r>
        <w:t xml:space="preserve"> [4]</w:t>
      </w:r>
      <w:r w:rsidRPr="00B82CA3">
        <w:t xml:space="preserve">, </w:t>
      </w:r>
      <w:r>
        <w:t xml:space="preserve">store carbon, </w:t>
      </w:r>
      <w:r w:rsidRPr="00B82CA3">
        <w:t xml:space="preserve">give off oxygen and water </w:t>
      </w:r>
      <w:r w:rsidR="00784160" w:rsidRPr="00B82CA3">
        <w:t>vapo</w:t>
      </w:r>
      <w:r w:rsidR="00784160">
        <w:t>u</w:t>
      </w:r>
      <w:r w:rsidR="00784160" w:rsidRPr="00B82CA3">
        <w:t>r</w:t>
      </w:r>
      <w:r>
        <w:t xml:space="preserve"> [5]</w:t>
      </w:r>
      <w:r w:rsidRPr="00B82CA3">
        <w:t>, and provide recreational activities for humans such as hiking and fishing. While many recognize the importance of wetlands, they are currently disappearing at a dramatic rate.  Approximately 25% of the world’s wetlands are</w:t>
      </w:r>
      <w:r>
        <w:t xml:space="preserve"> located in Canada [6]</w:t>
      </w:r>
      <w:r w:rsidRPr="00B82CA3">
        <w:t>, and approximately 14% of the Canadian land</w:t>
      </w:r>
      <w:r>
        <w:t xml:space="preserve"> </w:t>
      </w:r>
      <w:r w:rsidR="0050466A">
        <w:t>cover is</w:t>
      </w:r>
      <w:r>
        <w:t xml:space="preserve"> wetlands.  R</w:t>
      </w:r>
      <w:r w:rsidRPr="00B82CA3">
        <w:t xml:space="preserve">oughly 68% of Ontario’s wetlands have been converted to agriculture or infrastructure and </w:t>
      </w:r>
      <w:r>
        <w:t xml:space="preserve">similarly </w:t>
      </w:r>
      <w:r w:rsidRPr="00B82CA3">
        <w:t>there are only about 25% of the original Prairie potholes in southwestern Manitoba</w:t>
      </w:r>
      <w:r>
        <w:t xml:space="preserve"> [6]</w:t>
      </w:r>
      <w:r w:rsidRPr="00B82CA3">
        <w:t xml:space="preserve">.   </w:t>
      </w:r>
      <w:r w:rsidR="0050466A" w:rsidRPr="0050466A">
        <w:t>Likewise</w:t>
      </w:r>
      <w:r w:rsidR="0050466A">
        <w:t>,</w:t>
      </w:r>
      <w:r w:rsidR="00E459CB">
        <w:t xml:space="preserve"> there has been a 50% loss of wetlands worldwide in the </w:t>
      </w:r>
      <w:r w:rsidR="00807559">
        <w:t>last century [7]</w:t>
      </w:r>
      <w:r w:rsidR="00E459CB">
        <w:t xml:space="preserve"> and a 6% decrease from 1993-2007 </w:t>
      </w:r>
      <w:r w:rsidR="000C51D5">
        <w:t>[8]</w:t>
      </w:r>
      <w:r w:rsidR="00E459CB">
        <w:t xml:space="preserve">. </w:t>
      </w:r>
      <w:r w:rsidRPr="00B82CA3">
        <w:t>In addition many w</w:t>
      </w:r>
      <w:r>
        <w:t>etlands are becoming fragmented or</w:t>
      </w:r>
      <w:r w:rsidRPr="00B82CA3">
        <w:t xml:space="preserve"> damaged and have lo</w:t>
      </w:r>
      <w:r>
        <w:t>st the capacity</w:t>
      </w:r>
      <w:r w:rsidRPr="00B82CA3">
        <w:t xml:space="preserve"> to function </w:t>
      </w:r>
      <w:r>
        <w:t xml:space="preserve">fully </w:t>
      </w:r>
      <w:r w:rsidRPr="00B82CA3">
        <w:t>because of pollution, climate change, invasive spec</w:t>
      </w:r>
      <w:r>
        <w:t>ies, agricultural tile drainage, hydroelectric development, urban expansion and recreation</w:t>
      </w:r>
      <w:r w:rsidR="0045182B">
        <w:t xml:space="preserve"> </w:t>
      </w:r>
      <w:r w:rsidR="00F16239">
        <w:t>[9-12]</w:t>
      </w:r>
      <w:r w:rsidR="00762A1C">
        <w:t>.</w:t>
      </w:r>
      <w:r w:rsidR="00F755C0" w:rsidRPr="00762A1C">
        <w:rPr>
          <w:szCs w:val="24"/>
        </w:rPr>
        <w:t xml:space="preserve"> </w:t>
      </w:r>
    </w:p>
    <w:p w14:paraId="7C6B32B4" w14:textId="18D134A9" w:rsidR="00B03130" w:rsidRPr="00762A1C" w:rsidRDefault="00B03130" w:rsidP="00CC2BB9">
      <w:pPr>
        <w:pStyle w:val="Mdeck4text"/>
        <w:rPr>
          <w:rFonts w:cs="Times New Roman"/>
          <w:szCs w:val="24"/>
        </w:rPr>
      </w:pPr>
    </w:p>
    <w:p w14:paraId="37850BB1" w14:textId="76EE29E6" w:rsidR="00B03130" w:rsidRDefault="00B03130" w:rsidP="00CC2BB9">
      <w:pPr>
        <w:pStyle w:val="Mdeck4text"/>
        <w:rPr>
          <w:rFonts w:cs="Times New Roman"/>
          <w:szCs w:val="24"/>
        </w:rPr>
      </w:pPr>
      <w:r w:rsidRPr="00DA03EF">
        <w:rPr>
          <w:rFonts w:cs="Times New Roman"/>
          <w:szCs w:val="24"/>
        </w:rPr>
        <w:t>Wetlands are particularly sensitive to climate change and severe events.  Wetlands are often able to recover from naturally occurring stresses such as storms or damage from ice.  However, they are less resilient to human induced stresses like industrial discharge or dredging, because these usually occur quickly and have a severe impact, making it very difficult to recover.  Even small shifts in temperature or the water supply can impact wetland organisms</w:t>
      </w:r>
      <w:r w:rsidR="00221298">
        <w:rPr>
          <w:rFonts w:cs="Times New Roman"/>
          <w:szCs w:val="24"/>
        </w:rPr>
        <w:t xml:space="preserve"> [13]</w:t>
      </w:r>
      <w:r w:rsidRPr="00DA03EF">
        <w:rPr>
          <w:rFonts w:cs="Times New Roman"/>
          <w:szCs w:val="24"/>
        </w:rPr>
        <w:t>.  For example, increases in temperature may allow invasive plants to outcompete native plants</w:t>
      </w:r>
      <w:r w:rsidR="00BC0985" w:rsidRPr="00DA03EF">
        <w:rPr>
          <w:rFonts w:cs="Times New Roman"/>
          <w:szCs w:val="24"/>
        </w:rPr>
        <w:t xml:space="preserve"> </w:t>
      </w:r>
      <w:r w:rsidR="00E15C97">
        <w:rPr>
          <w:rFonts w:cs="Times New Roman"/>
          <w:szCs w:val="24"/>
        </w:rPr>
        <w:t>[14-16]</w:t>
      </w:r>
      <w:r w:rsidRPr="00DA03EF">
        <w:rPr>
          <w:rFonts w:cs="Times New Roman"/>
          <w:szCs w:val="24"/>
        </w:rPr>
        <w:t>.  Moreover, high temperatures combined with low oxygen levels often lead to overgrowth of bacteria</w:t>
      </w:r>
      <w:r w:rsidR="00A03E30">
        <w:rPr>
          <w:rFonts w:eastAsia="SimSun" w:cs="Times New Roman"/>
          <w:color w:val="auto"/>
          <w:szCs w:val="24"/>
          <w:lang w:val="en-CA" w:eastAsia="en-CA"/>
        </w:rPr>
        <w:t xml:space="preserve"> [13]</w:t>
      </w:r>
      <w:r w:rsidRPr="005908C9">
        <w:rPr>
          <w:rFonts w:cs="Times New Roman"/>
          <w:color w:val="auto"/>
          <w:szCs w:val="24"/>
        </w:rPr>
        <w:t>.  It is expected that climate change will result in longer summers and shorter, warmer winters</w:t>
      </w:r>
      <w:r w:rsidR="00E604F6" w:rsidRPr="005908C9">
        <w:rPr>
          <w:rFonts w:cs="Times New Roman"/>
          <w:color w:val="auto"/>
          <w:szCs w:val="24"/>
        </w:rPr>
        <w:t xml:space="preserve"> </w:t>
      </w:r>
      <w:r w:rsidR="002C4E0A">
        <w:rPr>
          <w:rFonts w:cs="Times New Roman"/>
          <w:color w:val="auto"/>
          <w:szCs w:val="24"/>
        </w:rPr>
        <w:t>[17-20]</w:t>
      </w:r>
      <w:r w:rsidR="00E15C97">
        <w:rPr>
          <w:rFonts w:cs="Times New Roman"/>
          <w:color w:val="auto"/>
          <w:szCs w:val="24"/>
        </w:rPr>
        <w:t xml:space="preserve">. </w:t>
      </w:r>
      <w:r w:rsidRPr="005908C9">
        <w:rPr>
          <w:rFonts w:cs="Times New Roman"/>
          <w:color w:val="auto"/>
          <w:szCs w:val="24"/>
        </w:rPr>
        <w:t>Wetlands rely on cold Canadian winters as a source of water from</w:t>
      </w:r>
      <w:r w:rsidR="007C265C">
        <w:rPr>
          <w:rFonts w:cs="Times New Roman"/>
          <w:color w:val="auto"/>
          <w:szCs w:val="24"/>
        </w:rPr>
        <w:t xml:space="preserve"> snowmelt and spring flooding [21</w:t>
      </w:r>
      <w:r w:rsidR="00E15C97">
        <w:rPr>
          <w:rFonts w:cs="Times New Roman"/>
          <w:color w:val="auto"/>
          <w:szCs w:val="24"/>
        </w:rPr>
        <w:t xml:space="preserve">].  </w:t>
      </w:r>
      <w:r w:rsidRPr="005908C9">
        <w:rPr>
          <w:rFonts w:cs="Times New Roman"/>
          <w:color w:val="auto"/>
          <w:szCs w:val="24"/>
        </w:rPr>
        <w:t>Rising temperatures may result in some of these wetlands drying out</w:t>
      </w:r>
      <w:r w:rsidR="00477D23" w:rsidRPr="005908C9">
        <w:rPr>
          <w:rFonts w:cs="Times New Roman"/>
          <w:color w:val="auto"/>
          <w:szCs w:val="24"/>
        </w:rPr>
        <w:t xml:space="preserve"> </w:t>
      </w:r>
      <w:r w:rsidR="00C12612">
        <w:rPr>
          <w:rFonts w:cs="Times New Roman"/>
          <w:color w:val="auto"/>
          <w:szCs w:val="24"/>
        </w:rPr>
        <w:t>[22]</w:t>
      </w:r>
      <w:r w:rsidR="00E15C97">
        <w:rPr>
          <w:rFonts w:cs="Times New Roman"/>
          <w:color w:val="auto"/>
          <w:szCs w:val="24"/>
        </w:rPr>
        <w:t xml:space="preserve">.  </w:t>
      </w:r>
      <w:r w:rsidRPr="005908C9">
        <w:rPr>
          <w:rFonts w:cs="Times New Roman"/>
          <w:color w:val="auto"/>
          <w:szCs w:val="24"/>
        </w:rPr>
        <w:t xml:space="preserve">So </w:t>
      </w:r>
      <w:r w:rsidRPr="00DA03EF">
        <w:rPr>
          <w:rFonts w:cs="Times New Roman"/>
          <w:szCs w:val="24"/>
        </w:rPr>
        <w:t>in effect, wetlands are dynamic and any mapping or inventory assessment should accurately reflect these changes.</w:t>
      </w:r>
    </w:p>
    <w:p w14:paraId="57B75EA5" w14:textId="77777777" w:rsidR="00333D5C" w:rsidRPr="005908C9" w:rsidRDefault="00333D5C" w:rsidP="00CC2BB9">
      <w:pPr>
        <w:pStyle w:val="Mdeck4text"/>
        <w:rPr>
          <w:rFonts w:cs="Times New Roman"/>
          <w:szCs w:val="24"/>
        </w:rPr>
      </w:pPr>
    </w:p>
    <w:p w14:paraId="061E5926" w14:textId="5F60C359" w:rsidR="00B03130" w:rsidRDefault="00B03130" w:rsidP="00CC2BB9">
      <w:pPr>
        <w:pStyle w:val="Mdeck4text"/>
      </w:pPr>
      <w:r>
        <w:t>Currently, there is no</w:t>
      </w:r>
      <w:r w:rsidRPr="00B82CA3">
        <w:t xml:space="preserve"> inclusive </w:t>
      </w:r>
      <w:r>
        <w:t xml:space="preserve">or dynamic </w:t>
      </w:r>
      <w:r w:rsidRPr="00B82CA3">
        <w:t>wetland inventory o</w:t>
      </w:r>
      <w:r>
        <w:t>r monitori</w:t>
      </w:r>
      <w:r w:rsidR="008658A9">
        <w:t>ng program in Canada [23-24</w:t>
      </w:r>
      <w:r>
        <w:t>], or globally</w:t>
      </w:r>
      <w:r w:rsidRPr="00B82CA3">
        <w:t xml:space="preserve">.  The majority of the </w:t>
      </w:r>
      <w:r>
        <w:t xml:space="preserve">existing </w:t>
      </w:r>
      <w:r w:rsidRPr="00B82CA3">
        <w:t>wetland research has been localized, over a short time period</w:t>
      </w:r>
      <w:r>
        <w:t>,</w:t>
      </w:r>
      <w:r w:rsidRPr="00B82CA3">
        <w:t xml:space="preserve"> and has varied in the approach and scale.  </w:t>
      </w:r>
      <w:r>
        <w:t xml:space="preserve">However, the Canadian Wetland Inventory (CWI) - a joint initiative between the Canadian Space Agency, Ducks Unlimited Canada, Environment Canada and the North American Wetlands Conservation Council (Canada) - was established in 2002 to facilitate the creation of a national inventory to aid in wetland conservation.  The CWI is still in progress, but approximately 25% is complete, </w:t>
      </w:r>
      <w:r w:rsidR="000760BA">
        <w:t>near complete or in progress [25</w:t>
      </w:r>
      <w:r>
        <w:t xml:space="preserve">].   </w:t>
      </w:r>
      <w:r w:rsidRPr="00B82CA3">
        <w:t>In order to protect and monitor existing wetlands it is essential to have an inventory of where and how many wetlands currently exist</w:t>
      </w:r>
      <w:r>
        <w:t>, and how they are changing</w:t>
      </w:r>
      <w:r w:rsidRPr="00B82CA3">
        <w:t>.  Wetlands are dynamic and can change significantly within an annual growing season, inter-annually and over a decadal time period</w:t>
      </w:r>
      <w:r w:rsidR="00E41236">
        <w:t xml:space="preserve"> </w:t>
      </w:r>
      <w:r w:rsidR="00A644B6">
        <w:t>[26-27]</w:t>
      </w:r>
      <w:r w:rsidRPr="00B82CA3">
        <w:t xml:space="preserve">. Wetlands can </w:t>
      </w:r>
      <w:r w:rsidRPr="00B82CA3">
        <w:lastRenderedPageBreak/>
        <w:t>transform from dry to flooded and vice versa</w:t>
      </w:r>
      <w:r w:rsidR="00EE338D">
        <w:t xml:space="preserve"> </w:t>
      </w:r>
      <w:r w:rsidR="0099005E">
        <w:t>[26]</w:t>
      </w:r>
      <w:r>
        <w:t>,</w:t>
      </w:r>
      <w:r w:rsidRPr="00B82CA3">
        <w:t xml:space="preserve"> or be affected by various other factors like burns</w:t>
      </w:r>
      <w:r w:rsidR="00E84F93">
        <w:t xml:space="preserve"> </w:t>
      </w:r>
      <w:r w:rsidR="0099005E">
        <w:t>[28]</w:t>
      </w:r>
      <w:r>
        <w:t>, drainage</w:t>
      </w:r>
      <w:r w:rsidR="00A17EBF">
        <w:t xml:space="preserve"> </w:t>
      </w:r>
      <w:r w:rsidR="00294886">
        <w:t>[</w:t>
      </w:r>
      <w:r w:rsidR="009D7D2B">
        <w:t>29, 12</w:t>
      </w:r>
      <w:r w:rsidR="00170905">
        <w:t>], or</w:t>
      </w:r>
      <w:r w:rsidRPr="00A62332">
        <w:rPr>
          <w:color w:val="auto"/>
        </w:rPr>
        <w:t xml:space="preserve"> grazing</w:t>
      </w:r>
      <w:r w:rsidR="00A17EBF" w:rsidRPr="00A62332">
        <w:rPr>
          <w:color w:val="auto"/>
        </w:rPr>
        <w:t xml:space="preserve"> </w:t>
      </w:r>
      <w:r w:rsidR="00294886">
        <w:rPr>
          <w:color w:val="auto"/>
        </w:rPr>
        <w:t>[</w:t>
      </w:r>
      <w:r w:rsidR="009D7D2B">
        <w:rPr>
          <w:color w:val="auto"/>
        </w:rPr>
        <w:t>30</w:t>
      </w:r>
      <w:r w:rsidR="00294886">
        <w:rPr>
          <w:color w:val="auto"/>
        </w:rPr>
        <w:t>]</w:t>
      </w:r>
      <w:r w:rsidRPr="009E1AB9">
        <w:rPr>
          <w:color w:val="auto"/>
        </w:rPr>
        <w:t>.</w:t>
      </w:r>
      <w:r w:rsidRPr="00B82CA3">
        <w:t xml:space="preserve">  These natural</w:t>
      </w:r>
      <w:r>
        <w:t>ly</w:t>
      </w:r>
      <w:r w:rsidRPr="00B82CA3">
        <w:t xml:space="preserve"> </w:t>
      </w:r>
      <w:r>
        <w:t>variable states of</w:t>
      </w:r>
      <w:r w:rsidRPr="00B82CA3">
        <w:t xml:space="preserve"> wetland</w:t>
      </w:r>
      <w:r>
        <w:t>s</w:t>
      </w:r>
      <w:r w:rsidRPr="00B82CA3">
        <w:t xml:space="preserve"> are what make them so productive.  Many factors can affect the boundary of a wetland including geographical location</w:t>
      </w:r>
      <w:r w:rsidR="00AE5E3E">
        <w:t xml:space="preserve"> (</w:t>
      </w:r>
      <w:r w:rsidR="00766859">
        <w:t>e.g.</w:t>
      </w:r>
      <w:r w:rsidR="00AE5E3E">
        <w:t xml:space="preserve"> coastal vs inland or polar vs tropic)</w:t>
      </w:r>
      <w:r w:rsidRPr="00B82CA3">
        <w:t>, rainfall, evaporation, climate change and anthropogenic influences.  A study which looked at the agricultural impact and recovery of wetlands between 1985 and 2005 discovered that wetland edges were more affected than wetla</w:t>
      </w:r>
      <w:r w:rsidR="00525145">
        <w:t>nd basins [3</w:t>
      </w:r>
      <w:r>
        <w:t>1]</w:t>
      </w:r>
      <w:r w:rsidRPr="00B82CA3">
        <w:t xml:space="preserve">.  It is imperative to have </w:t>
      </w:r>
      <w:r>
        <w:t>a current,</w:t>
      </w:r>
      <w:r w:rsidRPr="00B82CA3">
        <w:t xml:space="preserve"> accurate wetland mapping methodology and inventory so </w:t>
      </w:r>
      <w:r>
        <w:t>regulated wetlands</w:t>
      </w:r>
      <w:r w:rsidRPr="00B82CA3">
        <w:t xml:space="preserve"> can be properly </w:t>
      </w:r>
      <w:r>
        <w:t xml:space="preserve">monitored, </w:t>
      </w:r>
      <w:r w:rsidRPr="00B82CA3">
        <w:t>managed and protected. Because wetlands are changing over both short and long time periods</w:t>
      </w:r>
      <w:r>
        <w:t>,</w:t>
      </w:r>
      <w:r w:rsidRPr="00B82CA3">
        <w:t xml:space="preserve"> it is necessary to monitor wetland boundaries </w:t>
      </w:r>
      <w:r w:rsidR="00B813F3">
        <w:t xml:space="preserve">frequently and </w:t>
      </w:r>
      <w:r w:rsidRPr="00B82CA3">
        <w:t xml:space="preserve">consistently over time.  Synthetic </w:t>
      </w:r>
      <w:r>
        <w:t>A</w:t>
      </w:r>
      <w:r w:rsidRPr="00B82CA3">
        <w:t>perture Radar (SAR) is an effective</w:t>
      </w:r>
      <w:r>
        <w:t xml:space="preserve"> technology</w:t>
      </w:r>
      <w:r w:rsidRPr="00B82CA3">
        <w:t xml:space="preserve"> to monitor changes</w:t>
      </w:r>
      <w:r w:rsidR="00325814">
        <w:t xml:space="preserve"> in surface water [32-33</w:t>
      </w:r>
      <w:r>
        <w:t>]</w:t>
      </w:r>
      <w:r w:rsidRPr="00B82CA3">
        <w:t xml:space="preserve"> and wetlands both seasonally and annually</w:t>
      </w:r>
      <w:r w:rsidR="00325814">
        <w:t xml:space="preserve"> [34-3</w:t>
      </w:r>
      <w:r>
        <w:t>7</w:t>
      </w:r>
      <w:r w:rsidR="00C436DF">
        <w:t>]</w:t>
      </w:r>
      <w:r w:rsidRPr="00B82CA3">
        <w:t>.</w:t>
      </w:r>
    </w:p>
    <w:p w14:paraId="554EC418" w14:textId="77777777" w:rsidR="00056E74" w:rsidRPr="00B82CA3" w:rsidRDefault="00056E74" w:rsidP="00CC2BB9">
      <w:pPr>
        <w:pStyle w:val="Mdeck4text"/>
      </w:pPr>
    </w:p>
    <w:p w14:paraId="49C5BCE3" w14:textId="2EBC00F3" w:rsidR="004345D3" w:rsidRDefault="00B03130" w:rsidP="008D54C3">
      <w:pPr>
        <w:ind w:firstLine="288"/>
      </w:pPr>
      <w:r w:rsidRPr="00B82CA3">
        <w:t xml:space="preserve">SAR has many characteristics that make it </w:t>
      </w:r>
      <w:r>
        <w:t xml:space="preserve">ideal </w:t>
      </w:r>
      <w:r w:rsidRPr="00B82CA3">
        <w:t>for mapping and monitoring water and wetlands over time.  SAR is able to capture</w:t>
      </w:r>
      <w:r>
        <w:t xml:space="preserve"> imagery </w:t>
      </w:r>
      <w:r w:rsidRPr="00B82CA3">
        <w:t>night</w:t>
      </w:r>
      <w:r>
        <w:t xml:space="preserve"> or</w:t>
      </w:r>
      <w:r w:rsidRPr="00B82CA3">
        <w:t xml:space="preserve"> </w:t>
      </w:r>
      <w:r>
        <w:t xml:space="preserve">day, </w:t>
      </w:r>
      <w:r w:rsidRPr="00B82CA3">
        <w:t>through cloud cover</w:t>
      </w:r>
      <w:r w:rsidR="0001015A">
        <w:t>, and in near-real time [38-3</w:t>
      </w:r>
      <w:r>
        <w:t>9</w:t>
      </w:r>
      <w:r>
        <w:rPr>
          <w:color w:val="131413"/>
        </w:rPr>
        <w:t>]</w:t>
      </w:r>
      <w:r>
        <w:t>.  These are often limiting factors when</w:t>
      </w:r>
      <w:r w:rsidRPr="00B82CA3">
        <w:t xml:space="preserve"> </w:t>
      </w:r>
      <w:r>
        <w:t xml:space="preserve">acquiring </w:t>
      </w:r>
      <w:r w:rsidRPr="00B82CA3">
        <w:t xml:space="preserve">optical imagery. </w:t>
      </w:r>
      <w:r w:rsidR="001F49FA">
        <w:t xml:space="preserve">SAR satellites may also be able to penetrate vegetation canopies to image the conditions below the canopy </w:t>
      </w:r>
      <w:r w:rsidR="0001015A">
        <w:t>[40]</w:t>
      </w:r>
      <w:r w:rsidR="003E53F6" w:rsidRPr="00A62332">
        <w:t>.</w:t>
      </w:r>
      <w:r w:rsidRPr="00A62332">
        <w:t xml:space="preserve"> Additionally, wetlands by their very water saturated nature tend to be highly reflective</w:t>
      </w:r>
      <w:r>
        <w:t xml:space="preserve"> of SAR transmitted energy.  </w:t>
      </w:r>
    </w:p>
    <w:p w14:paraId="41EC2715" w14:textId="77777777" w:rsidR="0088452B" w:rsidRDefault="0088452B" w:rsidP="00392D22"/>
    <w:p w14:paraId="1BA42992" w14:textId="2467014A" w:rsidR="0088452B" w:rsidRDefault="00096F93" w:rsidP="0088452B">
      <w:r>
        <w:t xml:space="preserve">     </w:t>
      </w:r>
      <w:r w:rsidR="003866ED">
        <w:t>Nevertheless, s</w:t>
      </w:r>
      <w:r w:rsidR="00056E74">
        <w:t xml:space="preserve">everal factors can affect radar backscatter including acquisition date, look direction, incidence angle, soil moisture, dielectric constant, and the structure/composition of the ground features.  </w:t>
      </w:r>
      <w:r w:rsidR="0088452B">
        <w:t>SAR satellites transmit microwaves with an incidence angle and a look direction on one side of</w:t>
      </w:r>
      <w:r w:rsidR="00D42D61">
        <w:t xml:space="preserve"> the satellite</w:t>
      </w:r>
      <w:r w:rsidR="0088452B">
        <w:t xml:space="preserve">. The incidence angle, which is the angle between the radar beam and the ground surface, can affect how smooth targets appear on the image.  Smooth surfaces can appear brighter than rough surfaces at small incidence angles (usually less than 20 – 25 degrees); while rough surfaces largely remain unaffected by incidence angle. </w:t>
      </w:r>
      <w:r w:rsidR="0088452B">
        <w:rPr>
          <w:color w:val="131413"/>
        </w:rPr>
        <w:t xml:space="preserve">Lower incidence angles tend to be more sensitive to waves on water, therefore sometimes a combination of high and low incidence angle images are needed to accurately map water </w:t>
      </w:r>
      <w:r w:rsidR="00467037">
        <w:rPr>
          <w:color w:val="131413"/>
        </w:rPr>
        <w:t>[40]</w:t>
      </w:r>
      <w:r w:rsidR="0088452B">
        <w:t>. Smaller incidence angles are better able to pene</w:t>
      </w:r>
      <w:r w:rsidR="00B56D47">
        <w:t xml:space="preserve">trate vegetation, therefore can better </w:t>
      </w:r>
      <w:r w:rsidR="0088452B">
        <w:t xml:space="preserve">detect flooded vegetation </w:t>
      </w:r>
      <w:r w:rsidR="007D2122">
        <w:t>[41-43]</w:t>
      </w:r>
      <w:r w:rsidR="0088452B">
        <w:t>.</w:t>
      </w:r>
    </w:p>
    <w:p w14:paraId="03DB90D2" w14:textId="77777777" w:rsidR="0088452B" w:rsidRDefault="0088452B" w:rsidP="00096F93"/>
    <w:p w14:paraId="36C69640" w14:textId="20D7479D" w:rsidR="002440D8" w:rsidRDefault="0088452B" w:rsidP="00813DFA">
      <w:r>
        <w:t xml:space="preserve">     </w:t>
      </w:r>
      <w:r w:rsidR="002440D8" w:rsidRPr="00B82CA3">
        <w:t xml:space="preserve">Water </w:t>
      </w:r>
      <w:r w:rsidR="002440D8">
        <w:t xml:space="preserve">has a high dielectric constant and </w:t>
      </w:r>
      <w:r w:rsidR="00D42D61">
        <w:t>small wetlands generally have</w:t>
      </w:r>
      <w:r w:rsidR="002440D8" w:rsidRPr="00B82CA3">
        <w:t xml:space="preserve"> a smooth surface; therefore </w:t>
      </w:r>
      <w:r w:rsidR="002440D8">
        <w:t xml:space="preserve">it is a specular reflector and </w:t>
      </w:r>
      <w:r w:rsidR="002440D8" w:rsidRPr="00B82CA3">
        <w:t xml:space="preserve">very little backscatter </w:t>
      </w:r>
      <w:r>
        <w:t xml:space="preserve">is returned </w:t>
      </w:r>
      <w:r w:rsidR="002440D8" w:rsidRPr="00B82CA3">
        <w:t xml:space="preserve">to the sensor making the water appear as dark features </w:t>
      </w:r>
      <w:r w:rsidR="003A1DC8">
        <w:rPr>
          <w:color w:val="131413"/>
        </w:rPr>
        <w:t>[44</w:t>
      </w:r>
      <w:r w:rsidR="002440D8">
        <w:rPr>
          <w:color w:val="131413"/>
        </w:rPr>
        <w:t>].  However, when waves are present in water there is often an increase in backscatter</w:t>
      </w:r>
      <w:r w:rsidR="002440D8" w:rsidRPr="00B82CA3">
        <w:rPr>
          <w:color w:val="131413"/>
        </w:rPr>
        <w:t>,</w:t>
      </w:r>
      <w:r w:rsidR="002440D8">
        <w:rPr>
          <w:color w:val="131413"/>
        </w:rPr>
        <w:t xml:space="preserve"> which can cause confusion with land features such as dry vegetation </w:t>
      </w:r>
      <w:r w:rsidR="003A1DC8">
        <w:rPr>
          <w:color w:val="131413"/>
        </w:rPr>
        <w:t>[40]</w:t>
      </w:r>
      <w:r w:rsidR="002440D8">
        <w:t>.</w:t>
      </w:r>
      <w:r w:rsidR="009467C1">
        <w:rPr>
          <w:color w:val="131413"/>
        </w:rPr>
        <w:t xml:space="preserve">  </w:t>
      </w:r>
      <w:r w:rsidR="00096F93">
        <w:rPr>
          <w:color w:val="131413"/>
        </w:rPr>
        <w:t xml:space="preserve">The majority of other natural land features, for example vegetation canopies are heterogeneous with a high amount of roughness, which results in the radar signal being scattered diffusely and these features appearing bright on the image </w:t>
      </w:r>
      <w:r w:rsidR="00BF0042">
        <w:rPr>
          <w:color w:val="131413"/>
        </w:rPr>
        <w:t>[40]</w:t>
      </w:r>
      <w:r w:rsidR="00096F93">
        <w:t xml:space="preserve">.  </w:t>
      </w:r>
      <w:r w:rsidR="004345D3">
        <w:t xml:space="preserve">Differences in topography can also distort a SAR image.  Foreshortening occurs when the RADAR signal reaches the bottom of a tall feature facing towards the satellite prior to reaching the top.  This causes the image to be compressed in the near range (the part of the image closest to the nadir track) and to be stretched in the far range (part of the swath closest from the nadir track).   This distortion increases with small look angles and </w:t>
      </w:r>
      <w:r w:rsidR="009D3FAB">
        <w:t>steep</w:t>
      </w:r>
      <w:r w:rsidR="004345D3">
        <w:t xml:space="preserve"> slopes</w:t>
      </w:r>
      <w:r w:rsidR="00813DFA">
        <w:t xml:space="preserve"> [45]</w:t>
      </w:r>
      <w:r w:rsidR="004345D3">
        <w:t xml:space="preserve">.  In extreme cases the image can be distorted from layover, which occurs when the SAR signal reaches the top of the feature before the bottom in the near-range slope.  Part of the image can appear missing if there is a very steep </w:t>
      </w:r>
      <w:r w:rsidR="004345D3">
        <w:lastRenderedPageBreak/>
        <w:t>slope and a large look angle</w:t>
      </w:r>
      <w:r w:rsidR="002E3A3A">
        <w:t xml:space="preserve"> [45]</w:t>
      </w:r>
      <w:r w:rsidR="009D3FAB">
        <w:t xml:space="preserve">.  </w:t>
      </w:r>
      <w:r>
        <w:t>The</w:t>
      </w:r>
      <w:r w:rsidR="00AC788B">
        <w:t xml:space="preserve"> sensitivity </w:t>
      </w:r>
      <w:r>
        <w:t xml:space="preserve">of SAR </w:t>
      </w:r>
      <w:r w:rsidR="00AC788B">
        <w:t>to the dielectric constant and roughness of features</w:t>
      </w:r>
      <w:r w:rsidR="00A93883">
        <w:t xml:space="preserve"> demonstrates the importance of optimizing the timing of image acquisitions.  </w:t>
      </w:r>
      <w:r w:rsidR="002935F3">
        <w:t>Data is best acquired in the spring, summer and fal</w:t>
      </w:r>
      <w:r w:rsidR="00EB2CBC">
        <w:t>l, avoiding any ice-on imagery</w:t>
      </w:r>
      <w:r w:rsidR="00095211">
        <w:t xml:space="preserve"> [46]</w:t>
      </w:r>
      <w:r w:rsidR="00EB2CBC">
        <w:t xml:space="preserve">.  For example rough surface water can produce a backscatter response similar to ice, thus making the classification of the two </w:t>
      </w:r>
      <w:proofErr w:type="gramStart"/>
      <w:r w:rsidR="00EB2CBC">
        <w:t>land</w:t>
      </w:r>
      <w:proofErr w:type="gramEnd"/>
      <w:r w:rsidR="00EB2CBC">
        <w:t xml:space="preserve"> covers difficult</w:t>
      </w:r>
      <w:r w:rsidR="00F773B6">
        <w:t xml:space="preserve"> </w:t>
      </w:r>
      <w:r w:rsidR="00302EEC">
        <w:t>[46]</w:t>
      </w:r>
      <w:r w:rsidR="00EB2CBC">
        <w:t xml:space="preserve">.  </w:t>
      </w:r>
    </w:p>
    <w:p w14:paraId="7B7ED430" w14:textId="77777777" w:rsidR="002440D8" w:rsidRDefault="002440D8" w:rsidP="00CC2BB9">
      <w:pPr>
        <w:pStyle w:val="Mdeck4text"/>
      </w:pPr>
    </w:p>
    <w:p w14:paraId="555310B2" w14:textId="7BA54AB9" w:rsidR="00CC2BB9" w:rsidRDefault="00784160" w:rsidP="00784160">
      <w:pPr>
        <w:pStyle w:val="Mdeck4text"/>
      </w:pPr>
      <w:r w:rsidRPr="00784160">
        <w:t>Additional information beyond the radiometric response provided with optical satellites can be extracted from SAR satellites, which can help detect flooded areas</w:t>
      </w:r>
      <w:r w:rsidR="00A80EC2">
        <w:t xml:space="preserve"> [47-48</w:t>
      </w:r>
      <w:r w:rsidRPr="00784160">
        <w:t xml:space="preserve">] and classify wetlands </w:t>
      </w:r>
      <w:r w:rsidR="00A80EC2">
        <w:t xml:space="preserve">[35, </w:t>
      </w:r>
      <w:r w:rsidR="00B0081F">
        <w:t>48</w:t>
      </w:r>
      <w:r w:rsidRPr="00784160">
        <w:t xml:space="preserve">] using hydrologic features and surface structure. </w:t>
      </w:r>
      <w:r w:rsidR="00B03130" w:rsidRPr="00784160">
        <w:t xml:space="preserve">In a </w:t>
      </w:r>
      <w:r w:rsidR="00342D6E" w:rsidRPr="00784160">
        <w:t>single</w:t>
      </w:r>
      <w:r w:rsidR="006E6E51" w:rsidRPr="00784160">
        <w:t xml:space="preserve"> channel SAR system both the</w:t>
      </w:r>
      <w:r w:rsidR="006E6E51">
        <w:t xml:space="preserve"> transmitted and received </w:t>
      </w:r>
      <w:r w:rsidR="00CB3726">
        <w:t xml:space="preserve">energy from the satellite is either horizontally (H) or vertically (V) polarized.  </w:t>
      </w:r>
      <w:r w:rsidR="003A097C">
        <w:t xml:space="preserve">In </w:t>
      </w:r>
      <w:r w:rsidR="005239A9">
        <w:t>dual channel</w:t>
      </w:r>
      <w:r w:rsidR="00342D6E">
        <w:t xml:space="preserve"> </w:t>
      </w:r>
      <w:r w:rsidR="00B03130" w:rsidRPr="00B82CA3">
        <w:t>SAR system</w:t>
      </w:r>
      <w:r w:rsidR="00CB3726">
        <w:t>s</w:t>
      </w:r>
      <w:r w:rsidR="00627BE5">
        <w:t xml:space="preserve"> the signal can be both co-polarized (transmitted and received energy as HH or VV) and cross-polarized (transmitted and received as HV or VH)</w:t>
      </w:r>
      <w:r w:rsidR="00B03130" w:rsidRPr="00B82CA3">
        <w:t>.</w:t>
      </w:r>
      <w:r w:rsidR="00BF49FC">
        <w:t xml:space="preserve">  </w:t>
      </w:r>
      <w:r w:rsidR="003A097C">
        <w:t>With the advancement</w:t>
      </w:r>
      <w:r w:rsidR="00BF49FC" w:rsidRPr="00B82CA3">
        <w:t xml:space="preserve"> of fully </w:t>
      </w:r>
      <w:r w:rsidR="00BF49FC">
        <w:t>polarimetric</w:t>
      </w:r>
      <w:r w:rsidR="00BF49FC" w:rsidRPr="00B82CA3">
        <w:t xml:space="preserve"> satellite systems</w:t>
      </w:r>
      <w:r w:rsidR="00BF49FC">
        <w:t xml:space="preserve"> such as RADARSAT-2</w:t>
      </w:r>
      <w:r w:rsidR="003A097C">
        <w:t xml:space="preserve"> the satellite can transmit and receive energy in all fo</w:t>
      </w:r>
      <w:r>
        <w:t>ur planes (HH, VV, HV and VH),</w:t>
      </w:r>
      <w:r w:rsidRPr="00784160">
        <w:t xml:space="preserve"> </w:t>
      </w:r>
      <w:r w:rsidRPr="00B82CA3">
        <w:t>maintaining the phase and allowing for mapping of the different scattering mechanisms within</w:t>
      </w:r>
      <w:r w:rsidR="00B21D1F">
        <w:t xml:space="preserve"> a wetland [49</w:t>
      </w:r>
      <w:r>
        <w:t>], rather tha</w:t>
      </w:r>
      <w:r w:rsidRPr="00B82CA3">
        <w:t>n just the difference bet</w:t>
      </w:r>
      <w:r>
        <w:t>ween low and high backscatter values (Figure 1)</w:t>
      </w:r>
      <w:r w:rsidRPr="00B82CA3">
        <w:t xml:space="preserve">. </w:t>
      </w:r>
      <w:r>
        <w:t xml:space="preserve"> The phase measures the time it takes for the radar signal sent from the satellite to the target on the ground and </w:t>
      </w:r>
      <w:r w:rsidR="0047268E">
        <w:t>then return to the satellite [5</w:t>
      </w:r>
      <w:r w:rsidR="00B21D1F">
        <w:t>0</w:t>
      </w:r>
      <w:r>
        <w:t xml:space="preserve">].  </w:t>
      </w:r>
      <w:r w:rsidR="003A097C">
        <w:t xml:space="preserve">This </w:t>
      </w:r>
      <w:r w:rsidR="00BF49FC">
        <w:t>allows</w:t>
      </w:r>
      <w:r w:rsidR="00BF49FC" w:rsidRPr="00B82CA3">
        <w:t xml:space="preserve"> the user to </w:t>
      </w:r>
      <w:r w:rsidR="00BF49FC">
        <w:t>decompose the SAR</w:t>
      </w:r>
      <w:r w:rsidR="00BF49FC" w:rsidRPr="00B82CA3">
        <w:t xml:space="preserve"> backscatter being returned from the objec</w:t>
      </w:r>
      <w:r w:rsidR="00BF49FC">
        <w:t>ts being sensed into</w:t>
      </w:r>
      <w:r w:rsidR="003A097C">
        <w:t xml:space="preserve"> four common</w:t>
      </w:r>
      <w:r w:rsidR="00BF49FC">
        <w:t xml:space="preserve"> scattering types: </w:t>
      </w:r>
      <w:r w:rsidR="00A36E26">
        <w:t xml:space="preserve">(1) specular scattering (no return to the SAR), which occurs from smoother surfaces such as calm water or bare soil; (2) </w:t>
      </w:r>
      <w:r w:rsidR="00BF49FC">
        <w:t>rough scattering,</w:t>
      </w:r>
      <w:r w:rsidR="00A36E26">
        <w:t xml:space="preserve"> which results when there is a single bounce return to the SAR</w:t>
      </w:r>
      <w:r w:rsidR="00BF49FC">
        <w:t xml:space="preserve"> </w:t>
      </w:r>
      <w:r w:rsidR="00CE7CEF">
        <w:t xml:space="preserve">from surfaces such as small shrubs or rough water; (3) </w:t>
      </w:r>
      <w:r w:rsidR="00BF49FC">
        <w:t>volume scattering</w:t>
      </w:r>
      <w:r w:rsidR="00CE7CEF">
        <w:t xml:space="preserve">, which is when the signal is backscattered in multiple directions and occurs from features such as vegetation canopies; (4) </w:t>
      </w:r>
      <w:r w:rsidR="002F65BE">
        <w:t xml:space="preserve">double-bounce </w:t>
      </w:r>
      <w:r w:rsidR="009D3FAB">
        <w:t xml:space="preserve">or dihedral </w:t>
      </w:r>
      <w:r w:rsidR="002F65BE">
        <w:t>scattering, results when two smooth surfaces create a right angle and the radar signal bounces off both surfaces causes most of the energy to be reflected back to the radar sensor.  This occurs typically occurs when emergent vegetation is surrounded by visible, smooth water</w:t>
      </w:r>
      <w:r w:rsidR="00346D2C">
        <w:t xml:space="preserve"> </w:t>
      </w:r>
      <w:r w:rsidR="00302EEC">
        <w:rPr>
          <w:rFonts w:cs="Times New Roman"/>
        </w:rPr>
        <w:t>[3</w:t>
      </w:r>
      <w:r w:rsidR="002559FA">
        <w:rPr>
          <w:rFonts w:cs="Times New Roman"/>
        </w:rPr>
        <w:t>2, 47, 48</w:t>
      </w:r>
      <w:r w:rsidR="003D7739" w:rsidRPr="009D3FAB">
        <w:rPr>
          <w:rFonts w:cs="Times New Roman"/>
        </w:rPr>
        <w:t>;</w:t>
      </w:r>
      <w:r w:rsidR="00413D19">
        <w:rPr>
          <w:rFonts w:cs="Times New Roman"/>
        </w:rPr>
        <w:t xml:space="preserve"> 49-51]</w:t>
      </w:r>
      <w:r w:rsidR="00BF49FC" w:rsidRPr="009D3FAB">
        <w:rPr>
          <w:rFonts w:cs="Times New Roman"/>
        </w:rPr>
        <w:t>.</w:t>
      </w:r>
      <w:r>
        <w:rPr>
          <w:rFonts w:cs="Times New Roman"/>
        </w:rPr>
        <w:t xml:space="preserve">  </w:t>
      </w:r>
      <w:r>
        <w:t>F</w:t>
      </w:r>
      <w:r w:rsidRPr="00B82CA3">
        <w:t xml:space="preserve">looded </w:t>
      </w:r>
      <w:r>
        <w:t>vegetation can also have a combination of double-bounce</w:t>
      </w:r>
      <w:r w:rsidRPr="00B82CA3">
        <w:t xml:space="preserve"> and volume backscattering</w:t>
      </w:r>
      <w:r w:rsidR="008044C4">
        <w:t xml:space="preserve"> [50-51</w:t>
      </w:r>
      <w:r>
        <w:t>]</w:t>
      </w:r>
      <w:r w:rsidRPr="00B82CA3">
        <w:t xml:space="preserve">.  When fully </w:t>
      </w:r>
      <w:r>
        <w:t>polarimetric</w:t>
      </w:r>
      <w:r w:rsidRPr="00B82CA3">
        <w:t xml:space="preserve"> SAR images are acquired throughout the growing season, the user can </w:t>
      </w:r>
      <w:r>
        <w:t xml:space="preserve">analyze </w:t>
      </w:r>
      <w:r w:rsidRPr="00B82CA3">
        <w:t>the backscatter response from each stage of the hydrol</w:t>
      </w:r>
      <w:r>
        <w:t>ogic and the leaf-on/</w:t>
      </w:r>
      <w:r w:rsidRPr="00B82CA3">
        <w:t xml:space="preserve">leaf-off </w:t>
      </w:r>
      <w:r>
        <w:t xml:space="preserve">cycles, </w:t>
      </w:r>
      <w:r w:rsidRPr="00B82CA3">
        <w:t xml:space="preserve">and thus in turn understand the wet-dry cycle of the wetland. </w:t>
      </w:r>
      <w:r w:rsidR="00CC2BB9">
        <w:br w:type="page"/>
      </w:r>
    </w:p>
    <w:p w14:paraId="6EB458D3" w14:textId="77777777" w:rsidR="00CA3E16" w:rsidRDefault="00CA3E16" w:rsidP="0088452B">
      <w:pPr>
        <w:pStyle w:val="Mdeck6figurecaption"/>
      </w:pPr>
      <w:proofErr w:type="gramStart"/>
      <w:r w:rsidRPr="00CC2BB9">
        <w:lastRenderedPageBreak/>
        <w:t>Figure 1.</w:t>
      </w:r>
      <w:proofErr w:type="gramEnd"/>
      <w:r>
        <w:t xml:space="preserve"> </w:t>
      </w:r>
      <w:proofErr w:type="gramStart"/>
      <w:r>
        <w:t>A comparison of how RADARSAT-1 and RADARSAT-2 transmit and receive radar waves.</w:t>
      </w:r>
      <w:proofErr w:type="gramEnd"/>
      <w:r>
        <w:t xml:space="preserve">  RADARSAT-1 transmits and receives radar waves horizontally to the target on the ground.  RADARSAT-2 can transmit and receive radar waves in both the horizontal and vertical polarizations, thus allowing the calculation of the phase.  </w:t>
      </w:r>
    </w:p>
    <w:p w14:paraId="17C08087" w14:textId="77777777" w:rsidR="00B03130" w:rsidRDefault="00DD76B5" w:rsidP="00CC2BB9">
      <w:pPr>
        <w:pStyle w:val="Mdeck6figurebody"/>
      </w:pPr>
      <w:r>
        <w:rPr>
          <w:noProof/>
          <w:lang w:val="en-CA" w:eastAsia="en-CA" w:bidi="ar-SA"/>
        </w:rPr>
        <w:drawing>
          <wp:inline distT="0" distB="0" distL="0" distR="0" wp14:anchorId="651F116B" wp14:editId="73EC1B8C">
            <wp:extent cx="4953000" cy="26029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53000" cy="2602992"/>
                    </a:xfrm>
                    <a:prstGeom prst="rect">
                      <a:avLst/>
                    </a:prstGeom>
                  </pic:spPr>
                </pic:pic>
              </a:graphicData>
            </a:graphic>
          </wp:inline>
        </w:drawing>
      </w:r>
    </w:p>
    <w:p w14:paraId="4F0F87D8" w14:textId="77777777" w:rsidR="00B03130" w:rsidRPr="00B82CA3" w:rsidRDefault="00B03130" w:rsidP="00CC2BB9">
      <w:pPr>
        <w:pStyle w:val="Mdeck4text"/>
      </w:pPr>
    </w:p>
    <w:p w14:paraId="21DB4A47" w14:textId="48BF5296" w:rsidR="00B03130" w:rsidRDefault="00B03130" w:rsidP="00CC2BB9">
      <w:pPr>
        <w:pStyle w:val="Mdeck4text"/>
        <w:rPr>
          <w:rStyle w:val="apple-converted-space"/>
          <w:color w:val="000000" w:themeColor="text1"/>
          <w:shd w:val="clear" w:color="auto" w:fill="FFFFFF"/>
        </w:rPr>
      </w:pPr>
      <w:r w:rsidRPr="00B82CA3">
        <w:rPr>
          <w:rStyle w:val="apple-converted-space"/>
          <w:shd w:val="clear" w:color="auto" w:fill="FFFFFF"/>
        </w:rPr>
        <w:t>The Canadian RADARSAT-2 satellite</w:t>
      </w:r>
      <w:r>
        <w:rPr>
          <w:rStyle w:val="apple-converted-space"/>
          <w:shd w:val="clear" w:color="auto" w:fill="FFFFFF"/>
        </w:rPr>
        <w:t>,</w:t>
      </w:r>
      <w:r w:rsidRPr="00B82CA3">
        <w:rPr>
          <w:rStyle w:val="apple-converted-space"/>
          <w:shd w:val="clear" w:color="auto" w:fill="FFFFFF"/>
        </w:rPr>
        <w:t xml:space="preserve"> as well as the upcoming RADARSAT constellation Mission (RCM)</w:t>
      </w:r>
      <w:r>
        <w:rPr>
          <w:rStyle w:val="apple-converted-space"/>
          <w:shd w:val="clear" w:color="auto" w:fill="FFFFFF"/>
        </w:rPr>
        <w:t>,</w:t>
      </w:r>
      <w:r w:rsidRPr="00B82CA3">
        <w:rPr>
          <w:rStyle w:val="apple-converted-space"/>
          <w:shd w:val="clear" w:color="auto" w:fill="FFFFFF"/>
        </w:rPr>
        <w:t xml:space="preserve"> offers a wide range of beam modes </w:t>
      </w:r>
      <w:r>
        <w:rPr>
          <w:rStyle w:val="apple-converted-space"/>
          <w:shd w:val="clear" w:color="auto" w:fill="FFFFFF"/>
        </w:rPr>
        <w:t xml:space="preserve">well-suited </w:t>
      </w:r>
      <w:r w:rsidRPr="00B82CA3">
        <w:rPr>
          <w:rStyle w:val="apple-converted-space"/>
          <w:shd w:val="clear" w:color="auto" w:fill="FFFFFF"/>
        </w:rPr>
        <w:t>to monitor wetlands.  The Spotlight beam mode has high spatial resolution, a</w:t>
      </w:r>
      <w:r>
        <w:rPr>
          <w:rStyle w:val="apple-converted-space"/>
          <w:shd w:val="clear" w:color="auto" w:fill="FFFFFF"/>
        </w:rPr>
        <w:t>llowing the user to detect</w:t>
      </w:r>
      <w:r w:rsidRPr="00B82CA3">
        <w:rPr>
          <w:rStyle w:val="apple-converted-space"/>
          <w:shd w:val="clear" w:color="auto" w:fill="FFFFFF"/>
        </w:rPr>
        <w:t xml:space="preserve"> the surface water in small wetlands.  The </w:t>
      </w:r>
      <w:r>
        <w:rPr>
          <w:rStyle w:val="apple-converted-space"/>
          <w:shd w:val="clear" w:color="auto" w:fill="FFFFFF"/>
        </w:rPr>
        <w:t>Polarimetric</w:t>
      </w:r>
      <w:r w:rsidR="00905981">
        <w:rPr>
          <w:rStyle w:val="apple-converted-space"/>
          <w:shd w:val="clear" w:color="auto" w:fill="FFFFFF"/>
        </w:rPr>
        <w:t xml:space="preserve"> beam mode</w:t>
      </w:r>
      <w:r w:rsidRPr="00B82CA3">
        <w:rPr>
          <w:rStyle w:val="apple-converted-space"/>
          <w:shd w:val="clear" w:color="auto" w:fill="FFFFFF"/>
        </w:rPr>
        <w:t xml:space="preserve"> </w:t>
      </w:r>
      <w:r>
        <w:rPr>
          <w:rStyle w:val="apple-converted-space"/>
          <w:shd w:val="clear" w:color="auto" w:fill="FFFFFF"/>
        </w:rPr>
        <w:t>enables the application of Polarimetric decompositions which allow</w:t>
      </w:r>
      <w:r w:rsidR="00A83338">
        <w:rPr>
          <w:rStyle w:val="apple-converted-space"/>
          <w:shd w:val="clear" w:color="auto" w:fill="FFFFFF"/>
        </w:rPr>
        <w:t xml:space="preserve"> the user to decompose the scattering matrix</w:t>
      </w:r>
      <w:r w:rsidRPr="00B82CA3">
        <w:rPr>
          <w:rStyle w:val="apple-converted-space"/>
          <w:shd w:val="clear" w:color="auto" w:fill="FFFFFF"/>
        </w:rPr>
        <w:t xml:space="preserve"> and in turn better detect flooded vegetation and </w:t>
      </w:r>
      <w:r>
        <w:rPr>
          <w:rStyle w:val="apple-converted-space"/>
          <w:shd w:val="clear" w:color="auto" w:fill="FFFFFF"/>
        </w:rPr>
        <w:t xml:space="preserve">to </w:t>
      </w:r>
      <w:r w:rsidRPr="00B82CA3">
        <w:rPr>
          <w:rStyle w:val="apple-converted-space"/>
          <w:shd w:val="clear" w:color="auto" w:fill="FFFFFF"/>
        </w:rPr>
        <w:t>classi</w:t>
      </w:r>
      <w:r w:rsidR="000978F8">
        <w:rPr>
          <w:rStyle w:val="apple-converted-space"/>
          <w:shd w:val="clear" w:color="auto" w:fill="FFFFFF"/>
        </w:rPr>
        <w:t>fy wetlands [35, 49</w:t>
      </w:r>
      <w:r>
        <w:rPr>
          <w:rStyle w:val="apple-converted-space"/>
          <w:shd w:val="clear" w:color="auto" w:fill="FFFFFF"/>
        </w:rPr>
        <w:t>]</w:t>
      </w:r>
      <w:r w:rsidRPr="00B82CA3">
        <w:rPr>
          <w:rStyle w:val="apple-converted-space"/>
          <w:shd w:val="clear" w:color="auto" w:fill="FFFFFF"/>
        </w:rPr>
        <w:t xml:space="preserve">.  RCM, which is anticipated to launch in 2018, will </w:t>
      </w:r>
      <w:r>
        <w:rPr>
          <w:rStyle w:val="apple-converted-space"/>
          <w:shd w:val="clear" w:color="auto" w:fill="FFFFFF"/>
        </w:rPr>
        <w:t xml:space="preserve">have a baseline mission compromising </w:t>
      </w:r>
      <w:r w:rsidRPr="00B82CA3">
        <w:rPr>
          <w:rStyle w:val="apple-converted-space"/>
          <w:shd w:val="clear" w:color="auto" w:fill="FFFFFF"/>
        </w:rPr>
        <w:t xml:space="preserve">3 satellites offering an average daily </w:t>
      </w:r>
      <w:r>
        <w:rPr>
          <w:rStyle w:val="apple-converted-space"/>
          <w:shd w:val="clear" w:color="auto" w:fill="FFFFFF"/>
        </w:rPr>
        <w:t xml:space="preserve">coverage </w:t>
      </w:r>
      <w:r w:rsidRPr="00B82CA3">
        <w:rPr>
          <w:rStyle w:val="apple-converted-space"/>
          <w:shd w:val="clear" w:color="auto" w:fill="FFFFFF"/>
        </w:rPr>
        <w:t>for 95% of the wor</w:t>
      </w:r>
      <w:r w:rsidR="006C3751">
        <w:rPr>
          <w:rStyle w:val="apple-converted-space"/>
          <w:shd w:val="clear" w:color="auto" w:fill="FFFFFF"/>
        </w:rPr>
        <w:t>ld</w:t>
      </w:r>
      <w:r w:rsidR="000978F8">
        <w:rPr>
          <w:rStyle w:val="apple-converted-space"/>
          <w:shd w:val="clear" w:color="auto" w:fill="FFFFFF"/>
        </w:rPr>
        <w:t xml:space="preserve"> [52</w:t>
      </w:r>
      <w:r>
        <w:rPr>
          <w:rStyle w:val="apple-converted-space"/>
          <w:shd w:val="clear" w:color="auto" w:fill="FFFFFF"/>
        </w:rPr>
        <w:t>]</w:t>
      </w:r>
      <w:r w:rsidRPr="00B82CA3">
        <w:rPr>
          <w:rStyle w:val="apple-converted-space"/>
          <w:shd w:val="clear" w:color="auto" w:fill="FFFFFF"/>
        </w:rPr>
        <w:t>.  In addition to the beam modes offered in RADARSAT-2, RCM will have a circular-linear compact polarimetry mode</w:t>
      </w:r>
      <w:r>
        <w:rPr>
          <w:rStyle w:val="apple-converted-space"/>
          <w:shd w:val="clear" w:color="auto" w:fill="FFFFFF"/>
        </w:rPr>
        <w:t xml:space="preserve">, which transmits a circularly polarized </w:t>
      </w:r>
      <w:r w:rsidRPr="002D1E03">
        <w:rPr>
          <w:rStyle w:val="apple-converted-space"/>
          <w:color w:val="000000" w:themeColor="text1"/>
          <w:shd w:val="clear" w:color="auto" w:fill="FFFFFF"/>
        </w:rPr>
        <w:t xml:space="preserve">wave and receives on the linear orthogonal horizontal </w:t>
      </w:r>
      <w:r w:rsidR="00905981">
        <w:rPr>
          <w:rStyle w:val="apple-converted-space"/>
          <w:color w:val="000000" w:themeColor="text1"/>
          <w:shd w:val="clear" w:color="auto" w:fill="FFFFFF"/>
        </w:rPr>
        <w:t>and vertical planes</w:t>
      </w:r>
      <w:r w:rsidR="000978F8">
        <w:rPr>
          <w:rStyle w:val="apple-converted-space"/>
          <w:color w:val="000000" w:themeColor="text1"/>
          <w:shd w:val="clear" w:color="auto" w:fill="FFFFFF"/>
        </w:rPr>
        <w:t xml:space="preserve"> [53</w:t>
      </w:r>
      <w:r>
        <w:rPr>
          <w:rStyle w:val="apple-converted-space"/>
          <w:color w:val="000000" w:themeColor="text1"/>
          <w:shd w:val="clear" w:color="auto" w:fill="FFFFFF"/>
        </w:rPr>
        <w:t>]</w:t>
      </w:r>
      <w:r w:rsidRPr="002D1E03">
        <w:rPr>
          <w:rStyle w:val="apple-converted-space"/>
          <w:color w:val="000000" w:themeColor="text1"/>
          <w:shd w:val="clear" w:color="auto" w:fill="FFFFFF"/>
        </w:rPr>
        <w:t xml:space="preserve">.  RCM </w:t>
      </w:r>
      <w:r w:rsidR="00E77D98">
        <w:rPr>
          <w:rStyle w:val="apple-converted-space"/>
          <w:color w:val="000000" w:themeColor="text1"/>
          <w:shd w:val="clear" w:color="auto" w:fill="FFFFFF"/>
        </w:rPr>
        <w:t>will have</w:t>
      </w:r>
      <w:r w:rsidRPr="002D1E03">
        <w:rPr>
          <w:rStyle w:val="apple-converted-space"/>
          <w:color w:val="000000" w:themeColor="text1"/>
          <w:shd w:val="clear" w:color="auto" w:fill="FFFFFF"/>
        </w:rPr>
        <w:t xml:space="preserve"> a higher revisit time (4 days compared to 24 days)</w:t>
      </w:r>
      <w:r w:rsidR="00E77D98">
        <w:rPr>
          <w:rStyle w:val="apple-converted-space"/>
          <w:color w:val="000000" w:themeColor="text1"/>
          <w:shd w:val="clear" w:color="auto" w:fill="FFFFFF"/>
        </w:rPr>
        <w:t xml:space="preserve"> compared to RADARSAT-2 due to the constellation</w:t>
      </w:r>
      <w:r w:rsidRPr="002D1E03">
        <w:rPr>
          <w:rStyle w:val="apple-converted-space"/>
          <w:color w:val="000000" w:themeColor="text1"/>
          <w:shd w:val="clear" w:color="auto" w:fill="FFFFFF"/>
        </w:rPr>
        <w:t>, and a larger swath-width in some cases (e.</w:t>
      </w:r>
      <w:r w:rsidR="00905981">
        <w:rPr>
          <w:rStyle w:val="apple-converted-space"/>
          <w:color w:val="000000" w:themeColor="text1"/>
          <w:shd w:val="clear" w:color="auto" w:fill="FFFFFF"/>
        </w:rPr>
        <w:t>g. 50x50m resolution images will</w:t>
      </w:r>
      <w:r w:rsidRPr="002D1E03">
        <w:rPr>
          <w:rStyle w:val="apple-converted-space"/>
          <w:color w:val="000000" w:themeColor="text1"/>
          <w:shd w:val="clear" w:color="auto" w:fill="FFFFFF"/>
        </w:rPr>
        <w:t xml:space="preserve"> have a 500 km swath width with RCM compared to 300 km for RAD</w:t>
      </w:r>
      <w:r w:rsidR="00E77D98">
        <w:rPr>
          <w:rStyle w:val="apple-converted-space"/>
          <w:color w:val="000000" w:themeColor="text1"/>
          <w:shd w:val="clear" w:color="auto" w:fill="FFFFFF"/>
        </w:rPr>
        <w:t>A</w:t>
      </w:r>
      <w:r w:rsidRPr="002D1E03">
        <w:rPr>
          <w:rStyle w:val="apple-converted-space"/>
          <w:color w:val="000000" w:themeColor="text1"/>
          <w:shd w:val="clear" w:color="auto" w:fill="FFFFFF"/>
        </w:rPr>
        <w:t>RSAT-2</w:t>
      </w:r>
      <w:r>
        <w:rPr>
          <w:rStyle w:val="apple-converted-space"/>
          <w:color w:val="000000" w:themeColor="text1"/>
          <w:shd w:val="clear" w:color="auto" w:fill="FFFFFF"/>
        </w:rPr>
        <w:t xml:space="preserve"> (Figure 2)</w:t>
      </w:r>
      <w:r w:rsidRPr="002D1E03">
        <w:rPr>
          <w:rStyle w:val="apple-converted-space"/>
          <w:color w:val="000000" w:themeColor="text1"/>
          <w:shd w:val="clear" w:color="auto" w:fill="FFFFFF"/>
        </w:rPr>
        <w:t>.  This makes more frequent monitoring over wider areas possible.   Likewise</w:t>
      </w:r>
      <w:r>
        <w:rPr>
          <w:rStyle w:val="apple-converted-space"/>
          <w:color w:val="000000" w:themeColor="text1"/>
          <w:shd w:val="clear" w:color="auto" w:fill="FFFFFF"/>
        </w:rPr>
        <w:t>,</w:t>
      </w:r>
      <w:r w:rsidRPr="002D1E03">
        <w:rPr>
          <w:rStyle w:val="apple-converted-space"/>
          <w:color w:val="000000" w:themeColor="text1"/>
          <w:shd w:val="clear" w:color="auto" w:fill="FFFFFF"/>
        </w:rPr>
        <w:t xml:space="preserve"> the compact polarimetric mode allows polarimetric information to be acquired over a wider swath. </w:t>
      </w:r>
    </w:p>
    <w:p w14:paraId="74BD5357" w14:textId="77777777" w:rsidR="00CC2BB9" w:rsidRDefault="00CC2BB9">
      <w:pPr>
        <w:spacing w:line="240" w:lineRule="auto"/>
        <w:jc w:val="left"/>
        <w:rPr>
          <w:b/>
          <w:color w:val="000000" w:themeColor="text1"/>
          <w:shd w:val="clear" w:color="auto" w:fill="FFFFFF"/>
        </w:rPr>
      </w:pPr>
      <w:r>
        <w:rPr>
          <w:b/>
          <w:color w:val="000000" w:themeColor="text1"/>
          <w:shd w:val="clear" w:color="auto" w:fill="FFFFFF"/>
        </w:rPr>
        <w:br w:type="page"/>
      </w:r>
    </w:p>
    <w:p w14:paraId="1E3330BC" w14:textId="77777777" w:rsidR="00CA3E16" w:rsidRPr="004C7C02" w:rsidRDefault="00CA3E16" w:rsidP="00CC2BB9">
      <w:pPr>
        <w:pStyle w:val="Mdeck6figurecaption"/>
        <w:rPr>
          <w:color w:val="FF0000"/>
          <w:shd w:val="clear" w:color="auto" w:fill="FFFFFF"/>
        </w:rPr>
      </w:pPr>
      <w:proofErr w:type="gramStart"/>
      <w:r w:rsidRPr="00CC2BB9">
        <w:rPr>
          <w:b/>
          <w:shd w:val="clear" w:color="auto" w:fill="FFFFFF"/>
        </w:rPr>
        <w:lastRenderedPageBreak/>
        <w:t>Figure 2.</w:t>
      </w:r>
      <w:proofErr w:type="gramEnd"/>
      <w:r>
        <w:rPr>
          <w:shd w:val="clear" w:color="auto" w:fill="FFFFFF"/>
        </w:rPr>
        <w:t xml:space="preserve"> </w:t>
      </w:r>
      <w:proofErr w:type="gramStart"/>
      <w:r>
        <w:rPr>
          <w:shd w:val="clear" w:color="auto" w:fill="FFFFFF"/>
        </w:rPr>
        <w:t>A comparison of RADARSAT-2 and RCM swath widths.</w:t>
      </w:r>
      <w:proofErr w:type="gramEnd"/>
      <w:r>
        <w:rPr>
          <w:shd w:val="clear" w:color="auto" w:fill="FFFFFF"/>
        </w:rPr>
        <w:t xml:space="preserve">  These graphics illustrate that a wider swath width will be available for many beam modes on the RCM compared to RADARSAT-2.  </w:t>
      </w:r>
    </w:p>
    <w:p w14:paraId="2CE16727" w14:textId="77777777" w:rsidR="00B03130" w:rsidRDefault="0004149D" w:rsidP="00CC2BB9">
      <w:pPr>
        <w:pStyle w:val="Mdeck6figurebody"/>
        <w:rPr>
          <w:shd w:val="clear" w:color="auto" w:fill="FFFFFF"/>
        </w:rPr>
      </w:pPr>
      <w:r>
        <w:rPr>
          <w:noProof/>
          <w:shd w:val="clear" w:color="auto" w:fill="FFFFFF"/>
          <w:lang w:val="en-CA" w:eastAsia="en-CA" w:bidi="ar-SA"/>
        </w:rPr>
        <w:drawing>
          <wp:inline distT="0" distB="0" distL="0" distR="0" wp14:anchorId="43E9B65B" wp14:editId="78059B7E">
            <wp:extent cx="5513832" cy="63276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13832" cy="6327648"/>
                    </a:xfrm>
                    <a:prstGeom prst="rect">
                      <a:avLst/>
                    </a:prstGeom>
                  </pic:spPr>
                </pic:pic>
              </a:graphicData>
            </a:graphic>
          </wp:inline>
        </w:drawing>
      </w:r>
    </w:p>
    <w:p w14:paraId="5E3F0840" w14:textId="77777777" w:rsidR="00B03130" w:rsidRPr="002D1E03" w:rsidRDefault="00B03130" w:rsidP="00CC2BB9">
      <w:pPr>
        <w:pStyle w:val="Mdeck4text"/>
        <w:rPr>
          <w:shd w:val="clear" w:color="auto" w:fill="FFFFFF"/>
        </w:rPr>
      </w:pPr>
    </w:p>
    <w:p w14:paraId="332C6B39" w14:textId="3D955570" w:rsidR="00B23728" w:rsidRDefault="00B03130" w:rsidP="00CC2BB9">
      <w:pPr>
        <w:pStyle w:val="Mdeck4text"/>
      </w:pPr>
      <w:r>
        <w:t>Many studies have demonstrated SAR’</w:t>
      </w:r>
      <w:r w:rsidR="007313DE">
        <w:t>s uti</w:t>
      </w:r>
      <w:r w:rsidR="00432E17">
        <w:t>lity in mapping wetlands [35, 54</w:t>
      </w:r>
      <w:r w:rsidR="007313DE">
        <w:t>-</w:t>
      </w:r>
      <w:r w:rsidR="00432E17">
        <w:t>59</w:t>
      </w:r>
      <w:r>
        <w:t>]</w:t>
      </w:r>
      <w:r w:rsidRPr="004E70E0">
        <w:t xml:space="preserve">. </w:t>
      </w:r>
      <w:r>
        <w:t>However, there are many different SAR techniques to extract polarimetric parameters as well as severa</w:t>
      </w:r>
      <w:r w:rsidR="00F8609D">
        <w:t>l po</w:t>
      </w:r>
      <w:r w:rsidR="00DF0EB6">
        <w:t>l</w:t>
      </w:r>
      <w:r w:rsidR="00436D6A">
        <w:t>arimetric decompositions [35, 60</w:t>
      </w:r>
      <w:r>
        <w:t xml:space="preserve">].  To date, there is not a well-established SAR methodology to map and monitor wetlands. </w:t>
      </w:r>
      <w:r w:rsidRPr="00B82CA3">
        <w:t xml:space="preserve">The purpose of this paper is the give an overview of some current methodologies being used </w:t>
      </w:r>
      <w:r>
        <w:t xml:space="preserve">to map and monitor two </w:t>
      </w:r>
      <w:r w:rsidRPr="00B82CA3">
        <w:t>aspects of a wetland using RASARSAT-2 data</w:t>
      </w:r>
      <w:r>
        <w:t xml:space="preserve">: surface water and </w:t>
      </w:r>
      <w:r w:rsidRPr="00B82CA3">
        <w:t>flo</w:t>
      </w:r>
      <w:r>
        <w:t>oded vegetation</w:t>
      </w:r>
      <w:r w:rsidRPr="00B82CA3">
        <w:t xml:space="preserve">.  </w:t>
      </w:r>
      <w:r>
        <w:t>Methodolog</w:t>
      </w:r>
      <w:r w:rsidR="000C485A">
        <w:t xml:space="preserve">ies will be described </w:t>
      </w:r>
      <w:r>
        <w:t xml:space="preserve">below.   </w:t>
      </w:r>
      <w:r w:rsidRPr="00B82CA3">
        <w:t>In addition</w:t>
      </w:r>
      <w:r>
        <w:t>,</w:t>
      </w:r>
      <w:r w:rsidRPr="00B82CA3">
        <w:t xml:space="preserve"> the </w:t>
      </w:r>
      <w:r>
        <w:t>Wishart</w:t>
      </w:r>
      <w:r w:rsidRPr="00B82CA3">
        <w:t>-Chernoff Distance te</w:t>
      </w:r>
      <w:r>
        <w:t xml:space="preserve">chnique was used </w:t>
      </w:r>
      <w:r w:rsidRPr="00B82CA3">
        <w:t xml:space="preserve">as a tool </w:t>
      </w:r>
      <w:r>
        <w:t>to flag areas of</w:t>
      </w:r>
      <w:r w:rsidRPr="00B82CA3">
        <w:t xml:space="preserve"> change within a wetland.  </w:t>
      </w:r>
      <w:r>
        <w:t xml:space="preserve">Examples demonstrating these methodologies and their results are presented from case studies from several </w:t>
      </w:r>
      <w:r>
        <w:lastRenderedPageBreak/>
        <w:t xml:space="preserve">locations and are available in the original papers.  </w:t>
      </w:r>
      <w:r w:rsidRPr="00B82CA3">
        <w:t xml:space="preserve">Detailed descriptions of the locations of the field studies are not included </w:t>
      </w:r>
      <w:r>
        <w:t xml:space="preserve">here </w:t>
      </w:r>
      <w:r w:rsidRPr="00B82CA3">
        <w:t>because these methods are applicable in many locations around the world.</w:t>
      </w:r>
      <w:r>
        <w:t xml:space="preserve">  The discussion will outline how the results are useful for wetland monitoring.  </w:t>
      </w:r>
    </w:p>
    <w:p w14:paraId="6B259478" w14:textId="77777777" w:rsidR="00536643" w:rsidRPr="000D7A9E" w:rsidRDefault="00536643" w:rsidP="00CC2BB9">
      <w:pPr>
        <w:pStyle w:val="Mdeck4heading2"/>
        <w:rPr>
          <w:b/>
          <w:i w:val="0"/>
        </w:rPr>
      </w:pPr>
      <w:r w:rsidRPr="000D7A9E">
        <w:rPr>
          <w:b/>
          <w:i w:val="0"/>
        </w:rPr>
        <w:t xml:space="preserve">2.0. Surface Water </w:t>
      </w:r>
    </w:p>
    <w:p w14:paraId="360E5898" w14:textId="5C2E8195" w:rsidR="003C1CA6" w:rsidRPr="00B82CA3" w:rsidRDefault="00536643" w:rsidP="000C485A">
      <w:pPr>
        <w:pStyle w:val="Mdeck4text"/>
        <w:ind w:firstLine="289"/>
      </w:pPr>
      <w:r w:rsidRPr="00B82CA3">
        <w:t xml:space="preserve">Mapping areas of open water is an important component of wetland monitoring.  SAR has been used as a tool to map open water for many purposes in a variety of </w:t>
      </w:r>
      <w:r w:rsidR="00216CFB">
        <w:t>locations [61-65</w:t>
      </w:r>
      <w:r>
        <w:t>]</w:t>
      </w:r>
      <w:r w:rsidRPr="0065130B">
        <w:t xml:space="preserve">.  </w:t>
      </w:r>
      <w:r w:rsidR="00B760C5" w:rsidRPr="00B82CA3">
        <w:t>There are several SAR-based methods to map open water</w:t>
      </w:r>
      <w:r w:rsidR="00231BED">
        <w:t xml:space="preserve"> [44</w:t>
      </w:r>
      <w:r w:rsidR="00B760C5">
        <w:t>]</w:t>
      </w:r>
      <w:r w:rsidR="00B760C5" w:rsidRPr="00B82CA3">
        <w:t>.</w:t>
      </w:r>
      <w:r w:rsidR="00B760C5">
        <w:t xml:space="preserve"> </w:t>
      </w:r>
      <w:r w:rsidR="00CA7F3D">
        <w:t>Visual interpretation can be performed by an experience</w:t>
      </w:r>
      <w:r w:rsidR="000C485A">
        <w:t>d</w:t>
      </w:r>
      <w:r w:rsidR="00CA7F3D">
        <w:t xml:space="preserve"> analyst to manually map areas of water.  However, this can be very time consuming and results can vary between image inter</w:t>
      </w:r>
      <w:r w:rsidR="00231BED">
        <w:t>preters [44</w:t>
      </w:r>
      <w:r w:rsidR="00CA7F3D">
        <w:t xml:space="preserve">]. </w:t>
      </w:r>
      <w:r w:rsidR="00CA7F3D">
        <w:rPr>
          <w:rFonts w:ascii="AdvTT5843c571" w:hAnsi="AdvTT5843c571"/>
          <w:szCs w:val="24"/>
        </w:rPr>
        <w:t>A second</w:t>
      </w:r>
      <w:r w:rsidR="003C1CA6" w:rsidRPr="003C1CA6">
        <w:rPr>
          <w:rFonts w:ascii="AdvTT5843c571" w:hAnsi="AdvTT5843c571"/>
          <w:szCs w:val="24"/>
        </w:rPr>
        <w:t xml:space="preserve"> </w:t>
      </w:r>
      <w:r w:rsidR="003C1CA6" w:rsidRPr="003C1CA6">
        <w:rPr>
          <w:rFonts w:ascii="AdvTT5843c571" w:hAnsi="AdvTT5843c571" w:hint="eastAsia"/>
          <w:szCs w:val="24"/>
        </w:rPr>
        <w:t>approach</w:t>
      </w:r>
      <w:r w:rsidR="003C1CA6" w:rsidRPr="003C1CA6">
        <w:rPr>
          <w:rFonts w:ascii="AdvTT5843c571" w:hAnsi="AdvTT5843c571"/>
          <w:szCs w:val="24"/>
        </w:rPr>
        <w:t xml:space="preserve"> is multi-temporal interferometric SAR coherence </w:t>
      </w:r>
      <w:r w:rsidR="003C1CA6" w:rsidRPr="003C1CA6">
        <w:rPr>
          <w:szCs w:val="24"/>
        </w:rPr>
        <w:t xml:space="preserve">(e.g., </w:t>
      </w:r>
      <w:r w:rsidR="00895A0B">
        <w:rPr>
          <w:szCs w:val="24"/>
        </w:rPr>
        <w:t>[66</w:t>
      </w:r>
      <w:r w:rsidR="00BE2C63">
        <w:rPr>
          <w:szCs w:val="24"/>
        </w:rPr>
        <w:t>]</w:t>
      </w:r>
      <w:r w:rsidR="003C1CA6" w:rsidRPr="003C1CA6">
        <w:rPr>
          <w:rFonts w:ascii="AdvTT5843c571" w:hAnsi="AdvTT5843c571"/>
          <w:szCs w:val="24"/>
        </w:rPr>
        <w:t xml:space="preserve">.  In this method water is separated from land because the scattering </w:t>
      </w:r>
      <w:r w:rsidR="00233386" w:rsidRPr="003C1CA6">
        <w:rPr>
          <w:rFonts w:ascii="AdvTT5843c571" w:hAnsi="AdvTT5843c571"/>
          <w:szCs w:val="24"/>
        </w:rPr>
        <w:t>characteristics of water surfaces are</w:t>
      </w:r>
      <w:r w:rsidR="003C1CA6" w:rsidRPr="003C1CA6">
        <w:rPr>
          <w:rFonts w:ascii="AdvTT5843c571" w:hAnsi="AdvTT5843c571"/>
          <w:szCs w:val="24"/>
        </w:rPr>
        <w:t xml:space="preserve"> constantly changing from waves, resulting in low coherence </w:t>
      </w:r>
      <w:r w:rsidR="00895A0B">
        <w:rPr>
          <w:rFonts w:ascii="AdvTT5843c571" w:hAnsi="AdvTT5843c571"/>
          <w:szCs w:val="24"/>
        </w:rPr>
        <w:t>[67</w:t>
      </w:r>
      <w:r w:rsidR="00F173BB">
        <w:rPr>
          <w:rFonts w:ascii="AdvTT5843c571" w:hAnsi="AdvTT5843c571"/>
          <w:szCs w:val="24"/>
        </w:rPr>
        <w:t>]</w:t>
      </w:r>
      <w:r w:rsidR="003C1CA6" w:rsidRPr="003C1CA6">
        <w:rPr>
          <w:rFonts w:ascii="AdvTT5843c571" w:hAnsi="AdvTT5843c571"/>
          <w:szCs w:val="24"/>
        </w:rPr>
        <w:t xml:space="preserve">.  This technique is dependent on having high temporal coherence on the surrounding land cover, which can be difficult to achieve due to snow, rain or wind changing the dielectric properties </w:t>
      </w:r>
      <w:r w:rsidR="00E81B4A">
        <w:rPr>
          <w:rFonts w:ascii="AdvTT5843c571" w:hAnsi="AdvTT5843c571"/>
          <w:szCs w:val="24"/>
        </w:rPr>
        <w:t>[68</w:t>
      </w:r>
      <w:r w:rsidR="00A74ECD">
        <w:rPr>
          <w:rFonts w:ascii="AdvTT5843c571" w:hAnsi="AdvTT5843c571"/>
          <w:szCs w:val="24"/>
        </w:rPr>
        <w:t>]</w:t>
      </w:r>
      <w:r w:rsidR="00CA7F3D">
        <w:rPr>
          <w:rFonts w:ascii="AdvTT5843c571" w:hAnsi="AdvTT5843c571"/>
          <w:szCs w:val="24"/>
        </w:rPr>
        <w:t>.  A third method</w:t>
      </w:r>
      <w:r w:rsidR="003C1CA6" w:rsidRPr="003C1CA6">
        <w:rPr>
          <w:rFonts w:ascii="AdvTT5843c571" w:hAnsi="AdvTT5843c571"/>
          <w:szCs w:val="24"/>
        </w:rPr>
        <w:t xml:space="preserve"> to map surface water is active contour models </w:t>
      </w:r>
      <w:r w:rsidR="003C1CA6" w:rsidRPr="003C1CA6">
        <w:rPr>
          <w:szCs w:val="24"/>
        </w:rPr>
        <w:t xml:space="preserve">(e.g., </w:t>
      </w:r>
      <w:r w:rsidR="00704B4B">
        <w:rPr>
          <w:szCs w:val="24"/>
        </w:rPr>
        <w:t>[61, 69</w:t>
      </w:r>
      <w:r w:rsidR="004D6BFA">
        <w:rPr>
          <w:szCs w:val="24"/>
        </w:rPr>
        <w:t>]</w:t>
      </w:r>
      <w:r w:rsidR="003C1CA6" w:rsidRPr="003C1CA6">
        <w:rPr>
          <w:szCs w:val="24"/>
        </w:rPr>
        <w:t>, which uses local tone and texture values to delineate features.  Results have been promising, but there was con</w:t>
      </w:r>
      <w:r w:rsidR="000C485A">
        <w:rPr>
          <w:szCs w:val="24"/>
        </w:rPr>
        <w:t>fusion between open water and non-</w:t>
      </w:r>
      <w:r w:rsidR="003C1CA6" w:rsidRPr="003C1CA6">
        <w:rPr>
          <w:szCs w:val="24"/>
        </w:rPr>
        <w:t xml:space="preserve">flooded vegetation </w:t>
      </w:r>
      <w:r w:rsidR="009A6C3A">
        <w:rPr>
          <w:szCs w:val="24"/>
        </w:rPr>
        <w:t>[</w:t>
      </w:r>
      <w:r w:rsidR="00D01FF7">
        <w:rPr>
          <w:color w:val="auto"/>
          <w:szCs w:val="24"/>
        </w:rPr>
        <w:t>61</w:t>
      </w:r>
      <w:r w:rsidR="009A6C3A">
        <w:rPr>
          <w:szCs w:val="24"/>
        </w:rPr>
        <w:t>]</w:t>
      </w:r>
      <w:r w:rsidR="003C1CA6" w:rsidRPr="003C1CA6">
        <w:rPr>
          <w:szCs w:val="24"/>
        </w:rPr>
        <w:t xml:space="preserve">.  </w:t>
      </w:r>
      <w:r w:rsidR="00C00AAB">
        <w:rPr>
          <w:szCs w:val="24"/>
        </w:rPr>
        <w:t>A texture-based method has also been developed for water mapping, in which textural variation</w:t>
      </w:r>
      <w:r w:rsidR="009A6C3A">
        <w:rPr>
          <w:szCs w:val="24"/>
        </w:rPr>
        <w:t xml:space="preserve"> based on statistics is used [44</w:t>
      </w:r>
      <w:r w:rsidR="00C00AAB">
        <w:rPr>
          <w:szCs w:val="24"/>
        </w:rPr>
        <w:t>].  The limitations of this approach is it can be challenging to select the correct window size and best texture measure, and a threshold value is still</w:t>
      </w:r>
      <w:r w:rsidR="009A6C3A">
        <w:rPr>
          <w:szCs w:val="24"/>
        </w:rPr>
        <w:t xml:space="preserve"> necessary to classify water [44</w:t>
      </w:r>
      <w:r w:rsidR="00C00AAB">
        <w:rPr>
          <w:szCs w:val="24"/>
        </w:rPr>
        <w:t xml:space="preserve">].  </w:t>
      </w:r>
      <w:r w:rsidR="00A32E2D">
        <w:rPr>
          <w:szCs w:val="24"/>
        </w:rPr>
        <w:t>To date grey-level threshol</w:t>
      </w:r>
      <w:r w:rsidR="003C1CA6" w:rsidRPr="003C1CA6">
        <w:rPr>
          <w:szCs w:val="24"/>
        </w:rPr>
        <w:t>d</w:t>
      </w:r>
      <w:r w:rsidR="00A32E2D">
        <w:rPr>
          <w:szCs w:val="24"/>
        </w:rPr>
        <w:t>i</w:t>
      </w:r>
      <w:r w:rsidR="003C1CA6" w:rsidRPr="003C1CA6">
        <w:rPr>
          <w:szCs w:val="24"/>
        </w:rPr>
        <w:t xml:space="preserve">ng is the most commonly used approach to map surface water with SAR imagery.  In this method all pixels with a backscatter coefficient lower then the specified threshold in an intensity image are mapped as water </w:t>
      </w:r>
      <w:r w:rsidR="00D01FF7">
        <w:rPr>
          <w:szCs w:val="24"/>
        </w:rPr>
        <w:t>[70-71</w:t>
      </w:r>
      <w:r w:rsidR="00216CFB">
        <w:rPr>
          <w:szCs w:val="24"/>
        </w:rPr>
        <w:t>]</w:t>
      </w:r>
      <w:r w:rsidR="003C1CA6" w:rsidRPr="003C1CA6">
        <w:rPr>
          <w:szCs w:val="24"/>
        </w:rPr>
        <w:t>.  This technique is useful for producing resu</w:t>
      </w:r>
      <w:r w:rsidR="007429BE">
        <w:rPr>
          <w:szCs w:val="24"/>
        </w:rPr>
        <w:t>lt</w:t>
      </w:r>
      <w:r w:rsidR="00054266">
        <w:rPr>
          <w:szCs w:val="24"/>
        </w:rPr>
        <w:t>s quickly and inexpensively, [72</w:t>
      </w:r>
      <w:r w:rsidR="007429BE">
        <w:rPr>
          <w:szCs w:val="24"/>
        </w:rPr>
        <w:t>]</w:t>
      </w:r>
      <w:r w:rsidR="003C1CA6" w:rsidRPr="003C1CA6">
        <w:rPr>
          <w:szCs w:val="24"/>
        </w:rPr>
        <w:t xml:space="preserve">, but is only suitable for calm open water with a specular backscatter response </w:t>
      </w:r>
      <w:r w:rsidR="00054266">
        <w:rPr>
          <w:szCs w:val="24"/>
        </w:rPr>
        <w:t>[73</w:t>
      </w:r>
      <w:r w:rsidR="00AC4457">
        <w:rPr>
          <w:szCs w:val="24"/>
        </w:rPr>
        <w:t>]</w:t>
      </w:r>
      <w:r w:rsidR="003C1CA6" w:rsidRPr="003C1CA6">
        <w:rPr>
          <w:bCs/>
          <w:szCs w:val="24"/>
        </w:rPr>
        <w:t>.</w:t>
      </w:r>
      <w:r w:rsidR="003C1CA6">
        <w:rPr>
          <w:bCs/>
          <w:szCs w:val="24"/>
        </w:rPr>
        <w:t xml:space="preserve">  </w:t>
      </w:r>
      <w:r w:rsidR="003C1CA6">
        <w:t>A</w:t>
      </w:r>
      <w:r w:rsidR="003C1CA6" w:rsidRPr="00B82CA3">
        <w:t xml:space="preserve"> user-selected threshold was chosen as the best method to map surface w</w:t>
      </w:r>
      <w:r w:rsidR="003C1CA6">
        <w:t>ater in this research because it</w:t>
      </w:r>
      <w:r w:rsidR="003C1CA6" w:rsidRPr="00B82CA3">
        <w:t xml:space="preserve"> offers a flexible, </w:t>
      </w:r>
      <w:r w:rsidR="00756D8B">
        <w:t xml:space="preserve">efficient, </w:t>
      </w:r>
      <w:r w:rsidR="003C1CA6" w:rsidRPr="00B82CA3">
        <w:t>user controlled, scene specific approach.</w:t>
      </w:r>
    </w:p>
    <w:p w14:paraId="4C9FD23E" w14:textId="77777777" w:rsidR="003C1CA6" w:rsidRDefault="003C1CA6" w:rsidP="00C00AAB">
      <w:pPr>
        <w:pStyle w:val="Mdeck4text"/>
        <w:ind w:firstLine="0"/>
      </w:pPr>
    </w:p>
    <w:p w14:paraId="242A5266" w14:textId="7DAC4F7B" w:rsidR="008277FA" w:rsidRDefault="00923F62" w:rsidP="00CC2BB9">
      <w:pPr>
        <w:pStyle w:val="Mdeck4heading3"/>
      </w:pPr>
      <w:r>
        <w:rPr>
          <w:lang w:eastAsia="en-US"/>
        </w:rPr>
        <w:t>2.</w:t>
      </w:r>
      <w:r w:rsidR="008277FA">
        <w:rPr>
          <w:lang w:eastAsia="en-US"/>
        </w:rPr>
        <w:t xml:space="preserve">1. </w:t>
      </w:r>
      <w:r>
        <w:rPr>
          <w:lang w:eastAsia="en-US"/>
        </w:rPr>
        <w:t xml:space="preserve">Case Study - </w:t>
      </w:r>
      <w:r w:rsidR="008277FA" w:rsidRPr="008277FA">
        <w:t>Peace Athabasca Delta</w:t>
      </w:r>
    </w:p>
    <w:p w14:paraId="06A7E4A8" w14:textId="77777777" w:rsidR="00536643" w:rsidRDefault="00536643" w:rsidP="00CC2BB9">
      <w:pPr>
        <w:pStyle w:val="Mdeck4text"/>
      </w:pPr>
      <w:r>
        <w:t>Surface water thresholding was applied in t</w:t>
      </w:r>
      <w:r w:rsidRPr="00B82CA3">
        <w:t>he Peace Athabasca Delta</w:t>
      </w:r>
      <w:r>
        <w:t xml:space="preserve"> (PAD)</w:t>
      </w:r>
      <w:r w:rsidRPr="00B82CA3">
        <w:t>,</w:t>
      </w:r>
      <w:r>
        <w:t xml:space="preserve"> which is located in northeastern Alberta.  </w:t>
      </w:r>
      <w:r w:rsidRPr="00B82CA3">
        <w:t xml:space="preserve"> RADARSAT-2 C-band imagery </w:t>
      </w:r>
      <w:r>
        <w:t>between Lake Claire and Lake Athabasca (Figure 3) were acquired during the</w:t>
      </w:r>
      <w:r w:rsidRPr="00B82CA3">
        <w:t xml:space="preserve"> 2012 growing season</w:t>
      </w:r>
      <w:r>
        <w:t xml:space="preserve"> (April</w:t>
      </w:r>
      <w:r w:rsidRPr="00B82CA3">
        <w:t xml:space="preserve"> to October).  </w:t>
      </w:r>
    </w:p>
    <w:p w14:paraId="71FBAD16" w14:textId="77777777" w:rsidR="00CC2BB9" w:rsidRDefault="00CC2BB9">
      <w:pPr>
        <w:spacing w:line="240" w:lineRule="auto"/>
        <w:jc w:val="left"/>
        <w:rPr>
          <w:b/>
        </w:rPr>
      </w:pPr>
      <w:r>
        <w:rPr>
          <w:b/>
        </w:rPr>
        <w:br w:type="page"/>
      </w:r>
    </w:p>
    <w:p w14:paraId="5F2C1DB3" w14:textId="77777777" w:rsidR="008277FA" w:rsidRPr="00F27246" w:rsidRDefault="008277FA" w:rsidP="00CC2BB9">
      <w:pPr>
        <w:pStyle w:val="Mdeck6figurecaption"/>
      </w:pPr>
      <w:proofErr w:type="gramStart"/>
      <w:r w:rsidRPr="00CC2BB9">
        <w:rPr>
          <w:b/>
        </w:rPr>
        <w:lastRenderedPageBreak/>
        <w:t>Figure 3.</w:t>
      </w:r>
      <w:proofErr w:type="gramEnd"/>
      <w:r w:rsidRPr="00F27246">
        <w:rPr>
          <w:b/>
        </w:rPr>
        <w:t xml:space="preserve">  </w:t>
      </w:r>
      <w:r w:rsidRPr="00F27246">
        <w:t>Peace Athabasca Delta. Rada</w:t>
      </w:r>
      <w:r>
        <w:t>r</w:t>
      </w:r>
      <w:r w:rsidRPr="00F27246">
        <w:t>sat-2, U2W2 acquisition footprint for 2012 (red), and cropped radar-derived surface water product (yellow)</w:t>
      </w:r>
    </w:p>
    <w:p w14:paraId="3A7C4DD8" w14:textId="77777777" w:rsidR="008277FA" w:rsidRDefault="008277FA" w:rsidP="00CC2BB9">
      <w:pPr>
        <w:pStyle w:val="Mdeck6figurebody"/>
        <w:rPr>
          <w:u w:val="single"/>
        </w:rPr>
      </w:pPr>
      <w:r w:rsidRPr="008277FA">
        <w:rPr>
          <w:noProof/>
          <w:lang w:val="en-CA" w:eastAsia="en-CA" w:bidi="ar-SA"/>
        </w:rPr>
        <w:drawing>
          <wp:inline distT="0" distB="0" distL="0" distR="0" wp14:anchorId="0A2B3A32" wp14:editId="376448BC">
            <wp:extent cx="6302375" cy="455422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2375" cy="4554220"/>
                    </a:xfrm>
                    <a:prstGeom prst="rect">
                      <a:avLst/>
                    </a:prstGeom>
                  </pic:spPr>
                </pic:pic>
              </a:graphicData>
            </a:graphic>
          </wp:inline>
        </w:drawing>
      </w:r>
    </w:p>
    <w:p w14:paraId="4DC32DEF" w14:textId="33BAB18E" w:rsidR="00536643" w:rsidRPr="008277FA" w:rsidRDefault="00923F62" w:rsidP="00CC2BB9">
      <w:pPr>
        <w:pStyle w:val="Mdeck4heading3"/>
      </w:pPr>
      <w:r>
        <w:rPr>
          <w:lang w:eastAsia="en-US"/>
        </w:rPr>
        <w:t>2</w:t>
      </w:r>
      <w:r w:rsidR="008277FA">
        <w:rPr>
          <w:lang w:eastAsia="en-US"/>
        </w:rPr>
        <w:t xml:space="preserve">.2. </w:t>
      </w:r>
      <w:r w:rsidR="00536643" w:rsidRPr="008277FA">
        <w:t>SAR data acquisition</w:t>
      </w:r>
      <w:r w:rsidR="00450DC6">
        <w:t xml:space="preserve"> and processing</w:t>
      </w:r>
    </w:p>
    <w:p w14:paraId="53C61B31" w14:textId="53D29405" w:rsidR="00536643" w:rsidRDefault="00536643" w:rsidP="00CC2BB9">
      <w:pPr>
        <w:pStyle w:val="Mdeck4text"/>
      </w:pPr>
      <w:r>
        <w:t xml:space="preserve">Two </w:t>
      </w:r>
      <w:r w:rsidRPr="00B82CA3">
        <w:t>Wide Ultra-Fine</w:t>
      </w:r>
      <w:r>
        <w:t xml:space="preserve"> (U2W2) frames were captured every 24 days (Table 1).  </w:t>
      </w:r>
      <w:r w:rsidRPr="00B82CA3">
        <w:t xml:space="preserve">All images were </w:t>
      </w:r>
      <w:r w:rsidR="001F1DD8">
        <w:t xml:space="preserve">read in as </w:t>
      </w:r>
      <w:r>
        <w:t>Single Look Complex (SLC)</w:t>
      </w:r>
      <w:r w:rsidR="001F1DD8">
        <w:t xml:space="preserve"> (ordered as SLC for other applications, but only the magnitude was used for this application)</w:t>
      </w:r>
      <w:r w:rsidRPr="00B82CA3">
        <w:t>, had an incidence angle of 29.5° – 33.0°</w:t>
      </w:r>
      <w:r>
        <w:t xml:space="preserve">, </w:t>
      </w:r>
      <w:r w:rsidRPr="002B161F">
        <w:t xml:space="preserve">a 1.6 * 2.8 m resolution, HH polarization and a swath width of 50 km.   </w:t>
      </w:r>
    </w:p>
    <w:p w14:paraId="720DF9D2" w14:textId="77777777" w:rsidR="00CC2BB9" w:rsidRDefault="00CC2BB9">
      <w:pPr>
        <w:spacing w:line="240" w:lineRule="auto"/>
        <w:jc w:val="left"/>
        <w:rPr>
          <w:b/>
        </w:rPr>
      </w:pPr>
      <w:r>
        <w:rPr>
          <w:b/>
        </w:rPr>
        <w:br w:type="page"/>
      </w:r>
    </w:p>
    <w:p w14:paraId="1D35D105" w14:textId="0E99F973" w:rsidR="00536643" w:rsidRPr="00F27246" w:rsidRDefault="00536643" w:rsidP="00CC2BB9">
      <w:pPr>
        <w:pStyle w:val="Mdeck5tablecaption"/>
      </w:pPr>
      <w:proofErr w:type="gramStart"/>
      <w:r w:rsidRPr="00CC2BB9">
        <w:rPr>
          <w:b/>
        </w:rPr>
        <w:lastRenderedPageBreak/>
        <w:t>Table 1.</w:t>
      </w:r>
      <w:proofErr w:type="gramEnd"/>
      <w:r w:rsidRPr="00F27246">
        <w:t xml:space="preserve"> RADARSAT-2 images acquired over Peace Athabasca Delta (Lake Claire) for 2012</w:t>
      </w:r>
      <w:r>
        <w:t xml:space="preserve">.  </w:t>
      </w:r>
      <w:r>
        <w:rPr>
          <w:szCs w:val="22"/>
        </w:rPr>
        <w:t>Note all RADARSAT-2 images are SLC</w:t>
      </w:r>
      <w:r w:rsidR="00CD5025">
        <w:rPr>
          <w:szCs w:val="22"/>
        </w:rPr>
        <w:t xml:space="preserve"> (magnitude only used to extract surface water)</w:t>
      </w:r>
      <w:r>
        <w:rPr>
          <w:szCs w:val="22"/>
        </w:rPr>
        <w:t xml:space="preserve">, have an </w:t>
      </w:r>
      <w:r w:rsidRPr="00B82CA3">
        <w:t>incidence angle of 29.5° – 33.0°</w:t>
      </w:r>
      <w:r>
        <w:t xml:space="preserve">, </w:t>
      </w:r>
      <w:r w:rsidRPr="002B161F">
        <w:t>a 1.6 * 2.8 m resolution, HH polarization and a swath width of 50 km</w:t>
      </w:r>
      <w:r>
        <w:t>.</w:t>
      </w:r>
    </w:p>
    <w:tbl>
      <w:tblPr>
        <w:tblStyle w:val="TableGrid"/>
        <w:tblW w:w="0" w:type="auto"/>
        <w:tblLook w:val="04A0" w:firstRow="1" w:lastRow="0" w:firstColumn="1" w:lastColumn="0" w:noHBand="0" w:noVBand="1"/>
      </w:tblPr>
      <w:tblGrid>
        <w:gridCol w:w="2952"/>
        <w:gridCol w:w="2952"/>
        <w:gridCol w:w="2952"/>
      </w:tblGrid>
      <w:tr w:rsidR="00536643" w:rsidRPr="00F27246" w14:paraId="1735848D" w14:textId="77777777" w:rsidTr="006E4228">
        <w:tc>
          <w:tcPr>
            <w:tcW w:w="2952" w:type="dxa"/>
          </w:tcPr>
          <w:p w14:paraId="34A07DAA"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Spring 2012</w:t>
            </w:r>
          </w:p>
        </w:tc>
        <w:tc>
          <w:tcPr>
            <w:tcW w:w="2952" w:type="dxa"/>
          </w:tcPr>
          <w:p w14:paraId="0C01BC3A"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Summer 2012</w:t>
            </w:r>
          </w:p>
        </w:tc>
        <w:tc>
          <w:tcPr>
            <w:tcW w:w="2952" w:type="dxa"/>
          </w:tcPr>
          <w:p w14:paraId="399EABE7"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Fall 2012</w:t>
            </w:r>
          </w:p>
        </w:tc>
      </w:tr>
      <w:tr w:rsidR="00536643" w:rsidRPr="00F27246" w14:paraId="4155C228" w14:textId="77777777" w:rsidTr="006E4228">
        <w:tc>
          <w:tcPr>
            <w:tcW w:w="2952" w:type="dxa"/>
          </w:tcPr>
          <w:p w14:paraId="7B2AE192"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April 28</w:t>
            </w:r>
          </w:p>
        </w:tc>
        <w:tc>
          <w:tcPr>
            <w:tcW w:w="2952" w:type="dxa"/>
          </w:tcPr>
          <w:p w14:paraId="371CA1C4"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June 15</w:t>
            </w:r>
          </w:p>
        </w:tc>
        <w:tc>
          <w:tcPr>
            <w:tcW w:w="2952" w:type="dxa"/>
          </w:tcPr>
          <w:p w14:paraId="60769C44"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September 19</w:t>
            </w:r>
          </w:p>
        </w:tc>
      </w:tr>
      <w:tr w:rsidR="00536643" w:rsidRPr="00F27246" w14:paraId="1602A960" w14:textId="77777777" w:rsidTr="006E4228">
        <w:tc>
          <w:tcPr>
            <w:tcW w:w="2952" w:type="dxa"/>
          </w:tcPr>
          <w:p w14:paraId="12065020"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May 22</w:t>
            </w:r>
          </w:p>
        </w:tc>
        <w:tc>
          <w:tcPr>
            <w:tcW w:w="2952" w:type="dxa"/>
          </w:tcPr>
          <w:p w14:paraId="173C9C11"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July 9</w:t>
            </w:r>
          </w:p>
        </w:tc>
        <w:tc>
          <w:tcPr>
            <w:tcW w:w="2952" w:type="dxa"/>
          </w:tcPr>
          <w:p w14:paraId="0B3BF3BF"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October 13</w:t>
            </w:r>
          </w:p>
        </w:tc>
      </w:tr>
      <w:tr w:rsidR="00536643" w:rsidRPr="00F27246" w14:paraId="6289FC81" w14:textId="77777777" w:rsidTr="006E4228">
        <w:tc>
          <w:tcPr>
            <w:tcW w:w="2952" w:type="dxa"/>
          </w:tcPr>
          <w:p w14:paraId="7F288A2F" w14:textId="77777777" w:rsidR="00536643" w:rsidRPr="00F27246" w:rsidRDefault="00536643" w:rsidP="006E4228">
            <w:pPr>
              <w:jc w:val="center"/>
              <w:rPr>
                <w:rFonts w:ascii="Times New Roman" w:hAnsi="Times New Roman" w:cs="Times New Roman"/>
              </w:rPr>
            </w:pPr>
            <w:r>
              <w:rPr>
                <w:rFonts w:ascii="Times New Roman" w:hAnsi="Times New Roman" w:cs="Times New Roman"/>
              </w:rPr>
              <w:t>-</w:t>
            </w:r>
          </w:p>
        </w:tc>
        <w:tc>
          <w:tcPr>
            <w:tcW w:w="2952" w:type="dxa"/>
          </w:tcPr>
          <w:p w14:paraId="514A23C3"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August 2</w:t>
            </w:r>
          </w:p>
        </w:tc>
        <w:tc>
          <w:tcPr>
            <w:tcW w:w="2952" w:type="dxa"/>
          </w:tcPr>
          <w:p w14:paraId="244ABEE4" w14:textId="77777777" w:rsidR="00536643" w:rsidRPr="00F27246" w:rsidRDefault="00536643" w:rsidP="006E4228">
            <w:pPr>
              <w:jc w:val="center"/>
              <w:rPr>
                <w:rFonts w:ascii="Times New Roman" w:hAnsi="Times New Roman" w:cs="Times New Roman"/>
              </w:rPr>
            </w:pPr>
            <w:r>
              <w:rPr>
                <w:rFonts w:ascii="Times New Roman" w:hAnsi="Times New Roman" w:cs="Times New Roman"/>
              </w:rPr>
              <w:t>-</w:t>
            </w:r>
          </w:p>
        </w:tc>
      </w:tr>
      <w:tr w:rsidR="00536643" w:rsidRPr="00F27246" w14:paraId="6B72D090" w14:textId="77777777" w:rsidTr="006E4228">
        <w:tc>
          <w:tcPr>
            <w:tcW w:w="2952" w:type="dxa"/>
          </w:tcPr>
          <w:p w14:paraId="62A8CC3C" w14:textId="77777777" w:rsidR="00536643" w:rsidRPr="00F27246" w:rsidRDefault="00536643" w:rsidP="006E4228">
            <w:pPr>
              <w:jc w:val="center"/>
              <w:rPr>
                <w:rFonts w:ascii="Times New Roman" w:hAnsi="Times New Roman" w:cs="Times New Roman"/>
              </w:rPr>
            </w:pPr>
            <w:r>
              <w:rPr>
                <w:rFonts w:ascii="Times New Roman" w:hAnsi="Times New Roman" w:cs="Times New Roman"/>
              </w:rPr>
              <w:t>-</w:t>
            </w:r>
          </w:p>
        </w:tc>
        <w:tc>
          <w:tcPr>
            <w:tcW w:w="2952" w:type="dxa"/>
          </w:tcPr>
          <w:p w14:paraId="00AFFECE" w14:textId="77777777" w:rsidR="00536643" w:rsidRPr="00F27246" w:rsidRDefault="00536643" w:rsidP="006E4228">
            <w:pPr>
              <w:jc w:val="center"/>
              <w:rPr>
                <w:rFonts w:ascii="Times New Roman" w:hAnsi="Times New Roman" w:cs="Times New Roman"/>
              </w:rPr>
            </w:pPr>
            <w:r w:rsidRPr="00F27246">
              <w:rPr>
                <w:rFonts w:ascii="Times New Roman" w:hAnsi="Times New Roman" w:cs="Times New Roman"/>
              </w:rPr>
              <w:t>August 26</w:t>
            </w:r>
          </w:p>
        </w:tc>
        <w:tc>
          <w:tcPr>
            <w:tcW w:w="2952" w:type="dxa"/>
          </w:tcPr>
          <w:p w14:paraId="7ACED29D" w14:textId="77777777" w:rsidR="00536643" w:rsidRPr="00F27246" w:rsidRDefault="00536643" w:rsidP="006E4228">
            <w:pPr>
              <w:jc w:val="center"/>
              <w:rPr>
                <w:rFonts w:ascii="Times New Roman" w:hAnsi="Times New Roman" w:cs="Times New Roman"/>
              </w:rPr>
            </w:pPr>
            <w:r>
              <w:rPr>
                <w:rFonts w:ascii="Times New Roman" w:hAnsi="Times New Roman" w:cs="Times New Roman"/>
              </w:rPr>
              <w:t>-</w:t>
            </w:r>
          </w:p>
        </w:tc>
      </w:tr>
    </w:tbl>
    <w:p w14:paraId="2EB80F89" w14:textId="77777777" w:rsidR="00536643" w:rsidRDefault="00536643" w:rsidP="00CC2BB9">
      <w:pPr>
        <w:pStyle w:val="Mdeck4text"/>
      </w:pPr>
    </w:p>
    <w:p w14:paraId="6638D1E9" w14:textId="1C603EB1" w:rsidR="00536643" w:rsidRDefault="00536643" w:rsidP="00CC2BB9">
      <w:pPr>
        <w:pStyle w:val="Mdeck4text"/>
        <w:rPr>
          <w:color w:val="FF0000"/>
        </w:rPr>
      </w:pPr>
      <w:r w:rsidRPr="00333D5C">
        <w:rPr>
          <w:color w:val="auto"/>
        </w:rPr>
        <w:t xml:space="preserve">GAMMA SAR remote sensing software </w:t>
      </w:r>
      <w:r w:rsidR="00054266">
        <w:rPr>
          <w:color w:val="auto"/>
        </w:rPr>
        <w:t>[74</w:t>
      </w:r>
      <w:r w:rsidR="00F303A5" w:rsidRPr="00F303A5">
        <w:rPr>
          <w:color w:val="auto"/>
        </w:rPr>
        <w:t>]</w:t>
      </w:r>
      <w:r w:rsidRPr="00F303A5">
        <w:rPr>
          <w:color w:val="auto"/>
        </w:rPr>
        <w:t xml:space="preserve"> </w:t>
      </w:r>
      <w:r w:rsidRPr="00333D5C">
        <w:rPr>
          <w:color w:val="auto"/>
        </w:rPr>
        <w:t xml:space="preserve">was used to </w:t>
      </w:r>
      <w:r>
        <w:t xml:space="preserve">process all RADARSAT-2 imagery.  A multi-temporal approach </w:t>
      </w:r>
      <w:r w:rsidRPr="00BC0BA7">
        <w:t>was applied to the stack of co-registered SAR intensity images</w:t>
      </w:r>
      <w:r w:rsidR="00D265E9">
        <w:t xml:space="preserve"> (Table 1) [3</w:t>
      </w:r>
      <w:r>
        <w:t>2]</w:t>
      </w:r>
      <w:r w:rsidRPr="00BC0BA7">
        <w:t xml:space="preserve">.  </w:t>
      </w:r>
      <w:r w:rsidR="002070FD">
        <w:t xml:space="preserve">Granular, salt and pepper patterns, referred to as speckle occur in SAR images occurs when coherent processing of the backscatter returns from </w:t>
      </w:r>
      <w:r w:rsidR="002070FD" w:rsidRPr="002070FD">
        <w:t>consecutive</w:t>
      </w:r>
      <w:r w:rsidR="002070FD">
        <w:t xml:space="preserve"> radar pulses </w:t>
      </w:r>
      <w:r w:rsidR="00054266">
        <w:t>[75-76</w:t>
      </w:r>
      <w:r w:rsidR="000A1C57">
        <w:t>]</w:t>
      </w:r>
      <w:r w:rsidR="002070FD">
        <w:t xml:space="preserve">. </w:t>
      </w:r>
      <w:r>
        <w:t>A moving weighted function with</w:t>
      </w:r>
      <w:r w:rsidRPr="00BC0BA7">
        <w:t xml:space="preserve"> a filter window size of 5 x 5 was selected to reduce speckle.  </w:t>
      </w:r>
      <w:r>
        <w:t>The result was a filtered intensity image for each image date.</w:t>
      </w:r>
    </w:p>
    <w:p w14:paraId="2CD9BB00" w14:textId="088D9F83" w:rsidR="00536643" w:rsidRPr="00DC47F1" w:rsidRDefault="00536643" w:rsidP="00CC2BB9">
      <w:pPr>
        <w:pStyle w:val="Mdeck4text"/>
      </w:pPr>
      <w:r>
        <w:t>Areas of known surface water were then sampled to determine the range of thresholds (dB) t</w:t>
      </w:r>
      <w:r w:rsidR="0083159A">
        <w:t>hat represented surface water [3</w:t>
      </w:r>
      <w:r>
        <w:t xml:space="preserve">7].  Surface water thresholds in the Peace Athabasca Delta (PAD) 2012 data ranged from </w:t>
      </w:r>
      <w:r w:rsidRPr="00B50C30">
        <w:t>(-10 dB) to (-13dB).</w:t>
      </w:r>
      <w:r w:rsidRPr="00724302">
        <w:rPr>
          <w:rFonts w:ascii="Calibri" w:hAnsi="Calibri" w:cs="Calibri"/>
        </w:rPr>
        <w:t xml:space="preserve">  </w:t>
      </w:r>
      <w:r>
        <w:t xml:space="preserve">The selection of the surface water threshold was scene specific and was affected by </w:t>
      </w:r>
      <w:r w:rsidRPr="003C5CE5">
        <w:t xml:space="preserve">weather </w:t>
      </w:r>
      <w:r>
        <w:t>conditions,</w:t>
      </w:r>
      <w:r w:rsidRPr="003C5CE5">
        <w:t xml:space="preserve"> polarization, and incidence angle, </w:t>
      </w:r>
      <w:r>
        <w:t xml:space="preserve">and therefore different thresholds were applied for each date in order to get the most accurate results.  All images were then orthorectified in GAMMA using </w:t>
      </w:r>
      <w:r w:rsidRPr="00DC47F1">
        <w:t xml:space="preserve">50m </w:t>
      </w:r>
      <w:r>
        <w:t>Canadian Digital Elevation Data (</w:t>
      </w:r>
      <w:r w:rsidRPr="00DC47F1">
        <w:t>CDED</w:t>
      </w:r>
      <w:r>
        <w:t>)</w:t>
      </w:r>
      <w:r w:rsidRPr="00DC47F1">
        <w:t xml:space="preserve"> and a 20m SPOT ortho-image.</w:t>
      </w:r>
    </w:p>
    <w:p w14:paraId="37E7C34C" w14:textId="06954437" w:rsidR="00536643" w:rsidRDefault="00536643" w:rsidP="00CC2BB9">
      <w:pPr>
        <w:pStyle w:val="Mdeck4text"/>
      </w:pPr>
      <w:r>
        <w:t>Post editing was also done on each image to remove errors of commission.  The SAR images were resampled to 20 m and reclassified as surface water (1) and non-surface water (0</w:t>
      </w:r>
      <w:r w:rsidRPr="00D75195">
        <w:t>).  A 20m SPOT Land cov</w:t>
      </w:r>
      <w:r w:rsidR="00D355B3">
        <w:t>er product [</w:t>
      </w:r>
      <w:r w:rsidR="00593D87">
        <w:t>7</w:t>
      </w:r>
      <w:r w:rsidR="000A1517">
        <w:t>7</w:t>
      </w:r>
      <w:r>
        <w:t>] was used to identify areas of barren ground and sand.  A conditional statement was used to reset surface water pixel values with a zero for those areas that overlapped with the barren ground or sand land cover classes to a value of 0.</w:t>
      </w:r>
    </w:p>
    <w:p w14:paraId="513BFB59" w14:textId="4B387748" w:rsidR="00536643" w:rsidRPr="003D00F9" w:rsidRDefault="00923F62" w:rsidP="00CC2BB9">
      <w:pPr>
        <w:pStyle w:val="Mdeck4heading3"/>
      </w:pPr>
      <w:r>
        <w:rPr>
          <w:lang w:eastAsia="en-US"/>
        </w:rPr>
        <w:t>2.</w:t>
      </w:r>
      <w:r w:rsidR="00450DC6">
        <w:rPr>
          <w:lang w:eastAsia="en-US"/>
        </w:rPr>
        <w:t>3</w:t>
      </w:r>
      <w:r w:rsidR="003D00F9">
        <w:rPr>
          <w:lang w:eastAsia="en-US"/>
        </w:rPr>
        <w:t xml:space="preserve">. </w:t>
      </w:r>
      <w:r w:rsidR="00536643" w:rsidRPr="003D00F9">
        <w:t>Results</w:t>
      </w:r>
      <w:r w:rsidR="003D00F9">
        <w:t xml:space="preserve"> and Discussion</w:t>
      </w:r>
    </w:p>
    <w:p w14:paraId="05265CC7" w14:textId="7874918E" w:rsidR="00536643" w:rsidRDefault="00536643" w:rsidP="00CC2BB9">
      <w:pPr>
        <w:pStyle w:val="Mdeck4text"/>
      </w:pPr>
      <w:r>
        <w:t>The results show that temporal filtering and intensity thresholding is an effective method to map surface water for both large and small water bodies.  One advantage of using this approach is that the dynamic changes in the surface water are captured (Figure 4), compared to using static products such as the</w:t>
      </w:r>
      <w:r w:rsidRPr="00610E91">
        <w:t xml:space="preserve"> 20m SPOT lan</w:t>
      </w:r>
      <w:r w:rsidR="00D07D81">
        <w:t>d cover [7</w:t>
      </w:r>
      <w:r w:rsidR="000A1517">
        <w:t>7</w:t>
      </w:r>
      <w:r>
        <w:t>]</w:t>
      </w:r>
      <w:r w:rsidRPr="00610E91">
        <w:t xml:space="preserve"> and the National Topographic Data Base (NTDB) water body layers</w:t>
      </w:r>
      <w:r>
        <w:t xml:space="preserve">.  The net loss or net gain of surface water area from April 28, 2012 to October 13, 2012 (Figure 5) provides a spatial snapshot of the water cycle for a particular year, and highlights what areas had an increase or decrease in water extent.  </w:t>
      </w:r>
    </w:p>
    <w:p w14:paraId="2BC1F0CC" w14:textId="77777777" w:rsidR="00CC2BB9" w:rsidRDefault="00CC2BB9">
      <w:pPr>
        <w:spacing w:line="240" w:lineRule="auto"/>
        <w:jc w:val="left"/>
        <w:rPr>
          <w:b/>
        </w:rPr>
      </w:pPr>
      <w:r>
        <w:rPr>
          <w:b/>
        </w:rPr>
        <w:br w:type="page"/>
      </w:r>
    </w:p>
    <w:p w14:paraId="4A3F85EB" w14:textId="77777777" w:rsidR="003D00F9" w:rsidRPr="00A3368E" w:rsidRDefault="003D00F9" w:rsidP="00CC2BB9">
      <w:pPr>
        <w:pStyle w:val="Mdeck6figurecaption"/>
        <w:rPr>
          <w:b/>
        </w:rPr>
      </w:pPr>
      <w:proofErr w:type="gramStart"/>
      <w:r w:rsidRPr="00CC2BB9">
        <w:rPr>
          <w:b/>
        </w:rPr>
        <w:lastRenderedPageBreak/>
        <w:t>Figure 4.</w:t>
      </w:r>
      <w:proofErr w:type="gramEnd"/>
      <w:r w:rsidRPr="00A3368E">
        <w:rPr>
          <w:b/>
        </w:rPr>
        <w:t xml:space="preserve">  </w:t>
      </w:r>
      <w:r w:rsidRPr="00A3368E">
        <w:t xml:space="preserve">Radar-derived surface water maps from April to August 2012.  These images capture the dynamic changes in surface water </w:t>
      </w:r>
      <w:r>
        <w:t xml:space="preserve">extent </w:t>
      </w:r>
      <w:r w:rsidRPr="00A3368E">
        <w:t xml:space="preserve">throughout the </w:t>
      </w:r>
      <w:r>
        <w:t>ice off period.</w:t>
      </w:r>
    </w:p>
    <w:p w14:paraId="020170FA" w14:textId="77777777" w:rsidR="003D00F9" w:rsidRDefault="003D00F9" w:rsidP="00CC2BB9">
      <w:pPr>
        <w:pStyle w:val="Mdeck6figurebody"/>
      </w:pPr>
      <w:r>
        <w:rPr>
          <w:noProof/>
          <w:lang w:val="en-CA" w:eastAsia="en-CA" w:bidi="ar-SA"/>
        </w:rPr>
        <w:drawing>
          <wp:inline distT="0" distB="0" distL="0" distR="0" wp14:anchorId="1D473375" wp14:editId="4F8DDD34">
            <wp:extent cx="5602224" cy="685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2224" cy="6858000"/>
                    </a:xfrm>
                    <a:prstGeom prst="rect">
                      <a:avLst/>
                    </a:prstGeom>
                  </pic:spPr>
                </pic:pic>
              </a:graphicData>
            </a:graphic>
          </wp:inline>
        </w:drawing>
      </w:r>
    </w:p>
    <w:p w14:paraId="0C57C9D1" w14:textId="77777777" w:rsidR="00CC2BB9" w:rsidRDefault="00CC2BB9">
      <w:pPr>
        <w:spacing w:line="240" w:lineRule="auto"/>
        <w:jc w:val="left"/>
      </w:pPr>
      <w:r>
        <w:br w:type="page"/>
      </w:r>
    </w:p>
    <w:p w14:paraId="1EE603BD" w14:textId="77777777" w:rsidR="003D00F9" w:rsidRDefault="003D00F9" w:rsidP="00CC2BB9">
      <w:pPr>
        <w:pStyle w:val="Mdeck6figurecaption"/>
      </w:pPr>
      <w:proofErr w:type="gramStart"/>
      <w:r w:rsidRPr="00CC2BB9">
        <w:rPr>
          <w:b/>
        </w:rPr>
        <w:lastRenderedPageBreak/>
        <w:t>Figure 5.</w:t>
      </w:r>
      <w:proofErr w:type="gramEnd"/>
      <w:r>
        <w:t xml:space="preserve"> This image shows the location of net gain and net loss of water from April 28, 2012 to October 13, 2012 in the Peace Athabasca Delta.  </w:t>
      </w:r>
    </w:p>
    <w:p w14:paraId="792A2597" w14:textId="77777777" w:rsidR="00536643" w:rsidRDefault="003D00F9" w:rsidP="00CC2BB9">
      <w:pPr>
        <w:pStyle w:val="Mdeck6figurebody"/>
      </w:pPr>
      <w:r>
        <w:rPr>
          <w:noProof/>
          <w:lang w:val="en-CA" w:eastAsia="en-CA" w:bidi="ar-SA"/>
        </w:rPr>
        <w:drawing>
          <wp:inline distT="0" distB="0" distL="0" distR="0" wp14:anchorId="106BFB98" wp14:editId="199FB8AF">
            <wp:extent cx="6302375" cy="4247515"/>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02375" cy="4247515"/>
                    </a:xfrm>
                    <a:prstGeom prst="rect">
                      <a:avLst/>
                    </a:prstGeom>
                  </pic:spPr>
                </pic:pic>
              </a:graphicData>
            </a:graphic>
          </wp:inline>
        </w:drawing>
      </w:r>
    </w:p>
    <w:p w14:paraId="60F10ECC" w14:textId="77777777" w:rsidR="00536643" w:rsidRDefault="00536643" w:rsidP="00CC2BB9">
      <w:pPr>
        <w:pStyle w:val="Mdeck4text"/>
      </w:pPr>
    </w:p>
    <w:p w14:paraId="1AD190C9" w14:textId="6419B43C" w:rsidR="00536643" w:rsidRDefault="00536643" w:rsidP="00CC2BB9">
      <w:pPr>
        <w:pStyle w:val="Mdeck4text"/>
      </w:pPr>
      <w:r>
        <w:t>Grey-level thresholding has been proven to be a simple and effective way to ma</w:t>
      </w:r>
      <w:r w:rsidR="00CF2F8D">
        <w:t>p surface water with SAR data [33, 3</w:t>
      </w:r>
      <w:r>
        <w:t>7].  However, the user must consider beam mode</w:t>
      </w:r>
      <w:r w:rsidR="001D53DC">
        <w:t>, polarization</w:t>
      </w:r>
      <w:r>
        <w:t xml:space="preserve"> and ancillary sources of data for post-editing to obtain an ac</w:t>
      </w:r>
      <w:r w:rsidR="0045287E">
        <w:t>curate result.  The HH polarization</w:t>
      </w:r>
      <w:r>
        <w:t xml:space="preserve"> generally is better able to separate land from water in calm water conditions because</w:t>
      </w:r>
      <w:r w:rsidR="00345380">
        <w:t xml:space="preserve"> open water results in less scattering com</w:t>
      </w:r>
      <w:r w:rsidR="0045287E">
        <w:t xml:space="preserve">pared to the HV or VV </w:t>
      </w:r>
      <w:r w:rsidR="0045287E">
        <w:t>polarization</w:t>
      </w:r>
      <w:r w:rsidR="00AA64CF">
        <w:t>, and is less sensitive to capil</w:t>
      </w:r>
      <w:r w:rsidR="00E23043">
        <w:t>lary waves created from</w:t>
      </w:r>
      <w:r w:rsidR="00AA64CF">
        <w:t xml:space="preserve"> wind </w:t>
      </w:r>
      <w:r w:rsidR="00205C57">
        <w:t>[</w:t>
      </w:r>
      <w:r w:rsidR="00D20171">
        <w:t>78</w:t>
      </w:r>
      <w:r w:rsidR="00205C57">
        <w:t>]</w:t>
      </w:r>
      <w:r w:rsidR="00345380">
        <w:t>.  Therefore the difference in backscatter response between land and water is t</w:t>
      </w:r>
      <w:r w:rsidR="0045287E">
        <w:t xml:space="preserve">he greatest in the HH </w:t>
      </w:r>
      <w:r w:rsidR="0045287E">
        <w:t>polarization</w:t>
      </w:r>
      <w:r w:rsidR="00345380">
        <w:t xml:space="preserve"> </w:t>
      </w:r>
      <w:r w:rsidR="00D20171">
        <w:t>[79-82</w:t>
      </w:r>
      <w:r w:rsidR="001F2A17">
        <w:t>]</w:t>
      </w:r>
      <w:r w:rsidRPr="00B475ED">
        <w:t>.</w:t>
      </w:r>
      <w:r>
        <w:t xml:space="preserve">  In circumstances where high wind or waves are present the HV polarization can better map open water because the backscatter is more inde</w:t>
      </w:r>
      <w:r w:rsidR="00C55B83">
        <w:t>pendent of surface roughness [</w:t>
      </w:r>
      <w:r w:rsidR="00D20171">
        <w:t>83</w:t>
      </w:r>
      <w:r>
        <w:t>]</w:t>
      </w:r>
      <w:r w:rsidR="00E51EEC">
        <w:t>, and largely independent of incidenc</w:t>
      </w:r>
      <w:r w:rsidR="008423C2">
        <w:t>e</w:t>
      </w:r>
      <w:r w:rsidR="00E51EEC">
        <w:t xml:space="preserve"> angle and</w:t>
      </w:r>
      <w:r w:rsidR="008423C2">
        <w:t xml:space="preserve"> wind direction </w:t>
      </w:r>
      <w:r w:rsidR="00476A5D">
        <w:t>[78]</w:t>
      </w:r>
      <w:r w:rsidRPr="002F2E10">
        <w:t>.</w:t>
      </w:r>
      <w:r>
        <w:t xml:space="preserve">  Therefore, when mapping surface water, it is recommended to order the SAR data as dual-polarization, so that the user can selec</w:t>
      </w:r>
      <w:r w:rsidR="0045287E">
        <w:t xml:space="preserve">t the most appropriate </w:t>
      </w:r>
      <w:r w:rsidR="0045287E">
        <w:t>polarization</w:t>
      </w:r>
      <w:r>
        <w:t xml:space="preserve">.  In addition the user must do some post-classification editing to remove errors of omission and commission.  Ancillary sources of information such as a digital elevation layer, ground truth data and </w:t>
      </w:r>
      <w:r w:rsidR="005330E5">
        <w:t xml:space="preserve">a </w:t>
      </w:r>
      <w:r>
        <w:t>land cover mask can aid in the editing.  Ordering the appropriate SAR data and doing post-editing with the appropriate ancillary data will help to ensure accurate surface water mapping.</w:t>
      </w:r>
    </w:p>
    <w:p w14:paraId="5F7F9FEB" w14:textId="77777777" w:rsidR="00476A5D" w:rsidRDefault="00476A5D" w:rsidP="00CC2BB9">
      <w:pPr>
        <w:pStyle w:val="Mdeck4heading2"/>
        <w:rPr>
          <w:b/>
          <w:i w:val="0"/>
        </w:rPr>
      </w:pPr>
    </w:p>
    <w:p w14:paraId="20BB11EC" w14:textId="77777777" w:rsidR="0065708C" w:rsidRDefault="0065708C" w:rsidP="00CC2BB9">
      <w:pPr>
        <w:pStyle w:val="Mdeck4heading2"/>
        <w:rPr>
          <w:b/>
          <w:i w:val="0"/>
        </w:rPr>
      </w:pPr>
    </w:p>
    <w:p w14:paraId="74AC3F57" w14:textId="732A92B5" w:rsidR="00B23728" w:rsidRPr="00923F62" w:rsidRDefault="00923F62" w:rsidP="00CC2BB9">
      <w:pPr>
        <w:pStyle w:val="Mdeck4heading2"/>
        <w:rPr>
          <w:b/>
          <w:i w:val="0"/>
        </w:rPr>
      </w:pPr>
      <w:r>
        <w:rPr>
          <w:b/>
          <w:i w:val="0"/>
        </w:rPr>
        <w:lastRenderedPageBreak/>
        <w:t>3.0</w:t>
      </w:r>
      <w:r w:rsidR="00536643" w:rsidRPr="00923F62">
        <w:rPr>
          <w:b/>
          <w:i w:val="0"/>
        </w:rPr>
        <w:t xml:space="preserve">. </w:t>
      </w:r>
      <w:r w:rsidR="0025711D" w:rsidRPr="00923F62">
        <w:rPr>
          <w:b/>
          <w:i w:val="0"/>
        </w:rPr>
        <w:t>Flooded Vegetation</w:t>
      </w:r>
      <w:r w:rsidR="00B23728" w:rsidRPr="00923F62">
        <w:rPr>
          <w:b/>
          <w:i w:val="0"/>
        </w:rPr>
        <w:t xml:space="preserve"> </w:t>
      </w:r>
    </w:p>
    <w:p w14:paraId="0F06E205" w14:textId="732D1F3A" w:rsidR="0025711D" w:rsidRDefault="0025711D" w:rsidP="00CC2BB9">
      <w:pPr>
        <w:pStyle w:val="Mdeck4text"/>
      </w:pPr>
      <w:r>
        <w:t xml:space="preserve">Flooded vegetation is also an important component of a wetland.  To accurately determine the extent of a wetland both surface water and flooded vegetation need to be mapped.  The long wavelength associated with SAR satellites allows the radar signal to penetrate vegetation canopies, and in turn map areas of flooded vegetation due to </w:t>
      </w:r>
      <w:r w:rsidR="00C10B31">
        <w:t>the double-bounce backscatter [34, 57, 84-86</w:t>
      </w:r>
      <w:r>
        <w:t>]</w:t>
      </w:r>
      <w:r w:rsidRPr="00324F67">
        <w:t>.</w:t>
      </w:r>
      <w:r>
        <w:t xml:space="preserve"> </w:t>
      </w:r>
      <w:r w:rsidR="00D7207A">
        <w:t>However, o</w:t>
      </w:r>
      <w:r w:rsidR="00D7207A">
        <w:t xml:space="preserve">nly P-band penetrates nearly all canopies; L-band penetrates many, and X- </w:t>
      </w:r>
      <w:proofErr w:type="gramStart"/>
      <w:r w:rsidR="00D7207A">
        <w:t>an</w:t>
      </w:r>
      <w:proofErr w:type="gramEnd"/>
      <w:r w:rsidR="00D7207A">
        <w:t xml:space="preserve"> C-band only penetrate to the water if there are openings or if the </w:t>
      </w:r>
      <w:proofErr w:type="spellStart"/>
      <w:r w:rsidR="00D7207A">
        <w:t>overstory</w:t>
      </w:r>
      <w:proofErr w:type="spellEnd"/>
      <w:r w:rsidR="00D7207A">
        <w:t xml:space="preserve"> is dead</w:t>
      </w:r>
      <w:r w:rsidR="00D7207A">
        <w:t>.</w:t>
      </w:r>
      <w:r>
        <w:t xml:space="preserve"> </w:t>
      </w:r>
      <w:r w:rsidR="00E77D98">
        <w:t xml:space="preserve">Single polarization </w:t>
      </w:r>
      <w:r>
        <w:t>SAR satellites</w:t>
      </w:r>
      <w:r w:rsidR="002F4163">
        <w:t xml:space="preserve"> in which only amplitude data</w:t>
      </w:r>
      <w:r w:rsidR="00DB704E">
        <w:t xml:space="preserve"> </w:t>
      </w:r>
      <w:r w:rsidR="00D168DA">
        <w:t xml:space="preserve">(RADARSAT-1) </w:t>
      </w:r>
      <w:r>
        <w:t xml:space="preserve">are </w:t>
      </w:r>
      <w:r w:rsidR="00DB704E">
        <w:t>is</w:t>
      </w:r>
      <w:r w:rsidR="002F4163">
        <w:t xml:space="preserve"> </w:t>
      </w:r>
      <w:r>
        <w:t>not as efficient in mapping flooded vegetation because the radar backscatter cannot be classified i</w:t>
      </w:r>
      <w:r w:rsidR="000D7A9E">
        <w:t xml:space="preserve">nto different types using only </w:t>
      </w:r>
      <w:r>
        <w:t xml:space="preserve">one intensity channel.  However, when polarimetric decompositions are applied using fully polarimetric SAR features like flooded vegetation can </w:t>
      </w:r>
      <w:r w:rsidR="008419DE">
        <w:t>be identified and classified [87</w:t>
      </w:r>
      <w:r>
        <w:t xml:space="preserve">].  Currently there are </w:t>
      </w:r>
      <w:proofErr w:type="gramStart"/>
      <w:r>
        <w:t>many polarimetric decompositions</w:t>
      </w:r>
      <w:proofErr w:type="gramEnd"/>
      <w:r>
        <w:t xml:space="preserve"> available including the Cloude-Pottier, Freeman-Durden, Van Zyl, Touzi and </w:t>
      </w:r>
      <w:r w:rsidRPr="00EE7E86">
        <w:rPr>
          <w:i/>
          <w:iCs/>
        </w:rPr>
        <w:t>m-</w:t>
      </w:r>
      <w:r w:rsidRPr="00EE7E86">
        <w:t xml:space="preserve"> χ</w:t>
      </w:r>
      <w:r w:rsidR="00BD42FE">
        <w:t xml:space="preserve"> methods [87</w:t>
      </w:r>
      <w:r w:rsidR="00346434">
        <w:t>-91</w:t>
      </w:r>
      <w:r>
        <w:t xml:space="preserve">].  </w:t>
      </w:r>
    </w:p>
    <w:p w14:paraId="1619A592" w14:textId="3208675C" w:rsidR="00B23728" w:rsidRDefault="0025711D" w:rsidP="00CC2BB9">
      <w:pPr>
        <w:pStyle w:val="Mdeck4text"/>
      </w:pPr>
      <w:r>
        <w:t>The Freeman-Durden decomposition is a physically based model that estimates the amount of surface, double-bounce and volume scattering from each pixel that contribu</w:t>
      </w:r>
      <w:r w:rsidR="00E14E27">
        <w:t>tes to the total backscatter [89</w:t>
      </w:r>
      <w:r>
        <w:t xml:space="preserve">].  The </w:t>
      </w:r>
      <w:r w:rsidRPr="00EE7E86">
        <w:rPr>
          <w:i/>
          <w:iCs/>
        </w:rPr>
        <w:t>m-</w:t>
      </w:r>
      <w:r w:rsidRPr="00EE7E86">
        <w:t xml:space="preserve"> χ</w:t>
      </w:r>
      <w:r>
        <w:t xml:space="preserve"> decomposition estimates the received Stokes Vector</w:t>
      </w:r>
      <w:r w:rsidR="00406C93">
        <w:t>s</w:t>
      </w:r>
      <w:r>
        <w:t xml:space="preserve"> </w:t>
      </w:r>
      <w:r w:rsidR="00406C93">
        <w:t xml:space="preserve">and converts them to the </w:t>
      </w:r>
      <w:proofErr w:type="spellStart"/>
      <w:r w:rsidR="00406C93">
        <w:t>Poincaré</w:t>
      </w:r>
      <w:proofErr w:type="spellEnd"/>
      <w:r w:rsidR="00406C93">
        <w:t xml:space="preserve"> features</w:t>
      </w:r>
      <w:r w:rsidR="00406C93">
        <w:rPr>
          <w:i/>
          <w:iCs/>
        </w:rPr>
        <w:t xml:space="preserve"> </w:t>
      </w:r>
      <w:r>
        <w:rPr>
          <w:i/>
          <w:iCs/>
        </w:rPr>
        <w:t xml:space="preserve">m </w:t>
      </w:r>
      <w:r w:rsidRPr="00E443E6">
        <w:rPr>
          <w:iCs/>
        </w:rPr>
        <w:t>and</w:t>
      </w:r>
      <w:r w:rsidRPr="00EE7E86">
        <w:t xml:space="preserve"> χ</w:t>
      </w:r>
      <w:r w:rsidR="00797138">
        <w:t xml:space="preserve"> [91</w:t>
      </w:r>
      <w:r>
        <w:t>].  The Freeman-Durden decomposition was chosen because past research has demonstrated its ability for mapping fl</w:t>
      </w:r>
      <w:r w:rsidR="00797138">
        <w:t xml:space="preserve">ooded vegetation and wetlands [37, 87, 89, </w:t>
      </w:r>
      <w:proofErr w:type="gramStart"/>
      <w:r w:rsidR="00797138">
        <w:t>92</w:t>
      </w:r>
      <w:proofErr w:type="gramEnd"/>
      <w:r>
        <w:t xml:space="preserve">] and because it allowed for easy comparison to the </w:t>
      </w:r>
      <w:r w:rsidRPr="00EE7E86">
        <w:rPr>
          <w:i/>
          <w:iCs/>
        </w:rPr>
        <w:t>m-</w:t>
      </w:r>
      <w:r w:rsidRPr="00EE7E86">
        <w:t xml:space="preserve"> χ</w:t>
      </w:r>
      <w:r>
        <w:t xml:space="preserve"> because both methods output a three-channel image with estimates of surface, double-bounce and volume scattering.</w:t>
      </w:r>
      <w:r w:rsidR="005524D0">
        <w:t xml:space="preserve"> Comprehensive descriptions of the Freeman-Durden and </w:t>
      </w:r>
      <w:r w:rsidR="005524D0" w:rsidRPr="00EE7E86">
        <w:rPr>
          <w:i/>
          <w:iCs/>
        </w:rPr>
        <w:t>m-</w:t>
      </w:r>
      <w:r w:rsidR="005524D0" w:rsidRPr="00EE7E86">
        <w:t xml:space="preserve"> χ</w:t>
      </w:r>
      <w:r w:rsidR="005524D0">
        <w:t xml:space="preserve"> decomposition can be found in </w:t>
      </w:r>
      <w:r w:rsidR="00B71537">
        <w:t>[89</w:t>
      </w:r>
      <w:r w:rsidR="00B77AB4">
        <w:t>, 91</w:t>
      </w:r>
      <w:r w:rsidR="00685340">
        <w:t>]</w:t>
      </w:r>
      <w:r w:rsidR="00B71537">
        <w:t>.</w:t>
      </w:r>
      <w:r w:rsidR="00685340">
        <w:t xml:space="preserve"> </w:t>
      </w:r>
    </w:p>
    <w:p w14:paraId="70F19E04" w14:textId="32828DE5" w:rsidR="00B23728" w:rsidRDefault="00923F62" w:rsidP="00CC2BB9">
      <w:pPr>
        <w:pStyle w:val="Mdeck4heading3"/>
        <w:rPr>
          <w:lang w:eastAsia="en-US"/>
        </w:rPr>
      </w:pPr>
      <w:r>
        <w:rPr>
          <w:lang w:eastAsia="en-US"/>
        </w:rPr>
        <w:t>3</w:t>
      </w:r>
      <w:r w:rsidR="00B23728">
        <w:rPr>
          <w:lang w:eastAsia="en-US"/>
        </w:rPr>
        <w:t xml:space="preserve">.1. </w:t>
      </w:r>
      <w:r>
        <w:rPr>
          <w:lang w:eastAsia="en-US"/>
        </w:rPr>
        <w:t xml:space="preserve">Case Study - </w:t>
      </w:r>
      <w:r w:rsidR="003618E6">
        <w:rPr>
          <w:lang w:eastAsia="en-US"/>
        </w:rPr>
        <w:t>Whitewater Lake</w:t>
      </w:r>
    </w:p>
    <w:p w14:paraId="0047E057" w14:textId="392E98F2" w:rsidR="00450DC6" w:rsidRDefault="00450DC6" w:rsidP="00CC2BB9">
      <w:pPr>
        <w:pStyle w:val="Mdeck4text"/>
        <w:rPr>
          <w:rFonts w:eastAsiaTheme="minorEastAsia"/>
          <w:lang w:eastAsia="zh-CN"/>
        </w:rPr>
      </w:pPr>
      <w:r>
        <w:t xml:space="preserve">Whitewater Lake (49°15’05.46 N, 100°12’18.90 W) is located in south-western Manitoba, between Boissevain and Deloriane (Figure 6).  Whitewater Lake is an important landscape </w:t>
      </w:r>
      <w:r w:rsidR="00301A4C">
        <w:t xml:space="preserve">feature </w:t>
      </w:r>
      <w:r>
        <w:t>because it provides habitat for more than 110 species of birds and more than 40 species of other wildlife.  Shallow saline wetland, sedge meadows and mixed-grass prairie are all found within the Whitewater Lake Basin.</w:t>
      </w:r>
    </w:p>
    <w:p w14:paraId="607617D6" w14:textId="722DBEE9" w:rsidR="00CC2BB9" w:rsidRPr="00450DC6" w:rsidRDefault="00923F62" w:rsidP="00CC2BB9">
      <w:pPr>
        <w:pStyle w:val="Mdeck4heading3"/>
      </w:pPr>
      <w:r>
        <w:rPr>
          <w:lang w:eastAsia="en-US"/>
        </w:rPr>
        <w:t>3</w:t>
      </w:r>
      <w:r w:rsidR="00CC2BB9">
        <w:rPr>
          <w:lang w:eastAsia="en-US"/>
        </w:rPr>
        <w:t xml:space="preserve">.2. </w:t>
      </w:r>
      <w:r w:rsidR="00CC2BB9" w:rsidRPr="00450DC6">
        <w:t>Data acquisition and Processing</w:t>
      </w:r>
    </w:p>
    <w:p w14:paraId="255443C6" w14:textId="18AB554E" w:rsidR="000E2AEF" w:rsidRPr="00C95CBE" w:rsidRDefault="00CC2BB9" w:rsidP="00C95CBE">
      <w:pPr>
        <w:pStyle w:val="Mdeck4text"/>
      </w:pPr>
      <w:r>
        <w:t xml:space="preserve">RADARSAT-2 images were acquired in 2010, and 2012-2013 throughout the growing season (Table 2).  All images were Fine Quad-Pol (FQ16) mode with a nominal resolution of 5.2 x 7.6 m and an incident angle of 35.4 – 37.0. </w:t>
      </w:r>
    </w:p>
    <w:p w14:paraId="77AED357" w14:textId="77777777" w:rsidR="00C95CBE" w:rsidRDefault="00C95CBE" w:rsidP="00CC2BB9">
      <w:pPr>
        <w:pStyle w:val="Mdeck5tablecaption"/>
        <w:rPr>
          <w:b/>
        </w:rPr>
      </w:pPr>
    </w:p>
    <w:p w14:paraId="3BA1FBBE" w14:textId="77777777" w:rsidR="00C95CBE" w:rsidRDefault="00C95CBE" w:rsidP="00CC2BB9">
      <w:pPr>
        <w:pStyle w:val="Mdeck5tablecaption"/>
        <w:rPr>
          <w:b/>
        </w:rPr>
      </w:pPr>
    </w:p>
    <w:p w14:paraId="31A8383B" w14:textId="77777777" w:rsidR="00C95CBE" w:rsidRDefault="00C95CBE" w:rsidP="00CC2BB9">
      <w:pPr>
        <w:pStyle w:val="Mdeck5tablecaption"/>
        <w:rPr>
          <w:b/>
        </w:rPr>
      </w:pPr>
    </w:p>
    <w:p w14:paraId="1C39A987" w14:textId="77777777" w:rsidR="00C95CBE" w:rsidRDefault="00C95CBE" w:rsidP="00CC2BB9">
      <w:pPr>
        <w:pStyle w:val="Mdeck5tablecaption"/>
        <w:rPr>
          <w:b/>
        </w:rPr>
      </w:pPr>
    </w:p>
    <w:p w14:paraId="24351459" w14:textId="77777777" w:rsidR="00C95CBE" w:rsidRDefault="00C95CBE" w:rsidP="00CC2BB9">
      <w:pPr>
        <w:pStyle w:val="Mdeck5tablecaption"/>
        <w:rPr>
          <w:b/>
        </w:rPr>
      </w:pPr>
    </w:p>
    <w:p w14:paraId="6A254CF6" w14:textId="77777777" w:rsidR="00C95CBE" w:rsidRDefault="00C95CBE" w:rsidP="00CC2BB9">
      <w:pPr>
        <w:pStyle w:val="Mdeck5tablecaption"/>
        <w:rPr>
          <w:b/>
        </w:rPr>
      </w:pPr>
    </w:p>
    <w:p w14:paraId="3A73FD67" w14:textId="77777777" w:rsidR="00CC2BB9" w:rsidRDefault="00CC2BB9" w:rsidP="00CC2BB9">
      <w:pPr>
        <w:pStyle w:val="Mdeck5tablecaption"/>
      </w:pPr>
      <w:r w:rsidRPr="00CC2BB9">
        <w:rPr>
          <w:b/>
        </w:rPr>
        <w:t>T</w:t>
      </w:r>
      <w:r>
        <w:rPr>
          <w:b/>
        </w:rPr>
        <w:t>able 2</w:t>
      </w:r>
      <w:r>
        <w:t>: RADARSAT-2 images ordered over Whitewater Lake in the spring, summer and fall of 2010, 2012 and 2013.  These images were used to determine if simulated compact polarimetric data can be used to map changes in wetlands within a growing season and between years.  Note all RADARSAT-2 images in this flooded vegetation analysis were FQ16 mode with an incidence angle of 35.4°-37.0° and a nominal resolution of 5.2 * 7.6.</w:t>
      </w:r>
    </w:p>
    <w:tbl>
      <w:tblPr>
        <w:tblStyle w:val="TableGrid"/>
        <w:tblW w:w="0" w:type="auto"/>
        <w:tblLook w:val="04A0" w:firstRow="1" w:lastRow="0" w:firstColumn="1" w:lastColumn="0" w:noHBand="0" w:noVBand="1"/>
      </w:tblPr>
      <w:tblGrid>
        <w:gridCol w:w="2952"/>
        <w:gridCol w:w="2952"/>
        <w:gridCol w:w="2952"/>
      </w:tblGrid>
      <w:tr w:rsidR="00CC2BB9" w14:paraId="37DAEB55" w14:textId="77777777" w:rsidTr="007021F4">
        <w:tc>
          <w:tcPr>
            <w:tcW w:w="2952" w:type="dxa"/>
            <w:tcBorders>
              <w:top w:val="single" w:sz="4" w:space="0" w:color="auto"/>
              <w:left w:val="single" w:sz="4" w:space="0" w:color="auto"/>
              <w:bottom w:val="single" w:sz="4" w:space="0" w:color="auto"/>
              <w:right w:val="single" w:sz="4" w:space="0" w:color="auto"/>
            </w:tcBorders>
            <w:hideMark/>
          </w:tcPr>
          <w:p w14:paraId="0ECD2DFD" w14:textId="77777777" w:rsidR="00CC2BB9" w:rsidRDefault="00CC2BB9" w:rsidP="007021F4">
            <w:pPr>
              <w:contextualSpacing/>
              <w:rPr>
                <w:rFonts w:ascii="Times New Roman" w:eastAsia="Calibri" w:hAnsi="Times New Roman" w:cs="Times New Roman"/>
                <w:b/>
                <w:szCs w:val="22"/>
              </w:rPr>
            </w:pPr>
            <w:r>
              <w:rPr>
                <w:rFonts w:ascii="Times New Roman" w:hAnsi="Times New Roman" w:cs="Times New Roman"/>
                <w:b/>
                <w:szCs w:val="22"/>
              </w:rPr>
              <w:t>2010</w:t>
            </w:r>
          </w:p>
        </w:tc>
        <w:tc>
          <w:tcPr>
            <w:tcW w:w="2952" w:type="dxa"/>
            <w:tcBorders>
              <w:top w:val="single" w:sz="4" w:space="0" w:color="auto"/>
              <w:left w:val="single" w:sz="4" w:space="0" w:color="auto"/>
              <w:bottom w:val="single" w:sz="4" w:space="0" w:color="auto"/>
              <w:right w:val="single" w:sz="4" w:space="0" w:color="auto"/>
            </w:tcBorders>
            <w:hideMark/>
          </w:tcPr>
          <w:p w14:paraId="706A0704" w14:textId="77777777" w:rsidR="00CC2BB9" w:rsidRDefault="00CC2BB9" w:rsidP="007021F4">
            <w:pPr>
              <w:contextualSpacing/>
              <w:rPr>
                <w:rFonts w:ascii="Times New Roman" w:eastAsia="Calibri" w:hAnsi="Times New Roman" w:cs="Times New Roman"/>
                <w:b/>
                <w:szCs w:val="22"/>
              </w:rPr>
            </w:pPr>
            <w:r>
              <w:rPr>
                <w:rFonts w:ascii="Times New Roman" w:hAnsi="Times New Roman" w:cs="Times New Roman"/>
                <w:b/>
                <w:szCs w:val="22"/>
              </w:rPr>
              <w:t>2012</w:t>
            </w:r>
          </w:p>
        </w:tc>
        <w:tc>
          <w:tcPr>
            <w:tcW w:w="2952" w:type="dxa"/>
            <w:tcBorders>
              <w:top w:val="single" w:sz="4" w:space="0" w:color="auto"/>
              <w:left w:val="single" w:sz="4" w:space="0" w:color="auto"/>
              <w:bottom w:val="single" w:sz="4" w:space="0" w:color="auto"/>
              <w:right w:val="single" w:sz="4" w:space="0" w:color="auto"/>
            </w:tcBorders>
            <w:hideMark/>
          </w:tcPr>
          <w:p w14:paraId="2E9C28ED" w14:textId="77777777" w:rsidR="00CC2BB9" w:rsidRDefault="00CC2BB9" w:rsidP="007021F4">
            <w:pPr>
              <w:contextualSpacing/>
              <w:rPr>
                <w:rFonts w:ascii="Times New Roman" w:eastAsia="Calibri" w:hAnsi="Times New Roman" w:cs="Times New Roman"/>
                <w:b/>
                <w:szCs w:val="22"/>
              </w:rPr>
            </w:pPr>
            <w:r>
              <w:rPr>
                <w:rFonts w:ascii="Times New Roman" w:hAnsi="Times New Roman" w:cs="Times New Roman"/>
                <w:b/>
                <w:szCs w:val="22"/>
              </w:rPr>
              <w:t>2013</w:t>
            </w:r>
          </w:p>
        </w:tc>
      </w:tr>
      <w:tr w:rsidR="00CC2BB9" w14:paraId="5FCA2A34" w14:textId="77777777" w:rsidTr="007021F4">
        <w:tc>
          <w:tcPr>
            <w:tcW w:w="2952" w:type="dxa"/>
            <w:tcBorders>
              <w:top w:val="single" w:sz="4" w:space="0" w:color="auto"/>
              <w:left w:val="single" w:sz="4" w:space="0" w:color="auto"/>
              <w:bottom w:val="single" w:sz="4" w:space="0" w:color="auto"/>
              <w:right w:val="single" w:sz="4" w:space="0" w:color="auto"/>
            </w:tcBorders>
            <w:hideMark/>
          </w:tcPr>
          <w:p w14:paraId="6482F08C"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May 6</w:t>
            </w:r>
          </w:p>
        </w:tc>
        <w:tc>
          <w:tcPr>
            <w:tcW w:w="2952" w:type="dxa"/>
            <w:tcBorders>
              <w:top w:val="single" w:sz="4" w:space="0" w:color="auto"/>
              <w:left w:val="single" w:sz="4" w:space="0" w:color="auto"/>
              <w:bottom w:val="single" w:sz="4" w:space="0" w:color="auto"/>
              <w:right w:val="single" w:sz="4" w:space="0" w:color="auto"/>
            </w:tcBorders>
            <w:hideMark/>
          </w:tcPr>
          <w:p w14:paraId="0E530E71"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May 19</w:t>
            </w:r>
          </w:p>
        </w:tc>
        <w:tc>
          <w:tcPr>
            <w:tcW w:w="2952" w:type="dxa"/>
            <w:tcBorders>
              <w:top w:val="single" w:sz="4" w:space="0" w:color="auto"/>
              <w:left w:val="single" w:sz="4" w:space="0" w:color="auto"/>
              <w:bottom w:val="single" w:sz="4" w:space="0" w:color="auto"/>
              <w:right w:val="single" w:sz="4" w:space="0" w:color="auto"/>
            </w:tcBorders>
            <w:hideMark/>
          </w:tcPr>
          <w:p w14:paraId="235DC7E4"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May 14</w:t>
            </w:r>
          </w:p>
        </w:tc>
      </w:tr>
      <w:tr w:rsidR="00CC2BB9" w14:paraId="1B4881CF" w14:textId="77777777" w:rsidTr="007021F4">
        <w:tc>
          <w:tcPr>
            <w:tcW w:w="2952" w:type="dxa"/>
            <w:tcBorders>
              <w:top w:val="single" w:sz="4" w:space="0" w:color="auto"/>
              <w:left w:val="single" w:sz="4" w:space="0" w:color="auto"/>
              <w:bottom w:val="single" w:sz="4" w:space="0" w:color="auto"/>
              <w:right w:val="single" w:sz="4" w:space="0" w:color="auto"/>
            </w:tcBorders>
            <w:hideMark/>
          </w:tcPr>
          <w:p w14:paraId="69C1E574"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May 30</w:t>
            </w:r>
          </w:p>
        </w:tc>
        <w:tc>
          <w:tcPr>
            <w:tcW w:w="2952" w:type="dxa"/>
            <w:tcBorders>
              <w:top w:val="single" w:sz="4" w:space="0" w:color="auto"/>
              <w:left w:val="single" w:sz="4" w:space="0" w:color="auto"/>
              <w:bottom w:val="single" w:sz="4" w:space="0" w:color="auto"/>
              <w:right w:val="single" w:sz="4" w:space="0" w:color="auto"/>
            </w:tcBorders>
            <w:hideMark/>
          </w:tcPr>
          <w:p w14:paraId="4E8C87CE"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June 12</w:t>
            </w:r>
          </w:p>
        </w:tc>
        <w:tc>
          <w:tcPr>
            <w:tcW w:w="2952" w:type="dxa"/>
            <w:tcBorders>
              <w:top w:val="single" w:sz="4" w:space="0" w:color="auto"/>
              <w:left w:val="single" w:sz="4" w:space="0" w:color="auto"/>
              <w:bottom w:val="single" w:sz="4" w:space="0" w:color="auto"/>
              <w:right w:val="single" w:sz="4" w:space="0" w:color="auto"/>
            </w:tcBorders>
            <w:hideMark/>
          </w:tcPr>
          <w:p w14:paraId="0042BC90"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June 7</w:t>
            </w:r>
          </w:p>
        </w:tc>
      </w:tr>
      <w:tr w:rsidR="00CC2BB9" w14:paraId="6650BF0F" w14:textId="77777777" w:rsidTr="007021F4">
        <w:tc>
          <w:tcPr>
            <w:tcW w:w="2952" w:type="dxa"/>
            <w:tcBorders>
              <w:top w:val="single" w:sz="4" w:space="0" w:color="auto"/>
              <w:left w:val="single" w:sz="4" w:space="0" w:color="auto"/>
              <w:bottom w:val="single" w:sz="4" w:space="0" w:color="auto"/>
              <w:right w:val="single" w:sz="4" w:space="0" w:color="auto"/>
            </w:tcBorders>
            <w:hideMark/>
          </w:tcPr>
          <w:p w14:paraId="47A89D18"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July 17</w:t>
            </w:r>
          </w:p>
        </w:tc>
        <w:tc>
          <w:tcPr>
            <w:tcW w:w="2952" w:type="dxa"/>
            <w:tcBorders>
              <w:top w:val="single" w:sz="4" w:space="0" w:color="auto"/>
              <w:left w:val="single" w:sz="4" w:space="0" w:color="auto"/>
              <w:bottom w:val="single" w:sz="4" w:space="0" w:color="auto"/>
              <w:right w:val="single" w:sz="4" w:space="0" w:color="auto"/>
            </w:tcBorders>
            <w:hideMark/>
          </w:tcPr>
          <w:p w14:paraId="2A9F811B"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July 6</w:t>
            </w:r>
          </w:p>
        </w:tc>
        <w:tc>
          <w:tcPr>
            <w:tcW w:w="2952" w:type="dxa"/>
            <w:tcBorders>
              <w:top w:val="single" w:sz="4" w:space="0" w:color="auto"/>
              <w:left w:val="single" w:sz="4" w:space="0" w:color="auto"/>
              <w:bottom w:val="single" w:sz="4" w:space="0" w:color="auto"/>
              <w:right w:val="single" w:sz="4" w:space="0" w:color="auto"/>
            </w:tcBorders>
            <w:hideMark/>
          </w:tcPr>
          <w:p w14:paraId="4428A50D"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July 1</w:t>
            </w:r>
          </w:p>
        </w:tc>
      </w:tr>
      <w:tr w:rsidR="00CC2BB9" w14:paraId="2314D4A4" w14:textId="77777777" w:rsidTr="007021F4">
        <w:tc>
          <w:tcPr>
            <w:tcW w:w="2952" w:type="dxa"/>
            <w:tcBorders>
              <w:top w:val="single" w:sz="4" w:space="0" w:color="auto"/>
              <w:left w:val="single" w:sz="4" w:space="0" w:color="auto"/>
              <w:bottom w:val="single" w:sz="4" w:space="0" w:color="auto"/>
              <w:right w:val="single" w:sz="4" w:space="0" w:color="auto"/>
            </w:tcBorders>
            <w:hideMark/>
          </w:tcPr>
          <w:p w14:paraId="42BE8C66"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September 3</w:t>
            </w:r>
          </w:p>
        </w:tc>
        <w:tc>
          <w:tcPr>
            <w:tcW w:w="2952" w:type="dxa"/>
            <w:tcBorders>
              <w:top w:val="single" w:sz="4" w:space="0" w:color="auto"/>
              <w:left w:val="single" w:sz="4" w:space="0" w:color="auto"/>
              <w:bottom w:val="single" w:sz="4" w:space="0" w:color="auto"/>
              <w:right w:val="single" w:sz="4" w:space="0" w:color="auto"/>
            </w:tcBorders>
            <w:hideMark/>
          </w:tcPr>
          <w:p w14:paraId="231CF8C0"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September 16</w:t>
            </w:r>
          </w:p>
        </w:tc>
        <w:tc>
          <w:tcPr>
            <w:tcW w:w="2952" w:type="dxa"/>
            <w:tcBorders>
              <w:top w:val="single" w:sz="4" w:space="0" w:color="auto"/>
              <w:left w:val="single" w:sz="4" w:space="0" w:color="auto"/>
              <w:bottom w:val="single" w:sz="4" w:space="0" w:color="auto"/>
              <w:right w:val="single" w:sz="4" w:space="0" w:color="auto"/>
            </w:tcBorders>
            <w:hideMark/>
          </w:tcPr>
          <w:p w14:paraId="297FB378"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August 18</w:t>
            </w:r>
          </w:p>
        </w:tc>
      </w:tr>
      <w:tr w:rsidR="00CC2BB9" w14:paraId="25184FD1" w14:textId="77777777" w:rsidTr="007021F4">
        <w:tc>
          <w:tcPr>
            <w:tcW w:w="2952" w:type="dxa"/>
            <w:tcBorders>
              <w:top w:val="single" w:sz="4" w:space="0" w:color="auto"/>
              <w:left w:val="single" w:sz="4" w:space="0" w:color="auto"/>
              <w:bottom w:val="single" w:sz="4" w:space="0" w:color="auto"/>
              <w:right w:val="single" w:sz="4" w:space="0" w:color="auto"/>
            </w:tcBorders>
            <w:hideMark/>
          </w:tcPr>
          <w:p w14:paraId="712E6D71"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October 21</w:t>
            </w:r>
          </w:p>
        </w:tc>
        <w:tc>
          <w:tcPr>
            <w:tcW w:w="2952" w:type="dxa"/>
            <w:tcBorders>
              <w:top w:val="single" w:sz="4" w:space="0" w:color="auto"/>
              <w:left w:val="single" w:sz="4" w:space="0" w:color="auto"/>
              <w:bottom w:val="single" w:sz="4" w:space="0" w:color="auto"/>
              <w:right w:val="single" w:sz="4" w:space="0" w:color="auto"/>
            </w:tcBorders>
            <w:hideMark/>
          </w:tcPr>
          <w:p w14:paraId="1D298E66"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October 10</w:t>
            </w:r>
          </w:p>
        </w:tc>
        <w:tc>
          <w:tcPr>
            <w:tcW w:w="2952" w:type="dxa"/>
            <w:tcBorders>
              <w:top w:val="single" w:sz="4" w:space="0" w:color="auto"/>
              <w:left w:val="single" w:sz="4" w:space="0" w:color="auto"/>
              <w:bottom w:val="single" w:sz="4" w:space="0" w:color="auto"/>
              <w:right w:val="single" w:sz="4" w:space="0" w:color="auto"/>
            </w:tcBorders>
            <w:hideMark/>
          </w:tcPr>
          <w:p w14:paraId="5E48ACC1"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September 11</w:t>
            </w:r>
          </w:p>
        </w:tc>
      </w:tr>
      <w:tr w:rsidR="00CC2BB9" w14:paraId="0E66F62B" w14:textId="77777777" w:rsidTr="007021F4">
        <w:tc>
          <w:tcPr>
            <w:tcW w:w="2952" w:type="dxa"/>
            <w:tcBorders>
              <w:top w:val="single" w:sz="4" w:space="0" w:color="auto"/>
              <w:left w:val="single" w:sz="4" w:space="0" w:color="auto"/>
              <w:bottom w:val="single" w:sz="4" w:space="0" w:color="auto"/>
              <w:right w:val="single" w:sz="4" w:space="0" w:color="auto"/>
            </w:tcBorders>
          </w:tcPr>
          <w:p w14:paraId="30BAC763" w14:textId="77777777" w:rsidR="00CC2BB9" w:rsidRDefault="00CC2BB9" w:rsidP="007021F4">
            <w:pPr>
              <w:contextualSpacing/>
              <w:rPr>
                <w:rFonts w:ascii="Times New Roman" w:eastAsia="Calibri" w:hAnsi="Times New Roman" w:cs="Times New Roman"/>
                <w:szCs w:val="22"/>
              </w:rPr>
            </w:pPr>
            <w:r>
              <w:rPr>
                <w:rFonts w:ascii="Times New Roman" w:eastAsia="Calibri" w:hAnsi="Times New Roman" w:cs="Times New Roman"/>
                <w:szCs w:val="22"/>
              </w:rPr>
              <w:t>-</w:t>
            </w:r>
          </w:p>
        </w:tc>
        <w:tc>
          <w:tcPr>
            <w:tcW w:w="2952" w:type="dxa"/>
            <w:tcBorders>
              <w:top w:val="single" w:sz="4" w:space="0" w:color="auto"/>
              <w:left w:val="single" w:sz="4" w:space="0" w:color="auto"/>
              <w:bottom w:val="single" w:sz="4" w:space="0" w:color="auto"/>
              <w:right w:val="single" w:sz="4" w:space="0" w:color="auto"/>
            </w:tcBorders>
          </w:tcPr>
          <w:p w14:paraId="087FFF3A" w14:textId="77777777" w:rsidR="00CC2BB9" w:rsidRDefault="00CC2BB9" w:rsidP="007021F4">
            <w:pPr>
              <w:contextualSpacing/>
              <w:rPr>
                <w:rFonts w:ascii="Times New Roman" w:eastAsia="Calibri" w:hAnsi="Times New Roman" w:cs="Times New Roman"/>
                <w:szCs w:val="22"/>
              </w:rPr>
            </w:pPr>
            <w:r>
              <w:rPr>
                <w:rFonts w:ascii="Times New Roman" w:eastAsia="Calibri" w:hAnsi="Times New Roman" w:cs="Times New Roman"/>
                <w:szCs w:val="22"/>
              </w:rPr>
              <w:t>-</w:t>
            </w:r>
          </w:p>
        </w:tc>
        <w:tc>
          <w:tcPr>
            <w:tcW w:w="2952" w:type="dxa"/>
            <w:tcBorders>
              <w:top w:val="single" w:sz="4" w:space="0" w:color="auto"/>
              <w:left w:val="single" w:sz="4" w:space="0" w:color="auto"/>
              <w:bottom w:val="single" w:sz="4" w:space="0" w:color="auto"/>
              <w:right w:val="single" w:sz="4" w:space="0" w:color="auto"/>
            </w:tcBorders>
            <w:hideMark/>
          </w:tcPr>
          <w:p w14:paraId="316F1AE1" w14:textId="77777777" w:rsidR="00CC2BB9" w:rsidRDefault="00CC2BB9" w:rsidP="007021F4">
            <w:pPr>
              <w:contextualSpacing/>
              <w:rPr>
                <w:rFonts w:ascii="Times New Roman" w:eastAsia="Calibri" w:hAnsi="Times New Roman" w:cs="Times New Roman"/>
                <w:szCs w:val="22"/>
              </w:rPr>
            </w:pPr>
            <w:r>
              <w:rPr>
                <w:rFonts w:ascii="Times New Roman" w:hAnsi="Times New Roman" w:cs="Times New Roman"/>
                <w:szCs w:val="22"/>
              </w:rPr>
              <w:t>October 5</w:t>
            </w:r>
          </w:p>
        </w:tc>
      </w:tr>
    </w:tbl>
    <w:p w14:paraId="2A0C5407" w14:textId="77777777" w:rsidR="000E2AEF" w:rsidRDefault="000E2AEF" w:rsidP="000E2AEF">
      <w:pPr>
        <w:spacing w:line="240" w:lineRule="auto"/>
        <w:jc w:val="left"/>
        <w:rPr>
          <w:b/>
        </w:rPr>
      </w:pPr>
    </w:p>
    <w:p w14:paraId="268A95A6" w14:textId="21E9698D" w:rsidR="00450DC6" w:rsidRPr="000E2AEF" w:rsidRDefault="00450DC6" w:rsidP="000E2AEF">
      <w:pPr>
        <w:spacing w:line="240" w:lineRule="auto"/>
        <w:ind w:left="709"/>
        <w:jc w:val="left"/>
        <w:rPr>
          <w:rFonts w:cstheme="minorBidi"/>
          <w:b/>
          <w:snapToGrid w:val="0"/>
          <w:lang w:bidi="en-US"/>
        </w:rPr>
      </w:pPr>
      <w:proofErr w:type="gramStart"/>
      <w:r w:rsidRPr="00CC2BB9">
        <w:rPr>
          <w:b/>
        </w:rPr>
        <w:t>Figure 6.</w:t>
      </w:r>
      <w:proofErr w:type="gramEnd"/>
      <w:r>
        <w:t xml:space="preserve"> </w:t>
      </w:r>
      <w:proofErr w:type="gramStart"/>
      <w:r>
        <w:t>Whitewater Lake Manitoba.</w:t>
      </w:r>
      <w:proofErr w:type="gramEnd"/>
      <w:r>
        <w:t xml:space="preserve">  All field data points were collected inside the red square.  </w:t>
      </w:r>
    </w:p>
    <w:p w14:paraId="2D9BD932" w14:textId="77777777" w:rsidR="00450DC6" w:rsidRPr="00AA4EA3" w:rsidRDefault="00450DC6" w:rsidP="00CC2BB9">
      <w:pPr>
        <w:pStyle w:val="Mdeck6figurebody"/>
      </w:pPr>
      <w:r>
        <w:rPr>
          <w:noProof/>
          <w:lang w:val="en-CA" w:eastAsia="en-CA" w:bidi="ar-SA"/>
        </w:rPr>
        <w:drawing>
          <wp:inline distT="0" distB="0" distL="0" distR="0" wp14:anchorId="1F7CC979" wp14:editId="1149EDC4">
            <wp:extent cx="6302375" cy="4871720"/>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2375" cy="4871720"/>
                    </a:xfrm>
                    <a:prstGeom prst="rect">
                      <a:avLst/>
                    </a:prstGeom>
                  </pic:spPr>
                </pic:pic>
              </a:graphicData>
            </a:graphic>
          </wp:inline>
        </w:drawing>
      </w:r>
    </w:p>
    <w:p w14:paraId="4EE82F7A" w14:textId="77777777" w:rsidR="00AA4EA3" w:rsidRDefault="00AA4EA3" w:rsidP="00CC2BB9">
      <w:pPr>
        <w:pStyle w:val="Mdeck4text"/>
      </w:pPr>
    </w:p>
    <w:p w14:paraId="3C722CC5" w14:textId="77777777" w:rsidR="00450DC6" w:rsidRPr="00E63E1B" w:rsidRDefault="00450DC6" w:rsidP="00CC2BB9">
      <w:pPr>
        <w:pStyle w:val="Mdeck4text"/>
      </w:pPr>
      <w:r>
        <w:lastRenderedPageBreak/>
        <w:t xml:space="preserve">Ducks Unlimited Canada (DUC) independently selected 31 field points that had undergone a land cover change either within the same year or between years included in this research.  DUC recorded the land cover type and date from the earlier image, the new land cover type and date from the later image, observational notes and field photos. </w:t>
      </w:r>
    </w:p>
    <w:p w14:paraId="032C460E" w14:textId="2CB8986F" w:rsidR="00450DC6" w:rsidRDefault="00450DC6" w:rsidP="00CC2BB9">
      <w:pPr>
        <w:pStyle w:val="Mdeck4text"/>
      </w:pPr>
      <w:r>
        <w:t xml:space="preserve">All </w:t>
      </w:r>
      <w:proofErr w:type="gramStart"/>
      <w:r>
        <w:t>image</w:t>
      </w:r>
      <w:proofErr w:type="gramEnd"/>
      <w:r>
        <w:t xml:space="preserve"> processing for the Freeman-Durden decomposition products was done using Geomatica 10.3.2.  The processing steps were as follows: a 5 x 5 boxcar filter</w:t>
      </w:r>
      <w:r w:rsidR="00933C1D">
        <w:t xml:space="preserve"> (which uses local averaging to increase the effective number of looks)</w:t>
      </w:r>
      <w:r>
        <w:t xml:space="preserve"> was applied to remove speckle, then the Freeman-Durden decomposition was derived to separate the total power of each pixel into surface, double-bounce and volume scattering.  The output was a three channel image, with each pixel in the images corresponding to the power of each of the three scattering mechanisms.  </w:t>
      </w:r>
    </w:p>
    <w:p w14:paraId="54883B4F" w14:textId="77777777" w:rsidR="00450DC6" w:rsidRDefault="00450DC6" w:rsidP="00CC2BB9">
      <w:pPr>
        <w:pStyle w:val="Mdeck4text"/>
      </w:pPr>
      <w:r>
        <w:t xml:space="preserve">The </w:t>
      </w:r>
      <w:r w:rsidRPr="00EE7E86">
        <w:rPr>
          <w:i/>
          <w:iCs/>
        </w:rPr>
        <w:t>m-</w:t>
      </w:r>
      <w:r w:rsidRPr="00EE7E86">
        <w:t xml:space="preserve"> χ</w:t>
      </w:r>
      <w:r>
        <w:t xml:space="preserve"> decompositions were processed using software to simulate compact polarimetry, which was created at the Canada Centre for Mapping and Earth Observation (CCMEO).  The software ingests fully polarimetric SLC imagery and simulates compact polarimetry data.  A 30 m resolution, -25dB noise floor and a 5 x 5 averaging window were applied because these parameters most closely resemble the parameters of RCM data.  </w:t>
      </w:r>
    </w:p>
    <w:p w14:paraId="095836B2" w14:textId="31570EF1" w:rsidR="00450DC6" w:rsidRDefault="000F31A8" w:rsidP="00CC2BB9">
      <w:pPr>
        <w:pStyle w:val="Mdeck4text"/>
      </w:pPr>
      <w:r>
        <w:t xml:space="preserve">All images were orthorectified after all polarimetric analysis because it is possible that the orthorectification process can </w:t>
      </w:r>
      <w:r w:rsidRPr="000F31A8">
        <w:t>degrade</w:t>
      </w:r>
      <w:r>
        <w:t xml:space="preserve"> the phase information contained within the polarimetric images </w:t>
      </w:r>
      <w:r w:rsidR="00574252">
        <w:t>[92</w:t>
      </w:r>
      <w:r w:rsidR="00AF5229">
        <w:t>]</w:t>
      </w:r>
      <w:r>
        <w:t xml:space="preserve">.  </w:t>
      </w:r>
      <w:r w:rsidR="00450DC6">
        <w:t xml:space="preserve">Both the Freeman-Durden and </w:t>
      </w:r>
      <w:r w:rsidR="00450DC6" w:rsidRPr="00EE7E86">
        <w:rPr>
          <w:i/>
          <w:iCs/>
        </w:rPr>
        <w:t>m-</w:t>
      </w:r>
      <w:r w:rsidR="00450DC6" w:rsidRPr="00EE7E86">
        <w:t xml:space="preserve"> χ</w:t>
      </w:r>
      <w:r w:rsidR="00450DC6">
        <w:t xml:space="preserve"> decompositions were orthorectified using Geomatica’s 10.3.2 Orthoengine.  The rational function option, which uses the ephemeris data provided by MacDonald, Dettwiler and Associates (MDA) for each Radarsat-2 image was applied instead of collecting groun</w:t>
      </w:r>
      <w:r w:rsidR="0014569C">
        <w:t>d control points</w:t>
      </w:r>
      <w:r w:rsidR="00450DC6">
        <w:t xml:space="preserve">. </w:t>
      </w:r>
      <w:r w:rsidR="0014569C">
        <w:t>All images are expected to have an error less than half a meter.</w:t>
      </w:r>
      <w:r w:rsidR="00450DC6">
        <w:t xml:space="preserve"> In addition, a 50 m Canadian Digital Elevation Data (CDED) Digital Elevation Model (DEM), cubic convolution pixel resampling and sigma naught calibration were used in all orthorectifications.  </w:t>
      </w:r>
      <w:r w:rsidR="00172231">
        <w:t xml:space="preserve">Sigma naught is the normalized measure of the backscatter from the feature being sensed, also know </w:t>
      </w:r>
      <w:r w:rsidR="0078360C">
        <w:t>as the backscatter coefficient [</w:t>
      </w:r>
      <w:r w:rsidR="00574252">
        <w:t>93</w:t>
      </w:r>
      <w:r w:rsidR="0078360C">
        <w:t>]</w:t>
      </w:r>
      <w:r w:rsidR="00172231">
        <w:t>.</w:t>
      </w:r>
    </w:p>
    <w:p w14:paraId="183711D9" w14:textId="77777777" w:rsidR="00450DC6" w:rsidRPr="00D65427" w:rsidRDefault="00450DC6" w:rsidP="00CC2BB9">
      <w:pPr>
        <w:pStyle w:val="Mdeck4text"/>
      </w:pPr>
      <w:r>
        <w:t xml:space="preserve">To determine if the Freeman-Durden and </w:t>
      </w:r>
      <w:r w:rsidRPr="00EE7E86">
        <w:rPr>
          <w:i/>
          <w:iCs/>
        </w:rPr>
        <w:t>m-</w:t>
      </w:r>
      <w:r w:rsidRPr="00EE7E86">
        <w:t xml:space="preserve"> χ</w:t>
      </w:r>
      <w:r>
        <w:t xml:space="preserve"> decompositions could be used to accurately map flooded vegetation, the 31 points collected by DUC representing land cover change were overlaid on the decompositions.  A visual analysis was done to verify if the land cover change (for example open water becoming flooded vegetation), observed by DUC was also visible as a change in backscatter on the decompositions, and thus enable a mapping of areas of flooded vegetation.  We ranked the utility of the decompositions to map change between land cover classes using a scale from 1 to 3.  A 3 represented a complete separation between two land cover classes, a 2 moderate separation between land cover classes, and a 1 little separation between the two land covers.  </w:t>
      </w:r>
    </w:p>
    <w:p w14:paraId="13B47ABE" w14:textId="73D06198" w:rsidR="00450DC6" w:rsidRPr="00450DC6" w:rsidRDefault="003A00FB" w:rsidP="00CC2BB9">
      <w:pPr>
        <w:pStyle w:val="Mdeck4heading3"/>
      </w:pPr>
      <w:r>
        <w:rPr>
          <w:lang w:eastAsia="en-US"/>
        </w:rPr>
        <w:t>3</w:t>
      </w:r>
      <w:r w:rsidR="00450DC6">
        <w:rPr>
          <w:lang w:eastAsia="en-US"/>
        </w:rPr>
        <w:t>.</w:t>
      </w:r>
      <w:r w:rsidR="00C36AD5">
        <w:rPr>
          <w:lang w:eastAsia="en-US"/>
        </w:rPr>
        <w:t>3</w:t>
      </w:r>
      <w:r w:rsidR="00450DC6">
        <w:rPr>
          <w:lang w:eastAsia="en-US"/>
        </w:rPr>
        <w:t xml:space="preserve">. </w:t>
      </w:r>
      <w:r w:rsidR="00450DC6" w:rsidRPr="00450DC6">
        <w:t>Results and discussion</w:t>
      </w:r>
    </w:p>
    <w:p w14:paraId="0DD57463" w14:textId="3C135E5E" w:rsidR="00450DC6" w:rsidRDefault="00450DC6" w:rsidP="00CC2BB9">
      <w:pPr>
        <w:pStyle w:val="Mdeck4text"/>
      </w:pPr>
      <w:r>
        <w:t xml:space="preserve">The results of this research show that both the Freeman-Durden and </w:t>
      </w:r>
      <w:r w:rsidRPr="00EE7E86">
        <w:rPr>
          <w:i/>
          <w:iCs/>
        </w:rPr>
        <w:t>m-</w:t>
      </w:r>
      <w:r w:rsidRPr="00EE7E86">
        <w:t xml:space="preserve"> χ</w:t>
      </w:r>
      <w:r>
        <w:t xml:space="preserve"> decompositions were effective for mapping changes between different land cover classes within a wetland, both annually and inter-annually.  </w:t>
      </w:r>
      <w:r w:rsidRPr="004D43C4">
        <w:rPr>
          <w:color w:val="auto"/>
        </w:rPr>
        <w:t xml:space="preserve">The Freeman-Durden decomposition had a high accuracy rate for identifying land cover changes for all combinations in this study (Table 3).  </w:t>
      </w:r>
      <w:r>
        <w:t xml:space="preserve">The flooded vegetation land cover was usually dominated by double bounce, whereas open water had specular backscattering, upland volume backscattering, and in the wet soil cover surface scattering was dominant.  </w:t>
      </w:r>
      <w:r w:rsidR="00FB1154">
        <w:t>This is consistent</w:t>
      </w:r>
      <w:r w:rsidR="00FE25F6">
        <w:t xml:space="preserve"> with </w:t>
      </w:r>
      <w:r w:rsidR="00FE25F6">
        <w:lastRenderedPageBreak/>
        <w:t xml:space="preserve">research by Ramsey </w:t>
      </w:r>
      <w:r w:rsidR="00FB1154">
        <w:t xml:space="preserve">that concluded flooded mangroves could be </w:t>
      </w:r>
      <w:r w:rsidR="0078360C">
        <w:t>classified</w:t>
      </w:r>
      <w:r w:rsidR="00FB1154">
        <w:t xml:space="preserve"> from non-flooded mangroves because the former was largely a double-bounce backscatter response and the later a volume backscatter response in L-HH data</w:t>
      </w:r>
      <w:r w:rsidR="00FE25F6">
        <w:t xml:space="preserve"> [</w:t>
      </w:r>
      <w:r w:rsidR="00574252">
        <w:t>94</w:t>
      </w:r>
      <w:r w:rsidR="00FE25F6">
        <w:t>]</w:t>
      </w:r>
      <w:r w:rsidR="00FB1154">
        <w:t xml:space="preserve">.  </w:t>
      </w:r>
      <w:r>
        <w:t>These distinctly differ</w:t>
      </w:r>
      <w:r w:rsidR="00FB1154">
        <w:t>ent backscattering responses mak</w:t>
      </w:r>
      <w:r>
        <w:t xml:space="preserve">e the transition from land cover classes easily detectable.  For example upland in the spring of 2010 is clearly classified as having a large amount of volume scattering, and in the summer of 2013 the same area had become open water, and thus had specular backscattering and appeared black on the image because very little backscatter was returned to the satellite (Figure 7). However, there were a few areas where the Freeman-Durden method could not be used to clearly identify the land cover change between open water and flooded vegetation because the patch sizes of the flooded vegetation were small, and were therefore given a rank of 1 or 2. This lowered the percentage of correctly mapped change detection from open water to flooded vegetation or vice versa.  Small, dispersed patches of flooded vegetation (&lt; 5x5m) </w:t>
      </w:r>
      <w:r w:rsidR="000F2CFE">
        <w:t>do not return the strong double</w:t>
      </w:r>
      <w:r>
        <w:t xml:space="preserve">–bounce backscatter typically associated with flooded vegetation.  Vegetation that is short or patchy can have a backscatter more similar to water (Figure 8). </w:t>
      </w:r>
      <w:r w:rsidR="0078360C">
        <w:t>Alternatively a</w:t>
      </w:r>
      <w:r w:rsidR="000F2CFE">
        <w:t xml:space="preserve"> study in Kenya used C-HH imagery found th</w:t>
      </w:r>
      <w:r w:rsidR="00B36BF3">
        <w:t xml:space="preserve">at </w:t>
      </w:r>
      <w:r w:rsidR="000F2CFE">
        <w:t>flooded emergent grasses has a similar backscatter response to non-flo</w:t>
      </w:r>
      <w:r w:rsidR="00BD4D4F">
        <w:t>oded grasses [</w:t>
      </w:r>
      <w:r w:rsidR="00574252">
        <w:t>95</w:t>
      </w:r>
      <w:r w:rsidR="00BD4D4F">
        <w:t>]</w:t>
      </w:r>
      <w:r w:rsidR="000F2CFE">
        <w:t xml:space="preserve">. </w:t>
      </w:r>
      <w:r>
        <w:t>The confusion in identifying the change in land cover from upland to open water likely was a result of wind effects causing waves in the w</w:t>
      </w:r>
      <w:r w:rsidR="00301A4C">
        <w:t>ater, and thus a lot more surface</w:t>
      </w:r>
      <w:r>
        <w:t xml:space="preserve"> scattering.  When all land cover class transitions were considered the Freeman-Durden has an overall accuracy rate of 89%. </w:t>
      </w:r>
    </w:p>
    <w:p w14:paraId="50DEB7A1" w14:textId="77777777" w:rsidR="00450DC6" w:rsidRDefault="00450DC6" w:rsidP="00CC2BB9">
      <w:pPr>
        <w:pStyle w:val="Mdeck4text"/>
      </w:pPr>
      <w:r>
        <w:t xml:space="preserve">Consistent with the Freeman-Durden decomposition, </w:t>
      </w:r>
      <w:r w:rsidRPr="00EE7E86">
        <w:rPr>
          <w:i/>
          <w:iCs/>
        </w:rPr>
        <w:t>m-</w:t>
      </w:r>
      <w:r w:rsidRPr="00EE7E86">
        <w:t xml:space="preserve"> χ</w:t>
      </w:r>
      <w:r>
        <w:t xml:space="preserve"> was able to separate many land cover transitions with a high accuracy rate (Table 3).  For example, when upland in the spring of 2010 became open water in the summer of 2013 the </w:t>
      </w:r>
      <w:r w:rsidRPr="00EE7E86">
        <w:rPr>
          <w:i/>
          <w:iCs/>
        </w:rPr>
        <w:t>m-</w:t>
      </w:r>
      <w:r w:rsidRPr="00EE7E86">
        <w:t xml:space="preserve"> χ</w:t>
      </w:r>
      <w:r>
        <w:t xml:space="preserve"> decomposition could also successfully be used to clearly map the change from volume scattering to specular scattering (Figure 7).  Nevertheless, the </w:t>
      </w:r>
      <w:r w:rsidRPr="00EE7E86">
        <w:rPr>
          <w:i/>
          <w:iCs/>
        </w:rPr>
        <w:t>m-</w:t>
      </w:r>
      <w:r w:rsidRPr="00EE7E86">
        <w:t xml:space="preserve"> χ</w:t>
      </w:r>
      <w:r>
        <w:t xml:space="preserve"> decomposition did not map the change from open water to flooded vegetation as well at the Freeman-Durden decomposition.  This was because the double-bounce backscattering was not as visible in the </w:t>
      </w:r>
      <w:r w:rsidRPr="00EE7E86">
        <w:rPr>
          <w:i/>
          <w:iCs/>
        </w:rPr>
        <w:t>m-</w:t>
      </w:r>
      <w:r w:rsidRPr="00EE7E86">
        <w:t xml:space="preserve"> χ</w:t>
      </w:r>
      <w:r>
        <w:t xml:space="preserve"> decomposition.  In many samples the </w:t>
      </w:r>
      <w:r w:rsidRPr="00EE7E86">
        <w:rPr>
          <w:i/>
          <w:iCs/>
        </w:rPr>
        <w:t>m-</w:t>
      </w:r>
      <w:r w:rsidRPr="00EE7E86">
        <w:t xml:space="preserve"> χ</w:t>
      </w:r>
      <w:r>
        <w:t xml:space="preserve"> decomposition gave a mixed backscatter response in areas of flooded vegetation.  In contrast the </w:t>
      </w:r>
      <w:r w:rsidRPr="00EE7E86">
        <w:rPr>
          <w:i/>
          <w:iCs/>
        </w:rPr>
        <w:t>m-</w:t>
      </w:r>
      <w:r w:rsidRPr="00EE7E86">
        <w:t xml:space="preserve"> χ</w:t>
      </w:r>
      <w:r>
        <w:t xml:space="preserve"> decomposition had a slightly higher accuracy rate when used to map the change from wet soil to open water within a season.  This was due to a few samples being a mix of mud and vegetation, therefore in the Freeman-Durden decomposition some double-bounce backscatter was returned.  </w:t>
      </w:r>
    </w:p>
    <w:p w14:paraId="15C62C1B" w14:textId="77777777" w:rsidR="006473DF" w:rsidRDefault="006473DF" w:rsidP="00CC2BB9">
      <w:pPr>
        <w:pStyle w:val="Mdeck4text"/>
      </w:pPr>
    </w:p>
    <w:p w14:paraId="394041DF" w14:textId="77777777" w:rsidR="006473DF" w:rsidRDefault="006473DF" w:rsidP="00CC2BB9">
      <w:pPr>
        <w:pStyle w:val="Mdeck4text"/>
      </w:pPr>
    </w:p>
    <w:p w14:paraId="6E697E07" w14:textId="77777777" w:rsidR="006473DF" w:rsidRDefault="006473DF" w:rsidP="00CC2BB9">
      <w:pPr>
        <w:pStyle w:val="Mdeck4text"/>
      </w:pPr>
    </w:p>
    <w:p w14:paraId="3DD4B726" w14:textId="77777777" w:rsidR="006473DF" w:rsidRDefault="006473DF" w:rsidP="00CC2BB9">
      <w:pPr>
        <w:pStyle w:val="Mdeck4text"/>
      </w:pPr>
    </w:p>
    <w:p w14:paraId="0B1D95CB" w14:textId="77777777" w:rsidR="006473DF" w:rsidRDefault="006473DF" w:rsidP="00CC2BB9">
      <w:pPr>
        <w:pStyle w:val="Mdeck4text"/>
      </w:pPr>
    </w:p>
    <w:p w14:paraId="7392BD2A" w14:textId="77777777" w:rsidR="006473DF" w:rsidRDefault="006473DF" w:rsidP="00CC2BB9">
      <w:pPr>
        <w:pStyle w:val="Mdeck4text"/>
      </w:pPr>
    </w:p>
    <w:p w14:paraId="3C00884A" w14:textId="77777777" w:rsidR="006473DF" w:rsidRDefault="006473DF" w:rsidP="00CC2BB9">
      <w:pPr>
        <w:pStyle w:val="Mdeck4text"/>
      </w:pPr>
    </w:p>
    <w:p w14:paraId="410202FC" w14:textId="77777777" w:rsidR="006473DF" w:rsidRDefault="006473DF" w:rsidP="00CC2BB9">
      <w:pPr>
        <w:pStyle w:val="Mdeck4text"/>
      </w:pPr>
    </w:p>
    <w:p w14:paraId="7AFF925A" w14:textId="77777777" w:rsidR="006473DF" w:rsidRDefault="006473DF" w:rsidP="00CC2BB9">
      <w:pPr>
        <w:pStyle w:val="Mdeck4text"/>
      </w:pPr>
    </w:p>
    <w:p w14:paraId="7A484211" w14:textId="77777777" w:rsidR="006473DF" w:rsidRDefault="006473DF" w:rsidP="00CC2BB9">
      <w:pPr>
        <w:pStyle w:val="Mdeck4text"/>
      </w:pPr>
    </w:p>
    <w:p w14:paraId="7554D1BD" w14:textId="77777777" w:rsidR="006473DF" w:rsidRDefault="006473DF" w:rsidP="00CC2BB9">
      <w:pPr>
        <w:pStyle w:val="Mdeck4text"/>
      </w:pPr>
    </w:p>
    <w:p w14:paraId="37DF027D" w14:textId="77777777" w:rsidR="006473DF" w:rsidRDefault="006473DF" w:rsidP="00CC2BB9">
      <w:pPr>
        <w:pStyle w:val="Mdeck4text"/>
      </w:pPr>
    </w:p>
    <w:p w14:paraId="1439552A" w14:textId="77777777" w:rsidR="006473DF" w:rsidRDefault="006473DF" w:rsidP="00CC2BB9">
      <w:pPr>
        <w:pStyle w:val="Mdeck4text"/>
      </w:pPr>
    </w:p>
    <w:p w14:paraId="0B378823" w14:textId="77777777" w:rsidR="00450DC6" w:rsidRPr="00450DC6" w:rsidRDefault="00450DC6" w:rsidP="00CC2BB9">
      <w:pPr>
        <w:pStyle w:val="Mdeck5tablecaption"/>
      </w:pPr>
      <w:proofErr w:type="gramStart"/>
      <w:r w:rsidRPr="00CC2BB9">
        <w:rPr>
          <w:b/>
        </w:rPr>
        <w:lastRenderedPageBreak/>
        <w:t>Table 3.</w:t>
      </w:r>
      <w:proofErr w:type="gramEnd"/>
      <w:r>
        <w:t xml:space="preserve">  The results from a visual assessment to determine how accurate the Freeman-Durden and </w:t>
      </w:r>
      <w:r w:rsidRPr="00EE7E86">
        <w:rPr>
          <w:i/>
          <w:iCs/>
        </w:rPr>
        <w:t>m-</w:t>
      </w:r>
      <w:r w:rsidRPr="00EE7E86">
        <w:t xml:space="preserve"> χ</w:t>
      </w:r>
      <w:r>
        <w:t xml:space="preserve"> decompositions were at classifying the change between two different </w:t>
      </w:r>
      <w:proofErr w:type="gramStart"/>
      <w:r>
        <w:t>land</w:t>
      </w:r>
      <w:proofErr w:type="gramEnd"/>
      <w:r>
        <w:t xml:space="preserve"> cover classes.</w:t>
      </w:r>
    </w:p>
    <w:tbl>
      <w:tblPr>
        <w:tblStyle w:val="TableGrid"/>
        <w:tblW w:w="0" w:type="auto"/>
        <w:tblLook w:val="04A0" w:firstRow="1" w:lastRow="0" w:firstColumn="1" w:lastColumn="0" w:noHBand="0" w:noVBand="1"/>
      </w:tblPr>
      <w:tblGrid>
        <w:gridCol w:w="2214"/>
        <w:gridCol w:w="2214"/>
        <w:gridCol w:w="2214"/>
        <w:gridCol w:w="2214"/>
      </w:tblGrid>
      <w:tr w:rsidR="00450DC6" w14:paraId="62B48262" w14:textId="77777777" w:rsidTr="006E4228">
        <w:tc>
          <w:tcPr>
            <w:tcW w:w="8856" w:type="dxa"/>
            <w:gridSpan w:val="4"/>
          </w:tcPr>
          <w:p w14:paraId="6C6E68B9" w14:textId="77777777" w:rsidR="00450DC6" w:rsidRPr="00D53847" w:rsidRDefault="00450DC6" w:rsidP="006E4228">
            <w:pPr>
              <w:contextualSpacing/>
              <w:jc w:val="center"/>
              <w:rPr>
                <w:rFonts w:ascii="Times New Roman" w:hAnsi="Times New Roman" w:cs="Times New Roman"/>
                <w:b/>
              </w:rPr>
            </w:pPr>
            <w:r>
              <w:rPr>
                <w:rFonts w:ascii="Times New Roman" w:hAnsi="Times New Roman" w:cs="Times New Roman"/>
                <w:b/>
              </w:rPr>
              <w:t>Annually</w:t>
            </w:r>
            <w:r w:rsidRPr="00D53847">
              <w:rPr>
                <w:rFonts w:ascii="Times New Roman" w:hAnsi="Times New Roman" w:cs="Times New Roman"/>
                <w:b/>
              </w:rPr>
              <w:t xml:space="preserve"> </w:t>
            </w:r>
          </w:p>
        </w:tc>
      </w:tr>
      <w:tr w:rsidR="00450DC6" w14:paraId="19104500" w14:textId="77777777" w:rsidTr="006E4228">
        <w:tc>
          <w:tcPr>
            <w:tcW w:w="2214" w:type="dxa"/>
          </w:tcPr>
          <w:p w14:paraId="41FAC923" w14:textId="77777777" w:rsidR="00450DC6" w:rsidRPr="00D53847" w:rsidRDefault="00450DC6" w:rsidP="006E4228">
            <w:pPr>
              <w:contextualSpacing/>
              <w:rPr>
                <w:rFonts w:ascii="Times New Roman" w:hAnsi="Times New Roman" w:cs="Times New Roman"/>
              </w:rPr>
            </w:pPr>
            <w:r w:rsidRPr="00D53847">
              <w:rPr>
                <w:rFonts w:ascii="Times New Roman" w:hAnsi="Times New Roman" w:cs="Times New Roman"/>
              </w:rPr>
              <w:t>Land</w:t>
            </w:r>
            <w:r>
              <w:rPr>
                <w:rFonts w:ascii="Times New Roman" w:hAnsi="Times New Roman" w:cs="Times New Roman"/>
              </w:rPr>
              <w:t xml:space="preserve"> Cover Class 1</w:t>
            </w:r>
          </w:p>
        </w:tc>
        <w:tc>
          <w:tcPr>
            <w:tcW w:w="2214" w:type="dxa"/>
          </w:tcPr>
          <w:p w14:paraId="4D030DE5" w14:textId="77777777" w:rsidR="00450DC6" w:rsidRDefault="00450DC6" w:rsidP="006E4228">
            <w:pPr>
              <w:contextualSpacing/>
              <w:rPr>
                <w:rFonts w:ascii="Times New Roman" w:hAnsi="Times New Roman" w:cs="Times New Roman"/>
                <w:b/>
              </w:rPr>
            </w:pPr>
            <w:r w:rsidRPr="00D53847">
              <w:rPr>
                <w:rFonts w:ascii="Times New Roman" w:hAnsi="Times New Roman" w:cs="Times New Roman"/>
              </w:rPr>
              <w:t>Land</w:t>
            </w:r>
            <w:r>
              <w:rPr>
                <w:rFonts w:ascii="Times New Roman" w:hAnsi="Times New Roman" w:cs="Times New Roman"/>
              </w:rPr>
              <w:t xml:space="preserve"> Cover Class 2</w:t>
            </w:r>
          </w:p>
        </w:tc>
        <w:tc>
          <w:tcPr>
            <w:tcW w:w="2214" w:type="dxa"/>
          </w:tcPr>
          <w:p w14:paraId="0938DD4A" w14:textId="77777777" w:rsidR="00450DC6" w:rsidRPr="00D53847" w:rsidRDefault="00450DC6" w:rsidP="006E4228">
            <w:pPr>
              <w:contextualSpacing/>
              <w:rPr>
                <w:rFonts w:ascii="Times New Roman" w:hAnsi="Times New Roman" w:cs="Times New Roman"/>
              </w:rPr>
            </w:pPr>
            <w:r>
              <w:rPr>
                <w:rFonts w:ascii="Times New Roman" w:hAnsi="Times New Roman" w:cs="Times New Roman"/>
              </w:rPr>
              <w:t>% Correct Change Detection Freeman-Durden</w:t>
            </w:r>
          </w:p>
        </w:tc>
        <w:tc>
          <w:tcPr>
            <w:tcW w:w="2214" w:type="dxa"/>
          </w:tcPr>
          <w:p w14:paraId="658E2437" w14:textId="77777777" w:rsidR="00450DC6" w:rsidRDefault="00450DC6" w:rsidP="006E4228">
            <w:pPr>
              <w:contextualSpacing/>
              <w:rPr>
                <w:rFonts w:ascii="Times New Roman" w:hAnsi="Times New Roman" w:cs="Times New Roman"/>
                <w:b/>
              </w:rPr>
            </w:pPr>
            <w:r>
              <w:rPr>
                <w:rFonts w:ascii="Times New Roman" w:hAnsi="Times New Roman" w:cs="Times New Roman"/>
              </w:rPr>
              <w:t xml:space="preserve">% Correct Change Detection </w:t>
            </w:r>
            <w:r w:rsidRPr="00065338">
              <w:rPr>
                <w:rFonts w:ascii="Times New Roman" w:hAnsi="Times New Roman" w:cs="Times New Roman"/>
                <w:i/>
                <w:iCs/>
              </w:rPr>
              <w:t>m-</w:t>
            </w:r>
            <w:r w:rsidRPr="00065338">
              <w:rPr>
                <w:rFonts w:ascii="Times New Roman" w:hAnsi="Times New Roman" w:cs="Times New Roman"/>
              </w:rPr>
              <w:t xml:space="preserve"> χ</w:t>
            </w:r>
          </w:p>
        </w:tc>
      </w:tr>
      <w:tr w:rsidR="00450DC6" w14:paraId="12768EFC" w14:textId="77777777" w:rsidTr="006E4228">
        <w:tc>
          <w:tcPr>
            <w:tcW w:w="2214" w:type="dxa"/>
          </w:tcPr>
          <w:p w14:paraId="2033BD82" w14:textId="77777777" w:rsidR="00450DC6" w:rsidRDefault="00450DC6" w:rsidP="006E4228">
            <w:pPr>
              <w:contextualSpacing/>
              <w:rPr>
                <w:rFonts w:ascii="Times New Roman" w:hAnsi="Times New Roman" w:cs="Times New Roman"/>
                <w:b/>
              </w:rPr>
            </w:pPr>
            <w:r>
              <w:rPr>
                <w:rFonts w:ascii="Times New Roman" w:hAnsi="Times New Roman" w:cs="Times New Roman"/>
              </w:rPr>
              <w:t>Wet soil</w:t>
            </w:r>
          </w:p>
        </w:tc>
        <w:tc>
          <w:tcPr>
            <w:tcW w:w="2214" w:type="dxa"/>
          </w:tcPr>
          <w:p w14:paraId="7BF9FA04" w14:textId="77777777" w:rsidR="00450DC6" w:rsidRDefault="00450DC6" w:rsidP="006E4228">
            <w:pPr>
              <w:contextualSpacing/>
              <w:rPr>
                <w:rFonts w:ascii="Times New Roman" w:hAnsi="Times New Roman" w:cs="Times New Roman"/>
                <w:b/>
              </w:rPr>
            </w:pPr>
            <w:r w:rsidRPr="00065338">
              <w:rPr>
                <w:rFonts w:ascii="Times New Roman" w:hAnsi="Times New Roman" w:cs="Times New Roman"/>
              </w:rPr>
              <w:t>Open water</w:t>
            </w:r>
          </w:p>
        </w:tc>
        <w:tc>
          <w:tcPr>
            <w:tcW w:w="2214" w:type="dxa"/>
          </w:tcPr>
          <w:p w14:paraId="3FF96AD5" w14:textId="77777777" w:rsidR="00450DC6" w:rsidRDefault="00450DC6" w:rsidP="006E4228">
            <w:pPr>
              <w:contextualSpacing/>
              <w:rPr>
                <w:rFonts w:ascii="Times New Roman" w:hAnsi="Times New Roman" w:cs="Times New Roman"/>
                <w:b/>
              </w:rPr>
            </w:pPr>
            <w:r>
              <w:rPr>
                <w:rFonts w:ascii="Times New Roman" w:hAnsi="Times New Roman" w:cs="Times New Roman"/>
              </w:rPr>
              <w:t>100%</w:t>
            </w:r>
          </w:p>
        </w:tc>
        <w:tc>
          <w:tcPr>
            <w:tcW w:w="2214" w:type="dxa"/>
          </w:tcPr>
          <w:p w14:paraId="5E843F20" w14:textId="77777777" w:rsidR="00450DC6" w:rsidRDefault="00450DC6" w:rsidP="006E4228">
            <w:pPr>
              <w:contextualSpacing/>
              <w:rPr>
                <w:rFonts w:ascii="Times New Roman" w:hAnsi="Times New Roman" w:cs="Times New Roman"/>
                <w:b/>
              </w:rPr>
            </w:pPr>
            <w:r>
              <w:rPr>
                <w:rFonts w:ascii="Times New Roman" w:hAnsi="Times New Roman" w:cs="Times New Roman"/>
              </w:rPr>
              <w:t>100%</w:t>
            </w:r>
          </w:p>
        </w:tc>
      </w:tr>
      <w:tr w:rsidR="00450DC6" w14:paraId="13F54BFB" w14:textId="77777777" w:rsidTr="006E4228">
        <w:tc>
          <w:tcPr>
            <w:tcW w:w="2214" w:type="dxa"/>
          </w:tcPr>
          <w:p w14:paraId="695823A6" w14:textId="77777777" w:rsidR="00450DC6" w:rsidRDefault="00450DC6" w:rsidP="006E4228">
            <w:pPr>
              <w:contextualSpacing/>
              <w:rPr>
                <w:rFonts w:ascii="Times New Roman" w:hAnsi="Times New Roman" w:cs="Times New Roman"/>
                <w:b/>
              </w:rPr>
            </w:pPr>
            <w:r w:rsidRPr="00065338">
              <w:rPr>
                <w:rFonts w:ascii="Times New Roman" w:hAnsi="Times New Roman" w:cs="Times New Roman"/>
              </w:rPr>
              <w:t>Upland</w:t>
            </w:r>
          </w:p>
        </w:tc>
        <w:tc>
          <w:tcPr>
            <w:tcW w:w="2214" w:type="dxa"/>
          </w:tcPr>
          <w:p w14:paraId="755C89CB" w14:textId="77777777" w:rsidR="00450DC6" w:rsidRDefault="00450DC6" w:rsidP="006E4228">
            <w:pPr>
              <w:contextualSpacing/>
              <w:rPr>
                <w:rFonts w:ascii="Times New Roman" w:hAnsi="Times New Roman" w:cs="Times New Roman"/>
                <w:b/>
              </w:rPr>
            </w:pPr>
            <w:r>
              <w:rPr>
                <w:rFonts w:ascii="Times New Roman" w:hAnsi="Times New Roman" w:cs="Times New Roman"/>
              </w:rPr>
              <w:t>Open water</w:t>
            </w:r>
          </w:p>
        </w:tc>
        <w:tc>
          <w:tcPr>
            <w:tcW w:w="2214" w:type="dxa"/>
          </w:tcPr>
          <w:p w14:paraId="7A1F1F90" w14:textId="77777777" w:rsidR="00450DC6" w:rsidRDefault="00450DC6" w:rsidP="006E4228">
            <w:pPr>
              <w:contextualSpacing/>
              <w:rPr>
                <w:rFonts w:ascii="Times New Roman" w:hAnsi="Times New Roman" w:cs="Times New Roman"/>
                <w:b/>
              </w:rPr>
            </w:pPr>
            <w:r>
              <w:rPr>
                <w:rFonts w:ascii="Times New Roman" w:hAnsi="Times New Roman" w:cs="Times New Roman"/>
              </w:rPr>
              <w:t>100%</w:t>
            </w:r>
          </w:p>
        </w:tc>
        <w:tc>
          <w:tcPr>
            <w:tcW w:w="2214" w:type="dxa"/>
          </w:tcPr>
          <w:p w14:paraId="170ACA08" w14:textId="77777777" w:rsidR="00450DC6" w:rsidRDefault="00450DC6" w:rsidP="006E4228">
            <w:pPr>
              <w:contextualSpacing/>
              <w:rPr>
                <w:rFonts w:ascii="Times New Roman" w:hAnsi="Times New Roman" w:cs="Times New Roman"/>
                <w:b/>
              </w:rPr>
            </w:pPr>
            <w:r>
              <w:rPr>
                <w:rFonts w:ascii="Times New Roman" w:hAnsi="Times New Roman" w:cs="Times New Roman"/>
              </w:rPr>
              <w:t>100%</w:t>
            </w:r>
          </w:p>
        </w:tc>
      </w:tr>
      <w:tr w:rsidR="00450DC6" w14:paraId="20607B3E" w14:textId="77777777" w:rsidTr="006E4228">
        <w:tc>
          <w:tcPr>
            <w:tcW w:w="2214" w:type="dxa"/>
          </w:tcPr>
          <w:p w14:paraId="4470A311" w14:textId="77777777" w:rsidR="00450DC6" w:rsidRDefault="00450DC6" w:rsidP="006E4228">
            <w:pPr>
              <w:contextualSpacing/>
              <w:rPr>
                <w:rFonts w:ascii="Times New Roman" w:hAnsi="Times New Roman" w:cs="Times New Roman"/>
                <w:b/>
              </w:rPr>
            </w:pPr>
            <w:r>
              <w:rPr>
                <w:rFonts w:ascii="Times New Roman" w:hAnsi="Times New Roman" w:cs="Times New Roman"/>
              </w:rPr>
              <w:t>Upland</w:t>
            </w:r>
          </w:p>
        </w:tc>
        <w:tc>
          <w:tcPr>
            <w:tcW w:w="2214" w:type="dxa"/>
          </w:tcPr>
          <w:p w14:paraId="302C9692" w14:textId="77777777" w:rsidR="00450DC6" w:rsidRDefault="00450DC6" w:rsidP="006E4228">
            <w:pPr>
              <w:contextualSpacing/>
              <w:rPr>
                <w:rFonts w:ascii="Times New Roman" w:hAnsi="Times New Roman" w:cs="Times New Roman"/>
                <w:b/>
              </w:rPr>
            </w:pPr>
            <w:r>
              <w:rPr>
                <w:rFonts w:ascii="Times New Roman" w:hAnsi="Times New Roman" w:cs="Times New Roman"/>
              </w:rPr>
              <w:t>Flooded vegetation</w:t>
            </w:r>
          </w:p>
        </w:tc>
        <w:tc>
          <w:tcPr>
            <w:tcW w:w="2214" w:type="dxa"/>
          </w:tcPr>
          <w:p w14:paraId="39993F3F" w14:textId="77777777" w:rsidR="00450DC6" w:rsidRDefault="00450DC6" w:rsidP="006E4228">
            <w:pPr>
              <w:contextualSpacing/>
              <w:rPr>
                <w:rFonts w:ascii="Times New Roman" w:hAnsi="Times New Roman" w:cs="Times New Roman"/>
                <w:b/>
              </w:rPr>
            </w:pPr>
            <w:r>
              <w:rPr>
                <w:rFonts w:ascii="Times New Roman" w:hAnsi="Times New Roman" w:cs="Times New Roman"/>
              </w:rPr>
              <w:t>80%</w:t>
            </w:r>
          </w:p>
        </w:tc>
        <w:tc>
          <w:tcPr>
            <w:tcW w:w="2214" w:type="dxa"/>
          </w:tcPr>
          <w:p w14:paraId="471C366B" w14:textId="77777777" w:rsidR="00450DC6" w:rsidRDefault="00450DC6" w:rsidP="006E4228">
            <w:pPr>
              <w:contextualSpacing/>
              <w:rPr>
                <w:rFonts w:ascii="Times New Roman" w:hAnsi="Times New Roman" w:cs="Times New Roman"/>
                <w:b/>
              </w:rPr>
            </w:pPr>
            <w:r>
              <w:rPr>
                <w:rFonts w:ascii="Times New Roman" w:hAnsi="Times New Roman" w:cs="Times New Roman"/>
              </w:rPr>
              <w:t>80%</w:t>
            </w:r>
          </w:p>
        </w:tc>
      </w:tr>
      <w:tr w:rsidR="00450DC6" w14:paraId="41C3B154" w14:textId="77777777" w:rsidTr="006E4228">
        <w:tc>
          <w:tcPr>
            <w:tcW w:w="2214" w:type="dxa"/>
          </w:tcPr>
          <w:p w14:paraId="3064C13B" w14:textId="77777777" w:rsidR="00450DC6" w:rsidRDefault="00450DC6" w:rsidP="006E4228">
            <w:pPr>
              <w:contextualSpacing/>
              <w:rPr>
                <w:rFonts w:ascii="Times New Roman" w:hAnsi="Times New Roman" w:cs="Times New Roman"/>
                <w:b/>
              </w:rPr>
            </w:pPr>
            <w:r>
              <w:rPr>
                <w:rFonts w:ascii="Times New Roman" w:hAnsi="Times New Roman" w:cs="Times New Roman"/>
              </w:rPr>
              <w:t>Open water</w:t>
            </w:r>
          </w:p>
        </w:tc>
        <w:tc>
          <w:tcPr>
            <w:tcW w:w="2214" w:type="dxa"/>
          </w:tcPr>
          <w:p w14:paraId="2455C7C2" w14:textId="77777777" w:rsidR="00450DC6" w:rsidRDefault="00450DC6" w:rsidP="006E4228">
            <w:pPr>
              <w:contextualSpacing/>
              <w:rPr>
                <w:rFonts w:ascii="Times New Roman" w:hAnsi="Times New Roman" w:cs="Times New Roman"/>
                <w:b/>
              </w:rPr>
            </w:pPr>
            <w:r>
              <w:rPr>
                <w:rFonts w:ascii="Times New Roman" w:hAnsi="Times New Roman" w:cs="Times New Roman"/>
              </w:rPr>
              <w:t>Flooded vegetation</w:t>
            </w:r>
          </w:p>
        </w:tc>
        <w:tc>
          <w:tcPr>
            <w:tcW w:w="2214" w:type="dxa"/>
          </w:tcPr>
          <w:p w14:paraId="09DD105B" w14:textId="77777777" w:rsidR="00450DC6" w:rsidRDefault="00450DC6" w:rsidP="006E4228">
            <w:pPr>
              <w:contextualSpacing/>
              <w:rPr>
                <w:rFonts w:ascii="Times New Roman" w:hAnsi="Times New Roman" w:cs="Times New Roman"/>
                <w:b/>
              </w:rPr>
            </w:pPr>
            <w:r>
              <w:rPr>
                <w:rFonts w:ascii="Times New Roman" w:hAnsi="Times New Roman" w:cs="Times New Roman"/>
              </w:rPr>
              <w:t>87%</w:t>
            </w:r>
          </w:p>
        </w:tc>
        <w:tc>
          <w:tcPr>
            <w:tcW w:w="2214" w:type="dxa"/>
          </w:tcPr>
          <w:p w14:paraId="00C9335A" w14:textId="77777777" w:rsidR="00450DC6" w:rsidRDefault="00450DC6" w:rsidP="006E4228">
            <w:pPr>
              <w:contextualSpacing/>
              <w:rPr>
                <w:rFonts w:ascii="Times New Roman" w:hAnsi="Times New Roman" w:cs="Times New Roman"/>
                <w:b/>
              </w:rPr>
            </w:pPr>
            <w:r w:rsidRPr="00423A14">
              <w:rPr>
                <w:rFonts w:ascii="Times New Roman" w:hAnsi="Times New Roman" w:cs="Times New Roman"/>
              </w:rPr>
              <w:t>69%</w:t>
            </w:r>
          </w:p>
        </w:tc>
      </w:tr>
      <w:tr w:rsidR="00450DC6" w14:paraId="631AA269" w14:textId="77777777" w:rsidTr="006E4228">
        <w:tc>
          <w:tcPr>
            <w:tcW w:w="8856" w:type="dxa"/>
            <w:gridSpan w:val="4"/>
          </w:tcPr>
          <w:p w14:paraId="0B76AEC0" w14:textId="77777777" w:rsidR="00450DC6" w:rsidRDefault="00450DC6" w:rsidP="006E4228">
            <w:pPr>
              <w:contextualSpacing/>
              <w:jc w:val="center"/>
              <w:rPr>
                <w:rFonts w:ascii="Times New Roman" w:hAnsi="Times New Roman" w:cs="Times New Roman"/>
                <w:b/>
              </w:rPr>
            </w:pPr>
            <w:r w:rsidRPr="00D53847">
              <w:rPr>
                <w:rFonts w:ascii="Times New Roman" w:hAnsi="Times New Roman" w:cs="Times New Roman"/>
                <w:b/>
              </w:rPr>
              <w:t>Seasonally</w:t>
            </w:r>
          </w:p>
        </w:tc>
      </w:tr>
      <w:tr w:rsidR="00450DC6" w14:paraId="2CDC14B3" w14:textId="77777777" w:rsidTr="006E4228">
        <w:tc>
          <w:tcPr>
            <w:tcW w:w="2214" w:type="dxa"/>
          </w:tcPr>
          <w:p w14:paraId="0FD58BDC" w14:textId="77777777" w:rsidR="00450DC6" w:rsidRDefault="00450DC6" w:rsidP="006E4228">
            <w:pPr>
              <w:contextualSpacing/>
              <w:rPr>
                <w:rFonts w:ascii="Times New Roman" w:hAnsi="Times New Roman" w:cs="Times New Roman"/>
                <w:b/>
              </w:rPr>
            </w:pPr>
            <w:r w:rsidRPr="00D53847">
              <w:rPr>
                <w:rFonts w:ascii="Times New Roman" w:hAnsi="Times New Roman" w:cs="Times New Roman"/>
              </w:rPr>
              <w:t>Land</w:t>
            </w:r>
            <w:r>
              <w:rPr>
                <w:rFonts w:ascii="Times New Roman" w:hAnsi="Times New Roman" w:cs="Times New Roman"/>
              </w:rPr>
              <w:t xml:space="preserve"> Cover Class 1</w:t>
            </w:r>
          </w:p>
        </w:tc>
        <w:tc>
          <w:tcPr>
            <w:tcW w:w="2214" w:type="dxa"/>
          </w:tcPr>
          <w:p w14:paraId="0E63381D" w14:textId="77777777" w:rsidR="00450DC6" w:rsidRDefault="00450DC6" w:rsidP="006E4228">
            <w:pPr>
              <w:contextualSpacing/>
              <w:rPr>
                <w:rFonts w:ascii="Times New Roman" w:hAnsi="Times New Roman" w:cs="Times New Roman"/>
                <w:b/>
              </w:rPr>
            </w:pPr>
            <w:r w:rsidRPr="00D53847">
              <w:rPr>
                <w:rFonts w:ascii="Times New Roman" w:hAnsi="Times New Roman" w:cs="Times New Roman"/>
              </w:rPr>
              <w:t>Land</w:t>
            </w:r>
            <w:r>
              <w:rPr>
                <w:rFonts w:ascii="Times New Roman" w:hAnsi="Times New Roman" w:cs="Times New Roman"/>
              </w:rPr>
              <w:t xml:space="preserve"> Cover Class 2</w:t>
            </w:r>
          </w:p>
        </w:tc>
        <w:tc>
          <w:tcPr>
            <w:tcW w:w="2214" w:type="dxa"/>
          </w:tcPr>
          <w:p w14:paraId="0F6C6510" w14:textId="77777777" w:rsidR="00450DC6" w:rsidRDefault="00450DC6" w:rsidP="006E4228">
            <w:pPr>
              <w:contextualSpacing/>
              <w:rPr>
                <w:rFonts w:ascii="Times New Roman" w:hAnsi="Times New Roman" w:cs="Times New Roman"/>
                <w:b/>
              </w:rPr>
            </w:pPr>
            <w:r>
              <w:rPr>
                <w:rFonts w:ascii="Times New Roman" w:hAnsi="Times New Roman" w:cs="Times New Roman"/>
              </w:rPr>
              <w:t>% Correct Change Detection Freeman-Durden</w:t>
            </w:r>
          </w:p>
        </w:tc>
        <w:tc>
          <w:tcPr>
            <w:tcW w:w="2214" w:type="dxa"/>
          </w:tcPr>
          <w:p w14:paraId="4C6DD6F3" w14:textId="77777777" w:rsidR="00450DC6" w:rsidRDefault="00450DC6" w:rsidP="006E4228">
            <w:pPr>
              <w:contextualSpacing/>
              <w:rPr>
                <w:rFonts w:ascii="Times New Roman" w:hAnsi="Times New Roman" w:cs="Times New Roman"/>
                <w:b/>
              </w:rPr>
            </w:pPr>
            <w:r>
              <w:rPr>
                <w:rFonts w:ascii="Times New Roman" w:hAnsi="Times New Roman" w:cs="Times New Roman"/>
              </w:rPr>
              <w:t xml:space="preserve">% Correct Change Detection </w:t>
            </w:r>
            <w:r w:rsidRPr="00065338">
              <w:rPr>
                <w:rFonts w:ascii="Times New Roman" w:hAnsi="Times New Roman" w:cs="Times New Roman"/>
                <w:i/>
                <w:iCs/>
              </w:rPr>
              <w:t>m-</w:t>
            </w:r>
            <w:r w:rsidRPr="00065338">
              <w:rPr>
                <w:rFonts w:ascii="Times New Roman" w:hAnsi="Times New Roman" w:cs="Times New Roman"/>
              </w:rPr>
              <w:t xml:space="preserve"> χ</w:t>
            </w:r>
          </w:p>
        </w:tc>
      </w:tr>
      <w:tr w:rsidR="00450DC6" w14:paraId="280CC3A7" w14:textId="77777777" w:rsidTr="006E4228">
        <w:tc>
          <w:tcPr>
            <w:tcW w:w="2214" w:type="dxa"/>
          </w:tcPr>
          <w:p w14:paraId="1212EA80" w14:textId="77777777" w:rsidR="00450DC6" w:rsidRDefault="00450DC6" w:rsidP="006E4228">
            <w:pPr>
              <w:contextualSpacing/>
              <w:rPr>
                <w:rFonts w:ascii="Times New Roman" w:hAnsi="Times New Roman" w:cs="Times New Roman"/>
                <w:b/>
              </w:rPr>
            </w:pPr>
            <w:r>
              <w:rPr>
                <w:rFonts w:ascii="Times New Roman" w:hAnsi="Times New Roman" w:cs="Times New Roman"/>
              </w:rPr>
              <w:t>Wet soil</w:t>
            </w:r>
          </w:p>
        </w:tc>
        <w:tc>
          <w:tcPr>
            <w:tcW w:w="2214" w:type="dxa"/>
          </w:tcPr>
          <w:p w14:paraId="7ABAF14F" w14:textId="77777777" w:rsidR="00450DC6" w:rsidRDefault="00450DC6" w:rsidP="006E4228">
            <w:pPr>
              <w:contextualSpacing/>
              <w:rPr>
                <w:rFonts w:ascii="Times New Roman" w:hAnsi="Times New Roman" w:cs="Times New Roman"/>
                <w:b/>
              </w:rPr>
            </w:pPr>
            <w:r w:rsidRPr="00065338">
              <w:rPr>
                <w:rFonts w:ascii="Times New Roman" w:hAnsi="Times New Roman" w:cs="Times New Roman"/>
              </w:rPr>
              <w:t>Open water</w:t>
            </w:r>
          </w:p>
        </w:tc>
        <w:tc>
          <w:tcPr>
            <w:tcW w:w="2214" w:type="dxa"/>
          </w:tcPr>
          <w:p w14:paraId="70C86878" w14:textId="77777777" w:rsidR="00450DC6" w:rsidRPr="00FD3C32" w:rsidRDefault="00450DC6" w:rsidP="006E4228">
            <w:pPr>
              <w:contextualSpacing/>
              <w:rPr>
                <w:rFonts w:ascii="Times New Roman" w:hAnsi="Times New Roman" w:cs="Times New Roman"/>
              </w:rPr>
            </w:pPr>
            <w:r w:rsidRPr="00FD3C32">
              <w:rPr>
                <w:rFonts w:ascii="Times New Roman" w:hAnsi="Times New Roman" w:cs="Times New Roman"/>
              </w:rPr>
              <w:t>73%</w:t>
            </w:r>
          </w:p>
        </w:tc>
        <w:tc>
          <w:tcPr>
            <w:tcW w:w="2214" w:type="dxa"/>
          </w:tcPr>
          <w:p w14:paraId="535CBEB3" w14:textId="77777777" w:rsidR="00450DC6" w:rsidRPr="00FD3C32" w:rsidRDefault="00450DC6" w:rsidP="006E4228">
            <w:pPr>
              <w:contextualSpacing/>
              <w:rPr>
                <w:rFonts w:ascii="Times New Roman" w:hAnsi="Times New Roman" w:cs="Times New Roman"/>
              </w:rPr>
            </w:pPr>
            <w:r w:rsidRPr="00FD3C32">
              <w:rPr>
                <w:rFonts w:ascii="Times New Roman" w:hAnsi="Times New Roman" w:cs="Times New Roman"/>
              </w:rPr>
              <w:t>80%</w:t>
            </w:r>
          </w:p>
        </w:tc>
      </w:tr>
      <w:tr w:rsidR="00450DC6" w14:paraId="0ED71F93" w14:textId="77777777" w:rsidTr="006E4228">
        <w:tc>
          <w:tcPr>
            <w:tcW w:w="2214" w:type="dxa"/>
          </w:tcPr>
          <w:p w14:paraId="0CBAA35B" w14:textId="77777777" w:rsidR="00450DC6" w:rsidRDefault="00450DC6" w:rsidP="006E4228">
            <w:pPr>
              <w:contextualSpacing/>
              <w:rPr>
                <w:rFonts w:ascii="Times New Roman" w:hAnsi="Times New Roman" w:cs="Times New Roman"/>
                <w:b/>
              </w:rPr>
            </w:pPr>
            <w:r w:rsidRPr="00065338">
              <w:rPr>
                <w:rFonts w:ascii="Times New Roman" w:hAnsi="Times New Roman" w:cs="Times New Roman"/>
              </w:rPr>
              <w:t>Upland</w:t>
            </w:r>
          </w:p>
        </w:tc>
        <w:tc>
          <w:tcPr>
            <w:tcW w:w="2214" w:type="dxa"/>
          </w:tcPr>
          <w:p w14:paraId="6F198AAF" w14:textId="77777777" w:rsidR="00450DC6" w:rsidRDefault="00450DC6" w:rsidP="006E4228">
            <w:pPr>
              <w:contextualSpacing/>
              <w:rPr>
                <w:rFonts w:ascii="Times New Roman" w:hAnsi="Times New Roman" w:cs="Times New Roman"/>
                <w:b/>
              </w:rPr>
            </w:pPr>
            <w:r>
              <w:rPr>
                <w:rFonts w:ascii="Times New Roman" w:hAnsi="Times New Roman" w:cs="Times New Roman"/>
              </w:rPr>
              <w:t>Open water</w:t>
            </w:r>
          </w:p>
        </w:tc>
        <w:tc>
          <w:tcPr>
            <w:tcW w:w="2214" w:type="dxa"/>
          </w:tcPr>
          <w:p w14:paraId="41EA575B" w14:textId="77777777" w:rsidR="00450DC6" w:rsidRPr="00FD3C32" w:rsidRDefault="00450DC6" w:rsidP="006E4228">
            <w:pPr>
              <w:contextualSpacing/>
              <w:rPr>
                <w:rFonts w:ascii="Times New Roman" w:hAnsi="Times New Roman" w:cs="Times New Roman"/>
              </w:rPr>
            </w:pPr>
            <w:r>
              <w:rPr>
                <w:rFonts w:ascii="Times New Roman" w:hAnsi="Times New Roman" w:cs="Times New Roman"/>
              </w:rPr>
              <w:t>-</w:t>
            </w:r>
          </w:p>
        </w:tc>
        <w:tc>
          <w:tcPr>
            <w:tcW w:w="2214" w:type="dxa"/>
          </w:tcPr>
          <w:p w14:paraId="56261A98" w14:textId="77777777" w:rsidR="00450DC6" w:rsidRPr="00FD3C32" w:rsidRDefault="00450DC6" w:rsidP="006E4228">
            <w:pPr>
              <w:contextualSpacing/>
              <w:rPr>
                <w:rFonts w:ascii="Times New Roman" w:hAnsi="Times New Roman" w:cs="Times New Roman"/>
              </w:rPr>
            </w:pPr>
            <w:r>
              <w:rPr>
                <w:rFonts w:ascii="Times New Roman" w:hAnsi="Times New Roman" w:cs="Times New Roman"/>
              </w:rPr>
              <w:t>-</w:t>
            </w:r>
          </w:p>
        </w:tc>
      </w:tr>
      <w:tr w:rsidR="00450DC6" w14:paraId="0A5F4345" w14:textId="77777777" w:rsidTr="006E4228">
        <w:tc>
          <w:tcPr>
            <w:tcW w:w="2214" w:type="dxa"/>
          </w:tcPr>
          <w:p w14:paraId="6DE30285" w14:textId="77777777" w:rsidR="00450DC6" w:rsidRDefault="00450DC6" w:rsidP="006E4228">
            <w:pPr>
              <w:contextualSpacing/>
              <w:rPr>
                <w:rFonts w:ascii="Times New Roman" w:hAnsi="Times New Roman" w:cs="Times New Roman"/>
                <w:b/>
              </w:rPr>
            </w:pPr>
            <w:r>
              <w:rPr>
                <w:rFonts w:ascii="Times New Roman" w:hAnsi="Times New Roman" w:cs="Times New Roman"/>
              </w:rPr>
              <w:t>Upland</w:t>
            </w:r>
          </w:p>
        </w:tc>
        <w:tc>
          <w:tcPr>
            <w:tcW w:w="2214" w:type="dxa"/>
          </w:tcPr>
          <w:p w14:paraId="38E4AA65" w14:textId="77777777" w:rsidR="00450DC6" w:rsidRDefault="00450DC6" w:rsidP="006E4228">
            <w:pPr>
              <w:contextualSpacing/>
              <w:rPr>
                <w:rFonts w:ascii="Times New Roman" w:hAnsi="Times New Roman" w:cs="Times New Roman"/>
                <w:b/>
              </w:rPr>
            </w:pPr>
            <w:r>
              <w:rPr>
                <w:rFonts w:ascii="Times New Roman" w:hAnsi="Times New Roman" w:cs="Times New Roman"/>
              </w:rPr>
              <w:t>Flooded vegetation</w:t>
            </w:r>
          </w:p>
        </w:tc>
        <w:tc>
          <w:tcPr>
            <w:tcW w:w="2214" w:type="dxa"/>
          </w:tcPr>
          <w:p w14:paraId="3769A4C2" w14:textId="77777777" w:rsidR="00450DC6" w:rsidRPr="00FD3C32" w:rsidRDefault="00450DC6" w:rsidP="006E4228">
            <w:pPr>
              <w:contextualSpacing/>
              <w:rPr>
                <w:rFonts w:ascii="Times New Roman" w:hAnsi="Times New Roman" w:cs="Times New Roman"/>
              </w:rPr>
            </w:pPr>
            <w:r>
              <w:rPr>
                <w:rFonts w:ascii="Times New Roman" w:hAnsi="Times New Roman" w:cs="Times New Roman"/>
              </w:rPr>
              <w:t>67%</w:t>
            </w:r>
          </w:p>
        </w:tc>
        <w:tc>
          <w:tcPr>
            <w:tcW w:w="2214" w:type="dxa"/>
          </w:tcPr>
          <w:p w14:paraId="6AE26590" w14:textId="77777777" w:rsidR="00450DC6" w:rsidRPr="00FD3C32" w:rsidRDefault="00450DC6" w:rsidP="006E4228">
            <w:pPr>
              <w:contextualSpacing/>
              <w:rPr>
                <w:rFonts w:ascii="Times New Roman" w:hAnsi="Times New Roman" w:cs="Times New Roman"/>
              </w:rPr>
            </w:pPr>
            <w:r>
              <w:rPr>
                <w:rFonts w:ascii="Times New Roman" w:hAnsi="Times New Roman" w:cs="Times New Roman"/>
              </w:rPr>
              <w:t>67%</w:t>
            </w:r>
          </w:p>
        </w:tc>
      </w:tr>
      <w:tr w:rsidR="00450DC6" w14:paraId="3CF94089" w14:textId="77777777" w:rsidTr="006E4228">
        <w:tc>
          <w:tcPr>
            <w:tcW w:w="2214" w:type="dxa"/>
          </w:tcPr>
          <w:p w14:paraId="03A46E95" w14:textId="77777777" w:rsidR="00450DC6" w:rsidRDefault="00450DC6" w:rsidP="006E4228">
            <w:pPr>
              <w:contextualSpacing/>
              <w:rPr>
                <w:rFonts w:ascii="Times New Roman" w:hAnsi="Times New Roman" w:cs="Times New Roman"/>
                <w:b/>
              </w:rPr>
            </w:pPr>
            <w:r>
              <w:rPr>
                <w:rFonts w:ascii="Times New Roman" w:hAnsi="Times New Roman" w:cs="Times New Roman"/>
              </w:rPr>
              <w:t>Open water</w:t>
            </w:r>
          </w:p>
        </w:tc>
        <w:tc>
          <w:tcPr>
            <w:tcW w:w="2214" w:type="dxa"/>
          </w:tcPr>
          <w:p w14:paraId="56330CAA" w14:textId="77777777" w:rsidR="00450DC6" w:rsidRDefault="00450DC6" w:rsidP="006E4228">
            <w:pPr>
              <w:contextualSpacing/>
              <w:rPr>
                <w:rFonts w:ascii="Times New Roman" w:hAnsi="Times New Roman" w:cs="Times New Roman"/>
                <w:b/>
              </w:rPr>
            </w:pPr>
            <w:r>
              <w:rPr>
                <w:rFonts w:ascii="Times New Roman" w:hAnsi="Times New Roman" w:cs="Times New Roman"/>
              </w:rPr>
              <w:t>Flooded vegetation</w:t>
            </w:r>
          </w:p>
        </w:tc>
        <w:tc>
          <w:tcPr>
            <w:tcW w:w="2214" w:type="dxa"/>
          </w:tcPr>
          <w:p w14:paraId="7F79BAFB" w14:textId="77777777" w:rsidR="00450DC6" w:rsidRPr="00FD3C32" w:rsidRDefault="00450DC6" w:rsidP="006E4228">
            <w:pPr>
              <w:contextualSpacing/>
              <w:rPr>
                <w:rFonts w:ascii="Times New Roman" w:hAnsi="Times New Roman" w:cs="Times New Roman"/>
              </w:rPr>
            </w:pPr>
            <w:r>
              <w:rPr>
                <w:rFonts w:ascii="Times New Roman" w:hAnsi="Times New Roman" w:cs="Times New Roman"/>
              </w:rPr>
              <w:t>100%</w:t>
            </w:r>
          </w:p>
        </w:tc>
        <w:tc>
          <w:tcPr>
            <w:tcW w:w="2214" w:type="dxa"/>
          </w:tcPr>
          <w:p w14:paraId="7C073E98" w14:textId="77777777" w:rsidR="00450DC6" w:rsidRPr="00FD3C32" w:rsidRDefault="00450DC6" w:rsidP="006E4228">
            <w:pPr>
              <w:contextualSpacing/>
              <w:rPr>
                <w:rFonts w:ascii="Times New Roman" w:hAnsi="Times New Roman" w:cs="Times New Roman"/>
              </w:rPr>
            </w:pPr>
            <w:r>
              <w:rPr>
                <w:rFonts w:ascii="Times New Roman" w:hAnsi="Times New Roman" w:cs="Times New Roman"/>
              </w:rPr>
              <w:t>67%</w:t>
            </w:r>
          </w:p>
        </w:tc>
      </w:tr>
      <w:tr w:rsidR="00450DC6" w14:paraId="0C02CD5A" w14:textId="77777777" w:rsidTr="006E4228">
        <w:tc>
          <w:tcPr>
            <w:tcW w:w="8856" w:type="dxa"/>
            <w:gridSpan w:val="4"/>
          </w:tcPr>
          <w:p w14:paraId="412D903A" w14:textId="77777777" w:rsidR="00450DC6" w:rsidRDefault="00450DC6" w:rsidP="006E4228">
            <w:pPr>
              <w:contextualSpacing/>
              <w:jc w:val="center"/>
              <w:rPr>
                <w:rFonts w:ascii="Times New Roman" w:hAnsi="Times New Roman" w:cs="Times New Roman"/>
                <w:b/>
              </w:rPr>
            </w:pPr>
            <w:r>
              <w:rPr>
                <w:rFonts w:ascii="Times New Roman" w:hAnsi="Times New Roman" w:cs="Times New Roman"/>
                <w:b/>
              </w:rPr>
              <w:t>Overall</w:t>
            </w:r>
          </w:p>
        </w:tc>
      </w:tr>
      <w:tr w:rsidR="00450DC6" w14:paraId="57D46CA5" w14:textId="77777777" w:rsidTr="006E4228">
        <w:tc>
          <w:tcPr>
            <w:tcW w:w="2214" w:type="dxa"/>
          </w:tcPr>
          <w:p w14:paraId="628CA5B9" w14:textId="77777777" w:rsidR="00450DC6" w:rsidRDefault="00450DC6" w:rsidP="006E4228">
            <w:pPr>
              <w:contextualSpacing/>
              <w:rPr>
                <w:rFonts w:ascii="Times New Roman" w:hAnsi="Times New Roman" w:cs="Times New Roman"/>
                <w:b/>
              </w:rPr>
            </w:pPr>
            <w:r w:rsidRPr="00D53847">
              <w:rPr>
                <w:rFonts w:ascii="Times New Roman" w:hAnsi="Times New Roman" w:cs="Times New Roman"/>
              </w:rPr>
              <w:t>Land</w:t>
            </w:r>
            <w:r>
              <w:rPr>
                <w:rFonts w:ascii="Times New Roman" w:hAnsi="Times New Roman" w:cs="Times New Roman"/>
              </w:rPr>
              <w:t xml:space="preserve"> Cover Class 1</w:t>
            </w:r>
          </w:p>
        </w:tc>
        <w:tc>
          <w:tcPr>
            <w:tcW w:w="2214" w:type="dxa"/>
          </w:tcPr>
          <w:p w14:paraId="48BE949B" w14:textId="77777777" w:rsidR="00450DC6" w:rsidRDefault="00450DC6" w:rsidP="006E4228">
            <w:pPr>
              <w:contextualSpacing/>
              <w:rPr>
                <w:rFonts w:ascii="Times New Roman" w:hAnsi="Times New Roman" w:cs="Times New Roman"/>
                <w:b/>
              </w:rPr>
            </w:pPr>
            <w:r w:rsidRPr="00D53847">
              <w:rPr>
                <w:rFonts w:ascii="Times New Roman" w:hAnsi="Times New Roman" w:cs="Times New Roman"/>
              </w:rPr>
              <w:t>Land</w:t>
            </w:r>
            <w:r>
              <w:rPr>
                <w:rFonts w:ascii="Times New Roman" w:hAnsi="Times New Roman" w:cs="Times New Roman"/>
              </w:rPr>
              <w:t xml:space="preserve"> Cover Class 2</w:t>
            </w:r>
          </w:p>
        </w:tc>
        <w:tc>
          <w:tcPr>
            <w:tcW w:w="2214" w:type="dxa"/>
          </w:tcPr>
          <w:p w14:paraId="5257D573" w14:textId="77777777" w:rsidR="00450DC6" w:rsidRDefault="00450DC6" w:rsidP="006E4228">
            <w:pPr>
              <w:contextualSpacing/>
              <w:rPr>
                <w:rFonts w:ascii="Times New Roman" w:hAnsi="Times New Roman" w:cs="Times New Roman"/>
                <w:b/>
              </w:rPr>
            </w:pPr>
            <w:r>
              <w:rPr>
                <w:rFonts w:ascii="Times New Roman" w:hAnsi="Times New Roman" w:cs="Times New Roman"/>
              </w:rPr>
              <w:t>% Correct Change Detection Freeman-Durden</w:t>
            </w:r>
          </w:p>
        </w:tc>
        <w:tc>
          <w:tcPr>
            <w:tcW w:w="2214" w:type="dxa"/>
          </w:tcPr>
          <w:p w14:paraId="0EA48023" w14:textId="77777777" w:rsidR="00450DC6" w:rsidRDefault="00450DC6" w:rsidP="006E4228">
            <w:pPr>
              <w:contextualSpacing/>
              <w:rPr>
                <w:rFonts w:ascii="Times New Roman" w:hAnsi="Times New Roman" w:cs="Times New Roman"/>
                <w:b/>
              </w:rPr>
            </w:pPr>
            <w:r>
              <w:rPr>
                <w:rFonts w:ascii="Times New Roman" w:hAnsi="Times New Roman" w:cs="Times New Roman"/>
              </w:rPr>
              <w:t xml:space="preserve">% Correct Change Detection </w:t>
            </w:r>
            <w:r w:rsidRPr="00065338">
              <w:rPr>
                <w:rFonts w:ascii="Times New Roman" w:hAnsi="Times New Roman" w:cs="Times New Roman"/>
                <w:i/>
                <w:iCs/>
              </w:rPr>
              <w:t>m-</w:t>
            </w:r>
            <w:r w:rsidRPr="00065338">
              <w:rPr>
                <w:rFonts w:ascii="Times New Roman" w:hAnsi="Times New Roman" w:cs="Times New Roman"/>
              </w:rPr>
              <w:t xml:space="preserve"> χ</w:t>
            </w:r>
          </w:p>
        </w:tc>
      </w:tr>
      <w:tr w:rsidR="00450DC6" w14:paraId="51AA111B" w14:textId="77777777" w:rsidTr="006E4228">
        <w:tc>
          <w:tcPr>
            <w:tcW w:w="2214" w:type="dxa"/>
          </w:tcPr>
          <w:p w14:paraId="0B58DD0C" w14:textId="77777777" w:rsidR="00450DC6" w:rsidRPr="00FD3C32" w:rsidRDefault="00450DC6" w:rsidP="006E4228">
            <w:pPr>
              <w:contextualSpacing/>
              <w:rPr>
                <w:rFonts w:ascii="Times New Roman" w:hAnsi="Times New Roman" w:cs="Times New Roman"/>
              </w:rPr>
            </w:pPr>
            <w:r w:rsidRPr="00FD3C32">
              <w:rPr>
                <w:rFonts w:ascii="Times New Roman" w:hAnsi="Times New Roman" w:cs="Times New Roman"/>
              </w:rPr>
              <w:t>Any</w:t>
            </w:r>
          </w:p>
        </w:tc>
        <w:tc>
          <w:tcPr>
            <w:tcW w:w="2214" w:type="dxa"/>
          </w:tcPr>
          <w:p w14:paraId="6B24C66F" w14:textId="77777777" w:rsidR="00450DC6" w:rsidRPr="00FD3C32" w:rsidRDefault="00450DC6" w:rsidP="006E4228">
            <w:pPr>
              <w:contextualSpacing/>
              <w:rPr>
                <w:rFonts w:ascii="Times New Roman" w:hAnsi="Times New Roman" w:cs="Times New Roman"/>
              </w:rPr>
            </w:pPr>
            <w:r w:rsidRPr="00FD3C32">
              <w:rPr>
                <w:rFonts w:ascii="Times New Roman" w:hAnsi="Times New Roman" w:cs="Times New Roman"/>
              </w:rPr>
              <w:t>Any</w:t>
            </w:r>
          </w:p>
        </w:tc>
        <w:tc>
          <w:tcPr>
            <w:tcW w:w="2214" w:type="dxa"/>
          </w:tcPr>
          <w:p w14:paraId="7CDD8F8D" w14:textId="77777777" w:rsidR="00450DC6" w:rsidRPr="00FD3C32" w:rsidRDefault="00450DC6" w:rsidP="006E4228">
            <w:pPr>
              <w:contextualSpacing/>
              <w:rPr>
                <w:rFonts w:ascii="Times New Roman" w:hAnsi="Times New Roman" w:cs="Times New Roman"/>
              </w:rPr>
            </w:pPr>
            <w:r w:rsidRPr="00FD3C32">
              <w:rPr>
                <w:rFonts w:ascii="Times New Roman" w:hAnsi="Times New Roman" w:cs="Times New Roman"/>
              </w:rPr>
              <w:t>89%</w:t>
            </w:r>
          </w:p>
        </w:tc>
        <w:tc>
          <w:tcPr>
            <w:tcW w:w="2214" w:type="dxa"/>
          </w:tcPr>
          <w:p w14:paraId="5AD8FE8B" w14:textId="77777777" w:rsidR="00450DC6" w:rsidRPr="00FD3C32" w:rsidRDefault="00450DC6" w:rsidP="006E4228">
            <w:pPr>
              <w:contextualSpacing/>
              <w:rPr>
                <w:rFonts w:ascii="Times New Roman" w:hAnsi="Times New Roman" w:cs="Times New Roman"/>
              </w:rPr>
            </w:pPr>
            <w:r w:rsidRPr="00FD3C32">
              <w:rPr>
                <w:rFonts w:ascii="Times New Roman" w:hAnsi="Times New Roman" w:cs="Times New Roman"/>
              </w:rPr>
              <w:t>81%</w:t>
            </w:r>
          </w:p>
        </w:tc>
      </w:tr>
    </w:tbl>
    <w:p w14:paraId="045F2742" w14:textId="77777777" w:rsidR="00CC2BB9" w:rsidRDefault="00CC2BB9" w:rsidP="002B6E03">
      <w:pPr>
        <w:rPr>
          <w:b/>
        </w:rPr>
      </w:pPr>
    </w:p>
    <w:p w14:paraId="5171B869" w14:textId="77777777" w:rsidR="00CC2BB9" w:rsidRDefault="00CC2BB9">
      <w:pPr>
        <w:spacing w:line="240" w:lineRule="auto"/>
        <w:jc w:val="left"/>
        <w:rPr>
          <w:b/>
        </w:rPr>
      </w:pPr>
      <w:r>
        <w:rPr>
          <w:b/>
        </w:rPr>
        <w:br w:type="page"/>
      </w:r>
    </w:p>
    <w:p w14:paraId="12BC7F25" w14:textId="51C38029" w:rsidR="002B6E03" w:rsidRPr="001C240A" w:rsidRDefault="002B6E03" w:rsidP="00CC2BB9">
      <w:pPr>
        <w:pStyle w:val="Mdeck6figurecaption"/>
      </w:pPr>
      <w:proofErr w:type="gramStart"/>
      <w:r w:rsidRPr="00CC2BB9">
        <w:rPr>
          <w:b/>
        </w:rPr>
        <w:lastRenderedPageBreak/>
        <w:t>Figure 7.</w:t>
      </w:r>
      <w:proofErr w:type="gramEnd"/>
      <w:r>
        <w:rPr>
          <w:b/>
        </w:rPr>
        <w:t xml:space="preserve"> </w:t>
      </w:r>
      <w:r>
        <w:t xml:space="preserve">This image shows the transition from upland on May 30, 2010 </w:t>
      </w:r>
      <w:r w:rsidR="00424C59">
        <w:t xml:space="preserve">(A and B) </w:t>
      </w:r>
      <w:r>
        <w:t>to open water on July 25, 2013</w:t>
      </w:r>
      <w:r w:rsidR="00424C59">
        <w:t xml:space="preserve"> (C and D).  I</w:t>
      </w:r>
      <w:r>
        <w:t xml:space="preserve">mages </w:t>
      </w:r>
      <w:r w:rsidR="00424C59">
        <w:t xml:space="preserve">A and C </w:t>
      </w:r>
      <w:r>
        <w:t>were produced from the Freeman-Durden d</w:t>
      </w:r>
      <w:r w:rsidR="00424C59">
        <w:t xml:space="preserve">ecomposition </w:t>
      </w:r>
      <w:r>
        <w:t xml:space="preserve">images </w:t>
      </w:r>
      <w:r w:rsidR="00424C59">
        <w:t xml:space="preserve">B and D </w:t>
      </w:r>
      <w:r>
        <w:t xml:space="preserve">from the </w:t>
      </w:r>
      <w:r w:rsidRPr="00EE7E86">
        <w:rPr>
          <w:i/>
          <w:iCs/>
        </w:rPr>
        <w:t>m-</w:t>
      </w:r>
      <w:r w:rsidRPr="00EE7E86">
        <w:t xml:space="preserve"> χ</w:t>
      </w:r>
      <w:r>
        <w:t xml:space="preserve"> decomposition.  Both decompositions were able to clearly map the change from upland to open water because the upland was had a strong volume scattering response and the open water returned very little backscatter to the satellite and thus appeared black.</w:t>
      </w:r>
    </w:p>
    <w:p w14:paraId="6466709A" w14:textId="1A5AA1B1" w:rsidR="002B6E03" w:rsidRDefault="00424C59" w:rsidP="00CC2BB9">
      <w:pPr>
        <w:pStyle w:val="Mdeck6figurebody"/>
      </w:pPr>
      <w:r>
        <w:rPr>
          <w:noProof/>
          <w:snapToGrid/>
          <w:lang w:val="en-CA" w:eastAsia="en-CA" w:bidi="ar-SA"/>
        </w:rPr>
        <w:drawing>
          <wp:inline distT="0" distB="0" distL="0" distR="0" wp14:anchorId="21F9C2FE" wp14:editId="5724664C">
            <wp:extent cx="5157216" cy="3986784"/>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A.tif"/>
                    <pic:cNvPicPr/>
                  </pic:nvPicPr>
                  <pic:blipFill>
                    <a:blip r:embed="rId15">
                      <a:extLst>
                        <a:ext uri="{28A0092B-C50C-407E-A947-70E740481C1C}">
                          <a14:useLocalDpi xmlns:a14="http://schemas.microsoft.com/office/drawing/2010/main" val="0"/>
                        </a:ext>
                      </a:extLst>
                    </a:blip>
                    <a:stretch>
                      <a:fillRect/>
                    </a:stretch>
                  </pic:blipFill>
                  <pic:spPr>
                    <a:xfrm>
                      <a:off x="0" y="0"/>
                      <a:ext cx="5157216" cy="3986784"/>
                    </a:xfrm>
                    <a:prstGeom prst="rect">
                      <a:avLst/>
                    </a:prstGeom>
                  </pic:spPr>
                </pic:pic>
              </a:graphicData>
            </a:graphic>
          </wp:inline>
        </w:drawing>
      </w:r>
    </w:p>
    <w:p w14:paraId="48FAACB2" w14:textId="30890C65" w:rsidR="00CC2BB9" w:rsidRDefault="00CC2BB9" w:rsidP="0065708C">
      <w:pPr>
        <w:spacing w:line="240" w:lineRule="auto"/>
        <w:jc w:val="center"/>
        <w:rPr>
          <w:b/>
        </w:rPr>
      </w:pPr>
      <w:r>
        <w:rPr>
          <w:b/>
        </w:rPr>
        <w:br w:type="page"/>
      </w:r>
      <w:r w:rsidR="00424C59">
        <w:rPr>
          <w:b/>
          <w:noProof/>
          <w:lang w:val="en-CA" w:eastAsia="en-CA"/>
        </w:rPr>
        <w:lastRenderedPageBreak/>
        <w:drawing>
          <wp:inline distT="0" distB="0" distL="0" distR="0" wp14:anchorId="14AD4E1E" wp14:editId="6187F8DA">
            <wp:extent cx="5157216" cy="3980688"/>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B.tif"/>
                    <pic:cNvPicPr/>
                  </pic:nvPicPr>
                  <pic:blipFill>
                    <a:blip r:embed="rId16">
                      <a:extLst>
                        <a:ext uri="{28A0092B-C50C-407E-A947-70E740481C1C}">
                          <a14:useLocalDpi xmlns:a14="http://schemas.microsoft.com/office/drawing/2010/main" val="0"/>
                        </a:ext>
                      </a:extLst>
                    </a:blip>
                    <a:stretch>
                      <a:fillRect/>
                    </a:stretch>
                  </pic:blipFill>
                  <pic:spPr>
                    <a:xfrm>
                      <a:off x="0" y="0"/>
                      <a:ext cx="5157216" cy="3980688"/>
                    </a:xfrm>
                    <a:prstGeom prst="rect">
                      <a:avLst/>
                    </a:prstGeom>
                  </pic:spPr>
                </pic:pic>
              </a:graphicData>
            </a:graphic>
          </wp:inline>
        </w:drawing>
      </w:r>
    </w:p>
    <w:p w14:paraId="7A3886DD" w14:textId="771549CC" w:rsidR="00424C59" w:rsidRDefault="00424C59" w:rsidP="0065708C">
      <w:pPr>
        <w:spacing w:line="240" w:lineRule="auto"/>
        <w:jc w:val="center"/>
        <w:rPr>
          <w:b/>
        </w:rPr>
      </w:pPr>
      <w:r>
        <w:rPr>
          <w:b/>
          <w:noProof/>
          <w:lang w:val="en-CA" w:eastAsia="en-CA"/>
        </w:rPr>
        <w:drawing>
          <wp:inline distT="0" distB="0" distL="0" distR="0" wp14:anchorId="06BD178A" wp14:editId="7A0AE819">
            <wp:extent cx="5157216" cy="398678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C.tif"/>
                    <pic:cNvPicPr/>
                  </pic:nvPicPr>
                  <pic:blipFill>
                    <a:blip r:embed="rId17">
                      <a:extLst>
                        <a:ext uri="{28A0092B-C50C-407E-A947-70E740481C1C}">
                          <a14:useLocalDpi xmlns:a14="http://schemas.microsoft.com/office/drawing/2010/main" val="0"/>
                        </a:ext>
                      </a:extLst>
                    </a:blip>
                    <a:stretch>
                      <a:fillRect/>
                    </a:stretch>
                  </pic:blipFill>
                  <pic:spPr>
                    <a:xfrm>
                      <a:off x="0" y="0"/>
                      <a:ext cx="5157216" cy="3986784"/>
                    </a:xfrm>
                    <a:prstGeom prst="rect">
                      <a:avLst/>
                    </a:prstGeom>
                  </pic:spPr>
                </pic:pic>
              </a:graphicData>
            </a:graphic>
          </wp:inline>
        </w:drawing>
      </w:r>
    </w:p>
    <w:p w14:paraId="02DC87D1" w14:textId="1D0EF2C2" w:rsidR="00424C59" w:rsidRDefault="00424C59" w:rsidP="0065708C">
      <w:pPr>
        <w:spacing w:line="240" w:lineRule="auto"/>
        <w:jc w:val="center"/>
        <w:rPr>
          <w:b/>
        </w:rPr>
      </w:pPr>
      <w:r>
        <w:rPr>
          <w:b/>
          <w:noProof/>
          <w:lang w:val="en-CA" w:eastAsia="en-CA"/>
        </w:rPr>
        <w:lastRenderedPageBreak/>
        <w:drawing>
          <wp:inline distT="0" distB="0" distL="0" distR="0" wp14:anchorId="6183AD1A" wp14:editId="4BB91F9B">
            <wp:extent cx="5157216" cy="398678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D.tif"/>
                    <pic:cNvPicPr/>
                  </pic:nvPicPr>
                  <pic:blipFill>
                    <a:blip r:embed="rId18">
                      <a:extLst>
                        <a:ext uri="{28A0092B-C50C-407E-A947-70E740481C1C}">
                          <a14:useLocalDpi xmlns:a14="http://schemas.microsoft.com/office/drawing/2010/main" val="0"/>
                        </a:ext>
                      </a:extLst>
                    </a:blip>
                    <a:stretch>
                      <a:fillRect/>
                    </a:stretch>
                  </pic:blipFill>
                  <pic:spPr>
                    <a:xfrm>
                      <a:off x="0" y="0"/>
                      <a:ext cx="5157216" cy="3986784"/>
                    </a:xfrm>
                    <a:prstGeom prst="rect">
                      <a:avLst/>
                    </a:prstGeom>
                  </pic:spPr>
                </pic:pic>
              </a:graphicData>
            </a:graphic>
          </wp:inline>
        </w:drawing>
      </w:r>
    </w:p>
    <w:p w14:paraId="68121FCB" w14:textId="77777777" w:rsidR="0065708C" w:rsidRDefault="0065708C" w:rsidP="00CC2BB9">
      <w:pPr>
        <w:pStyle w:val="Mdeck6figurecaption"/>
        <w:rPr>
          <w:b/>
        </w:rPr>
      </w:pPr>
    </w:p>
    <w:p w14:paraId="3AB84EB7" w14:textId="77777777" w:rsidR="0065708C" w:rsidRDefault="0065708C" w:rsidP="00CC2BB9">
      <w:pPr>
        <w:pStyle w:val="Mdeck6figurecaption"/>
        <w:rPr>
          <w:b/>
        </w:rPr>
      </w:pPr>
    </w:p>
    <w:p w14:paraId="0691CD23" w14:textId="77777777" w:rsidR="0065708C" w:rsidRDefault="0065708C" w:rsidP="00CC2BB9">
      <w:pPr>
        <w:pStyle w:val="Mdeck6figurecaption"/>
        <w:rPr>
          <w:b/>
        </w:rPr>
      </w:pPr>
    </w:p>
    <w:p w14:paraId="735F0031" w14:textId="77777777" w:rsidR="0065708C" w:rsidRDefault="0065708C" w:rsidP="00CC2BB9">
      <w:pPr>
        <w:pStyle w:val="Mdeck6figurecaption"/>
        <w:rPr>
          <w:b/>
        </w:rPr>
      </w:pPr>
    </w:p>
    <w:p w14:paraId="162E9FED" w14:textId="77777777" w:rsidR="0065708C" w:rsidRDefault="0065708C" w:rsidP="00CC2BB9">
      <w:pPr>
        <w:pStyle w:val="Mdeck6figurecaption"/>
        <w:rPr>
          <w:b/>
        </w:rPr>
      </w:pPr>
    </w:p>
    <w:p w14:paraId="0DB78BC7" w14:textId="77777777" w:rsidR="0065708C" w:rsidRDefault="0065708C" w:rsidP="00CC2BB9">
      <w:pPr>
        <w:pStyle w:val="Mdeck6figurecaption"/>
        <w:rPr>
          <w:b/>
        </w:rPr>
      </w:pPr>
    </w:p>
    <w:p w14:paraId="4D87053A" w14:textId="77777777" w:rsidR="0065708C" w:rsidRDefault="0065708C" w:rsidP="00CC2BB9">
      <w:pPr>
        <w:pStyle w:val="Mdeck6figurecaption"/>
        <w:rPr>
          <w:b/>
        </w:rPr>
      </w:pPr>
    </w:p>
    <w:p w14:paraId="34D92340" w14:textId="77777777" w:rsidR="0065708C" w:rsidRDefault="0065708C" w:rsidP="00CC2BB9">
      <w:pPr>
        <w:pStyle w:val="Mdeck6figurecaption"/>
        <w:rPr>
          <w:b/>
        </w:rPr>
      </w:pPr>
    </w:p>
    <w:p w14:paraId="06FD2A6A" w14:textId="77777777" w:rsidR="0065708C" w:rsidRDefault="0065708C" w:rsidP="00CC2BB9">
      <w:pPr>
        <w:pStyle w:val="Mdeck6figurecaption"/>
        <w:rPr>
          <w:b/>
        </w:rPr>
      </w:pPr>
    </w:p>
    <w:p w14:paraId="68C3883A" w14:textId="77777777" w:rsidR="0065708C" w:rsidRDefault="0065708C" w:rsidP="00CC2BB9">
      <w:pPr>
        <w:pStyle w:val="Mdeck6figurecaption"/>
        <w:rPr>
          <w:b/>
        </w:rPr>
      </w:pPr>
    </w:p>
    <w:p w14:paraId="00366789" w14:textId="77777777" w:rsidR="0065708C" w:rsidRDefault="0065708C" w:rsidP="00CC2BB9">
      <w:pPr>
        <w:pStyle w:val="Mdeck6figurecaption"/>
        <w:rPr>
          <w:b/>
        </w:rPr>
      </w:pPr>
    </w:p>
    <w:p w14:paraId="0DA19C3D" w14:textId="77777777" w:rsidR="0065708C" w:rsidRDefault="0065708C" w:rsidP="00CC2BB9">
      <w:pPr>
        <w:pStyle w:val="Mdeck6figurecaption"/>
        <w:rPr>
          <w:b/>
        </w:rPr>
      </w:pPr>
    </w:p>
    <w:p w14:paraId="1E58DC0C" w14:textId="77777777" w:rsidR="0065708C" w:rsidRDefault="0065708C" w:rsidP="00CC2BB9">
      <w:pPr>
        <w:pStyle w:val="Mdeck6figurecaption"/>
        <w:rPr>
          <w:b/>
        </w:rPr>
      </w:pPr>
    </w:p>
    <w:p w14:paraId="53BFFFF4" w14:textId="06C5E62B" w:rsidR="002B6E03" w:rsidRDefault="002B6E03" w:rsidP="00CC2BB9">
      <w:pPr>
        <w:pStyle w:val="Mdeck6figurecaption"/>
      </w:pPr>
      <w:proofErr w:type="gramStart"/>
      <w:r w:rsidRPr="00CC2BB9">
        <w:rPr>
          <w:b/>
        </w:rPr>
        <w:lastRenderedPageBreak/>
        <w:t>Figure 8.</w:t>
      </w:r>
      <w:proofErr w:type="gramEnd"/>
      <w:r>
        <w:rPr>
          <w:b/>
        </w:rPr>
        <w:t xml:space="preserve"> </w:t>
      </w:r>
      <w:r>
        <w:t>This figure shows the results of the Freeman-Durden decomposi</w:t>
      </w:r>
      <w:r w:rsidR="00FF47D3">
        <w:t>tion from May 30, 2010 (A) and May 14, 2013 (B</w:t>
      </w:r>
      <w:r>
        <w:t>).  The yellow point represents a location which was flooded vegetation on May 30, 2010 but changed to open water on May 14, 2013.  The Freeman-Durden decomposition was not able to map this change accurately because in this example the flooded vegetation wa</w:t>
      </w:r>
      <w:r w:rsidR="00FF47D3">
        <w:t>s short and sparse (A</w:t>
      </w:r>
      <w:r>
        <w:t xml:space="preserve">) so there was not a strong double-bounce scatter returned to the satellite, but rather a specular backscatter similar to open water.  </w:t>
      </w:r>
    </w:p>
    <w:p w14:paraId="07CB24F0" w14:textId="72178295" w:rsidR="002B6E03" w:rsidRDefault="00FF47D3" w:rsidP="00CC2BB9">
      <w:pPr>
        <w:pStyle w:val="Mdeck6figurebody"/>
      </w:pPr>
      <w:r>
        <w:rPr>
          <w:noProof/>
          <w:snapToGrid/>
          <w:lang w:val="en-CA" w:eastAsia="en-CA" w:bidi="ar-SA"/>
        </w:rPr>
        <w:drawing>
          <wp:inline distT="0" distB="0" distL="0" distR="0" wp14:anchorId="0AF99408" wp14:editId="22ADD9F5">
            <wp:extent cx="5620512" cy="6528816"/>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A.tif"/>
                    <pic:cNvPicPr/>
                  </pic:nvPicPr>
                  <pic:blipFill>
                    <a:blip r:embed="rId19">
                      <a:extLst>
                        <a:ext uri="{28A0092B-C50C-407E-A947-70E740481C1C}">
                          <a14:useLocalDpi xmlns:a14="http://schemas.microsoft.com/office/drawing/2010/main" val="0"/>
                        </a:ext>
                      </a:extLst>
                    </a:blip>
                    <a:stretch>
                      <a:fillRect/>
                    </a:stretch>
                  </pic:blipFill>
                  <pic:spPr>
                    <a:xfrm>
                      <a:off x="0" y="0"/>
                      <a:ext cx="5620512" cy="6528816"/>
                    </a:xfrm>
                    <a:prstGeom prst="rect">
                      <a:avLst/>
                    </a:prstGeom>
                  </pic:spPr>
                </pic:pic>
              </a:graphicData>
            </a:graphic>
          </wp:inline>
        </w:drawing>
      </w:r>
    </w:p>
    <w:p w14:paraId="71B4CB66" w14:textId="06EEA646" w:rsidR="00FF47D3" w:rsidRDefault="00FF47D3" w:rsidP="00CC2BB9">
      <w:pPr>
        <w:pStyle w:val="Mdeck6figurebody"/>
      </w:pPr>
      <w:r>
        <w:rPr>
          <w:noProof/>
          <w:snapToGrid/>
          <w:lang w:val="en-CA" w:eastAsia="en-CA" w:bidi="ar-SA"/>
        </w:rPr>
        <w:lastRenderedPageBreak/>
        <w:drawing>
          <wp:inline distT="0" distB="0" distL="0" distR="0" wp14:anchorId="0C6D7C5D" wp14:editId="003C68C0">
            <wp:extent cx="5157216" cy="3980688"/>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B.tif"/>
                    <pic:cNvPicPr/>
                  </pic:nvPicPr>
                  <pic:blipFill>
                    <a:blip r:embed="rId20">
                      <a:extLst>
                        <a:ext uri="{28A0092B-C50C-407E-A947-70E740481C1C}">
                          <a14:useLocalDpi xmlns:a14="http://schemas.microsoft.com/office/drawing/2010/main" val="0"/>
                        </a:ext>
                      </a:extLst>
                    </a:blip>
                    <a:stretch>
                      <a:fillRect/>
                    </a:stretch>
                  </pic:blipFill>
                  <pic:spPr>
                    <a:xfrm>
                      <a:off x="0" y="0"/>
                      <a:ext cx="5157216" cy="3980688"/>
                    </a:xfrm>
                    <a:prstGeom prst="rect">
                      <a:avLst/>
                    </a:prstGeom>
                  </pic:spPr>
                </pic:pic>
              </a:graphicData>
            </a:graphic>
          </wp:inline>
        </w:drawing>
      </w:r>
    </w:p>
    <w:p w14:paraId="1754B0E1" w14:textId="77777777" w:rsidR="00450DC6" w:rsidRPr="00E63E1B" w:rsidRDefault="00450DC6" w:rsidP="00CC2BB9">
      <w:pPr>
        <w:pStyle w:val="Mdeck4text"/>
      </w:pPr>
    </w:p>
    <w:p w14:paraId="2712693A" w14:textId="7BC78D70" w:rsidR="00450DC6" w:rsidRDefault="00450DC6" w:rsidP="00CC2BB9">
      <w:pPr>
        <w:pStyle w:val="Mdeck4text"/>
      </w:pPr>
      <w:r>
        <w:t xml:space="preserve">While both the Freeman-Durden and the </w:t>
      </w:r>
      <w:r w:rsidRPr="00EE7E86">
        <w:rPr>
          <w:i/>
          <w:iCs/>
        </w:rPr>
        <w:t>m-</w:t>
      </w:r>
      <w:r w:rsidRPr="00EE7E86">
        <w:t xml:space="preserve"> χ</w:t>
      </w:r>
      <w:r>
        <w:t xml:space="preserve"> decompositions were able successfully used to map changes in land cover types, the Freeman-Durden decomposition had a better overall accuracy rate.  This is not surprising because the simulated compact polarimetry data had a noise floor of -25db, compared to -35db for the fully polarimetric data</w:t>
      </w:r>
      <w:r w:rsidRPr="002D1E03">
        <w:rPr>
          <w:color w:val="000000" w:themeColor="text1"/>
        </w:rPr>
        <w:t xml:space="preserve">.  In addition fully polarimetric SARs capture more information (4*4 </w:t>
      </w:r>
      <w:proofErr w:type="gramStart"/>
      <w:r w:rsidRPr="002D1E03">
        <w:rPr>
          <w:color w:val="000000" w:themeColor="text1"/>
        </w:rPr>
        <w:t>matrix</w:t>
      </w:r>
      <w:proofErr w:type="gramEnd"/>
      <w:r w:rsidRPr="002D1E03">
        <w:rPr>
          <w:color w:val="000000" w:themeColor="text1"/>
        </w:rPr>
        <w:t xml:space="preserve">) compared to the compact polarimetric SAR’s (2*2 matrix).  </w:t>
      </w:r>
      <w:r w:rsidR="00DB7849">
        <w:rPr>
          <w:color w:val="000000" w:themeColor="text1"/>
        </w:rPr>
        <w:t xml:space="preserve">Moreover, when the transmission of a field has a linearly polarized component it will cause </w:t>
      </w:r>
      <w:r w:rsidR="00DB7849" w:rsidRPr="00DB7849">
        <w:rPr>
          <w:color w:val="000000" w:themeColor="text1"/>
        </w:rPr>
        <w:t>uncertainties</w:t>
      </w:r>
      <w:r w:rsidR="00DB7849">
        <w:rPr>
          <w:color w:val="000000" w:themeColor="text1"/>
        </w:rPr>
        <w:t xml:space="preserve"> </w:t>
      </w:r>
      <w:r w:rsidR="00531A2C">
        <w:rPr>
          <w:color w:val="000000" w:themeColor="text1"/>
        </w:rPr>
        <w:t>or omission when classifying dihedral backs</w:t>
      </w:r>
      <w:r w:rsidR="00470BC5">
        <w:rPr>
          <w:color w:val="000000" w:themeColor="text1"/>
        </w:rPr>
        <w:t>catter [</w:t>
      </w:r>
      <w:r w:rsidR="00574252">
        <w:rPr>
          <w:color w:val="000000" w:themeColor="text1"/>
        </w:rPr>
        <w:t>96</w:t>
      </w:r>
      <w:r w:rsidR="00470BC5">
        <w:rPr>
          <w:color w:val="000000" w:themeColor="text1"/>
        </w:rPr>
        <w:t>]</w:t>
      </w:r>
      <w:r w:rsidR="00531A2C">
        <w:rPr>
          <w:color w:val="000000" w:themeColor="text1"/>
        </w:rPr>
        <w:t xml:space="preserve">.  Circular polarization transmission is the best way to prevent the rotation of a linearly polarized wave as it </w:t>
      </w:r>
      <w:r w:rsidR="00531A2C" w:rsidRPr="00531A2C">
        <w:rPr>
          <w:color w:val="000000" w:themeColor="text1"/>
        </w:rPr>
        <w:t>transmits</w:t>
      </w:r>
      <w:r w:rsidR="00531A2C">
        <w:rPr>
          <w:color w:val="000000" w:themeColor="text1"/>
        </w:rPr>
        <w:t xml:space="preserve"> through the ionosphere, but some omission may still occu</w:t>
      </w:r>
      <w:r w:rsidR="00470BC5">
        <w:rPr>
          <w:color w:val="000000" w:themeColor="text1"/>
        </w:rPr>
        <w:t>r [</w:t>
      </w:r>
      <w:r w:rsidR="00574252">
        <w:rPr>
          <w:color w:val="000000" w:themeColor="text1"/>
        </w:rPr>
        <w:t>97</w:t>
      </w:r>
      <w:r w:rsidR="00470BC5">
        <w:rPr>
          <w:color w:val="000000" w:themeColor="text1"/>
        </w:rPr>
        <w:t>]</w:t>
      </w:r>
      <w:r w:rsidR="00531A2C">
        <w:rPr>
          <w:color w:val="000000" w:themeColor="text1"/>
        </w:rPr>
        <w:t xml:space="preserve">. </w:t>
      </w:r>
      <w:r>
        <w:t>Therefore, some features will not be as visible in the simulated compact polarimet</w:t>
      </w:r>
      <w:r w:rsidR="00A60BF6">
        <w:t>ry data because they are too faint</w:t>
      </w:r>
      <w:r>
        <w:t xml:space="preserve"> and do not exceed the noise floor.  </w:t>
      </w:r>
    </w:p>
    <w:p w14:paraId="085BA679" w14:textId="3A0D0C91" w:rsidR="00450DC6" w:rsidRDefault="00450DC6" w:rsidP="00CC2BB9">
      <w:pPr>
        <w:pStyle w:val="Mdeck4text"/>
      </w:pPr>
      <w:r>
        <w:t xml:space="preserve">Although in some examples both decompositions were given a rating of 2 because there was a mixed backscatter response, this does not necessarily indicate a poor ability to map land cover change.  These results may indicate that the targets were heterogeneous, for example open water with emergent macrophytes.  This information could be used as an indicator of the health of a wetland, for example, biomass within a wetland.  The amount of volume and double-bounce scattering can be an indicator of vegetation density.  However, further research and development is needed to quantify not only the difference in vegetation versus no vegetation, but also how different resolutions, bands, and angles of radar reflect off of different vegetation </w:t>
      </w:r>
      <w:r w:rsidR="00B65AE3">
        <w:t>types, densities, and heights. I</w:t>
      </w:r>
      <w:r w:rsidR="007C52D8">
        <w:t xml:space="preserve">t has been suggested that C-band imagery should be used when trying to map leaf shape, but L-band is more accurate for measuring </w:t>
      </w:r>
      <w:r w:rsidR="000F1C61">
        <w:t>above-ground biomass and</w:t>
      </w:r>
      <w:r w:rsidR="009129CD">
        <w:t xml:space="preserve"> stand height [</w:t>
      </w:r>
      <w:r w:rsidR="00574252">
        <w:t>98</w:t>
      </w:r>
      <w:r w:rsidR="009129CD">
        <w:t>]</w:t>
      </w:r>
      <w:r w:rsidR="000F1C61">
        <w:t>.</w:t>
      </w:r>
      <w:r w:rsidR="00B02CFD">
        <w:t xml:space="preserve">  Other research demonstrated that a multi-temporal and multi-incidence angle was the best approach, steep incidence angles for mapping wetlands and large incidence angle for detecting open wate</w:t>
      </w:r>
      <w:r w:rsidR="00A0197A">
        <w:t xml:space="preserve">r from land </w:t>
      </w:r>
      <w:r w:rsidR="00574252">
        <w:t>[99-101</w:t>
      </w:r>
      <w:r w:rsidR="00A0197A">
        <w:t>]</w:t>
      </w:r>
      <w:r w:rsidR="00B02CFD">
        <w:t>.</w:t>
      </w:r>
    </w:p>
    <w:p w14:paraId="3F0E1F9D" w14:textId="2B03571C" w:rsidR="007A0068" w:rsidRPr="003A00FB" w:rsidRDefault="003A00FB" w:rsidP="00CC2BB9">
      <w:pPr>
        <w:pStyle w:val="Mdeck4heading2"/>
        <w:rPr>
          <w:b/>
          <w:i w:val="0"/>
        </w:rPr>
      </w:pPr>
      <w:r w:rsidRPr="003A00FB">
        <w:rPr>
          <w:b/>
          <w:i w:val="0"/>
        </w:rPr>
        <w:lastRenderedPageBreak/>
        <w:t>4.0</w:t>
      </w:r>
      <w:r w:rsidR="007A0068" w:rsidRPr="003A00FB">
        <w:rPr>
          <w:b/>
          <w:i w:val="0"/>
        </w:rPr>
        <w:t>. Curvelet-Based Change Detection for Mapping Flooded Vegetation</w:t>
      </w:r>
    </w:p>
    <w:p w14:paraId="1BDF9198" w14:textId="77A09BD6" w:rsidR="007A0068" w:rsidRPr="00695CC9" w:rsidRDefault="007A0068" w:rsidP="00CC2BB9">
      <w:pPr>
        <w:pStyle w:val="Mdeck4text"/>
      </w:pPr>
      <w:r>
        <w:t>More recently a C</w:t>
      </w:r>
      <w:r w:rsidRPr="00695CC9">
        <w:t>urv</w:t>
      </w:r>
      <w:r>
        <w:t>e</w:t>
      </w:r>
      <w:r w:rsidRPr="00695CC9">
        <w:t xml:space="preserve">let-based approach for detecting </w:t>
      </w:r>
      <w:r>
        <w:t>changes in floo</w:t>
      </w:r>
      <w:r w:rsidR="008016DC">
        <w:t xml:space="preserve">ded vegetation has been used [49, </w:t>
      </w:r>
      <w:r w:rsidR="004F5DBB">
        <w:t>102-10</w:t>
      </w:r>
      <w:r w:rsidR="00663759">
        <w:t>3</w:t>
      </w:r>
      <w:r>
        <w:t>]</w:t>
      </w:r>
      <w:r w:rsidRPr="00695CC9">
        <w:t>.  This technique was</w:t>
      </w:r>
      <w:r w:rsidR="004246B9">
        <w:t xml:space="preserve"> developed by Schmitt et al [1</w:t>
      </w:r>
      <w:r>
        <w:t>0</w:t>
      </w:r>
      <w:r w:rsidR="004246B9">
        <w:t>4</w:t>
      </w:r>
      <w:r>
        <w:t>] an</w:t>
      </w:r>
      <w:r w:rsidR="00A60BF6">
        <w:t>d</w:t>
      </w:r>
      <w:r>
        <w:t xml:space="preserve"> can be used</w:t>
      </w:r>
      <w:r w:rsidRPr="00695CC9">
        <w:t xml:space="preserve"> to map changes in SAR imagery while at the same time </w:t>
      </w:r>
      <w:r w:rsidR="00766859" w:rsidRPr="00695CC9">
        <w:t>suppressing</w:t>
      </w:r>
      <w:r w:rsidRPr="00695CC9">
        <w:t xml:space="preserve"> speckle noise, which can be problematic in SAR images.  </w:t>
      </w:r>
      <w:r>
        <w:t xml:space="preserve">This approach could be used as a way to enhance polarimetric decompositions and temporal changes between polarimetric channels.  </w:t>
      </w:r>
    </w:p>
    <w:p w14:paraId="6AE1399A" w14:textId="08986E8E" w:rsidR="007A0068" w:rsidRPr="00695CC9" w:rsidRDefault="007A0068" w:rsidP="00CC2BB9">
      <w:pPr>
        <w:pStyle w:val="Mdeck4text"/>
      </w:pPr>
      <w:r w:rsidRPr="00695CC9">
        <w:t>This methodology was originally designed for disaster management</w:t>
      </w:r>
      <w:r>
        <w:t xml:space="preserve"> with single polarimetric SAR</w:t>
      </w:r>
      <w:r w:rsidRPr="00695CC9">
        <w:t xml:space="preserve">, but </w:t>
      </w:r>
      <w:r>
        <w:t xml:space="preserve">was </w:t>
      </w:r>
      <w:r w:rsidRPr="00695CC9">
        <w:t xml:space="preserve">later adapted to use </w:t>
      </w:r>
      <w:r>
        <w:t>in polarimetric</w:t>
      </w:r>
      <w:r w:rsidRPr="00695CC9">
        <w:t xml:space="preserve"> decompositions.  This approach differs from others in that it compares whole structures found in the image rather than individual pixel values.  The first step is to apply the </w:t>
      </w:r>
      <w:r>
        <w:t>Curvelet</w:t>
      </w:r>
      <w:r w:rsidRPr="00695CC9">
        <w:t xml:space="preserve"> tra</w:t>
      </w:r>
      <w:r w:rsidR="006E76E8">
        <w:t>nsform [105</w:t>
      </w:r>
      <w:r>
        <w:t>]</w:t>
      </w:r>
      <w:r w:rsidRPr="00695CC9">
        <w:t xml:space="preserve">.  </w:t>
      </w:r>
      <w:r>
        <w:t>Elongate</w:t>
      </w:r>
      <w:r w:rsidRPr="00695CC9">
        <w:t xml:space="preserve"> singularities are estimated using non</w:t>
      </w:r>
      <w:r>
        <w:t>-</w:t>
      </w:r>
      <w:r w:rsidRPr="00695CC9">
        <w:t xml:space="preserve">adaptive </w:t>
      </w:r>
      <w:r>
        <w:t>structure</w:t>
      </w:r>
      <w:r w:rsidRPr="00695CC9">
        <w:t xml:space="preserve"> element</w:t>
      </w:r>
      <w:r>
        <w:t>s</w:t>
      </w:r>
      <w:r w:rsidRPr="00695CC9">
        <w:t xml:space="preserve"> </w:t>
      </w:r>
      <w:r>
        <w:t xml:space="preserve">- the </w:t>
      </w:r>
      <w:r w:rsidRPr="00695CC9">
        <w:t>Ridgelets</w:t>
      </w:r>
      <w:r>
        <w:t xml:space="preserve"> - which</w:t>
      </w:r>
      <w:r w:rsidRPr="00695CC9">
        <w:t xml:space="preserve"> are </w:t>
      </w:r>
      <w:r>
        <w:t>transported</w:t>
      </w:r>
      <w:r w:rsidRPr="00695CC9">
        <w:t xml:space="preserve"> to a variety of scales, orientations and positions</w:t>
      </w:r>
      <w:r>
        <w:t>.</w:t>
      </w:r>
      <w:r w:rsidRPr="00695CC9">
        <w:t xml:space="preserve">  For SAR intensity images</w:t>
      </w:r>
      <w:r>
        <w:t>,</w:t>
      </w:r>
      <w:r w:rsidRPr="00695CC9">
        <w:t xml:space="preserve"> a logarithmic scaling must be applied</w:t>
      </w:r>
      <w:r>
        <w:t xml:space="preserve"> in order to generate an additive noise characteristic from the originally multiplicative speckle effect.</w:t>
      </w:r>
      <w:r w:rsidRPr="00695CC9">
        <w:t xml:space="preserve">  The value of each pixe</w:t>
      </w:r>
      <w:r>
        <w:t>l then can be calculated by the sum</w:t>
      </w:r>
      <w:r w:rsidRPr="00695CC9">
        <w:t xml:space="preserve"> of the contribution of each element weighted by the corresponding </w:t>
      </w:r>
      <w:r w:rsidR="00C0611B">
        <w:t>complex Curvelet coefficient [106</w:t>
      </w:r>
      <w:r>
        <w:t>]</w:t>
      </w:r>
      <w:r w:rsidRPr="00695CC9">
        <w:t>.</w:t>
      </w:r>
    </w:p>
    <w:p w14:paraId="5D6BAA6D" w14:textId="2198377B" w:rsidR="007A0068" w:rsidRPr="00695CC9" w:rsidRDefault="007A0068" w:rsidP="00CC2BB9">
      <w:pPr>
        <w:pStyle w:val="Mdeck4text"/>
      </w:pPr>
      <w:r>
        <w:t>Manipulating the Curvelet coefficient thus means manipulating the structures apparent in an image instead of the single pixel values.</w:t>
      </w:r>
      <w:r w:rsidRPr="00695CC9">
        <w:t xml:space="preserve">  For example low </w:t>
      </w:r>
      <w:r>
        <w:t>C</w:t>
      </w:r>
      <w:r w:rsidRPr="00695CC9">
        <w:t>urvelet coefficient</w:t>
      </w:r>
      <w:r>
        <w:t xml:space="preserve"> amplitudes </w:t>
      </w:r>
      <w:r w:rsidRPr="00695CC9">
        <w:t>generally</w:t>
      </w:r>
      <w:r>
        <w:t xml:space="preserve"> indicate very weak structures and are mostly </w:t>
      </w:r>
      <w:r w:rsidRPr="00695CC9">
        <w:t>related to nois</w:t>
      </w:r>
      <w:r>
        <w:t>e. This noise contribution</w:t>
      </w:r>
      <w:r w:rsidRPr="00695CC9">
        <w:t xml:space="preserve"> can </w:t>
      </w:r>
      <w:r>
        <w:t xml:space="preserve">easily </w:t>
      </w:r>
      <w:r w:rsidRPr="00695CC9">
        <w:t>be deleted by converting the corresponding coefficients to zero</w:t>
      </w:r>
      <w:r>
        <w:t xml:space="preserve"> before the image reconstruction</w:t>
      </w:r>
      <w:r w:rsidRPr="00695CC9">
        <w:t>.  In addition coefficients with a higher value, which are usually related to intense structures, are weighted by using a special function, which retains the values of the strong structures while slightly lowering the values for mi</w:t>
      </w:r>
      <w:r w:rsidR="006A5CBF">
        <w:t>nor structures [104</w:t>
      </w:r>
      <w:r>
        <w:t>] in order to suppress artifacts common to all alternative image representations.</w:t>
      </w:r>
      <w:r w:rsidRPr="00695CC9">
        <w:t xml:space="preserve">   The same image enhancement can be used for </w:t>
      </w:r>
      <w:r>
        <w:t xml:space="preserve">individual </w:t>
      </w:r>
      <w:r w:rsidRPr="00695CC9">
        <w:t>SAR images</w:t>
      </w:r>
      <w:r>
        <w:t xml:space="preserve"> as well as for the difference between images.</w:t>
      </w:r>
      <w:r w:rsidRPr="00695CC9">
        <w:t xml:space="preserve">  </w:t>
      </w:r>
      <w:r>
        <w:t>Therefore, the image difference is calculated in the complex Curvelet coefficient domain, then the differential coefficients are weighted, and finally the enhanced difference image is transfor</w:t>
      </w:r>
      <w:r w:rsidR="00434747">
        <w:t>med back to the image domain [</w:t>
      </w:r>
      <w:r w:rsidR="00663759">
        <w:t>102</w:t>
      </w:r>
      <w:r>
        <w:t>]</w:t>
      </w:r>
      <w:r w:rsidRPr="00695CC9">
        <w:t xml:space="preserve">.  For more details on how the </w:t>
      </w:r>
      <w:r>
        <w:t>C</w:t>
      </w:r>
      <w:r w:rsidRPr="00695CC9">
        <w:t>urv</w:t>
      </w:r>
      <w:r>
        <w:t>e</w:t>
      </w:r>
      <w:r w:rsidRPr="00695CC9">
        <w:t xml:space="preserve">let-based change detection method is calculated refer to </w:t>
      </w:r>
      <w:r w:rsidR="00574252">
        <w:t xml:space="preserve">[49, </w:t>
      </w:r>
      <w:r w:rsidR="00663759">
        <w:t>102</w:t>
      </w:r>
      <w:r w:rsidR="00574252">
        <w:t>-104</w:t>
      </w:r>
      <w:r>
        <w:t>, 62-63].</w:t>
      </w:r>
    </w:p>
    <w:p w14:paraId="0675FD94" w14:textId="2AB74F63" w:rsidR="007A0068" w:rsidRDefault="007A0068" w:rsidP="00CC2BB9">
      <w:pPr>
        <w:pStyle w:val="Mdeck4text"/>
        <w:rPr>
          <w:u w:val="single"/>
        </w:rPr>
      </w:pPr>
      <w:r w:rsidRPr="00695CC9">
        <w:t xml:space="preserve">To apply the change detection algorithm to </w:t>
      </w:r>
      <w:r>
        <w:t>polarimetric</w:t>
      </w:r>
      <w:r w:rsidRPr="00695CC9">
        <w:t xml:space="preserve"> decompositions all t</w:t>
      </w:r>
      <w:r>
        <w:t>hree decomposition channels – representing three independent intensity measures - can</w:t>
      </w:r>
      <w:r w:rsidRPr="00695CC9">
        <w:t xml:space="preserve"> be used.  This allows for an increase in intensity to be equally visible on all three channels; however changes caused by a special scattering event will only be seen in the intensity of a specific type of b</w:t>
      </w:r>
      <w:r w:rsidR="00663759">
        <w:t>ackscatter [49</w:t>
      </w:r>
      <w:r>
        <w:t>]</w:t>
      </w:r>
      <w:r w:rsidRPr="00695CC9">
        <w:t xml:space="preserve">.  This allows for the user to be able to effectively monitor scattering mechanisms that represent temporal changes within a landscape.  </w:t>
      </w:r>
    </w:p>
    <w:p w14:paraId="778DD268" w14:textId="77777777" w:rsidR="00CC2BB9" w:rsidRDefault="00CC2BB9">
      <w:pPr>
        <w:spacing w:line="240" w:lineRule="auto"/>
        <w:jc w:val="left"/>
        <w:rPr>
          <w:rFonts w:cstheme="minorBidi"/>
          <w:snapToGrid w:val="0"/>
          <w:lang w:bidi="en-US"/>
        </w:rPr>
      </w:pPr>
      <w:r>
        <w:br w:type="page"/>
      </w:r>
    </w:p>
    <w:p w14:paraId="16CDD01A" w14:textId="70F9C9AC" w:rsidR="007A0068" w:rsidRPr="007A0068" w:rsidRDefault="003A00FB" w:rsidP="00CC2BB9">
      <w:pPr>
        <w:pStyle w:val="Mdeck4heading3"/>
      </w:pPr>
      <w:r>
        <w:lastRenderedPageBreak/>
        <w:t>4</w:t>
      </w:r>
      <w:r w:rsidR="007A0068" w:rsidRPr="007A0068">
        <w:t>.</w:t>
      </w:r>
      <w:r w:rsidR="007A0068">
        <w:t>1</w:t>
      </w:r>
      <w:r w:rsidR="007A0068" w:rsidRPr="007A0068">
        <w:t xml:space="preserve"> </w:t>
      </w:r>
      <w:r>
        <w:t xml:space="preserve">Case Study - </w:t>
      </w:r>
      <w:r w:rsidR="007A0068" w:rsidRPr="007A0068">
        <w:t>Dong Ting Lake</w:t>
      </w:r>
    </w:p>
    <w:p w14:paraId="70B533B5" w14:textId="31A3B0EF" w:rsidR="007A0068" w:rsidRDefault="007A0068" w:rsidP="00CC2BB9">
      <w:pPr>
        <w:pStyle w:val="Mdeck4text"/>
      </w:pPr>
      <w:r>
        <w:t>Dong Ting Lake is located in Hunan Province (Figure 9).  It is the second largest lake in China and is a flood-basin within the Yangtze River.  The size of Dong Ting Lake can change quite dramatically within a season.  For example, it can be as large as 2691 km</w:t>
      </w:r>
      <w:r w:rsidRPr="005420EE">
        <w:rPr>
          <w:vertAlign w:val="superscript"/>
        </w:rPr>
        <w:t>2</w:t>
      </w:r>
      <w:r>
        <w:t xml:space="preserve"> during an annual f</w:t>
      </w:r>
      <w:r w:rsidR="00A60BF6">
        <w:t>lood event and as small as 710</w:t>
      </w:r>
      <w:bookmarkStart w:id="0" w:name="_GoBack"/>
      <w:bookmarkEnd w:id="0"/>
      <w:r>
        <w:t xml:space="preserve"> km</w:t>
      </w:r>
      <w:r w:rsidRPr="005420EE">
        <w:rPr>
          <w:vertAlign w:val="superscript"/>
        </w:rPr>
        <w:t>2</w:t>
      </w:r>
      <w:r>
        <w:rPr>
          <w:vertAlign w:val="superscript"/>
        </w:rPr>
        <w:t xml:space="preserve"> </w:t>
      </w:r>
      <w:r w:rsidR="00382D84">
        <w:t>in dry conditions [108</w:t>
      </w:r>
      <w:r>
        <w:t xml:space="preserve">]. </w:t>
      </w:r>
    </w:p>
    <w:p w14:paraId="728DA4C8" w14:textId="66124F79" w:rsidR="009529C5" w:rsidRDefault="009529C5" w:rsidP="00CC2BB9">
      <w:pPr>
        <w:pStyle w:val="Mdeck6figurecaption"/>
        <w:jc w:val="center"/>
      </w:pPr>
      <w:proofErr w:type="gramStart"/>
      <w:r w:rsidRPr="00CC2BB9">
        <w:rPr>
          <w:b/>
        </w:rPr>
        <w:t>Figure 9.</w:t>
      </w:r>
      <w:proofErr w:type="gramEnd"/>
      <w:r w:rsidRPr="001741F8">
        <w:t xml:space="preserve"> </w:t>
      </w:r>
      <w:proofErr w:type="gramStart"/>
      <w:r w:rsidRPr="00151C26">
        <w:t>The location of the Dong</w:t>
      </w:r>
      <w:r w:rsidR="00AE2F73">
        <w:t xml:space="preserve"> </w:t>
      </w:r>
      <w:r w:rsidRPr="00151C26">
        <w:t>Ting</w:t>
      </w:r>
      <w:r>
        <w:t xml:space="preserve">, </w:t>
      </w:r>
      <w:r w:rsidRPr="00151C26">
        <w:t xml:space="preserve">China Lake </w:t>
      </w:r>
      <w:proofErr w:type="spellStart"/>
      <w:r w:rsidRPr="00151C26">
        <w:t>testsite</w:t>
      </w:r>
      <w:proofErr w:type="spellEnd"/>
      <w:r w:rsidRPr="00151C26">
        <w:t>.</w:t>
      </w:r>
      <w:proofErr w:type="gramEnd"/>
      <w:r w:rsidRPr="00757463">
        <w:rPr>
          <w:b/>
        </w:rPr>
        <w:t xml:space="preserve">  </w:t>
      </w:r>
    </w:p>
    <w:p w14:paraId="3EF77A94" w14:textId="77777777" w:rsidR="009529C5" w:rsidRDefault="009529C5" w:rsidP="00CC2BB9">
      <w:pPr>
        <w:pStyle w:val="Mdeck6figurebody"/>
      </w:pPr>
      <w:r>
        <w:rPr>
          <w:noProof/>
          <w:lang w:val="en-CA" w:eastAsia="en-CA" w:bidi="ar-SA"/>
        </w:rPr>
        <w:drawing>
          <wp:inline distT="0" distB="0" distL="0" distR="0" wp14:anchorId="38A61FB4" wp14:editId="581B14CE">
            <wp:extent cx="6302375" cy="261556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9.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2375" cy="2615565"/>
                    </a:xfrm>
                    <a:prstGeom prst="rect">
                      <a:avLst/>
                    </a:prstGeom>
                  </pic:spPr>
                </pic:pic>
              </a:graphicData>
            </a:graphic>
          </wp:inline>
        </w:drawing>
      </w:r>
    </w:p>
    <w:p w14:paraId="3726453A" w14:textId="46264CD3" w:rsidR="007A0068" w:rsidRPr="00323B60" w:rsidRDefault="003A00FB" w:rsidP="00CC2BB9">
      <w:pPr>
        <w:pStyle w:val="Mdeck4heading3"/>
      </w:pPr>
      <w:r>
        <w:t>4</w:t>
      </w:r>
      <w:r w:rsidR="00323B60" w:rsidRPr="007A0068">
        <w:t>.</w:t>
      </w:r>
      <w:r w:rsidR="00323B60">
        <w:t>2</w:t>
      </w:r>
      <w:r w:rsidR="00323B60" w:rsidRPr="007A0068">
        <w:t xml:space="preserve"> </w:t>
      </w:r>
      <w:r w:rsidR="007A0068" w:rsidRPr="00323B60">
        <w:t>Data Acquisition and Processing</w:t>
      </w:r>
    </w:p>
    <w:p w14:paraId="523A8428" w14:textId="77777777" w:rsidR="007A0068" w:rsidRDefault="007A0068" w:rsidP="00CC2BB9">
      <w:pPr>
        <w:pStyle w:val="Mdeck4text"/>
      </w:pPr>
      <w:r>
        <w:t xml:space="preserve">Two RADARSAT-2 fully polarimetric scenes were acquired over Dong Ting Lake in 2008 (Table 4).  An image with lower water levels (June 6, 2008) and an image with higher water levels (August 17, 2008) were selected to allow for change detection.  </w:t>
      </w:r>
    </w:p>
    <w:p w14:paraId="29ECD450" w14:textId="77777777" w:rsidR="007A0068" w:rsidRDefault="007A0068" w:rsidP="00CC2BB9">
      <w:pPr>
        <w:pStyle w:val="Mdeck4text"/>
      </w:pPr>
      <w:r>
        <w:t xml:space="preserve">The Freeman-Durden decomposition was used as input into the Curvelet-based change detection method to determine if this technique could detect change between the three different types of backscatter produced in the Freeman-Durden decomposition.  </w:t>
      </w:r>
    </w:p>
    <w:p w14:paraId="7D99DC79" w14:textId="55685FC5" w:rsidR="00241848" w:rsidRDefault="003A00FB" w:rsidP="00CC2BB9">
      <w:pPr>
        <w:pStyle w:val="Mdeck4heading3"/>
      </w:pPr>
      <w:r>
        <w:t>4</w:t>
      </w:r>
      <w:r w:rsidR="00241848" w:rsidRPr="007A0068">
        <w:t>.</w:t>
      </w:r>
      <w:r w:rsidR="00C36AD5">
        <w:t>3</w:t>
      </w:r>
      <w:r w:rsidR="00241848">
        <w:t xml:space="preserve"> Results and Discussion</w:t>
      </w:r>
    </w:p>
    <w:p w14:paraId="12ABFEE1" w14:textId="77777777" w:rsidR="007A0068" w:rsidRDefault="007A0068" w:rsidP="00CC2BB9">
      <w:pPr>
        <w:pStyle w:val="Mdeck4text"/>
      </w:pPr>
      <w:r>
        <w:t>When the Freeman-Durden decompositions were compared using the Curvelet-based change detection, the results showed that the Curvelet-based change detection could be used to map changes in the double-bounce, volume and surface scattering in a smooth, noise-free manner, while still preserving detail.  When comparing the Freeman-Durden decompositions of the single images in Fig. 10 the dominance of the volume component (green) is highly visible. Apart from that, a change from surface scattering (the bluish fields in the upper part of the 2008-06-06 image) to double-bounce (the fields now turned to orange or even red in the 2008-08-17 image) can clearly be distinguished. The dilation of the water surface (black) from June to August is likewise apparent.</w:t>
      </w:r>
    </w:p>
    <w:p w14:paraId="6B5DA705" w14:textId="77777777" w:rsidR="00020BDC" w:rsidRPr="00CC2BB9" w:rsidRDefault="00020BDC" w:rsidP="00CC2BB9">
      <w:pPr>
        <w:pStyle w:val="Mdeck6figurecaption"/>
        <w:jc w:val="center"/>
        <w:rPr>
          <w:b/>
        </w:rPr>
      </w:pPr>
    </w:p>
    <w:p w14:paraId="02DD6E3F" w14:textId="77777777" w:rsidR="00020BDC" w:rsidRDefault="00020BDC" w:rsidP="00CC2BB9">
      <w:pPr>
        <w:pStyle w:val="Mdeck6figurecaption"/>
        <w:rPr>
          <w:b/>
        </w:rPr>
      </w:pPr>
      <w:proofErr w:type="gramStart"/>
      <w:r w:rsidRPr="00CC2BB9">
        <w:rPr>
          <w:b/>
        </w:rPr>
        <w:lastRenderedPageBreak/>
        <w:t>Figure 10.</w:t>
      </w:r>
      <w:proofErr w:type="gramEnd"/>
      <w:r w:rsidRPr="00757463">
        <w:t xml:space="preserve"> The Free</w:t>
      </w:r>
      <w:r>
        <w:t>man-Durden decompositions derived from the June 6, 2008 and August 17, 2008</w:t>
      </w:r>
      <w:r w:rsidRPr="00757463">
        <w:t xml:space="preserve"> RADARSAT-2 (© MDA) acquisitions</w:t>
      </w:r>
      <w:r>
        <w:t>.</w:t>
      </w:r>
    </w:p>
    <w:p w14:paraId="03DB0B15" w14:textId="77777777" w:rsidR="00020BDC" w:rsidRPr="00020BDC" w:rsidRDefault="00020BDC" w:rsidP="00CC2BB9">
      <w:pPr>
        <w:pStyle w:val="Mdeck6figurebody"/>
        <w:rPr>
          <w:lang w:val="en-CA" w:eastAsia="en-US"/>
        </w:rPr>
      </w:pPr>
      <w:r>
        <w:rPr>
          <w:noProof/>
          <w:lang w:val="en-CA" w:eastAsia="en-CA" w:bidi="ar-SA"/>
        </w:rPr>
        <w:drawing>
          <wp:inline distT="0" distB="0" distL="0" distR="0" wp14:anchorId="21FA0991" wp14:editId="104DB447">
            <wp:extent cx="6302375" cy="3957955"/>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0.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2375" cy="3957955"/>
                    </a:xfrm>
                    <a:prstGeom prst="rect">
                      <a:avLst/>
                    </a:prstGeom>
                  </pic:spPr>
                </pic:pic>
              </a:graphicData>
            </a:graphic>
          </wp:inline>
        </w:drawing>
      </w:r>
    </w:p>
    <w:p w14:paraId="0544CDD9" w14:textId="77777777" w:rsidR="00020BDC" w:rsidRPr="00020BDC" w:rsidRDefault="00020BDC" w:rsidP="00CC2BB9">
      <w:pPr>
        <w:pStyle w:val="Mdeck4text"/>
        <w:rPr>
          <w:lang w:val="en-CA" w:eastAsia="en-US"/>
        </w:rPr>
      </w:pPr>
    </w:p>
    <w:p w14:paraId="3B999E31" w14:textId="77777777" w:rsidR="007A0068" w:rsidRPr="00212A92" w:rsidRDefault="007A0068" w:rsidP="00CC2BB9">
      <w:pPr>
        <w:pStyle w:val="Mdeck4text"/>
      </w:pPr>
      <w:r>
        <w:t>Fig. 11</w:t>
      </w:r>
      <w:r w:rsidRPr="00212A92">
        <w:t xml:space="preserve"> </w:t>
      </w:r>
      <w:r>
        <w:t>illustrates the results of the Curvelet-based change detection method. The strongest changes can be found in the double-bounce component reaching more than 10 decibels at the highest. The lowest changes are reported in the volume component. Combining all three difference images enables a simple change characterization. Similar changes captured in all three components indicate a change in the image intensity, i.e. a change in the open water surface. Changes only apparent in one channel indicate an increase or decrease of a special scattering mechanism. Examining the fields in the upper part of the image, minor changes are shown both in the volume and the surface component, but very strong changes in the double-bounce component are evident. This means that new very strong double-bounce scatter components are added while the surface and volume scattering stays constant. Regarding the landscape, these fields are flooded.</w:t>
      </w:r>
    </w:p>
    <w:p w14:paraId="0F569A5E" w14:textId="77777777" w:rsidR="00CC2BB9" w:rsidRDefault="00CC2BB9">
      <w:pPr>
        <w:spacing w:line="240" w:lineRule="auto"/>
        <w:jc w:val="left"/>
        <w:rPr>
          <w:rFonts w:eastAsiaTheme="minorEastAsia"/>
          <w:b/>
          <w:bCs/>
          <w:color w:val="auto"/>
          <w:szCs w:val="24"/>
          <w:lang w:val="en-CA" w:eastAsia="en-US"/>
        </w:rPr>
      </w:pPr>
      <w:r>
        <w:rPr>
          <w:color w:val="auto"/>
          <w:szCs w:val="24"/>
        </w:rPr>
        <w:br w:type="page"/>
      </w:r>
    </w:p>
    <w:p w14:paraId="086CCF8F" w14:textId="77777777" w:rsidR="009D5BE4" w:rsidRPr="00757463" w:rsidRDefault="009D5BE4" w:rsidP="00CC2BB9">
      <w:pPr>
        <w:pStyle w:val="Mdeck6figurecaption"/>
        <w:rPr>
          <w:b/>
        </w:rPr>
      </w:pPr>
      <w:proofErr w:type="gramStart"/>
      <w:r w:rsidRPr="00CC2BB9">
        <w:rPr>
          <w:b/>
        </w:rPr>
        <w:lastRenderedPageBreak/>
        <w:t>Figure 11.</w:t>
      </w:r>
      <w:proofErr w:type="gramEnd"/>
      <w:r w:rsidRPr="00757463">
        <w:t xml:space="preserve"> </w:t>
      </w:r>
      <w:proofErr w:type="gramStart"/>
      <w:r w:rsidRPr="00757463">
        <w:t>The change of the Freeman-D</w:t>
      </w:r>
      <w:r>
        <w:t>urden components as detected by</w:t>
      </w:r>
      <w:r w:rsidRPr="00757463">
        <w:t xml:space="preserve"> the Curvelet-based change detection method from the RADARSAT-2 acquisitions on 2008-06-06 and 2008-08-17.</w:t>
      </w:r>
      <w:proofErr w:type="gramEnd"/>
    </w:p>
    <w:p w14:paraId="51635865" w14:textId="3ADE359E" w:rsidR="007A0068" w:rsidRPr="00241848" w:rsidRDefault="00FF47D3" w:rsidP="00CC2BB9">
      <w:pPr>
        <w:pStyle w:val="Mdeck6figurebody"/>
        <w:rPr>
          <w:lang w:val="en-CA"/>
        </w:rPr>
      </w:pPr>
      <w:r>
        <w:rPr>
          <w:noProof/>
          <w:snapToGrid/>
          <w:lang w:val="en-CA" w:eastAsia="en-CA" w:bidi="ar-SA"/>
        </w:rPr>
        <w:drawing>
          <wp:inline distT="0" distB="0" distL="0" distR="0" wp14:anchorId="79BBC563" wp14:editId="3AEBB332">
            <wp:extent cx="4096512" cy="4053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A.tif"/>
                    <pic:cNvPicPr/>
                  </pic:nvPicPr>
                  <pic:blipFill>
                    <a:blip r:embed="rId23">
                      <a:extLst>
                        <a:ext uri="{28A0092B-C50C-407E-A947-70E740481C1C}">
                          <a14:useLocalDpi xmlns:a14="http://schemas.microsoft.com/office/drawing/2010/main" val="0"/>
                        </a:ext>
                      </a:extLst>
                    </a:blip>
                    <a:stretch>
                      <a:fillRect/>
                    </a:stretch>
                  </pic:blipFill>
                  <pic:spPr>
                    <a:xfrm>
                      <a:off x="0" y="0"/>
                      <a:ext cx="4096512" cy="4053840"/>
                    </a:xfrm>
                    <a:prstGeom prst="rect">
                      <a:avLst/>
                    </a:prstGeom>
                  </pic:spPr>
                </pic:pic>
              </a:graphicData>
            </a:graphic>
          </wp:inline>
        </w:drawing>
      </w:r>
    </w:p>
    <w:p w14:paraId="6B43046A" w14:textId="5701E33D" w:rsidR="007A0068" w:rsidRDefault="00FF47D3" w:rsidP="00FF47D3">
      <w:pPr>
        <w:pStyle w:val="Mdeck4text"/>
        <w:jc w:val="center"/>
      </w:pPr>
      <w:r>
        <w:rPr>
          <w:noProof/>
          <w:snapToGrid/>
          <w:lang w:val="en-CA" w:eastAsia="en-CA" w:bidi="ar-SA"/>
        </w:rPr>
        <w:drawing>
          <wp:inline distT="0" distB="0" distL="0" distR="0" wp14:anchorId="7E776F9A" wp14:editId="47015BFC">
            <wp:extent cx="4096512" cy="40782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B.tif"/>
                    <pic:cNvPicPr/>
                  </pic:nvPicPr>
                  <pic:blipFill>
                    <a:blip r:embed="rId24">
                      <a:extLst>
                        <a:ext uri="{28A0092B-C50C-407E-A947-70E740481C1C}">
                          <a14:useLocalDpi xmlns:a14="http://schemas.microsoft.com/office/drawing/2010/main" val="0"/>
                        </a:ext>
                      </a:extLst>
                    </a:blip>
                    <a:stretch>
                      <a:fillRect/>
                    </a:stretch>
                  </pic:blipFill>
                  <pic:spPr>
                    <a:xfrm>
                      <a:off x="0" y="0"/>
                      <a:ext cx="4096512" cy="4078224"/>
                    </a:xfrm>
                    <a:prstGeom prst="rect">
                      <a:avLst/>
                    </a:prstGeom>
                  </pic:spPr>
                </pic:pic>
              </a:graphicData>
            </a:graphic>
          </wp:inline>
        </w:drawing>
      </w:r>
    </w:p>
    <w:p w14:paraId="77EDA325" w14:textId="3CA01962" w:rsidR="00FF47D3" w:rsidRDefault="00FF47D3" w:rsidP="00FF47D3">
      <w:pPr>
        <w:pStyle w:val="Mdeck4text"/>
        <w:jc w:val="center"/>
      </w:pPr>
      <w:r>
        <w:rPr>
          <w:noProof/>
          <w:snapToGrid/>
          <w:lang w:val="en-CA" w:eastAsia="en-CA" w:bidi="ar-SA"/>
        </w:rPr>
        <w:lastRenderedPageBreak/>
        <w:drawing>
          <wp:inline distT="0" distB="0" distL="0" distR="0" wp14:anchorId="64FA94D9" wp14:editId="02B1755C">
            <wp:extent cx="4096512" cy="40355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C.tif"/>
                    <pic:cNvPicPr/>
                  </pic:nvPicPr>
                  <pic:blipFill>
                    <a:blip r:embed="rId25">
                      <a:extLst>
                        <a:ext uri="{28A0092B-C50C-407E-A947-70E740481C1C}">
                          <a14:useLocalDpi xmlns:a14="http://schemas.microsoft.com/office/drawing/2010/main" val="0"/>
                        </a:ext>
                      </a:extLst>
                    </a:blip>
                    <a:stretch>
                      <a:fillRect/>
                    </a:stretch>
                  </pic:blipFill>
                  <pic:spPr>
                    <a:xfrm>
                      <a:off x="0" y="0"/>
                      <a:ext cx="4096512" cy="4035552"/>
                    </a:xfrm>
                    <a:prstGeom prst="rect">
                      <a:avLst/>
                    </a:prstGeom>
                  </pic:spPr>
                </pic:pic>
              </a:graphicData>
            </a:graphic>
          </wp:inline>
        </w:drawing>
      </w:r>
    </w:p>
    <w:p w14:paraId="6A1770E4" w14:textId="77777777" w:rsidR="00FF47D3" w:rsidRDefault="00FF47D3" w:rsidP="00FF47D3">
      <w:pPr>
        <w:pStyle w:val="Mdeck4text"/>
        <w:jc w:val="center"/>
      </w:pPr>
    </w:p>
    <w:p w14:paraId="050D3BAA" w14:textId="7B5D997F" w:rsidR="007A0068" w:rsidRPr="00D27B34" w:rsidRDefault="007A0068" w:rsidP="00CC2BB9">
      <w:pPr>
        <w:pStyle w:val="Mdeck4text"/>
      </w:pPr>
      <w:r w:rsidRPr="00D27B34">
        <w:t>These</w:t>
      </w:r>
      <w:r>
        <w:t xml:space="preserve"> results highlight the possibility for the Curvelet-based change detection to be used with polarimetric SAR data.  Wetland land cover change was detected using the Freeman-Durden decomposition as input to the Curvelet-based method. These results are consistent with another study which applied the same approach using the Freeman-Durden and the Normalized Kennaugh elements to locate c</w:t>
      </w:r>
      <w:r w:rsidR="00171F40">
        <w:t>hanges in flooded vegetation [102</w:t>
      </w:r>
      <w:r>
        <w:t>].  Though first efforts to validate the changes observed by the Curvelet-based change dete</w:t>
      </w:r>
      <w:r w:rsidR="00171F40">
        <w:t>ction method are reported in [104</w:t>
      </w:r>
      <w:r>
        <w:t>] the validation with regards to wetland monitoring is still challenging and should be extended to a variety of test sites in future</w:t>
      </w:r>
      <w:r w:rsidR="009019B0">
        <w:t xml:space="preserve"> using auxiliary data from other sources like UAV’s</w:t>
      </w:r>
      <w:r>
        <w:t>.</w:t>
      </w:r>
    </w:p>
    <w:p w14:paraId="67B6A4A0" w14:textId="4EC7AD79" w:rsidR="00C36AD5" w:rsidRPr="003A00FB" w:rsidRDefault="003A00FB" w:rsidP="00CC2BB9">
      <w:pPr>
        <w:pStyle w:val="Mdeck4heading2"/>
        <w:rPr>
          <w:b/>
          <w:i w:val="0"/>
        </w:rPr>
      </w:pPr>
      <w:r>
        <w:rPr>
          <w:b/>
          <w:i w:val="0"/>
        </w:rPr>
        <w:t>5</w:t>
      </w:r>
      <w:r w:rsidR="00E75786" w:rsidRPr="003A00FB">
        <w:rPr>
          <w:b/>
          <w:i w:val="0"/>
        </w:rPr>
        <w:t>.</w:t>
      </w:r>
      <w:r>
        <w:rPr>
          <w:b/>
          <w:i w:val="0"/>
        </w:rPr>
        <w:t>0</w:t>
      </w:r>
      <w:r w:rsidR="00E75786" w:rsidRPr="003A00FB">
        <w:rPr>
          <w:b/>
          <w:i w:val="0"/>
        </w:rPr>
        <w:t>.</w:t>
      </w:r>
      <w:r w:rsidR="00C36AD5" w:rsidRPr="003A00FB">
        <w:rPr>
          <w:b/>
          <w:i w:val="0"/>
        </w:rPr>
        <w:t xml:space="preserve"> Wishart-Chernoff Distance</w:t>
      </w:r>
    </w:p>
    <w:p w14:paraId="64D66CFB" w14:textId="363710AC" w:rsidR="001E78B9" w:rsidRDefault="001E78B9" w:rsidP="00CC2BB9">
      <w:pPr>
        <w:pStyle w:val="Mdeck4text"/>
      </w:pPr>
      <w:r>
        <w:t>The ability to focus and prioritize monitoring efforts is often a difficult task, but necessary in a time when the environment, including wetlands, is being damaged at an alarming rate and monitoring budgets are shrinking.  Having a tool to identify areas which have undergone the most change over a time period is an invaluable first step in monitoring wetlands.  The Chernoff distance, which is measured by looking at the similarity between two statistical distributions, offers su</w:t>
      </w:r>
      <w:r w:rsidR="00AE2F73">
        <w:t>ch a possibility.  The Wishart-</w:t>
      </w:r>
      <w:r>
        <w:t xml:space="preserve">Chernoff distance is defined as a symmetric positive matrix distance that measures the similarity between two complex </w:t>
      </w:r>
      <w:r w:rsidR="00171F40">
        <w:t>Wishart distributed matrices [109</w:t>
      </w:r>
      <w:r>
        <w:t xml:space="preserve">].  By applying the Wishart-Chernoff distance to fully polarimetric or compact polarimetric data, areas of high wetland change should be detected.   </w:t>
      </w:r>
    </w:p>
    <w:p w14:paraId="49B8399A" w14:textId="77777777" w:rsidR="0065708C" w:rsidRDefault="0065708C" w:rsidP="00CC2BB9">
      <w:pPr>
        <w:pStyle w:val="Mdeck4heading3"/>
        <w:rPr>
          <w:i/>
        </w:rPr>
      </w:pPr>
    </w:p>
    <w:p w14:paraId="111FD7BE" w14:textId="0CD078A0" w:rsidR="001E78B9" w:rsidRPr="003A00FB" w:rsidRDefault="003A00FB" w:rsidP="00CC2BB9">
      <w:pPr>
        <w:pStyle w:val="Mdeck4heading3"/>
        <w:rPr>
          <w:i/>
        </w:rPr>
      </w:pPr>
      <w:r w:rsidRPr="003A00FB">
        <w:rPr>
          <w:i/>
        </w:rPr>
        <w:lastRenderedPageBreak/>
        <w:t>5.1</w:t>
      </w:r>
      <w:r w:rsidR="001E78B9" w:rsidRPr="003A00FB">
        <w:rPr>
          <w:i/>
        </w:rPr>
        <w:t xml:space="preserve"> </w:t>
      </w:r>
      <w:r w:rsidRPr="003A00FB">
        <w:rPr>
          <w:i/>
        </w:rPr>
        <w:t xml:space="preserve">Case Study - </w:t>
      </w:r>
      <w:r w:rsidR="001E78B9" w:rsidRPr="003A00FB">
        <w:rPr>
          <w:i/>
        </w:rPr>
        <w:t>Whitewater Lake</w:t>
      </w:r>
    </w:p>
    <w:p w14:paraId="0DA43F7C" w14:textId="77777777" w:rsidR="001E78B9" w:rsidRPr="00287E34" w:rsidRDefault="001E78B9" w:rsidP="00CC2BB9">
      <w:pPr>
        <w:pStyle w:val="Mdeck4text"/>
      </w:pPr>
      <w:r>
        <w:t xml:space="preserve">Whitewater Lake, Manitoba was also used at the location to test the Wishart-Chernoff Distance methodology (see Figure 6).  </w:t>
      </w:r>
    </w:p>
    <w:p w14:paraId="6169095F" w14:textId="77777777" w:rsidR="0065708C" w:rsidRDefault="0065708C" w:rsidP="0065708C">
      <w:pPr>
        <w:spacing w:line="240" w:lineRule="auto"/>
        <w:jc w:val="left"/>
      </w:pPr>
    </w:p>
    <w:p w14:paraId="15ABEE13" w14:textId="10C2FE9C" w:rsidR="001E78B9" w:rsidRPr="0065708C" w:rsidRDefault="003A00FB" w:rsidP="0065708C">
      <w:pPr>
        <w:spacing w:line="240" w:lineRule="auto"/>
        <w:jc w:val="left"/>
      </w:pPr>
      <w:r w:rsidRPr="003A00FB">
        <w:rPr>
          <w:i/>
        </w:rPr>
        <w:t>5.2</w:t>
      </w:r>
      <w:r w:rsidR="001E78B9" w:rsidRPr="003A00FB">
        <w:rPr>
          <w:i/>
        </w:rPr>
        <w:t xml:space="preserve"> SAR data acquisition and processing</w:t>
      </w:r>
    </w:p>
    <w:p w14:paraId="7FD91B8D" w14:textId="77777777" w:rsidR="001E78B9" w:rsidRPr="001E78B9" w:rsidRDefault="001E78B9" w:rsidP="00CC2BB9">
      <w:pPr>
        <w:pStyle w:val="Mdeck4text"/>
      </w:pPr>
      <w:r>
        <w:t>The same image dates in the flooded vegetation Whitewater Lake example were used in the Wishart-Chernoff Distance analysis (see Table 3).</w:t>
      </w:r>
    </w:p>
    <w:p w14:paraId="4702E975" w14:textId="77777777" w:rsidR="001E78B9" w:rsidRPr="00CD689F" w:rsidRDefault="001E78B9" w:rsidP="00CC2BB9">
      <w:pPr>
        <w:pStyle w:val="Mdeck4text"/>
        <w:rPr>
          <w:rFonts w:eastAsiaTheme="minorEastAsia" w:cs="Times New Roman"/>
          <w:lang w:eastAsia="zh-CN"/>
        </w:rPr>
      </w:pPr>
      <w:r w:rsidRPr="00AC3F49">
        <w:t xml:space="preserve">The scattering vector represents the scattering properties of a radar target. The scattering vector is a vectorized version of the scattering matrix. A target scattering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p</m:t>
            </m:r>
          </m:sub>
        </m:sSub>
      </m:oMath>
      <w:r w:rsidRPr="00AC3F49">
        <w:t xml:space="preserve"> expressed in the Pauli basis and follows the complex </w:t>
      </w:r>
      <w:r w:rsidRPr="00CD689F">
        <w:rPr>
          <w:rFonts w:cs="Times New Roman"/>
        </w:rPr>
        <w:t xml:space="preserve">Gaussian distribution has the form </w:t>
      </w:r>
    </w:p>
    <w:p w14:paraId="55C30372" w14:textId="77777777" w:rsidR="00CC2BB9" w:rsidRPr="00CC2BB9" w:rsidRDefault="00CC2BB9" w:rsidP="00CC2BB9">
      <w:pPr>
        <w:pStyle w:val="Mdeck4text"/>
        <w:rPr>
          <w:rFonts w:eastAsiaTheme="minorEastAsia"/>
          <w:lang w:eastAsia="zh-CN"/>
        </w:rPr>
      </w:pPr>
    </w:p>
    <w:p w14:paraId="3568135E" w14:textId="77777777" w:rsidR="001E78B9" w:rsidRPr="00AC3F49" w:rsidRDefault="00FB6925" w:rsidP="001E78B9">
      <w:pPr>
        <w:pStyle w:val="NoSpacing"/>
        <w:spacing w:line="480" w:lineRule="auto"/>
        <w:jc w:val="both"/>
        <w:rPr>
          <w:bCs/>
          <w:szCs w:val="24"/>
        </w:rPr>
      </w:pP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k</m:t>
                </m:r>
              </m:e>
            </m:acc>
          </m:e>
          <m:sub>
            <m:r>
              <w:rPr>
                <w:rFonts w:ascii="Cambria Math" w:hAnsi="Cambria Math"/>
                <w:szCs w:val="24"/>
              </w:rPr>
              <m:t>p</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ad>
              <m:radPr>
                <m:degHide m:val="1"/>
                <m:ctrlPr>
                  <w:rPr>
                    <w:rFonts w:ascii="Cambria Math" w:hAnsi="Cambria Math"/>
                    <w:i/>
                    <w:szCs w:val="24"/>
                  </w:rPr>
                </m:ctrlPr>
              </m:radPr>
              <m:deg/>
              <m:e>
                <m:r>
                  <w:rPr>
                    <w:rFonts w:ascii="Cambria Math" w:hAnsi="Cambria Math"/>
                    <w:szCs w:val="24"/>
                  </w:rPr>
                  <m:t>2</m:t>
                </m:r>
              </m:e>
            </m:rad>
          </m:den>
        </m:f>
        <m:sSup>
          <m:sSupPr>
            <m:ctrlPr>
              <w:rPr>
                <w:rFonts w:ascii="Cambria Math" w:hAnsi="Cambria Math"/>
                <w:i/>
                <w:szCs w:val="24"/>
              </w:rPr>
            </m:ctrlPr>
          </m:sSupPr>
          <m:e>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HH</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VV</m:t>
                          </m:r>
                        </m:sub>
                      </m:sSub>
                    </m:e>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HH</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VV</m:t>
                          </m:r>
                        </m:sub>
                      </m:sSub>
                    </m:e>
                    <m:e>
                      <m:sSub>
                        <m:sSubPr>
                          <m:ctrlPr>
                            <w:rPr>
                              <w:rFonts w:ascii="Cambria Math" w:hAnsi="Cambria Math"/>
                              <w:i/>
                              <w:szCs w:val="24"/>
                            </w:rPr>
                          </m:ctrlPr>
                        </m:sSubPr>
                        <m:e>
                          <m:r>
                            <w:rPr>
                              <w:rFonts w:ascii="Cambria Math" w:hAnsi="Cambria Math"/>
                              <w:szCs w:val="24"/>
                            </w:rPr>
                            <m:t>2S</m:t>
                          </m:r>
                        </m:e>
                        <m:sub>
                          <m:r>
                            <w:rPr>
                              <w:rFonts w:ascii="Cambria Math" w:hAnsi="Cambria Math"/>
                              <w:szCs w:val="24"/>
                            </w:rPr>
                            <m:t>HV</m:t>
                          </m:r>
                        </m:sub>
                      </m:sSub>
                    </m:e>
                  </m:mr>
                </m:m>
              </m:e>
            </m:d>
          </m:e>
          <m:sup>
            <m:r>
              <w:rPr>
                <w:rFonts w:ascii="Cambria Math" w:hAnsi="Cambria Math"/>
                <w:szCs w:val="24"/>
              </w:rPr>
              <m:t>T</m:t>
            </m:r>
          </m:sup>
        </m:sSup>
      </m:oMath>
      <w:r w:rsidR="001E78B9" w:rsidRPr="00AC3F49">
        <w:rPr>
          <w:bCs/>
          <w:szCs w:val="24"/>
        </w:rPr>
        <w:t xml:space="preserve">  </w:t>
      </w:r>
      <w:r w:rsidR="001E78B9" w:rsidRPr="00AC3F49">
        <w:rPr>
          <w:bCs/>
          <w:szCs w:val="24"/>
        </w:rPr>
        <w:tab/>
      </w:r>
      <w:r w:rsidR="001E78B9" w:rsidRPr="00AC3F49">
        <w:rPr>
          <w:bCs/>
          <w:szCs w:val="24"/>
        </w:rPr>
        <w:tab/>
      </w:r>
      <w:r w:rsidR="001E78B9" w:rsidRPr="00AC3F49">
        <w:rPr>
          <w:bCs/>
          <w:szCs w:val="24"/>
        </w:rPr>
        <w:tab/>
      </w:r>
      <w:r w:rsidR="001E78B9" w:rsidRPr="00AC3F49">
        <w:rPr>
          <w:bCs/>
          <w:szCs w:val="24"/>
        </w:rPr>
        <w:tab/>
      </w:r>
      <w:r w:rsidR="001E78B9" w:rsidRPr="00AC3F49">
        <w:rPr>
          <w:bCs/>
          <w:szCs w:val="24"/>
        </w:rPr>
        <w:tab/>
      </w:r>
      <w:r w:rsidR="001E78B9" w:rsidRPr="00AC3F49">
        <w:rPr>
          <w:bCs/>
          <w:szCs w:val="24"/>
        </w:rPr>
        <w:tab/>
        <w:t xml:space="preserve">        (1) </w:t>
      </w:r>
    </w:p>
    <w:p w14:paraId="74BBC6A6" w14:textId="3BEF3D2A" w:rsidR="001E78B9" w:rsidRDefault="001E78B9" w:rsidP="00CC2BB9">
      <w:pPr>
        <w:pStyle w:val="Mdeck4textfirstlinezero"/>
        <w:rPr>
          <w:rFonts w:eastAsiaTheme="minorEastAsia"/>
          <w:lang w:eastAsia="zh-CN"/>
        </w:rPr>
      </w:pPr>
      <w:proofErr w:type="gramStart"/>
      <w:r w:rsidRPr="00AC3F49">
        <w:t>where</w:t>
      </w:r>
      <w:proofErr w:type="gramEnd"/>
      <w:r w:rsidRPr="00AC3F49">
        <w:t xml:space="preserve"> </w:t>
      </w:r>
      <w:r w:rsidRPr="00AC3F49">
        <w:rPr>
          <w:i/>
        </w:rPr>
        <w:t>S</w:t>
      </w:r>
      <w:r w:rsidRPr="00AC3F49">
        <w:rPr>
          <w:i/>
          <w:vertAlign w:val="subscript"/>
        </w:rPr>
        <w:t>ij</w:t>
      </w:r>
      <w:r w:rsidRPr="00AC3F49">
        <w:t xml:space="preserve"> are the complex elements of the scattering matrix and the subscript HV stands for horizontally transmitted and vertically received radar signal. The </w:t>
      </w:r>
      <w:r w:rsidRPr="00AC3F49">
        <w:rPr>
          <w:i/>
        </w:rPr>
        <w:t>n</w:t>
      </w:r>
      <w:r w:rsidRPr="00AC3F49">
        <w:t xml:space="preserve">-look sample coherency matrix </w:t>
      </w:r>
      <w:r w:rsidRPr="00AC3F49">
        <w:rPr>
          <w:i/>
        </w:rPr>
        <w:t>T</w:t>
      </w:r>
      <w:r w:rsidRPr="00AC3F49">
        <w:t xml:space="preserve"> of the scattering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p</m:t>
            </m:r>
          </m:sub>
        </m:sSub>
      </m:oMath>
      <w:r w:rsidRPr="00AC3F49">
        <w:t xml:space="preserve"> follows the complex Wishart distribution with a probability de</w:t>
      </w:r>
      <w:r>
        <w:t>nsity fu</w:t>
      </w:r>
      <w:r w:rsidR="00CD689F">
        <w:t>nction [111</w:t>
      </w:r>
      <w:r>
        <w:t>]</w:t>
      </w:r>
      <w:r w:rsidRPr="00AC3F49">
        <w:t>:</w:t>
      </w:r>
    </w:p>
    <w:p w14:paraId="62C0D5C6" w14:textId="77777777" w:rsidR="00CC2BB9" w:rsidRPr="00CC2BB9" w:rsidRDefault="00CC2BB9" w:rsidP="00CC2BB9">
      <w:pPr>
        <w:pStyle w:val="Mdeck4text"/>
        <w:rPr>
          <w:rFonts w:eastAsiaTheme="minorEastAsia"/>
          <w:lang w:eastAsia="zh-CN"/>
        </w:rPr>
      </w:pPr>
    </w:p>
    <w:p w14:paraId="1AD5F65B" w14:textId="77777777" w:rsidR="001E78B9" w:rsidRPr="00AC3F49" w:rsidRDefault="001E78B9" w:rsidP="001E78B9">
      <w:pPr>
        <w:pStyle w:val="NoSpacing"/>
        <w:spacing w:line="480" w:lineRule="auto"/>
        <w:jc w:val="both"/>
        <w:rPr>
          <w:bCs/>
          <w:szCs w:val="24"/>
        </w:rPr>
      </w:pPr>
      <m:oMath>
        <m:r>
          <w:rPr>
            <w:rFonts w:ascii="Cambria Math" w:hAnsi="Cambria Math"/>
            <w:szCs w:val="24"/>
          </w:rPr>
          <m:t>P</m:t>
        </m:r>
        <m:d>
          <m:dPr>
            <m:ctrlPr>
              <w:rPr>
                <w:rFonts w:ascii="Cambria Math" w:hAnsi="Cambria Math"/>
                <w:i/>
                <w:szCs w:val="24"/>
              </w:rPr>
            </m:ctrlPr>
          </m:dPr>
          <m:e>
            <m:r>
              <w:rPr>
                <w:rFonts w:ascii="Cambria Math" w:hAnsi="Cambria Math"/>
                <w:szCs w:val="24"/>
              </w:rPr>
              <m:t>T</m:t>
            </m:r>
          </m:e>
        </m:d>
        <m:r>
          <w:rPr>
            <w:rFonts w:ascii="Cambria Math" w:hAnsi="Cambria Math"/>
            <w:szCs w:val="24"/>
          </w:rPr>
          <m:t xml:space="preserve">= </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n</m:t>
                </m:r>
              </m:e>
              <m:sup>
                <m:r>
                  <w:rPr>
                    <w:rFonts w:ascii="Cambria Math" w:hAnsi="Cambria Math"/>
                    <w:szCs w:val="24"/>
                  </w:rPr>
                  <m:t>qn</m:t>
                </m:r>
              </m:sup>
            </m:sSup>
          </m:num>
          <m:den>
            <m:r>
              <w:rPr>
                <w:rFonts w:ascii="Cambria Math" w:hAnsi="Cambria Math"/>
                <w:szCs w:val="24"/>
              </w:rPr>
              <m:t>k(n, q)</m:t>
            </m:r>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V</m:t>
                    </m:r>
                  </m:e>
                </m:d>
              </m:e>
              <m:sup>
                <m:r>
                  <w:rPr>
                    <w:rFonts w:ascii="Cambria Math" w:hAnsi="Cambria Math"/>
                    <w:szCs w:val="24"/>
                  </w:rPr>
                  <m:t>n</m:t>
                </m:r>
              </m:sup>
            </m:sSup>
          </m:den>
        </m:f>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T</m:t>
                </m:r>
              </m:e>
            </m:d>
          </m:e>
          <m:sup>
            <m:r>
              <w:rPr>
                <w:rFonts w:ascii="Cambria Math" w:hAnsi="Cambria Math"/>
                <w:szCs w:val="24"/>
              </w:rPr>
              <m:t>(n-q)</m:t>
            </m:r>
          </m:sup>
        </m:sSup>
        <m:sSup>
          <m:sSupPr>
            <m:ctrlPr>
              <w:rPr>
                <w:rFonts w:ascii="Cambria Math" w:hAnsi="Cambria Math"/>
                <w:i/>
                <w:szCs w:val="24"/>
              </w:rPr>
            </m:ctrlPr>
          </m:sSupPr>
          <m:e>
            <m:r>
              <w:rPr>
                <w:rFonts w:ascii="Cambria Math" w:hAnsi="Cambria Math"/>
                <w:szCs w:val="24"/>
              </w:rPr>
              <m:t>e</m:t>
            </m:r>
          </m:e>
          <m:sup>
            <m:r>
              <w:rPr>
                <w:rFonts w:ascii="Cambria Math" w:hAnsi="Cambria Math"/>
                <w:szCs w:val="24"/>
              </w:rPr>
              <m:t>-n</m:t>
            </m:r>
            <m:r>
              <m:rPr>
                <m:sty m:val="p"/>
              </m:rPr>
              <w:rPr>
                <w:rFonts w:ascii="Cambria Math" w:hAnsi="Cambria Math"/>
                <w:szCs w:val="24"/>
              </w:rPr>
              <m:t>Tr</m:t>
            </m:r>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-1</m:t>
                </m:r>
              </m:sup>
            </m:sSup>
            <m:r>
              <w:rPr>
                <w:rFonts w:ascii="Cambria Math" w:hAnsi="Cambria Math"/>
                <w:szCs w:val="24"/>
              </w:rPr>
              <m:t>T)</m:t>
            </m:r>
          </m:sup>
        </m:sSup>
      </m:oMath>
      <w:r w:rsidRPr="00AC3F49">
        <w:rPr>
          <w:bCs/>
          <w:szCs w:val="24"/>
        </w:rPr>
        <w:t xml:space="preserve"> </w:t>
      </w:r>
      <w:r w:rsidRPr="00AC3F49">
        <w:rPr>
          <w:bCs/>
          <w:szCs w:val="24"/>
        </w:rPr>
        <w:tab/>
      </w:r>
      <w:r w:rsidRPr="00AC3F49">
        <w:rPr>
          <w:bCs/>
          <w:szCs w:val="24"/>
        </w:rPr>
        <w:tab/>
      </w:r>
      <w:r w:rsidRPr="00AC3F49">
        <w:rPr>
          <w:bCs/>
          <w:szCs w:val="24"/>
        </w:rPr>
        <w:tab/>
      </w:r>
      <w:r w:rsidRPr="00AC3F49">
        <w:rPr>
          <w:bCs/>
          <w:szCs w:val="24"/>
        </w:rPr>
        <w:tab/>
      </w:r>
      <w:r w:rsidRPr="00AC3F49">
        <w:rPr>
          <w:bCs/>
          <w:szCs w:val="24"/>
        </w:rPr>
        <w:tab/>
      </w:r>
      <w:r w:rsidRPr="00AC3F49">
        <w:rPr>
          <w:bCs/>
          <w:szCs w:val="24"/>
        </w:rPr>
        <w:tab/>
        <w:t xml:space="preserve">                     (2) </w:t>
      </w:r>
    </w:p>
    <w:p w14:paraId="1D58CA57" w14:textId="77777777" w:rsidR="001E78B9" w:rsidRPr="00AC3F49" w:rsidRDefault="001E78B9" w:rsidP="00CC2BB9">
      <w:pPr>
        <w:pStyle w:val="Mdeck4textfirstlinezero"/>
      </w:pPr>
      <w:proofErr w:type="gramStart"/>
      <w:r w:rsidRPr="00AC3F49">
        <w:t>where</w:t>
      </w:r>
      <w:proofErr w:type="gramEnd"/>
      <w:r w:rsidRPr="00AC3F49">
        <w:t xml:space="preserve"> </w:t>
      </w:r>
      <w:r w:rsidRPr="00AC3F49">
        <w:rPr>
          <w:i/>
        </w:rPr>
        <w:t>q</w:t>
      </w:r>
      <w:r w:rsidRPr="00AC3F49">
        <w:t xml:space="preserve"> = 3 for the reciprocal case (</w:t>
      </w:r>
      <w:r w:rsidRPr="00AC3F49">
        <w:rPr>
          <w:i/>
        </w:rPr>
        <w:t>S</w:t>
      </w:r>
      <w:r w:rsidRPr="00AC3F49">
        <w:rPr>
          <w:i/>
          <w:vertAlign w:val="subscript"/>
        </w:rPr>
        <w:t>HV</w:t>
      </w:r>
      <w:r w:rsidRPr="00AC3F49">
        <w:t xml:space="preserve"> = </w:t>
      </w:r>
      <w:r w:rsidRPr="00AC3F49">
        <w:rPr>
          <w:i/>
        </w:rPr>
        <w:t>S</w:t>
      </w:r>
      <w:r w:rsidRPr="00AC3F49">
        <w:rPr>
          <w:i/>
          <w:vertAlign w:val="subscript"/>
        </w:rPr>
        <w:t>VH</w:t>
      </w:r>
      <w:r w:rsidRPr="00AC3F49">
        <w:t xml:space="preserve">) and </w:t>
      </w:r>
      <w:r w:rsidRPr="00AC3F49">
        <w:rPr>
          <w:i/>
        </w:rPr>
        <w:t>q</w:t>
      </w:r>
      <w:r w:rsidRPr="00AC3F49">
        <w:t xml:space="preserve"> = 4 for the bistatic case (</w:t>
      </w:r>
      <w:r w:rsidRPr="00AC3F49">
        <w:rPr>
          <w:i/>
        </w:rPr>
        <w:t>S</w:t>
      </w:r>
      <w:r w:rsidRPr="00AC3F49">
        <w:rPr>
          <w:i/>
          <w:vertAlign w:val="subscript"/>
        </w:rPr>
        <w:t>HV</w:t>
      </w:r>
      <w:r w:rsidRPr="00AC3F49">
        <w:t xml:space="preserve"> ≠ </w:t>
      </w:r>
      <w:r w:rsidRPr="00AC3F49">
        <w:rPr>
          <w:i/>
        </w:rPr>
        <w:t>S</w:t>
      </w:r>
      <w:r w:rsidRPr="00AC3F49">
        <w:rPr>
          <w:i/>
          <w:vertAlign w:val="subscript"/>
        </w:rPr>
        <w:t>VH</w:t>
      </w:r>
      <w:r w:rsidRPr="00AC3F49">
        <w:t xml:space="preserve">), Tr is the trace of a matrix, </w:t>
      </w:r>
      <m:oMath>
        <m:r>
          <w:rPr>
            <w:rFonts w:ascii="Cambria Math" w:hAnsi="Cambria Math"/>
          </w:rPr>
          <m:t>k</m:t>
        </m:r>
        <m:d>
          <m:dPr>
            <m:ctrlPr>
              <w:rPr>
                <w:rFonts w:ascii="Cambria Math" w:hAnsi="Cambria Math"/>
                <w:i/>
              </w:rPr>
            </m:ctrlPr>
          </m:dPr>
          <m:e>
            <m:r>
              <w:rPr>
                <w:rFonts w:ascii="Cambria Math" w:hAnsi="Cambria Math"/>
              </w:rPr>
              <m:t>n,q</m:t>
            </m:r>
          </m:e>
        </m:d>
        <m:r>
          <w:rPr>
            <w:rFonts w:ascii="Cambria Math" w:hAnsi="Cambria Math"/>
          </w:rPr>
          <m:t xml:space="preserve">= </m:t>
        </m:r>
        <m:sSup>
          <m:sSupPr>
            <m:ctrlPr>
              <w:rPr>
                <w:rFonts w:ascii="Cambria Math" w:hAnsi="Cambria Math"/>
                <w:i/>
              </w:rPr>
            </m:ctrlPr>
          </m:sSupPr>
          <m:e>
            <m:r>
              <w:rPr>
                <w:rFonts w:ascii="Cambria Math" w:hAnsi="Cambria Math"/>
              </w:rPr>
              <m:t>π</m:t>
            </m:r>
          </m:e>
          <m:sup>
            <m:r>
              <w:rPr>
                <w:rFonts w:ascii="Cambria Math" w:hAnsi="Cambria Math"/>
              </w:rPr>
              <m:t>q(q-1)/2</m:t>
            </m:r>
          </m:sup>
        </m:sSup>
        <m:r>
          <m:rPr>
            <m:sty m:val="p"/>
          </m:rPr>
          <w:rPr>
            <w:rFonts w:ascii="Cambria Math" w:hAnsi="Cambria Math"/>
            <w:lang w:val="el-GR"/>
          </w:rPr>
          <m:t>Γ</m:t>
        </m:r>
        <m:r>
          <m:rPr>
            <m:sty m:val="p"/>
          </m:rPr>
          <w:rPr>
            <w:rFonts w:ascii="Cambria Math" w:hAnsi="Cambria Math"/>
          </w:rPr>
          <m:t>(</m:t>
        </m:r>
        <m:r>
          <w:rPr>
            <w:rFonts w:ascii="Cambria Math" w:hAnsi="Cambria Math"/>
          </w:rPr>
          <m:t>n)…</m:t>
        </m:r>
        <m:r>
          <m:rPr>
            <m:sty m:val="p"/>
          </m:rPr>
          <w:rPr>
            <w:rFonts w:ascii="Cambria Math" w:hAnsi="Cambria Math"/>
            <w:lang w:val="el-GR"/>
          </w:rPr>
          <m:t>Γ</m:t>
        </m:r>
        <m:r>
          <m:rPr>
            <m:sty m:val="p"/>
          </m:rPr>
          <w:rPr>
            <w:rFonts w:ascii="Cambria Math" w:hAnsi="Cambria Math"/>
          </w:rPr>
          <m:t>(</m:t>
        </m:r>
        <m:r>
          <w:rPr>
            <w:rFonts w:ascii="Cambria Math" w:hAnsi="Cambria Math"/>
          </w:rPr>
          <m:t>n-q+1)</m:t>
        </m:r>
      </m:oMath>
      <w:r w:rsidRPr="00AC3F49">
        <w:t xml:space="preserve"> (Γ is the Gamma function), and </w:t>
      </w:r>
      <m:oMath>
        <m:r>
          <w:rPr>
            <w:rFonts w:ascii="Cambria Math" w:hAnsi="Cambria Math"/>
          </w:rPr>
          <m:t>V=</m:t>
        </m:r>
        <m:r>
          <m:rPr>
            <m:sty m:val="p"/>
          </m:rPr>
          <w:rPr>
            <w:rFonts w:ascii="Cambria Math" w:hAnsi="Cambria Math"/>
          </w:rPr>
          <m:t>E[</m:t>
        </m:r>
        <m:r>
          <w:rPr>
            <w:rFonts w:ascii="Cambria Math" w:hAnsi="Cambria Math"/>
          </w:rPr>
          <m:t>T]</m:t>
        </m:r>
      </m:oMath>
      <w:r w:rsidRPr="00AC3F49">
        <w:t xml:space="preserve"> is the expected value of </w:t>
      </w:r>
      <w:r w:rsidRPr="00AC3F49">
        <w:rPr>
          <w:i/>
        </w:rPr>
        <w:t>T</w:t>
      </w:r>
      <w:r w:rsidRPr="00AC3F49">
        <w:t>.</w:t>
      </w:r>
    </w:p>
    <w:p w14:paraId="725737CE" w14:textId="59975C80" w:rsidR="001E78B9" w:rsidRPr="00AC3F49" w:rsidRDefault="001E78B9" w:rsidP="00CC2BB9">
      <w:pPr>
        <w:pStyle w:val="Mdeck4text"/>
      </w:pPr>
      <w:r w:rsidRPr="00AC3F49">
        <w:t>The Chernoff distance is a measure of the similarity between two statistical distributions and ha</w:t>
      </w:r>
      <w:r w:rsidR="001374AD">
        <w:t>s the form [112</w:t>
      </w:r>
      <w:r>
        <w:t>]</w:t>
      </w:r>
      <w:r w:rsidRPr="00AC3F49">
        <w:t>:</w:t>
      </w:r>
    </w:p>
    <w:p w14:paraId="1704CFA0" w14:textId="77777777" w:rsidR="001E78B9" w:rsidRPr="00AC3F49" w:rsidRDefault="001E78B9" w:rsidP="00CC2BB9">
      <w:pPr>
        <w:pStyle w:val="Mdeck4text"/>
      </w:pPr>
    </w:p>
    <w:p w14:paraId="2E9DF548" w14:textId="77777777" w:rsidR="001E78B9" w:rsidRPr="00AC3F49" w:rsidRDefault="00FB6925" w:rsidP="001E78B9">
      <w:pPr>
        <w:pStyle w:val="NoSpacing"/>
        <w:spacing w:line="480" w:lineRule="auto"/>
        <w:jc w:val="both"/>
        <w:rPr>
          <w:bCs/>
          <w:szCs w:val="24"/>
        </w:rPr>
      </w:pPr>
      <m:oMath>
        <m:sSub>
          <m:sSubPr>
            <m:ctrlPr>
              <w:rPr>
                <w:rFonts w:ascii="Cambria Math" w:hAnsi="Cambria Math"/>
                <w:bCs/>
                <w:i/>
                <w:szCs w:val="24"/>
              </w:rPr>
            </m:ctrlPr>
          </m:sSubPr>
          <m:e>
            <m:r>
              <w:rPr>
                <w:rFonts w:ascii="Cambria Math" w:hAnsi="Cambria Math"/>
                <w:szCs w:val="24"/>
              </w:rPr>
              <m:t>f</m:t>
            </m:r>
            <m:d>
              <m:dPr>
                <m:ctrlPr>
                  <w:rPr>
                    <w:rFonts w:ascii="Cambria Math" w:hAnsi="Cambria Math"/>
                    <w:bCs/>
                    <w:i/>
                    <w:szCs w:val="24"/>
                  </w:rPr>
                </m:ctrlPr>
              </m:dPr>
              <m:e>
                <m:r>
                  <w:rPr>
                    <w:rFonts w:ascii="Cambria Math" w:hAnsi="Cambria Math"/>
                    <w:szCs w:val="24"/>
                  </w:rPr>
                  <m:t>b</m:t>
                </m:r>
              </m:e>
            </m:d>
          </m:e>
          <m:sub>
            <m:r>
              <w:rPr>
                <w:rFonts w:ascii="Cambria Math" w:hAnsi="Cambria Math"/>
                <w:szCs w:val="24"/>
              </w:rPr>
              <m:t>ij</m:t>
            </m:r>
          </m:sub>
        </m:sSub>
        <m:r>
          <w:rPr>
            <w:rFonts w:ascii="Cambria Math" w:hAnsi="Cambria Math"/>
            <w:szCs w:val="24"/>
          </w:rPr>
          <m:t>= -</m:t>
        </m:r>
        <m:func>
          <m:funcPr>
            <m:ctrlPr>
              <w:rPr>
                <w:rFonts w:ascii="Cambria Math" w:hAnsi="Cambria Math"/>
                <w:i/>
                <w:szCs w:val="24"/>
              </w:rPr>
            </m:ctrlPr>
          </m:funcPr>
          <m:fName>
            <m:r>
              <m:rPr>
                <m:sty m:val="p"/>
              </m:rPr>
              <w:rPr>
                <w:rFonts w:ascii="Cambria Math" w:hAnsi="Cambria Math"/>
                <w:szCs w:val="24"/>
              </w:rPr>
              <m:t>ln</m:t>
            </m:r>
          </m:fName>
          <m:e>
            <m:d>
              <m:dPr>
                <m:begChr m:val="{"/>
                <m:endChr m:val="}"/>
                <m:ctrlPr>
                  <w:rPr>
                    <w:rFonts w:ascii="Cambria Math" w:hAnsi="Cambria Math"/>
                    <w:i/>
                    <w:szCs w:val="24"/>
                  </w:rPr>
                </m:ctrlPr>
              </m:dPr>
              <m:e>
                <m:nary>
                  <m:naryPr>
                    <m:limLoc m:val="undOvr"/>
                    <m:subHide m:val="1"/>
                    <m:supHide m:val="1"/>
                    <m:ctrlPr>
                      <w:rPr>
                        <w:rFonts w:ascii="Cambria Math" w:hAnsi="Cambria Math"/>
                        <w:i/>
                        <w:szCs w:val="24"/>
                      </w:rPr>
                    </m:ctrlPr>
                  </m:naryPr>
                  <m:sub/>
                  <m:sup/>
                  <m:e>
                    <m:sSup>
                      <m:sSupPr>
                        <m:ctrlPr>
                          <w:rPr>
                            <w:rFonts w:ascii="Cambria Math" w:hAnsi="Cambria Math"/>
                            <w:i/>
                            <w:szCs w:val="24"/>
                          </w:rPr>
                        </m:ctrlPr>
                      </m:sSupPr>
                      <m:e>
                        <m:r>
                          <w:rPr>
                            <w:rFonts w:ascii="Cambria Math" w:hAnsi="Cambria Math"/>
                            <w:szCs w:val="24"/>
                          </w:rPr>
                          <m:t>p(x/</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e>
                      <m:sup>
                        <m:r>
                          <w:rPr>
                            <w:rFonts w:ascii="Cambria Math" w:hAnsi="Cambria Math"/>
                            <w:szCs w:val="24"/>
                          </w:rPr>
                          <m:t>1-b</m:t>
                        </m:r>
                      </m:sup>
                    </m:sSup>
                    <m:r>
                      <w:rPr>
                        <w:rFonts w:ascii="Cambria Math" w:hAnsi="Cambria Math"/>
                        <w:szCs w:val="24"/>
                      </w:rPr>
                      <m:t xml:space="preserve"> </m:t>
                    </m:r>
                    <m:sSup>
                      <m:sSupPr>
                        <m:ctrlPr>
                          <w:rPr>
                            <w:rFonts w:ascii="Cambria Math" w:hAnsi="Cambria Math"/>
                            <w:i/>
                            <w:szCs w:val="24"/>
                          </w:rPr>
                        </m:ctrlPr>
                      </m:sSupPr>
                      <m:e>
                        <m:r>
                          <w:rPr>
                            <w:rFonts w:ascii="Cambria Math" w:hAnsi="Cambria Math"/>
                            <w:szCs w:val="24"/>
                          </w:rPr>
                          <m:t>p(x/</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j</m:t>
                            </m:r>
                          </m:sub>
                        </m:sSub>
                        <m:r>
                          <w:rPr>
                            <w:rFonts w:ascii="Cambria Math" w:hAnsi="Cambria Math"/>
                            <w:szCs w:val="24"/>
                          </w:rPr>
                          <m:t>)</m:t>
                        </m:r>
                      </m:e>
                      <m:sup>
                        <m:r>
                          <w:rPr>
                            <w:rFonts w:ascii="Cambria Math" w:hAnsi="Cambria Math"/>
                            <w:szCs w:val="24"/>
                          </w:rPr>
                          <m:t>b</m:t>
                        </m:r>
                      </m:sup>
                    </m:sSup>
                  </m:e>
                </m:nary>
                <m:r>
                  <w:rPr>
                    <w:rFonts w:ascii="Cambria Math" w:hAnsi="Cambria Math"/>
                    <w:szCs w:val="24"/>
                  </w:rPr>
                  <m:t>dx</m:t>
                </m:r>
              </m:e>
            </m:d>
          </m:e>
        </m:func>
      </m:oMath>
      <w:r w:rsidR="001E78B9" w:rsidRPr="00AC3F49">
        <w:rPr>
          <w:szCs w:val="24"/>
        </w:rPr>
        <w:t xml:space="preserve">                                                                                 (3)</w:t>
      </w:r>
    </w:p>
    <w:p w14:paraId="7CD7A1EB" w14:textId="77777777" w:rsidR="001E78B9" w:rsidRPr="00AC3F49" w:rsidRDefault="001E78B9" w:rsidP="00CC2BB9">
      <w:pPr>
        <w:pStyle w:val="Mdeck4textfirstlinezero"/>
      </w:pPr>
      <w:proofErr w:type="gramStart"/>
      <w:r w:rsidRPr="00AC3F49">
        <w:t>where</w:t>
      </w:r>
      <w:proofErr w:type="gramEnd"/>
      <w:r w:rsidRPr="00AC3F49">
        <w:t xml:space="preserve"> p(x/wi) and p(x/wj) are the conditional probability density functions of the random variable x, given the data classes wi and wj, respectively. Given the above probability density function of the complex Wishart distribution, the Chernoff distance for this statistical distribution (Wishart-Chernoff distance) was cal</w:t>
      </w:r>
      <w:r>
        <w:t>culated in [65]</w:t>
      </w:r>
      <w:r w:rsidRPr="00AC3F49">
        <w:t xml:space="preserve"> and found to have the form</w:t>
      </w:r>
    </w:p>
    <w:p w14:paraId="776BC19C" w14:textId="77777777" w:rsidR="001E78B9" w:rsidRPr="00AC3F49" w:rsidRDefault="00FB6925" w:rsidP="00CC2BB9">
      <w:pPr>
        <w:rPr>
          <w:bCs/>
          <w:szCs w:val="24"/>
        </w:rPr>
      </w:pPr>
      <m:oMath>
        <m:sSub>
          <m:sSubPr>
            <m:ctrlPr>
              <w:rPr>
                <w:rFonts w:ascii="Cambria Math" w:eastAsiaTheme="minorHAnsi" w:hAnsi="Cambria Math"/>
                <w:i/>
                <w:iCs/>
                <w:color w:val="auto"/>
                <w:sz w:val="22"/>
                <w:szCs w:val="22"/>
              </w:rPr>
            </m:ctrlPr>
          </m:sSubPr>
          <m:e>
            <m:r>
              <w:rPr>
                <w:rFonts w:ascii="Cambria Math" w:hAnsi="Cambria Math"/>
                <w:color w:val="auto"/>
              </w:rPr>
              <m:t>f</m:t>
            </m:r>
            <m:d>
              <m:dPr>
                <m:ctrlPr>
                  <w:rPr>
                    <w:rFonts w:ascii="Cambria Math" w:eastAsiaTheme="minorHAnsi" w:hAnsi="Cambria Math"/>
                    <w:i/>
                    <w:iCs/>
                    <w:color w:val="auto"/>
                    <w:sz w:val="22"/>
                    <w:szCs w:val="22"/>
                  </w:rPr>
                </m:ctrlPr>
              </m:dPr>
              <m:e>
                <m:r>
                  <w:rPr>
                    <w:rFonts w:ascii="Cambria Math" w:hAnsi="Cambria Math"/>
                    <w:color w:val="auto"/>
                  </w:rPr>
                  <m:t>b</m:t>
                </m:r>
              </m:e>
            </m:d>
          </m:e>
          <m:sub>
            <m:r>
              <w:rPr>
                <w:rFonts w:ascii="Cambria Math" w:hAnsi="Cambria Math"/>
                <w:color w:val="auto"/>
              </w:rPr>
              <m:t>ij</m:t>
            </m:r>
          </m:sub>
        </m:sSub>
        <m:r>
          <w:rPr>
            <w:rFonts w:ascii="Cambria Math" w:hAnsi="Cambria Math"/>
            <w:color w:val="auto"/>
          </w:rPr>
          <m:t>= -</m:t>
        </m:r>
        <m:r>
          <m:rPr>
            <m:sty m:val="bi"/>
          </m:rPr>
          <w:rPr>
            <w:rFonts w:ascii="Cambria Math" w:hAnsi="Cambria Math"/>
            <w:color w:val="auto"/>
          </w:rPr>
          <m:t>n</m:t>
        </m:r>
        <m:func>
          <m:funcPr>
            <m:ctrlPr>
              <w:rPr>
                <w:rFonts w:ascii="Cambria Math" w:eastAsiaTheme="minorHAnsi" w:hAnsi="Cambria Math"/>
                <w:i/>
                <w:iCs/>
                <w:color w:val="auto"/>
                <w:sz w:val="22"/>
                <w:szCs w:val="22"/>
              </w:rPr>
            </m:ctrlPr>
          </m:funcPr>
          <m:fName>
            <m:r>
              <m:rPr>
                <m:sty m:val="p"/>
              </m:rPr>
              <w:rPr>
                <w:rFonts w:ascii="Cambria Math" w:hAnsi="Cambria Math"/>
                <w:color w:val="auto"/>
              </w:rPr>
              <m:t>ln</m:t>
            </m:r>
          </m:fName>
          <m:e>
            <m:d>
              <m:dPr>
                <m:begChr m:val="["/>
                <m:endChr m:val="]"/>
                <m:ctrlPr>
                  <w:rPr>
                    <w:rFonts w:ascii="Cambria Math" w:eastAsiaTheme="minorHAnsi" w:hAnsi="Cambria Math"/>
                    <w:i/>
                    <w:iCs/>
                    <w:color w:val="auto"/>
                    <w:sz w:val="22"/>
                    <w:szCs w:val="22"/>
                  </w:rPr>
                </m:ctrlPr>
              </m:dPr>
              <m:e>
                <m:f>
                  <m:fPr>
                    <m:ctrlPr>
                      <w:rPr>
                        <w:rFonts w:ascii="Cambria Math" w:eastAsiaTheme="minorHAnsi" w:hAnsi="Cambria Math"/>
                        <w:i/>
                        <w:iCs/>
                        <w:color w:val="auto"/>
                        <w:sz w:val="22"/>
                        <w:szCs w:val="22"/>
                      </w:rPr>
                    </m:ctrlPr>
                  </m:fPr>
                  <m:num>
                    <m:sSup>
                      <m:sSupPr>
                        <m:ctrlPr>
                          <w:rPr>
                            <w:rFonts w:ascii="Cambria Math" w:eastAsiaTheme="minorHAnsi" w:hAnsi="Cambria Math"/>
                            <w:i/>
                            <w:iCs/>
                            <w:color w:val="auto"/>
                            <w:sz w:val="22"/>
                            <w:szCs w:val="22"/>
                          </w:rPr>
                        </m:ctrlPr>
                      </m:sSupPr>
                      <m:e>
                        <m:d>
                          <m:dPr>
                            <m:begChr m:val="|"/>
                            <m:endChr m:val="|"/>
                            <m:ctrlPr>
                              <w:rPr>
                                <w:rFonts w:ascii="Cambria Math" w:eastAsiaTheme="minorHAnsi" w:hAnsi="Cambria Math"/>
                                <w:i/>
                                <w:iCs/>
                                <w:color w:val="auto"/>
                                <w:sz w:val="22"/>
                                <w:szCs w:val="22"/>
                              </w:rPr>
                            </m:ctrlPr>
                          </m:dPr>
                          <m:e>
                            <m:r>
                              <w:rPr>
                                <w:rFonts w:ascii="Cambria Math" w:hAnsi="Cambria Math"/>
                                <w:color w:val="auto"/>
                              </w:rPr>
                              <m:t>b</m:t>
                            </m:r>
                            <m:sSubSup>
                              <m:sSubSupPr>
                                <m:ctrlPr>
                                  <w:rPr>
                                    <w:rFonts w:ascii="Cambria Math" w:eastAsiaTheme="minorHAnsi" w:hAnsi="Cambria Math"/>
                                    <w:i/>
                                    <w:iCs/>
                                    <w:color w:val="auto"/>
                                    <w:sz w:val="22"/>
                                    <w:szCs w:val="22"/>
                                  </w:rPr>
                                </m:ctrlPr>
                              </m:sSubSupPr>
                              <m:e>
                                <m:r>
                                  <w:rPr>
                                    <w:rFonts w:ascii="Cambria Math" w:hAnsi="Cambria Math"/>
                                    <w:color w:val="auto"/>
                                  </w:rPr>
                                  <m:t>V</m:t>
                                </m:r>
                              </m:e>
                              <m:sub>
                                <m:r>
                                  <w:rPr>
                                    <w:rFonts w:ascii="Cambria Math" w:hAnsi="Cambria Math"/>
                                    <w:color w:val="auto"/>
                                  </w:rPr>
                                  <m:t>i</m:t>
                                </m:r>
                              </m:sub>
                              <m:sup>
                                <m:r>
                                  <w:rPr>
                                    <w:rFonts w:ascii="Cambria Math" w:hAnsi="Cambria Math"/>
                                    <w:color w:val="auto"/>
                                  </w:rPr>
                                  <m:t>-1</m:t>
                                </m:r>
                              </m:sup>
                            </m:sSubSup>
                            <m:r>
                              <w:rPr>
                                <w:rFonts w:ascii="Cambria Math" w:hAnsi="Cambria Math"/>
                                <w:color w:val="auto"/>
                              </w:rPr>
                              <m:t>+(1 - b)</m:t>
                            </m:r>
                            <m:sSubSup>
                              <m:sSubSupPr>
                                <m:ctrlPr>
                                  <w:rPr>
                                    <w:rFonts w:ascii="Cambria Math" w:eastAsiaTheme="minorHAnsi" w:hAnsi="Cambria Math"/>
                                    <w:i/>
                                    <w:iCs/>
                                    <w:color w:val="auto"/>
                                    <w:sz w:val="22"/>
                                    <w:szCs w:val="22"/>
                                  </w:rPr>
                                </m:ctrlPr>
                              </m:sSubSupPr>
                              <m:e>
                                <m:r>
                                  <w:rPr>
                                    <w:rFonts w:ascii="Cambria Math" w:hAnsi="Cambria Math"/>
                                    <w:color w:val="auto"/>
                                  </w:rPr>
                                  <m:t>V</m:t>
                                </m:r>
                              </m:e>
                              <m:sub>
                                <m:r>
                                  <w:rPr>
                                    <w:rFonts w:ascii="Cambria Math" w:hAnsi="Cambria Math"/>
                                    <w:color w:val="auto"/>
                                  </w:rPr>
                                  <m:t>j</m:t>
                                </m:r>
                              </m:sub>
                              <m:sup>
                                <m:r>
                                  <w:rPr>
                                    <w:rFonts w:ascii="Cambria Math" w:hAnsi="Cambria Math"/>
                                    <w:color w:val="auto"/>
                                  </w:rPr>
                                  <m:t>-1</m:t>
                                </m:r>
                              </m:sup>
                            </m:sSubSup>
                          </m:e>
                        </m:d>
                      </m:e>
                      <m:sup>
                        <m:r>
                          <w:rPr>
                            <w:rFonts w:ascii="Cambria Math" w:hAnsi="Cambria Math"/>
                            <w:color w:val="auto"/>
                          </w:rPr>
                          <m:t>-1</m:t>
                        </m:r>
                      </m:sup>
                    </m:sSup>
                  </m:num>
                  <m:den>
                    <m:sSup>
                      <m:sSupPr>
                        <m:ctrlPr>
                          <w:rPr>
                            <w:rFonts w:ascii="Cambria Math" w:eastAsiaTheme="minorHAnsi" w:hAnsi="Cambria Math"/>
                            <w:i/>
                            <w:iCs/>
                            <w:color w:val="auto"/>
                            <w:sz w:val="22"/>
                            <w:szCs w:val="22"/>
                          </w:rPr>
                        </m:ctrlPr>
                      </m:sSupPr>
                      <m:e>
                        <m:d>
                          <m:dPr>
                            <m:begChr m:val="|"/>
                            <m:endChr m:val="|"/>
                            <m:ctrlPr>
                              <w:rPr>
                                <w:rFonts w:ascii="Cambria Math" w:eastAsiaTheme="minorHAnsi" w:hAnsi="Cambria Math"/>
                                <w:i/>
                                <w:iCs/>
                                <w:color w:val="auto"/>
                                <w:sz w:val="22"/>
                                <w:szCs w:val="22"/>
                              </w:rPr>
                            </m:ctrlPr>
                          </m:dPr>
                          <m:e>
                            <m:sSub>
                              <m:sSubPr>
                                <m:ctrlPr>
                                  <w:rPr>
                                    <w:rFonts w:ascii="Cambria Math" w:eastAsiaTheme="minorHAnsi" w:hAnsi="Cambria Math"/>
                                    <w:i/>
                                    <w:iCs/>
                                    <w:color w:val="auto"/>
                                    <w:sz w:val="22"/>
                                    <w:szCs w:val="22"/>
                                  </w:rPr>
                                </m:ctrlPr>
                              </m:sSubPr>
                              <m:e>
                                <m:r>
                                  <w:rPr>
                                    <w:rFonts w:ascii="Cambria Math" w:hAnsi="Cambria Math"/>
                                    <w:color w:val="auto"/>
                                  </w:rPr>
                                  <m:t>V</m:t>
                                </m:r>
                              </m:e>
                              <m:sub>
                                <m:r>
                                  <w:rPr>
                                    <w:rFonts w:ascii="Cambria Math" w:hAnsi="Cambria Math"/>
                                    <w:color w:val="auto"/>
                                  </w:rPr>
                                  <m:t>i</m:t>
                                </m:r>
                              </m:sub>
                            </m:sSub>
                          </m:e>
                        </m:d>
                      </m:e>
                      <m:sup>
                        <m:r>
                          <w:rPr>
                            <w:rFonts w:ascii="Cambria Math" w:hAnsi="Cambria Math"/>
                            <w:color w:val="auto"/>
                          </w:rPr>
                          <m:t>b</m:t>
                        </m:r>
                      </m:sup>
                    </m:sSup>
                    <m:sSup>
                      <m:sSupPr>
                        <m:ctrlPr>
                          <w:rPr>
                            <w:rFonts w:ascii="Cambria Math" w:eastAsiaTheme="minorHAnsi" w:hAnsi="Cambria Math"/>
                            <w:i/>
                            <w:iCs/>
                            <w:color w:val="auto"/>
                            <w:sz w:val="22"/>
                            <w:szCs w:val="22"/>
                          </w:rPr>
                        </m:ctrlPr>
                      </m:sSupPr>
                      <m:e>
                        <m:d>
                          <m:dPr>
                            <m:begChr m:val="|"/>
                            <m:endChr m:val="|"/>
                            <m:ctrlPr>
                              <w:rPr>
                                <w:rFonts w:ascii="Cambria Math" w:eastAsiaTheme="minorHAnsi" w:hAnsi="Cambria Math"/>
                                <w:i/>
                                <w:iCs/>
                                <w:color w:val="auto"/>
                                <w:sz w:val="22"/>
                                <w:szCs w:val="22"/>
                              </w:rPr>
                            </m:ctrlPr>
                          </m:dPr>
                          <m:e>
                            <m:sSub>
                              <m:sSubPr>
                                <m:ctrlPr>
                                  <w:rPr>
                                    <w:rFonts w:ascii="Cambria Math" w:eastAsiaTheme="minorHAnsi" w:hAnsi="Cambria Math"/>
                                    <w:i/>
                                    <w:iCs/>
                                    <w:color w:val="auto"/>
                                    <w:sz w:val="22"/>
                                    <w:szCs w:val="22"/>
                                  </w:rPr>
                                </m:ctrlPr>
                              </m:sSubPr>
                              <m:e>
                                <m:r>
                                  <w:rPr>
                                    <w:rFonts w:ascii="Cambria Math" w:hAnsi="Cambria Math"/>
                                    <w:color w:val="auto"/>
                                  </w:rPr>
                                  <m:t>V</m:t>
                                </m:r>
                              </m:e>
                              <m:sub>
                                <m:r>
                                  <w:rPr>
                                    <w:rFonts w:ascii="Cambria Math" w:hAnsi="Cambria Math"/>
                                    <w:color w:val="auto"/>
                                  </w:rPr>
                                  <m:t>j</m:t>
                                </m:r>
                              </m:sub>
                            </m:sSub>
                          </m:e>
                        </m:d>
                      </m:e>
                      <m:sup>
                        <m:r>
                          <w:rPr>
                            <w:rFonts w:ascii="Cambria Math" w:hAnsi="Cambria Math"/>
                            <w:color w:val="auto"/>
                          </w:rPr>
                          <m:t>(1 - b)</m:t>
                        </m:r>
                      </m:sup>
                    </m:sSup>
                  </m:den>
                </m:f>
              </m:e>
            </m:d>
            <m:r>
              <m:rPr>
                <m:sty m:val="bi"/>
              </m:rPr>
              <w:rPr>
                <w:rFonts w:ascii="Cambria Math" w:hAnsi="Cambria Math"/>
                <w:color w:val="auto"/>
              </w:rPr>
              <m:t>-n</m:t>
            </m:r>
            <m:d>
              <m:dPr>
                <m:ctrlPr>
                  <w:rPr>
                    <w:rFonts w:ascii="Cambria Math" w:eastAsiaTheme="minorHAnsi" w:hAnsi="Cambria Math"/>
                    <w:b/>
                    <w:bCs/>
                    <w:i/>
                    <w:iCs/>
                    <w:color w:val="auto"/>
                    <w:sz w:val="22"/>
                    <w:szCs w:val="22"/>
                  </w:rPr>
                </m:ctrlPr>
              </m:dPr>
              <m:e>
                <m:r>
                  <m:rPr>
                    <m:sty m:val="bi"/>
                  </m:rPr>
                  <w:rPr>
                    <w:rFonts w:ascii="Cambria Math" w:hAnsi="Cambria Math"/>
                    <w:color w:val="auto"/>
                  </w:rPr>
                  <m:t>1-q</m:t>
                </m:r>
              </m:e>
            </m:d>
            <m:r>
              <m:rPr>
                <m:sty m:val="b"/>
              </m:rPr>
              <w:rPr>
                <w:rFonts w:ascii="Cambria Math" w:hAnsi="Cambria Math"/>
                <w:color w:val="auto"/>
              </w:rPr>
              <m:t>ln⁡</m:t>
            </m:r>
            <m:r>
              <m:rPr>
                <m:sty m:val="bi"/>
              </m:rPr>
              <w:rPr>
                <w:rFonts w:ascii="Cambria Math" w:hAnsi="Cambria Math"/>
                <w:color w:val="auto"/>
              </w:rPr>
              <m:t>(n)</m:t>
            </m:r>
          </m:e>
        </m:func>
      </m:oMath>
      <w:r w:rsidR="00CC2BB9">
        <w:rPr>
          <w:rFonts w:eastAsiaTheme="minorEastAsia" w:hint="eastAsia"/>
          <w:iCs/>
          <w:color w:val="auto"/>
          <w:sz w:val="22"/>
          <w:szCs w:val="22"/>
          <w:lang w:eastAsia="zh-CN"/>
        </w:rPr>
        <w:t xml:space="preserve">                                                                       </w:t>
      </w:r>
      <w:r w:rsidR="001E78B9" w:rsidRPr="00AC3F49">
        <w:rPr>
          <w:bCs/>
          <w:szCs w:val="24"/>
        </w:rPr>
        <w:t xml:space="preserve"> (4)</w:t>
      </w:r>
    </w:p>
    <w:p w14:paraId="7BEF66A5" w14:textId="0D1C35FF" w:rsidR="001E78B9" w:rsidRPr="008A690C" w:rsidRDefault="001E78B9" w:rsidP="00CC2BB9">
      <w:pPr>
        <w:pStyle w:val="Mdeck4textfirstlinezero"/>
        <w:rPr>
          <w:lang w:val="en-CA"/>
        </w:rPr>
      </w:pPr>
      <w:proofErr w:type="gramStart"/>
      <w:r w:rsidRPr="00AC3F49">
        <w:rPr>
          <w:lang w:val="en-CA"/>
        </w:rPr>
        <w:t>where</w:t>
      </w:r>
      <w:proofErr w:type="gramEnd"/>
      <w:r w:rsidRPr="00AC3F49">
        <w:rPr>
          <w:lang w:val="en-CA"/>
        </w:rPr>
        <w:t xml:space="preserve"> </w:t>
      </w:r>
      <w:r w:rsidRPr="00AC3F49">
        <w:rPr>
          <w:i/>
          <w:lang w:val="en-CA"/>
        </w:rPr>
        <w:t>b</w:t>
      </w:r>
      <w:r w:rsidRPr="00AC3F49">
        <w:rPr>
          <w:lang w:val="en-CA"/>
        </w:rPr>
        <w:t xml:space="preserve"> is an optimization parameter with values in the interval [0, 1] and </w:t>
      </w:r>
      <w:r w:rsidRPr="00AC3F49">
        <w:rPr>
          <w:i/>
          <w:lang w:val="en-CA"/>
        </w:rPr>
        <w:t>V</w:t>
      </w:r>
      <w:r w:rsidRPr="00AC3F49">
        <w:rPr>
          <w:i/>
          <w:vertAlign w:val="subscript"/>
          <w:lang w:val="en-CA"/>
        </w:rPr>
        <w:t>i</w:t>
      </w:r>
      <w:r w:rsidRPr="00AC3F49">
        <w:rPr>
          <w:lang w:val="en-CA"/>
        </w:rPr>
        <w:t xml:space="preserve"> and </w:t>
      </w:r>
      <w:r w:rsidRPr="00AC3F49">
        <w:rPr>
          <w:i/>
          <w:lang w:val="en-CA"/>
        </w:rPr>
        <w:t>V</w:t>
      </w:r>
      <w:r w:rsidRPr="00AC3F49">
        <w:rPr>
          <w:i/>
          <w:vertAlign w:val="subscript"/>
          <w:lang w:val="en-CA"/>
        </w:rPr>
        <w:t>j</w:t>
      </w:r>
      <w:r w:rsidRPr="00AC3F49">
        <w:rPr>
          <w:lang w:val="en-CA"/>
        </w:rPr>
        <w:t xml:space="preserve"> are the coherency matrices of two classes </w:t>
      </w:r>
      <w:r w:rsidRPr="00AC3F49">
        <w:rPr>
          <w:i/>
          <w:lang w:val="en-CA"/>
        </w:rPr>
        <w:t>w</w:t>
      </w:r>
      <w:r w:rsidRPr="00AC3F49">
        <w:rPr>
          <w:i/>
          <w:vertAlign w:val="subscript"/>
          <w:lang w:val="en-CA"/>
        </w:rPr>
        <w:t>i</w:t>
      </w:r>
      <w:r w:rsidRPr="00AC3F49">
        <w:rPr>
          <w:lang w:val="en-CA"/>
        </w:rPr>
        <w:t xml:space="preserve"> and </w:t>
      </w:r>
      <w:r w:rsidRPr="00AC3F49">
        <w:rPr>
          <w:i/>
          <w:lang w:val="en-CA"/>
        </w:rPr>
        <w:t>w</w:t>
      </w:r>
      <w:r w:rsidRPr="00AC3F49">
        <w:rPr>
          <w:i/>
          <w:vertAlign w:val="subscript"/>
          <w:lang w:val="en-CA"/>
        </w:rPr>
        <w:t>j</w:t>
      </w:r>
      <w:r w:rsidRPr="00AC3F49">
        <w:rPr>
          <w:lang w:val="en-CA"/>
        </w:rPr>
        <w:t xml:space="preserve">, respectively. The Wishart-Chernoff distance is a symmetric positive matrix distance which measures the similarity between two complex Wishart distributed matrices. The optimal Chernoff distance between two statistical distributions can be obtained by finding the optimal value of the parameter </w:t>
      </w:r>
      <w:r w:rsidRPr="00AC3F49">
        <w:rPr>
          <w:i/>
          <w:lang w:val="en-CA"/>
        </w:rPr>
        <w:t>b</w:t>
      </w:r>
      <w:r w:rsidRPr="00AC3F49">
        <w:rPr>
          <w:lang w:val="en-CA"/>
        </w:rPr>
        <w:t xml:space="preserve"> which minimizes the function </w:t>
      </w:r>
      <m:oMath>
        <m:r>
          <w:rPr>
            <w:rFonts w:ascii="Cambria Math" w:hAnsi="Cambria Math"/>
            <w:lang w:val="en-CA"/>
          </w:rPr>
          <m:t>g</m:t>
        </m:r>
        <m:d>
          <m:dPr>
            <m:ctrlPr>
              <w:rPr>
                <w:rFonts w:ascii="Cambria Math" w:hAnsi="Cambria Math"/>
                <w:i/>
              </w:rPr>
            </m:ctrlPr>
          </m:dPr>
          <m:e>
            <m:r>
              <w:rPr>
                <w:rFonts w:ascii="Cambria Math" w:hAnsi="Cambria Math"/>
              </w:rPr>
              <m:t>b</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-f(b)</m:t>
            </m:r>
          </m:sup>
        </m:sSup>
      </m:oMath>
      <w:r w:rsidR="001374AD">
        <w:t xml:space="preserve"> [113</w:t>
      </w:r>
      <w:r>
        <w:t>]</w:t>
      </w:r>
      <w:r w:rsidRPr="00AC3F49">
        <w:t xml:space="preserve">. The Bhattacharyya distance is a special case of the Chernoff distance for which the value of the parameter </w:t>
      </w:r>
      <w:r w:rsidRPr="00AC3F49">
        <w:rPr>
          <w:i/>
        </w:rPr>
        <w:t>b</w:t>
      </w:r>
      <w:r w:rsidRPr="00AC3F49">
        <w:t xml:space="preserve"> is assumed to be equal to 0.5. As me</w:t>
      </w:r>
      <w:r w:rsidR="00585E05">
        <w:t>ntioned in [109</w:t>
      </w:r>
      <w:r>
        <w:t>]</w:t>
      </w:r>
      <w:r w:rsidRPr="00AC3F49">
        <w:t>, for identical complex Wishart distributions, the Wishart-</w:t>
      </w:r>
      <w:r w:rsidRPr="00AC3F49">
        <w:lastRenderedPageBreak/>
        <w:t>Chernoff distance is equal to zero. It is also independent of the value of the parameter b. For the case of similar complex Wishart distributions (see def</w:t>
      </w:r>
      <w:r w:rsidR="00585E05">
        <w:t>inition in [109</w:t>
      </w:r>
      <w:r>
        <w:t>]</w:t>
      </w:r>
      <w:r w:rsidRPr="00AC3F49">
        <w:t xml:space="preserve">), the optimal value of the parameter </w:t>
      </w:r>
      <w:r w:rsidRPr="00AC3F49">
        <w:rPr>
          <w:i/>
        </w:rPr>
        <w:t>b</w:t>
      </w:r>
      <w:r w:rsidRPr="00AC3F49">
        <w:t xml:space="preserve"> is equal to 0.5, while in the case of dissimilar complex Wishart distributions, the optimal value of the parameter </w:t>
      </w:r>
      <w:r w:rsidRPr="00AC3F49">
        <w:rPr>
          <w:i/>
        </w:rPr>
        <w:t>b</w:t>
      </w:r>
      <w:r w:rsidRPr="00AC3F49">
        <w:t xml:space="preserve"> differs</w:t>
      </w:r>
      <w:r w:rsidR="00585E05">
        <w:t xml:space="preserve"> from 0.5 [109</w:t>
      </w:r>
      <w:r>
        <w:t>]</w:t>
      </w:r>
      <w:r w:rsidRPr="00AC3F49">
        <w:t xml:space="preserve">. Extensive analysis of the parameter </w:t>
      </w:r>
      <w:r w:rsidRPr="00AC3F49">
        <w:rPr>
          <w:i/>
        </w:rPr>
        <w:t>b</w:t>
      </w:r>
      <w:r w:rsidRPr="00AC3F49">
        <w:t xml:space="preserve"> of the Chernoff distance for the case of complex Wishart distribution can b</w:t>
      </w:r>
      <w:r w:rsidR="00585E05">
        <w:t>e found in [109</w:t>
      </w:r>
      <w:r>
        <w:t>]</w:t>
      </w:r>
      <w:r w:rsidRPr="00AC3F49">
        <w:t>. In</w:t>
      </w:r>
      <w:r w:rsidRPr="00AC3F49">
        <w:rPr>
          <w:lang w:val="en-CA"/>
        </w:rPr>
        <w:t xml:space="preserve"> addition to the fully polarimetric SAR coherency matrices, the calculated matrix distance is applicable to the case of CP SAR 2x2 coherency matrices and 6x6 polarimetric interferometric coherency matrices. This is because these matrices are assumed to follow the complex Wishart distribution. </w:t>
      </w:r>
      <w:r w:rsidRPr="00AC3F49">
        <w:t>The Wishart-Chernoff distance is also a potential test statistic which can be used for pixel-based polarimetric cha</w:t>
      </w:r>
      <w:r w:rsidR="008A690C">
        <w:t xml:space="preserve">nge detection applications.    </w:t>
      </w:r>
    </w:p>
    <w:p w14:paraId="2A41B437" w14:textId="4AC262ED" w:rsidR="001E78B9" w:rsidRDefault="001E78B9" w:rsidP="00CC2BB9">
      <w:pPr>
        <w:pStyle w:val="Mdeck4text"/>
      </w:pPr>
      <w:r>
        <w:t xml:space="preserve">The JM distance was used as a measure of change between the image dates.  The JM distance is a separability test that measures the difference between means and the distribution of the values around the means.  High values indicate that two classes are well separated, and values below </w:t>
      </w:r>
      <w:r w:rsidR="00C87E70">
        <w:t>1.0 indicate poor separation [112</w:t>
      </w:r>
      <w:r>
        <w:t>].  We used a value of 1.7 as the thres</w:t>
      </w:r>
      <w:r w:rsidR="00C87E70">
        <w:t>hold to indicate high change [114</w:t>
      </w:r>
      <w:r>
        <w:t>], and values between 1 and 1.7 for moderate change.</w:t>
      </w:r>
    </w:p>
    <w:p w14:paraId="35AB6797" w14:textId="254939C1" w:rsidR="001E78B9" w:rsidRPr="00E500BF" w:rsidRDefault="00E500BF" w:rsidP="00CC2BB9">
      <w:pPr>
        <w:pStyle w:val="Mdeck4heading3"/>
        <w:rPr>
          <w:i/>
        </w:rPr>
      </w:pPr>
      <w:r w:rsidRPr="00E500BF">
        <w:rPr>
          <w:i/>
        </w:rPr>
        <w:t>5.3</w:t>
      </w:r>
      <w:r w:rsidR="001E78B9" w:rsidRPr="00E500BF">
        <w:rPr>
          <w:i/>
        </w:rPr>
        <w:t xml:space="preserve"> Results and discussion</w:t>
      </w:r>
    </w:p>
    <w:p w14:paraId="0BB1DBE2" w14:textId="77777777" w:rsidR="001E78B9" w:rsidRDefault="001E78B9" w:rsidP="00CC2BB9">
      <w:pPr>
        <w:pStyle w:val="Mdeck4text"/>
      </w:pPr>
      <w:r w:rsidRPr="00F700FF">
        <w:t>The</w:t>
      </w:r>
      <w:r>
        <w:rPr>
          <w:b/>
        </w:rPr>
        <w:t xml:space="preserve"> </w:t>
      </w:r>
      <w:r>
        <w:t>Wishart-Chernoff Distance shows promising results when identifying areas of moderate and high change within a wetland.  When we compared the areas that DUC had independently identified as having undergone a change in land cover we verified that the Wishart-Chernoff Distance method had identified these same locations as either areas of high or moderate change.  For example areas of open water on May 19, 2012 that had become wet soil by September 16, 2012 were flagged as high or moderate change with the Wishart-Chernoff Distance method (Figure 12).  Similar results were found annually and for land cover change between open water and flooded vegetation, open water and upland, and upland and flooded vegetation.</w:t>
      </w:r>
    </w:p>
    <w:p w14:paraId="414D2047" w14:textId="77777777" w:rsidR="00CC2BB9" w:rsidRDefault="00CC2BB9">
      <w:pPr>
        <w:spacing w:line="240" w:lineRule="auto"/>
        <w:jc w:val="left"/>
        <w:rPr>
          <w:b/>
        </w:rPr>
      </w:pPr>
      <w:r>
        <w:rPr>
          <w:b/>
        </w:rPr>
        <w:br w:type="page"/>
      </w:r>
    </w:p>
    <w:p w14:paraId="46DC1FF4" w14:textId="77777777" w:rsidR="0078326D" w:rsidRPr="00E34719" w:rsidRDefault="0078326D" w:rsidP="00CC2BB9">
      <w:pPr>
        <w:pStyle w:val="Mdeck6figurecaption"/>
      </w:pPr>
      <w:proofErr w:type="gramStart"/>
      <w:r w:rsidRPr="00CC2BB9">
        <w:rPr>
          <w:b/>
        </w:rPr>
        <w:lastRenderedPageBreak/>
        <w:t>Figure 12.</w:t>
      </w:r>
      <w:proofErr w:type="gramEnd"/>
      <w:r>
        <w:rPr>
          <w:b/>
        </w:rPr>
        <w:t xml:space="preserve"> </w:t>
      </w:r>
      <w:r w:rsidRPr="00E34719">
        <w:t>Area</w:t>
      </w:r>
      <w:r>
        <w:t xml:space="preserve">s of open water on May 19, 2012 that became wet soil by September 16, 2012 are represented by the blue dots.  The background image is the Wishart-Chernoff Distance calculated using fully polarimetric data from the same dates.  Red polygons are areas considered to have high change, yellow moderate change, and green low change.  </w:t>
      </w:r>
    </w:p>
    <w:p w14:paraId="05C2BD85" w14:textId="77777777" w:rsidR="001E78B9" w:rsidRPr="00B82CA3" w:rsidRDefault="0078326D" w:rsidP="00CC2BB9">
      <w:pPr>
        <w:pStyle w:val="Mdeck6figurebody"/>
      </w:pPr>
      <w:r>
        <w:rPr>
          <w:noProof/>
          <w:lang w:val="en-CA" w:eastAsia="en-CA" w:bidi="ar-SA"/>
        </w:rPr>
        <w:drawing>
          <wp:inline distT="0" distB="0" distL="0" distR="0" wp14:anchorId="0A45E668" wp14:editId="36A4E113">
            <wp:extent cx="6302375" cy="4869815"/>
            <wp:effectExtent l="0" t="0" r="317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2.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2375" cy="4869815"/>
                    </a:xfrm>
                    <a:prstGeom prst="rect">
                      <a:avLst/>
                    </a:prstGeom>
                  </pic:spPr>
                </pic:pic>
              </a:graphicData>
            </a:graphic>
          </wp:inline>
        </w:drawing>
      </w:r>
    </w:p>
    <w:p w14:paraId="1AED3DAF" w14:textId="77777777" w:rsidR="001E78B9" w:rsidRPr="00B82CA3" w:rsidRDefault="001E78B9" w:rsidP="00CC2BB9">
      <w:pPr>
        <w:pStyle w:val="Mdeck4text"/>
      </w:pPr>
    </w:p>
    <w:p w14:paraId="1A64160D" w14:textId="3BF74D02" w:rsidR="00450DC6" w:rsidRDefault="001E78B9" w:rsidP="00CC2BB9">
      <w:pPr>
        <w:pStyle w:val="Mdeck4text"/>
      </w:pPr>
      <w:r>
        <w:t xml:space="preserve">The Wishart-Chernoff Distance change detection shows encouraging results as a tool to flag areas of high and moderate change within wetlands.  The Wishart-Chernoff Distance could be used to first locate areas of high change and then polarimetric decompositions could be applied to </w:t>
      </w:r>
      <w:r w:rsidR="00766859">
        <w:t>characterize</w:t>
      </w:r>
      <w:r>
        <w:t xml:space="preserve"> the type of change.  Further research is needed </w:t>
      </w:r>
      <w:r w:rsidR="009019B0">
        <w:t xml:space="preserve">further develop the methodology and </w:t>
      </w:r>
      <w:r>
        <w:t xml:space="preserve">to confirm the results.  </w:t>
      </w:r>
    </w:p>
    <w:p w14:paraId="0CAEC266" w14:textId="34F5AB52" w:rsidR="00B23728" w:rsidRDefault="00E500BF" w:rsidP="00CC2BB9">
      <w:pPr>
        <w:pStyle w:val="Mdeck4heading1"/>
        <w:rPr>
          <w:lang w:eastAsia="en-US"/>
        </w:rPr>
      </w:pPr>
      <w:r>
        <w:rPr>
          <w:lang w:eastAsia="zh-CN"/>
        </w:rPr>
        <w:t>6</w:t>
      </w:r>
      <w:r w:rsidR="00B23728">
        <w:rPr>
          <w:lang w:eastAsia="zh-CN"/>
        </w:rPr>
        <w:t>. Conclusions</w:t>
      </w:r>
      <w:r w:rsidR="00B23728">
        <w:rPr>
          <w:lang w:eastAsia="en-US"/>
        </w:rPr>
        <w:t xml:space="preserve"> </w:t>
      </w:r>
    </w:p>
    <w:p w14:paraId="27647615" w14:textId="33315151" w:rsidR="0078326D" w:rsidRPr="00C955A1" w:rsidRDefault="0078326D" w:rsidP="00CC2BB9">
      <w:pPr>
        <w:pStyle w:val="Mdeck4text"/>
      </w:pPr>
      <w:r>
        <w:t xml:space="preserve">Analysis of Synthetic Aperture Radar Imagery data is an excellent approach for mapping and monitoring changes within a wetland. The ability of SAR data to be acquired at night and in a variety of weather conditions makes it a reliable, consistent source of information.  Past studies have demonstrated that grey-level thresholding is an effective way to map surface water.  Polarimetric decompositions like the Freeman-Durden and </w:t>
      </w:r>
      <w:r w:rsidRPr="00EE7E86">
        <w:rPr>
          <w:i/>
          <w:iCs/>
        </w:rPr>
        <w:t>m-</w:t>
      </w:r>
      <w:r w:rsidRPr="00EE7E86">
        <w:t xml:space="preserve"> χ</w:t>
      </w:r>
      <w:r>
        <w:t xml:space="preserve"> can be used to map flooded vegetation, and the curvelet-based change detection can further enhance the detection of flooded vegetation by reducing speckle and noise.  Finally the Wishart-Chernoff Distance change detection approach could be used as </w:t>
      </w:r>
      <w:r>
        <w:lastRenderedPageBreak/>
        <w:t xml:space="preserve">a way to flag areas of change, and then the polarimetric decompositions could be used to </w:t>
      </w:r>
      <w:r w:rsidR="00766859">
        <w:t>characterize</w:t>
      </w:r>
      <w:r>
        <w:t xml:space="preserve"> these changes.  To be able to monitor the status of wetlands on a frequent basis and capture the dynamic changes both seasonally and annually we recommend SAR imagery should be the primary source of imagery supported by other data sources such as </w:t>
      </w:r>
      <w:r w:rsidR="00766859">
        <w:t>LIDAR</w:t>
      </w:r>
      <w:r>
        <w:t xml:space="preserve">, thermal, and optical imagery where feasible.    </w:t>
      </w:r>
    </w:p>
    <w:p w14:paraId="5412D1DA" w14:textId="77777777" w:rsidR="00B23728" w:rsidRDefault="00B23728" w:rsidP="00CC2BB9">
      <w:pPr>
        <w:pStyle w:val="Mdeck4heading1"/>
        <w:rPr>
          <w:lang w:eastAsia="en-US"/>
        </w:rPr>
      </w:pPr>
      <w:r>
        <w:rPr>
          <w:lang w:eastAsia="en-US"/>
        </w:rPr>
        <w:t>Acknowledgments</w:t>
      </w:r>
    </w:p>
    <w:p w14:paraId="71098A4F" w14:textId="77777777" w:rsidR="00B23728" w:rsidRPr="00FD04CA" w:rsidRDefault="00FD04CA" w:rsidP="00CC2BB9">
      <w:pPr>
        <w:pStyle w:val="Mdeck4text"/>
      </w:pPr>
      <w:r>
        <w:t xml:space="preserve">This research project was supported by the RSS program at ESS/CCRS and the CSA through the RCM-CCD funding.  Thanks to Junhua Li, Don Raymond and 2 anonymous reviewers for critical comments on the manuscript.  </w:t>
      </w:r>
      <w:r w:rsidR="006E4228">
        <w:rPr>
          <w:lang w:eastAsia="en-US"/>
        </w:rPr>
        <w:t>We would also like to thank the</w:t>
      </w:r>
      <w:r w:rsidR="0087435E">
        <w:rPr>
          <w:lang w:eastAsia="en-US"/>
        </w:rPr>
        <w:t xml:space="preserve"> guest editor </w:t>
      </w:r>
      <w:r>
        <w:rPr>
          <w:lang w:eastAsia="en-US"/>
        </w:rPr>
        <w:t xml:space="preserve">Dr. </w:t>
      </w:r>
      <w:r w:rsidR="0087435E">
        <w:rPr>
          <w:lang w:eastAsia="en-US"/>
        </w:rPr>
        <w:t>Alisa Gallant.</w:t>
      </w:r>
    </w:p>
    <w:p w14:paraId="160BEB0B" w14:textId="77777777" w:rsidR="00335AD0" w:rsidRDefault="00335AD0" w:rsidP="00CC2BB9">
      <w:pPr>
        <w:pStyle w:val="Mdeck4heading1"/>
        <w:rPr>
          <w:lang w:eastAsia="en-US"/>
        </w:rPr>
      </w:pPr>
      <w:r>
        <w:rPr>
          <w:lang w:eastAsia="en-US"/>
        </w:rPr>
        <w:t>Conflict</w:t>
      </w:r>
      <w:r w:rsidR="00FE21BB">
        <w:rPr>
          <w:lang w:eastAsia="en-US"/>
        </w:rPr>
        <w:t>s</w:t>
      </w:r>
      <w:r>
        <w:rPr>
          <w:lang w:eastAsia="en-US"/>
        </w:rPr>
        <w:t xml:space="preserve"> of Interest</w:t>
      </w:r>
    </w:p>
    <w:p w14:paraId="6244BFAA" w14:textId="77777777" w:rsidR="00335AD0" w:rsidRDefault="00335AD0" w:rsidP="00CC2BB9">
      <w:pPr>
        <w:pStyle w:val="Mdeck4text"/>
        <w:rPr>
          <w:lang w:eastAsia="en-US"/>
        </w:rPr>
      </w:pPr>
      <w:r>
        <w:rPr>
          <w:lang w:eastAsia="en-US"/>
        </w:rPr>
        <w:t xml:space="preserve">The authors declare no conflict of interest. </w:t>
      </w:r>
    </w:p>
    <w:p w14:paraId="0279BF38" w14:textId="77777777" w:rsidR="00B23728" w:rsidRDefault="00B23728" w:rsidP="00CC2BB9">
      <w:pPr>
        <w:pStyle w:val="Mdeck4heading1"/>
        <w:rPr>
          <w:lang w:eastAsia="en-US"/>
        </w:rPr>
      </w:pPr>
      <w:r>
        <w:rPr>
          <w:lang w:eastAsia="en-US"/>
        </w:rPr>
        <w:t>References and Notes</w:t>
      </w:r>
    </w:p>
    <w:p w14:paraId="27A165EF" w14:textId="4C72367D" w:rsidR="00472D35" w:rsidRPr="0001655F"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01655F">
        <w:rPr>
          <w:rFonts w:ascii="Times New Roman" w:hAnsi="Times New Roman" w:cs="Times New Roman"/>
          <w:sz w:val="24"/>
          <w:szCs w:val="24"/>
        </w:rPr>
        <w:t>Vymazal</w:t>
      </w:r>
      <w:proofErr w:type="spellEnd"/>
      <w:r w:rsidRPr="0001655F">
        <w:rPr>
          <w:rFonts w:ascii="Times New Roman" w:hAnsi="Times New Roman" w:cs="Times New Roman"/>
          <w:sz w:val="24"/>
          <w:szCs w:val="24"/>
        </w:rPr>
        <w:t xml:space="preserve">, J. Constructed wetlands for wastewater treatment. </w:t>
      </w:r>
      <w:r w:rsidR="00604BE2">
        <w:rPr>
          <w:rFonts w:ascii="Times New Roman" w:hAnsi="Times New Roman" w:cs="Times New Roman"/>
          <w:i/>
          <w:sz w:val="24"/>
          <w:szCs w:val="24"/>
        </w:rPr>
        <w:t>Ecol. Eng</w:t>
      </w:r>
      <w:r w:rsidR="00604BE2" w:rsidRPr="00B523F8">
        <w:rPr>
          <w:rFonts w:ascii="Times New Roman" w:hAnsi="Times New Roman" w:cs="Times New Roman"/>
          <w:sz w:val="24"/>
          <w:szCs w:val="24"/>
        </w:rPr>
        <w:t>.</w:t>
      </w:r>
      <w:r w:rsidRPr="00B523F8">
        <w:rPr>
          <w:rFonts w:ascii="Times New Roman" w:hAnsi="Times New Roman" w:cs="Times New Roman"/>
          <w:sz w:val="24"/>
          <w:szCs w:val="24"/>
        </w:rPr>
        <w:t xml:space="preserve"> </w:t>
      </w:r>
      <w:r w:rsidRPr="0001655F">
        <w:rPr>
          <w:rFonts w:ascii="Times New Roman" w:hAnsi="Times New Roman" w:cs="Times New Roman"/>
          <w:b/>
          <w:sz w:val="24"/>
          <w:szCs w:val="24"/>
        </w:rPr>
        <w:t>2005</w:t>
      </w:r>
      <w:r w:rsidRPr="0001655F">
        <w:rPr>
          <w:rFonts w:ascii="Times New Roman" w:hAnsi="Times New Roman" w:cs="Times New Roman"/>
          <w:sz w:val="24"/>
          <w:szCs w:val="24"/>
        </w:rPr>
        <w:t>,</w:t>
      </w:r>
      <w:r w:rsidRPr="0001655F">
        <w:rPr>
          <w:rFonts w:ascii="Times New Roman" w:hAnsi="Times New Roman" w:cs="Times New Roman"/>
          <w:b/>
          <w:sz w:val="24"/>
          <w:szCs w:val="24"/>
        </w:rPr>
        <w:t xml:space="preserve"> </w:t>
      </w:r>
      <w:r w:rsidRPr="00604BE2">
        <w:rPr>
          <w:rFonts w:ascii="Times New Roman" w:hAnsi="Times New Roman" w:cs="Times New Roman"/>
          <w:i/>
          <w:sz w:val="24"/>
          <w:szCs w:val="24"/>
        </w:rPr>
        <w:t>25</w:t>
      </w:r>
      <w:r w:rsidRPr="0001655F">
        <w:rPr>
          <w:rFonts w:ascii="Times New Roman" w:hAnsi="Times New Roman" w:cs="Times New Roman"/>
          <w:sz w:val="24"/>
          <w:szCs w:val="24"/>
        </w:rPr>
        <w:t xml:space="preserve">, 475-477. </w:t>
      </w:r>
    </w:p>
    <w:p w14:paraId="75D055F7" w14:textId="77777777" w:rsidR="00472D35" w:rsidRPr="003E16D7"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3E16D7">
        <w:rPr>
          <w:rFonts w:ascii="Times New Roman" w:hAnsi="Times New Roman" w:cs="Times New Roman"/>
          <w:sz w:val="24"/>
          <w:szCs w:val="24"/>
        </w:rPr>
        <w:t>Mitsch</w:t>
      </w:r>
      <w:proofErr w:type="spellEnd"/>
      <w:r w:rsidRPr="003E16D7">
        <w:rPr>
          <w:rFonts w:ascii="Times New Roman" w:hAnsi="Times New Roman" w:cs="Times New Roman"/>
          <w:sz w:val="24"/>
          <w:szCs w:val="24"/>
        </w:rPr>
        <w:t xml:space="preserve">, W.; </w:t>
      </w:r>
      <w:proofErr w:type="spellStart"/>
      <w:r w:rsidRPr="003E16D7">
        <w:rPr>
          <w:rFonts w:ascii="Times New Roman" w:hAnsi="Times New Roman" w:cs="Times New Roman"/>
          <w:sz w:val="24"/>
          <w:szCs w:val="24"/>
        </w:rPr>
        <w:t>Gosselink</w:t>
      </w:r>
      <w:proofErr w:type="spellEnd"/>
      <w:r w:rsidRPr="003E16D7">
        <w:rPr>
          <w:rFonts w:ascii="Times New Roman" w:hAnsi="Times New Roman" w:cs="Times New Roman"/>
          <w:sz w:val="24"/>
          <w:szCs w:val="24"/>
        </w:rPr>
        <w:t xml:space="preserve">, J. The value of wetlands: Importance of scale and landscape setting. </w:t>
      </w:r>
      <w:r w:rsidRPr="003E16D7">
        <w:rPr>
          <w:rFonts w:ascii="Times New Roman" w:hAnsi="Times New Roman" w:cs="Times New Roman"/>
          <w:i/>
          <w:sz w:val="24"/>
          <w:szCs w:val="24"/>
        </w:rPr>
        <w:t>Ecol. Econ.</w:t>
      </w:r>
      <w:r w:rsidRPr="003E16D7">
        <w:rPr>
          <w:rFonts w:ascii="Times New Roman" w:hAnsi="Times New Roman" w:cs="Times New Roman"/>
          <w:sz w:val="24"/>
          <w:szCs w:val="24"/>
        </w:rPr>
        <w:t xml:space="preserve"> </w:t>
      </w:r>
      <w:r w:rsidRPr="003E16D7">
        <w:rPr>
          <w:rFonts w:ascii="Times New Roman" w:hAnsi="Times New Roman" w:cs="Times New Roman"/>
          <w:b/>
          <w:sz w:val="24"/>
          <w:szCs w:val="24"/>
        </w:rPr>
        <w:t>2000</w:t>
      </w:r>
      <w:r w:rsidRPr="003E16D7">
        <w:rPr>
          <w:rFonts w:ascii="Times New Roman" w:hAnsi="Times New Roman" w:cs="Times New Roman"/>
          <w:sz w:val="24"/>
          <w:szCs w:val="24"/>
        </w:rPr>
        <w:t>,</w:t>
      </w:r>
      <w:r w:rsidRPr="003E16D7">
        <w:rPr>
          <w:rFonts w:ascii="Times New Roman" w:hAnsi="Times New Roman" w:cs="Times New Roman"/>
          <w:b/>
          <w:sz w:val="24"/>
          <w:szCs w:val="24"/>
        </w:rPr>
        <w:t xml:space="preserve"> </w:t>
      </w:r>
      <w:r w:rsidRPr="003E16D7">
        <w:rPr>
          <w:rFonts w:ascii="Times New Roman" w:hAnsi="Times New Roman" w:cs="Times New Roman"/>
          <w:sz w:val="24"/>
          <w:szCs w:val="24"/>
        </w:rPr>
        <w:t xml:space="preserve">35, 25-33. </w:t>
      </w:r>
    </w:p>
    <w:p w14:paraId="547EE442" w14:textId="77777777" w:rsidR="00472D35" w:rsidRPr="003E16D7"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shd w:val="clear" w:color="auto" w:fill="FFFFFF"/>
        </w:rPr>
      </w:pPr>
      <w:r w:rsidRPr="003E16D7">
        <w:rPr>
          <w:rFonts w:ascii="Times New Roman" w:hAnsi="Times New Roman" w:cs="Times New Roman"/>
          <w:sz w:val="24"/>
          <w:szCs w:val="24"/>
          <w:shd w:val="clear" w:color="auto" w:fill="FFFFFF"/>
        </w:rPr>
        <w:t xml:space="preserve">Anderson, B.C.; Watt, W.E.; </w:t>
      </w:r>
      <w:proofErr w:type="spellStart"/>
      <w:r w:rsidRPr="003E16D7">
        <w:rPr>
          <w:rFonts w:ascii="Times New Roman" w:hAnsi="Times New Roman" w:cs="Times New Roman"/>
          <w:sz w:val="24"/>
          <w:szCs w:val="24"/>
          <w:shd w:val="clear" w:color="auto" w:fill="FFFFFF"/>
        </w:rPr>
        <w:t>Marsalek</w:t>
      </w:r>
      <w:proofErr w:type="spellEnd"/>
      <w:r w:rsidRPr="003E16D7">
        <w:rPr>
          <w:rFonts w:ascii="Times New Roman" w:hAnsi="Times New Roman" w:cs="Times New Roman"/>
          <w:sz w:val="24"/>
          <w:szCs w:val="24"/>
          <w:shd w:val="clear" w:color="auto" w:fill="FFFFFF"/>
        </w:rPr>
        <w:t xml:space="preserve">, J. Critical issues for </w:t>
      </w:r>
      <w:proofErr w:type="spellStart"/>
      <w:r w:rsidRPr="003E16D7">
        <w:rPr>
          <w:rFonts w:ascii="Times New Roman" w:hAnsi="Times New Roman" w:cs="Times New Roman"/>
          <w:sz w:val="24"/>
          <w:szCs w:val="24"/>
          <w:shd w:val="clear" w:color="auto" w:fill="FFFFFF"/>
        </w:rPr>
        <w:t>stormwater</w:t>
      </w:r>
      <w:proofErr w:type="spellEnd"/>
      <w:r w:rsidRPr="003E16D7">
        <w:rPr>
          <w:rFonts w:ascii="Times New Roman" w:hAnsi="Times New Roman" w:cs="Times New Roman"/>
          <w:sz w:val="24"/>
          <w:szCs w:val="24"/>
          <w:shd w:val="clear" w:color="auto" w:fill="FFFFFF"/>
        </w:rPr>
        <w:t xml:space="preserve"> ponds: learning from a decade of research. </w:t>
      </w:r>
      <w:r w:rsidRPr="003E16D7">
        <w:rPr>
          <w:rFonts w:ascii="Times New Roman" w:hAnsi="Times New Roman" w:cs="Times New Roman"/>
          <w:i/>
          <w:sz w:val="24"/>
          <w:szCs w:val="24"/>
          <w:shd w:val="clear" w:color="auto" w:fill="FFFFFF"/>
        </w:rPr>
        <w:t>Water Sci. Technol</w:t>
      </w:r>
      <w:r w:rsidRPr="003E16D7">
        <w:rPr>
          <w:rFonts w:ascii="Times New Roman" w:hAnsi="Times New Roman" w:cs="Times New Roman"/>
          <w:sz w:val="24"/>
          <w:szCs w:val="24"/>
          <w:shd w:val="clear" w:color="auto" w:fill="FFFFFF"/>
        </w:rPr>
        <w:t xml:space="preserve">. </w:t>
      </w:r>
      <w:r w:rsidRPr="003E16D7">
        <w:rPr>
          <w:rFonts w:ascii="Times New Roman" w:hAnsi="Times New Roman" w:cs="Times New Roman"/>
          <w:b/>
          <w:sz w:val="24"/>
          <w:szCs w:val="24"/>
          <w:shd w:val="clear" w:color="auto" w:fill="FFFFFF"/>
        </w:rPr>
        <w:t>2002</w:t>
      </w:r>
      <w:r w:rsidRPr="003E16D7">
        <w:rPr>
          <w:rFonts w:ascii="Times New Roman" w:hAnsi="Times New Roman" w:cs="Times New Roman"/>
          <w:sz w:val="24"/>
          <w:szCs w:val="24"/>
          <w:shd w:val="clear" w:color="auto" w:fill="FFFFFF"/>
        </w:rPr>
        <w:t xml:space="preserve">, </w:t>
      </w:r>
      <w:r w:rsidRPr="003E16D7">
        <w:rPr>
          <w:rFonts w:ascii="Times New Roman" w:hAnsi="Times New Roman" w:cs="Times New Roman"/>
          <w:i/>
          <w:sz w:val="24"/>
          <w:szCs w:val="24"/>
          <w:shd w:val="clear" w:color="auto" w:fill="FFFFFF"/>
        </w:rPr>
        <w:t>45</w:t>
      </w:r>
      <w:r w:rsidRPr="003E16D7">
        <w:rPr>
          <w:rFonts w:ascii="Times New Roman" w:hAnsi="Times New Roman" w:cs="Times New Roman"/>
          <w:sz w:val="24"/>
          <w:szCs w:val="24"/>
          <w:shd w:val="clear" w:color="auto" w:fill="FFFFFF"/>
        </w:rPr>
        <w:t>, 277-283.</w:t>
      </w:r>
    </w:p>
    <w:p w14:paraId="230797D0"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lang w:val="en-US"/>
        </w:rPr>
      </w:pPr>
      <w:r w:rsidRPr="003E16D7">
        <w:rPr>
          <w:rFonts w:ascii="Times New Roman" w:hAnsi="Times New Roman" w:cs="Times New Roman"/>
          <w:sz w:val="24"/>
          <w:szCs w:val="24"/>
          <w:lang w:val="de-DE"/>
        </w:rPr>
        <w:t xml:space="preserve">Gedan, K.B.; Kirwan, M.L.; Wolanski, E; Barbier, E.B.; Silliman, B.R.  </w:t>
      </w:r>
      <w:r w:rsidRPr="003E16D7">
        <w:rPr>
          <w:rFonts w:ascii="Times New Roman" w:hAnsi="Times New Roman" w:cs="Times New Roman"/>
          <w:sz w:val="24"/>
          <w:szCs w:val="24"/>
          <w:lang w:val="en-US"/>
        </w:rPr>
        <w:t xml:space="preserve">The present and future role of coastal vegetation in protecting shorelines: answering recent challenges to the paradigm.  </w:t>
      </w:r>
      <w:proofErr w:type="spellStart"/>
      <w:r w:rsidRPr="003E16D7">
        <w:rPr>
          <w:rFonts w:ascii="Times New Roman" w:hAnsi="Times New Roman" w:cs="Times New Roman"/>
          <w:i/>
          <w:sz w:val="24"/>
          <w:szCs w:val="24"/>
          <w:lang w:val="en-US"/>
        </w:rPr>
        <w:t>Clim</w:t>
      </w:r>
      <w:proofErr w:type="spellEnd"/>
      <w:r w:rsidRPr="003E16D7">
        <w:rPr>
          <w:rFonts w:ascii="Times New Roman" w:hAnsi="Times New Roman" w:cs="Times New Roman"/>
          <w:i/>
          <w:sz w:val="24"/>
          <w:szCs w:val="24"/>
          <w:lang w:val="en-US"/>
        </w:rPr>
        <w:t>. Change</w:t>
      </w:r>
      <w:r w:rsidRPr="003E16D7">
        <w:rPr>
          <w:rFonts w:ascii="Times New Roman" w:hAnsi="Times New Roman" w:cs="Times New Roman"/>
          <w:sz w:val="24"/>
          <w:szCs w:val="24"/>
          <w:lang w:val="en-US"/>
        </w:rPr>
        <w:t xml:space="preserve"> </w:t>
      </w:r>
      <w:r w:rsidRPr="003E16D7">
        <w:rPr>
          <w:rFonts w:ascii="Times New Roman" w:hAnsi="Times New Roman" w:cs="Times New Roman"/>
          <w:b/>
          <w:sz w:val="24"/>
          <w:szCs w:val="24"/>
          <w:lang w:val="en-US"/>
        </w:rPr>
        <w:t>2010</w:t>
      </w:r>
      <w:r w:rsidRPr="003E16D7">
        <w:rPr>
          <w:rFonts w:ascii="Times New Roman" w:hAnsi="Times New Roman" w:cs="Times New Roman"/>
          <w:sz w:val="24"/>
          <w:szCs w:val="24"/>
          <w:lang w:val="en-US"/>
        </w:rPr>
        <w:t xml:space="preserve">, </w:t>
      </w:r>
      <w:r w:rsidRPr="003E16D7">
        <w:rPr>
          <w:rFonts w:ascii="Times New Roman" w:hAnsi="Times New Roman" w:cs="Times New Roman"/>
          <w:i/>
          <w:sz w:val="24"/>
          <w:szCs w:val="24"/>
          <w:lang w:val="en-US"/>
        </w:rPr>
        <w:t>106</w:t>
      </w:r>
      <w:r w:rsidRPr="003E16D7">
        <w:rPr>
          <w:rFonts w:ascii="Times New Roman" w:hAnsi="Times New Roman" w:cs="Times New Roman"/>
          <w:sz w:val="24"/>
          <w:szCs w:val="24"/>
          <w:lang w:val="en-US"/>
        </w:rPr>
        <w:t>, 7-29.</w:t>
      </w:r>
    </w:p>
    <w:p w14:paraId="7557C640" w14:textId="77777777" w:rsidR="00472D35" w:rsidRPr="003E16D7"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lang w:val="en-US"/>
        </w:rPr>
      </w:pPr>
      <w:r w:rsidRPr="003E16D7">
        <w:rPr>
          <w:rFonts w:ascii="Times New Roman" w:hAnsi="Times New Roman" w:cs="Times New Roman"/>
          <w:sz w:val="24"/>
          <w:szCs w:val="24"/>
        </w:rPr>
        <w:t xml:space="preserve">Cox, D.D. A Naturalist’s Guide </w:t>
      </w:r>
      <w:proofErr w:type="gramStart"/>
      <w:r w:rsidRPr="003E16D7">
        <w:rPr>
          <w:rFonts w:ascii="Times New Roman" w:hAnsi="Times New Roman" w:cs="Times New Roman"/>
          <w:sz w:val="24"/>
          <w:szCs w:val="24"/>
        </w:rPr>
        <w:t>To</w:t>
      </w:r>
      <w:proofErr w:type="gramEnd"/>
      <w:r w:rsidRPr="003E16D7">
        <w:rPr>
          <w:rFonts w:ascii="Times New Roman" w:hAnsi="Times New Roman" w:cs="Times New Roman"/>
          <w:sz w:val="24"/>
          <w:szCs w:val="24"/>
        </w:rPr>
        <w:t xml:space="preserve"> Wetland Plants: An Ecology for Eastern North America; Syracuse </w:t>
      </w:r>
      <w:proofErr w:type="spellStart"/>
      <w:r w:rsidRPr="003E16D7">
        <w:rPr>
          <w:rFonts w:ascii="Times New Roman" w:hAnsi="Times New Roman" w:cs="Times New Roman"/>
          <w:sz w:val="24"/>
          <w:szCs w:val="24"/>
        </w:rPr>
        <w:t>Univesity</w:t>
      </w:r>
      <w:proofErr w:type="spellEnd"/>
      <w:r w:rsidRPr="003E16D7">
        <w:rPr>
          <w:rFonts w:ascii="Times New Roman" w:hAnsi="Times New Roman" w:cs="Times New Roman"/>
          <w:sz w:val="24"/>
          <w:szCs w:val="24"/>
        </w:rPr>
        <w:t xml:space="preserve"> Press: Syracuse, United States, 2002; pp. 10.</w:t>
      </w:r>
    </w:p>
    <w:p w14:paraId="435D6E3A"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E05A53">
        <w:rPr>
          <w:rFonts w:ascii="Times New Roman" w:hAnsi="Times New Roman" w:cs="Times New Roman"/>
          <w:sz w:val="24"/>
          <w:szCs w:val="24"/>
        </w:rPr>
        <w:t xml:space="preserve">Natural Resources Canada.  Sensitivity of </w:t>
      </w:r>
      <w:proofErr w:type="spellStart"/>
      <w:r w:rsidRPr="00E05A53">
        <w:rPr>
          <w:rFonts w:ascii="Times New Roman" w:hAnsi="Times New Roman" w:cs="Times New Roman"/>
          <w:sz w:val="24"/>
          <w:szCs w:val="24"/>
        </w:rPr>
        <w:t>Peatlands</w:t>
      </w:r>
      <w:proofErr w:type="spellEnd"/>
      <w:r w:rsidRPr="00E05A53">
        <w:rPr>
          <w:rFonts w:ascii="Times New Roman" w:hAnsi="Times New Roman" w:cs="Times New Roman"/>
          <w:sz w:val="24"/>
          <w:szCs w:val="24"/>
        </w:rPr>
        <w:t xml:space="preserve"> to Climate Change. Available online: http://atlas.nrcan.gc.ca/site/english/maps/climatechange/potentialimpacts/sensitivitypeatl</w:t>
      </w:r>
      <w:r>
        <w:rPr>
          <w:rFonts w:ascii="Times New Roman" w:hAnsi="Times New Roman" w:cs="Times New Roman"/>
          <w:sz w:val="24"/>
          <w:szCs w:val="24"/>
        </w:rPr>
        <w:t>ands/1 (accessed August 5, 2014</w:t>
      </w:r>
      <w:r w:rsidRPr="00E05A53">
        <w:rPr>
          <w:rFonts w:ascii="Times New Roman" w:hAnsi="Times New Roman" w:cs="Times New Roman"/>
          <w:sz w:val="24"/>
          <w:szCs w:val="24"/>
        </w:rPr>
        <w:t>)</w:t>
      </w:r>
      <w:r>
        <w:rPr>
          <w:rFonts w:ascii="Times New Roman" w:hAnsi="Times New Roman" w:cs="Times New Roman"/>
          <w:sz w:val="24"/>
          <w:szCs w:val="24"/>
        </w:rPr>
        <w:t>.</w:t>
      </w:r>
    </w:p>
    <w:p w14:paraId="725A6CFA" w14:textId="77777777" w:rsidR="00472D35" w:rsidRPr="00B1776D"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AC0F38">
        <w:rPr>
          <w:rStyle w:val="cit-auth"/>
          <w:rFonts w:ascii="Times New Roman" w:hAnsi="Times New Roman" w:cs="Times New Roman"/>
          <w:sz w:val="24"/>
          <w:szCs w:val="24"/>
          <w:bdr w:val="none" w:sz="0" w:space="0" w:color="auto" w:frame="1"/>
          <w:shd w:val="clear" w:color="auto" w:fill="FFFFFF"/>
        </w:rPr>
        <w:t>IUCN</w:t>
      </w:r>
      <w:r w:rsidRPr="00AC0F38">
        <w:rPr>
          <w:rFonts w:ascii="Times New Roman" w:hAnsi="Times New Roman" w:cs="Times New Roman"/>
          <w:sz w:val="24"/>
          <w:szCs w:val="24"/>
          <w:shd w:val="clear" w:color="auto" w:fill="FFFFFF"/>
        </w:rPr>
        <w:t>.</w:t>
      </w:r>
      <w:r w:rsidRPr="00AC0F38">
        <w:rPr>
          <w:rStyle w:val="apple-converted-space"/>
          <w:rFonts w:ascii="Times New Roman" w:hAnsi="Times New Roman" w:cs="Times New Roman"/>
          <w:sz w:val="24"/>
          <w:szCs w:val="24"/>
          <w:shd w:val="clear" w:color="auto" w:fill="FFFFFF"/>
        </w:rPr>
        <w:t> </w:t>
      </w:r>
      <w:r w:rsidRPr="00AC0F38">
        <w:rPr>
          <w:rStyle w:val="cit-pub-date"/>
          <w:rFonts w:ascii="Times New Roman" w:hAnsi="Times New Roman" w:cs="Times New Roman"/>
          <w:sz w:val="24"/>
          <w:szCs w:val="24"/>
          <w:bdr w:val="none" w:sz="0" w:space="0" w:color="auto" w:frame="1"/>
          <w:shd w:val="clear" w:color="auto" w:fill="FFFFFF"/>
        </w:rPr>
        <w:t>2007</w:t>
      </w:r>
      <w:r w:rsidRPr="00AC0F38">
        <w:rPr>
          <w:rFonts w:ascii="Times New Roman" w:hAnsi="Times New Roman" w:cs="Times New Roman"/>
          <w:sz w:val="24"/>
          <w:szCs w:val="24"/>
          <w:shd w:val="clear" w:color="auto" w:fill="FFFFFF"/>
        </w:rPr>
        <w:t xml:space="preserve"> </w:t>
      </w:r>
      <w:r w:rsidRPr="00AC0F38">
        <w:rPr>
          <w:rStyle w:val="cit-article-title"/>
          <w:rFonts w:ascii="Times New Roman" w:hAnsi="Times New Roman" w:cs="Times New Roman"/>
          <w:sz w:val="24"/>
          <w:szCs w:val="24"/>
          <w:bdr w:val="none" w:sz="0" w:space="0" w:color="auto" w:frame="1"/>
          <w:shd w:val="clear" w:color="auto" w:fill="FFFFFF"/>
        </w:rPr>
        <w:t>IUCN Red List of Threatened Species</w:t>
      </w:r>
      <w:r w:rsidRPr="00AC0F38">
        <w:rPr>
          <w:rFonts w:ascii="Times New Roman" w:hAnsi="Times New Roman" w:cs="Times New Roman"/>
          <w:sz w:val="24"/>
          <w:szCs w:val="24"/>
          <w:shd w:val="clear" w:color="auto" w:fill="FFFFFF"/>
        </w:rPr>
        <w:t xml:space="preserve">. Available online: </w:t>
      </w:r>
      <w:r w:rsidRPr="00AC0F38">
        <w:rPr>
          <w:rFonts w:ascii="Times New Roman" w:hAnsi="Times New Roman" w:cs="Times New Roman"/>
          <w:bCs/>
          <w:iCs/>
          <w:sz w:val="24"/>
          <w:szCs w:val="24"/>
          <w:bdr w:val="none" w:sz="0" w:space="0" w:color="auto" w:frame="1"/>
          <w:shd w:val="clear" w:color="auto" w:fill="FFFFFF"/>
        </w:rPr>
        <w:t>www.iucnredlist.org</w:t>
      </w:r>
      <w:r w:rsidRPr="00AC0F38">
        <w:rPr>
          <w:rFonts w:ascii="Times New Roman" w:hAnsi="Times New Roman" w:cs="Times New Roman"/>
          <w:sz w:val="24"/>
          <w:szCs w:val="24"/>
          <w:shd w:val="clear" w:color="auto" w:fill="FFFFFF"/>
        </w:rPr>
        <w:t xml:space="preserve"> (accessed December 21, 2014). </w:t>
      </w:r>
    </w:p>
    <w:p w14:paraId="12139EB8" w14:textId="77777777" w:rsidR="00472D35" w:rsidRPr="00B1776D"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proofErr w:type="spellStart"/>
      <w:r w:rsidRPr="00B1776D">
        <w:rPr>
          <w:rFonts w:ascii="Times New Roman" w:hAnsi="Times New Roman" w:cs="Times New Roman"/>
          <w:sz w:val="24"/>
          <w:szCs w:val="24"/>
          <w:shd w:val="clear" w:color="auto" w:fill="FFFFFF"/>
        </w:rPr>
        <w:t>Prigent</w:t>
      </w:r>
      <w:proofErr w:type="spellEnd"/>
      <w:r w:rsidRPr="00B1776D">
        <w:rPr>
          <w:rFonts w:ascii="Times New Roman" w:hAnsi="Times New Roman" w:cs="Times New Roman"/>
          <w:sz w:val="24"/>
          <w:szCs w:val="24"/>
          <w:shd w:val="clear" w:color="auto" w:fill="FFFFFF"/>
        </w:rPr>
        <w:t xml:space="preserve">, C.; Papa, F. Aires, F., Jimenez, C.; </w:t>
      </w:r>
      <w:proofErr w:type="spellStart"/>
      <w:r w:rsidRPr="00B1776D">
        <w:rPr>
          <w:rFonts w:ascii="Times New Roman" w:hAnsi="Times New Roman" w:cs="Times New Roman"/>
          <w:sz w:val="24"/>
          <w:szCs w:val="24"/>
          <w:shd w:val="clear" w:color="auto" w:fill="FFFFFF"/>
        </w:rPr>
        <w:t>Rossow</w:t>
      </w:r>
      <w:proofErr w:type="spellEnd"/>
      <w:r w:rsidRPr="00B1776D">
        <w:rPr>
          <w:rFonts w:ascii="Times New Roman" w:hAnsi="Times New Roman" w:cs="Times New Roman"/>
          <w:sz w:val="24"/>
          <w:szCs w:val="24"/>
          <w:shd w:val="clear" w:color="auto" w:fill="FFFFFF"/>
        </w:rPr>
        <w:t>, W.B.; Matthews, E. Changes in land surface water dynamics since the 1990s and relation to population pressure.</w:t>
      </w:r>
      <w:r w:rsidRPr="00B1776D">
        <w:rPr>
          <w:rStyle w:val="apple-converted-space"/>
          <w:rFonts w:ascii="Times New Roman" w:hAnsi="Times New Roman" w:cs="Times New Roman"/>
          <w:sz w:val="24"/>
          <w:szCs w:val="24"/>
          <w:shd w:val="clear" w:color="auto" w:fill="FFFFFF"/>
        </w:rPr>
        <w:t> </w:t>
      </w:r>
      <w:proofErr w:type="spellStart"/>
      <w:r w:rsidRPr="00B1776D">
        <w:rPr>
          <w:rFonts w:ascii="Times New Roman" w:hAnsi="Times New Roman" w:cs="Times New Roman"/>
          <w:bCs/>
          <w:i/>
          <w:sz w:val="24"/>
          <w:szCs w:val="24"/>
          <w:shd w:val="clear" w:color="auto" w:fill="FFFFFF"/>
        </w:rPr>
        <w:t>Geophys</w:t>
      </w:r>
      <w:proofErr w:type="spellEnd"/>
      <w:r w:rsidRPr="00B1776D">
        <w:rPr>
          <w:rFonts w:ascii="Times New Roman" w:hAnsi="Times New Roman" w:cs="Times New Roman"/>
          <w:bCs/>
          <w:i/>
          <w:sz w:val="24"/>
          <w:szCs w:val="24"/>
          <w:shd w:val="clear" w:color="auto" w:fill="FFFFFF"/>
        </w:rPr>
        <w:t xml:space="preserve"> Res Lett.</w:t>
      </w:r>
      <w:r w:rsidRPr="00B1776D">
        <w:rPr>
          <w:rFonts w:ascii="Times New Roman" w:hAnsi="Times New Roman" w:cs="Times New Roman"/>
          <w:bCs/>
          <w:sz w:val="24"/>
          <w:szCs w:val="24"/>
          <w:shd w:val="clear" w:color="auto" w:fill="FFFFFF"/>
        </w:rPr>
        <w:t xml:space="preserve"> </w:t>
      </w:r>
      <w:r w:rsidRPr="00B1776D">
        <w:rPr>
          <w:rFonts w:ascii="Times New Roman" w:hAnsi="Times New Roman" w:cs="Times New Roman"/>
          <w:b/>
          <w:bCs/>
          <w:sz w:val="24"/>
          <w:szCs w:val="24"/>
          <w:shd w:val="clear" w:color="auto" w:fill="FFFFFF"/>
        </w:rPr>
        <w:t>2012</w:t>
      </w:r>
      <w:r w:rsidRPr="00B1776D">
        <w:rPr>
          <w:rFonts w:ascii="Times New Roman" w:hAnsi="Times New Roman" w:cs="Times New Roman"/>
          <w:bCs/>
          <w:sz w:val="24"/>
          <w:szCs w:val="24"/>
          <w:shd w:val="clear" w:color="auto" w:fill="FFFFFF"/>
        </w:rPr>
        <w:t>,</w:t>
      </w:r>
      <w:r w:rsidRPr="00B1776D">
        <w:rPr>
          <w:rStyle w:val="apple-converted-space"/>
          <w:rFonts w:ascii="Times New Roman" w:hAnsi="Times New Roman" w:cs="Times New Roman"/>
          <w:sz w:val="24"/>
          <w:szCs w:val="24"/>
          <w:shd w:val="clear" w:color="auto" w:fill="FFFFFF"/>
        </w:rPr>
        <w:t> </w:t>
      </w:r>
      <w:r w:rsidRPr="00B523F8">
        <w:rPr>
          <w:rFonts w:ascii="Times New Roman" w:hAnsi="Times New Roman" w:cs="Times New Roman"/>
          <w:i/>
          <w:sz w:val="24"/>
          <w:szCs w:val="24"/>
          <w:shd w:val="clear" w:color="auto" w:fill="FFFFFF"/>
        </w:rPr>
        <w:t>39</w:t>
      </w:r>
      <w:r w:rsidRPr="00B1776D">
        <w:rPr>
          <w:rFonts w:ascii="Times New Roman" w:hAnsi="Times New Roman" w:cs="Times New Roman"/>
          <w:sz w:val="24"/>
          <w:szCs w:val="24"/>
          <w:shd w:val="clear" w:color="auto" w:fill="FFFFFF"/>
        </w:rPr>
        <w:t xml:space="preserve">, L08403. </w:t>
      </w:r>
    </w:p>
    <w:p w14:paraId="15BCC1E7"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proofErr w:type="spellStart"/>
      <w:r w:rsidRPr="00B1776D">
        <w:rPr>
          <w:rFonts w:ascii="Times New Roman" w:hAnsi="Times New Roman" w:cs="Times New Roman"/>
          <w:sz w:val="24"/>
          <w:szCs w:val="24"/>
        </w:rPr>
        <w:t>Ferrati</w:t>
      </w:r>
      <w:proofErr w:type="spellEnd"/>
      <w:r w:rsidRPr="00B1776D">
        <w:rPr>
          <w:rFonts w:ascii="Times New Roman" w:hAnsi="Times New Roman" w:cs="Times New Roman"/>
          <w:sz w:val="24"/>
          <w:szCs w:val="24"/>
        </w:rPr>
        <w:t xml:space="preserve">, R.; </w:t>
      </w:r>
      <w:proofErr w:type="spellStart"/>
      <w:r w:rsidRPr="00B1776D">
        <w:rPr>
          <w:rFonts w:ascii="Times New Roman" w:hAnsi="Times New Roman" w:cs="Times New Roman"/>
          <w:sz w:val="24"/>
          <w:szCs w:val="24"/>
        </w:rPr>
        <w:t>Canziani</w:t>
      </w:r>
      <w:proofErr w:type="spellEnd"/>
      <w:r w:rsidRPr="00B1776D">
        <w:rPr>
          <w:rFonts w:ascii="Times New Roman" w:hAnsi="Times New Roman" w:cs="Times New Roman"/>
          <w:sz w:val="24"/>
          <w:szCs w:val="24"/>
        </w:rPr>
        <w:t xml:space="preserve">, G.A.; Moreno, D.R. Estero </w:t>
      </w:r>
      <w:proofErr w:type="gramStart"/>
      <w:r w:rsidRPr="00B1776D">
        <w:rPr>
          <w:rFonts w:ascii="Times New Roman" w:hAnsi="Times New Roman" w:cs="Times New Roman"/>
          <w:sz w:val="24"/>
          <w:szCs w:val="24"/>
        </w:rPr>
        <w:t>del</w:t>
      </w:r>
      <w:proofErr w:type="gramEnd"/>
      <w:r w:rsidRPr="00B1776D">
        <w:rPr>
          <w:rFonts w:ascii="Times New Roman" w:hAnsi="Times New Roman" w:cs="Times New Roman"/>
          <w:sz w:val="24"/>
          <w:szCs w:val="24"/>
        </w:rPr>
        <w:t xml:space="preserve"> </w:t>
      </w:r>
      <w:proofErr w:type="spellStart"/>
      <w:r w:rsidRPr="00B1776D">
        <w:rPr>
          <w:rFonts w:ascii="Times New Roman" w:hAnsi="Times New Roman" w:cs="Times New Roman"/>
          <w:sz w:val="24"/>
          <w:szCs w:val="24"/>
        </w:rPr>
        <w:t>Ibera</w:t>
      </w:r>
      <w:proofErr w:type="spellEnd"/>
      <w:r w:rsidRPr="00B1776D">
        <w:rPr>
          <w:rFonts w:ascii="Times New Roman" w:hAnsi="Times New Roman" w:cs="Times New Roman"/>
          <w:sz w:val="24"/>
          <w:szCs w:val="24"/>
        </w:rPr>
        <w:t xml:space="preserve">: </w:t>
      </w:r>
      <w:proofErr w:type="spellStart"/>
      <w:r w:rsidRPr="00B1776D">
        <w:rPr>
          <w:rFonts w:ascii="Times New Roman" w:hAnsi="Times New Roman" w:cs="Times New Roman"/>
          <w:sz w:val="24"/>
          <w:szCs w:val="24"/>
        </w:rPr>
        <w:t>hydrometeorological</w:t>
      </w:r>
      <w:proofErr w:type="spellEnd"/>
      <w:r w:rsidRPr="00B1776D">
        <w:rPr>
          <w:rFonts w:ascii="Times New Roman" w:hAnsi="Times New Roman" w:cs="Times New Roman"/>
          <w:sz w:val="24"/>
          <w:szCs w:val="24"/>
        </w:rPr>
        <w:t xml:space="preserve"> and hydrological characterization. </w:t>
      </w:r>
      <w:r w:rsidRPr="00B1776D">
        <w:rPr>
          <w:rFonts w:ascii="Times New Roman" w:hAnsi="Times New Roman" w:cs="Times New Roman"/>
          <w:i/>
          <w:sz w:val="24"/>
          <w:szCs w:val="24"/>
        </w:rPr>
        <w:t>Ecol. Model</w:t>
      </w:r>
      <w:r w:rsidRPr="00B1776D">
        <w:rPr>
          <w:rFonts w:ascii="Times New Roman" w:hAnsi="Times New Roman" w:cs="Times New Roman"/>
          <w:sz w:val="24"/>
          <w:szCs w:val="24"/>
        </w:rPr>
        <w:t xml:space="preserve">. </w:t>
      </w:r>
      <w:r w:rsidRPr="00B1776D">
        <w:rPr>
          <w:rFonts w:ascii="Times New Roman" w:hAnsi="Times New Roman" w:cs="Times New Roman"/>
          <w:b/>
          <w:sz w:val="24"/>
          <w:szCs w:val="24"/>
        </w:rPr>
        <w:t>2005</w:t>
      </w:r>
      <w:r w:rsidRPr="00B1776D">
        <w:rPr>
          <w:rFonts w:ascii="Times New Roman" w:hAnsi="Times New Roman" w:cs="Times New Roman"/>
          <w:sz w:val="24"/>
          <w:szCs w:val="24"/>
        </w:rPr>
        <w:t xml:space="preserve">, </w:t>
      </w:r>
      <w:r w:rsidRPr="009E7DED">
        <w:rPr>
          <w:rFonts w:ascii="Times New Roman" w:hAnsi="Times New Roman" w:cs="Times New Roman"/>
          <w:i/>
          <w:sz w:val="24"/>
          <w:szCs w:val="24"/>
        </w:rPr>
        <w:t>18</w:t>
      </w:r>
      <w:r w:rsidRPr="00B1776D">
        <w:rPr>
          <w:rFonts w:ascii="Times New Roman" w:hAnsi="Times New Roman" w:cs="Times New Roman"/>
          <w:sz w:val="24"/>
          <w:szCs w:val="24"/>
        </w:rPr>
        <w:t>, 3–15.</w:t>
      </w:r>
    </w:p>
    <w:p w14:paraId="05677238"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B1776D">
        <w:rPr>
          <w:rFonts w:ascii="Times New Roman" w:hAnsi="Times New Roman" w:cs="Times New Roman"/>
          <w:sz w:val="24"/>
          <w:szCs w:val="24"/>
        </w:rPr>
        <w:t xml:space="preserve">Scientific and Technical Review Panel of the </w:t>
      </w:r>
      <w:proofErr w:type="spellStart"/>
      <w:r w:rsidRPr="00B1776D">
        <w:rPr>
          <w:rFonts w:ascii="Times New Roman" w:hAnsi="Times New Roman" w:cs="Times New Roman"/>
          <w:sz w:val="24"/>
          <w:szCs w:val="24"/>
        </w:rPr>
        <w:t>Ramsar</w:t>
      </w:r>
      <w:proofErr w:type="spellEnd"/>
      <w:r w:rsidRPr="00B1776D">
        <w:rPr>
          <w:rFonts w:ascii="Times New Roman" w:hAnsi="Times New Roman" w:cs="Times New Roman"/>
          <w:sz w:val="24"/>
          <w:szCs w:val="24"/>
        </w:rPr>
        <w:t xml:space="preserve"> Convention on Wetlands. New guidelines for management planning for </w:t>
      </w:r>
      <w:proofErr w:type="spellStart"/>
      <w:r w:rsidRPr="00B1776D">
        <w:rPr>
          <w:rFonts w:ascii="Times New Roman" w:hAnsi="Times New Roman" w:cs="Times New Roman"/>
          <w:sz w:val="24"/>
          <w:szCs w:val="24"/>
        </w:rPr>
        <w:t>Ramsar</w:t>
      </w:r>
      <w:proofErr w:type="spellEnd"/>
      <w:r w:rsidRPr="00B1776D">
        <w:rPr>
          <w:rFonts w:ascii="Times New Roman" w:hAnsi="Times New Roman" w:cs="Times New Roman"/>
          <w:sz w:val="24"/>
          <w:szCs w:val="24"/>
        </w:rPr>
        <w:t xml:space="preserve"> sites and other wetlands. ‘‘Wetlands: water. Life, and culture’’.  In the 8th meeting of the conference of the contracting parties to the convention on wetlands, Valencia, Spain, 18–26 Nov 2002.</w:t>
      </w:r>
    </w:p>
    <w:p w14:paraId="6C9583C4" w14:textId="77777777" w:rsidR="00472D35" w:rsidRPr="00E55991"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7D63D7">
        <w:rPr>
          <w:rFonts w:ascii="Times New Roman" w:hAnsi="Times New Roman" w:cs="Times New Roman"/>
          <w:sz w:val="24"/>
          <w:szCs w:val="24"/>
          <w:shd w:val="clear" w:color="auto" w:fill="FFFFFF"/>
        </w:rPr>
        <w:lastRenderedPageBreak/>
        <w:t xml:space="preserve">United States Environmental Protection Agency. </w:t>
      </w:r>
      <w:r w:rsidRPr="007D63D7">
        <w:rPr>
          <w:rFonts w:ascii="Times New Roman" w:hAnsi="Times New Roman" w:cs="Times New Roman"/>
          <w:sz w:val="24"/>
          <w:szCs w:val="24"/>
        </w:rPr>
        <w:t xml:space="preserve">Wetlands Treatment Database (North American Wetlands for Water Quality Treatment Database). </w:t>
      </w:r>
      <w:r w:rsidRPr="007D63D7">
        <w:rPr>
          <w:rFonts w:ascii="Times New Roman" w:hAnsi="Times New Roman" w:cs="Times New Roman"/>
          <w:sz w:val="24"/>
          <w:szCs w:val="24"/>
          <w:shd w:val="clear" w:color="auto" w:fill="FFFFFF"/>
        </w:rPr>
        <w:t xml:space="preserve">U.S. Environmental Protection Agency: Washington, D.C. United States; 1994. </w:t>
      </w:r>
    </w:p>
    <w:p w14:paraId="3EECE399" w14:textId="77777777" w:rsidR="00472D35" w:rsidRPr="006A143F"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7D63D7">
        <w:rPr>
          <w:rFonts w:ascii="Times New Roman" w:hAnsi="Times New Roman" w:cs="Times New Roman"/>
          <w:sz w:val="24"/>
          <w:szCs w:val="24"/>
          <w:shd w:val="clear" w:color="auto" w:fill="FFFFFF"/>
        </w:rPr>
        <w:t xml:space="preserve">United States Environmental </w:t>
      </w:r>
      <w:r w:rsidRPr="006A143F">
        <w:rPr>
          <w:rFonts w:ascii="Times New Roman" w:hAnsi="Times New Roman" w:cs="Times New Roman"/>
          <w:sz w:val="24"/>
          <w:szCs w:val="24"/>
          <w:shd w:val="clear" w:color="auto" w:fill="FFFFFF"/>
        </w:rPr>
        <w:t xml:space="preserve">Protection Agency.  Constructed wetlands for wastewater treatment and wildlife habitat: 17 case studies. U.S. Environmental Protection Agency: Washington, D.C. United States; 1993a. </w:t>
      </w:r>
    </w:p>
    <w:p w14:paraId="20E445EB" w14:textId="77777777" w:rsidR="00472D35" w:rsidRPr="006A143F"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6A143F">
        <w:rPr>
          <w:rFonts w:ascii="Times New Roman" w:eastAsia="SimSun" w:hAnsi="Times New Roman" w:cs="Times New Roman"/>
          <w:sz w:val="24"/>
          <w:szCs w:val="24"/>
          <w:lang w:eastAsia="en-CA"/>
        </w:rPr>
        <w:t xml:space="preserve">Environment Canada. Water and Climate Change.  Available online: http://www.ec.gc.ca/eau-water/default.asp?lang=En&amp;n=3E75BC40-1 (accessed December 30, 2014). </w:t>
      </w:r>
    </w:p>
    <w:p w14:paraId="705AF9F9" w14:textId="028F368F" w:rsidR="00472D35" w:rsidRPr="00A5719D"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6A143F">
        <w:rPr>
          <w:rFonts w:ascii="Times New Roman" w:eastAsia="SimSun" w:hAnsi="Times New Roman" w:cs="Times New Roman"/>
          <w:sz w:val="24"/>
          <w:szCs w:val="24"/>
          <w:lang w:eastAsia="en-CA"/>
        </w:rPr>
        <w:t xml:space="preserve">Root, T.L.; Price, J.T.; Hall, K.R.; Schneider, S.H.; </w:t>
      </w:r>
      <w:proofErr w:type="spellStart"/>
      <w:r w:rsidRPr="006A143F">
        <w:rPr>
          <w:rFonts w:ascii="Times New Roman" w:eastAsia="SimSun" w:hAnsi="Times New Roman" w:cs="Times New Roman"/>
          <w:sz w:val="24"/>
          <w:szCs w:val="24"/>
          <w:lang w:eastAsia="en-CA"/>
        </w:rPr>
        <w:t>Rosenzweig</w:t>
      </w:r>
      <w:proofErr w:type="spellEnd"/>
      <w:r w:rsidRPr="006A143F">
        <w:rPr>
          <w:rFonts w:ascii="Times New Roman" w:eastAsia="SimSun" w:hAnsi="Times New Roman" w:cs="Times New Roman"/>
          <w:sz w:val="24"/>
          <w:szCs w:val="24"/>
          <w:lang w:eastAsia="en-CA"/>
        </w:rPr>
        <w:t xml:space="preserve">, C.; Pounds, J.A. Fingerprints of global warming on wild animals and plants. </w:t>
      </w:r>
      <w:r w:rsidRPr="006A143F">
        <w:rPr>
          <w:rFonts w:ascii="Times New Roman" w:eastAsia="SimSun" w:hAnsi="Times New Roman" w:cs="Times New Roman"/>
          <w:i/>
          <w:sz w:val="24"/>
          <w:szCs w:val="24"/>
          <w:lang w:eastAsia="en-CA"/>
        </w:rPr>
        <w:t>Nature</w:t>
      </w:r>
      <w:r w:rsidRPr="006A143F">
        <w:rPr>
          <w:rFonts w:ascii="Times New Roman" w:eastAsia="SimSun" w:hAnsi="Times New Roman" w:cs="Times New Roman"/>
          <w:sz w:val="24"/>
          <w:szCs w:val="24"/>
          <w:lang w:eastAsia="en-CA"/>
        </w:rPr>
        <w:t xml:space="preserve">, </w:t>
      </w:r>
      <w:r w:rsidRPr="006A143F">
        <w:rPr>
          <w:rFonts w:ascii="Times New Roman" w:eastAsia="SimSun" w:hAnsi="Times New Roman" w:cs="Times New Roman"/>
          <w:b/>
          <w:sz w:val="24"/>
          <w:szCs w:val="24"/>
          <w:lang w:eastAsia="en-CA"/>
        </w:rPr>
        <w:t>2003</w:t>
      </w:r>
      <w:r w:rsidR="009E7DED">
        <w:rPr>
          <w:rFonts w:ascii="Times New Roman" w:eastAsia="SimSun" w:hAnsi="Times New Roman" w:cs="Times New Roman"/>
          <w:sz w:val="24"/>
          <w:szCs w:val="24"/>
          <w:lang w:eastAsia="en-CA"/>
        </w:rPr>
        <w:t xml:space="preserve">, </w:t>
      </w:r>
      <w:r w:rsidR="009E7DED" w:rsidRPr="009E7DED">
        <w:rPr>
          <w:rFonts w:ascii="Times New Roman" w:eastAsia="SimSun" w:hAnsi="Times New Roman" w:cs="Times New Roman"/>
          <w:i/>
          <w:sz w:val="24"/>
          <w:szCs w:val="24"/>
          <w:lang w:eastAsia="en-CA"/>
        </w:rPr>
        <w:t>421</w:t>
      </w:r>
      <w:r w:rsidR="009E7DED">
        <w:rPr>
          <w:rFonts w:ascii="Times New Roman" w:eastAsia="SimSun" w:hAnsi="Times New Roman" w:cs="Times New Roman"/>
          <w:sz w:val="24"/>
          <w:szCs w:val="24"/>
          <w:lang w:eastAsia="en-CA"/>
        </w:rPr>
        <w:t xml:space="preserve">, </w:t>
      </w:r>
      <w:r w:rsidRPr="006A143F">
        <w:rPr>
          <w:rFonts w:ascii="Times New Roman" w:eastAsia="SimSun" w:hAnsi="Times New Roman" w:cs="Times New Roman"/>
          <w:sz w:val="24"/>
          <w:szCs w:val="24"/>
          <w:lang w:eastAsia="en-CA"/>
        </w:rPr>
        <w:t>57–60.</w:t>
      </w:r>
      <w:r>
        <w:rPr>
          <w:rFonts w:ascii="Times New Roman" w:eastAsia="SimSun" w:hAnsi="Times New Roman" w:cs="Times New Roman"/>
          <w:sz w:val="24"/>
          <w:szCs w:val="24"/>
          <w:lang w:eastAsia="en-CA"/>
        </w:rPr>
        <w:t xml:space="preserve">  </w:t>
      </w:r>
    </w:p>
    <w:p w14:paraId="6D34A8BC"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proofErr w:type="spellStart"/>
      <w:r w:rsidRPr="00B64833">
        <w:rPr>
          <w:rFonts w:ascii="Times New Roman" w:hAnsi="Times New Roman" w:cs="Times New Roman"/>
          <w:sz w:val="24"/>
          <w:szCs w:val="24"/>
          <w:lang w:val="fr-CA"/>
        </w:rPr>
        <w:t>Lettenmaier</w:t>
      </w:r>
      <w:proofErr w:type="spellEnd"/>
      <w:r w:rsidRPr="00B64833">
        <w:rPr>
          <w:rFonts w:ascii="Times New Roman" w:hAnsi="Times New Roman" w:cs="Times New Roman"/>
          <w:sz w:val="24"/>
          <w:szCs w:val="24"/>
          <w:lang w:val="fr-CA"/>
        </w:rPr>
        <w:t xml:space="preserve">, D.P.; Su, F.  </w:t>
      </w:r>
      <w:r w:rsidRPr="00A5719D">
        <w:rPr>
          <w:rFonts w:ascii="Times New Roman" w:hAnsi="Times New Roman" w:cs="Times New Roman"/>
          <w:sz w:val="24"/>
          <w:szCs w:val="24"/>
        </w:rPr>
        <w:t xml:space="preserve">Chapter 9: Progress in hydrological modeling over high latitudes under Arctic Climate System Study (ACSYS).  In ARCTIC Climate Change – The ACSYS Decade and Beyond, Lemke. P.; Hans-Werner, J., Eds.; Springer, Dordrecht, Netherlands, 2012.   </w:t>
      </w:r>
    </w:p>
    <w:p w14:paraId="183A2810" w14:textId="77777777" w:rsidR="00472D35" w:rsidRPr="00BC0F29"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BC0F29">
        <w:rPr>
          <w:rFonts w:ascii="Times New Roman" w:hAnsi="Times New Roman" w:cs="Times New Roman"/>
          <w:sz w:val="24"/>
          <w:szCs w:val="24"/>
          <w:shd w:val="clear" w:color="auto" w:fill="FFFFFF"/>
        </w:rPr>
        <w:t xml:space="preserve">Ducks Unlimited.  Conserving Waterfowl and Wetlands amid Climate Change. Browne, D.M.; Dell, R., Eds.; Ducks Unlimited, Inc.: United States, 2007.  </w:t>
      </w:r>
    </w:p>
    <w:p w14:paraId="0A1FB9B8" w14:textId="77777777" w:rsidR="00472D35" w:rsidRPr="00BC0F29"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BC0F29">
        <w:rPr>
          <w:rStyle w:val="named-content"/>
          <w:rFonts w:ascii="Times New Roman" w:hAnsi="Times New Roman" w:cs="Times New Roman"/>
          <w:sz w:val="24"/>
          <w:szCs w:val="24"/>
          <w:bdr w:val="none" w:sz="0" w:space="0" w:color="auto" w:frame="1"/>
          <w:shd w:val="clear" w:color="auto" w:fill="FFFFFF"/>
        </w:rPr>
        <w:t>Johns,</w:t>
      </w:r>
      <w:r w:rsidRPr="00BC0F29">
        <w:rPr>
          <w:rStyle w:val="apple-converted-space"/>
          <w:rFonts w:ascii="Times New Roman" w:hAnsi="Times New Roman" w:cs="Times New Roman"/>
          <w:sz w:val="24"/>
          <w:szCs w:val="24"/>
          <w:bdr w:val="none" w:sz="0" w:space="0" w:color="auto" w:frame="1"/>
          <w:shd w:val="clear" w:color="auto" w:fill="FFFFFF"/>
        </w:rPr>
        <w:t> </w:t>
      </w:r>
      <w:r w:rsidRPr="00BC0F29">
        <w:rPr>
          <w:rStyle w:val="named-content"/>
          <w:rFonts w:ascii="Times New Roman" w:hAnsi="Times New Roman" w:cs="Times New Roman"/>
          <w:sz w:val="24"/>
          <w:szCs w:val="24"/>
          <w:bdr w:val="none" w:sz="0" w:space="0" w:color="auto" w:frame="1"/>
          <w:shd w:val="clear" w:color="auto" w:fill="FFFFFF"/>
        </w:rPr>
        <w:t>T. C.</w:t>
      </w:r>
      <w:r w:rsidRPr="00BC0F29">
        <w:rPr>
          <w:rFonts w:ascii="Times New Roman" w:hAnsi="Times New Roman" w:cs="Times New Roman"/>
          <w:sz w:val="24"/>
          <w:szCs w:val="24"/>
          <w:shd w:val="clear" w:color="auto" w:fill="FFFFFF"/>
        </w:rPr>
        <w:t xml:space="preserve">; Carnell, R.E.; Crossley, J.F.; Gregory, J.M.; Mitchell, J.F.B.; Senior, C.A.; </w:t>
      </w:r>
      <w:proofErr w:type="spellStart"/>
      <w:r w:rsidRPr="00BC0F29">
        <w:rPr>
          <w:rFonts w:ascii="Times New Roman" w:hAnsi="Times New Roman" w:cs="Times New Roman"/>
          <w:sz w:val="24"/>
          <w:szCs w:val="24"/>
          <w:shd w:val="clear" w:color="auto" w:fill="FFFFFF"/>
        </w:rPr>
        <w:t>Tett</w:t>
      </w:r>
      <w:proofErr w:type="spellEnd"/>
      <w:r w:rsidRPr="00BC0F29">
        <w:rPr>
          <w:rFonts w:ascii="Times New Roman" w:hAnsi="Times New Roman" w:cs="Times New Roman"/>
          <w:sz w:val="24"/>
          <w:szCs w:val="24"/>
          <w:shd w:val="clear" w:color="auto" w:fill="FFFFFF"/>
        </w:rPr>
        <w:t xml:space="preserve">, S.F.B.; Wood, R.A. The second Hadley Centre coupled ocean-atmosphere GCM: Model description, </w:t>
      </w:r>
      <w:proofErr w:type="spellStart"/>
      <w:r w:rsidRPr="00BC0F29">
        <w:rPr>
          <w:rFonts w:ascii="Times New Roman" w:hAnsi="Times New Roman" w:cs="Times New Roman"/>
          <w:sz w:val="24"/>
          <w:szCs w:val="24"/>
          <w:shd w:val="clear" w:color="auto" w:fill="FFFFFF"/>
        </w:rPr>
        <w:t>spinup</w:t>
      </w:r>
      <w:proofErr w:type="spellEnd"/>
      <w:r w:rsidRPr="00BC0F29">
        <w:rPr>
          <w:rFonts w:ascii="Times New Roman" w:hAnsi="Times New Roman" w:cs="Times New Roman"/>
          <w:sz w:val="24"/>
          <w:szCs w:val="24"/>
          <w:shd w:val="clear" w:color="auto" w:fill="FFFFFF"/>
        </w:rPr>
        <w:t xml:space="preserve"> and validation.</w:t>
      </w:r>
      <w:r w:rsidRPr="00BC0F29">
        <w:rPr>
          <w:rStyle w:val="apple-converted-space"/>
          <w:rFonts w:ascii="Times New Roman" w:hAnsi="Times New Roman" w:cs="Times New Roman"/>
          <w:sz w:val="24"/>
          <w:szCs w:val="24"/>
          <w:shd w:val="clear" w:color="auto" w:fill="FFFFFF"/>
        </w:rPr>
        <w:t> </w:t>
      </w:r>
      <w:r w:rsidRPr="00BC0F29">
        <w:rPr>
          <w:rStyle w:val="cit-source"/>
          <w:rFonts w:ascii="Times New Roman" w:hAnsi="Times New Roman" w:cs="Times New Roman"/>
          <w:i/>
          <w:sz w:val="24"/>
          <w:szCs w:val="24"/>
          <w:bdr w:val="none" w:sz="0" w:space="0" w:color="auto" w:frame="1"/>
          <w:shd w:val="clear" w:color="auto" w:fill="FFFFFF"/>
        </w:rPr>
        <w:t xml:space="preserve">Climate </w:t>
      </w:r>
      <w:proofErr w:type="spellStart"/>
      <w:r w:rsidRPr="00BC0F29">
        <w:rPr>
          <w:rStyle w:val="cit-source"/>
          <w:rFonts w:ascii="Times New Roman" w:hAnsi="Times New Roman" w:cs="Times New Roman"/>
          <w:i/>
          <w:sz w:val="24"/>
          <w:szCs w:val="24"/>
          <w:bdr w:val="none" w:sz="0" w:space="0" w:color="auto" w:frame="1"/>
          <w:shd w:val="clear" w:color="auto" w:fill="FFFFFF"/>
        </w:rPr>
        <w:t>Dyn</w:t>
      </w:r>
      <w:proofErr w:type="spellEnd"/>
      <w:r w:rsidRPr="00BC0F29">
        <w:rPr>
          <w:rFonts w:ascii="Times New Roman" w:hAnsi="Times New Roman" w:cs="Times New Roman"/>
          <w:sz w:val="24"/>
          <w:szCs w:val="24"/>
          <w:shd w:val="clear" w:color="auto" w:fill="FFFFFF"/>
        </w:rPr>
        <w:t xml:space="preserve">, </w:t>
      </w:r>
      <w:r w:rsidRPr="00BC0F29">
        <w:rPr>
          <w:rFonts w:ascii="Times New Roman" w:hAnsi="Times New Roman" w:cs="Times New Roman"/>
          <w:b/>
          <w:sz w:val="24"/>
          <w:szCs w:val="24"/>
          <w:shd w:val="clear" w:color="auto" w:fill="FFFFFF"/>
        </w:rPr>
        <w:t>1997</w:t>
      </w:r>
      <w:r w:rsidRPr="00BC0F29">
        <w:rPr>
          <w:rFonts w:ascii="Times New Roman" w:hAnsi="Times New Roman" w:cs="Times New Roman"/>
          <w:sz w:val="24"/>
          <w:szCs w:val="24"/>
          <w:shd w:val="clear" w:color="auto" w:fill="FFFFFF"/>
        </w:rPr>
        <w:t xml:space="preserve">, </w:t>
      </w:r>
      <w:r w:rsidRPr="00BC0F29">
        <w:rPr>
          <w:rStyle w:val="cit-vol"/>
          <w:rFonts w:ascii="Times New Roman" w:hAnsi="Times New Roman" w:cs="Times New Roman"/>
          <w:sz w:val="24"/>
          <w:szCs w:val="24"/>
          <w:bdr w:val="none" w:sz="0" w:space="0" w:color="auto" w:frame="1"/>
          <w:shd w:val="clear" w:color="auto" w:fill="FFFFFF"/>
        </w:rPr>
        <w:t>13</w:t>
      </w:r>
      <w:r w:rsidRPr="00BC0F29">
        <w:rPr>
          <w:rStyle w:val="cit-fpage"/>
          <w:rFonts w:ascii="Times New Roman" w:hAnsi="Times New Roman" w:cs="Times New Roman"/>
          <w:sz w:val="24"/>
          <w:szCs w:val="24"/>
          <w:bdr w:val="none" w:sz="0" w:space="0" w:color="auto" w:frame="1"/>
          <w:shd w:val="clear" w:color="auto" w:fill="FFFFFF"/>
        </w:rPr>
        <w:t>103</w:t>
      </w:r>
      <w:r w:rsidRPr="00BC0F29">
        <w:rPr>
          <w:rFonts w:ascii="Times New Roman" w:hAnsi="Times New Roman" w:cs="Times New Roman"/>
          <w:sz w:val="24"/>
          <w:szCs w:val="24"/>
          <w:shd w:val="clear" w:color="auto" w:fill="FFFFFF"/>
        </w:rPr>
        <w:t xml:space="preserve">-134.        </w:t>
      </w:r>
    </w:p>
    <w:p w14:paraId="7E247B64" w14:textId="1ECAE804" w:rsidR="00472D35" w:rsidRPr="00BC0F29"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BC0F29">
        <w:rPr>
          <w:rStyle w:val="named-content"/>
          <w:rFonts w:ascii="Times New Roman" w:hAnsi="Times New Roman" w:cs="Times New Roman"/>
          <w:sz w:val="24"/>
          <w:szCs w:val="24"/>
          <w:bdr w:val="none" w:sz="0" w:space="0" w:color="auto" w:frame="1"/>
          <w:shd w:val="clear" w:color="auto" w:fill="FFFFFF"/>
        </w:rPr>
        <w:t>Boer,</w:t>
      </w:r>
      <w:r w:rsidRPr="00BC0F29">
        <w:rPr>
          <w:rStyle w:val="apple-converted-space"/>
          <w:rFonts w:ascii="Times New Roman" w:hAnsi="Times New Roman" w:cs="Times New Roman"/>
          <w:sz w:val="24"/>
          <w:szCs w:val="24"/>
          <w:bdr w:val="none" w:sz="0" w:space="0" w:color="auto" w:frame="1"/>
          <w:shd w:val="clear" w:color="auto" w:fill="FFFFFF"/>
        </w:rPr>
        <w:t> </w:t>
      </w:r>
      <w:r w:rsidRPr="00BC0F29">
        <w:rPr>
          <w:rStyle w:val="named-content"/>
          <w:rFonts w:ascii="Times New Roman" w:hAnsi="Times New Roman" w:cs="Times New Roman"/>
          <w:sz w:val="24"/>
          <w:szCs w:val="24"/>
          <w:bdr w:val="none" w:sz="0" w:space="0" w:color="auto" w:frame="1"/>
          <w:shd w:val="clear" w:color="auto" w:fill="FFFFFF"/>
        </w:rPr>
        <w:t>G. J.</w:t>
      </w:r>
      <w:r w:rsidRPr="00BC0F29">
        <w:rPr>
          <w:rFonts w:ascii="Times New Roman" w:hAnsi="Times New Roman" w:cs="Times New Roman"/>
          <w:sz w:val="24"/>
          <w:szCs w:val="24"/>
          <w:shd w:val="clear" w:color="auto" w:fill="FFFFFF"/>
        </w:rPr>
        <w:t xml:space="preserve">; </w:t>
      </w:r>
      <w:proofErr w:type="spellStart"/>
      <w:r w:rsidRPr="00BC0F29">
        <w:rPr>
          <w:rFonts w:ascii="Times New Roman" w:hAnsi="Times New Roman" w:cs="Times New Roman"/>
          <w:sz w:val="24"/>
          <w:szCs w:val="24"/>
          <w:shd w:val="clear" w:color="auto" w:fill="FFFFFF"/>
        </w:rPr>
        <w:t>Flato</w:t>
      </w:r>
      <w:proofErr w:type="spellEnd"/>
      <w:r w:rsidRPr="00BC0F29">
        <w:rPr>
          <w:rFonts w:ascii="Times New Roman" w:hAnsi="Times New Roman" w:cs="Times New Roman"/>
          <w:sz w:val="24"/>
          <w:szCs w:val="24"/>
          <w:shd w:val="clear" w:color="auto" w:fill="FFFFFF"/>
        </w:rPr>
        <w:t xml:space="preserve">, G.M.; </w:t>
      </w:r>
      <w:proofErr w:type="spellStart"/>
      <w:r w:rsidRPr="00BC0F29">
        <w:rPr>
          <w:rFonts w:ascii="Times New Roman" w:hAnsi="Times New Roman" w:cs="Times New Roman"/>
          <w:sz w:val="24"/>
          <w:szCs w:val="24"/>
          <w:shd w:val="clear" w:color="auto" w:fill="FFFFFF"/>
        </w:rPr>
        <w:t>Ramsden</w:t>
      </w:r>
      <w:proofErr w:type="spellEnd"/>
      <w:r w:rsidRPr="00BC0F29">
        <w:rPr>
          <w:rFonts w:ascii="Times New Roman" w:hAnsi="Times New Roman" w:cs="Times New Roman"/>
          <w:sz w:val="24"/>
          <w:szCs w:val="24"/>
          <w:shd w:val="clear" w:color="auto" w:fill="FFFFFF"/>
        </w:rPr>
        <w:t>, D.</w:t>
      </w:r>
      <w:r w:rsidRPr="00BC0F29">
        <w:rPr>
          <w:rStyle w:val="apple-converted-space"/>
          <w:rFonts w:ascii="Times New Roman" w:hAnsi="Times New Roman" w:cs="Times New Roman"/>
          <w:sz w:val="24"/>
          <w:szCs w:val="24"/>
          <w:shd w:val="clear" w:color="auto" w:fill="FFFFFF"/>
        </w:rPr>
        <w:t> </w:t>
      </w:r>
      <w:r w:rsidRPr="00BC0F29">
        <w:rPr>
          <w:rFonts w:ascii="Times New Roman" w:hAnsi="Times New Roman" w:cs="Times New Roman"/>
          <w:sz w:val="24"/>
          <w:szCs w:val="24"/>
          <w:shd w:val="clear" w:color="auto" w:fill="FFFFFF"/>
        </w:rPr>
        <w:t>A transient climate change simulation with greenhouse gas and aerosol forcing: Projected climate change to the 21</w:t>
      </w:r>
      <w:r w:rsidRPr="00BC0F29">
        <w:rPr>
          <w:rFonts w:ascii="Times New Roman" w:hAnsi="Times New Roman" w:cs="Times New Roman"/>
          <w:sz w:val="24"/>
          <w:szCs w:val="24"/>
          <w:bdr w:val="none" w:sz="0" w:space="0" w:color="auto" w:frame="1"/>
          <w:shd w:val="clear" w:color="auto" w:fill="FFFFFF"/>
          <w:vertAlign w:val="superscript"/>
        </w:rPr>
        <w:t>st</w:t>
      </w:r>
      <w:r w:rsidRPr="00BC0F29">
        <w:rPr>
          <w:rStyle w:val="apple-converted-space"/>
          <w:rFonts w:ascii="Times New Roman" w:hAnsi="Times New Roman" w:cs="Times New Roman"/>
          <w:sz w:val="24"/>
          <w:szCs w:val="24"/>
          <w:shd w:val="clear" w:color="auto" w:fill="FFFFFF"/>
        </w:rPr>
        <w:t> </w:t>
      </w:r>
      <w:r w:rsidRPr="00BC0F29">
        <w:rPr>
          <w:rFonts w:ascii="Times New Roman" w:hAnsi="Times New Roman" w:cs="Times New Roman"/>
          <w:sz w:val="24"/>
          <w:szCs w:val="24"/>
          <w:shd w:val="clear" w:color="auto" w:fill="FFFFFF"/>
        </w:rPr>
        <w:t>century.</w:t>
      </w:r>
      <w:r w:rsidRPr="00BC0F29">
        <w:rPr>
          <w:rStyle w:val="apple-converted-space"/>
          <w:rFonts w:ascii="Times New Roman" w:hAnsi="Times New Roman" w:cs="Times New Roman"/>
          <w:sz w:val="24"/>
          <w:szCs w:val="24"/>
          <w:shd w:val="clear" w:color="auto" w:fill="FFFFFF"/>
        </w:rPr>
        <w:t> </w:t>
      </w:r>
      <w:r w:rsidRPr="00BC0F29">
        <w:rPr>
          <w:rStyle w:val="cit-source"/>
          <w:rFonts w:ascii="Times New Roman" w:hAnsi="Times New Roman" w:cs="Times New Roman"/>
          <w:i/>
          <w:sz w:val="24"/>
          <w:szCs w:val="24"/>
          <w:bdr w:val="none" w:sz="0" w:space="0" w:color="auto" w:frame="1"/>
          <w:shd w:val="clear" w:color="auto" w:fill="FFFFFF"/>
        </w:rPr>
        <w:t xml:space="preserve">Climate </w:t>
      </w:r>
      <w:proofErr w:type="spellStart"/>
      <w:r w:rsidRPr="00BC0F29">
        <w:rPr>
          <w:rStyle w:val="cit-source"/>
          <w:rFonts w:ascii="Times New Roman" w:hAnsi="Times New Roman" w:cs="Times New Roman"/>
          <w:i/>
          <w:sz w:val="24"/>
          <w:szCs w:val="24"/>
          <w:bdr w:val="none" w:sz="0" w:space="0" w:color="auto" w:frame="1"/>
          <w:shd w:val="clear" w:color="auto" w:fill="FFFFFF"/>
        </w:rPr>
        <w:t>Dyn</w:t>
      </w:r>
      <w:proofErr w:type="spellEnd"/>
      <w:r w:rsidRPr="00BC0F29">
        <w:rPr>
          <w:rFonts w:ascii="Times New Roman" w:hAnsi="Times New Roman" w:cs="Times New Roman"/>
          <w:sz w:val="24"/>
          <w:szCs w:val="24"/>
          <w:shd w:val="clear" w:color="auto" w:fill="FFFFFF"/>
        </w:rPr>
        <w:t>,</w:t>
      </w:r>
      <w:r w:rsidRPr="00BC0F29">
        <w:rPr>
          <w:rStyle w:val="apple-converted-space"/>
          <w:rFonts w:ascii="Times New Roman" w:hAnsi="Times New Roman" w:cs="Times New Roman"/>
          <w:sz w:val="24"/>
          <w:szCs w:val="24"/>
          <w:shd w:val="clear" w:color="auto" w:fill="FFFFFF"/>
        </w:rPr>
        <w:t> </w:t>
      </w:r>
      <w:r w:rsidRPr="00BC0F29">
        <w:rPr>
          <w:rStyle w:val="apple-converted-space"/>
          <w:rFonts w:ascii="Times New Roman" w:hAnsi="Times New Roman" w:cs="Times New Roman"/>
          <w:b/>
          <w:sz w:val="24"/>
          <w:szCs w:val="24"/>
          <w:shd w:val="clear" w:color="auto" w:fill="FFFFFF"/>
        </w:rPr>
        <w:t>2000</w:t>
      </w:r>
      <w:r w:rsidRPr="00BC0F29">
        <w:rPr>
          <w:rStyle w:val="apple-converted-space"/>
          <w:rFonts w:ascii="Times New Roman" w:hAnsi="Times New Roman" w:cs="Times New Roman"/>
          <w:sz w:val="24"/>
          <w:szCs w:val="24"/>
          <w:shd w:val="clear" w:color="auto" w:fill="FFFFFF"/>
        </w:rPr>
        <w:t xml:space="preserve">, </w:t>
      </w:r>
      <w:r w:rsidRPr="009E7DED">
        <w:rPr>
          <w:rStyle w:val="cit-vol"/>
          <w:rFonts w:ascii="Times New Roman" w:hAnsi="Times New Roman" w:cs="Times New Roman"/>
          <w:i/>
          <w:sz w:val="24"/>
          <w:szCs w:val="24"/>
          <w:bdr w:val="none" w:sz="0" w:space="0" w:color="auto" w:frame="1"/>
          <w:shd w:val="clear" w:color="auto" w:fill="FFFFFF"/>
        </w:rPr>
        <w:t>16</w:t>
      </w:r>
      <w:r w:rsidR="009E7DED">
        <w:rPr>
          <w:rStyle w:val="cit-vol"/>
          <w:rFonts w:ascii="Times New Roman" w:hAnsi="Times New Roman" w:cs="Times New Roman"/>
          <w:sz w:val="24"/>
          <w:szCs w:val="24"/>
          <w:bdr w:val="none" w:sz="0" w:space="0" w:color="auto" w:frame="1"/>
          <w:shd w:val="clear" w:color="auto" w:fill="FFFFFF"/>
        </w:rPr>
        <w:t xml:space="preserve">, </w:t>
      </w:r>
      <w:r w:rsidRPr="00BC0F29">
        <w:rPr>
          <w:rStyle w:val="cit-fpage"/>
          <w:rFonts w:ascii="Times New Roman" w:hAnsi="Times New Roman" w:cs="Times New Roman"/>
          <w:sz w:val="24"/>
          <w:szCs w:val="24"/>
          <w:bdr w:val="none" w:sz="0" w:space="0" w:color="auto" w:frame="1"/>
          <w:shd w:val="clear" w:color="auto" w:fill="FFFFFF"/>
        </w:rPr>
        <w:t>427</w:t>
      </w:r>
      <w:r w:rsidRPr="00BC0F29">
        <w:rPr>
          <w:rFonts w:ascii="Times New Roman" w:hAnsi="Times New Roman" w:cs="Times New Roman"/>
          <w:sz w:val="24"/>
          <w:szCs w:val="24"/>
          <w:shd w:val="clear" w:color="auto" w:fill="FFFFFF"/>
        </w:rPr>
        <w:t>-450.</w:t>
      </w:r>
    </w:p>
    <w:p w14:paraId="589EAA55" w14:textId="4C203A01" w:rsidR="00472D35" w:rsidRPr="00BC0F29"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BC0F29">
        <w:rPr>
          <w:rStyle w:val="named-content"/>
          <w:rFonts w:ascii="Times New Roman" w:hAnsi="Times New Roman" w:cs="Times New Roman"/>
          <w:sz w:val="24"/>
          <w:szCs w:val="24"/>
          <w:bdr w:val="none" w:sz="0" w:space="0" w:color="auto" w:frame="1"/>
          <w:shd w:val="clear" w:color="auto" w:fill="FFFFFF"/>
        </w:rPr>
        <w:t>Dai,</w:t>
      </w:r>
      <w:r w:rsidRPr="00BC0F29">
        <w:rPr>
          <w:rStyle w:val="apple-converted-space"/>
          <w:rFonts w:ascii="Times New Roman" w:hAnsi="Times New Roman" w:cs="Times New Roman"/>
          <w:sz w:val="24"/>
          <w:szCs w:val="24"/>
          <w:bdr w:val="none" w:sz="0" w:space="0" w:color="auto" w:frame="1"/>
          <w:shd w:val="clear" w:color="auto" w:fill="FFFFFF"/>
        </w:rPr>
        <w:t> </w:t>
      </w:r>
      <w:r w:rsidRPr="00BC0F29">
        <w:rPr>
          <w:rStyle w:val="named-content"/>
          <w:rFonts w:ascii="Times New Roman" w:hAnsi="Times New Roman" w:cs="Times New Roman"/>
          <w:sz w:val="24"/>
          <w:szCs w:val="24"/>
          <w:bdr w:val="none" w:sz="0" w:space="0" w:color="auto" w:frame="1"/>
          <w:shd w:val="clear" w:color="auto" w:fill="FFFFFF"/>
        </w:rPr>
        <w:t>A.</w:t>
      </w:r>
      <w:r w:rsidRPr="00BC0F29">
        <w:rPr>
          <w:rFonts w:ascii="Times New Roman" w:hAnsi="Times New Roman" w:cs="Times New Roman"/>
          <w:sz w:val="24"/>
          <w:szCs w:val="24"/>
          <w:shd w:val="clear" w:color="auto" w:fill="FFFFFF"/>
        </w:rPr>
        <w:t xml:space="preserve">; </w:t>
      </w:r>
      <w:proofErr w:type="spellStart"/>
      <w:r w:rsidRPr="00BC0F29">
        <w:rPr>
          <w:rFonts w:ascii="Times New Roman" w:hAnsi="Times New Roman" w:cs="Times New Roman"/>
          <w:sz w:val="24"/>
          <w:szCs w:val="24"/>
          <w:shd w:val="clear" w:color="auto" w:fill="FFFFFF"/>
        </w:rPr>
        <w:t>Wigley</w:t>
      </w:r>
      <w:proofErr w:type="spellEnd"/>
      <w:r w:rsidRPr="00BC0F29">
        <w:rPr>
          <w:rFonts w:ascii="Times New Roman" w:hAnsi="Times New Roman" w:cs="Times New Roman"/>
          <w:sz w:val="24"/>
          <w:szCs w:val="24"/>
          <w:shd w:val="clear" w:color="auto" w:fill="FFFFFF"/>
        </w:rPr>
        <w:t xml:space="preserve">, T.M.L.; </w:t>
      </w:r>
      <w:proofErr w:type="spellStart"/>
      <w:r w:rsidRPr="00BC0F29">
        <w:rPr>
          <w:rFonts w:ascii="Times New Roman" w:hAnsi="Times New Roman" w:cs="Times New Roman"/>
          <w:sz w:val="24"/>
          <w:szCs w:val="24"/>
          <w:shd w:val="clear" w:color="auto" w:fill="FFFFFF"/>
        </w:rPr>
        <w:t>Boville</w:t>
      </w:r>
      <w:proofErr w:type="spellEnd"/>
      <w:r w:rsidRPr="00BC0F29">
        <w:rPr>
          <w:rFonts w:ascii="Times New Roman" w:hAnsi="Times New Roman" w:cs="Times New Roman"/>
          <w:sz w:val="24"/>
          <w:szCs w:val="24"/>
          <w:shd w:val="clear" w:color="auto" w:fill="FFFFFF"/>
        </w:rPr>
        <w:t xml:space="preserve">, B.A.; </w:t>
      </w:r>
      <w:proofErr w:type="spellStart"/>
      <w:r w:rsidRPr="00BC0F29">
        <w:rPr>
          <w:rFonts w:ascii="Times New Roman" w:hAnsi="Times New Roman" w:cs="Times New Roman"/>
          <w:sz w:val="24"/>
          <w:szCs w:val="24"/>
          <w:shd w:val="clear" w:color="auto" w:fill="FFFFFF"/>
        </w:rPr>
        <w:t>Kiehl</w:t>
      </w:r>
      <w:proofErr w:type="spellEnd"/>
      <w:r w:rsidRPr="00BC0F29">
        <w:rPr>
          <w:rFonts w:ascii="Times New Roman" w:hAnsi="Times New Roman" w:cs="Times New Roman"/>
          <w:sz w:val="24"/>
          <w:szCs w:val="24"/>
          <w:shd w:val="clear" w:color="auto" w:fill="FFFFFF"/>
        </w:rPr>
        <w:t xml:space="preserve">, J.T.; </w:t>
      </w:r>
      <w:proofErr w:type="spellStart"/>
      <w:r w:rsidRPr="00BC0F29">
        <w:rPr>
          <w:rFonts w:ascii="Times New Roman" w:hAnsi="Times New Roman" w:cs="Times New Roman"/>
          <w:sz w:val="24"/>
          <w:szCs w:val="24"/>
          <w:shd w:val="clear" w:color="auto" w:fill="FFFFFF"/>
        </w:rPr>
        <w:t>Buja</w:t>
      </w:r>
      <w:proofErr w:type="spellEnd"/>
      <w:r w:rsidRPr="00BC0F29">
        <w:rPr>
          <w:rFonts w:ascii="Times New Roman" w:hAnsi="Times New Roman" w:cs="Times New Roman"/>
          <w:sz w:val="24"/>
          <w:szCs w:val="24"/>
          <w:shd w:val="clear" w:color="auto" w:fill="FFFFFF"/>
        </w:rPr>
        <w:t>, L.E.</w:t>
      </w:r>
      <w:r w:rsidRPr="00BC0F29">
        <w:rPr>
          <w:rStyle w:val="apple-converted-space"/>
          <w:rFonts w:ascii="Times New Roman" w:hAnsi="Times New Roman" w:cs="Times New Roman"/>
          <w:sz w:val="24"/>
          <w:szCs w:val="24"/>
          <w:shd w:val="clear" w:color="auto" w:fill="FFFFFF"/>
        </w:rPr>
        <w:t> </w:t>
      </w:r>
      <w:r w:rsidRPr="00BC0F29">
        <w:rPr>
          <w:rFonts w:ascii="Times New Roman" w:hAnsi="Times New Roman" w:cs="Times New Roman"/>
          <w:sz w:val="24"/>
          <w:szCs w:val="24"/>
          <w:shd w:val="clear" w:color="auto" w:fill="FFFFFF"/>
        </w:rPr>
        <w:t>Climates of the twentieth and twenty-first centuries simulated by the NCAR climate system model.</w:t>
      </w:r>
      <w:r w:rsidRPr="00BC0F29">
        <w:rPr>
          <w:rStyle w:val="apple-converted-space"/>
          <w:rFonts w:ascii="Times New Roman" w:hAnsi="Times New Roman" w:cs="Times New Roman"/>
          <w:sz w:val="24"/>
          <w:szCs w:val="24"/>
          <w:shd w:val="clear" w:color="auto" w:fill="FFFFFF"/>
        </w:rPr>
        <w:t> </w:t>
      </w:r>
      <w:r w:rsidRPr="00BC0F29">
        <w:rPr>
          <w:rStyle w:val="cit-source"/>
          <w:rFonts w:ascii="Times New Roman" w:hAnsi="Times New Roman" w:cs="Times New Roman"/>
          <w:i/>
          <w:sz w:val="24"/>
          <w:szCs w:val="24"/>
          <w:bdr w:val="none" w:sz="0" w:space="0" w:color="auto" w:frame="1"/>
          <w:shd w:val="clear" w:color="auto" w:fill="FFFFFF"/>
        </w:rPr>
        <w:t>J. Climate</w:t>
      </w:r>
      <w:r w:rsidRPr="00BC0F29">
        <w:rPr>
          <w:rFonts w:ascii="Times New Roman" w:hAnsi="Times New Roman" w:cs="Times New Roman"/>
          <w:sz w:val="24"/>
          <w:szCs w:val="24"/>
          <w:shd w:val="clear" w:color="auto" w:fill="FFFFFF"/>
        </w:rPr>
        <w:t>,</w:t>
      </w:r>
      <w:r w:rsidRPr="00BC0F29">
        <w:rPr>
          <w:rStyle w:val="apple-converted-space"/>
          <w:rFonts w:ascii="Times New Roman" w:hAnsi="Times New Roman" w:cs="Times New Roman"/>
          <w:sz w:val="24"/>
          <w:szCs w:val="24"/>
          <w:shd w:val="clear" w:color="auto" w:fill="FFFFFF"/>
        </w:rPr>
        <w:t> </w:t>
      </w:r>
      <w:r w:rsidRPr="00BC0F29">
        <w:rPr>
          <w:rStyle w:val="apple-converted-space"/>
          <w:rFonts w:ascii="Times New Roman" w:hAnsi="Times New Roman" w:cs="Times New Roman"/>
          <w:b/>
          <w:sz w:val="24"/>
          <w:szCs w:val="24"/>
          <w:shd w:val="clear" w:color="auto" w:fill="FFFFFF"/>
        </w:rPr>
        <w:t>2001</w:t>
      </w:r>
      <w:r w:rsidRPr="00BC0F29">
        <w:rPr>
          <w:rStyle w:val="apple-converted-space"/>
          <w:rFonts w:ascii="Times New Roman" w:hAnsi="Times New Roman" w:cs="Times New Roman"/>
          <w:sz w:val="24"/>
          <w:szCs w:val="24"/>
          <w:shd w:val="clear" w:color="auto" w:fill="FFFFFF"/>
        </w:rPr>
        <w:t>,</w:t>
      </w:r>
      <w:r w:rsidRPr="00BC0F29">
        <w:rPr>
          <w:rStyle w:val="apple-converted-space"/>
          <w:rFonts w:ascii="Times New Roman" w:hAnsi="Times New Roman" w:cs="Times New Roman"/>
          <w:b/>
          <w:sz w:val="24"/>
          <w:szCs w:val="24"/>
          <w:shd w:val="clear" w:color="auto" w:fill="FFFFFF"/>
        </w:rPr>
        <w:t xml:space="preserve"> </w:t>
      </w:r>
      <w:r w:rsidRPr="009E7DED">
        <w:rPr>
          <w:rStyle w:val="cit-vol"/>
          <w:rFonts w:ascii="Times New Roman" w:hAnsi="Times New Roman" w:cs="Times New Roman"/>
          <w:i/>
          <w:sz w:val="24"/>
          <w:szCs w:val="24"/>
          <w:bdr w:val="none" w:sz="0" w:space="0" w:color="auto" w:frame="1"/>
          <w:shd w:val="clear" w:color="auto" w:fill="FFFFFF"/>
        </w:rPr>
        <w:t>14</w:t>
      </w:r>
      <w:r w:rsidR="009E7DED">
        <w:rPr>
          <w:rStyle w:val="cit-vol"/>
          <w:rFonts w:ascii="Times New Roman" w:hAnsi="Times New Roman" w:cs="Times New Roman"/>
          <w:sz w:val="24"/>
          <w:szCs w:val="24"/>
          <w:bdr w:val="none" w:sz="0" w:space="0" w:color="auto" w:frame="1"/>
          <w:shd w:val="clear" w:color="auto" w:fill="FFFFFF"/>
        </w:rPr>
        <w:t xml:space="preserve">, </w:t>
      </w:r>
      <w:r w:rsidRPr="00BC0F29">
        <w:rPr>
          <w:rStyle w:val="cit-fpage"/>
          <w:rFonts w:ascii="Times New Roman" w:hAnsi="Times New Roman" w:cs="Times New Roman"/>
          <w:sz w:val="24"/>
          <w:szCs w:val="24"/>
          <w:bdr w:val="none" w:sz="0" w:space="0" w:color="auto" w:frame="1"/>
          <w:shd w:val="clear" w:color="auto" w:fill="FFFFFF"/>
        </w:rPr>
        <w:t>485</w:t>
      </w:r>
      <w:r w:rsidRPr="00BC0F29">
        <w:rPr>
          <w:rFonts w:ascii="Times New Roman" w:hAnsi="Times New Roman" w:cs="Times New Roman"/>
          <w:sz w:val="24"/>
          <w:szCs w:val="24"/>
          <w:shd w:val="clear" w:color="auto" w:fill="FFFFFF"/>
        </w:rPr>
        <w:t>-519.</w:t>
      </w:r>
    </w:p>
    <w:p w14:paraId="59F95439" w14:textId="77777777" w:rsidR="00472D35" w:rsidRPr="00BC316C"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BC316C">
        <w:rPr>
          <w:rStyle w:val="named-content"/>
          <w:rFonts w:ascii="Times New Roman" w:hAnsi="Times New Roman" w:cs="Times New Roman"/>
          <w:sz w:val="24"/>
          <w:szCs w:val="24"/>
          <w:bdr w:val="none" w:sz="0" w:space="0" w:color="auto" w:frame="1"/>
          <w:shd w:val="clear" w:color="auto" w:fill="FFFFFF"/>
        </w:rPr>
        <w:t>Houghton,</w:t>
      </w:r>
      <w:r w:rsidRPr="00BC316C">
        <w:rPr>
          <w:rStyle w:val="apple-converted-space"/>
          <w:rFonts w:ascii="Times New Roman" w:hAnsi="Times New Roman" w:cs="Times New Roman"/>
          <w:sz w:val="24"/>
          <w:szCs w:val="24"/>
          <w:bdr w:val="none" w:sz="0" w:space="0" w:color="auto" w:frame="1"/>
          <w:shd w:val="clear" w:color="auto" w:fill="FFFFFF"/>
        </w:rPr>
        <w:t> </w:t>
      </w:r>
      <w:r w:rsidRPr="00BC316C">
        <w:rPr>
          <w:rStyle w:val="named-content"/>
          <w:rFonts w:ascii="Times New Roman" w:hAnsi="Times New Roman" w:cs="Times New Roman"/>
          <w:sz w:val="24"/>
          <w:szCs w:val="24"/>
          <w:bdr w:val="none" w:sz="0" w:space="0" w:color="auto" w:frame="1"/>
          <w:shd w:val="clear" w:color="auto" w:fill="FFFFFF"/>
        </w:rPr>
        <w:t>J. T.</w:t>
      </w:r>
      <w:r w:rsidRPr="00BC316C">
        <w:rPr>
          <w:rFonts w:ascii="Times New Roman" w:hAnsi="Times New Roman" w:cs="Times New Roman"/>
          <w:sz w:val="24"/>
          <w:szCs w:val="24"/>
          <w:shd w:val="clear" w:color="auto" w:fill="FFFFFF"/>
        </w:rPr>
        <w:t xml:space="preserve">, Ding, Y.; Griggs, D.J.; </w:t>
      </w:r>
      <w:proofErr w:type="spellStart"/>
      <w:r w:rsidRPr="00BC316C">
        <w:rPr>
          <w:rFonts w:ascii="Times New Roman" w:hAnsi="Times New Roman" w:cs="Times New Roman"/>
          <w:sz w:val="24"/>
          <w:szCs w:val="24"/>
          <w:shd w:val="clear" w:color="auto" w:fill="FFFFFF"/>
        </w:rPr>
        <w:t>Noguer</w:t>
      </w:r>
      <w:proofErr w:type="spellEnd"/>
      <w:r w:rsidRPr="00BC316C">
        <w:rPr>
          <w:rFonts w:ascii="Times New Roman" w:hAnsi="Times New Roman" w:cs="Times New Roman"/>
          <w:sz w:val="24"/>
          <w:szCs w:val="24"/>
          <w:shd w:val="clear" w:color="auto" w:fill="FFFFFF"/>
        </w:rPr>
        <w:t xml:space="preserve">, M.; van der Linden, P.J.; Dai, X.; </w:t>
      </w:r>
      <w:proofErr w:type="spellStart"/>
      <w:r w:rsidRPr="00BC316C">
        <w:rPr>
          <w:rFonts w:ascii="Times New Roman" w:hAnsi="Times New Roman" w:cs="Times New Roman"/>
          <w:sz w:val="24"/>
          <w:szCs w:val="24"/>
          <w:shd w:val="clear" w:color="auto" w:fill="FFFFFF"/>
        </w:rPr>
        <w:t>Maskell</w:t>
      </w:r>
      <w:proofErr w:type="spellEnd"/>
      <w:r w:rsidRPr="00BC316C">
        <w:rPr>
          <w:rFonts w:ascii="Times New Roman" w:hAnsi="Times New Roman" w:cs="Times New Roman"/>
          <w:sz w:val="24"/>
          <w:szCs w:val="24"/>
          <w:shd w:val="clear" w:color="auto" w:fill="FFFFFF"/>
        </w:rPr>
        <w:t>, K.; Johnson., C.A.(eds.)</w:t>
      </w:r>
      <w:r w:rsidRPr="00BC316C">
        <w:rPr>
          <w:rStyle w:val="apple-converted-space"/>
          <w:rFonts w:ascii="Times New Roman" w:hAnsi="Times New Roman" w:cs="Times New Roman"/>
          <w:sz w:val="24"/>
          <w:szCs w:val="24"/>
          <w:shd w:val="clear" w:color="auto" w:fill="FFFFFF"/>
        </w:rPr>
        <w:t> </w:t>
      </w:r>
      <w:r w:rsidRPr="00BC316C">
        <w:rPr>
          <w:rStyle w:val="cit-pub-date"/>
          <w:rFonts w:ascii="Times New Roman" w:hAnsi="Times New Roman" w:cs="Times New Roman"/>
          <w:sz w:val="24"/>
          <w:szCs w:val="24"/>
          <w:bdr w:val="none" w:sz="0" w:space="0" w:color="auto" w:frame="1"/>
          <w:shd w:val="clear" w:color="auto" w:fill="FFFFFF"/>
        </w:rPr>
        <w:t>2001</w:t>
      </w:r>
      <w:r w:rsidRPr="00BC316C">
        <w:rPr>
          <w:rFonts w:ascii="Times New Roman" w:hAnsi="Times New Roman" w:cs="Times New Roman"/>
          <w:sz w:val="24"/>
          <w:szCs w:val="24"/>
          <w:shd w:val="clear" w:color="auto" w:fill="FFFFFF"/>
        </w:rPr>
        <w:t>.</w:t>
      </w:r>
      <w:r w:rsidRPr="00BC316C">
        <w:rPr>
          <w:rStyle w:val="apple-converted-space"/>
          <w:rFonts w:ascii="Times New Roman" w:hAnsi="Times New Roman" w:cs="Times New Roman"/>
          <w:sz w:val="24"/>
          <w:szCs w:val="24"/>
          <w:shd w:val="clear" w:color="auto" w:fill="FFFFFF"/>
        </w:rPr>
        <w:t> </w:t>
      </w:r>
      <w:r w:rsidRPr="00BC316C">
        <w:rPr>
          <w:rStyle w:val="Emphasis"/>
          <w:rFonts w:ascii="Times New Roman" w:hAnsi="Times New Roman" w:cs="Times New Roman"/>
          <w:sz w:val="24"/>
          <w:szCs w:val="24"/>
          <w:bdr w:val="none" w:sz="0" w:space="0" w:color="auto" w:frame="1"/>
          <w:shd w:val="clear" w:color="auto" w:fill="FFFFFF"/>
        </w:rPr>
        <w:t>Climate change 2001. The scientific basis</w:t>
      </w:r>
      <w:r w:rsidRPr="00BC316C">
        <w:rPr>
          <w:rFonts w:ascii="Times New Roman" w:hAnsi="Times New Roman" w:cs="Times New Roman"/>
          <w:sz w:val="24"/>
          <w:szCs w:val="24"/>
          <w:shd w:val="clear" w:color="auto" w:fill="FFFFFF"/>
        </w:rPr>
        <w:t xml:space="preserve">. Contribution of Working Group I to the Third Assessment Report of the Intergovernmental Panel on Climate Change. Cambridge University Press, Cambridge. </w:t>
      </w:r>
    </w:p>
    <w:p w14:paraId="4D20E446"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shd w:val="clear" w:color="auto" w:fill="FFFFFF"/>
        </w:rPr>
      </w:pPr>
      <w:r w:rsidRPr="00E05A53">
        <w:rPr>
          <w:rFonts w:ascii="Times New Roman" w:hAnsi="Times New Roman" w:cs="Times New Roman"/>
          <w:sz w:val="24"/>
          <w:szCs w:val="24"/>
          <w:shd w:val="clear" w:color="auto" w:fill="FFFFFF"/>
        </w:rPr>
        <w:t xml:space="preserve">Marsh, P.; Hey, M. Analysis of spring high water events in the Mackenzie Delta and implications for lake and terrestrial flooding. </w:t>
      </w:r>
      <w:proofErr w:type="spellStart"/>
      <w:r w:rsidRPr="00E05A53">
        <w:rPr>
          <w:rFonts w:ascii="Times New Roman" w:hAnsi="Times New Roman" w:cs="Times New Roman"/>
          <w:i/>
          <w:sz w:val="24"/>
          <w:szCs w:val="24"/>
          <w:shd w:val="clear" w:color="auto" w:fill="FFFFFF"/>
        </w:rPr>
        <w:t>Geografiska</w:t>
      </w:r>
      <w:proofErr w:type="spellEnd"/>
      <w:r w:rsidRPr="00E05A53">
        <w:rPr>
          <w:rFonts w:ascii="Times New Roman" w:hAnsi="Times New Roman" w:cs="Times New Roman"/>
          <w:i/>
          <w:sz w:val="24"/>
          <w:szCs w:val="24"/>
          <w:shd w:val="clear" w:color="auto" w:fill="FFFFFF"/>
        </w:rPr>
        <w:t xml:space="preserve"> </w:t>
      </w:r>
      <w:proofErr w:type="spellStart"/>
      <w:r w:rsidRPr="00E05A53">
        <w:rPr>
          <w:rFonts w:ascii="Times New Roman" w:hAnsi="Times New Roman" w:cs="Times New Roman"/>
          <w:i/>
          <w:sz w:val="24"/>
          <w:szCs w:val="24"/>
          <w:shd w:val="clear" w:color="auto" w:fill="FFFFFF"/>
        </w:rPr>
        <w:t>Annaler</w:t>
      </w:r>
      <w:proofErr w:type="spellEnd"/>
      <w:r w:rsidRPr="00E05A53">
        <w:rPr>
          <w:rFonts w:ascii="Times New Roman" w:hAnsi="Times New Roman" w:cs="Times New Roman"/>
          <w:sz w:val="24"/>
          <w:szCs w:val="24"/>
          <w:shd w:val="clear" w:color="auto" w:fill="FFFFFF"/>
        </w:rPr>
        <w:t xml:space="preserve">, </w:t>
      </w:r>
      <w:r w:rsidRPr="00E05A53">
        <w:rPr>
          <w:rFonts w:ascii="Times New Roman" w:hAnsi="Times New Roman" w:cs="Times New Roman"/>
          <w:b/>
          <w:sz w:val="24"/>
          <w:szCs w:val="24"/>
          <w:shd w:val="clear" w:color="auto" w:fill="FFFFFF"/>
        </w:rPr>
        <w:t>1994</w:t>
      </w:r>
      <w:r w:rsidRPr="00E05A53">
        <w:rPr>
          <w:rFonts w:ascii="Times New Roman" w:hAnsi="Times New Roman" w:cs="Times New Roman"/>
          <w:sz w:val="24"/>
          <w:szCs w:val="24"/>
          <w:shd w:val="clear" w:color="auto" w:fill="FFFFFF"/>
        </w:rPr>
        <w:t xml:space="preserve">, </w:t>
      </w:r>
      <w:r w:rsidRPr="00E459FB">
        <w:rPr>
          <w:rFonts w:ascii="Times New Roman" w:hAnsi="Times New Roman" w:cs="Times New Roman"/>
          <w:i/>
          <w:sz w:val="24"/>
          <w:szCs w:val="24"/>
          <w:shd w:val="clear" w:color="auto" w:fill="FFFFFF"/>
        </w:rPr>
        <w:t>4</w:t>
      </w:r>
      <w:r w:rsidRPr="00E05A53">
        <w:rPr>
          <w:rFonts w:ascii="Times New Roman" w:hAnsi="Times New Roman" w:cs="Times New Roman"/>
          <w:sz w:val="24"/>
          <w:szCs w:val="24"/>
          <w:shd w:val="clear" w:color="auto" w:fill="FFFFFF"/>
        </w:rPr>
        <w:t>, 221-234.</w:t>
      </w:r>
    </w:p>
    <w:p w14:paraId="01E23BE8" w14:textId="77777777" w:rsidR="00472D35" w:rsidRPr="00140CA6"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shd w:val="clear" w:color="auto" w:fill="FFFFFF"/>
        </w:rPr>
      </w:pPr>
      <w:r w:rsidRPr="00140CA6">
        <w:rPr>
          <w:rFonts w:ascii="Times New Roman" w:hAnsi="Times New Roman" w:cs="Times New Roman"/>
          <w:color w:val="000000" w:themeColor="text1"/>
          <w:sz w:val="24"/>
          <w:szCs w:val="24"/>
          <w:shd w:val="clear" w:color="auto" w:fill="FFFFFF"/>
        </w:rPr>
        <w:t xml:space="preserve">Mulholland, P.J.; Best, G.R.; </w:t>
      </w:r>
      <w:proofErr w:type="spellStart"/>
      <w:r w:rsidRPr="00140CA6">
        <w:rPr>
          <w:rFonts w:ascii="Times New Roman" w:hAnsi="Times New Roman" w:cs="Times New Roman"/>
          <w:color w:val="000000" w:themeColor="text1"/>
          <w:sz w:val="24"/>
          <w:szCs w:val="24"/>
          <w:shd w:val="clear" w:color="auto" w:fill="FFFFFF"/>
        </w:rPr>
        <w:t>Coutant</w:t>
      </w:r>
      <w:proofErr w:type="spellEnd"/>
      <w:r w:rsidRPr="00140CA6">
        <w:rPr>
          <w:rFonts w:ascii="Times New Roman" w:hAnsi="Times New Roman" w:cs="Times New Roman"/>
          <w:color w:val="000000" w:themeColor="text1"/>
          <w:sz w:val="24"/>
          <w:szCs w:val="24"/>
          <w:shd w:val="clear" w:color="auto" w:fill="FFFFFF"/>
        </w:rPr>
        <w:t xml:space="preserve">, C.C.; </w:t>
      </w:r>
      <w:proofErr w:type="spellStart"/>
      <w:r w:rsidRPr="00140CA6">
        <w:rPr>
          <w:rFonts w:ascii="Times New Roman" w:hAnsi="Times New Roman" w:cs="Times New Roman"/>
          <w:color w:val="000000" w:themeColor="text1"/>
          <w:sz w:val="24"/>
          <w:szCs w:val="24"/>
          <w:shd w:val="clear" w:color="auto" w:fill="FFFFFF"/>
        </w:rPr>
        <w:t>Hornberger</w:t>
      </w:r>
      <w:proofErr w:type="spellEnd"/>
      <w:r w:rsidRPr="00140CA6">
        <w:rPr>
          <w:rFonts w:ascii="Times New Roman" w:hAnsi="Times New Roman" w:cs="Times New Roman"/>
          <w:color w:val="000000" w:themeColor="text1"/>
          <w:sz w:val="24"/>
          <w:szCs w:val="24"/>
          <w:shd w:val="clear" w:color="auto" w:fill="FFFFFF"/>
        </w:rPr>
        <w:t xml:space="preserve">, G.M.; Meyer, J.L.; Robinson, P.J.; </w:t>
      </w:r>
      <w:proofErr w:type="spellStart"/>
      <w:r w:rsidRPr="00140CA6">
        <w:rPr>
          <w:rFonts w:ascii="Times New Roman" w:hAnsi="Times New Roman" w:cs="Times New Roman"/>
          <w:color w:val="000000" w:themeColor="text1"/>
          <w:sz w:val="24"/>
          <w:szCs w:val="24"/>
          <w:shd w:val="clear" w:color="auto" w:fill="FFFFFF"/>
        </w:rPr>
        <w:t>Stenbert</w:t>
      </w:r>
      <w:proofErr w:type="spellEnd"/>
      <w:r w:rsidRPr="00140CA6">
        <w:rPr>
          <w:rFonts w:ascii="Times New Roman" w:hAnsi="Times New Roman" w:cs="Times New Roman"/>
          <w:color w:val="000000" w:themeColor="text1"/>
          <w:sz w:val="24"/>
          <w:szCs w:val="24"/>
          <w:shd w:val="clear" w:color="auto" w:fill="FFFFFF"/>
        </w:rPr>
        <w:t xml:space="preserve">, J.R.; Turner, R.E.; Vera-Herrera, F.; Wetzel, R.G.  Effects of climate change on freshwater </w:t>
      </w:r>
      <w:proofErr w:type="spellStart"/>
      <w:r w:rsidRPr="00140CA6">
        <w:rPr>
          <w:rFonts w:ascii="Times New Roman" w:hAnsi="Times New Roman" w:cs="Times New Roman"/>
          <w:color w:val="000000" w:themeColor="text1"/>
          <w:sz w:val="24"/>
          <w:szCs w:val="24"/>
          <w:shd w:val="clear" w:color="auto" w:fill="FFFFFF"/>
        </w:rPr>
        <w:t>ecoystesms</w:t>
      </w:r>
      <w:proofErr w:type="spellEnd"/>
      <w:r w:rsidRPr="00140CA6">
        <w:rPr>
          <w:rFonts w:ascii="Times New Roman" w:hAnsi="Times New Roman" w:cs="Times New Roman"/>
          <w:color w:val="000000" w:themeColor="text1"/>
          <w:sz w:val="24"/>
          <w:szCs w:val="24"/>
          <w:shd w:val="clear" w:color="auto" w:fill="FFFFFF"/>
        </w:rPr>
        <w:t xml:space="preserve"> of the south-eastern United States and the Gulf of Mexico.  </w:t>
      </w:r>
      <w:proofErr w:type="spellStart"/>
      <w:r w:rsidRPr="00140CA6">
        <w:rPr>
          <w:rFonts w:ascii="Times New Roman" w:hAnsi="Times New Roman" w:cs="Times New Roman"/>
          <w:i/>
          <w:iCs/>
          <w:sz w:val="24"/>
          <w:szCs w:val="24"/>
        </w:rPr>
        <w:t>Hydrol</w:t>
      </w:r>
      <w:proofErr w:type="spellEnd"/>
      <w:r w:rsidRPr="00140CA6">
        <w:rPr>
          <w:rFonts w:ascii="Times New Roman" w:hAnsi="Times New Roman" w:cs="Times New Roman"/>
          <w:i/>
          <w:iCs/>
          <w:sz w:val="24"/>
          <w:szCs w:val="24"/>
        </w:rPr>
        <w:t>. Processes</w:t>
      </w:r>
      <w:r w:rsidRPr="00140CA6">
        <w:rPr>
          <w:rFonts w:ascii="Times New Roman" w:hAnsi="Times New Roman" w:cs="Times New Roman"/>
          <w:iCs/>
          <w:sz w:val="24"/>
          <w:szCs w:val="24"/>
        </w:rPr>
        <w:t xml:space="preserve">. </w:t>
      </w:r>
      <w:r w:rsidRPr="00140CA6">
        <w:rPr>
          <w:rFonts w:ascii="Times New Roman" w:hAnsi="Times New Roman" w:cs="Times New Roman"/>
          <w:b/>
          <w:iCs/>
          <w:sz w:val="24"/>
          <w:szCs w:val="24"/>
        </w:rPr>
        <w:t>1997</w:t>
      </w:r>
      <w:r w:rsidRPr="00140CA6">
        <w:rPr>
          <w:rFonts w:ascii="Times New Roman" w:hAnsi="Times New Roman" w:cs="Times New Roman"/>
          <w:iCs/>
          <w:sz w:val="24"/>
          <w:szCs w:val="24"/>
        </w:rPr>
        <w:t>,</w:t>
      </w:r>
      <w:r w:rsidRPr="00140CA6">
        <w:rPr>
          <w:rFonts w:ascii="Times New Roman" w:hAnsi="Times New Roman" w:cs="Times New Roman"/>
          <w:i/>
          <w:iCs/>
          <w:sz w:val="24"/>
          <w:szCs w:val="24"/>
        </w:rPr>
        <w:t xml:space="preserve"> </w:t>
      </w:r>
      <w:r w:rsidRPr="00E459FB">
        <w:rPr>
          <w:rFonts w:ascii="Times New Roman" w:hAnsi="Times New Roman" w:cs="Times New Roman"/>
          <w:i/>
          <w:sz w:val="24"/>
          <w:szCs w:val="24"/>
        </w:rPr>
        <w:t>11</w:t>
      </w:r>
      <w:r w:rsidRPr="00140CA6">
        <w:rPr>
          <w:rFonts w:ascii="Times New Roman" w:hAnsi="Times New Roman" w:cs="Times New Roman"/>
          <w:sz w:val="24"/>
          <w:szCs w:val="24"/>
        </w:rPr>
        <w:t>, 949-970.</w:t>
      </w:r>
    </w:p>
    <w:p w14:paraId="5F20EB07" w14:textId="77777777" w:rsidR="00472D35" w:rsidRPr="00344C26"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shd w:val="clear" w:color="auto" w:fill="FFFFFF"/>
        </w:rPr>
      </w:pPr>
      <w:proofErr w:type="spellStart"/>
      <w:r w:rsidRPr="00344C26">
        <w:rPr>
          <w:rFonts w:ascii="Times New Roman" w:hAnsi="Times New Roman" w:cs="Times New Roman"/>
          <w:sz w:val="24"/>
          <w:szCs w:val="24"/>
          <w:shd w:val="clear" w:color="auto" w:fill="FFFFFF"/>
        </w:rPr>
        <w:t>Cihlar</w:t>
      </w:r>
      <w:proofErr w:type="spellEnd"/>
      <w:r w:rsidRPr="00344C26">
        <w:rPr>
          <w:rFonts w:ascii="Times New Roman" w:hAnsi="Times New Roman" w:cs="Times New Roman"/>
          <w:sz w:val="24"/>
          <w:szCs w:val="24"/>
          <w:shd w:val="clear" w:color="auto" w:fill="FFFFFF"/>
        </w:rPr>
        <w:t xml:space="preserve">, J.; </w:t>
      </w:r>
      <w:proofErr w:type="spellStart"/>
      <w:r w:rsidRPr="00344C26">
        <w:rPr>
          <w:rFonts w:ascii="Times New Roman" w:hAnsi="Times New Roman" w:cs="Times New Roman"/>
          <w:sz w:val="24"/>
          <w:szCs w:val="24"/>
          <w:shd w:val="clear" w:color="auto" w:fill="FFFFFF"/>
        </w:rPr>
        <w:t>Tarnocai</w:t>
      </w:r>
      <w:proofErr w:type="spellEnd"/>
      <w:r w:rsidRPr="00344C26">
        <w:rPr>
          <w:rFonts w:ascii="Times New Roman" w:hAnsi="Times New Roman" w:cs="Times New Roman"/>
          <w:sz w:val="24"/>
          <w:szCs w:val="24"/>
          <w:shd w:val="clear" w:color="auto" w:fill="FFFFFF"/>
        </w:rPr>
        <w:t>, C.  Wetlands of Canada and climate change: observation strategy and baseline data. Report of a Workshop, Ottawa, Canada, 2000.</w:t>
      </w:r>
    </w:p>
    <w:p w14:paraId="0CE54AC8" w14:textId="77777777" w:rsidR="00472D35" w:rsidRPr="00344C26"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lang w:val="en-US"/>
        </w:rPr>
      </w:pPr>
      <w:r w:rsidRPr="00344C26">
        <w:rPr>
          <w:rFonts w:ascii="Times New Roman" w:hAnsi="Times New Roman" w:cs="Times New Roman"/>
          <w:sz w:val="24"/>
          <w:szCs w:val="24"/>
        </w:rPr>
        <w:t xml:space="preserve">Fournier, R.A.; </w:t>
      </w:r>
      <w:proofErr w:type="spellStart"/>
      <w:r w:rsidRPr="00344C26">
        <w:rPr>
          <w:rFonts w:ascii="Times New Roman" w:hAnsi="Times New Roman" w:cs="Times New Roman"/>
          <w:sz w:val="24"/>
          <w:szCs w:val="24"/>
        </w:rPr>
        <w:t>Grenier</w:t>
      </w:r>
      <w:proofErr w:type="spellEnd"/>
      <w:r w:rsidRPr="00344C26">
        <w:rPr>
          <w:rFonts w:ascii="Times New Roman" w:hAnsi="Times New Roman" w:cs="Times New Roman"/>
          <w:sz w:val="24"/>
          <w:szCs w:val="24"/>
        </w:rPr>
        <w:t xml:space="preserve">, M.; Lavoie, A.; </w:t>
      </w:r>
      <w:proofErr w:type="spellStart"/>
      <w:r w:rsidRPr="00344C26">
        <w:rPr>
          <w:rFonts w:ascii="Times New Roman" w:hAnsi="Times New Roman" w:cs="Times New Roman"/>
          <w:sz w:val="24"/>
          <w:szCs w:val="24"/>
        </w:rPr>
        <w:t>Hélie</w:t>
      </w:r>
      <w:proofErr w:type="spellEnd"/>
      <w:r w:rsidRPr="00344C26">
        <w:rPr>
          <w:rFonts w:ascii="Times New Roman" w:hAnsi="Times New Roman" w:cs="Times New Roman"/>
          <w:sz w:val="24"/>
          <w:szCs w:val="24"/>
        </w:rPr>
        <w:t xml:space="preserve">, R. </w:t>
      </w:r>
      <w:r w:rsidRPr="00344C26">
        <w:rPr>
          <w:rFonts w:ascii="Times New Roman" w:hAnsi="Times New Roman" w:cs="Times New Roman"/>
          <w:sz w:val="24"/>
          <w:szCs w:val="24"/>
          <w:lang w:val="en-US"/>
        </w:rPr>
        <w:t>Towards a strategy to implement the Canadian Wetland Inventory using satellite remote sensing.</w:t>
      </w:r>
      <w:r w:rsidRPr="00344C26">
        <w:rPr>
          <w:rFonts w:ascii="Times New Roman" w:hAnsi="Times New Roman" w:cs="Times New Roman"/>
          <w:i/>
          <w:iCs/>
          <w:sz w:val="24"/>
          <w:szCs w:val="24"/>
        </w:rPr>
        <w:t xml:space="preserve"> Can. J. Remote Sens. </w:t>
      </w:r>
      <w:r w:rsidRPr="00344C26">
        <w:rPr>
          <w:rFonts w:ascii="Times New Roman" w:hAnsi="Times New Roman" w:cs="Times New Roman"/>
          <w:b/>
          <w:sz w:val="24"/>
          <w:szCs w:val="24"/>
          <w:lang w:val="en-US"/>
        </w:rPr>
        <w:t>2007</w:t>
      </w:r>
      <w:r w:rsidRPr="00344C26">
        <w:rPr>
          <w:rFonts w:ascii="Times New Roman" w:hAnsi="Times New Roman" w:cs="Times New Roman"/>
          <w:sz w:val="24"/>
          <w:szCs w:val="24"/>
          <w:lang w:val="en-US"/>
        </w:rPr>
        <w:t xml:space="preserve">, </w:t>
      </w:r>
      <w:r w:rsidRPr="001E7A7F">
        <w:rPr>
          <w:rFonts w:ascii="Times New Roman" w:hAnsi="Times New Roman" w:cs="Times New Roman"/>
          <w:i/>
          <w:sz w:val="24"/>
          <w:szCs w:val="24"/>
          <w:lang w:val="en-US"/>
        </w:rPr>
        <w:t>33</w:t>
      </w:r>
      <w:r w:rsidRPr="00344C26">
        <w:rPr>
          <w:rFonts w:ascii="Times New Roman" w:hAnsi="Times New Roman" w:cs="Times New Roman"/>
          <w:sz w:val="24"/>
          <w:szCs w:val="24"/>
          <w:lang w:val="en-US"/>
        </w:rPr>
        <w:t>, S1-S16.</w:t>
      </w:r>
    </w:p>
    <w:p w14:paraId="53729FF7"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344C26">
        <w:rPr>
          <w:rFonts w:ascii="Times New Roman" w:hAnsi="Times New Roman" w:cs="Times New Roman"/>
          <w:sz w:val="24"/>
          <w:szCs w:val="24"/>
        </w:rPr>
        <w:t xml:space="preserve">Ducks Unlimited Canada.  Canadian Wetland Inventory.  Available Online: </w:t>
      </w:r>
      <w:hyperlink r:id="rId27" w:history="1">
        <w:r w:rsidRPr="00344C26">
          <w:rPr>
            <w:rStyle w:val="Hyperlink"/>
            <w:rFonts w:ascii="Times New Roman" w:hAnsi="Times New Roman" w:cs="Times New Roman"/>
            <w:sz w:val="24"/>
            <w:szCs w:val="24"/>
          </w:rPr>
          <w:t>http://www.ducks.ca/what-we-do/cwi/</w:t>
        </w:r>
      </w:hyperlink>
      <w:r w:rsidRPr="00344C26">
        <w:rPr>
          <w:rFonts w:ascii="Times New Roman" w:hAnsi="Times New Roman" w:cs="Times New Roman"/>
          <w:sz w:val="24"/>
          <w:szCs w:val="24"/>
        </w:rPr>
        <w:t xml:space="preserve"> (accessed on August 29, 2014).</w:t>
      </w:r>
    </w:p>
    <w:p w14:paraId="6F6FA13E" w14:textId="77777777" w:rsidR="00472D35" w:rsidRPr="00140CA6"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140CA6">
        <w:rPr>
          <w:rFonts w:ascii="Times New Roman" w:eastAsia="SimSun" w:hAnsi="Times New Roman" w:cs="Times New Roman"/>
          <w:sz w:val="24"/>
          <w:szCs w:val="24"/>
          <w:lang w:eastAsia="en-CA"/>
        </w:rPr>
        <w:t xml:space="preserve">Milne, A.K.; Horn, G.; Finlayson, M.  Monitoring Wetlands Inundation Patterns using </w:t>
      </w:r>
      <w:proofErr w:type="spellStart"/>
      <w:r w:rsidRPr="00140CA6">
        <w:rPr>
          <w:rFonts w:ascii="Times New Roman" w:eastAsia="SimSun" w:hAnsi="Times New Roman" w:cs="Times New Roman"/>
          <w:sz w:val="24"/>
          <w:szCs w:val="24"/>
          <w:lang w:eastAsia="en-CA"/>
        </w:rPr>
        <w:t>Radarsat</w:t>
      </w:r>
      <w:proofErr w:type="spellEnd"/>
      <w:r w:rsidRPr="00140CA6">
        <w:rPr>
          <w:rFonts w:ascii="Times New Roman" w:eastAsia="SimSun" w:hAnsi="Times New Roman" w:cs="Times New Roman"/>
          <w:sz w:val="24"/>
          <w:szCs w:val="24"/>
          <w:lang w:eastAsia="en-CA"/>
        </w:rPr>
        <w:t xml:space="preserve"> </w:t>
      </w:r>
      <w:proofErr w:type="spellStart"/>
      <w:r w:rsidRPr="00140CA6">
        <w:rPr>
          <w:rFonts w:ascii="Times New Roman" w:eastAsia="SimSun" w:hAnsi="Times New Roman" w:cs="Times New Roman"/>
          <w:sz w:val="24"/>
          <w:szCs w:val="24"/>
          <w:lang w:eastAsia="en-CA"/>
        </w:rPr>
        <w:t>Multitemporal</w:t>
      </w:r>
      <w:proofErr w:type="spellEnd"/>
      <w:r w:rsidRPr="00140CA6">
        <w:rPr>
          <w:rFonts w:ascii="Times New Roman" w:eastAsia="SimSun" w:hAnsi="Times New Roman" w:cs="Times New Roman"/>
          <w:sz w:val="24"/>
          <w:szCs w:val="24"/>
          <w:lang w:eastAsia="en-CA"/>
        </w:rPr>
        <w:t xml:space="preserve"> Data.   </w:t>
      </w:r>
      <w:r w:rsidRPr="00140CA6">
        <w:rPr>
          <w:rFonts w:ascii="Times New Roman" w:hAnsi="Times New Roman" w:cs="Times New Roman"/>
          <w:i/>
          <w:sz w:val="24"/>
          <w:szCs w:val="24"/>
        </w:rPr>
        <w:t>Can. J. Remote Sens.</w:t>
      </w:r>
      <w:r w:rsidRPr="00140CA6">
        <w:rPr>
          <w:rFonts w:ascii="Times New Roman" w:hAnsi="Times New Roman" w:cs="Times New Roman"/>
          <w:sz w:val="24"/>
          <w:szCs w:val="24"/>
        </w:rPr>
        <w:t xml:space="preserve"> </w:t>
      </w:r>
      <w:r w:rsidRPr="00140CA6">
        <w:rPr>
          <w:rFonts w:ascii="Times New Roman" w:hAnsi="Times New Roman" w:cs="Times New Roman"/>
          <w:b/>
          <w:sz w:val="24"/>
          <w:szCs w:val="24"/>
        </w:rPr>
        <w:t xml:space="preserve">2000, </w:t>
      </w:r>
      <w:r w:rsidRPr="001E7A7F">
        <w:rPr>
          <w:rFonts w:ascii="Times New Roman" w:hAnsi="Times New Roman" w:cs="Times New Roman"/>
          <w:i/>
          <w:sz w:val="24"/>
          <w:szCs w:val="24"/>
        </w:rPr>
        <w:t>26</w:t>
      </w:r>
      <w:r w:rsidRPr="00140CA6">
        <w:rPr>
          <w:rFonts w:ascii="Times New Roman" w:hAnsi="Times New Roman" w:cs="Times New Roman"/>
          <w:sz w:val="24"/>
          <w:szCs w:val="24"/>
        </w:rPr>
        <w:t>, 133-141.</w:t>
      </w:r>
    </w:p>
    <w:p w14:paraId="2889B18C"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140CA6">
        <w:rPr>
          <w:rFonts w:ascii="Times New Roman" w:hAnsi="Times New Roman" w:cs="Times New Roman"/>
          <w:sz w:val="24"/>
          <w:szCs w:val="24"/>
        </w:rPr>
        <w:lastRenderedPageBreak/>
        <w:t xml:space="preserve">Corcoran, J.; Knight, J.; Brisco, B.; Kaya, S.; Cull, A.; Murnaghan, K.  The integration of optical, topographic and radar data for wetland mapping in northern Minnesota.  </w:t>
      </w:r>
      <w:r w:rsidRPr="00140CA6">
        <w:rPr>
          <w:rFonts w:ascii="Times New Roman" w:hAnsi="Times New Roman" w:cs="Times New Roman"/>
          <w:i/>
          <w:sz w:val="24"/>
          <w:szCs w:val="24"/>
        </w:rPr>
        <w:t>Can. J. Remote Sens.</w:t>
      </w:r>
      <w:r w:rsidRPr="00140CA6">
        <w:rPr>
          <w:rFonts w:ascii="Times New Roman" w:hAnsi="Times New Roman" w:cs="Times New Roman"/>
          <w:sz w:val="24"/>
          <w:szCs w:val="24"/>
        </w:rPr>
        <w:t xml:space="preserve"> </w:t>
      </w:r>
      <w:r w:rsidRPr="00140CA6">
        <w:rPr>
          <w:rFonts w:ascii="Times New Roman" w:hAnsi="Times New Roman" w:cs="Times New Roman"/>
          <w:b/>
          <w:sz w:val="24"/>
          <w:szCs w:val="24"/>
        </w:rPr>
        <w:t xml:space="preserve">2011, </w:t>
      </w:r>
      <w:r w:rsidRPr="006A741A">
        <w:rPr>
          <w:rFonts w:ascii="Times New Roman" w:hAnsi="Times New Roman" w:cs="Times New Roman"/>
          <w:i/>
          <w:sz w:val="24"/>
          <w:szCs w:val="24"/>
        </w:rPr>
        <w:t>37</w:t>
      </w:r>
      <w:r w:rsidRPr="00140CA6">
        <w:rPr>
          <w:rFonts w:ascii="Times New Roman" w:hAnsi="Times New Roman" w:cs="Times New Roman"/>
          <w:sz w:val="24"/>
          <w:szCs w:val="24"/>
        </w:rPr>
        <w:t>, 564-582.</w:t>
      </w:r>
    </w:p>
    <w:p w14:paraId="456D2299" w14:textId="77777777" w:rsidR="00472D35" w:rsidRPr="00FD11EE"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FD11EE">
        <w:rPr>
          <w:rFonts w:ascii="Times New Roman" w:hAnsi="Times New Roman" w:cs="Times New Roman"/>
          <w:sz w:val="24"/>
          <w:szCs w:val="24"/>
          <w:shd w:val="clear" w:color="auto" w:fill="FFFFFF"/>
        </w:rPr>
        <w:t xml:space="preserve">Zhao, F.J.; Wang, L.Z.; Shu, L.F.; Chen, P.Y.; Chen, L.G. Factors affecting the vegetation restoration after fires in cold temperate wetlands: A review. </w:t>
      </w:r>
      <w:r w:rsidRPr="00FD11EE">
        <w:rPr>
          <w:rFonts w:ascii="Times New Roman" w:hAnsi="Times New Roman" w:cs="Times New Roman"/>
          <w:i/>
          <w:sz w:val="24"/>
          <w:szCs w:val="24"/>
          <w:shd w:val="clear" w:color="auto" w:fill="FFFFFF"/>
        </w:rPr>
        <w:t>Chinese J. App. Ecol.</w:t>
      </w:r>
      <w:r w:rsidRPr="00FD11EE">
        <w:rPr>
          <w:rFonts w:ascii="Times New Roman" w:hAnsi="Times New Roman" w:cs="Times New Roman"/>
          <w:sz w:val="24"/>
          <w:szCs w:val="24"/>
          <w:shd w:val="clear" w:color="auto" w:fill="FFFFFF"/>
        </w:rPr>
        <w:t xml:space="preserve"> </w:t>
      </w:r>
      <w:r w:rsidRPr="00FD11EE">
        <w:rPr>
          <w:rFonts w:ascii="Times New Roman" w:hAnsi="Times New Roman" w:cs="Times New Roman"/>
          <w:b/>
          <w:sz w:val="24"/>
          <w:szCs w:val="24"/>
          <w:shd w:val="clear" w:color="auto" w:fill="FFFFFF"/>
        </w:rPr>
        <w:t>2013</w:t>
      </w:r>
      <w:r w:rsidRPr="00FD11EE">
        <w:rPr>
          <w:rFonts w:ascii="Times New Roman" w:hAnsi="Times New Roman" w:cs="Times New Roman"/>
          <w:sz w:val="24"/>
          <w:szCs w:val="24"/>
          <w:shd w:val="clear" w:color="auto" w:fill="FFFFFF"/>
        </w:rPr>
        <w:t xml:space="preserve">, </w:t>
      </w:r>
      <w:r w:rsidRPr="006A741A">
        <w:rPr>
          <w:rFonts w:ascii="Times New Roman" w:hAnsi="Times New Roman" w:cs="Times New Roman"/>
          <w:i/>
          <w:sz w:val="24"/>
          <w:szCs w:val="24"/>
          <w:shd w:val="clear" w:color="auto" w:fill="FFFFFF"/>
        </w:rPr>
        <w:t>24</w:t>
      </w:r>
      <w:r w:rsidRPr="00FD11EE">
        <w:rPr>
          <w:rFonts w:ascii="Times New Roman" w:hAnsi="Times New Roman" w:cs="Times New Roman"/>
          <w:sz w:val="24"/>
          <w:szCs w:val="24"/>
          <w:shd w:val="clear" w:color="auto" w:fill="FFFFFF"/>
        </w:rPr>
        <w:t>, 853-860.</w:t>
      </w:r>
    </w:p>
    <w:p w14:paraId="06D52027"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proofErr w:type="spellStart"/>
      <w:r>
        <w:rPr>
          <w:rFonts w:ascii="Times New Roman" w:hAnsi="Times New Roman" w:cs="Times New Roman"/>
          <w:sz w:val="24"/>
          <w:szCs w:val="24"/>
        </w:rPr>
        <w:t>Mitsch</w:t>
      </w:r>
      <w:proofErr w:type="spellEnd"/>
      <w:r>
        <w:rPr>
          <w:rFonts w:ascii="Times New Roman" w:hAnsi="Times New Roman" w:cs="Times New Roman"/>
          <w:sz w:val="24"/>
          <w:szCs w:val="24"/>
        </w:rPr>
        <w:t xml:space="preserve">, W.J.; </w:t>
      </w:r>
      <w:proofErr w:type="spellStart"/>
      <w:r>
        <w:rPr>
          <w:rFonts w:ascii="Times New Roman" w:hAnsi="Times New Roman" w:cs="Times New Roman"/>
          <w:sz w:val="24"/>
          <w:szCs w:val="24"/>
        </w:rPr>
        <w:t>Gosselink</w:t>
      </w:r>
      <w:proofErr w:type="spellEnd"/>
      <w:r>
        <w:rPr>
          <w:rFonts w:ascii="Times New Roman" w:hAnsi="Times New Roman" w:cs="Times New Roman"/>
          <w:sz w:val="24"/>
          <w:szCs w:val="24"/>
        </w:rPr>
        <w:t xml:space="preserve">, J.G.  </w:t>
      </w:r>
      <w:proofErr w:type="spellStart"/>
      <w:r>
        <w:rPr>
          <w:rFonts w:ascii="Times New Roman" w:hAnsi="Times New Roman" w:cs="Times New Roman"/>
          <w:sz w:val="24"/>
          <w:szCs w:val="24"/>
        </w:rPr>
        <w:t>Wetands</w:t>
      </w:r>
      <w:proofErr w:type="spellEnd"/>
      <w:r>
        <w:rPr>
          <w:rFonts w:ascii="Times New Roman" w:hAnsi="Times New Roman" w:cs="Times New Roman"/>
          <w:sz w:val="24"/>
          <w:szCs w:val="24"/>
        </w:rPr>
        <w:t>, 2</w:t>
      </w:r>
      <w:r w:rsidRPr="00603C7C">
        <w:rPr>
          <w:rFonts w:ascii="Times New Roman" w:hAnsi="Times New Roman" w:cs="Times New Roman"/>
          <w:sz w:val="24"/>
          <w:szCs w:val="24"/>
          <w:vertAlign w:val="superscript"/>
        </w:rPr>
        <w:t>nd</w:t>
      </w:r>
      <w:r>
        <w:rPr>
          <w:rFonts w:ascii="Times New Roman" w:hAnsi="Times New Roman" w:cs="Times New Roman"/>
          <w:sz w:val="24"/>
          <w:szCs w:val="24"/>
        </w:rPr>
        <w:t xml:space="preserve"> ed.; John Wiley: New York, United States, 1993. </w:t>
      </w:r>
    </w:p>
    <w:p w14:paraId="393F201B" w14:textId="77777777" w:rsidR="00472D35" w:rsidRPr="00684CAD"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914A7E">
        <w:rPr>
          <w:rFonts w:ascii="Times New Roman" w:hAnsi="Times New Roman" w:cs="Times New Roman"/>
          <w:sz w:val="24"/>
          <w:szCs w:val="24"/>
          <w:shd w:val="clear" w:color="auto" w:fill="FFFFFF"/>
        </w:rPr>
        <w:t xml:space="preserve">United States Environmental Protection Agency.  Design manual: Nitrogen control. U.S. Environmental Protection Agency: Washington, D.C. United States; 1993b. </w:t>
      </w:r>
    </w:p>
    <w:p w14:paraId="45BF7E88" w14:textId="77777777" w:rsidR="00472D35" w:rsidRPr="00A9261E"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lang w:val="en-US"/>
        </w:rPr>
      </w:pPr>
      <w:proofErr w:type="spellStart"/>
      <w:r w:rsidRPr="00A9261E">
        <w:rPr>
          <w:rFonts w:ascii="Times New Roman" w:hAnsi="Times New Roman" w:cs="Times New Roman"/>
          <w:sz w:val="24"/>
          <w:szCs w:val="24"/>
          <w:lang w:val="en-US"/>
        </w:rPr>
        <w:t>Bartzen</w:t>
      </w:r>
      <w:proofErr w:type="spellEnd"/>
      <w:r w:rsidRPr="00A9261E">
        <w:rPr>
          <w:rFonts w:ascii="Times New Roman" w:hAnsi="Times New Roman" w:cs="Times New Roman"/>
          <w:sz w:val="24"/>
          <w:szCs w:val="24"/>
          <w:lang w:val="en-US"/>
        </w:rPr>
        <w:t xml:space="preserve">, B.A.; </w:t>
      </w:r>
      <w:proofErr w:type="spellStart"/>
      <w:r w:rsidRPr="00A9261E">
        <w:rPr>
          <w:rFonts w:ascii="Times New Roman" w:hAnsi="Times New Roman" w:cs="Times New Roman"/>
          <w:sz w:val="24"/>
          <w:szCs w:val="24"/>
          <w:lang w:val="en-US"/>
        </w:rPr>
        <w:t>Dufour</w:t>
      </w:r>
      <w:proofErr w:type="spellEnd"/>
      <w:r w:rsidRPr="00A9261E">
        <w:rPr>
          <w:rFonts w:ascii="Times New Roman" w:hAnsi="Times New Roman" w:cs="Times New Roman"/>
          <w:sz w:val="24"/>
          <w:szCs w:val="24"/>
          <w:lang w:val="en-US"/>
        </w:rPr>
        <w:t xml:space="preserve">, K.W.; Clark, R.G.; Caswell, F.D. Trends in agricultural impact and recovery of wetlands in prairie Canada. </w:t>
      </w:r>
      <w:r w:rsidRPr="00A9261E">
        <w:rPr>
          <w:rFonts w:ascii="Times New Roman" w:hAnsi="Times New Roman" w:cs="Times New Roman"/>
          <w:i/>
          <w:sz w:val="24"/>
          <w:szCs w:val="24"/>
          <w:lang w:val="en-US"/>
        </w:rPr>
        <w:t>Ecol. Appl.</w:t>
      </w:r>
      <w:r w:rsidRPr="00A9261E">
        <w:rPr>
          <w:rFonts w:ascii="Times New Roman" w:hAnsi="Times New Roman" w:cs="Times New Roman"/>
          <w:sz w:val="24"/>
          <w:szCs w:val="24"/>
          <w:lang w:val="en-US"/>
        </w:rPr>
        <w:t xml:space="preserve"> </w:t>
      </w:r>
      <w:r w:rsidRPr="00A9261E">
        <w:rPr>
          <w:rFonts w:ascii="Times New Roman" w:hAnsi="Times New Roman" w:cs="Times New Roman"/>
          <w:b/>
          <w:sz w:val="24"/>
          <w:szCs w:val="24"/>
          <w:lang w:val="en-US"/>
        </w:rPr>
        <w:t>2010</w:t>
      </w:r>
      <w:r w:rsidRPr="00A9261E">
        <w:rPr>
          <w:rFonts w:ascii="Times New Roman" w:hAnsi="Times New Roman" w:cs="Times New Roman"/>
          <w:sz w:val="24"/>
          <w:szCs w:val="24"/>
          <w:lang w:val="en-US"/>
        </w:rPr>
        <w:t>,</w:t>
      </w:r>
      <w:r w:rsidRPr="00A9261E">
        <w:rPr>
          <w:rFonts w:ascii="MS Mincho" w:eastAsia="MS Mincho" w:hAnsi="MS Mincho" w:cs="MS Mincho"/>
          <w:sz w:val="24"/>
          <w:szCs w:val="24"/>
          <w:lang w:val="en-US"/>
        </w:rPr>
        <w:t xml:space="preserve"> </w:t>
      </w:r>
      <w:r w:rsidRPr="00A9261E">
        <w:rPr>
          <w:rFonts w:ascii="Times New Roman" w:hAnsi="Times New Roman" w:cs="Times New Roman"/>
          <w:i/>
          <w:sz w:val="24"/>
          <w:szCs w:val="24"/>
          <w:lang w:val="en-US"/>
        </w:rPr>
        <w:t>20</w:t>
      </w:r>
      <w:r w:rsidRPr="00A9261E">
        <w:rPr>
          <w:rFonts w:ascii="Times New Roman" w:hAnsi="Times New Roman" w:cs="Times New Roman"/>
          <w:sz w:val="24"/>
          <w:szCs w:val="24"/>
          <w:lang w:val="en-US"/>
        </w:rPr>
        <w:t>, 525-538.</w:t>
      </w:r>
    </w:p>
    <w:p w14:paraId="5E65EF43" w14:textId="3376379A" w:rsidR="00472D35" w:rsidRPr="006A741A"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sidRPr="00A9261E">
        <w:rPr>
          <w:rFonts w:ascii="Times New Roman" w:hAnsi="Times New Roman" w:cs="Times New Roman"/>
          <w:sz w:val="24"/>
          <w:szCs w:val="24"/>
        </w:rPr>
        <w:t xml:space="preserve">Brisco, B.; Touzi, R.; van der Sanden, J.J.; Charbonneau, F.; Pultz, T.J.; </w:t>
      </w:r>
      <w:proofErr w:type="spellStart"/>
      <w:r w:rsidRPr="00A9261E">
        <w:rPr>
          <w:rFonts w:ascii="Times New Roman" w:hAnsi="Times New Roman" w:cs="Times New Roman"/>
          <w:sz w:val="24"/>
          <w:szCs w:val="24"/>
        </w:rPr>
        <w:t>D’Iorio</w:t>
      </w:r>
      <w:proofErr w:type="spellEnd"/>
      <w:r w:rsidRPr="00A9261E">
        <w:rPr>
          <w:rFonts w:ascii="Times New Roman" w:hAnsi="Times New Roman" w:cs="Times New Roman"/>
          <w:sz w:val="24"/>
          <w:szCs w:val="24"/>
        </w:rPr>
        <w:t>, M. Water resource applications with RADARSAT-2 – a preview</w:t>
      </w:r>
      <w:r w:rsidRPr="006A741A">
        <w:rPr>
          <w:rFonts w:ascii="Times New Roman" w:hAnsi="Times New Roman" w:cs="Times New Roman"/>
          <w:i/>
          <w:sz w:val="24"/>
          <w:szCs w:val="24"/>
        </w:rPr>
        <w:t>.  Int. J. of Digital Earth</w:t>
      </w:r>
      <w:r w:rsidR="006A741A">
        <w:rPr>
          <w:rFonts w:ascii="Times New Roman" w:hAnsi="Times New Roman" w:cs="Times New Roman"/>
          <w:sz w:val="24"/>
          <w:szCs w:val="24"/>
        </w:rPr>
        <w:t>.</w:t>
      </w:r>
      <w:r w:rsidRPr="00A9261E">
        <w:rPr>
          <w:rFonts w:ascii="Times New Roman" w:hAnsi="Times New Roman" w:cs="Times New Roman"/>
          <w:sz w:val="24"/>
          <w:szCs w:val="24"/>
        </w:rPr>
        <w:t xml:space="preserve"> </w:t>
      </w:r>
      <w:r w:rsidRPr="00A9261E">
        <w:rPr>
          <w:rFonts w:ascii="Times New Roman" w:hAnsi="Times New Roman" w:cs="Times New Roman"/>
          <w:b/>
          <w:sz w:val="24"/>
          <w:szCs w:val="24"/>
        </w:rPr>
        <w:t xml:space="preserve">2008, </w:t>
      </w:r>
      <w:r w:rsidRPr="006A741A">
        <w:rPr>
          <w:rFonts w:ascii="Times New Roman" w:hAnsi="Times New Roman" w:cs="Times New Roman"/>
          <w:i/>
          <w:sz w:val="24"/>
          <w:szCs w:val="24"/>
        </w:rPr>
        <w:t>1</w:t>
      </w:r>
      <w:r w:rsidRPr="00A9261E">
        <w:rPr>
          <w:rFonts w:ascii="Times New Roman" w:hAnsi="Times New Roman" w:cs="Times New Roman"/>
          <w:sz w:val="24"/>
          <w:szCs w:val="24"/>
        </w:rPr>
        <w:t xml:space="preserve">, 130-147. </w:t>
      </w:r>
    </w:p>
    <w:p w14:paraId="0798BE9A" w14:textId="77777777" w:rsidR="00472D35" w:rsidRPr="0089701C"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89701C">
        <w:rPr>
          <w:rFonts w:ascii="Times New Roman" w:hAnsi="Times New Roman" w:cs="Times New Roman"/>
          <w:sz w:val="24"/>
          <w:szCs w:val="24"/>
        </w:rPr>
        <w:t xml:space="preserve">Brisco, B.; Short, N.; van der Sanden, J.; Landry, R.; and Raymond, D. A semi-automated tool for surface water mapping with RADARSAR-1.  </w:t>
      </w:r>
      <w:r w:rsidRPr="0089701C">
        <w:rPr>
          <w:rFonts w:ascii="Times New Roman" w:hAnsi="Times New Roman" w:cs="Times New Roman"/>
          <w:i/>
          <w:iCs/>
          <w:sz w:val="24"/>
          <w:szCs w:val="24"/>
        </w:rPr>
        <w:t xml:space="preserve">Can. J. Remote Sens. </w:t>
      </w:r>
      <w:r w:rsidRPr="0089701C">
        <w:rPr>
          <w:rFonts w:ascii="Times New Roman" w:hAnsi="Times New Roman" w:cs="Times New Roman"/>
          <w:b/>
          <w:iCs/>
          <w:sz w:val="24"/>
          <w:szCs w:val="24"/>
        </w:rPr>
        <w:t>2009</w:t>
      </w:r>
      <w:r w:rsidRPr="0089701C">
        <w:rPr>
          <w:rFonts w:ascii="Times New Roman" w:hAnsi="Times New Roman" w:cs="Times New Roman"/>
          <w:iCs/>
          <w:sz w:val="24"/>
          <w:szCs w:val="24"/>
        </w:rPr>
        <w:t>,</w:t>
      </w:r>
      <w:r w:rsidRPr="0089701C">
        <w:rPr>
          <w:rFonts w:ascii="Times New Roman" w:hAnsi="Times New Roman" w:cs="Times New Roman"/>
          <w:i/>
          <w:iCs/>
          <w:sz w:val="24"/>
          <w:szCs w:val="24"/>
        </w:rPr>
        <w:t xml:space="preserve"> </w:t>
      </w:r>
      <w:r w:rsidRPr="006A741A">
        <w:rPr>
          <w:rFonts w:ascii="Times New Roman" w:hAnsi="Times New Roman" w:cs="Times New Roman"/>
          <w:i/>
          <w:iCs/>
          <w:sz w:val="24"/>
          <w:szCs w:val="24"/>
        </w:rPr>
        <w:t>35</w:t>
      </w:r>
      <w:r w:rsidRPr="0089701C">
        <w:rPr>
          <w:rFonts w:ascii="Times New Roman" w:hAnsi="Times New Roman" w:cs="Times New Roman"/>
          <w:iCs/>
          <w:sz w:val="24"/>
          <w:szCs w:val="24"/>
        </w:rPr>
        <w:t xml:space="preserve">, </w:t>
      </w:r>
      <w:r w:rsidRPr="0089701C">
        <w:rPr>
          <w:rFonts w:ascii="Times New Roman" w:hAnsi="Times New Roman" w:cs="Times New Roman"/>
          <w:sz w:val="24"/>
          <w:szCs w:val="24"/>
        </w:rPr>
        <w:t>336-344.</w:t>
      </w:r>
    </w:p>
    <w:p w14:paraId="09D4C495" w14:textId="77777777" w:rsidR="00472D35" w:rsidRPr="0089701C"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89701C">
        <w:rPr>
          <w:rFonts w:ascii="Times New Roman" w:hAnsi="Times New Roman" w:cs="Times New Roman"/>
          <w:sz w:val="24"/>
          <w:szCs w:val="24"/>
        </w:rPr>
        <w:t xml:space="preserve">Hess, L.L.; </w:t>
      </w:r>
      <w:proofErr w:type="spellStart"/>
      <w:r w:rsidRPr="0089701C">
        <w:rPr>
          <w:rFonts w:ascii="Times New Roman" w:hAnsi="Times New Roman" w:cs="Times New Roman"/>
          <w:sz w:val="24"/>
          <w:szCs w:val="24"/>
        </w:rPr>
        <w:t>Melack</w:t>
      </w:r>
      <w:proofErr w:type="spellEnd"/>
      <w:r w:rsidRPr="0089701C">
        <w:rPr>
          <w:rFonts w:ascii="Times New Roman" w:hAnsi="Times New Roman" w:cs="Times New Roman"/>
          <w:sz w:val="24"/>
          <w:szCs w:val="24"/>
        </w:rPr>
        <w:t xml:space="preserve">, J.M.; </w:t>
      </w:r>
      <w:proofErr w:type="spellStart"/>
      <w:r w:rsidRPr="0089701C">
        <w:rPr>
          <w:rFonts w:ascii="Times New Roman" w:hAnsi="Times New Roman" w:cs="Times New Roman"/>
          <w:sz w:val="24"/>
          <w:szCs w:val="24"/>
        </w:rPr>
        <w:t>Simonett</w:t>
      </w:r>
      <w:proofErr w:type="spellEnd"/>
      <w:r w:rsidRPr="0089701C">
        <w:rPr>
          <w:rFonts w:ascii="Times New Roman" w:hAnsi="Times New Roman" w:cs="Times New Roman"/>
          <w:sz w:val="24"/>
          <w:szCs w:val="24"/>
        </w:rPr>
        <w:t xml:space="preserve">, D.S. 1990. Radar detection of flooding beneath the forest canopy: a review. </w:t>
      </w:r>
      <w:r w:rsidRPr="0089701C">
        <w:rPr>
          <w:rFonts w:ascii="Times New Roman" w:hAnsi="Times New Roman" w:cs="Times New Roman"/>
          <w:i/>
          <w:sz w:val="24"/>
          <w:szCs w:val="24"/>
        </w:rPr>
        <w:t>Int. J. Remote Sens.</w:t>
      </w:r>
      <w:r w:rsidRPr="0089701C">
        <w:rPr>
          <w:rFonts w:ascii="Times New Roman" w:hAnsi="Times New Roman" w:cs="Times New Roman"/>
          <w:sz w:val="24"/>
          <w:szCs w:val="24"/>
        </w:rPr>
        <w:t xml:space="preserve"> </w:t>
      </w:r>
      <w:r w:rsidRPr="0089701C">
        <w:rPr>
          <w:rFonts w:ascii="Times New Roman" w:hAnsi="Times New Roman" w:cs="Times New Roman"/>
          <w:b/>
          <w:sz w:val="24"/>
          <w:szCs w:val="24"/>
        </w:rPr>
        <w:t>1990</w:t>
      </w:r>
      <w:r w:rsidRPr="0089701C">
        <w:rPr>
          <w:rFonts w:ascii="Times New Roman" w:hAnsi="Times New Roman" w:cs="Times New Roman"/>
          <w:sz w:val="24"/>
          <w:szCs w:val="24"/>
        </w:rPr>
        <w:t xml:space="preserve">, </w:t>
      </w:r>
      <w:r w:rsidRPr="0089701C">
        <w:rPr>
          <w:rFonts w:ascii="Times New Roman" w:hAnsi="Times New Roman" w:cs="Times New Roman"/>
          <w:i/>
          <w:sz w:val="24"/>
          <w:szCs w:val="24"/>
        </w:rPr>
        <w:t>11</w:t>
      </w:r>
      <w:r w:rsidRPr="0089701C">
        <w:rPr>
          <w:rFonts w:ascii="Times New Roman" w:hAnsi="Times New Roman" w:cs="Times New Roman"/>
          <w:sz w:val="24"/>
          <w:szCs w:val="24"/>
        </w:rPr>
        <w:t xml:space="preserve">, 1313-1325. </w:t>
      </w:r>
    </w:p>
    <w:p w14:paraId="4286492B" w14:textId="77777777" w:rsidR="00472D35" w:rsidRPr="0089701C"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rPr>
      </w:pPr>
      <w:r w:rsidRPr="0089701C">
        <w:rPr>
          <w:rFonts w:ascii="Times New Roman" w:eastAsia="Times New Roman" w:hAnsi="Times New Roman" w:cs="Times New Roman"/>
          <w:sz w:val="24"/>
          <w:szCs w:val="24"/>
        </w:rPr>
        <w:t xml:space="preserve">Touzi, R.; Deschamps, A.; </w:t>
      </w:r>
      <w:proofErr w:type="spellStart"/>
      <w:r w:rsidRPr="0089701C">
        <w:rPr>
          <w:rFonts w:ascii="Times New Roman" w:eastAsia="Times New Roman" w:hAnsi="Times New Roman" w:cs="Times New Roman"/>
          <w:sz w:val="24"/>
          <w:szCs w:val="24"/>
        </w:rPr>
        <w:t>Rother</w:t>
      </w:r>
      <w:proofErr w:type="spellEnd"/>
      <w:r w:rsidRPr="0089701C">
        <w:rPr>
          <w:rFonts w:ascii="Times New Roman" w:eastAsia="Times New Roman" w:hAnsi="Times New Roman" w:cs="Times New Roman"/>
          <w:sz w:val="24"/>
          <w:szCs w:val="24"/>
        </w:rPr>
        <w:t xml:space="preserve">, G. Wetland characterization using polarimetric RADARSAT-2 capability. </w:t>
      </w:r>
      <w:r w:rsidRPr="0089701C">
        <w:rPr>
          <w:rFonts w:ascii="Times New Roman" w:eastAsia="Times New Roman" w:hAnsi="Times New Roman" w:cs="Times New Roman"/>
          <w:i/>
          <w:sz w:val="24"/>
          <w:szCs w:val="24"/>
        </w:rPr>
        <w:t>Can. J. Remote Sens</w:t>
      </w:r>
      <w:r w:rsidRPr="0089701C">
        <w:rPr>
          <w:rFonts w:ascii="Times New Roman" w:eastAsia="Times New Roman" w:hAnsi="Times New Roman" w:cs="Times New Roman"/>
          <w:sz w:val="24"/>
          <w:szCs w:val="24"/>
        </w:rPr>
        <w:t xml:space="preserve">. </w:t>
      </w:r>
      <w:r w:rsidRPr="0089701C">
        <w:rPr>
          <w:rFonts w:ascii="Times New Roman" w:eastAsia="Times New Roman" w:hAnsi="Times New Roman" w:cs="Times New Roman"/>
          <w:b/>
          <w:sz w:val="24"/>
          <w:szCs w:val="24"/>
        </w:rPr>
        <w:t>2007</w:t>
      </w:r>
      <w:r w:rsidRPr="0089701C">
        <w:rPr>
          <w:rFonts w:ascii="Times New Roman" w:eastAsia="Times New Roman" w:hAnsi="Times New Roman" w:cs="Times New Roman"/>
          <w:sz w:val="24"/>
          <w:szCs w:val="24"/>
        </w:rPr>
        <w:t>,</w:t>
      </w:r>
      <w:r w:rsidRPr="0089701C">
        <w:rPr>
          <w:rFonts w:ascii="Times New Roman" w:eastAsia="Times New Roman" w:hAnsi="Times New Roman" w:cs="Times New Roman"/>
          <w:b/>
          <w:sz w:val="24"/>
          <w:szCs w:val="24"/>
        </w:rPr>
        <w:t xml:space="preserve"> </w:t>
      </w:r>
      <w:r w:rsidRPr="006A741A">
        <w:rPr>
          <w:rFonts w:ascii="Times New Roman" w:eastAsia="Times New Roman" w:hAnsi="Times New Roman" w:cs="Times New Roman"/>
          <w:i/>
          <w:sz w:val="24"/>
          <w:szCs w:val="24"/>
        </w:rPr>
        <w:t>33</w:t>
      </w:r>
      <w:r w:rsidRPr="0089701C">
        <w:rPr>
          <w:rFonts w:ascii="Times New Roman" w:eastAsia="Times New Roman" w:hAnsi="Times New Roman" w:cs="Times New Roman"/>
          <w:sz w:val="24"/>
          <w:szCs w:val="24"/>
        </w:rPr>
        <w:t>, S56-S67.</w:t>
      </w:r>
    </w:p>
    <w:p w14:paraId="34B1C393" w14:textId="1B96FFE2" w:rsidR="00472D35" w:rsidRPr="0089701C"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lang w:val="en-US"/>
        </w:rPr>
      </w:pPr>
      <w:r w:rsidRPr="0089701C">
        <w:rPr>
          <w:rFonts w:ascii="Times New Roman" w:hAnsi="Times New Roman" w:cs="Times New Roman"/>
          <w:sz w:val="24"/>
          <w:szCs w:val="24"/>
          <w:lang w:val="en-US"/>
        </w:rPr>
        <w:t xml:space="preserve">Gallant, A.L.; Kaya, S.G.; White, L.; Brisco, B.; Roth, M.F.; </w:t>
      </w:r>
      <w:proofErr w:type="spellStart"/>
      <w:r w:rsidRPr="0089701C">
        <w:rPr>
          <w:rFonts w:ascii="Times New Roman" w:hAnsi="Times New Roman" w:cs="Times New Roman"/>
          <w:sz w:val="24"/>
          <w:szCs w:val="24"/>
          <w:lang w:val="en-US"/>
        </w:rPr>
        <w:t>Sadinski</w:t>
      </w:r>
      <w:proofErr w:type="spellEnd"/>
      <w:r w:rsidRPr="0089701C">
        <w:rPr>
          <w:rFonts w:ascii="Times New Roman" w:hAnsi="Times New Roman" w:cs="Times New Roman"/>
          <w:sz w:val="24"/>
          <w:szCs w:val="24"/>
          <w:lang w:val="en-US"/>
        </w:rPr>
        <w:t xml:space="preserve">, W.; Rover, J.  Detecting Emergence, Growth, and Senescence of Wetland Vegetation with Polarimetric Synthetic Aperture Radar (SAR) Data.  </w:t>
      </w:r>
      <w:r w:rsidRPr="0089701C">
        <w:rPr>
          <w:rFonts w:ascii="Times New Roman" w:hAnsi="Times New Roman" w:cs="Times New Roman"/>
          <w:i/>
          <w:sz w:val="24"/>
          <w:szCs w:val="24"/>
          <w:lang w:val="en-US"/>
        </w:rPr>
        <w:t>Water</w:t>
      </w:r>
      <w:r w:rsidR="006A741A">
        <w:rPr>
          <w:rFonts w:ascii="Times New Roman" w:hAnsi="Times New Roman" w:cs="Times New Roman"/>
          <w:sz w:val="24"/>
          <w:szCs w:val="24"/>
          <w:lang w:val="en-US"/>
        </w:rPr>
        <w:t>.</w:t>
      </w:r>
      <w:r w:rsidRPr="0089701C">
        <w:rPr>
          <w:rFonts w:ascii="Times New Roman" w:hAnsi="Times New Roman" w:cs="Times New Roman"/>
          <w:sz w:val="24"/>
          <w:szCs w:val="24"/>
          <w:lang w:val="en-US"/>
        </w:rPr>
        <w:t xml:space="preserve"> </w:t>
      </w:r>
      <w:r w:rsidRPr="0089701C">
        <w:rPr>
          <w:rFonts w:ascii="Times New Roman" w:hAnsi="Times New Roman" w:cs="Times New Roman"/>
          <w:b/>
          <w:sz w:val="24"/>
          <w:szCs w:val="24"/>
          <w:lang w:val="en-US"/>
        </w:rPr>
        <w:t>2014</w:t>
      </w:r>
      <w:r w:rsidRPr="0089701C">
        <w:rPr>
          <w:rFonts w:ascii="Times New Roman" w:hAnsi="Times New Roman" w:cs="Times New Roman"/>
          <w:sz w:val="24"/>
          <w:szCs w:val="24"/>
          <w:lang w:val="en-US"/>
        </w:rPr>
        <w:t xml:space="preserve">, </w:t>
      </w:r>
      <w:r w:rsidRPr="0089701C">
        <w:rPr>
          <w:rFonts w:ascii="Times New Roman" w:hAnsi="Times New Roman" w:cs="Times New Roman"/>
          <w:i/>
          <w:sz w:val="24"/>
          <w:szCs w:val="24"/>
          <w:lang w:val="en-US"/>
        </w:rPr>
        <w:t>6</w:t>
      </w:r>
      <w:r w:rsidRPr="0089701C">
        <w:rPr>
          <w:rFonts w:ascii="Times New Roman" w:hAnsi="Times New Roman" w:cs="Times New Roman"/>
          <w:sz w:val="24"/>
          <w:szCs w:val="24"/>
          <w:lang w:val="en-US"/>
        </w:rPr>
        <w:t>, 694-722.</w:t>
      </w:r>
    </w:p>
    <w:p w14:paraId="22A8A6C9" w14:textId="77777777" w:rsidR="00472D35" w:rsidRPr="00374E72"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rPr>
      </w:pPr>
      <w:r w:rsidRPr="0089701C">
        <w:rPr>
          <w:rFonts w:ascii="Times New Roman" w:hAnsi="Times New Roman" w:cs="Times New Roman"/>
          <w:sz w:val="24"/>
          <w:szCs w:val="24"/>
          <w:lang w:val="en-US"/>
        </w:rPr>
        <w:t xml:space="preserve">White, L.; Brisco, B.; Pregitzer, M.; </w:t>
      </w:r>
      <w:proofErr w:type="spellStart"/>
      <w:r w:rsidRPr="0089701C">
        <w:rPr>
          <w:rFonts w:ascii="Times New Roman" w:hAnsi="Times New Roman" w:cs="Times New Roman"/>
          <w:sz w:val="24"/>
          <w:szCs w:val="24"/>
          <w:lang w:val="en-US"/>
        </w:rPr>
        <w:t>Tedford</w:t>
      </w:r>
      <w:proofErr w:type="spellEnd"/>
      <w:r w:rsidRPr="0089701C">
        <w:rPr>
          <w:rFonts w:ascii="Times New Roman" w:hAnsi="Times New Roman" w:cs="Times New Roman"/>
          <w:sz w:val="24"/>
          <w:szCs w:val="24"/>
          <w:lang w:val="en-US"/>
        </w:rPr>
        <w:t xml:space="preserve">, B.; </w:t>
      </w:r>
      <w:proofErr w:type="spellStart"/>
      <w:r w:rsidRPr="0089701C">
        <w:rPr>
          <w:rFonts w:ascii="Times New Roman" w:hAnsi="Times New Roman" w:cs="Times New Roman"/>
          <w:sz w:val="24"/>
          <w:szCs w:val="24"/>
          <w:lang w:val="en-US"/>
        </w:rPr>
        <w:t>Boychuk</w:t>
      </w:r>
      <w:proofErr w:type="spellEnd"/>
      <w:r w:rsidRPr="0089701C">
        <w:rPr>
          <w:rFonts w:ascii="Times New Roman" w:hAnsi="Times New Roman" w:cs="Times New Roman"/>
          <w:sz w:val="24"/>
          <w:szCs w:val="24"/>
          <w:lang w:val="en-US"/>
        </w:rPr>
        <w:t>, L.</w:t>
      </w:r>
      <w:r>
        <w:rPr>
          <w:rFonts w:ascii="Times New Roman" w:hAnsi="Times New Roman" w:cs="Times New Roman"/>
          <w:sz w:val="24"/>
          <w:szCs w:val="24"/>
          <w:lang w:val="en-US"/>
        </w:rPr>
        <w:t xml:space="preserve">  RADARSAT-2 Beam Mode Selection for Surface Water and Flooded Vegetation Mapping. </w:t>
      </w:r>
      <w:r w:rsidRPr="0089701C">
        <w:rPr>
          <w:rFonts w:ascii="Times New Roman" w:eastAsia="Times New Roman" w:hAnsi="Times New Roman" w:cs="Times New Roman"/>
          <w:i/>
          <w:sz w:val="24"/>
          <w:szCs w:val="24"/>
        </w:rPr>
        <w:t>Can. J. Remote Sens</w:t>
      </w:r>
      <w:r w:rsidRPr="0089701C">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2014</w:t>
      </w:r>
      <w:r w:rsidRPr="0089701C">
        <w:rPr>
          <w:rFonts w:ascii="Times New Roman" w:eastAsia="Times New Roman" w:hAnsi="Times New Roman" w:cs="Times New Roman"/>
          <w:sz w:val="24"/>
          <w:szCs w:val="24"/>
        </w:rPr>
        <w:t>,</w:t>
      </w:r>
      <w:r w:rsidRPr="0089701C">
        <w:rPr>
          <w:rFonts w:ascii="Times New Roman" w:eastAsia="Times New Roman" w:hAnsi="Times New Roman" w:cs="Times New Roman"/>
          <w:b/>
          <w:sz w:val="24"/>
          <w:szCs w:val="24"/>
        </w:rPr>
        <w:t xml:space="preserve"> </w:t>
      </w:r>
      <w:r w:rsidRPr="006A741A">
        <w:rPr>
          <w:rFonts w:ascii="Times New Roman" w:eastAsia="Times New Roman" w:hAnsi="Times New Roman" w:cs="Times New Roman"/>
          <w:i/>
          <w:sz w:val="24"/>
          <w:szCs w:val="24"/>
        </w:rPr>
        <w:t>40</w:t>
      </w:r>
      <w:r w:rsidRPr="008970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135</w:t>
      </w:r>
      <w:r w:rsidRPr="0089701C">
        <w:rPr>
          <w:rFonts w:ascii="Times New Roman" w:eastAsia="Times New Roman" w:hAnsi="Times New Roman" w:cs="Times New Roman"/>
          <w:sz w:val="24"/>
          <w:szCs w:val="24"/>
        </w:rPr>
        <w:t>-</w:t>
      </w:r>
      <w:r>
        <w:rPr>
          <w:rFonts w:ascii="Times New Roman" w:eastAsia="Times New Roman" w:hAnsi="Times New Roman" w:cs="Times New Roman"/>
          <w:sz w:val="24"/>
          <w:szCs w:val="24"/>
        </w:rPr>
        <w:t>151</w:t>
      </w:r>
      <w:r w:rsidRPr="0089701C">
        <w:rPr>
          <w:rFonts w:ascii="Times New Roman" w:eastAsia="Times New Roman" w:hAnsi="Times New Roman" w:cs="Times New Roman"/>
          <w:sz w:val="24"/>
          <w:szCs w:val="24"/>
        </w:rPr>
        <w:t>.</w:t>
      </w:r>
    </w:p>
    <w:p w14:paraId="3B133254" w14:textId="77777777" w:rsidR="00472D35" w:rsidRPr="00233669"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sidRPr="00233669">
        <w:rPr>
          <w:rFonts w:ascii="Times New Roman" w:hAnsi="Times New Roman" w:cs="Times New Roman"/>
          <w:sz w:val="24"/>
          <w:szCs w:val="24"/>
        </w:rPr>
        <w:t xml:space="preserve">Smith, L. C. Satellite Remote Sensing of River Inundation Area, Stage, and Discharge: A Review. </w:t>
      </w:r>
      <w:proofErr w:type="spellStart"/>
      <w:r w:rsidRPr="00233669">
        <w:rPr>
          <w:rFonts w:ascii="Times New Roman" w:hAnsi="Times New Roman" w:cs="Times New Roman"/>
          <w:i/>
          <w:iCs/>
          <w:sz w:val="24"/>
          <w:szCs w:val="24"/>
        </w:rPr>
        <w:t>Hydrol</w:t>
      </w:r>
      <w:proofErr w:type="spellEnd"/>
      <w:r w:rsidRPr="00233669">
        <w:rPr>
          <w:rFonts w:ascii="Times New Roman" w:hAnsi="Times New Roman" w:cs="Times New Roman"/>
          <w:i/>
          <w:iCs/>
          <w:sz w:val="24"/>
          <w:szCs w:val="24"/>
        </w:rPr>
        <w:t>. Processes</w:t>
      </w:r>
      <w:r w:rsidRPr="00233669">
        <w:rPr>
          <w:rFonts w:ascii="Times New Roman" w:hAnsi="Times New Roman" w:cs="Times New Roman"/>
          <w:iCs/>
          <w:sz w:val="24"/>
          <w:szCs w:val="24"/>
        </w:rPr>
        <w:t xml:space="preserve">. </w:t>
      </w:r>
      <w:r w:rsidRPr="00233669">
        <w:rPr>
          <w:rFonts w:ascii="Times New Roman" w:hAnsi="Times New Roman" w:cs="Times New Roman"/>
          <w:b/>
          <w:iCs/>
          <w:sz w:val="24"/>
          <w:szCs w:val="24"/>
        </w:rPr>
        <w:t>1997</w:t>
      </w:r>
      <w:r w:rsidRPr="00233669">
        <w:rPr>
          <w:rFonts w:ascii="Times New Roman" w:hAnsi="Times New Roman" w:cs="Times New Roman"/>
          <w:iCs/>
          <w:sz w:val="24"/>
          <w:szCs w:val="24"/>
        </w:rPr>
        <w:t>,</w:t>
      </w:r>
      <w:r w:rsidRPr="00233669">
        <w:rPr>
          <w:rFonts w:ascii="Times New Roman" w:hAnsi="Times New Roman" w:cs="Times New Roman"/>
          <w:i/>
          <w:iCs/>
          <w:sz w:val="24"/>
          <w:szCs w:val="24"/>
        </w:rPr>
        <w:t xml:space="preserve"> </w:t>
      </w:r>
      <w:r w:rsidRPr="006A741A">
        <w:rPr>
          <w:rFonts w:ascii="Times New Roman" w:hAnsi="Times New Roman" w:cs="Times New Roman"/>
          <w:i/>
          <w:sz w:val="24"/>
          <w:szCs w:val="24"/>
        </w:rPr>
        <w:t>11</w:t>
      </w:r>
      <w:r w:rsidRPr="00233669">
        <w:rPr>
          <w:rFonts w:ascii="Times New Roman" w:hAnsi="Times New Roman" w:cs="Times New Roman"/>
          <w:sz w:val="24"/>
          <w:szCs w:val="24"/>
        </w:rPr>
        <w:t>, 1427-39.</w:t>
      </w:r>
    </w:p>
    <w:p w14:paraId="6A7E9B07"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sidRPr="00233669">
        <w:rPr>
          <w:rFonts w:ascii="Times New Roman" w:hAnsi="Times New Roman" w:cs="Times New Roman"/>
          <w:sz w:val="24"/>
          <w:szCs w:val="24"/>
        </w:rPr>
        <w:t>Campbell, J.B.  Introduction to Remote Sensing.  The Guilford Press: New York, USA, 2002; pp. 206.</w:t>
      </w:r>
    </w:p>
    <w:p w14:paraId="160E4592" w14:textId="77777777" w:rsidR="00472D35" w:rsidRPr="00636600"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B64833">
        <w:rPr>
          <w:rFonts w:ascii="Times New Roman" w:hAnsi="Times New Roman" w:cs="Times New Roman"/>
          <w:sz w:val="24"/>
          <w:szCs w:val="24"/>
        </w:rPr>
        <w:t>Töyrä</w:t>
      </w:r>
      <w:proofErr w:type="spellEnd"/>
      <w:r w:rsidRPr="00B64833">
        <w:rPr>
          <w:rFonts w:ascii="Times New Roman" w:hAnsi="Times New Roman" w:cs="Times New Roman"/>
          <w:sz w:val="24"/>
          <w:szCs w:val="24"/>
        </w:rPr>
        <w:t>,</w:t>
      </w:r>
      <w:r>
        <w:rPr>
          <w:rFonts w:ascii="Times New Roman" w:eastAsiaTheme="minorEastAsia" w:hAnsi="Times New Roman" w:cs="Times New Roman"/>
          <w:sz w:val="24"/>
          <w:szCs w:val="24"/>
        </w:rPr>
        <w:t xml:space="preserve"> </w:t>
      </w:r>
      <w:r w:rsidRPr="00B45444">
        <w:rPr>
          <w:rFonts w:ascii="Times New Roman" w:eastAsiaTheme="minorEastAsia" w:hAnsi="Times New Roman" w:cs="Times New Roman"/>
          <w:sz w:val="24"/>
          <w:szCs w:val="24"/>
        </w:rPr>
        <w:t xml:space="preserve">J.; </w:t>
      </w:r>
      <w:proofErr w:type="spellStart"/>
      <w:r w:rsidRPr="00B45444">
        <w:rPr>
          <w:rFonts w:ascii="Times New Roman" w:eastAsiaTheme="minorEastAsia" w:hAnsi="Times New Roman" w:cs="Times New Roman"/>
          <w:sz w:val="24"/>
          <w:szCs w:val="24"/>
        </w:rPr>
        <w:t>Pietroniro</w:t>
      </w:r>
      <w:proofErr w:type="spellEnd"/>
      <w:r w:rsidRPr="00B45444">
        <w:rPr>
          <w:rFonts w:ascii="Times New Roman" w:eastAsiaTheme="minorEastAsia" w:hAnsi="Times New Roman" w:cs="Times New Roman"/>
          <w:sz w:val="24"/>
          <w:szCs w:val="24"/>
        </w:rPr>
        <w:t xml:space="preserve">, A. 2005. Towards operational monitoring of a northern wetland using </w:t>
      </w:r>
      <w:proofErr w:type="spellStart"/>
      <w:r w:rsidRPr="00B45444">
        <w:rPr>
          <w:rFonts w:ascii="Times New Roman" w:eastAsiaTheme="minorEastAsia" w:hAnsi="Times New Roman" w:cs="Times New Roman"/>
          <w:sz w:val="24"/>
          <w:szCs w:val="24"/>
        </w:rPr>
        <w:t>geomatics</w:t>
      </w:r>
      <w:proofErr w:type="spellEnd"/>
      <w:r w:rsidRPr="00B45444">
        <w:rPr>
          <w:rFonts w:ascii="Times New Roman" w:eastAsiaTheme="minorEastAsia" w:hAnsi="Times New Roman" w:cs="Times New Roman"/>
          <w:sz w:val="24"/>
          <w:szCs w:val="24"/>
        </w:rPr>
        <w:t xml:space="preserve">-based techniques. </w:t>
      </w:r>
      <w:r w:rsidRPr="00B45444">
        <w:rPr>
          <w:rFonts w:ascii="Times New Roman" w:eastAsiaTheme="minorEastAsia" w:hAnsi="Times New Roman" w:cs="Times New Roman"/>
          <w:i/>
          <w:sz w:val="24"/>
          <w:szCs w:val="24"/>
        </w:rPr>
        <w:t>Remote Sen. Environ</w:t>
      </w:r>
      <w:r w:rsidRPr="00B45444">
        <w:rPr>
          <w:rFonts w:ascii="Times New Roman" w:eastAsiaTheme="minorEastAsia" w:hAnsi="Times New Roman" w:cs="Times New Roman"/>
          <w:sz w:val="24"/>
          <w:szCs w:val="24"/>
        </w:rPr>
        <w:t xml:space="preserve">. </w:t>
      </w:r>
      <w:r w:rsidRPr="00B45444">
        <w:rPr>
          <w:rFonts w:ascii="Times New Roman" w:eastAsiaTheme="minorEastAsia" w:hAnsi="Times New Roman" w:cs="Times New Roman"/>
          <w:b/>
          <w:sz w:val="24"/>
          <w:szCs w:val="24"/>
        </w:rPr>
        <w:t>2005</w:t>
      </w:r>
      <w:r w:rsidRPr="00B45444">
        <w:rPr>
          <w:rFonts w:ascii="Times New Roman" w:eastAsiaTheme="minorEastAsia" w:hAnsi="Times New Roman" w:cs="Times New Roman"/>
          <w:sz w:val="24"/>
          <w:szCs w:val="24"/>
        </w:rPr>
        <w:t>,</w:t>
      </w:r>
      <w:r w:rsidRPr="00B45444">
        <w:rPr>
          <w:rFonts w:ascii="Times New Roman" w:eastAsiaTheme="minorEastAsia" w:hAnsi="Times New Roman" w:cs="Times New Roman"/>
          <w:b/>
          <w:sz w:val="24"/>
          <w:szCs w:val="24"/>
        </w:rPr>
        <w:t xml:space="preserve"> </w:t>
      </w:r>
      <w:r w:rsidRPr="00B45444">
        <w:rPr>
          <w:rFonts w:ascii="Times New Roman" w:eastAsiaTheme="minorEastAsia" w:hAnsi="Times New Roman" w:cs="Times New Roman"/>
          <w:sz w:val="24"/>
          <w:szCs w:val="24"/>
        </w:rPr>
        <w:t xml:space="preserve">97, 174–191. </w:t>
      </w:r>
    </w:p>
    <w:p w14:paraId="3C8FA657" w14:textId="77777777" w:rsidR="00472D35" w:rsidRPr="00783FDD"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Pr>
          <w:rFonts w:ascii="Times New Roman" w:eastAsiaTheme="minorEastAsia" w:hAnsi="Times New Roman" w:cs="Times New Roman"/>
          <w:sz w:val="24"/>
          <w:szCs w:val="24"/>
        </w:rPr>
        <w:t xml:space="preserve">Adam, S.; </w:t>
      </w:r>
      <w:proofErr w:type="spellStart"/>
      <w:r>
        <w:rPr>
          <w:rFonts w:ascii="Times New Roman" w:eastAsiaTheme="minorEastAsia" w:hAnsi="Times New Roman" w:cs="Times New Roman"/>
          <w:sz w:val="24"/>
          <w:szCs w:val="24"/>
        </w:rPr>
        <w:t>Wiebe</w:t>
      </w:r>
      <w:proofErr w:type="spellEnd"/>
      <w:r>
        <w:rPr>
          <w:rFonts w:ascii="Times New Roman" w:eastAsiaTheme="minorEastAsia" w:hAnsi="Times New Roman" w:cs="Times New Roman"/>
          <w:sz w:val="24"/>
          <w:szCs w:val="24"/>
        </w:rPr>
        <w:t xml:space="preserve">, J.; Collins, M.; </w:t>
      </w:r>
      <w:proofErr w:type="spellStart"/>
      <w:r>
        <w:rPr>
          <w:rFonts w:ascii="Times New Roman" w:eastAsiaTheme="minorEastAsia" w:hAnsi="Times New Roman" w:cs="Times New Roman"/>
          <w:sz w:val="24"/>
          <w:szCs w:val="24"/>
        </w:rPr>
        <w:t>Pietroniro</w:t>
      </w:r>
      <w:proofErr w:type="spellEnd"/>
      <w:r>
        <w:rPr>
          <w:rFonts w:ascii="Times New Roman" w:eastAsiaTheme="minorEastAsia" w:hAnsi="Times New Roman" w:cs="Times New Roman"/>
          <w:sz w:val="24"/>
          <w:szCs w:val="24"/>
        </w:rPr>
        <w:t xml:space="preserve">, A.  RADARSAT flood mapping in the Peace-Athabasca Delta, Canada.  </w:t>
      </w:r>
      <w:r w:rsidRPr="00636600">
        <w:rPr>
          <w:rFonts w:ascii="Times New Roman" w:eastAsiaTheme="minorEastAsia" w:hAnsi="Times New Roman" w:cs="Times New Roman"/>
          <w:i/>
          <w:sz w:val="24"/>
          <w:szCs w:val="24"/>
        </w:rPr>
        <w:t>Can. J. Remote Sens</w:t>
      </w:r>
      <w:r>
        <w:rPr>
          <w:rFonts w:ascii="Times New Roman" w:eastAsiaTheme="minorEastAsia" w:hAnsi="Times New Roman" w:cs="Times New Roman"/>
          <w:sz w:val="24"/>
          <w:szCs w:val="24"/>
        </w:rPr>
        <w:t xml:space="preserve">. </w:t>
      </w:r>
      <w:r>
        <w:rPr>
          <w:rFonts w:ascii="Times New Roman" w:eastAsiaTheme="minorEastAsia" w:hAnsi="Times New Roman" w:cs="Times New Roman"/>
          <w:b/>
          <w:sz w:val="24"/>
          <w:szCs w:val="24"/>
        </w:rPr>
        <w:t>1998</w:t>
      </w:r>
      <w:r w:rsidRPr="00783FDD">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6A741A">
        <w:rPr>
          <w:rFonts w:ascii="Times New Roman" w:eastAsiaTheme="minorEastAsia" w:hAnsi="Times New Roman" w:cs="Times New Roman"/>
          <w:i/>
          <w:sz w:val="24"/>
          <w:szCs w:val="24"/>
        </w:rPr>
        <w:t>24</w:t>
      </w:r>
      <w:r>
        <w:rPr>
          <w:rFonts w:ascii="Times New Roman" w:eastAsiaTheme="minorEastAsia" w:hAnsi="Times New Roman" w:cs="Times New Roman"/>
          <w:sz w:val="24"/>
          <w:szCs w:val="24"/>
        </w:rPr>
        <w:t>, 69-79.</w:t>
      </w:r>
    </w:p>
    <w:p w14:paraId="6DED2933" w14:textId="77777777" w:rsidR="00472D35" w:rsidRPr="004766CC"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B64833">
        <w:rPr>
          <w:rFonts w:ascii="Times New Roman" w:eastAsiaTheme="minorEastAsia" w:hAnsi="Times New Roman" w:cs="Times New Roman"/>
          <w:sz w:val="24"/>
          <w:szCs w:val="24"/>
          <w:lang w:val="fr-CA"/>
        </w:rPr>
        <w:t>Crevier</w:t>
      </w:r>
      <w:proofErr w:type="spellEnd"/>
      <w:r w:rsidRPr="00B64833">
        <w:rPr>
          <w:rFonts w:ascii="Times New Roman" w:eastAsiaTheme="minorEastAsia" w:hAnsi="Times New Roman" w:cs="Times New Roman"/>
          <w:sz w:val="24"/>
          <w:szCs w:val="24"/>
          <w:lang w:val="fr-CA"/>
        </w:rPr>
        <w:t xml:space="preserve">, Y.; Pultz, T.J.  </w:t>
      </w:r>
      <w:r>
        <w:rPr>
          <w:rFonts w:ascii="Times New Roman" w:eastAsiaTheme="minorEastAsia" w:hAnsi="Times New Roman" w:cs="Times New Roman"/>
          <w:sz w:val="24"/>
          <w:szCs w:val="24"/>
        </w:rPr>
        <w:t xml:space="preserve">Analysis of C-Band SIR-C radar backscatter over a flooded environment, Red River, Manitoba.  In Applications of Remote Sensing in Hydrology, Proceedings of the Third International Workshop, NHRI Symposium, </w:t>
      </w:r>
      <w:proofErr w:type="spellStart"/>
      <w:r>
        <w:rPr>
          <w:rFonts w:ascii="Times New Roman" w:eastAsiaTheme="minorEastAsia" w:hAnsi="Times New Roman" w:cs="Times New Roman"/>
          <w:sz w:val="24"/>
          <w:szCs w:val="24"/>
        </w:rPr>
        <w:t>Grenbelt</w:t>
      </w:r>
      <w:proofErr w:type="spellEnd"/>
      <w:r>
        <w:rPr>
          <w:rFonts w:ascii="Times New Roman" w:eastAsiaTheme="minorEastAsia" w:hAnsi="Times New Roman" w:cs="Times New Roman"/>
          <w:sz w:val="24"/>
          <w:szCs w:val="24"/>
        </w:rPr>
        <w:t>, United States, 16-18, October, 1996, pp. 47-60.</w:t>
      </w:r>
    </w:p>
    <w:p w14:paraId="3E528250" w14:textId="77777777" w:rsidR="00472D35" w:rsidRPr="00B45444"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B45444">
        <w:rPr>
          <w:rFonts w:ascii="Times New Roman" w:hAnsi="Times New Roman" w:cs="Times New Roman"/>
          <w:sz w:val="24"/>
          <w:szCs w:val="24"/>
          <w:lang w:val="fr-CA"/>
        </w:rPr>
        <w:t>Töyrä</w:t>
      </w:r>
      <w:proofErr w:type="spellEnd"/>
      <w:r>
        <w:rPr>
          <w:rFonts w:ascii="Times New Roman" w:hAnsi="Times New Roman" w:cs="Times New Roman"/>
          <w:sz w:val="24"/>
          <w:szCs w:val="24"/>
          <w:lang w:val="fr-CA"/>
        </w:rPr>
        <w:t xml:space="preserve">, J.; </w:t>
      </w:r>
      <w:proofErr w:type="spellStart"/>
      <w:r>
        <w:rPr>
          <w:rFonts w:ascii="Times New Roman" w:hAnsi="Times New Roman" w:cs="Times New Roman"/>
          <w:sz w:val="24"/>
          <w:szCs w:val="24"/>
          <w:lang w:val="fr-CA"/>
        </w:rPr>
        <w:t>Pietroniro</w:t>
      </w:r>
      <w:proofErr w:type="spellEnd"/>
      <w:r>
        <w:rPr>
          <w:rFonts w:ascii="Times New Roman" w:hAnsi="Times New Roman" w:cs="Times New Roman"/>
          <w:sz w:val="24"/>
          <w:szCs w:val="24"/>
          <w:lang w:val="fr-CA"/>
        </w:rPr>
        <w:t xml:space="preserve">, A.; </w:t>
      </w:r>
      <w:proofErr w:type="spellStart"/>
      <w:r>
        <w:rPr>
          <w:rFonts w:ascii="Times New Roman" w:hAnsi="Times New Roman" w:cs="Times New Roman"/>
          <w:sz w:val="24"/>
          <w:szCs w:val="24"/>
          <w:lang w:val="fr-CA"/>
        </w:rPr>
        <w:t>Martz</w:t>
      </w:r>
      <w:proofErr w:type="spellEnd"/>
      <w:r>
        <w:rPr>
          <w:rFonts w:ascii="Times New Roman" w:hAnsi="Times New Roman" w:cs="Times New Roman"/>
          <w:sz w:val="24"/>
          <w:szCs w:val="24"/>
          <w:lang w:val="fr-CA"/>
        </w:rPr>
        <w:t xml:space="preserve">, L.W.  </w:t>
      </w:r>
      <w:proofErr w:type="spellStart"/>
      <w:r w:rsidRPr="00B64833">
        <w:rPr>
          <w:rFonts w:ascii="Times New Roman" w:hAnsi="Times New Roman" w:cs="Times New Roman"/>
          <w:sz w:val="24"/>
          <w:szCs w:val="24"/>
        </w:rPr>
        <w:t>Multisensor</w:t>
      </w:r>
      <w:proofErr w:type="spellEnd"/>
      <w:r w:rsidRPr="00B64833">
        <w:rPr>
          <w:rFonts w:ascii="Times New Roman" w:hAnsi="Times New Roman" w:cs="Times New Roman"/>
          <w:sz w:val="24"/>
          <w:szCs w:val="24"/>
        </w:rPr>
        <w:t xml:space="preserve"> hydrologic assessment of a freshwater wetland.  </w:t>
      </w:r>
      <w:r w:rsidRPr="004766CC">
        <w:rPr>
          <w:rFonts w:ascii="Times New Roman" w:hAnsi="Times New Roman" w:cs="Times New Roman"/>
          <w:i/>
          <w:sz w:val="24"/>
          <w:szCs w:val="24"/>
          <w:lang w:val="fr-CA"/>
        </w:rPr>
        <w:t>Remote Sens. Environ</w:t>
      </w:r>
      <w:r>
        <w:rPr>
          <w:rFonts w:ascii="Times New Roman" w:hAnsi="Times New Roman" w:cs="Times New Roman"/>
          <w:sz w:val="24"/>
          <w:szCs w:val="24"/>
          <w:lang w:val="fr-CA"/>
        </w:rPr>
        <w:t xml:space="preserve">. </w:t>
      </w:r>
      <w:r w:rsidRPr="004766CC">
        <w:rPr>
          <w:rFonts w:ascii="Times New Roman" w:hAnsi="Times New Roman" w:cs="Times New Roman"/>
          <w:b/>
          <w:sz w:val="24"/>
          <w:szCs w:val="24"/>
          <w:lang w:val="fr-CA"/>
        </w:rPr>
        <w:t>2001</w:t>
      </w:r>
      <w:r>
        <w:rPr>
          <w:rFonts w:ascii="Times New Roman" w:hAnsi="Times New Roman" w:cs="Times New Roman"/>
          <w:sz w:val="24"/>
          <w:szCs w:val="24"/>
          <w:lang w:val="fr-CA"/>
        </w:rPr>
        <w:t xml:space="preserve">, </w:t>
      </w:r>
      <w:r w:rsidRPr="006A741A">
        <w:rPr>
          <w:rFonts w:ascii="Times New Roman" w:hAnsi="Times New Roman" w:cs="Times New Roman"/>
          <w:i/>
          <w:sz w:val="24"/>
          <w:szCs w:val="24"/>
          <w:lang w:val="fr-CA"/>
        </w:rPr>
        <w:t>75</w:t>
      </w:r>
      <w:r>
        <w:rPr>
          <w:rFonts w:ascii="Times New Roman" w:hAnsi="Times New Roman" w:cs="Times New Roman"/>
          <w:sz w:val="24"/>
          <w:szCs w:val="24"/>
          <w:lang w:val="fr-CA"/>
        </w:rPr>
        <w:t>, 162-173.</w:t>
      </w:r>
    </w:p>
    <w:p w14:paraId="7E5E0968"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C10599">
        <w:rPr>
          <w:rFonts w:ascii="Times New Roman" w:hAnsi="Times New Roman" w:cs="Times New Roman"/>
          <w:sz w:val="24"/>
          <w:szCs w:val="24"/>
        </w:rPr>
        <w:t xml:space="preserve">Di </w:t>
      </w:r>
      <w:proofErr w:type="spellStart"/>
      <w:r w:rsidRPr="00C10599">
        <w:rPr>
          <w:rFonts w:ascii="Times New Roman" w:hAnsi="Times New Roman" w:cs="Times New Roman"/>
          <w:sz w:val="24"/>
          <w:szCs w:val="24"/>
        </w:rPr>
        <w:t>Baldassarre</w:t>
      </w:r>
      <w:proofErr w:type="spellEnd"/>
      <w:r w:rsidRPr="00C10599">
        <w:rPr>
          <w:rFonts w:ascii="Times New Roman" w:hAnsi="Times New Roman" w:cs="Times New Roman"/>
          <w:sz w:val="24"/>
          <w:szCs w:val="24"/>
        </w:rPr>
        <w:t xml:space="preserve">, G.; Schumann, G.; </w:t>
      </w:r>
      <w:proofErr w:type="spellStart"/>
      <w:r w:rsidRPr="00C10599">
        <w:rPr>
          <w:rFonts w:ascii="Times New Roman" w:hAnsi="Times New Roman" w:cs="Times New Roman"/>
          <w:sz w:val="24"/>
          <w:szCs w:val="24"/>
        </w:rPr>
        <w:t>Brandimarte</w:t>
      </w:r>
      <w:proofErr w:type="spellEnd"/>
      <w:r w:rsidRPr="00C10599">
        <w:rPr>
          <w:rFonts w:ascii="Times New Roman" w:hAnsi="Times New Roman" w:cs="Times New Roman"/>
          <w:sz w:val="24"/>
          <w:szCs w:val="24"/>
        </w:rPr>
        <w:t xml:space="preserve">, L.; Bates, P. Timely Low Resolution SAR Imagery to Support Floodplain Modeling: A Case Study Review.  </w:t>
      </w:r>
      <w:r w:rsidRPr="00C10599">
        <w:rPr>
          <w:rFonts w:ascii="Times New Roman" w:hAnsi="Times New Roman" w:cs="Times New Roman"/>
          <w:i/>
          <w:iCs/>
          <w:sz w:val="24"/>
          <w:szCs w:val="24"/>
        </w:rPr>
        <w:t>Survey in Geophysics</w:t>
      </w:r>
      <w:r w:rsidRPr="00C10599">
        <w:rPr>
          <w:rFonts w:ascii="Times New Roman" w:hAnsi="Times New Roman" w:cs="Times New Roman"/>
          <w:iCs/>
          <w:sz w:val="24"/>
          <w:szCs w:val="24"/>
        </w:rPr>
        <w:t xml:space="preserve"> </w:t>
      </w:r>
      <w:r w:rsidRPr="00C10599">
        <w:rPr>
          <w:rFonts w:ascii="Times New Roman" w:hAnsi="Times New Roman" w:cs="Times New Roman"/>
          <w:b/>
          <w:iCs/>
          <w:sz w:val="24"/>
          <w:szCs w:val="24"/>
        </w:rPr>
        <w:t>2011</w:t>
      </w:r>
      <w:r w:rsidRPr="00C10599">
        <w:rPr>
          <w:rFonts w:ascii="Times New Roman" w:hAnsi="Times New Roman" w:cs="Times New Roman"/>
          <w:iCs/>
          <w:sz w:val="24"/>
          <w:szCs w:val="24"/>
        </w:rPr>
        <w:t xml:space="preserve">, </w:t>
      </w:r>
      <w:r w:rsidRPr="00C10599">
        <w:rPr>
          <w:rFonts w:ascii="Times New Roman" w:hAnsi="Times New Roman" w:cs="Times New Roman"/>
          <w:i/>
          <w:sz w:val="24"/>
          <w:szCs w:val="24"/>
        </w:rPr>
        <w:t>32</w:t>
      </w:r>
      <w:r w:rsidRPr="00C10599">
        <w:rPr>
          <w:rFonts w:ascii="Times New Roman" w:hAnsi="Times New Roman" w:cs="Times New Roman"/>
          <w:sz w:val="24"/>
          <w:szCs w:val="24"/>
        </w:rPr>
        <w:t>, 255–69.</w:t>
      </w:r>
    </w:p>
    <w:p w14:paraId="789BCC85" w14:textId="1AB56100" w:rsidR="00472D35" w:rsidRPr="00735A44"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i/>
          <w:sz w:val="24"/>
          <w:szCs w:val="24"/>
        </w:rPr>
      </w:pPr>
      <w:r>
        <w:rPr>
          <w:rFonts w:ascii="Times New Roman" w:hAnsi="Times New Roman" w:cs="Times New Roman"/>
          <w:sz w:val="24"/>
          <w:szCs w:val="24"/>
        </w:rPr>
        <w:lastRenderedPageBreak/>
        <w:t xml:space="preserve">Farr, T.G. Chapter 5: Radar Interactions </w:t>
      </w:r>
      <w:r w:rsidR="00604BE2">
        <w:rPr>
          <w:rFonts w:ascii="Times New Roman" w:hAnsi="Times New Roman" w:cs="Times New Roman"/>
          <w:sz w:val="24"/>
          <w:szCs w:val="24"/>
        </w:rPr>
        <w:t>with</w:t>
      </w:r>
      <w:r>
        <w:rPr>
          <w:rFonts w:ascii="Times New Roman" w:hAnsi="Times New Roman" w:cs="Times New Roman"/>
          <w:sz w:val="24"/>
          <w:szCs w:val="24"/>
        </w:rPr>
        <w:t xml:space="preserve"> Geologic Surfaces. In </w:t>
      </w:r>
      <w:r w:rsidRPr="005709CE">
        <w:rPr>
          <w:rFonts w:ascii="Times New Roman" w:eastAsiaTheme="minorEastAsia" w:hAnsi="Times New Roman" w:cs="Times New Roman"/>
          <w:i/>
          <w:sz w:val="24"/>
          <w:szCs w:val="24"/>
        </w:rPr>
        <w:t>Guide to Magellan Image Interpretation</w:t>
      </w:r>
      <w:r>
        <w:rPr>
          <w:rFonts w:ascii="Times New Roman" w:eastAsiaTheme="minorEastAsia" w:hAnsi="Times New Roman" w:cs="Times New Roman"/>
          <w:sz w:val="24"/>
          <w:szCs w:val="24"/>
        </w:rPr>
        <w:t xml:space="preserve">, Ford, J.P.; </w:t>
      </w:r>
      <w:proofErr w:type="spellStart"/>
      <w:r>
        <w:rPr>
          <w:rFonts w:ascii="Times New Roman" w:eastAsiaTheme="minorEastAsia" w:hAnsi="Times New Roman" w:cs="Times New Roman"/>
          <w:sz w:val="24"/>
          <w:szCs w:val="24"/>
        </w:rPr>
        <w:t>Plaut</w:t>
      </w:r>
      <w:proofErr w:type="spellEnd"/>
      <w:r>
        <w:rPr>
          <w:rFonts w:ascii="Times New Roman" w:eastAsiaTheme="minorEastAsia" w:hAnsi="Times New Roman" w:cs="Times New Roman"/>
          <w:sz w:val="24"/>
          <w:szCs w:val="24"/>
        </w:rPr>
        <w:t xml:space="preserve">, J.J.; </w:t>
      </w:r>
      <w:proofErr w:type="spellStart"/>
      <w:r>
        <w:rPr>
          <w:rFonts w:ascii="Times New Roman" w:eastAsiaTheme="minorEastAsia" w:hAnsi="Times New Roman" w:cs="Times New Roman"/>
          <w:sz w:val="24"/>
          <w:szCs w:val="24"/>
        </w:rPr>
        <w:t>Weitz</w:t>
      </w:r>
      <w:proofErr w:type="spellEnd"/>
      <w:r>
        <w:rPr>
          <w:rFonts w:ascii="Times New Roman" w:eastAsiaTheme="minorEastAsia" w:hAnsi="Times New Roman" w:cs="Times New Roman"/>
          <w:sz w:val="24"/>
          <w:szCs w:val="24"/>
        </w:rPr>
        <w:t>, C.M., NASA, Washington, D.C., United States, 1993; pp. 45-56.</w:t>
      </w:r>
    </w:p>
    <w:p w14:paraId="62FF97DC" w14:textId="252E0454" w:rsidR="008368C8" w:rsidRPr="008368C8" w:rsidRDefault="008368C8" w:rsidP="00472D35">
      <w:pPr>
        <w:pStyle w:val="ListParagraph"/>
        <w:widowControl w:val="0"/>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Van der Sanden, J.J.; </w:t>
      </w:r>
      <w:proofErr w:type="spellStart"/>
      <w:r>
        <w:rPr>
          <w:rFonts w:ascii="Times New Roman" w:hAnsi="Times New Roman" w:cs="Times New Roman"/>
          <w:sz w:val="24"/>
          <w:szCs w:val="24"/>
          <w:lang w:val="en-US"/>
        </w:rPr>
        <w:t>Geldsetzer</w:t>
      </w:r>
      <w:proofErr w:type="spellEnd"/>
      <w:r>
        <w:rPr>
          <w:rFonts w:ascii="Times New Roman" w:hAnsi="Times New Roman" w:cs="Times New Roman"/>
          <w:sz w:val="24"/>
          <w:szCs w:val="24"/>
          <w:lang w:val="en-US"/>
        </w:rPr>
        <w:t>, T.; Short, N.; Brisco, B. Advanced SAR Applications for Canada’s Cryosphere (Freshwater Ice and Permafrost).  In Final Technical Report for the Government Related Initiatives Program (GRIP), 2012, pp. 1-80.</w:t>
      </w:r>
    </w:p>
    <w:p w14:paraId="43D373A7" w14:textId="77777777" w:rsidR="00472D35" w:rsidRPr="00C10599" w:rsidRDefault="00472D35" w:rsidP="00472D35">
      <w:pPr>
        <w:pStyle w:val="ListParagraph"/>
        <w:widowControl w:val="0"/>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lang w:val="en-US"/>
        </w:rPr>
      </w:pPr>
      <w:r w:rsidRPr="00C10599">
        <w:rPr>
          <w:rFonts w:ascii="Times New Roman" w:hAnsi="Times New Roman" w:cs="Times New Roman"/>
          <w:sz w:val="24"/>
          <w:szCs w:val="24"/>
          <w:lang w:val="en-US"/>
        </w:rPr>
        <w:t xml:space="preserve">Hess, L.; </w:t>
      </w:r>
      <w:proofErr w:type="spellStart"/>
      <w:r w:rsidRPr="00C10599">
        <w:rPr>
          <w:rFonts w:ascii="Times New Roman" w:hAnsi="Times New Roman" w:cs="Times New Roman"/>
          <w:sz w:val="24"/>
          <w:szCs w:val="24"/>
          <w:lang w:val="en-US"/>
        </w:rPr>
        <w:t>Melack</w:t>
      </w:r>
      <w:proofErr w:type="spellEnd"/>
      <w:r w:rsidRPr="00C10599">
        <w:rPr>
          <w:rFonts w:ascii="Times New Roman" w:hAnsi="Times New Roman" w:cs="Times New Roman"/>
          <w:sz w:val="24"/>
          <w:szCs w:val="24"/>
          <w:lang w:val="en-US"/>
        </w:rPr>
        <w:t xml:space="preserve">, J.; Novo, E.; Barbosa, C.; </w:t>
      </w:r>
      <w:proofErr w:type="spellStart"/>
      <w:r w:rsidRPr="00C10599">
        <w:rPr>
          <w:rFonts w:ascii="Times New Roman" w:hAnsi="Times New Roman" w:cs="Times New Roman"/>
          <w:sz w:val="24"/>
          <w:szCs w:val="24"/>
          <w:lang w:val="en-US"/>
        </w:rPr>
        <w:t>Gastil</w:t>
      </w:r>
      <w:proofErr w:type="spellEnd"/>
      <w:r w:rsidRPr="00C10599">
        <w:rPr>
          <w:rFonts w:ascii="Times New Roman" w:hAnsi="Times New Roman" w:cs="Times New Roman"/>
          <w:sz w:val="24"/>
          <w:szCs w:val="24"/>
          <w:lang w:val="en-US"/>
        </w:rPr>
        <w:t>, M. 2003. Dual season mapping of wetland inundation and vegetation for the central Amazon Basin</w:t>
      </w:r>
      <w:r w:rsidRPr="00C10599">
        <w:rPr>
          <w:rFonts w:ascii="Times New Roman" w:hAnsi="Times New Roman" w:cs="Times New Roman"/>
          <w:i/>
          <w:sz w:val="24"/>
          <w:szCs w:val="24"/>
          <w:lang w:val="en-US"/>
        </w:rPr>
        <w:t>. Remote Sens. Environ</w:t>
      </w:r>
      <w:r w:rsidRPr="00C10599">
        <w:rPr>
          <w:rFonts w:ascii="Times New Roman" w:hAnsi="Times New Roman" w:cs="Times New Roman"/>
          <w:sz w:val="24"/>
          <w:szCs w:val="24"/>
          <w:lang w:val="en-US"/>
        </w:rPr>
        <w:t xml:space="preserve">. </w:t>
      </w:r>
      <w:r w:rsidRPr="00C10599">
        <w:rPr>
          <w:rFonts w:ascii="Times New Roman" w:hAnsi="Times New Roman" w:cs="Times New Roman"/>
          <w:b/>
          <w:sz w:val="24"/>
          <w:szCs w:val="24"/>
          <w:lang w:val="en-US"/>
        </w:rPr>
        <w:t>2003</w:t>
      </w:r>
      <w:r w:rsidRPr="00C10599">
        <w:rPr>
          <w:rFonts w:ascii="Times New Roman" w:hAnsi="Times New Roman" w:cs="Times New Roman"/>
          <w:sz w:val="24"/>
          <w:szCs w:val="24"/>
          <w:lang w:val="en-US"/>
        </w:rPr>
        <w:t xml:space="preserve">, </w:t>
      </w:r>
      <w:r w:rsidRPr="006A741A">
        <w:rPr>
          <w:rFonts w:ascii="Times New Roman" w:hAnsi="Times New Roman" w:cs="Times New Roman"/>
          <w:i/>
          <w:sz w:val="24"/>
          <w:szCs w:val="24"/>
          <w:lang w:val="en-US"/>
        </w:rPr>
        <w:t>87</w:t>
      </w:r>
      <w:r w:rsidRPr="00C10599">
        <w:rPr>
          <w:rFonts w:ascii="Times New Roman" w:hAnsi="Times New Roman" w:cs="Times New Roman"/>
          <w:sz w:val="24"/>
          <w:szCs w:val="24"/>
          <w:lang w:val="en-US"/>
        </w:rPr>
        <w:t xml:space="preserve">, 404-428. </w:t>
      </w:r>
    </w:p>
    <w:p w14:paraId="22089F0B"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sidRPr="00C10599">
        <w:rPr>
          <w:rFonts w:ascii="Times New Roman" w:hAnsi="Times New Roman" w:cs="Times New Roman"/>
          <w:sz w:val="24"/>
          <w:szCs w:val="24"/>
        </w:rPr>
        <w:t xml:space="preserve">Lane, C.R.; D’Amico, E.  Calculating the ecosystem service of water storage in isolated wetlands using LiDAR in North Central Florida, USA.  </w:t>
      </w:r>
      <w:r w:rsidRPr="00C10599">
        <w:rPr>
          <w:rFonts w:ascii="Times New Roman" w:hAnsi="Times New Roman" w:cs="Times New Roman"/>
          <w:i/>
          <w:sz w:val="24"/>
          <w:szCs w:val="24"/>
        </w:rPr>
        <w:t>Wetlands</w:t>
      </w:r>
      <w:r w:rsidRPr="00C10599">
        <w:rPr>
          <w:rFonts w:ascii="Times New Roman" w:hAnsi="Times New Roman" w:cs="Times New Roman"/>
          <w:sz w:val="24"/>
          <w:szCs w:val="24"/>
        </w:rPr>
        <w:t xml:space="preserve">, </w:t>
      </w:r>
      <w:r w:rsidRPr="00C10599">
        <w:rPr>
          <w:rFonts w:ascii="Times New Roman" w:hAnsi="Times New Roman" w:cs="Times New Roman"/>
          <w:b/>
          <w:sz w:val="24"/>
          <w:szCs w:val="24"/>
        </w:rPr>
        <w:t>2010</w:t>
      </w:r>
      <w:r w:rsidRPr="00C10599">
        <w:rPr>
          <w:rFonts w:ascii="Times New Roman" w:hAnsi="Times New Roman" w:cs="Times New Roman"/>
          <w:sz w:val="24"/>
          <w:szCs w:val="24"/>
        </w:rPr>
        <w:t xml:space="preserve">, </w:t>
      </w:r>
      <w:r w:rsidRPr="006A741A">
        <w:rPr>
          <w:rFonts w:ascii="Times New Roman" w:hAnsi="Times New Roman" w:cs="Times New Roman"/>
          <w:i/>
          <w:sz w:val="24"/>
          <w:szCs w:val="24"/>
        </w:rPr>
        <w:t>30</w:t>
      </w:r>
      <w:r w:rsidRPr="00C10599">
        <w:rPr>
          <w:rFonts w:ascii="Times New Roman" w:hAnsi="Times New Roman" w:cs="Times New Roman"/>
          <w:sz w:val="24"/>
          <w:szCs w:val="24"/>
        </w:rPr>
        <w:t>, 967-977.</w:t>
      </w:r>
    </w:p>
    <w:p w14:paraId="3FCA2683" w14:textId="77777777" w:rsidR="00472D35" w:rsidRPr="001C08A0"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rPr>
      </w:pPr>
      <w:r w:rsidRPr="00C10599">
        <w:rPr>
          <w:rFonts w:ascii="Times New Roman" w:hAnsi="Times New Roman" w:cs="Times New Roman"/>
          <w:sz w:val="24"/>
          <w:szCs w:val="24"/>
        </w:rPr>
        <w:t xml:space="preserve">Brisco, B.; </w:t>
      </w:r>
      <w:proofErr w:type="spellStart"/>
      <w:r w:rsidRPr="00C10599">
        <w:rPr>
          <w:rFonts w:ascii="Times New Roman" w:hAnsi="Times New Roman" w:cs="Times New Roman"/>
          <w:sz w:val="24"/>
          <w:szCs w:val="24"/>
        </w:rPr>
        <w:t>Kapfer</w:t>
      </w:r>
      <w:proofErr w:type="spellEnd"/>
      <w:r w:rsidRPr="00C10599">
        <w:rPr>
          <w:rFonts w:ascii="Times New Roman" w:hAnsi="Times New Roman" w:cs="Times New Roman"/>
          <w:sz w:val="24"/>
          <w:szCs w:val="24"/>
        </w:rPr>
        <w:t xml:space="preserve">, M.; Hirose, T.; </w:t>
      </w:r>
      <w:proofErr w:type="spellStart"/>
      <w:r w:rsidRPr="00C10599">
        <w:rPr>
          <w:rFonts w:ascii="Times New Roman" w:hAnsi="Times New Roman" w:cs="Times New Roman"/>
          <w:sz w:val="24"/>
          <w:szCs w:val="24"/>
        </w:rPr>
        <w:t>Tedford</w:t>
      </w:r>
      <w:proofErr w:type="spellEnd"/>
      <w:r w:rsidRPr="00C10599">
        <w:rPr>
          <w:rFonts w:ascii="Times New Roman" w:hAnsi="Times New Roman" w:cs="Times New Roman"/>
          <w:sz w:val="24"/>
          <w:szCs w:val="24"/>
        </w:rPr>
        <w:t xml:space="preserve">, B.; Liu, J.  Evaluation of C-bad polarization diversity and polarimetry for wetland mapping.  </w:t>
      </w:r>
      <w:r w:rsidRPr="0089701C">
        <w:rPr>
          <w:rFonts w:ascii="Times New Roman" w:eastAsia="Times New Roman" w:hAnsi="Times New Roman" w:cs="Times New Roman"/>
          <w:i/>
          <w:sz w:val="24"/>
          <w:szCs w:val="24"/>
        </w:rPr>
        <w:t>Can. J. Remote Sens</w:t>
      </w:r>
      <w:r w:rsidRPr="0089701C">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2011</w:t>
      </w:r>
      <w:r w:rsidRPr="0089701C">
        <w:rPr>
          <w:rFonts w:ascii="Times New Roman" w:eastAsia="Times New Roman" w:hAnsi="Times New Roman" w:cs="Times New Roman"/>
          <w:sz w:val="24"/>
          <w:szCs w:val="24"/>
        </w:rPr>
        <w:t>,</w:t>
      </w:r>
      <w:r w:rsidRPr="0089701C">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37</w:t>
      </w:r>
      <w:r w:rsidRPr="008970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82-92</w:t>
      </w:r>
      <w:r w:rsidRPr="0089701C">
        <w:rPr>
          <w:rFonts w:ascii="Times New Roman" w:eastAsia="Times New Roman" w:hAnsi="Times New Roman" w:cs="Times New Roman"/>
          <w:sz w:val="24"/>
          <w:szCs w:val="24"/>
        </w:rPr>
        <w:t>.</w:t>
      </w:r>
    </w:p>
    <w:p w14:paraId="49344E4D" w14:textId="043A954D" w:rsidR="00472D35"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rPr>
      </w:pPr>
      <w:r w:rsidRPr="008D2523">
        <w:rPr>
          <w:rFonts w:ascii="Times New Roman" w:eastAsia="Times New Roman" w:hAnsi="Times New Roman" w:cs="Times New Roman"/>
          <w:sz w:val="24"/>
          <w:szCs w:val="24"/>
        </w:rPr>
        <w:t xml:space="preserve">Brisco, B.; Li, K.; </w:t>
      </w:r>
      <w:proofErr w:type="spellStart"/>
      <w:r w:rsidRPr="008D2523">
        <w:rPr>
          <w:rFonts w:ascii="Times New Roman" w:eastAsia="Times New Roman" w:hAnsi="Times New Roman" w:cs="Times New Roman"/>
          <w:sz w:val="24"/>
          <w:szCs w:val="24"/>
        </w:rPr>
        <w:t>Tedford</w:t>
      </w:r>
      <w:proofErr w:type="spellEnd"/>
      <w:r w:rsidRPr="008D2523">
        <w:rPr>
          <w:rFonts w:ascii="Times New Roman" w:eastAsia="Times New Roman" w:hAnsi="Times New Roman" w:cs="Times New Roman"/>
          <w:sz w:val="24"/>
          <w:szCs w:val="24"/>
        </w:rPr>
        <w:t xml:space="preserve">, B.; Charbonneau, F.; Yun, S.; Murnaghan, K. Compact polarimetry assessment for rice and wetland mapping. </w:t>
      </w:r>
      <w:r w:rsidRPr="008D2523">
        <w:rPr>
          <w:rFonts w:ascii="Times New Roman" w:eastAsia="Times New Roman" w:hAnsi="Times New Roman" w:cs="Times New Roman"/>
          <w:i/>
          <w:sz w:val="24"/>
          <w:szCs w:val="24"/>
        </w:rPr>
        <w:t>Int. J. Remote Sens.</w:t>
      </w:r>
      <w:r w:rsidRPr="008D2523">
        <w:rPr>
          <w:rFonts w:ascii="Times New Roman" w:eastAsia="Times New Roman" w:hAnsi="Times New Roman" w:cs="Times New Roman"/>
          <w:sz w:val="24"/>
          <w:szCs w:val="24"/>
        </w:rPr>
        <w:t xml:space="preserve"> </w:t>
      </w:r>
      <w:r w:rsidRPr="008D2523">
        <w:rPr>
          <w:rFonts w:ascii="Times New Roman" w:eastAsia="Times New Roman" w:hAnsi="Times New Roman" w:cs="Times New Roman"/>
          <w:b/>
          <w:sz w:val="24"/>
          <w:szCs w:val="24"/>
        </w:rPr>
        <w:t>2013</w:t>
      </w:r>
      <w:r w:rsidRPr="008D2523">
        <w:rPr>
          <w:rFonts w:ascii="Times New Roman" w:eastAsia="Times New Roman" w:hAnsi="Times New Roman" w:cs="Times New Roman"/>
          <w:sz w:val="24"/>
          <w:szCs w:val="24"/>
        </w:rPr>
        <w:t xml:space="preserve">, </w:t>
      </w:r>
      <w:r w:rsidRPr="008D2523">
        <w:rPr>
          <w:rFonts w:ascii="Times New Roman" w:eastAsia="Times New Roman" w:hAnsi="Times New Roman" w:cs="Times New Roman"/>
          <w:i/>
          <w:sz w:val="24"/>
          <w:szCs w:val="24"/>
        </w:rPr>
        <w:t>34</w:t>
      </w:r>
      <w:r w:rsidR="006A741A">
        <w:rPr>
          <w:rFonts w:ascii="Times New Roman" w:eastAsia="Times New Roman" w:hAnsi="Times New Roman" w:cs="Times New Roman"/>
          <w:sz w:val="24"/>
          <w:szCs w:val="24"/>
        </w:rPr>
        <w:t>, 1949-</w:t>
      </w:r>
      <w:r w:rsidRPr="008D2523">
        <w:rPr>
          <w:rFonts w:ascii="Times New Roman" w:eastAsia="Times New Roman" w:hAnsi="Times New Roman" w:cs="Times New Roman"/>
          <w:sz w:val="24"/>
          <w:szCs w:val="24"/>
        </w:rPr>
        <w:t>1964.</w:t>
      </w:r>
    </w:p>
    <w:p w14:paraId="76ACAA39" w14:textId="77777777" w:rsidR="00472D35" w:rsidRPr="001C08A0"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rPr>
      </w:pPr>
      <w:r w:rsidRPr="008D2523">
        <w:rPr>
          <w:rFonts w:ascii="Times New Roman" w:hAnsi="Times New Roman" w:cs="Times New Roman"/>
          <w:noProof/>
          <w:sz w:val="24"/>
          <w:szCs w:val="24"/>
          <w:lang w:eastAsia="ko-KR"/>
        </w:rPr>
        <w:t xml:space="preserve">Wdowinski, S.; Kim, S.W.; Amelung, F.; Dixon, T.H.; Miralles-Wilhelm, F.; Sonenshein, R. Space-based detection of wetlands' surface water level changes from L band SAR interferometry. </w:t>
      </w:r>
      <w:r w:rsidRPr="008D2523">
        <w:rPr>
          <w:rFonts w:ascii="Times New Roman" w:hAnsi="Times New Roman" w:cs="Times New Roman"/>
          <w:i/>
          <w:noProof/>
          <w:sz w:val="24"/>
          <w:szCs w:val="24"/>
          <w:lang w:eastAsia="ko-KR"/>
        </w:rPr>
        <w:t>Remote Sens Enviro</w:t>
      </w:r>
      <w:r w:rsidRPr="008D2523">
        <w:rPr>
          <w:rFonts w:ascii="Times New Roman" w:hAnsi="Times New Roman" w:cs="Times New Roman"/>
          <w:noProof/>
          <w:sz w:val="24"/>
          <w:szCs w:val="24"/>
          <w:lang w:eastAsia="ko-KR"/>
        </w:rPr>
        <w:t xml:space="preserve">n. </w:t>
      </w:r>
      <w:r w:rsidRPr="008D2523">
        <w:rPr>
          <w:rFonts w:ascii="Times New Roman" w:hAnsi="Times New Roman" w:cs="Times New Roman"/>
          <w:b/>
          <w:noProof/>
          <w:sz w:val="24"/>
          <w:szCs w:val="24"/>
          <w:lang w:eastAsia="ko-KR"/>
        </w:rPr>
        <w:t>2008</w:t>
      </w:r>
      <w:r w:rsidRPr="008D2523">
        <w:rPr>
          <w:rFonts w:ascii="Times New Roman" w:hAnsi="Times New Roman" w:cs="Times New Roman"/>
          <w:noProof/>
          <w:sz w:val="24"/>
          <w:szCs w:val="24"/>
          <w:lang w:eastAsia="ko-KR"/>
        </w:rPr>
        <w:t xml:space="preserve">, </w:t>
      </w:r>
      <w:r w:rsidRPr="006A741A">
        <w:rPr>
          <w:rFonts w:ascii="Times New Roman" w:hAnsi="Times New Roman" w:cs="Times New Roman"/>
          <w:i/>
          <w:noProof/>
          <w:sz w:val="24"/>
          <w:szCs w:val="24"/>
          <w:lang w:eastAsia="ko-KR"/>
        </w:rPr>
        <w:t>112</w:t>
      </w:r>
      <w:r w:rsidRPr="008D2523">
        <w:rPr>
          <w:rFonts w:ascii="Times New Roman" w:hAnsi="Times New Roman" w:cs="Times New Roman"/>
          <w:noProof/>
          <w:sz w:val="24"/>
          <w:szCs w:val="24"/>
          <w:lang w:eastAsia="ko-KR"/>
        </w:rPr>
        <w:t>, 681-696.</w:t>
      </w:r>
    </w:p>
    <w:p w14:paraId="590B4D22"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Pr>
          <w:rFonts w:ascii="Times New Roman" w:hAnsi="Times New Roman" w:cs="Times New Roman"/>
          <w:sz w:val="24"/>
          <w:szCs w:val="24"/>
        </w:rPr>
        <w:t xml:space="preserve">Canadian Space Agency.  </w:t>
      </w:r>
      <w:r w:rsidRPr="00860CDE">
        <w:rPr>
          <w:rFonts w:ascii="Times New Roman" w:hAnsi="Times New Roman" w:cs="Times New Roman"/>
          <w:sz w:val="24"/>
          <w:szCs w:val="24"/>
        </w:rPr>
        <w:t xml:space="preserve">RADARSAT Constellation. </w:t>
      </w:r>
      <w:r w:rsidRPr="004D2CC1">
        <w:rPr>
          <w:rFonts w:ascii="Times New Roman" w:hAnsi="Times New Roman" w:cs="Times New Roman"/>
          <w:sz w:val="24"/>
          <w:szCs w:val="24"/>
        </w:rPr>
        <w:t>Available Online: http://www.asc-csa.gc.ca/eng/satellites/radarsat/ (accessed on August 2, 2014).</w:t>
      </w:r>
    </w:p>
    <w:p w14:paraId="219AF815"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rPr>
      </w:pPr>
      <w:r w:rsidRPr="00FB6069">
        <w:rPr>
          <w:rFonts w:ascii="Times New Roman" w:eastAsia="Times New Roman" w:hAnsi="Times New Roman" w:cs="Times New Roman"/>
          <w:sz w:val="24"/>
          <w:szCs w:val="24"/>
        </w:rPr>
        <w:t xml:space="preserve">Raney, R.K. Hybrid-Polarity SAR Architecture. </w:t>
      </w:r>
      <w:r w:rsidRPr="00FB6069">
        <w:rPr>
          <w:rFonts w:ascii="Times New Roman" w:hAnsi="Times New Roman" w:cs="Times New Roman"/>
          <w:i/>
          <w:sz w:val="24"/>
          <w:szCs w:val="24"/>
        </w:rPr>
        <w:t xml:space="preserve">IEEE Trans. </w:t>
      </w:r>
      <w:proofErr w:type="spellStart"/>
      <w:r w:rsidRPr="00FB6069">
        <w:rPr>
          <w:rFonts w:ascii="Times New Roman" w:hAnsi="Times New Roman" w:cs="Times New Roman"/>
          <w:i/>
          <w:sz w:val="24"/>
          <w:szCs w:val="24"/>
        </w:rPr>
        <w:t>Geosci</w:t>
      </w:r>
      <w:proofErr w:type="spellEnd"/>
      <w:r w:rsidRPr="00FB6069">
        <w:rPr>
          <w:rFonts w:ascii="Times New Roman" w:hAnsi="Times New Roman" w:cs="Times New Roman"/>
          <w:i/>
          <w:sz w:val="24"/>
          <w:szCs w:val="24"/>
        </w:rPr>
        <w:t>. Remote Sens</w:t>
      </w:r>
      <w:r w:rsidRPr="00FB6069">
        <w:rPr>
          <w:rFonts w:ascii="Times New Roman" w:hAnsi="Times New Roman" w:cs="Times New Roman"/>
          <w:sz w:val="24"/>
          <w:szCs w:val="24"/>
        </w:rPr>
        <w:t xml:space="preserve">. </w:t>
      </w:r>
      <w:r w:rsidRPr="00FB6069">
        <w:rPr>
          <w:rFonts w:ascii="Times New Roman" w:eastAsia="Times New Roman" w:hAnsi="Times New Roman" w:cs="Times New Roman"/>
          <w:b/>
          <w:sz w:val="24"/>
          <w:szCs w:val="24"/>
        </w:rPr>
        <w:t>2007</w:t>
      </w:r>
      <w:r w:rsidRPr="00FB6069">
        <w:rPr>
          <w:rFonts w:ascii="Times New Roman" w:eastAsia="Times New Roman" w:hAnsi="Times New Roman" w:cs="Times New Roman"/>
          <w:sz w:val="24"/>
          <w:szCs w:val="24"/>
        </w:rPr>
        <w:t xml:space="preserve">, </w:t>
      </w:r>
      <w:r w:rsidRPr="00A9353E">
        <w:rPr>
          <w:rFonts w:ascii="Times New Roman" w:eastAsia="Times New Roman" w:hAnsi="Times New Roman" w:cs="Times New Roman"/>
          <w:i/>
          <w:sz w:val="24"/>
          <w:szCs w:val="24"/>
        </w:rPr>
        <w:t>45</w:t>
      </w:r>
      <w:r w:rsidRPr="00FB6069">
        <w:rPr>
          <w:rFonts w:ascii="Times New Roman" w:eastAsia="Times New Roman" w:hAnsi="Times New Roman" w:cs="Times New Roman"/>
          <w:sz w:val="24"/>
          <w:szCs w:val="24"/>
        </w:rPr>
        <w:t>, 3397-3404.</w:t>
      </w:r>
    </w:p>
    <w:p w14:paraId="512BF23A"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FB6069">
        <w:rPr>
          <w:rFonts w:ascii="Times New Roman" w:hAnsi="Times New Roman" w:cs="Times New Roman"/>
          <w:sz w:val="24"/>
          <w:szCs w:val="24"/>
        </w:rPr>
        <w:t xml:space="preserve">Finlayson, C.M.; Davidson, N.C.; </w:t>
      </w:r>
      <w:proofErr w:type="spellStart"/>
      <w:r w:rsidRPr="00FB6069">
        <w:rPr>
          <w:rFonts w:ascii="Times New Roman" w:hAnsi="Times New Roman" w:cs="Times New Roman"/>
          <w:sz w:val="24"/>
          <w:szCs w:val="24"/>
        </w:rPr>
        <w:t>Spiers</w:t>
      </w:r>
      <w:proofErr w:type="spellEnd"/>
      <w:r w:rsidRPr="00FB6069">
        <w:rPr>
          <w:rFonts w:ascii="Times New Roman" w:hAnsi="Times New Roman" w:cs="Times New Roman"/>
          <w:sz w:val="24"/>
          <w:szCs w:val="24"/>
        </w:rPr>
        <w:t xml:space="preserve">, A.G.; Stevenson, N.J.  Global wetland inventory – current status and future priorities.  </w:t>
      </w:r>
      <w:r w:rsidRPr="00FB6069">
        <w:rPr>
          <w:rFonts w:ascii="Times New Roman" w:hAnsi="Times New Roman" w:cs="Times New Roman"/>
          <w:i/>
          <w:sz w:val="24"/>
          <w:szCs w:val="24"/>
        </w:rPr>
        <w:t>Mar. Freshwater Res.</w:t>
      </w:r>
      <w:r w:rsidRPr="00FB6069">
        <w:rPr>
          <w:rFonts w:ascii="Times New Roman" w:hAnsi="Times New Roman" w:cs="Times New Roman"/>
          <w:sz w:val="24"/>
          <w:szCs w:val="24"/>
        </w:rPr>
        <w:t xml:space="preserve"> </w:t>
      </w:r>
      <w:r w:rsidRPr="00FB6069">
        <w:rPr>
          <w:rFonts w:ascii="Times New Roman" w:hAnsi="Times New Roman" w:cs="Times New Roman"/>
          <w:b/>
          <w:sz w:val="24"/>
          <w:szCs w:val="24"/>
        </w:rPr>
        <w:t>1999</w:t>
      </w:r>
      <w:r w:rsidRPr="00FB6069">
        <w:rPr>
          <w:rFonts w:ascii="Times New Roman" w:hAnsi="Times New Roman" w:cs="Times New Roman"/>
          <w:sz w:val="24"/>
          <w:szCs w:val="24"/>
        </w:rPr>
        <w:t xml:space="preserve">, </w:t>
      </w:r>
      <w:r w:rsidRPr="00FB6069">
        <w:rPr>
          <w:rFonts w:ascii="Times New Roman" w:hAnsi="Times New Roman" w:cs="Times New Roman"/>
          <w:i/>
          <w:sz w:val="24"/>
          <w:szCs w:val="24"/>
        </w:rPr>
        <w:t>50</w:t>
      </w:r>
      <w:r w:rsidRPr="00FB6069">
        <w:rPr>
          <w:rFonts w:ascii="Times New Roman" w:hAnsi="Times New Roman" w:cs="Times New Roman"/>
          <w:sz w:val="24"/>
          <w:szCs w:val="24"/>
        </w:rPr>
        <w:t>, 717-727.</w:t>
      </w:r>
    </w:p>
    <w:p w14:paraId="1DF8888B" w14:textId="129B947C" w:rsidR="00472D35" w:rsidRPr="00FB6069"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sidRPr="00FB6069">
        <w:rPr>
          <w:rFonts w:ascii="Times New Roman" w:hAnsi="Times New Roman" w:cs="Times New Roman"/>
          <w:sz w:val="24"/>
          <w:szCs w:val="24"/>
        </w:rPr>
        <w:t xml:space="preserve">Rao, B.R.M.; </w:t>
      </w:r>
      <w:proofErr w:type="spellStart"/>
      <w:r w:rsidRPr="00FB6069">
        <w:rPr>
          <w:rFonts w:ascii="Times New Roman" w:hAnsi="Times New Roman" w:cs="Times New Roman"/>
          <w:sz w:val="24"/>
          <w:szCs w:val="24"/>
        </w:rPr>
        <w:t>Dwivedi</w:t>
      </w:r>
      <w:proofErr w:type="spellEnd"/>
      <w:r w:rsidRPr="00FB6069">
        <w:rPr>
          <w:rFonts w:ascii="Times New Roman" w:hAnsi="Times New Roman" w:cs="Times New Roman"/>
          <w:sz w:val="24"/>
          <w:szCs w:val="24"/>
        </w:rPr>
        <w:t xml:space="preserve">, R.S.; </w:t>
      </w:r>
      <w:proofErr w:type="spellStart"/>
      <w:r w:rsidRPr="00FB6069">
        <w:rPr>
          <w:rFonts w:ascii="Times New Roman" w:hAnsi="Times New Roman" w:cs="Times New Roman"/>
          <w:sz w:val="24"/>
          <w:szCs w:val="24"/>
        </w:rPr>
        <w:t>Kushwaha</w:t>
      </w:r>
      <w:proofErr w:type="spellEnd"/>
      <w:r w:rsidRPr="00FB6069">
        <w:rPr>
          <w:rFonts w:ascii="Times New Roman" w:hAnsi="Times New Roman" w:cs="Times New Roman"/>
          <w:sz w:val="24"/>
          <w:szCs w:val="24"/>
        </w:rPr>
        <w:t xml:space="preserve">, S.P.S.; Bhattacharya, S.N.; </w:t>
      </w:r>
      <w:proofErr w:type="spellStart"/>
      <w:r w:rsidRPr="00FB6069">
        <w:rPr>
          <w:rFonts w:ascii="Times New Roman" w:hAnsi="Times New Roman" w:cs="Times New Roman"/>
          <w:sz w:val="24"/>
          <w:szCs w:val="24"/>
        </w:rPr>
        <w:t>Anand</w:t>
      </w:r>
      <w:proofErr w:type="spellEnd"/>
      <w:r w:rsidRPr="00FB6069">
        <w:rPr>
          <w:rFonts w:ascii="Times New Roman" w:hAnsi="Times New Roman" w:cs="Times New Roman"/>
          <w:sz w:val="24"/>
          <w:szCs w:val="24"/>
        </w:rPr>
        <w:t xml:space="preserve">, J.B.; </w:t>
      </w:r>
      <w:proofErr w:type="spellStart"/>
      <w:r w:rsidRPr="00FB6069">
        <w:rPr>
          <w:rFonts w:ascii="Times New Roman" w:hAnsi="Times New Roman" w:cs="Times New Roman"/>
          <w:sz w:val="24"/>
          <w:szCs w:val="24"/>
        </w:rPr>
        <w:t>Dasgupta</w:t>
      </w:r>
      <w:proofErr w:type="spellEnd"/>
      <w:r w:rsidRPr="00FB6069">
        <w:rPr>
          <w:rFonts w:ascii="Times New Roman" w:hAnsi="Times New Roman" w:cs="Times New Roman"/>
          <w:sz w:val="24"/>
          <w:szCs w:val="24"/>
        </w:rPr>
        <w:t xml:space="preserve">, S.  Monitoring the spatial extent of coastal wetlands using ERS-1 SAR data.  </w:t>
      </w:r>
      <w:r w:rsidRPr="00FB6069">
        <w:rPr>
          <w:rFonts w:ascii="Times New Roman" w:hAnsi="Times New Roman" w:cs="Times New Roman"/>
          <w:i/>
          <w:sz w:val="24"/>
          <w:szCs w:val="24"/>
        </w:rPr>
        <w:t>Int. J. Remote Sens.</w:t>
      </w:r>
      <w:r w:rsidRPr="00FB6069">
        <w:rPr>
          <w:rFonts w:ascii="Times New Roman" w:hAnsi="Times New Roman" w:cs="Times New Roman"/>
          <w:sz w:val="24"/>
          <w:szCs w:val="24"/>
        </w:rPr>
        <w:t xml:space="preserve">, </w:t>
      </w:r>
      <w:r w:rsidRPr="00FB6069">
        <w:rPr>
          <w:rFonts w:ascii="Times New Roman" w:hAnsi="Times New Roman" w:cs="Times New Roman"/>
          <w:b/>
          <w:sz w:val="24"/>
          <w:szCs w:val="24"/>
        </w:rPr>
        <w:t>1999</w:t>
      </w:r>
      <w:r w:rsidRPr="00FB6069">
        <w:rPr>
          <w:rFonts w:ascii="Times New Roman" w:hAnsi="Times New Roman" w:cs="Times New Roman"/>
          <w:sz w:val="24"/>
          <w:szCs w:val="24"/>
        </w:rPr>
        <w:t xml:space="preserve">, </w:t>
      </w:r>
      <w:r w:rsidRPr="00A9353E">
        <w:rPr>
          <w:rFonts w:ascii="Times New Roman" w:hAnsi="Times New Roman" w:cs="Times New Roman"/>
          <w:i/>
          <w:sz w:val="24"/>
          <w:szCs w:val="24"/>
        </w:rPr>
        <w:t>20</w:t>
      </w:r>
      <w:r w:rsidRPr="00FB6069">
        <w:rPr>
          <w:rFonts w:ascii="Times New Roman" w:hAnsi="Times New Roman" w:cs="Times New Roman"/>
          <w:sz w:val="24"/>
          <w:szCs w:val="24"/>
        </w:rPr>
        <w:t xml:space="preserve">, 2509-2517.  </w:t>
      </w:r>
    </w:p>
    <w:p w14:paraId="629AFE6E" w14:textId="77777777" w:rsidR="00472D35" w:rsidRPr="00FB6069" w:rsidRDefault="00472D35" w:rsidP="00472D35">
      <w:pPr>
        <w:pStyle w:val="ListParagraph"/>
        <w:widowControl w:val="0"/>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FB6069">
        <w:rPr>
          <w:rFonts w:ascii="Times New Roman" w:hAnsi="Times New Roman" w:cs="Times New Roman"/>
          <w:sz w:val="24"/>
          <w:szCs w:val="24"/>
          <w:lang w:val="de-DE"/>
        </w:rPr>
        <w:t xml:space="preserve">Baghdadi, N.; Bernier, M.; Gauthier, R.; Neeson, I.  </w:t>
      </w:r>
      <w:r w:rsidRPr="00FB6069">
        <w:rPr>
          <w:rFonts w:ascii="Times New Roman" w:hAnsi="Times New Roman" w:cs="Times New Roman"/>
          <w:sz w:val="24"/>
          <w:szCs w:val="24"/>
        </w:rPr>
        <w:t xml:space="preserve">Evaluation of C-band SAR data for wetlands mapping.  </w:t>
      </w:r>
      <w:r w:rsidRPr="00FB6069">
        <w:rPr>
          <w:rFonts w:ascii="Times New Roman" w:hAnsi="Times New Roman" w:cs="Times New Roman"/>
          <w:i/>
          <w:sz w:val="24"/>
          <w:szCs w:val="24"/>
        </w:rPr>
        <w:t>Int. J. Remote Sens.</w:t>
      </w:r>
      <w:r w:rsidRPr="00FB6069">
        <w:rPr>
          <w:rFonts w:ascii="Times New Roman" w:hAnsi="Times New Roman" w:cs="Times New Roman"/>
          <w:sz w:val="24"/>
          <w:szCs w:val="24"/>
        </w:rPr>
        <w:t xml:space="preserve"> </w:t>
      </w:r>
      <w:r w:rsidRPr="00FB6069">
        <w:rPr>
          <w:rFonts w:ascii="Times New Roman" w:hAnsi="Times New Roman" w:cs="Times New Roman"/>
          <w:b/>
          <w:sz w:val="24"/>
          <w:szCs w:val="24"/>
        </w:rPr>
        <w:t>2001</w:t>
      </w:r>
      <w:r w:rsidRPr="00FB6069">
        <w:rPr>
          <w:rFonts w:ascii="Times New Roman" w:hAnsi="Times New Roman" w:cs="Times New Roman"/>
          <w:sz w:val="24"/>
          <w:szCs w:val="24"/>
        </w:rPr>
        <w:t xml:space="preserve">, </w:t>
      </w:r>
      <w:r w:rsidRPr="00FB6069">
        <w:rPr>
          <w:rFonts w:ascii="Times New Roman" w:hAnsi="Times New Roman" w:cs="Times New Roman"/>
          <w:i/>
          <w:sz w:val="24"/>
          <w:szCs w:val="24"/>
        </w:rPr>
        <w:t>22</w:t>
      </w:r>
      <w:r w:rsidRPr="00FB6069">
        <w:rPr>
          <w:rFonts w:ascii="Times New Roman" w:hAnsi="Times New Roman" w:cs="Times New Roman"/>
          <w:sz w:val="24"/>
          <w:szCs w:val="24"/>
        </w:rPr>
        <w:t>, 71-88.</w:t>
      </w:r>
    </w:p>
    <w:p w14:paraId="6F1FBC2B" w14:textId="77777777" w:rsidR="00472D35" w:rsidRPr="00FB6069"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proofErr w:type="spellStart"/>
      <w:r w:rsidRPr="00FB6069">
        <w:rPr>
          <w:rFonts w:ascii="Times New Roman" w:hAnsi="Times New Roman" w:cs="Times New Roman"/>
          <w:sz w:val="24"/>
          <w:szCs w:val="24"/>
        </w:rPr>
        <w:t>Kasischke</w:t>
      </w:r>
      <w:proofErr w:type="spellEnd"/>
      <w:r w:rsidRPr="00FB6069">
        <w:rPr>
          <w:rFonts w:ascii="Times New Roman" w:hAnsi="Times New Roman" w:cs="Times New Roman"/>
          <w:sz w:val="24"/>
          <w:szCs w:val="24"/>
        </w:rPr>
        <w:t xml:space="preserve">, E.S.; </w:t>
      </w:r>
      <w:proofErr w:type="spellStart"/>
      <w:r w:rsidRPr="00FB6069">
        <w:rPr>
          <w:rFonts w:ascii="Times New Roman" w:hAnsi="Times New Roman" w:cs="Times New Roman"/>
          <w:sz w:val="24"/>
          <w:szCs w:val="24"/>
        </w:rPr>
        <w:t>Bourgeau</w:t>
      </w:r>
      <w:proofErr w:type="spellEnd"/>
      <w:r w:rsidRPr="00FB6069">
        <w:rPr>
          <w:rFonts w:ascii="Times New Roman" w:hAnsi="Times New Roman" w:cs="Times New Roman"/>
          <w:sz w:val="24"/>
          <w:szCs w:val="24"/>
        </w:rPr>
        <w:t xml:space="preserve">-Chavez, L.L. Monitoring South Florida wetlands using ERS-1 SAR imagery. </w:t>
      </w:r>
      <w:proofErr w:type="spellStart"/>
      <w:r w:rsidRPr="00FB6069">
        <w:rPr>
          <w:rFonts w:ascii="Times New Roman" w:hAnsi="Times New Roman" w:cs="Times New Roman"/>
          <w:i/>
          <w:sz w:val="24"/>
          <w:szCs w:val="24"/>
        </w:rPr>
        <w:t>Photogramm</w:t>
      </w:r>
      <w:proofErr w:type="spellEnd"/>
      <w:r w:rsidRPr="00FB6069">
        <w:rPr>
          <w:rFonts w:ascii="Times New Roman" w:hAnsi="Times New Roman" w:cs="Times New Roman"/>
          <w:i/>
          <w:sz w:val="24"/>
          <w:szCs w:val="24"/>
        </w:rPr>
        <w:t>.  Eng. Rem. S.</w:t>
      </w:r>
      <w:r w:rsidRPr="00FB6069">
        <w:rPr>
          <w:rFonts w:ascii="Times New Roman" w:hAnsi="Times New Roman" w:cs="Times New Roman"/>
          <w:sz w:val="24"/>
          <w:szCs w:val="24"/>
        </w:rPr>
        <w:t xml:space="preserve"> </w:t>
      </w:r>
      <w:r w:rsidRPr="00FB6069">
        <w:rPr>
          <w:rFonts w:ascii="Times New Roman" w:hAnsi="Times New Roman" w:cs="Times New Roman"/>
          <w:b/>
          <w:sz w:val="24"/>
          <w:szCs w:val="24"/>
        </w:rPr>
        <w:t>1997</w:t>
      </w:r>
      <w:r w:rsidRPr="00FB6069">
        <w:rPr>
          <w:rFonts w:ascii="Times New Roman" w:hAnsi="Times New Roman" w:cs="Times New Roman"/>
          <w:sz w:val="24"/>
          <w:szCs w:val="24"/>
        </w:rPr>
        <w:t xml:space="preserve">, </w:t>
      </w:r>
      <w:r w:rsidRPr="00A9353E">
        <w:rPr>
          <w:rFonts w:ascii="Times New Roman" w:hAnsi="Times New Roman" w:cs="Times New Roman"/>
          <w:i/>
          <w:sz w:val="24"/>
          <w:szCs w:val="24"/>
        </w:rPr>
        <w:t>63</w:t>
      </w:r>
      <w:r w:rsidRPr="00FB6069">
        <w:rPr>
          <w:rFonts w:ascii="Times New Roman" w:hAnsi="Times New Roman" w:cs="Times New Roman"/>
          <w:sz w:val="24"/>
          <w:szCs w:val="24"/>
        </w:rPr>
        <w:t>, 281-291.</w:t>
      </w:r>
    </w:p>
    <w:p w14:paraId="2F82A147" w14:textId="77777777" w:rsidR="00472D35" w:rsidRPr="00FB6069"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sidRPr="00FB6069">
        <w:rPr>
          <w:rFonts w:ascii="Times New Roman" w:hAnsi="Times New Roman" w:cs="Times New Roman"/>
          <w:sz w:val="24"/>
          <w:szCs w:val="24"/>
        </w:rPr>
        <w:t>Park, S.E.; Kim, D.; Lee, H.S.; Moon, W.M.; Wagner, W. Tidal wetland monitoring using polarimetric synthetic aperture RADAR.  ISPRS TC VII Symposium – 100 Years ISPRS, Vienna, Austria, July 5-7, 2010.</w:t>
      </w:r>
    </w:p>
    <w:p w14:paraId="4171EABF"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C10ECB">
        <w:rPr>
          <w:rFonts w:ascii="Times New Roman" w:hAnsi="Times New Roman" w:cs="Times New Roman"/>
          <w:sz w:val="24"/>
          <w:szCs w:val="24"/>
        </w:rPr>
        <w:t>Reschke</w:t>
      </w:r>
      <w:proofErr w:type="spellEnd"/>
      <w:r w:rsidRPr="00C10ECB">
        <w:rPr>
          <w:rFonts w:ascii="Times New Roman" w:hAnsi="Times New Roman" w:cs="Times New Roman"/>
          <w:sz w:val="24"/>
          <w:szCs w:val="24"/>
        </w:rPr>
        <w:t xml:space="preserve">, J.; </w:t>
      </w:r>
      <w:proofErr w:type="spellStart"/>
      <w:r w:rsidRPr="00C10ECB">
        <w:rPr>
          <w:rFonts w:ascii="Times New Roman" w:hAnsi="Times New Roman" w:cs="Times New Roman"/>
          <w:sz w:val="24"/>
          <w:szCs w:val="24"/>
        </w:rPr>
        <w:t>Bartsch</w:t>
      </w:r>
      <w:proofErr w:type="spellEnd"/>
      <w:r w:rsidRPr="00C10ECB">
        <w:rPr>
          <w:rFonts w:ascii="Times New Roman" w:hAnsi="Times New Roman" w:cs="Times New Roman"/>
          <w:sz w:val="24"/>
          <w:szCs w:val="24"/>
        </w:rPr>
        <w:t xml:space="preserve">, A.; </w:t>
      </w:r>
      <w:proofErr w:type="spellStart"/>
      <w:r w:rsidRPr="00C10ECB">
        <w:rPr>
          <w:rFonts w:ascii="Times New Roman" w:hAnsi="Times New Roman" w:cs="Times New Roman"/>
          <w:sz w:val="24"/>
          <w:szCs w:val="24"/>
        </w:rPr>
        <w:t>Schlaffer</w:t>
      </w:r>
      <w:proofErr w:type="spellEnd"/>
      <w:r w:rsidRPr="00C10ECB">
        <w:rPr>
          <w:rFonts w:ascii="Times New Roman" w:hAnsi="Times New Roman" w:cs="Times New Roman"/>
          <w:sz w:val="24"/>
          <w:szCs w:val="24"/>
        </w:rPr>
        <w:t xml:space="preserve">, S.; </w:t>
      </w:r>
      <w:proofErr w:type="spellStart"/>
      <w:r w:rsidRPr="00C10ECB">
        <w:rPr>
          <w:rFonts w:ascii="Times New Roman" w:hAnsi="Times New Roman" w:cs="Times New Roman"/>
          <w:sz w:val="24"/>
          <w:szCs w:val="24"/>
        </w:rPr>
        <w:t>Schepaschenko</w:t>
      </w:r>
      <w:proofErr w:type="spellEnd"/>
      <w:r w:rsidRPr="00C10ECB">
        <w:rPr>
          <w:rFonts w:ascii="Times New Roman" w:hAnsi="Times New Roman" w:cs="Times New Roman"/>
          <w:sz w:val="24"/>
          <w:szCs w:val="24"/>
        </w:rPr>
        <w:t xml:space="preserve">, D.  Capability of C-Band SAR for Operational Wetland Monitoring at High Latitudes.  </w:t>
      </w:r>
      <w:r w:rsidRPr="00C10ECB">
        <w:rPr>
          <w:rFonts w:ascii="Times New Roman" w:hAnsi="Times New Roman" w:cs="Times New Roman"/>
          <w:i/>
          <w:sz w:val="24"/>
          <w:szCs w:val="24"/>
        </w:rPr>
        <w:t>Remote Sens.</w:t>
      </w:r>
      <w:r w:rsidRPr="00C10ECB">
        <w:rPr>
          <w:rFonts w:ascii="Times New Roman" w:hAnsi="Times New Roman" w:cs="Times New Roman"/>
          <w:sz w:val="24"/>
          <w:szCs w:val="24"/>
        </w:rPr>
        <w:t xml:space="preserve"> </w:t>
      </w:r>
      <w:r w:rsidRPr="00C10ECB">
        <w:rPr>
          <w:rFonts w:ascii="Times New Roman" w:hAnsi="Times New Roman" w:cs="Times New Roman"/>
          <w:b/>
          <w:sz w:val="24"/>
          <w:szCs w:val="24"/>
        </w:rPr>
        <w:t>2012</w:t>
      </w:r>
      <w:r w:rsidRPr="00C10ECB">
        <w:rPr>
          <w:rFonts w:ascii="Times New Roman" w:hAnsi="Times New Roman" w:cs="Times New Roman"/>
          <w:sz w:val="24"/>
          <w:szCs w:val="24"/>
        </w:rPr>
        <w:t>,</w:t>
      </w:r>
      <w:r w:rsidRPr="00C10ECB">
        <w:rPr>
          <w:rFonts w:ascii="Times New Roman" w:hAnsi="Times New Roman" w:cs="Times New Roman"/>
          <w:b/>
          <w:sz w:val="24"/>
          <w:szCs w:val="24"/>
        </w:rPr>
        <w:t xml:space="preserve"> </w:t>
      </w:r>
      <w:r w:rsidRPr="00A9353E">
        <w:rPr>
          <w:rFonts w:ascii="Times New Roman" w:hAnsi="Times New Roman" w:cs="Times New Roman"/>
          <w:i/>
          <w:sz w:val="24"/>
          <w:szCs w:val="24"/>
        </w:rPr>
        <w:t>4</w:t>
      </w:r>
      <w:r w:rsidRPr="00C10ECB">
        <w:rPr>
          <w:rFonts w:ascii="Times New Roman" w:hAnsi="Times New Roman" w:cs="Times New Roman"/>
          <w:sz w:val="24"/>
          <w:szCs w:val="24"/>
        </w:rPr>
        <w:t>, 2923-2943.</w:t>
      </w:r>
    </w:p>
    <w:p w14:paraId="4A4785F1"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lang w:eastAsia="en-CA"/>
        </w:rPr>
      </w:pPr>
      <w:proofErr w:type="spellStart"/>
      <w:r w:rsidRPr="00C10ECB">
        <w:rPr>
          <w:rFonts w:ascii="Times New Roman" w:eastAsia="Times New Roman" w:hAnsi="Times New Roman" w:cs="Times New Roman"/>
          <w:sz w:val="24"/>
          <w:szCs w:val="24"/>
          <w:lang w:eastAsia="en-CA"/>
        </w:rPr>
        <w:t>Boerner</w:t>
      </w:r>
      <w:proofErr w:type="spellEnd"/>
      <w:r w:rsidRPr="00C10ECB">
        <w:rPr>
          <w:rFonts w:ascii="Times New Roman" w:eastAsia="Times New Roman" w:hAnsi="Times New Roman" w:cs="Times New Roman"/>
          <w:sz w:val="24"/>
          <w:szCs w:val="24"/>
          <w:lang w:eastAsia="en-CA"/>
        </w:rPr>
        <w:t xml:space="preserve">, W.M.; Mott, H.; Luneburg, E.; Livingstone, C.; Brisco, B.; Brown, R.J.;  Paterson, J.S. Polarimetry in Radar Remote Sensing: Basic and Applied Concepts, in Principles and Applications of Imaging Radar. </w:t>
      </w:r>
      <w:r w:rsidRPr="00C10ECB">
        <w:rPr>
          <w:rFonts w:ascii="Times New Roman" w:hAnsi="Times New Roman" w:cs="Times New Roman"/>
          <w:i/>
          <w:sz w:val="24"/>
          <w:szCs w:val="24"/>
        </w:rPr>
        <w:t>IEEE International</w:t>
      </w:r>
      <w:r w:rsidRPr="00C10ECB">
        <w:rPr>
          <w:rFonts w:ascii="Times New Roman" w:hAnsi="Times New Roman" w:cs="Times New Roman"/>
          <w:sz w:val="24"/>
          <w:szCs w:val="24"/>
        </w:rPr>
        <w:t xml:space="preserve"> </w:t>
      </w:r>
      <w:r w:rsidRPr="00C10ECB">
        <w:rPr>
          <w:rFonts w:ascii="Times New Roman" w:hAnsi="Times New Roman" w:cs="Times New Roman"/>
          <w:b/>
          <w:sz w:val="24"/>
          <w:szCs w:val="24"/>
        </w:rPr>
        <w:t>1997</w:t>
      </w:r>
      <w:r w:rsidRPr="00C10ECB">
        <w:rPr>
          <w:rFonts w:ascii="Times New Roman" w:hAnsi="Times New Roman" w:cs="Times New Roman"/>
          <w:sz w:val="24"/>
          <w:szCs w:val="24"/>
        </w:rPr>
        <w:t xml:space="preserve">, </w:t>
      </w:r>
      <w:r w:rsidRPr="00A9353E">
        <w:rPr>
          <w:rFonts w:ascii="Times New Roman" w:hAnsi="Times New Roman" w:cs="Times New Roman"/>
          <w:i/>
          <w:sz w:val="24"/>
          <w:szCs w:val="24"/>
        </w:rPr>
        <w:t>3</w:t>
      </w:r>
      <w:r w:rsidRPr="00C10ECB">
        <w:rPr>
          <w:rFonts w:ascii="Times New Roman" w:hAnsi="Times New Roman" w:cs="Times New Roman"/>
          <w:sz w:val="24"/>
          <w:szCs w:val="24"/>
        </w:rPr>
        <w:t>, 1401-1403.</w:t>
      </w:r>
      <w:r w:rsidRPr="00C10ECB">
        <w:rPr>
          <w:rFonts w:ascii="Times New Roman" w:eastAsia="Times New Roman" w:hAnsi="Times New Roman" w:cs="Times New Roman"/>
          <w:sz w:val="24"/>
          <w:szCs w:val="24"/>
          <w:lang w:eastAsia="en-CA"/>
        </w:rPr>
        <w:t xml:space="preserve"> </w:t>
      </w:r>
    </w:p>
    <w:p w14:paraId="34EA3F40"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proofErr w:type="spellStart"/>
      <w:r w:rsidRPr="00C10ECB">
        <w:rPr>
          <w:rFonts w:ascii="Times New Roman" w:hAnsi="Times New Roman" w:cs="Times New Roman"/>
          <w:sz w:val="24"/>
          <w:szCs w:val="24"/>
        </w:rPr>
        <w:t>Horritt</w:t>
      </w:r>
      <w:proofErr w:type="spellEnd"/>
      <w:r w:rsidRPr="00C10ECB">
        <w:rPr>
          <w:rFonts w:ascii="Times New Roman" w:hAnsi="Times New Roman" w:cs="Times New Roman"/>
          <w:sz w:val="24"/>
          <w:szCs w:val="24"/>
        </w:rPr>
        <w:t xml:space="preserve">, M. S.; Mason, D.C.; Luckman, A, J. Flood Boundary Delineation from Synthetic Aperture Radar Imagery Using a Statistical Active Contour Model. </w:t>
      </w:r>
      <w:r w:rsidRPr="00C10ECB">
        <w:rPr>
          <w:rFonts w:ascii="Times New Roman" w:hAnsi="Times New Roman" w:cs="Times New Roman"/>
          <w:i/>
          <w:iCs/>
          <w:sz w:val="24"/>
          <w:szCs w:val="24"/>
        </w:rPr>
        <w:t>Int. J. Remote Sens.</w:t>
      </w:r>
      <w:r w:rsidRPr="00C10ECB">
        <w:rPr>
          <w:rFonts w:ascii="Times New Roman" w:hAnsi="Times New Roman" w:cs="Times New Roman"/>
          <w:iCs/>
          <w:sz w:val="24"/>
          <w:szCs w:val="24"/>
        </w:rPr>
        <w:t xml:space="preserve"> </w:t>
      </w:r>
      <w:r w:rsidRPr="00C10ECB">
        <w:rPr>
          <w:rFonts w:ascii="Times New Roman" w:hAnsi="Times New Roman" w:cs="Times New Roman"/>
          <w:b/>
          <w:iCs/>
          <w:sz w:val="24"/>
          <w:szCs w:val="24"/>
        </w:rPr>
        <w:t>2001</w:t>
      </w:r>
      <w:r w:rsidRPr="00C10ECB">
        <w:rPr>
          <w:rFonts w:ascii="Times New Roman" w:hAnsi="Times New Roman" w:cs="Times New Roman"/>
          <w:iCs/>
          <w:sz w:val="24"/>
          <w:szCs w:val="24"/>
        </w:rPr>
        <w:t>,</w:t>
      </w:r>
      <w:r w:rsidRPr="00C10ECB">
        <w:rPr>
          <w:rFonts w:ascii="Times New Roman" w:hAnsi="Times New Roman" w:cs="Times New Roman"/>
          <w:sz w:val="24"/>
          <w:szCs w:val="24"/>
        </w:rPr>
        <w:t xml:space="preserve"> </w:t>
      </w:r>
      <w:r w:rsidRPr="00A9353E">
        <w:rPr>
          <w:rFonts w:ascii="Times New Roman" w:hAnsi="Times New Roman" w:cs="Times New Roman"/>
          <w:i/>
          <w:sz w:val="24"/>
          <w:szCs w:val="24"/>
        </w:rPr>
        <w:t>22</w:t>
      </w:r>
      <w:r w:rsidRPr="00C10ECB">
        <w:rPr>
          <w:rFonts w:ascii="Times New Roman" w:hAnsi="Times New Roman" w:cs="Times New Roman"/>
          <w:sz w:val="24"/>
          <w:szCs w:val="24"/>
        </w:rPr>
        <w:t>, 2489–507.</w:t>
      </w:r>
    </w:p>
    <w:p w14:paraId="198945C8" w14:textId="77777777" w:rsidR="00472D35" w:rsidRPr="00C10ECB"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C10ECB">
        <w:rPr>
          <w:rFonts w:ascii="Times New Roman" w:hAnsi="Times New Roman" w:cs="Times New Roman"/>
          <w:sz w:val="24"/>
          <w:szCs w:val="24"/>
        </w:rPr>
        <w:t>Karvoven</w:t>
      </w:r>
      <w:proofErr w:type="spellEnd"/>
      <w:r w:rsidRPr="00C10ECB">
        <w:rPr>
          <w:rFonts w:ascii="Times New Roman" w:hAnsi="Times New Roman" w:cs="Times New Roman"/>
          <w:sz w:val="24"/>
          <w:szCs w:val="24"/>
        </w:rPr>
        <w:t xml:space="preserve">, J.; </w:t>
      </w:r>
      <w:proofErr w:type="spellStart"/>
      <w:r w:rsidRPr="00C10ECB">
        <w:rPr>
          <w:rFonts w:ascii="Times New Roman" w:hAnsi="Times New Roman" w:cs="Times New Roman"/>
          <w:sz w:val="24"/>
          <w:szCs w:val="24"/>
        </w:rPr>
        <w:t>Simila</w:t>
      </w:r>
      <w:proofErr w:type="spellEnd"/>
      <w:r w:rsidRPr="00C10ECB">
        <w:rPr>
          <w:rFonts w:ascii="Times New Roman" w:hAnsi="Times New Roman" w:cs="Times New Roman"/>
          <w:sz w:val="24"/>
          <w:szCs w:val="24"/>
        </w:rPr>
        <w:t xml:space="preserve">, M.; </w:t>
      </w:r>
      <w:proofErr w:type="spellStart"/>
      <w:r w:rsidRPr="00C10ECB">
        <w:rPr>
          <w:rFonts w:ascii="Times New Roman" w:hAnsi="Times New Roman" w:cs="Times New Roman"/>
          <w:sz w:val="24"/>
          <w:szCs w:val="24"/>
        </w:rPr>
        <w:t>Makynen</w:t>
      </w:r>
      <w:proofErr w:type="spellEnd"/>
      <w:r w:rsidRPr="00C10ECB">
        <w:rPr>
          <w:rFonts w:ascii="Times New Roman" w:hAnsi="Times New Roman" w:cs="Times New Roman"/>
          <w:sz w:val="24"/>
          <w:szCs w:val="24"/>
        </w:rPr>
        <w:t xml:space="preserve">, M. Open water detection from Baltic Sea ice RADARSAT-1 SAR imagery. </w:t>
      </w:r>
      <w:r w:rsidRPr="00C10ECB">
        <w:rPr>
          <w:rFonts w:ascii="Times New Roman" w:eastAsia="Times New Roman" w:hAnsi="Times New Roman" w:cs="Times New Roman"/>
          <w:sz w:val="24"/>
          <w:szCs w:val="24"/>
          <w:shd w:val="clear" w:color="auto" w:fill="FFFFFF"/>
          <w:lang w:eastAsia="en-CA"/>
        </w:rPr>
        <w:t> </w:t>
      </w:r>
      <w:r w:rsidRPr="00C10ECB">
        <w:rPr>
          <w:rFonts w:ascii="Times New Roman" w:hAnsi="Times New Roman" w:cs="Times New Roman"/>
          <w:i/>
          <w:iCs/>
          <w:sz w:val="24"/>
          <w:szCs w:val="24"/>
          <w:shd w:val="clear" w:color="auto" w:fill="FFFFFF"/>
        </w:rPr>
        <w:t xml:space="preserve">IEEE Trans. </w:t>
      </w:r>
      <w:proofErr w:type="spellStart"/>
      <w:r w:rsidRPr="00C10ECB">
        <w:rPr>
          <w:rFonts w:ascii="Times New Roman" w:hAnsi="Times New Roman" w:cs="Times New Roman"/>
          <w:i/>
          <w:iCs/>
          <w:sz w:val="24"/>
          <w:szCs w:val="24"/>
          <w:shd w:val="clear" w:color="auto" w:fill="FFFFFF"/>
        </w:rPr>
        <w:t>Geosci</w:t>
      </w:r>
      <w:proofErr w:type="spellEnd"/>
      <w:r w:rsidRPr="00C10ECB">
        <w:rPr>
          <w:rFonts w:ascii="Times New Roman" w:hAnsi="Times New Roman" w:cs="Times New Roman"/>
          <w:i/>
          <w:iCs/>
          <w:sz w:val="24"/>
          <w:szCs w:val="24"/>
          <w:shd w:val="clear" w:color="auto" w:fill="FFFFFF"/>
        </w:rPr>
        <w:t>. Remote Sens.</w:t>
      </w:r>
      <w:r w:rsidRPr="00C10ECB">
        <w:rPr>
          <w:rFonts w:ascii="Times New Roman" w:eastAsia="Times New Roman" w:hAnsi="Times New Roman" w:cs="Times New Roman"/>
          <w:sz w:val="24"/>
          <w:szCs w:val="24"/>
          <w:shd w:val="clear" w:color="auto" w:fill="FFFFFF"/>
          <w:lang w:eastAsia="en-CA"/>
        </w:rPr>
        <w:t xml:space="preserve"> </w:t>
      </w:r>
      <w:r w:rsidRPr="00C10ECB">
        <w:rPr>
          <w:rFonts w:ascii="Times New Roman" w:eastAsia="Times New Roman" w:hAnsi="Times New Roman" w:cs="Times New Roman"/>
          <w:b/>
          <w:sz w:val="24"/>
          <w:szCs w:val="24"/>
          <w:shd w:val="clear" w:color="auto" w:fill="FFFFFF"/>
          <w:lang w:eastAsia="en-CA"/>
        </w:rPr>
        <w:t>2005</w:t>
      </w:r>
      <w:r w:rsidRPr="00C10ECB">
        <w:rPr>
          <w:rFonts w:ascii="Times New Roman" w:eastAsia="Times New Roman" w:hAnsi="Times New Roman" w:cs="Times New Roman"/>
          <w:sz w:val="24"/>
          <w:szCs w:val="24"/>
          <w:shd w:val="clear" w:color="auto" w:fill="FFFFFF"/>
          <w:lang w:eastAsia="en-CA"/>
        </w:rPr>
        <w:t>,</w:t>
      </w:r>
      <w:r w:rsidRPr="00C10ECB">
        <w:rPr>
          <w:rFonts w:ascii="Times New Roman" w:eastAsia="Times New Roman" w:hAnsi="Times New Roman" w:cs="Times New Roman"/>
          <w:b/>
          <w:sz w:val="24"/>
          <w:szCs w:val="24"/>
          <w:shd w:val="clear" w:color="auto" w:fill="FFFFFF"/>
          <w:lang w:eastAsia="en-CA"/>
        </w:rPr>
        <w:t xml:space="preserve"> </w:t>
      </w:r>
      <w:r w:rsidRPr="00A9353E">
        <w:rPr>
          <w:rFonts w:ascii="Times New Roman" w:eastAsia="Times New Roman" w:hAnsi="Times New Roman" w:cs="Times New Roman"/>
          <w:i/>
          <w:sz w:val="24"/>
          <w:szCs w:val="24"/>
          <w:shd w:val="clear" w:color="auto" w:fill="FFFFFF"/>
          <w:lang w:eastAsia="en-CA"/>
        </w:rPr>
        <w:t>2</w:t>
      </w:r>
      <w:r w:rsidRPr="00C10ECB">
        <w:rPr>
          <w:rFonts w:ascii="Times New Roman" w:eastAsia="Times New Roman" w:hAnsi="Times New Roman" w:cs="Times New Roman"/>
          <w:sz w:val="24"/>
          <w:szCs w:val="24"/>
          <w:shd w:val="clear" w:color="auto" w:fill="FFFFFF"/>
          <w:lang w:eastAsia="en-CA"/>
        </w:rPr>
        <w:t>, 275-279.</w:t>
      </w:r>
    </w:p>
    <w:p w14:paraId="4246C0BB" w14:textId="77777777" w:rsidR="00472D35" w:rsidRPr="00C10ECB"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C10ECB">
        <w:rPr>
          <w:rFonts w:ascii="Times New Roman" w:hAnsi="Times New Roman" w:cs="Times New Roman"/>
          <w:sz w:val="24"/>
          <w:szCs w:val="24"/>
        </w:rPr>
        <w:lastRenderedPageBreak/>
        <w:t>Kuang</w:t>
      </w:r>
      <w:proofErr w:type="spellEnd"/>
      <w:r w:rsidRPr="00C10ECB">
        <w:rPr>
          <w:rFonts w:ascii="Times New Roman" w:hAnsi="Times New Roman" w:cs="Times New Roman"/>
          <w:sz w:val="24"/>
          <w:szCs w:val="24"/>
        </w:rPr>
        <w:t xml:space="preserve">, G.; Li, J.; </w:t>
      </w:r>
      <w:proofErr w:type="spellStart"/>
      <w:r w:rsidRPr="00C10ECB">
        <w:rPr>
          <w:rFonts w:ascii="Times New Roman" w:hAnsi="Times New Roman" w:cs="Times New Roman"/>
          <w:sz w:val="24"/>
          <w:szCs w:val="24"/>
        </w:rPr>
        <w:t>Zhiguo</w:t>
      </w:r>
      <w:proofErr w:type="spellEnd"/>
      <w:r w:rsidRPr="00C10ECB">
        <w:rPr>
          <w:rFonts w:ascii="Times New Roman" w:hAnsi="Times New Roman" w:cs="Times New Roman"/>
          <w:sz w:val="24"/>
          <w:szCs w:val="24"/>
        </w:rPr>
        <w:t xml:space="preserve">, H. Detecting Water Bodies on RADARSAT Imagery.  </w:t>
      </w:r>
      <w:proofErr w:type="spellStart"/>
      <w:r w:rsidRPr="00C10ECB">
        <w:rPr>
          <w:rFonts w:ascii="Times New Roman" w:hAnsi="Times New Roman" w:cs="Times New Roman"/>
          <w:i/>
          <w:sz w:val="24"/>
          <w:szCs w:val="24"/>
        </w:rPr>
        <w:t>Geomatica</w:t>
      </w:r>
      <w:proofErr w:type="spellEnd"/>
      <w:r w:rsidRPr="00C10ECB">
        <w:rPr>
          <w:rFonts w:ascii="Times New Roman" w:hAnsi="Times New Roman" w:cs="Times New Roman"/>
          <w:sz w:val="24"/>
          <w:szCs w:val="24"/>
        </w:rPr>
        <w:t xml:space="preserve"> </w:t>
      </w:r>
      <w:r w:rsidRPr="00C10ECB">
        <w:rPr>
          <w:rFonts w:ascii="Times New Roman" w:hAnsi="Times New Roman" w:cs="Times New Roman"/>
          <w:b/>
          <w:sz w:val="24"/>
          <w:szCs w:val="24"/>
        </w:rPr>
        <w:t>2011</w:t>
      </w:r>
      <w:r w:rsidRPr="00C10ECB">
        <w:rPr>
          <w:rFonts w:ascii="Times New Roman" w:hAnsi="Times New Roman" w:cs="Times New Roman"/>
          <w:sz w:val="24"/>
          <w:szCs w:val="24"/>
        </w:rPr>
        <w:t xml:space="preserve">, </w:t>
      </w:r>
      <w:r w:rsidRPr="001901A0">
        <w:rPr>
          <w:rFonts w:ascii="Times New Roman" w:hAnsi="Times New Roman" w:cs="Times New Roman"/>
          <w:i/>
          <w:sz w:val="24"/>
          <w:szCs w:val="24"/>
        </w:rPr>
        <w:t>65</w:t>
      </w:r>
      <w:r w:rsidRPr="00C10ECB">
        <w:rPr>
          <w:rFonts w:ascii="Times New Roman" w:hAnsi="Times New Roman" w:cs="Times New Roman"/>
          <w:sz w:val="24"/>
          <w:szCs w:val="24"/>
        </w:rPr>
        <w:t xml:space="preserve">, 15-25.  </w:t>
      </w:r>
    </w:p>
    <w:p w14:paraId="2F5C8CD1" w14:textId="77777777" w:rsidR="00472D35" w:rsidRPr="0027088F"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27088F">
        <w:rPr>
          <w:rFonts w:ascii="Times New Roman" w:hAnsi="Times New Roman" w:cs="Times New Roman"/>
          <w:sz w:val="24"/>
          <w:szCs w:val="24"/>
          <w:lang w:val="fr-CA"/>
        </w:rPr>
        <w:t>Pulvirenti</w:t>
      </w:r>
      <w:proofErr w:type="spellEnd"/>
      <w:r w:rsidRPr="0027088F">
        <w:rPr>
          <w:rFonts w:ascii="Times New Roman" w:hAnsi="Times New Roman" w:cs="Times New Roman"/>
          <w:sz w:val="24"/>
          <w:szCs w:val="24"/>
          <w:lang w:val="fr-CA"/>
        </w:rPr>
        <w:t xml:space="preserve">, L.; </w:t>
      </w:r>
      <w:proofErr w:type="spellStart"/>
      <w:r w:rsidRPr="0027088F">
        <w:rPr>
          <w:rFonts w:ascii="Times New Roman" w:hAnsi="Times New Roman" w:cs="Times New Roman"/>
          <w:sz w:val="24"/>
          <w:szCs w:val="24"/>
          <w:lang w:val="fr-CA"/>
        </w:rPr>
        <w:t>Chini</w:t>
      </w:r>
      <w:proofErr w:type="spellEnd"/>
      <w:r w:rsidRPr="0027088F">
        <w:rPr>
          <w:rFonts w:ascii="Times New Roman" w:hAnsi="Times New Roman" w:cs="Times New Roman"/>
          <w:sz w:val="24"/>
          <w:szCs w:val="24"/>
          <w:lang w:val="fr-CA"/>
        </w:rPr>
        <w:t xml:space="preserve">, M.; </w:t>
      </w:r>
      <w:proofErr w:type="spellStart"/>
      <w:r w:rsidRPr="0027088F">
        <w:rPr>
          <w:rFonts w:ascii="Times New Roman" w:hAnsi="Times New Roman" w:cs="Times New Roman"/>
          <w:sz w:val="24"/>
          <w:szCs w:val="24"/>
          <w:lang w:val="fr-CA"/>
        </w:rPr>
        <w:t>Pierdicca</w:t>
      </w:r>
      <w:proofErr w:type="spellEnd"/>
      <w:r w:rsidRPr="0027088F">
        <w:rPr>
          <w:rFonts w:ascii="Times New Roman" w:hAnsi="Times New Roman" w:cs="Times New Roman"/>
          <w:sz w:val="24"/>
          <w:szCs w:val="24"/>
          <w:lang w:val="fr-CA"/>
        </w:rPr>
        <w:t xml:space="preserve">, N.; </w:t>
      </w:r>
      <w:proofErr w:type="spellStart"/>
      <w:r w:rsidRPr="0027088F">
        <w:rPr>
          <w:rFonts w:ascii="Times New Roman" w:hAnsi="Times New Roman" w:cs="Times New Roman"/>
          <w:sz w:val="24"/>
          <w:szCs w:val="24"/>
          <w:lang w:val="fr-CA"/>
        </w:rPr>
        <w:t>Guerriero</w:t>
      </w:r>
      <w:proofErr w:type="spellEnd"/>
      <w:r w:rsidRPr="0027088F">
        <w:rPr>
          <w:rFonts w:ascii="Times New Roman" w:hAnsi="Times New Roman" w:cs="Times New Roman"/>
          <w:sz w:val="24"/>
          <w:szCs w:val="24"/>
          <w:lang w:val="fr-CA"/>
        </w:rPr>
        <w:t xml:space="preserve">, L.; </w:t>
      </w:r>
      <w:proofErr w:type="spellStart"/>
      <w:r w:rsidRPr="0027088F">
        <w:rPr>
          <w:rFonts w:ascii="Times New Roman" w:hAnsi="Times New Roman" w:cs="Times New Roman"/>
          <w:sz w:val="24"/>
          <w:szCs w:val="24"/>
          <w:lang w:val="fr-CA"/>
        </w:rPr>
        <w:t>Ferrazzoli</w:t>
      </w:r>
      <w:proofErr w:type="spellEnd"/>
      <w:r w:rsidRPr="0027088F">
        <w:rPr>
          <w:rFonts w:ascii="Times New Roman" w:hAnsi="Times New Roman" w:cs="Times New Roman"/>
          <w:sz w:val="24"/>
          <w:szCs w:val="24"/>
          <w:lang w:val="fr-CA"/>
        </w:rPr>
        <w:t xml:space="preserve">, P.  </w:t>
      </w:r>
      <w:r w:rsidRPr="0027088F">
        <w:rPr>
          <w:rFonts w:ascii="Times New Roman" w:hAnsi="Times New Roman" w:cs="Times New Roman"/>
          <w:sz w:val="24"/>
          <w:szCs w:val="24"/>
        </w:rPr>
        <w:t>Flood monitoring using multi-temporal COSMO-</w:t>
      </w:r>
      <w:proofErr w:type="spellStart"/>
      <w:r w:rsidRPr="0027088F">
        <w:rPr>
          <w:rFonts w:ascii="Times New Roman" w:hAnsi="Times New Roman" w:cs="Times New Roman"/>
          <w:sz w:val="24"/>
          <w:szCs w:val="24"/>
        </w:rPr>
        <w:t>SkyMed</w:t>
      </w:r>
      <w:proofErr w:type="spellEnd"/>
      <w:r w:rsidRPr="0027088F">
        <w:rPr>
          <w:rFonts w:ascii="Times New Roman" w:hAnsi="Times New Roman" w:cs="Times New Roman"/>
          <w:sz w:val="24"/>
          <w:szCs w:val="24"/>
        </w:rPr>
        <w:t xml:space="preserve"> </w:t>
      </w:r>
      <w:proofErr w:type="gramStart"/>
      <w:r w:rsidRPr="0027088F">
        <w:rPr>
          <w:rFonts w:ascii="Times New Roman" w:hAnsi="Times New Roman" w:cs="Times New Roman"/>
          <w:sz w:val="24"/>
          <w:szCs w:val="24"/>
        </w:rPr>
        <w:t>data :</w:t>
      </w:r>
      <w:proofErr w:type="gramEnd"/>
      <w:r w:rsidRPr="0027088F">
        <w:rPr>
          <w:rFonts w:ascii="Times New Roman" w:hAnsi="Times New Roman" w:cs="Times New Roman"/>
          <w:sz w:val="24"/>
          <w:szCs w:val="24"/>
        </w:rPr>
        <w:t xml:space="preserve"> Image segmentation and signature interpretation.  </w:t>
      </w:r>
      <w:r w:rsidRPr="0027088F">
        <w:rPr>
          <w:rFonts w:ascii="Times New Roman" w:hAnsi="Times New Roman" w:cs="Times New Roman"/>
          <w:i/>
          <w:sz w:val="24"/>
          <w:szCs w:val="24"/>
        </w:rPr>
        <w:t>Remote Sens. Environ</w:t>
      </w:r>
      <w:r w:rsidRPr="0027088F">
        <w:rPr>
          <w:rFonts w:ascii="Times New Roman" w:hAnsi="Times New Roman" w:cs="Times New Roman"/>
          <w:sz w:val="24"/>
          <w:szCs w:val="24"/>
        </w:rPr>
        <w:t xml:space="preserve">. </w:t>
      </w:r>
      <w:r w:rsidRPr="0027088F">
        <w:rPr>
          <w:rFonts w:ascii="Times New Roman" w:hAnsi="Times New Roman" w:cs="Times New Roman"/>
          <w:b/>
          <w:sz w:val="24"/>
          <w:szCs w:val="24"/>
        </w:rPr>
        <w:t>2011</w:t>
      </w:r>
      <w:r w:rsidRPr="0027088F">
        <w:rPr>
          <w:rFonts w:ascii="Times New Roman" w:hAnsi="Times New Roman" w:cs="Times New Roman"/>
          <w:sz w:val="24"/>
          <w:szCs w:val="24"/>
        </w:rPr>
        <w:t xml:space="preserve">, </w:t>
      </w:r>
      <w:r w:rsidRPr="000B3165">
        <w:rPr>
          <w:rFonts w:ascii="Times New Roman" w:hAnsi="Times New Roman" w:cs="Times New Roman"/>
          <w:i/>
          <w:sz w:val="24"/>
          <w:szCs w:val="24"/>
        </w:rPr>
        <w:t>115</w:t>
      </w:r>
      <w:r w:rsidRPr="0027088F">
        <w:rPr>
          <w:rFonts w:ascii="Times New Roman" w:hAnsi="Times New Roman" w:cs="Times New Roman"/>
          <w:sz w:val="24"/>
          <w:szCs w:val="24"/>
        </w:rPr>
        <w:t>, 990-1002.</w:t>
      </w:r>
    </w:p>
    <w:p w14:paraId="0C930153" w14:textId="77777777" w:rsidR="00472D35" w:rsidRPr="0027088F"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27088F">
        <w:rPr>
          <w:rFonts w:ascii="Times New Roman" w:hAnsi="Times New Roman" w:cs="Times New Roman"/>
          <w:sz w:val="24"/>
          <w:szCs w:val="24"/>
        </w:rPr>
        <w:t>Westerhoff</w:t>
      </w:r>
      <w:proofErr w:type="spellEnd"/>
      <w:r w:rsidRPr="0027088F">
        <w:rPr>
          <w:rFonts w:ascii="Times New Roman" w:hAnsi="Times New Roman" w:cs="Times New Roman"/>
          <w:sz w:val="24"/>
          <w:szCs w:val="24"/>
        </w:rPr>
        <w:t xml:space="preserve">, R.S.; </w:t>
      </w:r>
      <w:proofErr w:type="spellStart"/>
      <w:r w:rsidRPr="0027088F">
        <w:rPr>
          <w:rFonts w:ascii="Times New Roman" w:hAnsi="Times New Roman" w:cs="Times New Roman"/>
          <w:sz w:val="24"/>
          <w:szCs w:val="24"/>
        </w:rPr>
        <w:t>Kleuskens</w:t>
      </w:r>
      <w:proofErr w:type="spellEnd"/>
      <w:r w:rsidRPr="0027088F">
        <w:rPr>
          <w:rFonts w:ascii="Times New Roman" w:hAnsi="Times New Roman" w:cs="Times New Roman"/>
          <w:sz w:val="24"/>
          <w:szCs w:val="24"/>
        </w:rPr>
        <w:t xml:space="preserve">, M.P.H.; </w:t>
      </w:r>
      <w:proofErr w:type="spellStart"/>
      <w:r w:rsidRPr="0027088F">
        <w:rPr>
          <w:rFonts w:ascii="Times New Roman" w:hAnsi="Times New Roman" w:cs="Times New Roman"/>
          <w:sz w:val="24"/>
          <w:szCs w:val="24"/>
        </w:rPr>
        <w:t>Winsemius</w:t>
      </w:r>
      <w:proofErr w:type="spellEnd"/>
      <w:r w:rsidRPr="0027088F">
        <w:rPr>
          <w:rFonts w:ascii="Times New Roman" w:hAnsi="Times New Roman" w:cs="Times New Roman"/>
          <w:sz w:val="24"/>
          <w:szCs w:val="24"/>
        </w:rPr>
        <w:t xml:space="preserve">, H.C.; Huizinga, H.J.; </w:t>
      </w:r>
      <w:proofErr w:type="spellStart"/>
      <w:r w:rsidRPr="0027088F">
        <w:rPr>
          <w:rFonts w:ascii="Times New Roman" w:hAnsi="Times New Roman" w:cs="Times New Roman"/>
          <w:sz w:val="24"/>
          <w:szCs w:val="24"/>
        </w:rPr>
        <w:t>Brakenridge</w:t>
      </w:r>
      <w:proofErr w:type="spellEnd"/>
      <w:r w:rsidRPr="0027088F">
        <w:rPr>
          <w:rFonts w:ascii="Times New Roman" w:hAnsi="Times New Roman" w:cs="Times New Roman"/>
          <w:sz w:val="24"/>
          <w:szCs w:val="24"/>
        </w:rPr>
        <w:t xml:space="preserve">, G.R.; Bishop, C.  Automated global water mapping based on wide-swath orbital synthetic-aperture radar.  </w:t>
      </w:r>
      <w:proofErr w:type="spellStart"/>
      <w:r w:rsidRPr="0027088F">
        <w:rPr>
          <w:rFonts w:ascii="Times New Roman" w:hAnsi="Times New Roman" w:cs="Times New Roman"/>
          <w:i/>
          <w:sz w:val="24"/>
          <w:szCs w:val="24"/>
        </w:rPr>
        <w:t>Hydrol</w:t>
      </w:r>
      <w:proofErr w:type="spellEnd"/>
      <w:r w:rsidRPr="0027088F">
        <w:rPr>
          <w:rFonts w:ascii="Times New Roman" w:hAnsi="Times New Roman" w:cs="Times New Roman"/>
          <w:i/>
          <w:sz w:val="24"/>
          <w:szCs w:val="24"/>
        </w:rPr>
        <w:t>. Earth Syst. Sci</w:t>
      </w:r>
      <w:r w:rsidRPr="0027088F">
        <w:rPr>
          <w:rFonts w:ascii="Times New Roman" w:hAnsi="Times New Roman" w:cs="Times New Roman"/>
          <w:sz w:val="24"/>
          <w:szCs w:val="24"/>
        </w:rPr>
        <w:t xml:space="preserve">. </w:t>
      </w:r>
      <w:r w:rsidRPr="0027088F">
        <w:rPr>
          <w:rFonts w:ascii="Times New Roman" w:hAnsi="Times New Roman" w:cs="Times New Roman"/>
          <w:b/>
          <w:sz w:val="24"/>
          <w:szCs w:val="24"/>
        </w:rPr>
        <w:t>2013</w:t>
      </w:r>
      <w:r w:rsidRPr="0027088F">
        <w:rPr>
          <w:rFonts w:ascii="Times New Roman" w:hAnsi="Times New Roman" w:cs="Times New Roman"/>
          <w:sz w:val="24"/>
          <w:szCs w:val="24"/>
        </w:rPr>
        <w:t>,</w:t>
      </w:r>
      <w:r w:rsidRPr="0027088F">
        <w:rPr>
          <w:rFonts w:ascii="Times New Roman" w:hAnsi="Times New Roman" w:cs="Times New Roman"/>
          <w:b/>
          <w:sz w:val="24"/>
          <w:szCs w:val="24"/>
        </w:rPr>
        <w:t xml:space="preserve"> </w:t>
      </w:r>
      <w:r w:rsidRPr="000B3165">
        <w:rPr>
          <w:rFonts w:ascii="Times New Roman" w:hAnsi="Times New Roman" w:cs="Times New Roman"/>
          <w:i/>
          <w:sz w:val="24"/>
          <w:szCs w:val="24"/>
        </w:rPr>
        <w:t>17</w:t>
      </w:r>
      <w:r w:rsidRPr="0027088F">
        <w:rPr>
          <w:rFonts w:ascii="Times New Roman" w:hAnsi="Times New Roman" w:cs="Times New Roman"/>
          <w:sz w:val="24"/>
          <w:szCs w:val="24"/>
        </w:rPr>
        <w:t xml:space="preserve">, 651-663.  </w:t>
      </w:r>
    </w:p>
    <w:p w14:paraId="7EA686FE" w14:textId="77777777" w:rsidR="00472D35" w:rsidRPr="0032029F"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proofErr w:type="spellStart"/>
      <w:r w:rsidRPr="006069F0">
        <w:rPr>
          <w:rFonts w:ascii="Times New Roman" w:hAnsi="Times New Roman" w:cs="Times New Roman"/>
          <w:sz w:val="24"/>
          <w:szCs w:val="24"/>
        </w:rPr>
        <w:t>Nico</w:t>
      </w:r>
      <w:proofErr w:type="spellEnd"/>
      <w:r w:rsidRPr="006069F0">
        <w:rPr>
          <w:rFonts w:ascii="Times New Roman" w:hAnsi="Times New Roman" w:cs="Times New Roman"/>
          <w:sz w:val="24"/>
          <w:szCs w:val="24"/>
        </w:rPr>
        <w:t xml:space="preserve">, G.; </w:t>
      </w:r>
      <w:proofErr w:type="spellStart"/>
      <w:r w:rsidRPr="006069F0">
        <w:rPr>
          <w:rFonts w:ascii="Times New Roman" w:hAnsi="Times New Roman" w:cs="Times New Roman"/>
          <w:sz w:val="24"/>
          <w:szCs w:val="24"/>
        </w:rPr>
        <w:t>Pappalepore</w:t>
      </w:r>
      <w:proofErr w:type="spellEnd"/>
      <w:r w:rsidRPr="006069F0">
        <w:rPr>
          <w:rFonts w:ascii="Times New Roman" w:hAnsi="Times New Roman" w:cs="Times New Roman"/>
          <w:sz w:val="24"/>
          <w:szCs w:val="24"/>
        </w:rPr>
        <w:t xml:space="preserve">, M.; </w:t>
      </w:r>
      <w:proofErr w:type="spellStart"/>
      <w:r w:rsidRPr="006069F0">
        <w:rPr>
          <w:rFonts w:ascii="Times New Roman" w:hAnsi="Times New Roman" w:cs="Times New Roman"/>
          <w:sz w:val="24"/>
          <w:szCs w:val="24"/>
        </w:rPr>
        <w:t>Pasquariello</w:t>
      </w:r>
      <w:proofErr w:type="spellEnd"/>
      <w:r w:rsidRPr="006069F0">
        <w:rPr>
          <w:rFonts w:ascii="Times New Roman" w:hAnsi="Times New Roman" w:cs="Times New Roman"/>
          <w:sz w:val="24"/>
          <w:szCs w:val="24"/>
        </w:rPr>
        <w:t xml:space="preserve">, G.; </w:t>
      </w:r>
      <w:proofErr w:type="spellStart"/>
      <w:r w:rsidRPr="006069F0">
        <w:rPr>
          <w:rFonts w:ascii="Times New Roman" w:hAnsi="Times New Roman" w:cs="Times New Roman"/>
          <w:sz w:val="24"/>
          <w:szCs w:val="24"/>
        </w:rPr>
        <w:t>Refice</w:t>
      </w:r>
      <w:proofErr w:type="spellEnd"/>
      <w:r w:rsidRPr="006069F0">
        <w:rPr>
          <w:rFonts w:ascii="Times New Roman" w:hAnsi="Times New Roman" w:cs="Times New Roman"/>
          <w:sz w:val="24"/>
          <w:szCs w:val="24"/>
        </w:rPr>
        <w:t xml:space="preserve">, A.; </w:t>
      </w:r>
      <w:proofErr w:type="spellStart"/>
      <w:r w:rsidRPr="006069F0">
        <w:rPr>
          <w:rFonts w:ascii="Times New Roman" w:hAnsi="Times New Roman" w:cs="Times New Roman"/>
          <w:sz w:val="24"/>
          <w:szCs w:val="24"/>
        </w:rPr>
        <w:t>Samarelli</w:t>
      </w:r>
      <w:proofErr w:type="spellEnd"/>
      <w:r w:rsidRPr="006069F0">
        <w:rPr>
          <w:rFonts w:ascii="Times New Roman" w:hAnsi="Times New Roman" w:cs="Times New Roman"/>
          <w:sz w:val="24"/>
          <w:szCs w:val="24"/>
        </w:rPr>
        <w:t xml:space="preserve">, S. Comparison of SAR amplitude vs. coherence flood detection methods- a GIS application. </w:t>
      </w:r>
      <w:r w:rsidRPr="006069F0">
        <w:rPr>
          <w:rFonts w:ascii="Times New Roman" w:hAnsi="Times New Roman" w:cs="Times New Roman"/>
          <w:i/>
          <w:sz w:val="24"/>
          <w:szCs w:val="24"/>
        </w:rPr>
        <w:t>Int. J. Remote Sens</w:t>
      </w:r>
      <w:r w:rsidRPr="006069F0">
        <w:rPr>
          <w:rFonts w:ascii="Times New Roman" w:hAnsi="Times New Roman" w:cs="Times New Roman"/>
          <w:sz w:val="24"/>
          <w:szCs w:val="24"/>
        </w:rPr>
        <w:t xml:space="preserve">. </w:t>
      </w:r>
      <w:r w:rsidRPr="006069F0">
        <w:rPr>
          <w:rFonts w:ascii="Times New Roman" w:hAnsi="Times New Roman" w:cs="Times New Roman"/>
          <w:b/>
          <w:sz w:val="24"/>
          <w:szCs w:val="24"/>
        </w:rPr>
        <w:t>2000</w:t>
      </w:r>
      <w:r w:rsidRPr="006069F0">
        <w:rPr>
          <w:rFonts w:ascii="Times New Roman" w:hAnsi="Times New Roman" w:cs="Times New Roman"/>
          <w:sz w:val="24"/>
          <w:szCs w:val="24"/>
        </w:rPr>
        <w:t xml:space="preserve">, </w:t>
      </w:r>
      <w:r w:rsidRPr="000B3165">
        <w:rPr>
          <w:rFonts w:ascii="Times New Roman" w:hAnsi="Times New Roman" w:cs="Times New Roman"/>
          <w:i/>
          <w:sz w:val="24"/>
          <w:szCs w:val="24"/>
        </w:rPr>
        <w:t>21</w:t>
      </w:r>
      <w:r w:rsidRPr="006069F0">
        <w:rPr>
          <w:rFonts w:ascii="Times New Roman" w:hAnsi="Times New Roman" w:cs="Times New Roman"/>
          <w:sz w:val="24"/>
          <w:szCs w:val="24"/>
        </w:rPr>
        <w:t xml:space="preserve">, 1619–1631. </w:t>
      </w:r>
    </w:p>
    <w:p w14:paraId="5595C72B" w14:textId="77777777" w:rsidR="00472D35" w:rsidRPr="001901A0"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r w:rsidRPr="001901A0">
        <w:rPr>
          <w:rFonts w:ascii="Times New Roman" w:hAnsi="Times New Roman" w:cs="Times New Roman"/>
          <w:sz w:val="24"/>
          <w:szCs w:val="24"/>
        </w:rPr>
        <w:t xml:space="preserve">Smith, L. C.; </w:t>
      </w:r>
      <w:proofErr w:type="spellStart"/>
      <w:r w:rsidRPr="001901A0">
        <w:rPr>
          <w:rFonts w:ascii="Times New Roman" w:hAnsi="Times New Roman" w:cs="Times New Roman"/>
          <w:sz w:val="24"/>
          <w:szCs w:val="24"/>
        </w:rPr>
        <w:t>Alsdorf</w:t>
      </w:r>
      <w:proofErr w:type="spellEnd"/>
      <w:r w:rsidRPr="001901A0">
        <w:rPr>
          <w:rFonts w:ascii="Times New Roman" w:hAnsi="Times New Roman" w:cs="Times New Roman"/>
          <w:sz w:val="24"/>
          <w:szCs w:val="24"/>
        </w:rPr>
        <w:t xml:space="preserve">, D.E. Control on sediment and organic carbon delivery to the Arctic Ocean revealed with space- borne synthetic aperture radar: Ob’ River, Siberia. </w:t>
      </w:r>
      <w:r w:rsidRPr="001901A0">
        <w:rPr>
          <w:rFonts w:ascii="Times New Roman" w:hAnsi="Times New Roman" w:cs="Times New Roman"/>
          <w:i/>
          <w:sz w:val="24"/>
          <w:szCs w:val="24"/>
        </w:rPr>
        <w:t>Geology</w:t>
      </w:r>
      <w:r w:rsidRPr="001901A0">
        <w:rPr>
          <w:rFonts w:ascii="Times New Roman" w:hAnsi="Times New Roman" w:cs="Times New Roman"/>
          <w:sz w:val="24"/>
          <w:szCs w:val="24"/>
        </w:rPr>
        <w:t xml:space="preserve">. </w:t>
      </w:r>
      <w:r w:rsidRPr="001901A0">
        <w:rPr>
          <w:rFonts w:ascii="Times New Roman" w:hAnsi="Times New Roman" w:cs="Times New Roman"/>
          <w:b/>
          <w:sz w:val="24"/>
          <w:szCs w:val="24"/>
        </w:rPr>
        <w:t>1998</w:t>
      </w:r>
      <w:r w:rsidRPr="001901A0">
        <w:rPr>
          <w:rFonts w:ascii="Times New Roman" w:hAnsi="Times New Roman" w:cs="Times New Roman"/>
          <w:sz w:val="24"/>
          <w:szCs w:val="24"/>
        </w:rPr>
        <w:t xml:space="preserve">, </w:t>
      </w:r>
      <w:r w:rsidRPr="001901A0">
        <w:rPr>
          <w:rFonts w:ascii="Times New Roman" w:hAnsi="Times New Roman" w:cs="Times New Roman"/>
          <w:i/>
          <w:sz w:val="24"/>
          <w:szCs w:val="24"/>
        </w:rPr>
        <w:t>26</w:t>
      </w:r>
      <w:r w:rsidRPr="001901A0">
        <w:rPr>
          <w:rFonts w:ascii="Times New Roman" w:hAnsi="Times New Roman" w:cs="Times New Roman"/>
          <w:sz w:val="24"/>
          <w:szCs w:val="24"/>
        </w:rPr>
        <w:t xml:space="preserve">, 395 – 398. </w:t>
      </w:r>
    </w:p>
    <w:p w14:paraId="6E069110" w14:textId="77777777" w:rsidR="00472D35" w:rsidRPr="001F6231"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lang w:eastAsia="en-CA"/>
        </w:rPr>
      </w:pPr>
      <w:proofErr w:type="spellStart"/>
      <w:r w:rsidRPr="00641BEC">
        <w:rPr>
          <w:rFonts w:ascii="AdvTT5843c571" w:hAnsi="AdvTT5843c571"/>
          <w:sz w:val="24"/>
          <w:szCs w:val="24"/>
        </w:rPr>
        <w:t>Alsdorf</w:t>
      </w:r>
      <w:proofErr w:type="spellEnd"/>
      <w:r w:rsidRPr="00641BEC">
        <w:rPr>
          <w:rFonts w:ascii="AdvTT5843c571" w:hAnsi="AdvTT5843c571"/>
          <w:sz w:val="24"/>
          <w:szCs w:val="24"/>
        </w:rPr>
        <w:t>, D. E.; Rodr</w:t>
      </w:r>
      <w:r w:rsidRPr="00641BEC">
        <w:rPr>
          <w:rFonts w:ascii="Lucida Grande" w:hAnsi="Lucida Grande" w:cs="Lucida Grande"/>
          <w:sz w:val="24"/>
          <w:szCs w:val="24"/>
        </w:rPr>
        <w:t>í</w:t>
      </w:r>
      <w:r w:rsidRPr="00641BEC">
        <w:rPr>
          <w:rFonts w:ascii="AdvTT5843c571" w:hAnsi="AdvTT5843c571"/>
          <w:sz w:val="24"/>
          <w:szCs w:val="24"/>
        </w:rPr>
        <w:t xml:space="preserve">guez, E.; </w:t>
      </w:r>
      <w:proofErr w:type="spellStart"/>
      <w:r w:rsidRPr="00641BEC">
        <w:rPr>
          <w:rFonts w:ascii="AdvTT5843c571" w:hAnsi="AdvTT5843c571"/>
          <w:sz w:val="24"/>
          <w:szCs w:val="24"/>
        </w:rPr>
        <w:t>Lettenmaier</w:t>
      </w:r>
      <w:proofErr w:type="spellEnd"/>
      <w:r w:rsidRPr="00641BEC">
        <w:rPr>
          <w:rFonts w:ascii="AdvTT5843c571" w:hAnsi="AdvTT5843c571"/>
          <w:sz w:val="24"/>
          <w:szCs w:val="24"/>
        </w:rPr>
        <w:t xml:space="preserve">, D.P. Measuring surface water from space, </w:t>
      </w:r>
      <w:r w:rsidRPr="00641BEC">
        <w:rPr>
          <w:rFonts w:ascii="AdvTTf90d833a.I" w:hAnsi="AdvTTf90d833a.I"/>
          <w:sz w:val="24"/>
          <w:szCs w:val="24"/>
        </w:rPr>
        <w:t xml:space="preserve">Rev. </w:t>
      </w:r>
      <w:proofErr w:type="spellStart"/>
      <w:r w:rsidRPr="00641BEC">
        <w:rPr>
          <w:rFonts w:ascii="AdvTTf90d833a.I" w:hAnsi="AdvTTf90d833a.I"/>
          <w:sz w:val="24"/>
          <w:szCs w:val="24"/>
        </w:rPr>
        <w:t>Geophys</w:t>
      </w:r>
      <w:proofErr w:type="spellEnd"/>
      <w:r w:rsidRPr="00641BEC">
        <w:rPr>
          <w:rFonts w:ascii="AdvTTf90d833a.I" w:hAnsi="AdvTTf90d833a.I"/>
          <w:sz w:val="24"/>
          <w:szCs w:val="24"/>
        </w:rPr>
        <w:t>.</w:t>
      </w:r>
      <w:r w:rsidRPr="00641BEC">
        <w:rPr>
          <w:rFonts w:ascii="AdvTT5843c571" w:hAnsi="AdvTT5843c571"/>
          <w:sz w:val="24"/>
          <w:szCs w:val="24"/>
        </w:rPr>
        <w:t xml:space="preserve"> </w:t>
      </w:r>
      <w:r w:rsidRPr="00641BEC">
        <w:rPr>
          <w:rFonts w:ascii="AdvTT5843c571" w:hAnsi="AdvTT5843c571"/>
          <w:b/>
          <w:sz w:val="24"/>
          <w:szCs w:val="24"/>
        </w:rPr>
        <w:t>2007</w:t>
      </w:r>
      <w:r w:rsidRPr="00641BEC">
        <w:rPr>
          <w:rFonts w:ascii="AdvTT5843c571" w:hAnsi="AdvTT5843c571"/>
          <w:sz w:val="24"/>
          <w:szCs w:val="24"/>
        </w:rPr>
        <w:t>,</w:t>
      </w:r>
      <w:r w:rsidRPr="00641BEC">
        <w:rPr>
          <w:rFonts w:ascii="AdvTT5843c571" w:hAnsi="AdvTT5843c571"/>
          <w:b/>
          <w:sz w:val="24"/>
          <w:szCs w:val="24"/>
        </w:rPr>
        <w:t xml:space="preserve"> </w:t>
      </w:r>
      <w:r w:rsidRPr="00641BEC">
        <w:rPr>
          <w:rFonts w:ascii="AdvTTf90d833a.I" w:hAnsi="AdvTTf90d833a.I"/>
          <w:i/>
          <w:sz w:val="24"/>
          <w:szCs w:val="24"/>
        </w:rPr>
        <w:t>45</w:t>
      </w:r>
      <w:r w:rsidRPr="00641BEC">
        <w:rPr>
          <w:rFonts w:ascii="AdvTT5843c571" w:hAnsi="AdvTT5843c571"/>
          <w:sz w:val="24"/>
          <w:szCs w:val="24"/>
        </w:rPr>
        <w:t>, RG2002, doi</w:t>
      </w:r>
      <w:proofErr w:type="gramStart"/>
      <w:r w:rsidRPr="00641BEC">
        <w:rPr>
          <w:rFonts w:ascii="AdvTT5843c571" w:hAnsi="AdvTT5843c571"/>
          <w:sz w:val="24"/>
          <w:szCs w:val="24"/>
        </w:rPr>
        <w:t>:10.1029</w:t>
      </w:r>
      <w:proofErr w:type="gramEnd"/>
      <w:r w:rsidRPr="00641BEC">
        <w:rPr>
          <w:rFonts w:ascii="AdvTT5843c571" w:hAnsi="AdvTT5843c571"/>
          <w:sz w:val="24"/>
          <w:szCs w:val="24"/>
        </w:rPr>
        <w:t>/2006RG000197</w:t>
      </w:r>
      <w:r>
        <w:rPr>
          <w:rFonts w:ascii="AdvTT5843c571" w:hAnsi="AdvTT5843c571"/>
          <w:sz w:val="24"/>
          <w:szCs w:val="24"/>
        </w:rPr>
        <w:t>.</w:t>
      </w:r>
    </w:p>
    <w:p w14:paraId="0CF807DB" w14:textId="77777777" w:rsidR="00472D35" w:rsidRPr="00262D78"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proofErr w:type="spellStart"/>
      <w:r w:rsidRPr="00AC29AC">
        <w:rPr>
          <w:rFonts w:ascii="Times New Roman" w:hAnsi="Times New Roman" w:cs="Times New Roman"/>
          <w:sz w:val="24"/>
          <w:szCs w:val="24"/>
        </w:rPr>
        <w:t>Hahmann</w:t>
      </w:r>
      <w:proofErr w:type="spellEnd"/>
      <w:r w:rsidRPr="00AC29AC">
        <w:rPr>
          <w:rFonts w:ascii="Times New Roman" w:hAnsi="Times New Roman" w:cs="Times New Roman"/>
          <w:sz w:val="24"/>
          <w:szCs w:val="24"/>
        </w:rPr>
        <w:t xml:space="preserve">, T.; Wessel, B. Surface Water Body Detection in High-Resolution </w:t>
      </w:r>
      <w:proofErr w:type="spellStart"/>
      <w:r w:rsidRPr="00AC29AC">
        <w:rPr>
          <w:rFonts w:ascii="Times New Roman" w:hAnsi="Times New Roman" w:cs="Times New Roman"/>
          <w:sz w:val="24"/>
          <w:szCs w:val="24"/>
        </w:rPr>
        <w:t>TerraSAR</w:t>
      </w:r>
      <w:proofErr w:type="spellEnd"/>
      <w:r w:rsidRPr="00AC29AC">
        <w:rPr>
          <w:rFonts w:ascii="Times New Roman" w:hAnsi="Times New Roman" w:cs="Times New Roman"/>
          <w:sz w:val="24"/>
          <w:szCs w:val="24"/>
        </w:rPr>
        <w:t>-X Data Using Active Contour Models.  In Proceedings of the 8th European Conference on Synthetic Aperture Radar, Aachen, Germany, 7-10 June; pp. 1-4.</w:t>
      </w:r>
    </w:p>
    <w:p w14:paraId="2252058C" w14:textId="77777777" w:rsidR="00472D35" w:rsidRPr="00A73EA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r w:rsidRPr="00A73EA5">
        <w:rPr>
          <w:rFonts w:ascii="Times New Roman" w:hAnsi="Times New Roman" w:cs="Times New Roman"/>
          <w:sz w:val="24"/>
          <w:szCs w:val="24"/>
        </w:rPr>
        <w:t xml:space="preserve">Hess, L. L.; </w:t>
      </w:r>
      <w:proofErr w:type="spellStart"/>
      <w:r w:rsidRPr="00A73EA5">
        <w:rPr>
          <w:rFonts w:ascii="Times New Roman" w:hAnsi="Times New Roman" w:cs="Times New Roman"/>
          <w:sz w:val="24"/>
          <w:szCs w:val="24"/>
        </w:rPr>
        <w:t>Melack</w:t>
      </w:r>
      <w:proofErr w:type="spellEnd"/>
      <w:r w:rsidRPr="00A73EA5">
        <w:rPr>
          <w:rFonts w:ascii="Times New Roman" w:hAnsi="Times New Roman" w:cs="Times New Roman"/>
          <w:sz w:val="24"/>
          <w:szCs w:val="24"/>
        </w:rPr>
        <w:t xml:space="preserve">, J. M.; </w:t>
      </w:r>
      <w:proofErr w:type="spellStart"/>
      <w:r w:rsidRPr="00A73EA5">
        <w:rPr>
          <w:rFonts w:ascii="Times New Roman" w:hAnsi="Times New Roman" w:cs="Times New Roman"/>
          <w:sz w:val="24"/>
          <w:szCs w:val="24"/>
        </w:rPr>
        <w:t>Filoso</w:t>
      </w:r>
      <w:proofErr w:type="spellEnd"/>
      <w:r w:rsidRPr="00A73EA5">
        <w:rPr>
          <w:rFonts w:ascii="Times New Roman" w:hAnsi="Times New Roman" w:cs="Times New Roman"/>
          <w:sz w:val="24"/>
          <w:szCs w:val="24"/>
        </w:rPr>
        <w:t xml:space="preserve">, S.; Wang, Y. Delineation of inundated area and vegetation along the Amazon floodplain with the SIR-C synthetic aperture radar, IEEE T. </w:t>
      </w:r>
      <w:proofErr w:type="spellStart"/>
      <w:r w:rsidRPr="00A73EA5">
        <w:rPr>
          <w:rFonts w:ascii="Times New Roman" w:hAnsi="Times New Roman" w:cs="Times New Roman"/>
          <w:i/>
          <w:sz w:val="24"/>
          <w:szCs w:val="24"/>
        </w:rPr>
        <w:t>Geosci</w:t>
      </w:r>
      <w:proofErr w:type="spellEnd"/>
      <w:r w:rsidRPr="00A73EA5">
        <w:rPr>
          <w:rFonts w:ascii="Times New Roman" w:hAnsi="Times New Roman" w:cs="Times New Roman"/>
          <w:i/>
          <w:sz w:val="24"/>
          <w:szCs w:val="24"/>
        </w:rPr>
        <w:t>. Remote</w:t>
      </w:r>
      <w:r w:rsidRPr="00A73EA5">
        <w:rPr>
          <w:rFonts w:ascii="Times New Roman" w:hAnsi="Times New Roman" w:cs="Times New Roman"/>
          <w:sz w:val="24"/>
          <w:szCs w:val="24"/>
        </w:rPr>
        <w:t xml:space="preserve">. </w:t>
      </w:r>
      <w:r w:rsidRPr="00A73EA5">
        <w:rPr>
          <w:rFonts w:ascii="Times New Roman" w:hAnsi="Times New Roman" w:cs="Times New Roman"/>
          <w:b/>
          <w:sz w:val="24"/>
          <w:szCs w:val="24"/>
        </w:rPr>
        <w:t>1995</w:t>
      </w:r>
      <w:r w:rsidRPr="00A73EA5">
        <w:rPr>
          <w:rFonts w:ascii="Times New Roman" w:hAnsi="Times New Roman" w:cs="Times New Roman"/>
          <w:sz w:val="24"/>
          <w:szCs w:val="24"/>
        </w:rPr>
        <w:t xml:space="preserve">, </w:t>
      </w:r>
      <w:r w:rsidRPr="001901A0">
        <w:rPr>
          <w:rFonts w:ascii="Times New Roman" w:hAnsi="Times New Roman" w:cs="Times New Roman"/>
          <w:i/>
          <w:sz w:val="24"/>
          <w:szCs w:val="24"/>
        </w:rPr>
        <w:t>33</w:t>
      </w:r>
      <w:r w:rsidRPr="00A73EA5">
        <w:rPr>
          <w:rFonts w:ascii="Times New Roman" w:hAnsi="Times New Roman" w:cs="Times New Roman"/>
          <w:sz w:val="24"/>
          <w:szCs w:val="24"/>
        </w:rPr>
        <w:t xml:space="preserve">, 896–904. </w:t>
      </w:r>
    </w:p>
    <w:p w14:paraId="3FAB8D0C" w14:textId="77777777" w:rsidR="00472D35" w:rsidRPr="0056135E" w:rsidRDefault="00472D35" w:rsidP="00472D35">
      <w:pPr>
        <w:pStyle w:val="ListParagraph"/>
        <w:widowControl w:val="0"/>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F048EE">
        <w:rPr>
          <w:rFonts w:ascii="Times New Roman" w:hAnsi="Times New Roman" w:cs="Times New Roman"/>
          <w:sz w:val="24"/>
          <w:szCs w:val="24"/>
        </w:rPr>
        <w:t xml:space="preserve">Henry, J.B.; </w:t>
      </w:r>
      <w:proofErr w:type="spellStart"/>
      <w:r w:rsidRPr="00F048EE">
        <w:rPr>
          <w:rFonts w:ascii="Times New Roman" w:hAnsi="Times New Roman" w:cs="Times New Roman"/>
          <w:sz w:val="24"/>
          <w:szCs w:val="24"/>
        </w:rPr>
        <w:t>Chastanet</w:t>
      </w:r>
      <w:proofErr w:type="spellEnd"/>
      <w:r w:rsidRPr="00F048EE">
        <w:rPr>
          <w:rFonts w:ascii="Times New Roman" w:hAnsi="Times New Roman" w:cs="Times New Roman"/>
          <w:sz w:val="24"/>
          <w:szCs w:val="24"/>
        </w:rPr>
        <w:t xml:space="preserve">, P.; </w:t>
      </w:r>
      <w:proofErr w:type="spellStart"/>
      <w:r w:rsidRPr="00F048EE">
        <w:rPr>
          <w:rFonts w:ascii="Times New Roman" w:hAnsi="Times New Roman" w:cs="Times New Roman"/>
          <w:sz w:val="24"/>
          <w:szCs w:val="24"/>
        </w:rPr>
        <w:t>Fellah</w:t>
      </w:r>
      <w:proofErr w:type="gramStart"/>
      <w:r w:rsidRPr="00F048EE">
        <w:rPr>
          <w:rFonts w:ascii="Times New Roman" w:hAnsi="Times New Roman" w:cs="Times New Roman"/>
          <w:sz w:val="24"/>
          <w:szCs w:val="24"/>
        </w:rPr>
        <w:t>,K</w:t>
      </w:r>
      <w:proofErr w:type="spellEnd"/>
      <w:proofErr w:type="gramEnd"/>
      <w:r w:rsidRPr="00F048EE">
        <w:rPr>
          <w:rFonts w:ascii="Times New Roman" w:hAnsi="Times New Roman" w:cs="Times New Roman"/>
          <w:sz w:val="24"/>
          <w:szCs w:val="24"/>
        </w:rPr>
        <w:t xml:space="preserve">.; </w:t>
      </w:r>
      <w:proofErr w:type="spellStart"/>
      <w:r w:rsidRPr="00F048EE">
        <w:rPr>
          <w:rFonts w:ascii="Times New Roman" w:hAnsi="Times New Roman" w:cs="Times New Roman"/>
          <w:sz w:val="24"/>
          <w:szCs w:val="24"/>
        </w:rPr>
        <w:t>Desnos</w:t>
      </w:r>
      <w:proofErr w:type="spellEnd"/>
      <w:r w:rsidRPr="00F048EE">
        <w:rPr>
          <w:rFonts w:ascii="Times New Roman" w:hAnsi="Times New Roman" w:cs="Times New Roman"/>
          <w:sz w:val="24"/>
          <w:szCs w:val="24"/>
        </w:rPr>
        <w:t xml:space="preserve">, Y.L. </w:t>
      </w:r>
      <w:proofErr w:type="spellStart"/>
      <w:r w:rsidRPr="00F048EE">
        <w:rPr>
          <w:rFonts w:ascii="Times New Roman" w:hAnsi="Times New Roman" w:cs="Times New Roman"/>
          <w:sz w:val="24"/>
          <w:szCs w:val="24"/>
        </w:rPr>
        <w:t>Envisat</w:t>
      </w:r>
      <w:proofErr w:type="spellEnd"/>
      <w:r w:rsidRPr="00F048EE">
        <w:rPr>
          <w:rFonts w:ascii="Times New Roman" w:hAnsi="Times New Roman" w:cs="Times New Roman"/>
          <w:sz w:val="24"/>
          <w:szCs w:val="24"/>
        </w:rPr>
        <w:t xml:space="preserve"> multi-polarized ASAR data for flood mapping. </w:t>
      </w:r>
      <w:r w:rsidRPr="00F048EE">
        <w:rPr>
          <w:rFonts w:ascii="Times New Roman" w:hAnsi="Times New Roman" w:cs="Times New Roman"/>
          <w:i/>
          <w:sz w:val="24"/>
          <w:szCs w:val="24"/>
        </w:rPr>
        <w:t>Int. J. Remote Sens.</w:t>
      </w:r>
      <w:r w:rsidRPr="00F048EE">
        <w:rPr>
          <w:rFonts w:ascii="Times New Roman" w:hAnsi="Times New Roman" w:cs="Times New Roman"/>
          <w:sz w:val="24"/>
          <w:szCs w:val="24"/>
        </w:rPr>
        <w:t xml:space="preserve"> </w:t>
      </w:r>
      <w:r w:rsidRPr="00F048EE">
        <w:rPr>
          <w:rFonts w:ascii="Times New Roman" w:hAnsi="Times New Roman" w:cs="Times New Roman"/>
          <w:b/>
          <w:sz w:val="24"/>
          <w:szCs w:val="24"/>
        </w:rPr>
        <w:t>2006</w:t>
      </w:r>
      <w:r w:rsidRPr="00F048EE">
        <w:rPr>
          <w:rFonts w:ascii="Times New Roman" w:hAnsi="Times New Roman" w:cs="Times New Roman"/>
          <w:sz w:val="24"/>
          <w:szCs w:val="24"/>
        </w:rPr>
        <w:t xml:space="preserve">, </w:t>
      </w:r>
      <w:r w:rsidRPr="0056135E">
        <w:rPr>
          <w:rFonts w:ascii="Times New Roman" w:hAnsi="Times New Roman" w:cs="Times New Roman"/>
          <w:i/>
          <w:sz w:val="24"/>
          <w:szCs w:val="24"/>
        </w:rPr>
        <w:t>27</w:t>
      </w:r>
      <w:r w:rsidRPr="00F048EE">
        <w:rPr>
          <w:rFonts w:ascii="Times New Roman" w:hAnsi="Times New Roman" w:cs="Times New Roman"/>
          <w:sz w:val="24"/>
          <w:szCs w:val="24"/>
        </w:rPr>
        <w:t xml:space="preserve">, 1921–1929. </w:t>
      </w:r>
    </w:p>
    <w:p w14:paraId="334EE040"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shd w:val="clear" w:color="auto" w:fill="FFFFFF"/>
        </w:rPr>
      </w:pPr>
      <w:r w:rsidRPr="00F048EE">
        <w:rPr>
          <w:rFonts w:ascii="Times New Roman" w:hAnsi="Times New Roman" w:cs="Times New Roman"/>
          <w:sz w:val="24"/>
          <w:szCs w:val="24"/>
          <w:shd w:val="clear" w:color="auto" w:fill="FFFFFF"/>
        </w:rPr>
        <w:t xml:space="preserve">Martinis, S; </w:t>
      </w:r>
      <w:proofErr w:type="spellStart"/>
      <w:r w:rsidRPr="00F048EE">
        <w:rPr>
          <w:rFonts w:ascii="Times New Roman" w:hAnsi="Times New Roman" w:cs="Times New Roman"/>
          <w:sz w:val="24"/>
          <w:szCs w:val="24"/>
          <w:shd w:val="clear" w:color="auto" w:fill="FFFFFF"/>
        </w:rPr>
        <w:t>Twele</w:t>
      </w:r>
      <w:proofErr w:type="spellEnd"/>
      <w:r w:rsidRPr="00F048EE">
        <w:rPr>
          <w:rFonts w:ascii="Times New Roman" w:hAnsi="Times New Roman" w:cs="Times New Roman"/>
          <w:sz w:val="24"/>
          <w:szCs w:val="24"/>
          <w:shd w:val="clear" w:color="auto" w:fill="FFFFFF"/>
        </w:rPr>
        <w:t xml:space="preserve">, A; Voigt, S. Towards operational near real-time flood detection using a split-based automatic </w:t>
      </w:r>
      <w:proofErr w:type="spellStart"/>
      <w:r w:rsidRPr="00F048EE">
        <w:rPr>
          <w:rFonts w:ascii="Times New Roman" w:hAnsi="Times New Roman" w:cs="Times New Roman"/>
          <w:sz w:val="24"/>
          <w:szCs w:val="24"/>
          <w:shd w:val="clear" w:color="auto" w:fill="FFFFFF"/>
        </w:rPr>
        <w:t>thresholding</w:t>
      </w:r>
      <w:proofErr w:type="spellEnd"/>
      <w:r w:rsidRPr="00F048EE">
        <w:rPr>
          <w:rFonts w:ascii="Times New Roman" w:hAnsi="Times New Roman" w:cs="Times New Roman"/>
          <w:sz w:val="24"/>
          <w:szCs w:val="24"/>
          <w:shd w:val="clear" w:color="auto" w:fill="FFFFFF"/>
        </w:rPr>
        <w:t xml:space="preserve"> procedure on high resolution </w:t>
      </w:r>
      <w:proofErr w:type="spellStart"/>
      <w:r w:rsidRPr="00F048EE">
        <w:rPr>
          <w:rFonts w:ascii="Times New Roman" w:hAnsi="Times New Roman" w:cs="Times New Roman"/>
          <w:sz w:val="24"/>
          <w:szCs w:val="24"/>
          <w:shd w:val="clear" w:color="auto" w:fill="FFFFFF"/>
        </w:rPr>
        <w:t>TerraSAR</w:t>
      </w:r>
      <w:proofErr w:type="spellEnd"/>
      <w:r w:rsidRPr="00F048EE">
        <w:rPr>
          <w:rFonts w:ascii="Times New Roman" w:hAnsi="Times New Roman" w:cs="Times New Roman"/>
          <w:sz w:val="24"/>
          <w:szCs w:val="24"/>
          <w:shd w:val="clear" w:color="auto" w:fill="FFFFFF"/>
        </w:rPr>
        <w:t>-X data.</w:t>
      </w:r>
      <w:r w:rsidRPr="00F048EE">
        <w:rPr>
          <w:rStyle w:val="apple-converted-space"/>
          <w:rFonts w:ascii="Times New Roman" w:hAnsi="Times New Roman" w:cs="Times New Roman"/>
          <w:sz w:val="24"/>
          <w:szCs w:val="24"/>
          <w:shd w:val="clear" w:color="auto" w:fill="FFFFFF"/>
        </w:rPr>
        <w:t> </w:t>
      </w:r>
      <w:r w:rsidRPr="00F048EE">
        <w:rPr>
          <w:rFonts w:ascii="Times New Roman" w:hAnsi="Times New Roman" w:cs="Times New Roman"/>
          <w:i/>
          <w:iCs/>
          <w:sz w:val="24"/>
          <w:szCs w:val="24"/>
          <w:shd w:val="clear" w:color="auto" w:fill="FFFFFF"/>
        </w:rPr>
        <w:t>Nat. Hazards Earth Syst. Sci.</w:t>
      </w:r>
      <w:r w:rsidRPr="00F048EE">
        <w:rPr>
          <w:rFonts w:ascii="Times New Roman" w:hAnsi="Times New Roman" w:cs="Times New Roman"/>
          <w:iCs/>
          <w:sz w:val="24"/>
          <w:szCs w:val="24"/>
          <w:shd w:val="clear" w:color="auto" w:fill="FFFFFF"/>
        </w:rPr>
        <w:t xml:space="preserve"> </w:t>
      </w:r>
      <w:r w:rsidRPr="00F048EE">
        <w:rPr>
          <w:rFonts w:ascii="Times New Roman" w:hAnsi="Times New Roman" w:cs="Times New Roman"/>
          <w:b/>
          <w:iCs/>
          <w:sz w:val="24"/>
          <w:szCs w:val="24"/>
          <w:shd w:val="clear" w:color="auto" w:fill="FFFFFF"/>
        </w:rPr>
        <w:t>2009</w:t>
      </w:r>
      <w:r w:rsidRPr="00F048EE">
        <w:rPr>
          <w:rFonts w:ascii="Times New Roman" w:hAnsi="Times New Roman" w:cs="Times New Roman"/>
          <w:iCs/>
          <w:sz w:val="24"/>
          <w:szCs w:val="24"/>
          <w:shd w:val="clear" w:color="auto" w:fill="FFFFFF"/>
        </w:rPr>
        <w:t>,</w:t>
      </w:r>
      <w:r w:rsidRPr="00F048EE">
        <w:rPr>
          <w:rStyle w:val="apple-converted-space"/>
          <w:rFonts w:ascii="Times New Roman" w:hAnsi="Times New Roman" w:cs="Times New Roman"/>
          <w:sz w:val="24"/>
          <w:szCs w:val="24"/>
          <w:shd w:val="clear" w:color="auto" w:fill="FFFFFF"/>
        </w:rPr>
        <w:t> </w:t>
      </w:r>
      <w:r w:rsidRPr="001901A0">
        <w:rPr>
          <w:rFonts w:ascii="Times New Roman" w:hAnsi="Times New Roman" w:cs="Times New Roman"/>
          <w:bCs/>
          <w:i/>
          <w:sz w:val="24"/>
          <w:szCs w:val="24"/>
          <w:shd w:val="clear" w:color="auto" w:fill="FFFFFF"/>
        </w:rPr>
        <w:t>9</w:t>
      </w:r>
      <w:r w:rsidRPr="00F048EE">
        <w:rPr>
          <w:rFonts w:ascii="Times New Roman" w:hAnsi="Times New Roman" w:cs="Times New Roman"/>
          <w:bCs/>
          <w:sz w:val="24"/>
          <w:szCs w:val="24"/>
          <w:shd w:val="clear" w:color="auto" w:fill="FFFFFF"/>
        </w:rPr>
        <w:t>,</w:t>
      </w:r>
      <w:r w:rsidRPr="00F048EE">
        <w:rPr>
          <w:rStyle w:val="apple-converted-space"/>
          <w:rFonts w:ascii="Times New Roman" w:hAnsi="Times New Roman" w:cs="Times New Roman"/>
          <w:sz w:val="24"/>
          <w:szCs w:val="24"/>
          <w:shd w:val="clear" w:color="auto" w:fill="FFFFFF"/>
        </w:rPr>
        <w:t> </w:t>
      </w:r>
      <w:r w:rsidRPr="00F048EE">
        <w:rPr>
          <w:rFonts w:ascii="Times New Roman" w:hAnsi="Times New Roman" w:cs="Times New Roman"/>
          <w:sz w:val="24"/>
          <w:szCs w:val="24"/>
          <w:shd w:val="clear" w:color="auto" w:fill="FFFFFF"/>
        </w:rPr>
        <w:t>303–14.</w:t>
      </w:r>
    </w:p>
    <w:p w14:paraId="73FDB763" w14:textId="77777777" w:rsidR="00472D35" w:rsidRPr="0056135E"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shd w:val="clear" w:color="auto" w:fill="FFFFFF"/>
        </w:rPr>
      </w:pPr>
      <w:proofErr w:type="spellStart"/>
      <w:r w:rsidRPr="00B64833">
        <w:rPr>
          <w:rFonts w:ascii="Times New Roman" w:hAnsi="Times New Roman" w:cs="Times New Roman"/>
          <w:sz w:val="24"/>
          <w:szCs w:val="24"/>
          <w:lang w:val="fr-CA"/>
        </w:rPr>
        <w:t>Pulvirenti</w:t>
      </w:r>
      <w:proofErr w:type="spellEnd"/>
      <w:r w:rsidRPr="00B64833">
        <w:rPr>
          <w:rFonts w:ascii="Times New Roman" w:hAnsi="Times New Roman" w:cs="Times New Roman"/>
          <w:sz w:val="24"/>
          <w:szCs w:val="24"/>
          <w:lang w:val="fr-CA"/>
        </w:rPr>
        <w:t xml:space="preserve">, L.; </w:t>
      </w:r>
      <w:proofErr w:type="spellStart"/>
      <w:r w:rsidRPr="00B64833">
        <w:rPr>
          <w:rFonts w:ascii="Times New Roman" w:hAnsi="Times New Roman" w:cs="Times New Roman"/>
          <w:sz w:val="24"/>
          <w:szCs w:val="24"/>
          <w:lang w:val="fr-CA"/>
        </w:rPr>
        <w:t>Pierdicca</w:t>
      </w:r>
      <w:proofErr w:type="spellEnd"/>
      <w:r w:rsidRPr="00B64833">
        <w:rPr>
          <w:rFonts w:ascii="Times New Roman" w:hAnsi="Times New Roman" w:cs="Times New Roman"/>
          <w:sz w:val="24"/>
          <w:szCs w:val="24"/>
          <w:lang w:val="fr-CA"/>
        </w:rPr>
        <w:t xml:space="preserve">, N.; </w:t>
      </w:r>
      <w:proofErr w:type="spellStart"/>
      <w:r w:rsidRPr="00B64833">
        <w:rPr>
          <w:rFonts w:ascii="Times New Roman" w:hAnsi="Times New Roman" w:cs="Times New Roman"/>
          <w:sz w:val="24"/>
          <w:szCs w:val="24"/>
          <w:lang w:val="fr-CA"/>
        </w:rPr>
        <w:t>Chini</w:t>
      </w:r>
      <w:proofErr w:type="spellEnd"/>
      <w:r w:rsidRPr="00B64833">
        <w:rPr>
          <w:rFonts w:ascii="Times New Roman" w:hAnsi="Times New Roman" w:cs="Times New Roman"/>
          <w:sz w:val="24"/>
          <w:szCs w:val="24"/>
          <w:lang w:val="fr-CA"/>
        </w:rPr>
        <w:t xml:space="preserve">, M.; </w:t>
      </w:r>
      <w:proofErr w:type="spellStart"/>
      <w:r w:rsidRPr="00B64833">
        <w:rPr>
          <w:rFonts w:ascii="Times New Roman" w:hAnsi="Times New Roman" w:cs="Times New Roman"/>
          <w:sz w:val="24"/>
          <w:szCs w:val="24"/>
          <w:lang w:val="fr-CA"/>
        </w:rPr>
        <w:t>Guerriero</w:t>
      </w:r>
      <w:proofErr w:type="spellEnd"/>
      <w:r w:rsidRPr="00B64833">
        <w:rPr>
          <w:rFonts w:ascii="Times New Roman" w:hAnsi="Times New Roman" w:cs="Times New Roman"/>
          <w:sz w:val="24"/>
          <w:szCs w:val="24"/>
          <w:lang w:val="fr-CA"/>
        </w:rPr>
        <w:t xml:space="preserve">, L.  </w:t>
      </w:r>
      <w:r w:rsidRPr="0056135E">
        <w:rPr>
          <w:rFonts w:ascii="Times New Roman" w:hAnsi="Times New Roman" w:cs="Times New Roman"/>
          <w:sz w:val="24"/>
          <w:szCs w:val="24"/>
        </w:rPr>
        <w:t xml:space="preserve">An algorithm for operational flood mapping using Synthetic Aperture Radar (SAR) using fuzzy logic.  </w:t>
      </w:r>
      <w:r w:rsidRPr="0056135E">
        <w:rPr>
          <w:rFonts w:ascii="Times New Roman" w:hAnsi="Times New Roman" w:cs="Times New Roman"/>
          <w:i/>
          <w:sz w:val="24"/>
          <w:szCs w:val="24"/>
        </w:rPr>
        <w:t>Nat. Hazards Earth Syst. Sci</w:t>
      </w:r>
      <w:r w:rsidRPr="0056135E">
        <w:rPr>
          <w:rFonts w:ascii="Times New Roman" w:hAnsi="Times New Roman" w:cs="Times New Roman"/>
          <w:sz w:val="24"/>
          <w:szCs w:val="24"/>
        </w:rPr>
        <w:t xml:space="preserve">. </w:t>
      </w:r>
      <w:r w:rsidRPr="0056135E">
        <w:rPr>
          <w:rFonts w:ascii="Times New Roman" w:hAnsi="Times New Roman" w:cs="Times New Roman"/>
          <w:b/>
          <w:sz w:val="24"/>
          <w:szCs w:val="24"/>
        </w:rPr>
        <w:t>2011</w:t>
      </w:r>
      <w:r w:rsidRPr="0056135E">
        <w:rPr>
          <w:rFonts w:ascii="Times New Roman" w:hAnsi="Times New Roman" w:cs="Times New Roman"/>
          <w:sz w:val="24"/>
          <w:szCs w:val="24"/>
        </w:rPr>
        <w:t>, 529-540.</w:t>
      </w:r>
    </w:p>
    <w:p w14:paraId="67713D62" w14:textId="77777777" w:rsidR="00472D35" w:rsidRPr="005A352F"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r w:rsidRPr="006F1575">
        <w:rPr>
          <w:rFonts w:ascii="Times New Roman" w:hAnsi="Times New Roman" w:cs="Times New Roman"/>
          <w:sz w:val="24"/>
          <w:szCs w:val="24"/>
          <w:shd w:val="clear" w:color="auto" w:fill="FFFFFF"/>
        </w:rPr>
        <w:t xml:space="preserve">GAMMA Remote Sensing Research and Consulting AG.  Gamma Remote Sensing.  Available online: </w:t>
      </w:r>
      <w:r w:rsidRPr="006F1575">
        <w:rPr>
          <w:rFonts w:ascii="Times New Roman" w:hAnsi="Times New Roman" w:cs="Times New Roman"/>
          <w:sz w:val="24"/>
          <w:szCs w:val="24"/>
        </w:rPr>
        <w:t>http://www.gamma-rs.ch/gamma.html (accessed December 30, 2014).</w:t>
      </w:r>
    </w:p>
    <w:p w14:paraId="7E4CD282" w14:textId="77777777" w:rsidR="00472D35" w:rsidRPr="005A352F"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r w:rsidRPr="005A352F">
        <w:rPr>
          <w:rFonts w:ascii="Times New Roman" w:eastAsia="SimSun" w:hAnsi="Times New Roman" w:cs="Times New Roman"/>
          <w:sz w:val="24"/>
          <w:szCs w:val="24"/>
          <w:lang w:eastAsia="en-CA"/>
        </w:rPr>
        <w:t xml:space="preserve">Goodman, J.W.  Some Fundamental Properties of Speckle.  </w:t>
      </w:r>
      <w:r w:rsidRPr="005A352F">
        <w:rPr>
          <w:rFonts w:ascii="Times New Roman" w:eastAsia="SimSun" w:hAnsi="Times New Roman" w:cs="Times New Roman"/>
          <w:i/>
          <w:sz w:val="24"/>
          <w:szCs w:val="24"/>
          <w:lang w:eastAsia="en-CA"/>
        </w:rPr>
        <w:t>J. Opt. Soc. Am</w:t>
      </w:r>
      <w:r w:rsidRPr="005A352F">
        <w:rPr>
          <w:rFonts w:ascii="Times New Roman" w:eastAsia="SimSun" w:hAnsi="Times New Roman" w:cs="Times New Roman"/>
          <w:sz w:val="24"/>
          <w:szCs w:val="24"/>
          <w:lang w:eastAsia="en-CA"/>
        </w:rPr>
        <w:t xml:space="preserve">. </w:t>
      </w:r>
      <w:r w:rsidRPr="005A352F">
        <w:rPr>
          <w:rFonts w:ascii="Times New Roman" w:eastAsia="SimSun" w:hAnsi="Times New Roman" w:cs="Times New Roman"/>
          <w:b/>
          <w:sz w:val="24"/>
          <w:szCs w:val="24"/>
          <w:lang w:eastAsia="en-CA"/>
        </w:rPr>
        <w:t>1976</w:t>
      </w:r>
      <w:r w:rsidRPr="005A352F">
        <w:rPr>
          <w:rFonts w:ascii="Times New Roman" w:eastAsia="SimSun" w:hAnsi="Times New Roman" w:cs="Times New Roman"/>
          <w:sz w:val="24"/>
          <w:szCs w:val="24"/>
          <w:lang w:eastAsia="en-CA"/>
        </w:rPr>
        <w:t xml:space="preserve">, </w:t>
      </w:r>
      <w:r w:rsidRPr="001901A0">
        <w:rPr>
          <w:rFonts w:ascii="Times New Roman" w:eastAsia="SimSun" w:hAnsi="Times New Roman" w:cs="Times New Roman"/>
          <w:i/>
          <w:sz w:val="24"/>
          <w:szCs w:val="24"/>
          <w:lang w:eastAsia="en-CA"/>
        </w:rPr>
        <w:t>66</w:t>
      </w:r>
      <w:r w:rsidRPr="005A352F">
        <w:rPr>
          <w:rFonts w:ascii="Times New Roman" w:eastAsia="SimSun" w:hAnsi="Times New Roman" w:cs="Times New Roman"/>
          <w:sz w:val="24"/>
          <w:szCs w:val="24"/>
          <w:lang w:eastAsia="en-CA"/>
        </w:rPr>
        <w:t>, 1145-1150.</w:t>
      </w:r>
    </w:p>
    <w:p w14:paraId="6434B35F" w14:textId="77777777" w:rsidR="00472D35" w:rsidRPr="005A352F"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r w:rsidRPr="005A352F">
        <w:rPr>
          <w:rFonts w:ascii="Times New Roman" w:eastAsia="SimSun" w:hAnsi="Times New Roman" w:cs="Times New Roman"/>
          <w:sz w:val="24"/>
          <w:szCs w:val="24"/>
          <w:lang w:eastAsia="en-CA"/>
        </w:rPr>
        <w:t xml:space="preserve">Lee, J.S.; </w:t>
      </w:r>
      <w:proofErr w:type="spellStart"/>
      <w:r w:rsidRPr="005A352F">
        <w:rPr>
          <w:rFonts w:ascii="Times New Roman" w:eastAsia="SimSun" w:hAnsi="Times New Roman" w:cs="Times New Roman"/>
          <w:sz w:val="24"/>
          <w:szCs w:val="24"/>
          <w:lang w:eastAsia="en-CA"/>
        </w:rPr>
        <w:t>Jurkevish</w:t>
      </w:r>
      <w:proofErr w:type="spellEnd"/>
      <w:r w:rsidRPr="005A352F">
        <w:rPr>
          <w:rFonts w:ascii="Times New Roman" w:eastAsia="SimSun" w:hAnsi="Times New Roman" w:cs="Times New Roman"/>
          <w:sz w:val="24"/>
          <w:szCs w:val="24"/>
          <w:lang w:eastAsia="en-CA"/>
        </w:rPr>
        <w:t xml:space="preserve">, I.; </w:t>
      </w:r>
      <w:proofErr w:type="spellStart"/>
      <w:r w:rsidRPr="005A352F">
        <w:rPr>
          <w:rFonts w:ascii="Times New Roman" w:eastAsia="SimSun" w:hAnsi="Times New Roman" w:cs="Times New Roman"/>
          <w:sz w:val="24"/>
          <w:szCs w:val="24"/>
          <w:lang w:eastAsia="en-CA"/>
        </w:rPr>
        <w:t>Dewaele</w:t>
      </w:r>
      <w:proofErr w:type="spellEnd"/>
      <w:r w:rsidRPr="005A352F">
        <w:rPr>
          <w:rFonts w:ascii="Times New Roman" w:eastAsia="SimSun" w:hAnsi="Times New Roman" w:cs="Times New Roman"/>
          <w:sz w:val="24"/>
          <w:szCs w:val="24"/>
          <w:lang w:eastAsia="en-CA"/>
        </w:rPr>
        <w:t xml:space="preserve">, P.; </w:t>
      </w:r>
      <w:proofErr w:type="spellStart"/>
      <w:r w:rsidRPr="005A352F">
        <w:rPr>
          <w:rFonts w:ascii="Times New Roman" w:eastAsia="SimSun" w:hAnsi="Times New Roman" w:cs="Times New Roman"/>
          <w:sz w:val="24"/>
          <w:szCs w:val="24"/>
          <w:lang w:eastAsia="en-CA"/>
        </w:rPr>
        <w:t>Wambacq</w:t>
      </w:r>
      <w:proofErr w:type="spellEnd"/>
      <w:r w:rsidRPr="005A352F">
        <w:rPr>
          <w:rFonts w:ascii="Times New Roman" w:eastAsia="SimSun" w:hAnsi="Times New Roman" w:cs="Times New Roman"/>
          <w:sz w:val="24"/>
          <w:szCs w:val="24"/>
          <w:lang w:eastAsia="en-CA"/>
        </w:rPr>
        <w:t xml:space="preserve">, P; </w:t>
      </w:r>
      <w:proofErr w:type="spellStart"/>
      <w:r w:rsidRPr="005A352F">
        <w:rPr>
          <w:rFonts w:ascii="Times New Roman" w:eastAsia="SimSun" w:hAnsi="Times New Roman" w:cs="Times New Roman"/>
          <w:sz w:val="24"/>
          <w:szCs w:val="24"/>
          <w:lang w:eastAsia="en-CA"/>
        </w:rPr>
        <w:t>Oosterlinck</w:t>
      </w:r>
      <w:proofErr w:type="spellEnd"/>
      <w:r w:rsidRPr="005A352F">
        <w:rPr>
          <w:rFonts w:ascii="Times New Roman" w:eastAsia="SimSun" w:hAnsi="Times New Roman" w:cs="Times New Roman"/>
          <w:sz w:val="24"/>
          <w:szCs w:val="24"/>
          <w:lang w:eastAsia="en-CA"/>
        </w:rPr>
        <w:t xml:space="preserve">, A.  Speckle Filtering of Synthetic Aperture Radar Images: A Review.  </w:t>
      </w:r>
      <w:r w:rsidRPr="005A352F">
        <w:rPr>
          <w:rFonts w:ascii="Times New Roman" w:eastAsia="SimSun" w:hAnsi="Times New Roman" w:cs="Times New Roman"/>
          <w:i/>
          <w:sz w:val="24"/>
          <w:szCs w:val="24"/>
          <w:lang w:eastAsia="en-CA"/>
        </w:rPr>
        <w:t>Remote Sens. Rev.</w:t>
      </w:r>
      <w:r w:rsidRPr="005A352F">
        <w:rPr>
          <w:rFonts w:ascii="Times New Roman" w:eastAsia="SimSun" w:hAnsi="Times New Roman" w:cs="Times New Roman"/>
          <w:sz w:val="24"/>
          <w:szCs w:val="24"/>
          <w:lang w:eastAsia="en-CA"/>
        </w:rPr>
        <w:t xml:space="preserve"> </w:t>
      </w:r>
      <w:r w:rsidRPr="005A352F">
        <w:rPr>
          <w:rFonts w:ascii="Times New Roman" w:eastAsia="SimSun" w:hAnsi="Times New Roman" w:cs="Times New Roman"/>
          <w:b/>
          <w:sz w:val="24"/>
          <w:szCs w:val="24"/>
          <w:lang w:eastAsia="en-CA"/>
        </w:rPr>
        <w:t>1994</w:t>
      </w:r>
      <w:r w:rsidRPr="005A352F">
        <w:rPr>
          <w:rFonts w:ascii="Times New Roman" w:eastAsia="SimSun" w:hAnsi="Times New Roman" w:cs="Times New Roman"/>
          <w:sz w:val="24"/>
          <w:szCs w:val="24"/>
          <w:lang w:eastAsia="en-CA"/>
        </w:rPr>
        <w:t xml:space="preserve">, </w:t>
      </w:r>
      <w:r w:rsidRPr="001901A0">
        <w:rPr>
          <w:rFonts w:ascii="Times New Roman" w:eastAsia="SimSun" w:hAnsi="Times New Roman" w:cs="Times New Roman"/>
          <w:i/>
          <w:sz w:val="24"/>
          <w:szCs w:val="24"/>
          <w:lang w:eastAsia="en-CA"/>
        </w:rPr>
        <w:t>8</w:t>
      </w:r>
      <w:r w:rsidRPr="005A352F">
        <w:rPr>
          <w:rFonts w:ascii="Times New Roman" w:eastAsia="SimSun" w:hAnsi="Times New Roman" w:cs="Times New Roman"/>
          <w:sz w:val="24"/>
          <w:szCs w:val="24"/>
          <w:lang w:eastAsia="en-CA"/>
        </w:rPr>
        <w:t>, 313-340.</w:t>
      </w:r>
    </w:p>
    <w:p w14:paraId="54D21DF3" w14:textId="77777777" w:rsidR="00472D35" w:rsidRPr="00F048EE"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F048EE">
        <w:rPr>
          <w:rFonts w:ascii="Times New Roman" w:hAnsi="Times New Roman" w:cs="Times New Roman"/>
          <w:sz w:val="24"/>
          <w:szCs w:val="24"/>
        </w:rPr>
        <w:t xml:space="preserve">Olthof, I.; </w:t>
      </w:r>
      <w:proofErr w:type="spellStart"/>
      <w:r w:rsidRPr="00F048EE">
        <w:rPr>
          <w:rFonts w:ascii="Times New Roman" w:hAnsi="Times New Roman" w:cs="Times New Roman"/>
          <w:sz w:val="24"/>
          <w:szCs w:val="24"/>
        </w:rPr>
        <w:t>Latifovic</w:t>
      </w:r>
      <w:proofErr w:type="spellEnd"/>
      <w:r w:rsidRPr="00F048EE">
        <w:rPr>
          <w:rFonts w:ascii="Times New Roman" w:hAnsi="Times New Roman" w:cs="Times New Roman"/>
          <w:sz w:val="24"/>
          <w:szCs w:val="24"/>
        </w:rPr>
        <w:t>, R.; Pouliot, D. National Scale Medium Resolution Land Cover Mapping of Canada from SPOT 4/5 Data. 34th Canadian Symposium on Remote Sensing, Victoria, Canada, August 27-29, 2013.4</w:t>
      </w:r>
    </w:p>
    <w:p w14:paraId="1BD3D656" w14:textId="77777777" w:rsidR="00472D35" w:rsidRPr="007A666E"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Vachon</w:t>
      </w:r>
      <w:proofErr w:type="spellEnd"/>
      <w:r>
        <w:rPr>
          <w:rFonts w:ascii="Times New Roman" w:hAnsi="Times New Roman" w:cs="Times New Roman"/>
          <w:sz w:val="24"/>
          <w:szCs w:val="24"/>
          <w:shd w:val="clear" w:color="auto" w:fill="FFFFFF"/>
        </w:rPr>
        <w:t xml:space="preserve">, P.W.; Wolfe, J.  C-Band Cross-Polarization Wind Speed Retrieval.  </w:t>
      </w:r>
      <w:r w:rsidRPr="00BB20E3">
        <w:rPr>
          <w:rFonts w:ascii="Times New Roman" w:hAnsi="Times New Roman" w:cs="Times New Roman"/>
          <w:i/>
          <w:sz w:val="24"/>
          <w:szCs w:val="24"/>
        </w:rPr>
        <w:t xml:space="preserve">IEEE Trans. </w:t>
      </w:r>
      <w:proofErr w:type="spellStart"/>
      <w:r w:rsidRPr="00BB20E3">
        <w:rPr>
          <w:rFonts w:ascii="Times New Roman" w:hAnsi="Times New Roman" w:cs="Times New Roman"/>
          <w:i/>
          <w:sz w:val="24"/>
          <w:szCs w:val="24"/>
        </w:rPr>
        <w:t>Geosci</w:t>
      </w:r>
      <w:proofErr w:type="spellEnd"/>
      <w:r w:rsidRPr="00BB20E3">
        <w:rPr>
          <w:rFonts w:ascii="Times New Roman" w:hAnsi="Times New Roman" w:cs="Times New Roman"/>
          <w:i/>
          <w:sz w:val="24"/>
          <w:szCs w:val="24"/>
        </w:rPr>
        <w:t>. Remote Sens</w:t>
      </w:r>
      <w:r w:rsidRPr="00BB20E3">
        <w:rPr>
          <w:rFonts w:ascii="Times New Roman" w:hAnsi="Times New Roman" w:cs="Times New Roman"/>
          <w:sz w:val="24"/>
          <w:szCs w:val="24"/>
        </w:rPr>
        <w:t xml:space="preserve">. </w:t>
      </w:r>
      <w:r>
        <w:rPr>
          <w:rFonts w:ascii="Times New Roman" w:hAnsi="Times New Roman" w:cs="Times New Roman"/>
          <w:b/>
          <w:sz w:val="24"/>
          <w:szCs w:val="24"/>
        </w:rPr>
        <w:t>2011</w:t>
      </w:r>
      <w:r w:rsidRPr="007D0D0F">
        <w:rPr>
          <w:rFonts w:ascii="Times New Roman" w:hAnsi="Times New Roman" w:cs="Times New Roman"/>
          <w:sz w:val="24"/>
          <w:szCs w:val="24"/>
        </w:rPr>
        <w:t>,</w:t>
      </w:r>
      <w:r w:rsidRPr="00BB20E3">
        <w:rPr>
          <w:rFonts w:ascii="Times New Roman" w:hAnsi="Times New Roman" w:cs="Times New Roman"/>
          <w:sz w:val="24"/>
          <w:szCs w:val="24"/>
        </w:rPr>
        <w:t xml:space="preserve"> </w:t>
      </w:r>
      <w:r>
        <w:rPr>
          <w:rFonts w:ascii="Times New Roman" w:hAnsi="Times New Roman" w:cs="Times New Roman"/>
          <w:i/>
          <w:sz w:val="24"/>
          <w:szCs w:val="24"/>
        </w:rPr>
        <w:t>8</w:t>
      </w:r>
      <w:r>
        <w:rPr>
          <w:rFonts w:ascii="Times New Roman" w:hAnsi="Times New Roman" w:cs="Times New Roman"/>
          <w:sz w:val="24"/>
          <w:szCs w:val="24"/>
        </w:rPr>
        <w:t>, 456-459</w:t>
      </w:r>
      <w:r w:rsidRPr="00BB20E3">
        <w:rPr>
          <w:rFonts w:ascii="Times New Roman" w:hAnsi="Times New Roman" w:cs="Times New Roman"/>
          <w:sz w:val="24"/>
          <w:szCs w:val="24"/>
        </w:rPr>
        <w:t>.</w:t>
      </w:r>
    </w:p>
    <w:p w14:paraId="28D259AA" w14:textId="77777777" w:rsidR="00472D35" w:rsidRPr="007A666E"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r w:rsidRPr="007A666E">
        <w:rPr>
          <w:rFonts w:ascii="Times New Roman" w:hAnsi="Times New Roman"/>
          <w:color w:val="111111"/>
          <w:sz w:val="24"/>
          <w:szCs w:val="24"/>
        </w:rPr>
        <w:lastRenderedPageBreak/>
        <w:t xml:space="preserve">Hess, L. L.; </w:t>
      </w:r>
      <w:proofErr w:type="spellStart"/>
      <w:r w:rsidRPr="007A666E">
        <w:rPr>
          <w:rFonts w:ascii="Times New Roman" w:hAnsi="Times New Roman"/>
          <w:color w:val="111111"/>
          <w:sz w:val="24"/>
          <w:szCs w:val="24"/>
        </w:rPr>
        <w:t>Melack</w:t>
      </w:r>
      <w:proofErr w:type="spellEnd"/>
      <w:r w:rsidRPr="007A666E">
        <w:rPr>
          <w:rFonts w:ascii="Times New Roman" w:hAnsi="Times New Roman"/>
          <w:color w:val="111111"/>
          <w:sz w:val="24"/>
          <w:szCs w:val="24"/>
        </w:rPr>
        <w:t xml:space="preserve">, J.M.; </w:t>
      </w:r>
      <w:proofErr w:type="spellStart"/>
      <w:r w:rsidRPr="007A666E">
        <w:rPr>
          <w:rFonts w:ascii="Times New Roman" w:hAnsi="Times New Roman"/>
          <w:color w:val="111111"/>
          <w:sz w:val="24"/>
          <w:szCs w:val="24"/>
        </w:rPr>
        <w:t>Filoso</w:t>
      </w:r>
      <w:proofErr w:type="spellEnd"/>
      <w:r w:rsidRPr="007A666E">
        <w:rPr>
          <w:rFonts w:ascii="Times New Roman" w:hAnsi="Times New Roman"/>
          <w:color w:val="111111"/>
          <w:sz w:val="24"/>
          <w:szCs w:val="24"/>
        </w:rPr>
        <w:t>, S.; Wang, Y. 1995. Delineation of Inundated Area and Vegetation along the Amazon Floodplain</w:t>
      </w:r>
      <w:r w:rsidRPr="007A666E">
        <w:rPr>
          <w:rFonts w:ascii="Times New Roman" w:hAnsi="Times New Roman"/>
          <w:color w:val="111111"/>
          <w:sz w:val="18"/>
          <w:szCs w:val="18"/>
        </w:rPr>
        <w:t xml:space="preserve"> </w:t>
      </w:r>
      <w:r w:rsidRPr="007A666E">
        <w:rPr>
          <w:rFonts w:ascii="Times New Roman" w:hAnsi="Times New Roman"/>
          <w:color w:val="111111"/>
          <w:sz w:val="24"/>
          <w:szCs w:val="24"/>
        </w:rPr>
        <w:t xml:space="preserve">with the SIR-C Synthetic-Aperture Radar. </w:t>
      </w:r>
      <w:r w:rsidRPr="007A666E">
        <w:rPr>
          <w:rFonts w:ascii="Times New Roman" w:hAnsi="Times New Roman"/>
          <w:i/>
          <w:sz w:val="24"/>
          <w:szCs w:val="24"/>
        </w:rPr>
        <w:t xml:space="preserve">IEEE Trans. </w:t>
      </w:r>
      <w:proofErr w:type="spellStart"/>
      <w:r w:rsidRPr="007A666E">
        <w:rPr>
          <w:rFonts w:ascii="Times New Roman" w:hAnsi="Times New Roman"/>
          <w:i/>
          <w:sz w:val="24"/>
          <w:szCs w:val="24"/>
        </w:rPr>
        <w:t>Geosci</w:t>
      </w:r>
      <w:proofErr w:type="spellEnd"/>
      <w:r w:rsidRPr="007A666E">
        <w:rPr>
          <w:rFonts w:ascii="Times New Roman" w:hAnsi="Times New Roman"/>
          <w:i/>
          <w:sz w:val="24"/>
          <w:szCs w:val="24"/>
        </w:rPr>
        <w:t>. Remote Sens</w:t>
      </w:r>
      <w:r w:rsidRPr="007A666E">
        <w:rPr>
          <w:rFonts w:ascii="Times New Roman" w:hAnsi="Times New Roman"/>
          <w:sz w:val="24"/>
          <w:szCs w:val="24"/>
        </w:rPr>
        <w:t xml:space="preserve">. </w:t>
      </w:r>
      <w:r w:rsidRPr="007A666E">
        <w:rPr>
          <w:rFonts w:ascii="Times New Roman" w:hAnsi="Times New Roman"/>
          <w:b/>
          <w:sz w:val="24"/>
          <w:szCs w:val="24"/>
        </w:rPr>
        <w:t>1995</w:t>
      </w:r>
      <w:r w:rsidRPr="007A666E">
        <w:rPr>
          <w:rFonts w:ascii="Times New Roman" w:hAnsi="Times New Roman"/>
          <w:sz w:val="24"/>
          <w:szCs w:val="24"/>
        </w:rPr>
        <w:t>,</w:t>
      </w:r>
      <w:r w:rsidRPr="007A666E">
        <w:rPr>
          <w:rFonts w:ascii="Times New Roman" w:hAnsi="Times New Roman"/>
          <w:i/>
          <w:iCs/>
          <w:color w:val="111111"/>
          <w:sz w:val="24"/>
          <w:szCs w:val="24"/>
        </w:rPr>
        <w:t xml:space="preserve"> </w:t>
      </w:r>
      <w:r w:rsidRPr="001901A0">
        <w:rPr>
          <w:rFonts w:ascii="Times New Roman" w:hAnsi="Times New Roman"/>
          <w:i/>
          <w:color w:val="111111"/>
          <w:sz w:val="24"/>
          <w:szCs w:val="24"/>
        </w:rPr>
        <w:t>33</w:t>
      </w:r>
      <w:r w:rsidRPr="007A666E">
        <w:rPr>
          <w:rFonts w:ascii="Times New Roman" w:hAnsi="Times New Roman"/>
          <w:color w:val="111111"/>
          <w:sz w:val="24"/>
          <w:szCs w:val="24"/>
        </w:rPr>
        <w:t>, 896–904.</w:t>
      </w:r>
    </w:p>
    <w:p w14:paraId="28C69FFB" w14:textId="1D08FA27" w:rsidR="00472D35" w:rsidRPr="0021700F"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proofErr w:type="spellStart"/>
      <w:r w:rsidRPr="007A666E">
        <w:rPr>
          <w:rFonts w:ascii="Times New Roman" w:hAnsi="Times New Roman"/>
          <w:color w:val="111111"/>
          <w:sz w:val="24"/>
          <w:szCs w:val="24"/>
        </w:rPr>
        <w:t>Bourgeau</w:t>
      </w:r>
      <w:proofErr w:type="spellEnd"/>
      <w:r w:rsidRPr="007A666E">
        <w:rPr>
          <w:rFonts w:ascii="Times New Roman" w:hAnsi="Times New Roman"/>
          <w:color w:val="111111"/>
          <w:sz w:val="24"/>
          <w:szCs w:val="24"/>
        </w:rPr>
        <w:t xml:space="preserve">-Chavez, L. L.; </w:t>
      </w:r>
      <w:proofErr w:type="spellStart"/>
      <w:r w:rsidRPr="007A666E">
        <w:rPr>
          <w:rFonts w:ascii="Times New Roman" w:hAnsi="Times New Roman"/>
          <w:color w:val="111111"/>
          <w:sz w:val="24"/>
          <w:szCs w:val="24"/>
        </w:rPr>
        <w:t>Kasischke</w:t>
      </w:r>
      <w:proofErr w:type="spellEnd"/>
      <w:r w:rsidRPr="007A666E">
        <w:rPr>
          <w:rFonts w:ascii="Times New Roman" w:hAnsi="Times New Roman"/>
          <w:color w:val="111111"/>
          <w:sz w:val="24"/>
          <w:szCs w:val="24"/>
        </w:rPr>
        <w:t xml:space="preserve">, E.S.; </w:t>
      </w:r>
      <w:proofErr w:type="spellStart"/>
      <w:r w:rsidRPr="007A666E">
        <w:rPr>
          <w:rFonts w:ascii="Times New Roman" w:hAnsi="Times New Roman"/>
          <w:color w:val="111111"/>
          <w:sz w:val="24"/>
          <w:szCs w:val="24"/>
        </w:rPr>
        <w:t>Brunzell</w:t>
      </w:r>
      <w:proofErr w:type="spellEnd"/>
      <w:r w:rsidRPr="007A666E">
        <w:rPr>
          <w:rFonts w:ascii="Times New Roman" w:hAnsi="Times New Roman"/>
          <w:color w:val="111111"/>
          <w:sz w:val="24"/>
          <w:szCs w:val="24"/>
        </w:rPr>
        <w:t xml:space="preserve">, S.M.; </w:t>
      </w:r>
      <w:proofErr w:type="spellStart"/>
      <w:r w:rsidRPr="007A666E">
        <w:rPr>
          <w:rFonts w:ascii="Times New Roman" w:hAnsi="Times New Roman"/>
          <w:color w:val="111111"/>
          <w:sz w:val="24"/>
          <w:szCs w:val="24"/>
        </w:rPr>
        <w:t>Mudd</w:t>
      </w:r>
      <w:proofErr w:type="spellEnd"/>
      <w:r w:rsidRPr="007A666E">
        <w:rPr>
          <w:rFonts w:ascii="Times New Roman" w:hAnsi="Times New Roman"/>
          <w:color w:val="111111"/>
          <w:sz w:val="24"/>
          <w:szCs w:val="24"/>
        </w:rPr>
        <w:t xml:space="preserve">, J.P.; Smith, K.B.; Frick, L.A. 2001. Analysis of Space-Borne SAR Data for Wetland Mapping in Virginia Riparian Ecosystems. </w:t>
      </w:r>
      <w:r w:rsidRPr="007A666E">
        <w:rPr>
          <w:rFonts w:ascii="Times New Roman" w:hAnsi="Times New Roman"/>
          <w:i/>
          <w:sz w:val="24"/>
          <w:szCs w:val="24"/>
        </w:rPr>
        <w:t xml:space="preserve">Int. J. Remote Sens. </w:t>
      </w:r>
      <w:r w:rsidRPr="007A666E">
        <w:rPr>
          <w:rFonts w:ascii="Times New Roman" w:hAnsi="Times New Roman"/>
          <w:b/>
          <w:color w:val="111111"/>
          <w:sz w:val="24"/>
          <w:szCs w:val="24"/>
        </w:rPr>
        <w:t>22</w:t>
      </w:r>
      <w:r w:rsidR="001901A0">
        <w:rPr>
          <w:rFonts w:ascii="Times New Roman" w:hAnsi="Times New Roman"/>
          <w:color w:val="111111"/>
          <w:sz w:val="24"/>
          <w:szCs w:val="24"/>
        </w:rPr>
        <w:t xml:space="preserve">, </w:t>
      </w:r>
      <w:r w:rsidR="001901A0" w:rsidRPr="001901A0">
        <w:rPr>
          <w:rFonts w:ascii="Times New Roman" w:hAnsi="Times New Roman"/>
          <w:i/>
          <w:color w:val="111111"/>
          <w:sz w:val="24"/>
          <w:szCs w:val="24"/>
        </w:rPr>
        <w:t>18</w:t>
      </w:r>
      <w:r w:rsidR="001901A0">
        <w:rPr>
          <w:rFonts w:ascii="Times New Roman" w:hAnsi="Times New Roman"/>
          <w:color w:val="111111"/>
          <w:sz w:val="24"/>
          <w:szCs w:val="24"/>
        </w:rPr>
        <w:t>,</w:t>
      </w:r>
      <w:r w:rsidRPr="007A666E">
        <w:rPr>
          <w:rFonts w:ascii="Times New Roman" w:hAnsi="Times New Roman"/>
          <w:color w:val="111111"/>
          <w:sz w:val="24"/>
          <w:szCs w:val="24"/>
        </w:rPr>
        <w:t xml:space="preserve"> 3665–87.</w:t>
      </w:r>
    </w:p>
    <w:p w14:paraId="66F43620" w14:textId="7E2203AA" w:rsidR="00472D35" w:rsidRPr="0021700F"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shd w:val="clear" w:color="auto" w:fill="FFFFFF"/>
        </w:rPr>
      </w:pPr>
      <w:r w:rsidRPr="0021700F">
        <w:rPr>
          <w:rFonts w:ascii="Times New Roman" w:hAnsi="Times New Roman"/>
          <w:color w:val="111111"/>
          <w:sz w:val="24"/>
          <w:szCs w:val="24"/>
        </w:rPr>
        <w:t>Town</w:t>
      </w:r>
      <w:r w:rsidR="001901A0">
        <w:rPr>
          <w:rFonts w:ascii="Times New Roman" w:hAnsi="Times New Roman"/>
          <w:color w:val="111111"/>
          <w:sz w:val="24"/>
          <w:szCs w:val="24"/>
        </w:rPr>
        <w:t xml:space="preserve">send, P. A.; Foster, J.R. </w:t>
      </w:r>
      <w:proofErr w:type="gramStart"/>
      <w:r w:rsidRPr="0021700F">
        <w:rPr>
          <w:rFonts w:ascii="Times New Roman" w:hAnsi="Times New Roman"/>
          <w:color w:val="111111"/>
          <w:sz w:val="24"/>
          <w:szCs w:val="24"/>
        </w:rPr>
        <w:t>A Synthetic</w:t>
      </w:r>
      <w:proofErr w:type="gramEnd"/>
      <w:r w:rsidRPr="0021700F">
        <w:rPr>
          <w:rFonts w:ascii="Times New Roman" w:hAnsi="Times New Roman"/>
          <w:color w:val="111111"/>
          <w:sz w:val="24"/>
          <w:szCs w:val="24"/>
        </w:rPr>
        <w:t xml:space="preserve"> Aperture Radar- Based Model to Assess Historical Changes in Lowland Floodplain </w:t>
      </w:r>
      <w:proofErr w:type="spellStart"/>
      <w:r w:rsidRPr="0021700F">
        <w:rPr>
          <w:rFonts w:ascii="Times New Roman" w:hAnsi="Times New Roman"/>
          <w:color w:val="111111"/>
          <w:sz w:val="24"/>
          <w:szCs w:val="24"/>
        </w:rPr>
        <w:t>Hydroperiod</w:t>
      </w:r>
      <w:proofErr w:type="spellEnd"/>
      <w:r w:rsidRPr="0021700F">
        <w:rPr>
          <w:rFonts w:ascii="Times New Roman" w:hAnsi="Times New Roman"/>
          <w:color w:val="111111"/>
          <w:sz w:val="24"/>
          <w:szCs w:val="24"/>
        </w:rPr>
        <w:t xml:space="preserve">. </w:t>
      </w:r>
      <w:r w:rsidRPr="0021700F">
        <w:rPr>
          <w:rFonts w:ascii="Times New Roman" w:hAnsi="Times New Roman"/>
          <w:i/>
          <w:iCs/>
          <w:color w:val="111111"/>
          <w:sz w:val="24"/>
          <w:szCs w:val="24"/>
        </w:rPr>
        <w:t xml:space="preserve">Water </w:t>
      </w:r>
      <w:proofErr w:type="spellStart"/>
      <w:r w:rsidRPr="0021700F">
        <w:rPr>
          <w:rFonts w:ascii="Times New Roman" w:hAnsi="Times New Roman"/>
          <w:i/>
          <w:iCs/>
          <w:color w:val="111111"/>
          <w:sz w:val="24"/>
          <w:szCs w:val="24"/>
        </w:rPr>
        <w:t>Resour</w:t>
      </w:r>
      <w:proofErr w:type="spellEnd"/>
      <w:r w:rsidRPr="0021700F">
        <w:rPr>
          <w:rFonts w:ascii="Times New Roman" w:hAnsi="Times New Roman"/>
          <w:i/>
          <w:iCs/>
          <w:color w:val="111111"/>
          <w:sz w:val="24"/>
          <w:szCs w:val="24"/>
        </w:rPr>
        <w:t xml:space="preserve">. Res. </w:t>
      </w:r>
      <w:r w:rsidR="001901A0" w:rsidRPr="001901A0">
        <w:rPr>
          <w:rFonts w:ascii="Times New Roman" w:hAnsi="Times New Roman"/>
          <w:b/>
          <w:iCs/>
          <w:color w:val="111111"/>
          <w:sz w:val="24"/>
          <w:szCs w:val="24"/>
        </w:rPr>
        <w:t>2002</w:t>
      </w:r>
      <w:r w:rsidR="001901A0">
        <w:rPr>
          <w:rFonts w:ascii="Times New Roman" w:hAnsi="Times New Roman"/>
          <w:i/>
          <w:iCs/>
          <w:color w:val="111111"/>
          <w:sz w:val="24"/>
          <w:szCs w:val="24"/>
        </w:rPr>
        <w:t xml:space="preserve">, </w:t>
      </w:r>
      <w:r w:rsidRPr="001901A0">
        <w:rPr>
          <w:rFonts w:ascii="Times New Roman" w:hAnsi="Times New Roman"/>
          <w:i/>
          <w:color w:val="111111"/>
          <w:sz w:val="24"/>
          <w:szCs w:val="24"/>
        </w:rPr>
        <w:t>38</w:t>
      </w:r>
      <w:r w:rsidRPr="0021700F">
        <w:rPr>
          <w:rFonts w:ascii="Times New Roman" w:hAnsi="Times New Roman"/>
          <w:color w:val="111111"/>
          <w:sz w:val="24"/>
          <w:szCs w:val="24"/>
        </w:rPr>
        <w:t xml:space="preserve">, 1115–25. </w:t>
      </w:r>
    </w:p>
    <w:p w14:paraId="41CD5094" w14:textId="77777777" w:rsidR="00472D35" w:rsidRPr="005A352F"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proofErr w:type="spellStart"/>
      <w:r w:rsidRPr="009F0443">
        <w:rPr>
          <w:rFonts w:ascii="Times New Roman" w:eastAsia="SimSun" w:hAnsi="Times New Roman" w:cs="Times New Roman"/>
          <w:sz w:val="24"/>
          <w:szCs w:val="24"/>
          <w:lang w:eastAsia="en-CA"/>
        </w:rPr>
        <w:t>Manjusree</w:t>
      </w:r>
      <w:proofErr w:type="spellEnd"/>
      <w:r w:rsidRPr="009F0443">
        <w:rPr>
          <w:rFonts w:ascii="Times New Roman" w:eastAsia="SimSun" w:hAnsi="Times New Roman" w:cs="Times New Roman"/>
          <w:sz w:val="24"/>
          <w:szCs w:val="24"/>
          <w:lang w:eastAsia="en-CA"/>
        </w:rPr>
        <w:t xml:space="preserve">, P.; Kumar, L.P.; Bhatt, C.M.; Rao, G.S.; </w:t>
      </w:r>
      <w:proofErr w:type="spellStart"/>
      <w:r w:rsidRPr="009F0443">
        <w:rPr>
          <w:rFonts w:ascii="Times New Roman" w:eastAsia="SimSun" w:hAnsi="Times New Roman" w:cs="Times New Roman"/>
          <w:sz w:val="24"/>
          <w:szCs w:val="24"/>
          <w:lang w:eastAsia="en-CA"/>
        </w:rPr>
        <w:t>Bhanumurty</w:t>
      </w:r>
      <w:proofErr w:type="spellEnd"/>
      <w:r w:rsidRPr="009F0443">
        <w:rPr>
          <w:rFonts w:ascii="Times New Roman" w:eastAsia="SimSun" w:hAnsi="Times New Roman" w:cs="Times New Roman"/>
          <w:sz w:val="24"/>
          <w:szCs w:val="24"/>
          <w:lang w:eastAsia="en-CA"/>
        </w:rPr>
        <w:t xml:space="preserve">, V.  Optimization of Threshold Ranges for Rapid Flood Inundation Mapping by Evaluating Backscatter Profiles of High Incidence Angle SAR Images.  </w:t>
      </w:r>
      <w:r w:rsidRPr="009F0443">
        <w:rPr>
          <w:rFonts w:ascii="Times New Roman" w:eastAsia="SimSun" w:hAnsi="Times New Roman" w:cs="Times New Roman"/>
          <w:i/>
          <w:sz w:val="24"/>
          <w:szCs w:val="24"/>
          <w:lang w:eastAsia="en-CA"/>
        </w:rPr>
        <w:t>Int. J. Disaster Risk Sci</w:t>
      </w:r>
      <w:r w:rsidRPr="009F0443">
        <w:rPr>
          <w:rFonts w:ascii="Times New Roman" w:eastAsia="SimSun" w:hAnsi="Times New Roman" w:cs="Times New Roman"/>
          <w:sz w:val="24"/>
          <w:szCs w:val="24"/>
          <w:lang w:eastAsia="en-CA"/>
        </w:rPr>
        <w:t xml:space="preserve">. </w:t>
      </w:r>
      <w:r w:rsidRPr="009F0443">
        <w:rPr>
          <w:rFonts w:ascii="Times New Roman" w:eastAsia="SimSun" w:hAnsi="Times New Roman" w:cs="Times New Roman"/>
          <w:b/>
          <w:sz w:val="24"/>
          <w:szCs w:val="24"/>
          <w:lang w:eastAsia="en-CA"/>
        </w:rPr>
        <w:t>2002</w:t>
      </w:r>
      <w:r w:rsidRPr="009F0443">
        <w:rPr>
          <w:rFonts w:ascii="Times New Roman" w:eastAsia="SimSun" w:hAnsi="Times New Roman" w:cs="Times New Roman"/>
          <w:sz w:val="24"/>
          <w:szCs w:val="24"/>
          <w:lang w:eastAsia="en-CA"/>
        </w:rPr>
        <w:t xml:space="preserve">, </w:t>
      </w:r>
      <w:r w:rsidRPr="002612B9">
        <w:rPr>
          <w:rFonts w:ascii="Times New Roman" w:eastAsia="SimSun" w:hAnsi="Times New Roman" w:cs="Times New Roman"/>
          <w:i/>
          <w:sz w:val="24"/>
          <w:szCs w:val="24"/>
          <w:lang w:eastAsia="en-CA"/>
        </w:rPr>
        <w:t>3</w:t>
      </w:r>
      <w:r w:rsidRPr="009F0443">
        <w:rPr>
          <w:rFonts w:ascii="Times New Roman" w:eastAsia="SimSun" w:hAnsi="Times New Roman" w:cs="Times New Roman"/>
          <w:sz w:val="24"/>
          <w:szCs w:val="24"/>
          <w:lang w:eastAsia="en-CA"/>
        </w:rPr>
        <w:t>, 113-122.</w:t>
      </w:r>
    </w:p>
    <w:p w14:paraId="7C990744" w14:textId="77777777" w:rsidR="00472D35" w:rsidRPr="00F048EE"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proofErr w:type="spellStart"/>
      <w:r w:rsidRPr="00F048EE">
        <w:rPr>
          <w:rFonts w:ascii="Times New Roman" w:hAnsi="Times New Roman" w:cs="Times New Roman"/>
          <w:sz w:val="24"/>
          <w:szCs w:val="24"/>
        </w:rPr>
        <w:t>Scheuchl</w:t>
      </w:r>
      <w:proofErr w:type="spellEnd"/>
      <w:r w:rsidRPr="00F048EE">
        <w:rPr>
          <w:rFonts w:ascii="Times New Roman" w:hAnsi="Times New Roman" w:cs="Times New Roman"/>
          <w:sz w:val="24"/>
          <w:szCs w:val="24"/>
        </w:rPr>
        <w:t xml:space="preserve">, B.; </w:t>
      </w:r>
      <w:proofErr w:type="spellStart"/>
      <w:r w:rsidRPr="00F048EE">
        <w:rPr>
          <w:rFonts w:ascii="Times New Roman" w:hAnsi="Times New Roman" w:cs="Times New Roman"/>
          <w:sz w:val="24"/>
          <w:szCs w:val="24"/>
        </w:rPr>
        <w:t>Flett</w:t>
      </w:r>
      <w:proofErr w:type="spellEnd"/>
      <w:r w:rsidRPr="00F048EE">
        <w:rPr>
          <w:rFonts w:ascii="Times New Roman" w:hAnsi="Times New Roman" w:cs="Times New Roman"/>
          <w:sz w:val="24"/>
          <w:szCs w:val="24"/>
        </w:rPr>
        <w:t xml:space="preserve">, D.; Caves, R.; Cumming, I. Potential of RADARSAT-2 Data for operational sea ice monitoring.  </w:t>
      </w:r>
      <w:r w:rsidRPr="00F048EE">
        <w:rPr>
          <w:rFonts w:ascii="Times New Roman" w:hAnsi="Times New Roman" w:cs="Times New Roman"/>
          <w:i/>
          <w:sz w:val="24"/>
          <w:szCs w:val="24"/>
        </w:rPr>
        <w:t>Can. J. Remote Sens.</w:t>
      </w:r>
      <w:r w:rsidRPr="00F048EE">
        <w:rPr>
          <w:rFonts w:ascii="Times New Roman" w:hAnsi="Times New Roman" w:cs="Times New Roman"/>
          <w:sz w:val="24"/>
          <w:szCs w:val="24"/>
        </w:rPr>
        <w:t xml:space="preserve"> </w:t>
      </w:r>
      <w:r w:rsidRPr="00F048EE">
        <w:rPr>
          <w:rFonts w:ascii="Times New Roman" w:hAnsi="Times New Roman" w:cs="Times New Roman"/>
          <w:b/>
          <w:sz w:val="24"/>
          <w:szCs w:val="24"/>
        </w:rPr>
        <w:t xml:space="preserve">2004, </w:t>
      </w:r>
      <w:r w:rsidRPr="0056135E">
        <w:rPr>
          <w:rFonts w:ascii="Times New Roman" w:hAnsi="Times New Roman" w:cs="Times New Roman"/>
          <w:i/>
          <w:sz w:val="24"/>
          <w:szCs w:val="24"/>
        </w:rPr>
        <w:t>30</w:t>
      </w:r>
      <w:r w:rsidRPr="00F048EE">
        <w:rPr>
          <w:rFonts w:ascii="Times New Roman" w:hAnsi="Times New Roman" w:cs="Times New Roman"/>
          <w:sz w:val="24"/>
          <w:szCs w:val="24"/>
        </w:rPr>
        <w:t>, 448-461.</w:t>
      </w:r>
    </w:p>
    <w:p w14:paraId="15B8C32D" w14:textId="77777777" w:rsidR="00472D35"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0E63CE">
        <w:rPr>
          <w:rFonts w:ascii="Times New Roman" w:hAnsi="Times New Roman" w:cs="Times New Roman"/>
          <w:sz w:val="24"/>
          <w:szCs w:val="24"/>
        </w:rPr>
        <w:t xml:space="preserve">MacDonald, H.C.; Waite, W.P.; </w:t>
      </w:r>
      <w:proofErr w:type="spellStart"/>
      <w:r w:rsidRPr="000E63CE">
        <w:rPr>
          <w:rFonts w:ascii="Times New Roman" w:hAnsi="Times New Roman" w:cs="Times New Roman"/>
          <w:sz w:val="24"/>
          <w:szCs w:val="24"/>
        </w:rPr>
        <w:t>Demarcke</w:t>
      </w:r>
      <w:proofErr w:type="spellEnd"/>
      <w:r w:rsidRPr="000E63CE">
        <w:rPr>
          <w:rFonts w:ascii="Times New Roman" w:hAnsi="Times New Roman" w:cs="Times New Roman"/>
          <w:sz w:val="24"/>
          <w:szCs w:val="24"/>
        </w:rPr>
        <w:t xml:space="preserve">, J.S. 1980. Use of </w:t>
      </w:r>
      <w:proofErr w:type="spellStart"/>
      <w:r w:rsidRPr="000E63CE">
        <w:rPr>
          <w:rFonts w:ascii="Times New Roman" w:hAnsi="Times New Roman" w:cs="Times New Roman"/>
          <w:sz w:val="24"/>
          <w:szCs w:val="24"/>
        </w:rPr>
        <w:t>Seasat</w:t>
      </w:r>
      <w:proofErr w:type="spellEnd"/>
      <w:r w:rsidRPr="000E63CE">
        <w:rPr>
          <w:rFonts w:ascii="Times New Roman" w:hAnsi="Times New Roman" w:cs="Times New Roman"/>
          <w:sz w:val="24"/>
          <w:szCs w:val="24"/>
        </w:rPr>
        <w:t xml:space="preserve"> satellite radar imagery for the detection of standing water beneath forest vegetation. In </w:t>
      </w:r>
      <w:r w:rsidRPr="000E63CE">
        <w:rPr>
          <w:rFonts w:ascii="Times New Roman" w:hAnsi="Times New Roman" w:cs="Times New Roman"/>
          <w:i/>
          <w:sz w:val="24"/>
          <w:szCs w:val="24"/>
        </w:rPr>
        <w:t>Proceedings of the American Society of Photogrammetry Fall Technical Meeting</w:t>
      </w:r>
      <w:r w:rsidRPr="000E63CE">
        <w:rPr>
          <w:rFonts w:ascii="Times New Roman" w:hAnsi="Times New Roman" w:cs="Times New Roman"/>
          <w:sz w:val="24"/>
          <w:szCs w:val="24"/>
        </w:rPr>
        <w:t xml:space="preserve">, Niagara Falls, United States, October 7-10, 1980. </w:t>
      </w:r>
    </w:p>
    <w:p w14:paraId="6C245868" w14:textId="77777777" w:rsidR="00472D35" w:rsidRPr="00BA02B3"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BA02B3">
        <w:rPr>
          <w:rFonts w:ascii="Times New Roman" w:hAnsi="Times New Roman" w:cs="Times New Roman"/>
          <w:sz w:val="24"/>
          <w:szCs w:val="24"/>
        </w:rPr>
        <w:t xml:space="preserve">Pope, K.O.; </w:t>
      </w:r>
      <w:proofErr w:type="spellStart"/>
      <w:r w:rsidRPr="00BA02B3">
        <w:rPr>
          <w:rFonts w:ascii="Times New Roman" w:hAnsi="Times New Roman" w:cs="Times New Roman"/>
          <w:sz w:val="24"/>
          <w:szCs w:val="24"/>
        </w:rPr>
        <w:t>Rejmankova</w:t>
      </w:r>
      <w:proofErr w:type="spellEnd"/>
      <w:r w:rsidRPr="00BA02B3">
        <w:rPr>
          <w:rFonts w:ascii="Times New Roman" w:hAnsi="Times New Roman" w:cs="Times New Roman"/>
          <w:sz w:val="24"/>
          <w:szCs w:val="24"/>
        </w:rPr>
        <w:t xml:space="preserve">, E.; Paris, J.F.; Woodruff, R. Detecting seasonal flooding cycles in marches of the Yucatan Peninsula with SIR-C polarimetric radar imagery. </w:t>
      </w:r>
      <w:r w:rsidRPr="00BA02B3">
        <w:rPr>
          <w:rFonts w:ascii="Times New Roman" w:hAnsi="Times New Roman" w:cs="Times New Roman"/>
          <w:i/>
          <w:sz w:val="24"/>
          <w:szCs w:val="24"/>
          <w:lang w:val="fr-CA"/>
        </w:rPr>
        <w:t>Remote Sens. Environ.</w:t>
      </w:r>
      <w:r w:rsidRPr="00BA02B3">
        <w:rPr>
          <w:rFonts w:ascii="Times New Roman" w:hAnsi="Times New Roman" w:cs="Times New Roman"/>
          <w:sz w:val="24"/>
          <w:szCs w:val="24"/>
          <w:lang w:val="fr-CA"/>
        </w:rPr>
        <w:t xml:space="preserve"> </w:t>
      </w:r>
      <w:r w:rsidRPr="00BA02B3">
        <w:rPr>
          <w:rFonts w:ascii="Times New Roman" w:hAnsi="Times New Roman" w:cs="Times New Roman"/>
          <w:b/>
          <w:sz w:val="24"/>
          <w:szCs w:val="24"/>
          <w:lang w:val="fr-CA"/>
        </w:rPr>
        <w:t>1997</w:t>
      </w:r>
      <w:r w:rsidRPr="00BA02B3">
        <w:rPr>
          <w:rFonts w:ascii="Times New Roman" w:hAnsi="Times New Roman" w:cs="Times New Roman"/>
          <w:sz w:val="24"/>
          <w:szCs w:val="24"/>
          <w:lang w:val="fr-CA"/>
        </w:rPr>
        <w:t>,</w:t>
      </w:r>
      <w:r w:rsidRPr="00BA02B3">
        <w:rPr>
          <w:rFonts w:ascii="Times New Roman" w:hAnsi="Times New Roman" w:cs="Times New Roman"/>
          <w:b/>
          <w:sz w:val="24"/>
          <w:szCs w:val="24"/>
          <w:lang w:val="fr-CA"/>
        </w:rPr>
        <w:t xml:space="preserve"> </w:t>
      </w:r>
      <w:r w:rsidRPr="002612B9">
        <w:rPr>
          <w:rFonts w:ascii="Times New Roman" w:hAnsi="Times New Roman" w:cs="Times New Roman"/>
          <w:i/>
          <w:sz w:val="24"/>
          <w:szCs w:val="24"/>
          <w:lang w:val="fr-CA"/>
        </w:rPr>
        <w:t>59</w:t>
      </w:r>
      <w:r w:rsidRPr="00BA02B3">
        <w:rPr>
          <w:rFonts w:ascii="Times New Roman" w:hAnsi="Times New Roman" w:cs="Times New Roman"/>
          <w:sz w:val="24"/>
          <w:szCs w:val="24"/>
          <w:lang w:val="fr-CA"/>
        </w:rPr>
        <w:t>, 157-166.</w:t>
      </w:r>
    </w:p>
    <w:p w14:paraId="49607D6D"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sidRPr="00DE4FCB">
        <w:rPr>
          <w:rFonts w:ascii="Times New Roman" w:hAnsi="Times New Roman" w:cs="Times New Roman"/>
          <w:sz w:val="24"/>
          <w:szCs w:val="24"/>
        </w:rPr>
        <w:t xml:space="preserve">Townsend, P.A. Relationship between forest structure and the detection of flood inundation in forested wetlands using C-band SAR. </w:t>
      </w:r>
      <w:r w:rsidRPr="00DE4FCB">
        <w:rPr>
          <w:rFonts w:ascii="Times New Roman" w:hAnsi="Times New Roman" w:cs="Times New Roman"/>
          <w:i/>
          <w:sz w:val="24"/>
          <w:szCs w:val="24"/>
        </w:rPr>
        <w:t>Int. J. Remote Sens.</w:t>
      </w:r>
      <w:r w:rsidRPr="00DE4FCB">
        <w:rPr>
          <w:rFonts w:ascii="Times New Roman" w:hAnsi="Times New Roman" w:cs="Times New Roman"/>
          <w:sz w:val="24"/>
          <w:szCs w:val="24"/>
        </w:rPr>
        <w:t xml:space="preserve"> </w:t>
      </w:r>
      <w:r w:rsidRPr="00DE4FCB">
        <w:rPr>
          <w:rFonts w:ascii="Times New Roman" w:hAnsi="Times New Roman" w:cs="Times New Roman"/>
          <w:b/>
          <w:sz w:val="24"/>
          <w:szCs w:val="24"/>
        </w:rPr>
        <w:t>2002</w:t>
      </w:r>
      <w:r w:rsidRPr="00DE4FCB">
        <w:rPr>
          <w:rFonts w:ascii="Times New Roman" w:hAnsi="Times New Roman" w:cs="Times New Roman"/>
          <w:sz w:val="24"/>
          <w:szCs w:val="24"/>
        </w:rPr>
        <w:t xml:space="preserve">, </w:t>
      </w:r>
      <w:r w:rsidRPr="002612B9">
        <w:rPr>
          <w:rFonts w:ascii="Times New Roman" w:hAnsi="Times New Roman" w:cs="Times New Roman"/>
          <w:i/>
          <w:sz w:val="24"/>
          <w:szCs w:val="24"/>
        </w:rPr>
        <w:t>23</w:t>
      </w:r>
      <w:r w:rsidRPr="00DE4FCB">
        <w:rPr>
          <w:rFonts w:ascii="Times New Roman" w:hAnsi="Times New Roman" w:cs="Times New Roman"/>
          <w:sz w:val="24"/>
          <w:szCs w:val="24"/>
        </w:rPr>
        <w:t>, 443-460</w:t>
      </w:r>
      <w:r>
        <w:rPr>
          <w:rFonts w:ascii="Times New Roman" w:hAnsi="Times New Roman" w:cs="Times New Roman"/>
          <w:sz w:val="24"/>
          <w:szCs w:val="24"/>
        </w:rPr>
        <w:t>.</w:t>
      </w:r>
    </w:p>
    <w:p w14:paraId="15B88AF4" w14:textId="77777777" w:rsidR="00472D35" w:rsidRPr="00DE4FCB"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sidRPr="00DE4FCB">
        <w:rPr>
          <w:rFonts w:ascii="Times New Roman" w:hAnsi="Times New Roman"/>
          <w:sz w:val="24"/>
          <w:szCs w:val="24"/>
          <w:lang w:val="de-DE"/>
        </w:rPr>
        <w:t xml:space="preserve">Touzi, R.; Boerner, W.M.; Lee, J.S.; Luenberg, E. </w:t>
      </w:r>
      <w:r w:rsidRPr="00DE4FCB">
        <w:rPr>
          <w:rFonts w:ascii="Times New Roman" w:hAnsi="Times New Roman"/>
          <w:sz w:val="24"/>
          <w:szCs w:val="24"/>
        </w:rPr>
        <w:t xml:space="preserve">A review of polarimetry in the context of synthetic aperture radar: concepts and information extraction. </w:t>
      </w:r>
      <w:r w:rsidRPr="00DE4FCB">
        <w:rPr>
          <w:rFonts w:ascii="Times New Roman" w:hAnsi="Times New Roman"/>
          <w:i/>
          <w:sz w:val="24"/>
          <w:szCs w:val="24"/>
        </w:rPr>
        <w:t xml:space="preserve">Can. J. Remote Sens. </w:t>
      </w:r>
      <w:r w:rsidRPr="00DE4FCB">
        <w:rPr>
          <w:rFonts w:ascii="Times New Roman" w:hAnsi="Times New Roman"/>
          <w:b/>
          <w:sz w:val="24"/>
          <w:szCs w:val="24"/>
        </w:rPr>
        <w:t>2004</w:t>
      </w:r>
      <w:r w:rsidRPr="00DE4FCB">
        <w:rPr>
          <w:rFonts w:ascii="Times New Roman" w:hAnsi="Times New Roman"/>
          <w:sz w:val="24"/>
          <w:szCs w:val="24"/>
        </w:rPr>
        <w:t xml:space="preserve">, </w:t>
      </w:r>
      <w:r w:rsidRPr="002612B9">
        <w:rPr>
          <w:rFonts w:ascii="Times New Roman" w:hAnsi="Times New Roman"/>
          <w:i/>
          <w:sz w:val="24"/>
          <w:szCs w:val="24"/>
        </w:rPr>
        <w:t>30</w:t>
      </w:r>
      <w:r w:rsidRPr="00DE4FCB">
        <w:rPr>
          <w:rFonts w:ascii="Times New Roman" w:hAnsi="Times New Roman"/>
          <w:sz w:val="24"/>
          <w:szCs w:val="24"/>
        </w:rPr>
        <w:t>, 380-407.</w:t>
      </w:r>
    </w:p>
    <w:p w14:paraId="63B769A3" w14:textId="77777777" w:rsidR="00472D35" w:rsidRPr="00DE4FCB"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proofErr w:type="spellStart"/>
      <w:r w:rsidRPr="00DE4FCB">
        <w:rPr>
          <w:rFonts w:ascii="Times New Roman" w:hAnsi="Times New Roman" w:cs="Times New Roman"/>
          <w:sz w:val="24"/>
          <w:szCs w:val="24"/>
        </w:rPr>
        <w:t>Cloude</w:t>
      </w:r>
      <w:proofErr w:type="spellEnd"/>
      <w:r w:rsidRPr="00DE4FCB">
        <w:rPr>
          <w:rFonts w:ascii="Times New Roman" w:hAnsi="Times New Roman" w:cs="Times New Roman"/>
          <w:sz w:val="24"/>
          <w:szCs w:val="24"/>
        </w:rPr>
        <w:t xml:space="preserve">, S.R.; </w:t>
      </w:r>
      <w:proofErr w:type="spellStart"/>
      <w:r w:rsidRPr="00DE4FCB">
        <w:rPr>
          <w:rFonts w:ascii="Times New Roman" w:hAnsi="Times New Roman" w:cs="Times New Roman"/>
          <w:sz w:val="24"/>
          <w:szCs w:val="24"/>
        </w:rPr>
        <w:t>Pottier</w:t>
      </w:r>
      <w:proofErr w:type="spellEnd"/>
      <w:r w:rsidRPr="00DE4FCB">
        <w:rPr>
          <w:rFonts w:ascii="Times New Roman" w:hAnsi="Times New Roman" w:cs="Times New Roman"/>
          <w:sz w:val="24"/>
          <w:szCs w:val="24"/>
        </w:rPr>
        <w:t xml:space="preserve">, E. An entropy based classification scheme for land applications of polarimetric SARs. </w:t>
      </w:r>
      <w:r w:rsidRPr="00DE4FCB">
        <w:rPr>
          <w:rFonts w:ascii="Times New Roman" w:hAnsi="Times New Roman" w:cs="Times New Roman"/>
          <w:i/>
          <w:sz w:val="24"/>
          <w:szCs w:val="24"/>
        </w:rPr>
        <w:t xml:space="preserve">IEEE Trans. </w:t>
      </w:r>
      <w:proofErr w:type="spellStart"/>
      <w:r w:rsidRPr="00DE4FCB">
        <w:rPr>
          <w:rFonts w:ascii="Times New Roman" w:hAnsi="Times New Roman" w:cs="Times New Roman"/>
          <w:i/>
          <w:sz w:val="24"/>
          <w:szCs w:val="24"/>
        </w:rPr>
        <w:t>Geosci</w:t>
      </w:r>
      <w:proofErr w:type="spellEnd"/>
      <w:r w:rsidRPr="00DE4FCB">
        <w:rPr>
          <w:rFonts w:ascii="Times New Roman" w:hAnsi="Times New Roman" w:cs="Times New Roman"/>
          <w:i/>
          <w:sz w:val="24"/>
          <w:szCs w:val="24"/>
        </w:rPr>
        <w:t>. Remote Sens</w:t>
      </w:r>
      <w:r w:rsidRPr="00DE4FCB">
        <w:rPr>
          <w:rFonts w:ascii="Times New Roman" w:hAnsi="Times New Roman" w:cs="Times New Roman"/>
          <w:sz w:val="24"/>
          <w:szCs w:val="24"/>
        </w:rPr>
        <w:t xml:space="preserve">. </w:t>
      </w:r>
      <w:r w:rsidRPr="00DE4FCB">
        <w:rPr>
          <w:rFonts w:ascii="Times New Roman" w:hAnsi="Times New Roman" w:cs="Times New Roman"/>
          <w:b/>
          <w:sz w:val="24"/>
          <w:szCs w:val="24"/>
        </w:rPr>
        <w:t>1997</w:t>
      </w:r>
      <w:r w:rsidRPr="00DE4FCB">
        <w:rPr>
          <w:rFonts w:ascii="Times New Roman" w:hAnsi="Times New Roman" w:cs="Times New Roman"/>
          <w:sz w:val="24"/>
          <w:szCs w:val="24"/>
        </w:rPr>
        <w:t xml:space="preserve">, </w:t>
      </w:r>
      <w:r w:rsidRPr="00DE4FCB">
        <w:rPr>
          <w:rFonts w:ascii="Times New Roman" w:hAnsi="Times New Roman" w:cs="Times New Roman"/>
          <w:i/>
          <w:sz w:val="24"/>
          <w:szCs w:val="24"/>
        </w:rPr>
        <w:t>35</w:t>
      </w:r>
      <w:r w:rsidRPr="00DE4FCB">
        <w:rPr>
          <w:rFonts w:ascii="Times New Roman" w:hAnsi="Times New Roman" w:cs="Times New Roman"/>
          <w:sz w:val="24"/>
          <w:szCs w:val="24"/>
        </w:rPr>
        <w:t>, 68-78.</w:t>
      </w:r>
    </w:p>
    <w:p w14:paraId="0E5C787F" w14:textId="77777777" w:rsidR="00472D35" w:rsidRPr="00BB20E3"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DE4FCB">
        <w:rPr>
          <w:rFonts w:ascii="Times New Roman" w:hAnsi="Times New Roman" w:cs="Times New Roman"/>
          <w:sz w:val="24"/>
          <w:szCs w:val="24"/>
        </w:rPr>
        <w:t xml:space="preserve">Freeman, A.; Durden, S.L. A three-component scattering model for polarimetric SAR data. </w:t>
      </w:r>
      <w:r w:rsidRPr="00BB20E3">
        <w:rPr>
          <w:rFonts w:ascii="Times New Roman" w:hAnsi="Times New Roman" w:cs="Times New Roman"/>
          <w:i/>
          <w:sz w:val="24"/>
          <w:szCs w:val="24"/>
        </w:rPr>
        <w:t xml:space="preserve">IEEE Trans. </w:t>
      </w:r>
      <w:proofErr w:type="spellStart"/>
      <w:r w:rsidRPr="00BB20E3">
        <w:rPr>
          <w:rFonts w:ascii="Times New Roman" w:hAnsi="Times New Roman" w:cs="Times New Roman"/>
          <w:i/>
          <w:sz w:val="24"/>
          <w:szCs w:val="24"/>
        </w:rPr>
        <w:t>Geosci</w:t>
      </w:r>
      <w:proofErr w:type="spellEnd"/>
      <w:r w:rsidRPr="00BB20E3">
        <w:rPr>
          <w:rFonts w:ascii="Times New Roman" w:hAnsi="Times New Roman" w:cs="Times New Roman"/>
          <w:i/>
          <w:sz w:val="24"/>
          <w:szCs w:val="24"/>
        </w:rPr>
        <w:t>. Remote Sens</w:t>
      </w:r>
      <w:r w:rsidRPr="00BB20E3">
        <w:rPr>
          <w:rFonts w:ascii="Times New Roman" w:hAnsi="Times New Roman" w:cs="Times New Roman"/>
          <w:sz w:val="24"/>
          <w:szCs w:val="24"/>
        </w:rPr>
        <w:t xml:space="preserve">. </w:t>
      </w:r>
      <w:r w:rsidRPr="00BB20E3">
        <w:rPr>
          <w:rFonts w:ascii="Times New Roman" w:hAnsi="Times New Roman" w:cs="Times New Roman"/>
          <w:b/>
          <w:sz w:val="24"/>
          <w:szCs w:val="24"/>
        </w:rPr>
        <w:t>1998</w:t>
      </w:r>
      <w:r w:rsidRPr="00BB20E3">
        <w:rPr>
          <w:rFonts w:ascii="Times New Roman" w:hAnsi="Times New Roman" w:cs="Times New Roman"/>
          <w:sz w:val="24"/>
          <w:szCs w:val="24"/>
        </w:rPr>
        <w:t xml:space="preserve"> </w:t>
      </w:r>
      <w:r w:rsidRPr="00BB20E3">
        <w:rPr>
          <w:rFonts w:ascii="Times New Roman" w:hAnsi="Times New Roman" w:cs="Times New Roman"/>
          <w:i/>
          <w:sz w:val="24"/>
          <w:szCs w:val="24"/>
        </w:rPr>
        <w:t>36</w:t>
      </w:r>
      <w:r w:rsidRPr="00BB20E3">
        <w:rPr>
          <w:rFonts w:ascii="Times New Roman" w:hAnsi="Times New Roman" w:cs="Times New Roman"/>
          <w:sz w:val="24"/>
          <w:szCs w:val="24"/>
        </w:rPr>
        <w:t>, 963-973.</w:t>
      </w:r>
    </w:p>
    <w:p w14:paraId="0C87514B" w14:textId="77777777" w:rsidR="00472D35" w:rsidRPr="00DE4FCB"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sidRPr="00DE4FCB">
        <w:rPr>
          <w:rFonts w:ascii="Times New Roman" w:hAnsi="Times New Roman" w:cs="Times New Roman"/>
          <w:sz w:val="24"/>
          <w:szCs w:val="24"/>
        </w:rPr>
        <w:t xml:space="preserve">Van </w:t>
      </w:r>
      <w:proofErr w:type="spellStart"/>
      <w:r w:rsidRPr="00DE4FCB">
        <w:rPr>
          <w:rFonts w:ascii="Times New Roman" w:hAnsi="Times New Roman" w:cs="Times New Roman"/>
          <w:sz w:val="24"/>
          <w:szCs w:val="24"/>
        </w:rPr>
        <w:t>Zyl</w:t>
      </w:r>
      <w:proofErr w:type="spellEnd"/>
      <w:r w:rsidRPr="00DE4FCB">
        <w:rPr>
          <w:rFonts w:ascii="Times New Roman" w:hAnsi="Times New Roman" w:cs="Times New Roman"/>
          <w:sz w:val="24"/>
          <w:szCs w:val="24"/>
        </w:rPr>
        <w:t xml:space="preserve">, J.J. Unsupervised classification of scattering behaviour using radar polarimetry data. </w:t>
      </w:r>
      <w:r w:rsidRPr="00DE4FCB">
        <w:rPr>
          <w:rFonts w:ascii="Times New Roman" w:hAnsi="Times New Roman" w:cs="Times New Roman"/>
          <w:i/>
          <w:sz w:val="24"/>
          <w:szCs w:val="24"/>
        </w:rPr>
        <w:t xml:space="preserve">IEEE Trans. </w:t>
      </w:r>
      <w:proofErr w:type="spellStart"/>
      <w:r w:rsidRPr="00DE4FCB">
        <w:rPr>
          <w:rFonts w:ascii="Times New Roman" w:hAnsi="Times New Roman" w:cs="Times New Roman"/>
          <w:i/>
          <w:sz w:val="24"/>
          <w:szCs w:val="24"/>
        </w:rPr>
        <w:t>Geosci</w:t>
      </w:r>
      <w:proofErr w:type="spellEnd"/>
      <w:r w:rsidRPr="00DE4FCB">
        <w:rPr>
          <w:rFonts w:ascii="Times New Roman" w:hAnsi="Times New Roman" w:cs="Times New Roman"/>
          <w:i/>
          <w:sz w:val="24"/>
          <w:szCs w:val="24"/>
        </w:rPr>
        <w:t>. Remote Sens</w:t>
      </w:r>
      <w:r w:rsidRPr="00DE4FCB">
        <w:rPr>
          <w:rFonts w:ascii="Times New Roman" w:hAnsi="Times New Roman" w:cs="Times New Roman"/>
          <w:sz w:val="24"/>
          <w:szCs w:val="24"/>
        </w:rPr>
        <w:t xml:space="preserve">. </w:t>
      </w:r>
      <w:r w:rsidRPr="00DE4FCB">
        <w:rPr>
          <w:rFonts w:ascii="Times New Roman" w:hAnsi="Times New Roman" w:cs="Times New Roman"/>
          <w:b/>
          <w:sz w:val="24"/>
          <w:szCs w:val="24"/>
        </w:rPr>
        <w:t>1989</w:t>
      </w:r>
      <w:r w:rsidRPr="00DE4FCB">
        <w:rPr>
          <w:rFonts w:ascii="Times New Roman" w:hAnsi="Times New Roman" w:cs="Times New Roman"/>
          <w:sz w:val="24"/>
          <w:szCs w:val="24"/>
        </w:rPr>
        <w:t>,</w:t>
      </w:r>
      <w:r w:rsidRPr="00DE4FCB">
        <w:rPr>
          <w:rFonts w:ascii="Times New Roman" w:hAnsi="Times New Roman" w:cs="Times New Roman"/>
          <w:b/>
          <w:sz w:val="24"/>
          <w:szCs w:val="24"/>
        </w:rPr>
        <w:t xml:space="preserve"> </w:t>
      </w:r>
      <w:r w:rsidRPr="001F5A3C">
        <w:rPr>
          <w:rFonts w:ascii="Times New Roman" w:hAnsi="Times New Roman" w:cs="Times New Roman"/>
          <w:i/>
          <w:sz w:val="24"/>
          <w:szCs w:val="24"/>
        </w:rPr>
        <w:t>27</w:t>
      </w:r>
      <w:r w:rsidRPr="00DE4FCB">
        <w:rPr>
          <w:rFonts w:ascii="Times New Roman" w:hAnsi="Times New Roman" w:cs="Times New Roman"/>
          <w:sz w:val="24"/>
          <w:szCs w:val="24"/>
        </w:rPr>
        <w:t>, 37-45.</w:t>
      </w:r>
    </w:p>
    <w:p w14:paraId="3E4663B7" w14:textId="77777777" w:rsidR="00472D35" w:rsidRPr="00DE4FCB"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rPr>
      </w:pPr>
      <w:r w:rsidRPr="00DE4FCB">
        <w:rPr>
          <w:rFonts w:ascii="Times New Roman" w:eastAsia="Times New Roman" w:hAnsi="Times New Roman" w:cs="Times New Roman"/>
          <w:sz w:val="24"/>
          <w:szCs w:val="24"/>
        </w:rPr>
        <w:t xml:space="preserve">Raney, R.K.; Cahill, J.T.S.; Patterson, G.W.; </w:t>
      </w:r>
      <w:proofErr w:type="spellStart"/>
      <w:r w:rsidRPr="00DE4FCB">
        <w:rPr>
          <w:rFonts w:ascii="Times New Roman" w:eastAsia="Times New Roman" w:hAnsi="Times New Roman" w:cs="Times New Roman"/>
          <w:sz w:val="24"/>
          <w:szCs w:val="24"/>
        </w:rPr>
        <w:t>Bussey</w:t>
      </w:r>
      <w:proofErr w:type="spellEnd"/>
      <w:r w:rsidRPr="00DE4FCB">
        <w:rPr>
          <w:rFonts w:ascii="Times New Roman" w:eastAsia="Times New Roman" w:hAnsi="Times New Roman" w:cs="Times New Roman"/>
          <w:sz w:val="24"/>
          <w:szCs w:val="24"/>
        </w:rPr>
        <w:t xml:space="preserve">, D.B.J. 2012. The m-chi decomposition of hybrid dual-polarimetric radar data with application to lunar craters. </w:t>
      </w:r>
      <w:r w:rsidRPr="00DE4FCB">
        <w:rPr>
          <w:rFonts w:ascii="Times New Roman" w:eastAsia="Times New Roman" w:hAnsi="Times New Roman" w:cs="Times New Roman"/>
          <w:i/>
          <w:sz w:val="24"/>
          <w:szCs w:val="24"/>
        </w:rPr>
        <w:t xml:space="preserve">J. </w:t>
      </w:r>
      <w:proofErr w:type="spellStart"/>
      <w:r w:rsidRPr="00DE4FCB">
        <w:rPr>
          <w:rFonts w:ascii="Times New Roman" w:eastAsia="Times New Roman" w:hAnsi="Times New Roman" w:cs="Times New Roman"/>
          <w:i/>
          <w:sz w:val="24"/>
          <w:szCs w:val="24"/>
        </w:rPr>
        <w:t>Geophys</w:t>
      </w:r>
      <w:proofErr w:type="spellEnd"/>
      <w:r w:rsidRPr="00DE4FCB">
        <w:rPr>
          <w:rFonts w:ascii="Times New Roman" w:eastAsia="Times New Roman" w:hAnsi="Times New Roman" w:cs="Times New Roman"/>
          <w:i/>
          <w:sz w:val="24"/>
          <w:szCs w:val="24"/>
        </w:rPr>
        <w:t>. Res</w:t>
      </w:r>
      <w:r w:rsidRPr="00DE4FCB">
        <w:rPr>
          <w:rFonts w:ascii="Times New Roman" w:eastAsia="Times New Roman" w:hAnsi="Times New Roman" w:cs="Times New Roman"/>
          <w:sz w:val="24"/>
          <w:szCs w:val="24"/>
        </w:rPr>
        <w:t xml:space="preserve">. </w:t>
      </w:r>
      <w:r w:rsidRPr="00DE4FCB">
        <w:rPr>
          <w:rFonts w:ascii="Times New Roman" w:eastAsia="Times New Roman" w:hAnsi="Times New Roman" w:cs="Times New Roman"/>
          <w:b/>
          <w:sz w:val="24"/>
          <w:szCs w:val="24"/>
        </w:rPr>
        <w:t>2012</w:t>
      </w:r>
      <w:r w:rsidRPr="00DE4FCB">
        <w:rPr>
          <w:rFonts w:ascii="Times New Roman" w:eastAsia="Times New Roman" w:hAnsi="Times New Roman" w:cs="Times New Roman"/>
          <w:sz w:val="24"/>
          <w:szCs w:val="24"/>
        </w:rPr>
        <w:t xml:space="preserve">, </w:t>
      </w:r>
      <w:r w:rsidRPr="001F5A3C">
        <w:rPr>
          <w:rFonts w:ascii="Times New Roman" w:eastAsia="Times New Roman" w:hAnsi="Times New Roman" w:cs="Times New Roman"/>
          <w:i/>
          <w:sz w:val="24"/>
          <w:szCs w:val="24"/>
        </w:rPr>
        <w:t>17</w:t>
      </w:r>
      <w:r w:rsidRPr="00DE4FCB">
        <w:rPr>
          <w:rFonts w:ascii="Times New Roman" w:eastAsia="Times New Roman" w:hAnsi="Times New Roman" w:cs="Times New Roman"/>
          <w:sz w:val="24"/>
          <w:szCs w:val="24"/>
        </w:rPr>
        <w:t>, E00H21, doi</w:t>
      </w:r>
      <w:proofErr w:type="gramStart"/>
      <w:r w:rsidRPr="00DE4FCB">
        <w:rPr>
          <w:rFonts w:ascii="Times New Roman" w:eastAsia="Times New Roman" w:hAnsi="Times New Roman" w:cs="Times New Roman"/>
          <w:sz w:val="24"/>
          <w:szCs w:val="24"/>
        </w:rPr>
        <w:t>:10.1029</w:t>
      </w:r>
      <w:proofErr w:type="gramEnd"/>
      <w:r w:rsidRPr="00DE4FCB">
        <w:rPr>
          <w:rFonts w:ascii="Times New Roman" w:eastAsia="Times New Roman" w:hAnsi="Times New Roman" w:cs="Times New Roman"/>
          <w:sz w:val="24"/>
          <w:szCs w:val="24"/>
        </w:rPr>
        <w:t>/2011JE003986.</w:t>
      </w:r>
    </w:p>
    <w:p w14:paraId="2D6C4989" w14:textId="77777777" w:rsidR="00472D35" w:rsidRPr="00B64833"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gramStart"/>
      <w:r w:rsidRPr="00901737">
        <w:rPr>
          <w:rFonts w:ascii="Times New Roman" w:eastAsia="SimSun" w:hAnsi="Times New Roman" w:cs="Times New Roman"/>
          <w:sz w:val="24"/>
          <w:szCs w:val="24"/>
          <w:lang w:eastAsia="en-CA"/>
        </w:rPr>
        <w:t>da</w:t>
      </w:r>
      <w:proofErr w:type="gramEnd"/>
      <w:r w:rsidRPr="00901737">
        <w:rPr>
          <w:rFonts w:ascii="Times New Roman" w:eastAsia="SimSun" w:hAnsi="Times New Roman" w:cs="Times New Roman"/>
          <w:sz w:val="24"/>
          <w:szCs w:val="24"/>
          <w:lang w:eastAsia="en-CA"/>
        </w:rPr>
        <w:t xml:space="preserve"> Silva, A.Q.; </w:t>
      </w:r>
      <w:proofErr w:type="spellStart"/>
      <w:r w:rsidRPr="00901737">
        <w:rPr>
          <w:rFonts w:ascii="Times New Roman" w:eastAsia="SimSun" w:hAnsi="Times New Roman" w:cs="Times New Roman"/>
          <w:sz w:val="24"/>
          <w:szCs w:val="24"/>
          <w:lang w:eastAsia="en-CA"/>
        </w:rPr>
        <w:t>Waldir</w:t>
      </w:r>
      <w:proofErr w:type="spellEnd"/>
      <w:r w:rsidRPr="00901737">
        <w:rPr>
          <w:rFonts w:ascii="Times New Roman" w:eastAsia="SimSun" w:hAnsi="Times New Roman" w:cs="Times New Roman"/>
          <w:sz w:val="24"/>
          <w:szCs w:val="24"/>
          <w:lang w:eastAsia="en-CA"/>
        </w:rPr>
        <w:t xml:space="preserve">, W.R.; Freitas, C.C.; Oliveira, C.G.  Evaluation of Digital Classification of Polarimetric SAR Data for Iron-Mineralized Laterites Mapping in the Amazon Region.  </w:t>
      </w:r>
      <w:r w:rsidRPr="00901737">
        <w:rPr>
          <w:rFonts w:ascii="Times New Roman" w:eastAsia="SimSun" w:hAnsi="Times New Roman" w:cs="Times New Roman"/>
          <w:i/>
          <w:sz w:val="24"/>
          <w:szCs w:val="24"/>
          <w:lang w:eastAsia="en-CA"/>
        </w:rPr>
        <w:t>Remote Sens</w:t>
      </w:r>
      <w:r w:rsidRPr="00901737">
        <w:rPr>
          <w:rFonts w:ascii="Times New Roman" w:eastAsia="SimSun" w:hAnsi="Times New Roman" w:cs="Times New Roman"/>
          <w:sz w:val="24"/>
          <w:szCs w:val="24"/>
          <w:lang w:eastAsia="en-CA"/>
        </w:rPr>
        <w:t xml:space="preserve">. </w:t>
      </w:r>
      <w:r w:rsidRPr="00901737">
        <w:rPr>
          <w:rFonts w:ascii="Times New Roman" w:eastAsia="SimSun" w:hAnsi="Times New Roman" w:cs="Times New Roman"/>
          <w:b/>
          <w:sz w:val="24"/>
          <w:szCs w:val="24"/>
          <w:lang w:eastAsia="en-CA"/>
        </w:rPr>
        <w:t>2013</w:t>
      </w:r>
      <w:r w:rsidRPr="00901737">
        <w:rPr>
          <w:rFonts w:ascii="Times New Roman" w:eastAsia="SimSun" w:hAnsi="Times New Roman" w:cs="Times New Roman"/>
          <w:sz w:val="24"/>
          <w:szCs w:val="24"/>
          <w:lang w:eastAsia="en-CA"/>
        </w:rPr>
        <w:t xml:space="preserve">, </w:t>
      </w:r>
      <w:r w:rsidRPr="001F5A3C">
        <w:rPr>
          <w:rFonts w:ascii="Times New Roman" w:eastAsia="SimSun" w:hAnsi="Times New Roman" w:cs="Times New Roman"/>
          <w:i/>
          <w:sz w:val="24"/>
          <w:szCs w:val="24"/>
          <w:lang w:eastAsia="en-CA"/>
        </w:rPr>
        <w:t>5</w:t>
      </w:r>
      <w:r w:rsidRPr="00901737">
        <w:rPr>
          <w:rFonts w:ascii="Times New Roman" w:eastAsia="SimSun" w:hAnsi="Times New Roman" w:cs="Times New Roman"/>
          <w:sz w:val="24"/>
          <w:szCs w:val="24"/>
          <w:lang w:eastAsia="en-CA"/>
        </w:rPr>
        <w:t xml:space="preserve">, 3101-3122. </w:t>
      </w:r>
    </w:p>
    <w:p w14:paraId="2E4DCF62" w14:textId="77777777" w:rsidR="00472D35" w:rsidRPr="00B64833"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sidRPr="00B64833">
        <w:rPr>
          <w:rFonts w:ascii="Times New Roman" w:eastAsia="SimSun" w:hAnsi="Times New Roman" w:cs="Times New Roman"/>
          <w:sz w:val="24"/>
          <w:szCs w:val="24"/>
          <w:lang w:eastAsia="en-CA"/>
        </w:rPr>
        <w:t>European Space Agency.  Radar and SAR Glossary.  Available online: https://earth.esa.int/handbooks/asar/CNTR5-2.htm (accessed December 29, 2014).</w:t>
      </w:r>
    </w:p>
    <w:p w14:paraId="7A19A86E"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Pr>
          <w:rFonts w:ascii="Times New Roman" w:hAnsi="Times New Roman" w:cs="Times New Roman"/>
          <w:sz w:val="24"/>
          <w:szCs w:val="24"/>
        </w:rPr>
        <w:t xml:space="preserve">Ramsey, E. Radar remote sensing of wetlands.  In Remote Sensing Change Detection: Environmental Monitoring Methods and Applications, </w:t>
      </w:r>
      <w:proofErr w:type="spellStart"/>
      <w:r>
        <w:rPr>
          <w:rFonts w:ascii="Times New Roman" w:hAnsi="Times New Roman" w:cs="Times New Roman"/>
          <w:sz w:val="24"/>
          <w:szCs w:val="24"/>
        </w:rPr>
        <w:t>Lunetta</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Elvidge</w:t>
      </w:r>
      <w:proofErr w:type="spellEnd"/>
      <w:r>
        <w:rPr>
          <w:rFonts w:ascii="Times New Roman" w:hAnsi="Times New Roman" w:cs="Times New Roman"/>
          <w:sz w:val="24"/>
          <w:szCs w:val="24"/>
        </w:rPr>
        <w:t>, C., (</w:t>
      </w:r>
      <w:proofErr w:type="spellStart"/>
      <w:r>
        <w:rPr>
          <w:rFonts w:ascii="Times New Roman" w:hAnsi="Times New Roman" w:cs="Times New Roman"/>
          <w:sz w:val="24"/>
          <w:szCs w:val="24"/>
        </w:rPr>
        <w:t>Eds</w:t>
      </w:r>
      <w:proofErr w:type="spellEnd"/>
      <w:r>
        <w:rPr>
          <w:rFonts w:ascii="Times New Roman" w:hAnsi="Times New Roman" w:cs="Times New Roman"/>
          <w:sz w:val="24"/>
          <w:szCs w:val="24"/>
        </w:rPr>
        <w:t xml:space="preserve">), Ann Arbor Press, Chelsea, Michigan, United States, pp. 211-243.  </w:t>
      </w:r>
    </w:p>
    <w:p w14:paraId="455F8F41" w14:textId="77777777" w:rsidR="00472D35" w:rsidRDefault="00472D35" w:rsidP="00472D35">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Pr>
          <w:rFonts w:ascii="Times New Roman" w:hAnsi="Times New Roman" w:cs="Times New Roman"/>
          <w:sz w:val="24"/>
          <w:szCs w:val="24"/>
        </w:rPr>
        <w:lastRenderedPageBreak/>
        <w:t xml:space="preserve">Pope, K.; </w:t>
      </w:r>
      <w:proofErr w:type="spellStart"/>
      <w:r>
        <w:rPr>
          <w:rFonts w:ascii="Times New Roman" w:hAnsi="Times New Roman" w:cs="Times New Roman"/>
          <w:sz w:val="24"/>
          <w:szCs w:val="24"/>
        </w:rPr>
        <w:t>Sheffner</w:t>
      </w:r>
      <w:proofErr w:type="spellEnd"/>
      <w:r>
        <w:rPr>
          <w:rFonts w:ascii="Times New Roman" w:hAnsi="Times New Roman" w:cs="Times New Roman"/>
          <w:sz w:val="24"/>
          <w:szCs w:val="24"/>
        </w:rPr>
        <w:t xml:space="preserve">, E.; Linthicum, K.; Bailey, C.; Logan, T.; </w:t>
      </w:r>
      <w:proofErr w:type="spellStart"/>
      <w:r>
        <w:rPr>
          <w:rFonts w:ascii="Times New Roman" w:hAnsi="Times New Roman" w:cs="Times New Roman"/>
          <w:sz w:val="24"/>
          <w:szCs w:val="24"/>
        </w:rPr>
        <w:t>Kasischke</w:t>
      </w:r>
      <w:proofErr w:type="spellEnd"/>
      <w:r>
        <w:rPr>
          <w:rFonts w:ascii="Times New Roman" w:hAnsi="Times New Roman" w:cs="Times New Roman"/>
          <w:sz w:val="24"/>
          <w:szCs w:val="24"/>
        </w:rPr>
        <w:t xml:space="preserve">, E.; Birney, K.; </w:t>
      </w:r>
      <w:proofErr w:type="spellStart"/>
      <w:r>
        <w:rPr>
          <w:rFonts w:ascii="Times New Roman" w:hAnsi="Times New Roman" w:cs="Times New Roman"/>
          <w:sz w:val="24"/>
          <w:szCs w:val="24"/>
        </w:rPr>
        <w:t>Njogu</w:t>
      </w:r>
      <w:proofErr w:type="spellEnd"/>
      <w:r>
        <w:rPr>
          <w:rFonts w:ascii="Times New Roman" w:hAnsi="Times New Roman" w:cs="Times New Roman"/>
          <w:sz w:val="24"/>
          <w:szCs w:val="24"/>
        </w:rPr>
        <w:t xml:space="preserve">, A.; Roberts, C. Identification of central Kenyan Rift Valley fever virus vector habitats with Landsat TM and evaluation of their flooding status with airborne radar.   </w:t>
      </w:r>
      <w:r w:rsidRPr="0027088F">
        <w:rPr>
          <w:rFonts w:ascii="Times New Roman" w:hAnsi="Times New Roman" w:cs="Times New Roman"/>
          <w:i/>
          <w:sz w:val="24"/>
          <w:szCs w:val="24"/>
        </w:rPr>
        <w:t>Remote Sens. Environ</w:t>
      </w:r>
      <w:r w:rsidRPr="0027088F">
        <w:rPr>
          <w:rFonts w:ascii="Times New Roman" w:hAnsi="Times New Roman" w:cs="Times New Roman"/>
          <w:sz w:val="24"/>
          <w:szCs w:val="24"/>
        </w:rPr>
        <w:t xml:space="preserve">. </w:t>
      </w:r>
      <w:r>
        <w:rPr>
          <w:rFonts w:ascii="Times New Roman" w:hAnsi="Times New Roman" w:cs="Times New Roman"/>
          <w:b/>
          <w:sz w:val="24"/>
          <w:szCs w:val="24"/>
        </w:rPr>
        <w:t>1992</w:t>
      </w:r>
      <w:r>
        <w:rPr>
          <w:rFonts w:ascii="Times New Roman" w:hAnsi="Times New Roman" w:cs="Times New Roman"/>
          <w:sz w:val="24"/>
          <w:szCs w:val="24"/>
        </w:rPr>
        <w:t xml:space="preserve">, </w:t>
      </w:r>
      <w:r>
        <w:rPr>
          <w:rFonts w:ascii="Times New Roman" w:hAnsi="Times New Roman" w:cs="Times New Roman"/>
          <w:i/>
          <w:sz w:val="24"/>
          <w:szCs w:val="24"/>
        </w:rPr>
        <w:t>40</w:t>
      </w:r>
      <w:r>
        <w:rPr>
          <w:rFonts w:ascii="Times New Roman" w:hAnsi="Times New Roman" w:cs="Times New Roman"/>
          <w:sz w:val="24"/>
          <w:szCs w:val="24"/>
        </w:rPr>
        <w:t>, 185-196</w:t>
      </w:r>
      <w:r w:rsidRPr="0027088F">
        <w:rPr>
          <w:rFonts w:ascii="Times New Roman" w:hAnsi="Times New Roman" w:cs="Times New Roman"/>
          <w:sz w:val="24"/>
          <w:szCs w:val="24"/>
        </w:rPr>
        <w:t>.</w:t>
      </w:r>
    </w:p>
    <w:p w14:paraId="7E077DDC" w14:textId="77777777" w:rsidR="00472D35" w:rsidRPr="00374E72" w:rsidRDefault="00472D35" w:rsidP="00472D35">
      <w:pPr>
        <w:pStyle w:val="ListParagraph"/>
        <w:numPr>
          <w:ilvl w:val="0"/>
          <w:numId w:val="46"/>
        </w:numPr>
        <w:adjustRightInd w:val="0"/>
        <w:spacing w:after="0" w:line="340" w:lineRule="atLeast"/>
        <w:ind w:left="357" w:hanging="357"/>
        <w:jc w:val="both"/>
        <w:rPr>
          <w:rFonts w:ascii="Times New Roman" w:eastAsia="Times New Roman" w:hAnsi="Times New Roman" w:cs="Times New Roman"/>
          <w:sz w:val="24"/>
          <w:szCs w:val="24"/>
        </w:rPr>
      </w:pPr>
      <w:r w:rsidRPr="003F603E">
        <w:rPr>
          <w:rFonts w:ascii="Times New Roman" w:hAnsi="Times New Roman" w:cs="Times New Roman"/>
          <w:sz w:val="24"/>
          <w:szCs w:val="24"/>
        </w:rPr>
        <w:t xml:space="preserve">Charbonneau, F.J.; Brisco, B.; Raney, R.K.; </w:t>
      </w:r>
      <w:proofErr w:type="spellStart"/>
      <w:r w:rsidRPr="003F603E">
        <w:rPr>
          <w:rFonts w:ascii="Times New Roman" w:hAnsi="Times New Roman" w:cs="Times New Roman"/>
          <w:sz w:val="24"/>
          <w:szCs w:val="24"/>
        </w:rPr>
        <w:t>McNairn</w:t>
      </w:r>
      <w:proofErr w:type="spellEnd"/>
      <w:r w:rsidRPr="003F603E">
        <w:rPr>
          <w:rFonts w:ascii="Times New Roman" w:hAnsi="Times New Roman" w:cs="Times New Roman"/>
          <w:sz w:val="24"/>
          <w:szCs w:val="24"/>
        </w:rPr>
        <w:t>, H.;</w:t>
      </w:r>
      <w:r>
        <w:rPr>
          <w:rFonts w:ascii="Times New Roman" w:hAnsi="Times New Roman" w:cs="Times New Roman"/>
          <w:sz w:val="24"/>
          <w:szCs w:val="24"/>
        </w:rPr>
        <w:t xml:space="preserve"> Liu, C.; </w:t>
      </w:r>
      <w:proofErr w:type="spellStart"/>
      <w:r>
        <w:rPr>
          <w:rFonts w:ascii="Times New Roman" w:hAnsi="Times New Roman" w:cs="Times New Roman"/>
          <w:sz w:val="24"/>
          <w:szCs w:val="24"/>
        </w:rPr>
        <w:t>Vachon</w:t>
      </w:r>
      <w:proofErr w:type="spellEnd"/>
      <w:r>
        <w:rPr>
          <w:rFonts w:ascii="Times New Roman" w:hAnsi="Times New Roman" w:cs="Times New Roman"/>
          <w:sz w:val="24"/>
          <w:szCs w:val="24"/>
        </w:rPr>
        <w:t xml:space="preserve">, P.W.; Shang, J.; </w:t>
      </w:r>
      <w:proofErr w:type="spellStart"/>
      <w:r>
        <w:rPr>
          <w:rFonts w:ascii="Times New Roman" w:hAnsi="Times New Roman" w:cs="Times New Roman"/>
          <w:sz w:val="24"/>
          <w:szCs w:val="24"/>
        </w:rPr>
        <w:t>DeAbreu</w:t>
      </w:r>
      <w:proofErr w:type="spellEnd"/>
      <w:r>
        <w:rPr>
          <w:rFonts w:ascii="Times New Roman" w:hAnsi="Times New Roman" w:cs="Times New Roman"/>
          <w:sz w:val="24"/>
          <w:szCs w:val="24"/>
        </w:rPr>
        <w:t xml:space="preserve">, R.; Champagne, C.; </w:t>
      </w:r>
      <w:proofErr w:type="spellStart"/>
      <w:r>
        <w:rPr>
          <w:rFonts w:ascii="Times New Roman" w:hAnsi="Times New Roman" w:cs="Times New Roman"/>
          <w:sz w:val="24"/>
          <w:szCs w:val="24"/>
        </w:rPr>
        <w:t>Merzouki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Geldsetzer</w:t>
      </w:r>
      <w:proofErr w:type="spellEnd"/>
      <w:r>
        <w:rPr>
          <w:rFonts w:ascii="Times New Roman" w:hAnsi="Times New Roman" w:cs="Times New Roman"/>
          <w:sz w:val="24"/>
          <w:szCs w:val="24"/>
        </w:rPr>
        <w:t xml:space="preserve">, T. Compact polarimetry overview and applications assessment.  </w:t>
      </w:r>
      <w:r w:rsidRPr="0089701C">
        <w:rPr>
          <w:rFonts w:ascii="Times New Roman" w:eastAsia="Times New Roman" w:hAnsi="Times New Roman" w:cs="Times New Roman"/>
          <w:i/>
          <w:sz w:val="24"/>
          <w:szCs w:val="24"/>
        </w:rPr>
        <w:t>Can. J. Remote Sens</w:t>
      </w:r>
      <w:r w:rsidRPr="0089701C">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2010</w:t>
      </w:r>
      <w:r w:rsidRPr="0089701C">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3F603E">
        <w:rPr>
          <w:rFonts w:ascii="Times New Roman" w:eastAsia="Times New Roman" w:hAnsi="Times New Roman" w:cs="Times New Roman"/>
          <w:i/>
          <w:sz w:val="24"/>
          <w:szCs w:val="24"/>
        </w:rPr>
        <w:t>36</w:t>
      </w:r>
      <w:r w:rsidRPr="008970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298</w:t>
      </w:r>
      <w:r w:rsidRPr="0089701C">
        <w:rPr>
          <w:rFonts w:ascii="Times New Roman" w:eastAsia="Times New Roman" w:hAnsi="Times New Roman" w:cs="Times New Roman"/>
          <w:sz w:val="24"/>
          <w:szCs w:val="24"/>
        </w:rPr>
        <w:t>-</w:t>
      </w:r>
      <w:r>
        <w:rPr>
          <w:rFonts w:ascii="Times New Roman" w:eastAsia="Times New Roman" w:hAnsi="Times New Roman" w:cs="Times New Roman"/>
          <w:sz w:val="24"/>
          <w:szCs w:val="24"/>
        </w:rPr>
        <w:t>315</w:t>
      </w:r>
      <w:r w:rsidRPr="0089701C">
        <w:rPr>
          <w:rFonts w:ascii="Times New Roman" w:eastAsia="Times New Roman" w:hAnsi="Times New Roman" w:cs="Times New Roman"/>
          <w:sz w:val="24"/>
          <w:szCs w:val="24"/>
        </w:rPr>
        <w:t>.</w:t>
      </w:r>
    </w:p>
    <w:p w14:paraId="00746B8B" w14:textId="77777777" w:rsidR="00472D35" w:rsidRPr="00BB20E3" w:rsidRDefault="00472D35" w:rsidP="00472D35">
      <w:pPr>
        <w:pStyle w:val="ListParagraph"/>
        <w:numPr>
          <w:ilvl w:val="0"/>
          <w:numId w:val="46"/>
        </w:numPr>
        <w:autoSpaceDE w:val="0"/>
        <w:autoSpaceDN w:val="0"/>
        <w:adjustRightInd w:val="0"/>
        <w:spacing w:after="0" w:line="340" w:lineRule="atLeast"/>
        <w:ind w:left="357" w:hanging="357"/>
        <w:jc w:val="both"/>
        <w:rPr>
          <w:rFonts w:ascii="Times New Roman" w:hAnsi="Times New Roman" w:cs="Times New Roman"/>
          <w:sz w:val="24"/>
          <w:szCs w:val="24"/>
        </w:rPr>
      </w:pPr>
      <w:r>
        <w:rPr>
          <w:rFonts w:ascii="Times New Roman" w:hAnsi="Times New Roman" w:cs="Times New Roman"/>
          <w:sz w:val="24"/>
          <w:szCs w:val="24"/>
        </w:rPr>
        <w:t xml:space="preserve">Dubois-Fernandez, P.; </w:t>
      </w:r>
      <w:proofErr w:type="spellStart"/>
      <w:r>
        <w:rPr>
          <w:rFonts w:ascii="Times New Roman" w:hAnsi="Times New Roman" w:cs="Times New Roman"/>
          <w:sz w:val="24"/>
          <w:szCs w:val="24"/>
        </w:rPr>
        <w:t>Souyris</w:t>
      </w:r>
      <w:proofErr w:type="spellEnd"/>
      <w:r>
        <w:rPr>
          <w:rFonts w:ascii="Times New Roman" w:hAnsi="Times New Roman" w:cs="Times New Roman"/>
          <w:sz w:val="24"/>
          <w:szCs w:val="24"/>
        </w:rPr>
        <w:t xml:space="preserve">, J.C.; </w:t>
      </w:r>
      <w:proofErr w:type="spellStart"/>
      <w:r>
        <w:rPr>
          <w:rFonts w:ascii="Times New Roman" w:hAnsi="Times New Roman" w:cs="Times New Roman"/>
          <w:sz w:val="24"/>
          <w:szCs w:val="24"/>
        </w:rPr>
        <w:t>Angelliaume</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Garestier</w:t>
      </w:r>
      <w:proofErr w:type="spellEnd"/>
      <w:r>
        <w:rPr>
          <w:rFonts w:ascii="Times New Roman" w:hAnsi="Times New Roman" w:cs="Times New Roman"/>
          <w:sz w:val="24"/>
          <w:szCs w:val="24"/>
        </w:rPr>
        <w:t xml:space="preserve">, F. The compact polarimetry alternative for </w:t>
      </w:r>
      <w:proofErr w:type="spellStart"/>
      <w:r>
        <w:rPr>
          <w:rFonts w:ascii="Times New Roman" w:hAnsi="Times New Roman" w:cs="Times New Roman"/>
          <w:sz w:val="24"/>
          <w:szCs w:val="24"/>
        </w:rPr>
        <w:t>spaceborne</w:t>
      </w:r>
      <w:proofErr w:type="spellEnd"/>
      <w:r>
        <w:rPr>
          <w:rFonts w:ascii="Times New Roman" w:hAnsi="Times New Roman" w:cs="Times New Roman"/>
          <w:sz w:val="24"/>
          <w:szCs w:val="24"/>
        </w:rPr>
        <w:t xml:space="preserve"> SAR at low frequency.  </w:t>
      </w:r>
      <w:r w:rsidRPr="00BB20E3">
        <w:rPr>
          <w:rFonts w:ascii="Times New Roman" w:hAnsi="Times New Roman" w:cs="Times New Roman"/>
          <w:i/>
          <w:sz w:val="24"/>
          <w:szCs w:val="24"/>
        </w:rPr>
        <w:t xml:space="preserve">IEEE Trans. </w:t>
      </w:r>
      <w:proofErr w:type="spellStart"/>
      <w:r w:rsidRPr="00BB20E3">
        <w:rPr>
          <w:rFonts w:ascii="Times New Roman" w:hAnsi="Times New Roman" w:cs="Times New Roman"/>
          <w:i/>
          <w:sz w:val="24"/>
          <w:szCs w:val="24"/>
        </w:rPr>
        <w:t>Geosci</w:t>
      </w:r>
      <w:proofErr w:type="spellEnd"/>
      <w:r w:rsidRPr="00BB20E3">
        <w:rPr>
          <w:rFonts w:ascii="Times New Roman" w:hAnsi="Times New Roman" w:cs="Times New Roman"/>
          <w:i/>
          <w:sz w:val="24"/>
          <w:szCs w:val="24"/>
        </w:rPr>
        <w:t>. Remote Sens</w:t>
      </w:r>
      <w:r w:rsidRPr="00BB20E3">
        <w:rPr>
          <w:rFonts w:ascii="Times New Roman" w:hAnsi="Times New Roman" w:cs="Times New Roman"/>
          <w:sz w:val="24"/>
          <w:szCs w:val="24"/>
        </w:rPr>
        <w:t xml:space="preserve">. </w:t>
      </w:r>
      <w:r w:rsidRPr="00BB20E3">
        <w:rPr>
          <w:rFonts w:ascii="Times New Roman" w:hAnsi="Times New Roman" w:cs="Times New Roman"/>
          <w:b/>
          <w:sz w:val="24"/>
          <w:szCs w:val="24"/>
        </w:rPr>
        <w:t>1998</w:t>
      </w:r>
      <w:r w:rsidRPr="00BB20E3">
        <w:rPr>
          <w:rFonts w:ascii="Times New Roman" w:hAnsi="Times New Roman" w:cs="Times New Roman"/>
          <w:sz w:val="24"/>
          <w:szCs w:val="24"/>
        </w:rPr>
        <w:t xml:space="preserve"> </w:t>
      </w:r>
      <w:r>
        <w:rPr>
          <w:rFonts w:ascii="Times New Roman" w:hAnsi="Times New Roman" w:cs="Times New Roman"/>
          <w:i/>
          <w:sz w:val="24"/>
          <w:szCs w:val="24"/>
        </w:rPr>
        <w:t>4</w:t>
      </w:r>
      <w:r w:rsidRPr="00BB20E3">
        <w:rPr>
          <w:rFonts w:ascii="Times New Roman" w:hAnsi="Times New Roman" w:cs="Times New Roman"/>
          <w:i/>
          <w:sz w:val="24"/>
          <w:szCs w:val="24"/>
        </w:rPr>
        <w:t>6</w:t>
      </w:r>
      <w:r>
        <w:rPr>
          <w:rFonts w:ascii="Times New Roman" w:hAnsi="Times New Roman" w:cs="Times New Roman"/>
          <w:sz w:val="24"/>
          <w:szCs w:val="24"/>
        </w:rPr>
        <w:t>, 3208-3222</w:t>
      </w:r>
      <w:r w:rsidRPr="00BB20E3">
        <w:rPr>
          <w:rFonts w:ascii="Times New Roman" w:hAnsi="Times New Roman" w:cs="Times New Roman"/>
          <w:sz w:val="24"/>
          <w:szCs w:val="24"/>
        </w:rPr>
        <w:t>.</w:t>
      </w:r>
    </w:p>
    <w:p w14:paraId="56F44A28" w14:textId="77777777" w:rsidR="00BC316C" w:rsidRDefault="00472D35" w:rsidP="00BC316C">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r>
        <w:rPr>
          <w:rFonts w:ascii="Times New Roman" w:hAnsi="Times New Roman" w:cs="Times New Roman"/>
          <w:sz w:val="24"/>
          <w:szCs w:val="24"/>
        </w:rPr>
        <w:t xml:space="preserve">Novo, E.M.; Costa, M.F.; </w:t>
      </w:r>
      <w:proofErr w:type="spellStart"/>
      <w:r>
        <w:rPr>
          <w:rFonts w:ascii="Times New Roman" w:hAnsi="Times New Roman" w:cs="Times New Roman"/>
          <w:sz w:val="24"/>
          <w:szCs w:val="24"/>
        </w:rPr>
        <w:t>Mantovani</w:t>
      </w:r>
      <w:proofErr w:type="spellEnd"/>
      <w:r>
        <w:rPr>
          <w:rFonts w:ascii="Times New Roman" w:hAnsi="Times New Roman" w:cs="Times New Roman"/>
          <w:sz w:val="24"/>
          <w:szCs w:val="24"/>
        </w:rPr>
        <w:t xml:space="preserve">, J.; Lima, I. Relationship between </w:t>
      </w:r>
      <w:proofErr w:type="spellStart"/>
      <w:r>
        <w:rPr>
          <w:rFonts w:ascii="Times New Roman" w:hAnsi="Times New Roman" w:cs="Times New Roman"/>
          <w:sz w:val="24"/>
          <w:szCs w:val="24"/>
        </w:rPr>
        <w:t>macrophyte</w:t>
      </w:r>
      <w:proofErr w:type="spellEnd"/>
      <w:r>
        <w:rPr>
          <w:rFonts w:ascii="Times New Roman" w:hAnsi="Times New Roman" w:cs="Times New Roman"/>
          <w:sz w:val="24"/>
          <w:szCs w:val="24"/>
        </w:rPr>
        <w:t xml:space="preserve"> stand variables and radar backscatter at L and C band, </w:t>
      </w:r>
      <w:proofErr w:type="spellStart"/>
      <w:r>
        <w:rPr>
          <w:rFonts w:ascii="Times New Roman" w:hAnsi="Times New Roman" w:cs="Times New Roman"/>
          <w:sz w:val="24"/>
          <w:szCs w:val="24"/>
        </w:rPr>
        <w:t>Tucuru</w:t>
      </w:r>
      <w:r>
        <w:rPr>
          <w:rFonts w:ascii="Calibri" w:hAnsi="Calibri" w:cs="Times New Roman"/>
          <w:sz w:val="24"/>
          <w:szCs w:val="24"/>
        </w:rPr>
        <w:t>í</w:t>
      </w:r>
      <w:proofErr w:type="spellEnd"/>
      <w:r>
        <w:rPr>
          <w:rFonts w:ascii="Times New Roman" w:hAnsi="Times New Roman" w:cs="Times New Roman"/>
          <w:sz w:val="24"/>
          <w:szCs w:val="24"/>
        </w:rPr>
        <w:t xml:space="preserve"> reservoir, Brazil. </w:t>
      </w:r>
      <w:r w:rsidRPr="00FB6069">
        <w:rPr>
          <w:rFonts w:ascii="Times New Roman" w:hAnsi="Times New Roman" w:cs="Times New Roman"/>
          <w:i/>
          <w:sz w:val="24"/>
          <w:szCs w:val="24"/>
        </w:rPr>
        <w:t>Int. J. Remote Sens.</w:t>
      </w:r>
      <w:r w:rsidRPr="00FB6069">
        <w:rPr>
          <w:rFonts w:ascii="Times New Roman" w:hAnsi="Times New Roman" w:cs="Times New Roman"/>
          <w:sz w:val="24"/>
          <w:szCs w:val="24"/>
        </w:rPr>
        <w:t xml:space="preserve"> </w:t>
      </w:r>
      <w:r>
        <w:rPr>
          <w:rFonts w:ascii="Times New Roman" w:hAnsi="Times New Roman" w:cs="Times New Roman"/>
          <w:b/>
          <w:sz w:val="24"/>
          <w:szCs w:val="24"/>
        </w:rPr>
        <w:t>2002</w:t>
      </w:r>
      <w:r w:rsidRPr="00FB6069">
        <w:rPr>
          <w:rFonts w:ascii="Times New Roman" w:hAnsi="Times New Roman" w:cs="Times New Roman"/>
          <w:sz w:val="24"/>
          <w:szCs w:val="24"/>
        </w:rPr>
        <w:t xml:space="preserve">, </w:t>
      </w:r>
      <w:r>
        <w:rPr>
          <w:rFonts w:ascii="Times New Roman" w:hAnsi="Times New Roman" w:cs="Times New Roman"/>
          <w:i/>
          <w:sz w:val="24"/>
          <w:szCs w:val="24"/>
        </w:rPr>
        <w:t>23</w:t>
      </w:r>
      <w:r>
        <w:rPr>
          <w:rFonts w:ascii="Times New Roman" w:hAnsi="Times New Roman" w:cs="Times New Roman"/>
          <w:sz w:val="24"/>
          <w:szCs w:val="24"/>
        </w:rPr>
        <w:t xml:space="preserve">, </w:t>
      </w:r>
      <w:r w:rsidRPr="001743D9">
        <w:rPr>
          <w:rFonts w:ascii="Times New Roman" w:hAnsi="Times New Roman" w:cs="Times New Roman"/>
          <w:sz w:val="24"/>
          <w:szCs w:val="24"/>
        </w:rPr>
        <w:t>1241-1260.</w:t>
      </w:r>
    </w:p>
    <w:p w14:paraId="140AAD8C" w14:textId="74CDCE4C" w:rsidR="00472D35" w:rsidRPr="00BC316C" w:rsidRDefault="00472D35" w:rsidP="00BC316C">
      <w:pPr>
        <w:pStyle w:val="ListParagraph"/>
        <w:numPr>
          <w:ilvl w:val="0"/>
          <w:numId w:val="46"/>
        </w:numPr>
        <w:adjustRightInd w:val="0"/>
        <w:spacing w:after="0" w:line="340" w:lineRule="atLeast"/>
        <w:ind w:left="357" w:hanging="357"/>
        <w:jc w:val="both"/>
        <w:rPr>
          <w:rFonts w:ascii="Times New Roman" w:hAnsi="Times New Roman" w:cs="Times New Roman"/>
          <w:sz w:val="24"/>
          <w:szCs w:val="24"/>
        </w:rPr>
      </w:pPr>
      <w:proofErr w:type="spellStart"/>
      <w:r w:rsidRPr="00BC316C">
        <w:rPr>
          <w:rFonts w:ascii="Times New Roman" w:hAnsi="Times New Roman" w:cs="Times New Roman"/>
          <w:sz w:val="24"/>
          <w:szCs w:val="24"/>
        </w:rPr>
        <w:t>Kandus</w:t>
      </w:r>
      <w:proofErr w:type="spellEnd"/>
      <w:r w:rsidRPr="00BC316C">
        <w:rPr>
          <w:rFonts w:ascii="Times New Roman" w:hAnsi="Times New Roman" w:cs="Times New Roman"/>
          <w:sz w:val="24"/>
          <w:szCs w:val="24"/>
        </w:rPr>
        <w:t xml:space="preserve">, P.; </w:t>
      </w:r>
      <w:proofErr w:type="spellStart"/>
      <w:r w:rsidRPr="00BC316C">
        <w:rPr>
          <w:rFonts w:ascii="Times New Roman" w:hAnsi="Times New Roman" w:cs="Times New Roman"/>
          <w:sz w:val="24"/>
          <w:szCs w:val="24"/>
        </w:rPr>
        <w:t>Karszenbaum</w:t>
      </w:r>
      <w:proofErr w:type="spellEnd"/>
      <w:r w:rsidRPr="00BC316C">
        <w:rPr>
          <w:rFonts w:ascii="Times New Roman" w:hAnsi="Times New Roman" w:cs="Times New Roman"/>
          <w:sz w:val="24"/>
          <w:szCs w:val="24"/>
        </w:rPr>
        <w:t xml:space="preserve">, H.; Pultz, T.; </w:t>
      </w:r>
      <w:proofErr w:type="spellStart"/>
      <w:r w:rsidRPr="00BC316C">
        <w:rPr>
          <w:rFonts w:ascii="Times New Roman" w:hAnsi="Times New Roman" w:cs="Times New Roman"/>
          <w:sz w:val="24"/>
          <w:szCs w:val="24"/>
        </w:rPr>
        <w:t>Parmuchi</w:t>
      </w:r>
      <w:proofErr w:type="spellEnd"/>
      <w:r w:rsidRPr="00BC316C">
        <w:rPr>
          <w:rFonts w:ascii="Times New Roman" w:hAnsi="Times New Roman" w:cs="Times New Roman"/>
          <w:sz w:val="24"/>
          <w:szCs w:val="24"/>
        </w:rPr>
        <w:t xml:space="preserve">, G.; </w:t>
      </w:r>
      <w:proofErr w:type="spellStart"/>
      <w:r w:rsidRPr="00BC316C">
        <w:rPr>
          <w:rFonts w:ascii="Times New Roman" w:hAnsi="Times New Roman" w:cs="Times New Roman"/>
          <w:sz w:val="24"/>
          <w:szCs w:val="24"/>
        </w:rPr>
        <w:t>Bava</w:t>
      </w:r>
      <w:proofErr w:type="spellEnd"/>
      <w:r w:rsidRPr="00BC316C">
        <w:rPr>
          <w:rFonts w:ascii="Times New Roman" w:hAnsi="Times New Roman" w:cs="Times New Roman"/>
          <w:sz w:val="24"/>
          <w:szCs w:val="24"/>
        </w:rPr>
        <w:t xml:space="preserve">, J. Influence of flood conditions and vegetation status of the radar backscatter of wetland flood conditions and vegetation status on the radar backscatter of wetland ecosystems.  </w:t>
      </w:r>
      <w:r w:rsidRPr="00BC316C">
        <w:rPr>
          <w:rFonts w:ascii="Times New Roman" w:eastAsia="Times New Roman" w:hAnsi="Times New Roman" w:cs="Times New Roman"/>
          <w:i/>
          <w:sz w:val="24"/>
          <w:szCs w:val="24"/>
        </w:rPr>
        <w:t>Can. J. Remote Sens</w:t>
      </w:r>
      <w:r w:rsidRPr="00BC316C">
        <w:rPr>
          <w:rFonts w:ascii="Times New Roman" w:eastAsia="Times New Roman" w:hAnsi="Times New Roman" w:cs="Times New Roman"/>
          <w:sz w:val="24"/>
          <w:szCs w:val="24"/>
        </w:rPr>
        <w:t xml:space="preserve">. </w:t>
      </w:r>
      <w:r w:rsidRPr="00BC316C">
        <w:rPr>
          <w:rFonts w:ascii="Times New Roman" w:eastAsia="Times New Roman" w:hAnsi="Times New Roman" w:cs="Times New Roman"/>
          <w:b/>
          <w:sz w:val="24"/>
          <w:szCs w:val="24"/>
        </w:rPr>
        <w:t>2001</w:t>
      </w:r>
      <w:r w:rsidRPr="00BC316C">
        <w:rPr>
          <w:rFonts w:ascii="Times New Roman" w:eastAsia="Times New Roman" w:hAnsi="Times New Roman" w:cs="Times New Roman"/>
          <w:sz w:val="24"/>
          <w:szCs w:val="24"/>
        </w:rPr>
        <w:t>,</w:t>
      </w:r>
      <w:r w:rsidRPr="00BC316C">
        <w:rPr>
          <w:rFonts w:ascii="Times New Roman" w:eastAsia="Times New Roman" w:hAnsi="Times New Roman" w:cs="Times New Roman"/>
          <w:b/>
          <w:sz w:val="24"/>
          <w:szCs w:val="24"/>
        </w:rPr>
        <w:t xml:space="preserve"> </w:t>
      </w:r>
      <w:r w:rsidRPr="00BC316C">
        <w:rPr>
          <w:rFonts w:ascii="Times New Roman" w:eastAsia="Times New Roman" w:hAnsi="Times New Roman" w:cs="Times New Roman"/>
          <w:i/>
          <w:sz w:val="24"/>
          <w:szCs w:val="24"/>
        </w:rPr>
        <w:t>27</w:t>
      </w:r>
      <w:r w:rsidRPr="00BC316C">
        <w:rPr>
          <w:rFonts w:ascii="Times New Roman" w:eastAsia="Times New Roman" w:hAnsi="Times New Roman" w:cs="Times New Roman"/>
          <w:sz w:val="24"/>
          <w:szCs w:val="24"/>
        </w:rPr>
        <w:t>, 651-662.</w:t>
      </w:r>
    </w:p>
    <w:p w14:paraId="78B08CB0" w14:textId="77777777" w:rsidR="00472D35" w:rsidRPr="00751C4B"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proofErr w:type="spellStart"/>
      <w:r w:rsidRPr="00911D4F">
        <w:rPr>
          <w:rFonts w:ascii="Times New Roman" w:hAnsi="Times New Roman" w:cs="Times New Roman"/>
          <w:sz w:val="24"/>
          <w:szCs w:val="24"/>
        </w:rPr>
        <w:t>Leconte</w:t>
      </w:r>
      <w:proofErr w:type="spellEnd"/>
      <w:r w:rsidRPr="00911D4F">
        <w:rPr>
          <w:rFonts w:ascii="Times New Roman" w:hAnsi="Times New Roman" w:cs="Times New Roman"/>
          <w:sz w:val="24"/>
          <w:szCs w:val="24"/>
        </w:rPr>
        <w:t xml:space="preserve">, R.; Pultz, T. Evaluation of the potential of </w:t>
      </w:r>
      <w:proofErr w:type="spellStart"/>
      <w:r w:rsidRPr="00911D4F">
        <w:rPr>
          <w:rFonts w:ascii="Times New Roman" w:hAnsi="Times New Roman" w:cs="Times New Roman"/>
          <w:sz w:val="24"/>
          <w:szCs w:val="24"/>
        </w:rPr>
        <w:t>Radarsat</w:t>
      </w:r>
      <w:proofErr w:type="spellEnd"/>
      <w:r w:rsidRPr="00911D4F">
        <w:rPr>
          <w:rFonts w:ascii="Times New Roman" w:hAnsi="Times New Roman" w:cs="Times New Roman"/>
          <w:sz w:val="24"/>
          <w:szCs w:val="24"/>
        </w:rPr>
        <w:t xml:space="preserve"> for flood mapping using     simulated satellite SAR imagery. </w:t>
      </w:r>
      <w:r w:rsidRPr="00911D4F">
        <w:rPr>
          <w:rFonts w:ascii="Times New Roman" w:eastAsia="Times New Roman" w:hAnsi="Times New Roman" w:cs="Times New Roman"/>
          <w:i/>
          <w:sz w:val="24"/>
          <w:szCs w:val="24"/>
        </w:rPr>
        <w:t>Can. J. Remote Sens</w:t>
      </w:r>
      <w:r w:rsidRPr="00911D4F">
        <w:rPr>
          <w:rFonts w:ascii="Times New Roman" w:eastAsia="Times New Roman" w:hAnsi="Times New Roman" w:cs="Times New Roman"/>
          <w:sz w:val="24"/>
          <w:szCs w:val="24"/>
        </w:rPr>
        <w:t xml:space="preserve">. </w:t>
      </w:r>
      <w:r w:rsidRPr="00911D4F">
        <w:rPr>
          <w:rFonts w:ascii="Times New Roman" w:eastAsia="Times New Roman" w:hAnsi="Times New Roman" w:cs="Times New Roman"/>
          <w:b/>
          <w:sz w:val="24"/>
          <w:szCs w:val="24"/>
        </w:rPr>
        <w:t>1991</w:t>
      </w:r>
      <w:r w:rsidRPr="00911D4F">
        <w:rPr>
          <w:rFonts w:ascii="Times New Roman" w:eastAsia="Times New Roman" w:hAnsi="Times New Roman" w:cs="Times New Roman"/>
          <w:sz w:val="24"/>
          <w:szCs w:val="24"/>
        </w:rPr>
        <w:t>,</w:t>
      </w:r>
      <w:r w:rsidRPr="00911D4F">
        <w:rPr>
          <w:rFonts w:ascii="Times New Roman" w:eastAsia="Times New Roman" w:hAnsi="Times New Roman" w:cs="Times New Roman"/>
          <w:b/>
          <w:sz w:val="24"/>
          <w:szCs w:val="24"/>
        </w:rPr>
        <w:t xml:space="preserve"> </w:t>
      </w:r>
      <w:r w:rsidRPr="00911D4F">
        <w:rPr>
          <w:rFonts w:ascii="Times New Roman" w:eastAsia="Times New Roman" w:hAnsi="Times New Roman" w:cs="Times New Roman"/>
          <w:i/>
          <w:sz w:val="24"/>
          <w:szCs w:val="24"/>
        </w:rPr>
        <w:t>17</w:t>
      </w:r>
      <w:r w:rsidRPr="00911D4F">
        <w:rPr>
          <w:rFonts w:ascii="Times New Roman" w:eastAsia="Times New Roman" w:hAnsi="Times New Roman" w:cs="Times New Roman"/>
          <w:sz w:val="24"/>
          <w:szCs w:val="24"/>
        </w:rPr>
        <w:t>, 241-249.</w:t>
      </w:r>
    </w:p>
    <w:p w14:paraId="281246AB" w14:textId="77777777" w:rsidR="00472D35" w:rsidRPr="00D93859"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Pr>
          <w:rFonts w:ascii="Times New Roman" w:eastAsia="Times New Roman" w:hAnsi="Times New Roman" w:cs="Times New Roman"/>
          <w:sz w:val="24"/>
          <w:szCs w:val="24"/>
        </w:rPr>
        <w:t xml:space="preserve">Brown, R.; Brisco, B.; </w:t>
      </w:r>
      <w:proofErr w:type="spellStart"/>
      <w:r>
        <w:rPr>
          <w:rFonts w:ascii="Times New Roman" w:eastAsia="Times New Roman" w:hAnsi="Times New Roman" w:cs="Times New Roman"/>
          <w:sz w:val="24"/>
          <w:szCs w:val="24"/>
        </w:rPr>
        <w:t>D’Iorio</w:t>
      </w:r>
      <w:proofErr w:type="spellEnd"/>
      <w:r>
        <w:rPr>
          <w:rFonts w:ascii="Times New Roman" w:eastAsia="Times New Roman" w:hAnsi="Times New Roman" w:cs="Times New Roman"/>
          <w:sz w:val="24"/>
          <w:szCs w:val="24"/>
        </w:rPr>
        <w:t xml:space="preserve">, M.; Prevost, C.; Ryerson, R.; Singhroy, V. RADARSAT applications: review of </w:t>
      </w:r>
      <w:proofErr w:type="spellStart"/>
      <w:r>
        <w:rPr>
          <w:rFonts w:ascii="Times New Roman" w:eastAsia="Times New Roman" w:hAnsi="Times New Roman" w:cs="Times New Roman"/>
          <w:sz w:val="24"/>
          <w:szCs w:val="24"/>
        </w:rPr>
        <w:t>GlobeSAR</w:t>
      </w:r>
      <w:proofErr w:type="spellEnd"/>
      <w:r>
        <w:rPr>
          <w:rFonts w:ascii="Times New Roman" w:eastAsia="Times New Roman" w:hAnsi="Times New Roman" w:cs="Times New Roman"/>
          <w:sz w:val="24"/>
          <w:szCs w:val="24"/>
        </w:rPr>
        <w:t xml:space="preserve"> Program.  </w:t>
      </w:r>
      <w:r w:rsidRPr="00911D4F">
        <w:rPr>
          <w:rFonts w:ascii="Times New Roman" w:eastAsia="Times New Roman" w:hAnsi="Times New Roman" w:cs="Times New Roman"/>
          <w:i/>
          <w:sz w:val="24"/>
          <w:szCs w:val="24"/>
        </w:rPr>
        <w:t>Can. J. Remote Sens</w:t>
      </w:r>
      <w:r w:rsidRPr="00911D4F">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1996</w:t>
      </w:r>
      <w:r w:rsidRPr="00911D4F">
        <w:rPr>
          <w:rFonts w:ascii="Times New Roman" w:eastAsia="Times New Roman" w:hAnsi="Times New Roman" w:cs="Times New Roman"/>
          <w:sz w:val="24"/>
          <w:szCs w:val="24"/>
        </w:rPr>
        <w:t>,</w:t>
      </w:r>
      <w:r w:rsidRPr="00911D4F">
        <w:rPr>
          <w:rFonts w:ascii="Times New Roman" w:eastAsia="Times New Roman" w:hAnsi="Times New Roman" w:cs="Times New Roman"/>
          <w:b/>
          <w:sz w:val="24"/>
          <w:szCs w:val="24"/>
        </w:rPr>
        <w:t xml:space="preserve"> </w:t>
      </w:r>
      <w:r>
        <w:rPr>
          <w:rFonts w:ascii="Times New Roman" w:eastAsia="Times New Roman" w:hAnsi="Times New Roman" w:cs="Times New Roman"/>
          <w:i/>
          <w:sz w:val="24"/>
          <w:szCs w:val="24"/>
        </w:rPr>
        <w:t>22</w:t>
      </w:r>
      <w:r w:rsidRPr="00911D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404</w:t>
      </w:r>
      <w:r w:rsidRPr="00911D4F">
        <w:rPr>
          <w:rFonts w:ascii="Times New Roman" w:eastAsia="Times New Roman" w:hAnsi="Times New Roman" w:cs="Times New Roman"/>
          <w:sz w:val="24"/>
          <w:szCs w:val="24"/>
        </w:rPr>
        <w:t>-</w:t>
      </w:r>
      <w:r>
        <w:rPr>
          <w:rFonts w:ascii="Times New Roman" w:eastAsia="Times New Roman" w:hAnsi="Times New Roman" w:cs="Times New Roman"/>
          <w:sz w:val="24"/>
          <w:szCs w:val="24"/>
        </w:rPr>
        <w:t>41</w:t>
      </w:r>
      <w:r w:rsidRPr="00911D4F">
        <w:rPr>
          <w:rFonts w:ascii="Times New Roman" w:eastAsia="Times New Roman" w:hAnsi="Times New Roman" w:cs="Times New Roman"/>
          <w:sz w:val="24"/>
          <w:szCs w:val="24"/>
        </w:rPr>
        <w:t>9.</w:t>
      </w:r>
    </w:p>
    <w:p w14:paraId="602DE09E" w14:textId="364751A4"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D93859">
        <w:rPr>
          <w:rFonts w:ascii="Times New Roman" w:hAnsi="Times New Roman" w:cs="Times New Roman"/>
          <w:sz w:val="24"/>
          <w:szCs w:val="24"/>
        </w:rPr>
        <w:t xml:space="preserve">Schmitt, A.; Brisco, B.  Wetland Monitoring Using the </w:t>
      </w:r>
      <w:proofErr w:type="spellStart"/>
      <w:r w:rsidRPr="00D93859">
        <w:rPr>
          <w:rFonts w:ascii="Times New Roman" w:hAnsi="Times New Roman" w:cs="Times New Roman"/>
          <w:sz w:val="24"/>
          <w:szCs w:val="24"/>
        </w:rPr>
        <w:t>Curvelet</w:t>
      </w:r>
      <w:proofErr w:type="spellEnd"/>
      <w:r w:rsidRPr="00D93859">
        <w:rPr>
          <w:rFonts w:ascii="Times New Roman" w:hAnsi="Times New Roman" w:cs="Times New Roman"/>
          <w:sz w:val="24"/>
          <w:szCs w:val="24"/>
        </w:rPr>
        <w:t xml:space="preserve">-Based Change Detection Method on Polarimetric SAR Imagery.  </w:t>
      </w:r>
      <w:r w:rsidRPr="00D93859">
        <w:rPr>
          <w:rFonts w:ascii="Times New Roman" w:hAnsi="Times New Roman" w:cs="Times New Roman"/>
          <w:i/>
          <w:sz w:val="24"/>
          <w:szCs w:val="24"/>
        </w:rPr>
        <w:t>Water</w:t>
      </w:r>
      <w:r w:rsidR="002612B9">
        <w:rPr>
          <w:rFonts w:ascii="Times New Roman" w:hAnsi="Times New Roman" w:cs="Times New Roman"/>
          <w:sz w:val="24"/>
          <w:szCs w:val="24"/>
        </w:rPr>
        <w:t xml:space="preserve">. </w:t>
      </w:r>
      <w:r w:rsidR="002612B9">
        <w:rPr>
          <w:rFonts w:ascii="Times New Roman" w:hAnsi="Times New Roman" w:cs="Times New Roman"/>
          <w:b/>
          <w:sz w:val="24"/>
          <w:szCs w:val="24"/>
        </w:rPr>
        <w:t xml:space="preserve">2013, </w:t>
      </w:r>
      <w:r w:rsidRPr="00D93859">
        <w:rPr>
          <w:rFonts w:ascii="Times New Roman" w:hAnsi="Times New Roman" w:cs="Times New Roman"/>
          <w:i/>
          <w:sz w:val="24"/>
          <w:szCs w:val="24"/>
        </w:rPr>
        <w:t>5</w:t>
      </w:r>
      <w:r w:rsidRPr="00D93859">
        <w:rPr>
          <w:rFonts w:ascii="Times New Roman" w:hAnsi="Times New Roman" w:cs="Times New Roman"/>
          <w:sz w:val="24"/>
          <w:szCs w:val="24"/>
        </w:rPr>
        <w:t>, 1036-1051.</w:t>
      </w:r>
    </w:p>
    <w:p w14:paraId="5B0EE6B6" w14:textId="77777777" w:rsidR="00472D35" w:rsidRPr="00984861"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984861">
        <w:rPr>
          <w:rFonts w:ascii="Times New Roman" w:hAnsi="Times New Roman" w:cs="Times New Roman"/>
          <w:sz w:val="24"/>
          <w:szCs w:val="24"/>
        </w:rPr>
        <w:t xml:space="preserve">Schmitt, A.; Brisco, B.; Kaya, S.; Murnaghan, K. Polarimetric change detection for wetlands.  In </w:t>
      </w:r>
      <w:r w:rsidRPr="00984861">
        <w:rPr>
          <w:rFonts w:ascii="Times New Roman" w:hAnsi="Times New Roman" w:cs="Times New Roman"/>
          <w:i/>
          <w:sz w:val="24"/>
          <w:szCs w:val="24"/>
        </w:rPr>
        <w:t>Remote Sensing and Hydrology</w:t>
      </w:r>
      <w:r w:rsidRPr="00984861">
        <w:rPr>
          <w:rFonts w:ascii="Times New Roman" w:hAnsi="Times New Roman" w:cs="Times New Roman"/>
          <w:sz w:val="24"/>
          <w:szCs w:val="24"/>
        </w:rPr>
        <w:t xml:space="preserve"> , Proceedings of a symposium held at Jackson Hole, Wyoming, USA, September 2010.; IAHS Publ. 353, 2012.</w:t>
      </w:r>
    </w:p>
    <w:p w14:paraId="65B5C1BC"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D93859">
        <w:rPr>
          <w:rFonts w:ascii="Times New Roman" w:hAnsi="Times New Roman" w:cs="Times New Roman"/>
          <w:sz w:val="24"/>
          <w:szCs w:val="24"/>
          <w:lang w:val="de-DE"/>
        </w:rPr>
        <w:t xml:space="preserve">Schmitt, A.; Wessel, B.; Roth, A. </w:t>
      </w:r>
      <w:r w:rsidRPr="00D93859">
        <w:rPr>
          <w:rFonts w:ascii="Times New Roman" w:hAnsi="Times New Roman" w:cs="Times New Roman"/>
          <w:sz w:val="24"/>
          <w:szCs w:val="24"/>
        </w:rPr>
        <w:t xml:space="preserve">An Innovative </w:t>
      </w:r>
      <w:proofErr w:type="spellStart"/>
      <w:r w:rsidRPr="00D93859">
        <w:rPr>
          <w:rFonts w:ascii="Times New Roman" w:hAnsi="Times New Roman" w:cs="Times New Roman"/>
          <w:sz w:val="24"/>
          <w:szCs w:val="24"/>
        </w:rPr>
        <w:t>Curvelet</w:t>
      </w:r>
      <w:proofErr w:type="spellEnd"/>
      <w:r w:rsidRPr="00D93859">
        <w:rPr>
          <w:rFonts w:ascii="Times New Roman" w:hAnsi="Times New Roman" w:cs="Times New Roman"/>
          <w:sz w:val="24"/>
          <w:szCs w:val="24"/>
        </w:rPr>
        <w:t xml:space="preserve">-only-Based Approach for Automated Change Detection in Multi-Temporal SAR Imagery. </w:t>
      </w:r>
      <w:r w:rsidRPr="00D93859">
        <w:rPr>
          <w:rFonts w:ascii="Times New Roman" w:hAnsi="Times New Roman" w:cs="Times New Roman"/>
          <w:i/>
          <w:sz w:val="24"/>
          <w:szCs w:val="24"/>
        </w:rPr>
        <w:t>Remote Sens</w:t>
      </w:r>
      <w:r w:rsidRPr="00D93859">
        <w:rPr>
          <w:rFonts w:ascii="Times New Roman" w:hAnsi="Times New Roman" w:cs="Times New Roman"/>
          <w:sz w:val="24"/>
          <w:szCs w:val="24"/>
        </w:rPr>
        <w:t xml:space="preserve">. </w:t>
      </w:r>
      <w:r w:rsidRPr="00D93859">
        <w:rPr>
          <w:rFonts w:ascii="Times New Roman" w:hAnsi="Times New Roman" w:cs="Times New Roman"/>
          <w:b/>
          <w:sz w:val="24"/>
          <w:szCs w:val="24"/>
        </w:rPr>
        <w:t>2014</w:t>
      </w:r>
      <w:r w:rsidRPr="00D93859">
        <w:rPr>
          <w:rFonts w:ascii="Times New Roman" w:hAnsi="Times New Roman" w:cs="Times New Roman"/>
          <w:sz w:val="24"/>
          <w:szCs w:val="24"/>
        </w:rPr>
        <w:t xml:space="preserve">, </w:t>
      </w:r>
      <w:r w:rsidRPr="00D93859">
        <w:rPr>
          <w:rFonts w:ascii="Times New Roman" w:hAnsi="Times New Roman" w:cs="Times New Roman"/>
          <w:i/>
          <w:sz w:val="24"/>
          <w:szCs w:val="24"/>
        </w:rPr>
        <w:t>6</w:t>
      </w:r>
      <w:r w:rsidRPr="00D93859">
        <w:rPr>
          <w:rFonts w:ascii="Times New Roman" w:hAnsi="Times New Roman" w:cs="Times New Roman"/>
          <w:sz w:val="24"/>
          <w:szCs w:val="24"/>
        </w:rPr>
        <w:t>, 2435-2462.</w:t>
      </w:r>
    </w:p>
    <w:p w14:paraId="08D63F8A"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proofErr w:type="spellStart"/>
      <w:r w:rsidRPr="00FE0615">
        <w:rPr>
          <w:rFonts w:ascii="Times New Roman" w:hAnsi="Times New Roman" w:cs="Times New Roman"/>
          <w:sz w:val="24"/>
          <w:szCs w:val="24"/>
          <w:lang w:val="fr-CA"/>
        </w:rPr>
        <w:t>Candès</w:t>
      </w:r>
      <w:proofErr w:type="spellEnd"/>
      <w:r w:rsidRPr="00FE0615">
        <w:rPr>
          <w:rFonts w:ascii="Times New Roman" w:hAnsi="Times New Roman" w:cs="Times New Roman"/>
          <w:sz w:val="24"/>
          <w:szCs w:val="24"/>
          <w:lang w:val="fr-CA"/>
        </w:rPr>
        <w:t xml:space="preserve">, E.J.; </w:t>
      </w:r>
      <w:proofErr w:type="spellStart"/>
      <w:r w:rsidRPr="00FE0615">
        <w:rPr>
          <w:rFonts w:ascii="Times New Roman" w:hAnsi="Times New Roman" w:cs="Times New Roman"/>
          <w:sz w:val="24"/>
          <w:szCs w:val="24"/>
          <w:lang w:val="fr-CA"/>
        </w:rPr>
        <w:t>Donoho</w:t>
      </w:r>
      <w:proofErr w:type="spellEnd"/>
      <w:r w:rsidRPr="00FE0615">
        <w:rPr>
          <w:rFonts w:ascii="Times New Roman" w:hAnsi="Times New Roman" w:cs="Times New Roman"/>
          <w:sz w:val="24"/>
          <w:szCs w:val="24"/>
          <w:lang w:val="fr-CA"/>
        </w:rPr>
        <w:t xml:space="preserve">, D.L.  </w:t>
      </w:r>
      <w:proofErr w:type="spellStart"/>
      <w:r w:rsidRPr="00984861">
        <w:rPr>
          <w:rFonts w:ascii="Times New Roman" w:hAnsi="Times New Roman" w:cs="Times New Roman"/>
          <w:sz w:val="24"/>
          <w:szCs w:val="24"/>
        </w:rPr>
        <w:t>Curvelets</w:t>
      </w:r>
      <w:proofErr w:type="spellEnd"/>
      <w:r w:rsidRPr="00984861">
        <w:rPr>
          <w:rFonts w:ascii="Times New Roman" w:hAnsi="Times New Roman" w:cs="Times New Roman"/>
          <w:sz w:val="24"/>
          <w:szCs w:val="24"/>
        </w:rPr>
        <w:t xml:space="preserve"> – a surprisingly effective </w:t>
      </w:r>
      <w:proofErr w:type="spellStart"/>
      <w:r w:rsidRPr="00984861">
        <w:rPr>
          <w:rFonts w:ascii="Times New Roman" w:hAnsi="Times New Roman" w:cs="Times New Roman"/>
          <w:sz w:val="24"/>
          <w:szCs w:val="24"/>
        </w:rPr>
        <w:t>nonadaptive</w:t>
      </w:r>
      <w:proofErr w:type="spellEnd"/>
      <w:r w:rsidRPr="00984861">
        <w:rPr>
          <w:rFonts w:ascii="Times New Roman" w:hAnsi="Times New Roman" w:cs="Times New Roman"/>
          <w:sz w:val="24"/>
          <w:szCs w:val="24"/>
        </w:rPr>
        <w:t xml:space="preserve"> representation for objects with edges. In </w:t>
      </w:r>
      <w:r w:rsidRPr="00984861">
        <w:rPr>
          <w:rFonts w:ascii="Times New Roman" w:hAnsi="Times New Roman" w:cs="Times New Roman"/>
          <w:i/>
          <w:sz w:val="24"/>
          <w:szCs w:val="24"/>
        </w:rPr>
        <w:t xml:space="preserve">Curve and surface fitting.  </w:t>
      </w:r>
      <w:proofErr w:type="spellStart"/>
      <w:r w:rsidRPr="00984861">
        <w:rPr>
          <w:rFonts w:ascii="Times New Roman" w:hAnsi="Times New Roman" w:cs="Times New Roman"/>
          <w:i/>
          <w:sz w:val="24"/>
          <w:szCs w:val="24"/>
        </w:rPr>
        <w:t>Innoivations</w:t>
      </w:r>
      <w:proofErr w:type="spellEnd"/>
      <w:r w:rsidRPr="00984861">
        <w:rPr>
          <w:rFonts w:ascii="Times New Roman" w:hAnsi="Times New Roman" w:cs="Times New Roman"/>
          <w:i/>
          <w:sz w:val="24"/>
          <w:szCs w:val="24"/>
        </w:rPr>
        <w:t xml:space="preserve"> in applied mathematics</w:t>
      </w:r>
      <w:r w:rsidRPr="00984861">
        <w:rPr>
          <w:rFonts w:ascii="Times New Roman" w:hAnsi="Times New Roman" w:cs="Times New Roman"/>
          <w:sz w:val="24"/>
          <w:szCs w:val="24"/>
        </w:rPr>
        <w:t xml:space="preserve">, </w:t>
      </w:r>
      <w:proofErr w:type="spellStart"/>
      <w:r w:rsidRPr="00984861">
        <w:rPr>
          <w:rFonts w:ascii="Times New Roman" w:hAnsi="Times New Roman" w:cs="Times New Roman"/>
          <w:sz w:val="24"/>
          <w:szCs w:val="24"/>
        </w:rPr>
        <w:t>Schumaker</w:t>
      </w:r>
      <w:proofErr w:type="spellEnd"/>
      <w:r w:rsidRPr="00984861">
        <w:rPr>
          <w:rFonts w:ascii="Times New Roman" w:hAnsi="Times New Roman" w:cs="Times New Roman"/>
          <w:sz w:val="24"/>
          <w:szCs w:val="24"/>
        </w:rPr>
        <w:t xml:space="preserve">, L.; Vanderbilt University Press, Nashville, Saint-Malo, France, 1999, 105-120.  </w:t>
      </w:r>
    </w:p>
    <w:p w14:paraId="1E503660"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984861">
        <w:rPr>
          <w:rFonts w:ascii="Times New Roman" w:hAnsi="Times New Roman" w:cs="Times New Roman"/>
          <w:sz w:val="24"/>
          <w:szCs w:val="24"/>
        </w:rPr>
        <w:t xml:space="preserve">Schmitt, A.; Wessel, B.; Roth, A. </w:t>
      </w:r>
      <w:proofErr w:type="spellStart"/>
      <w:r w:rsidRPr="00984861">
        <w:rPr>
          <w:rFonts w:ascii="Times New Roman" w:hAnsi="Times New Roman" w:cs="Times New Roman"/>
          <w:sz w:val="24"/>
          <w:szCs w:val="24"/>
        </w:rPr>
        <w:t>Curvelet</w:t>
      </w:r>
      <w:proofErr w:type="spellEnd"/>
      <w:r w:rsidRPr="00984861">
        <w:rPr>
          <w:rFonts w:ascii="Times New Roman" w:hAnsi="Times New Roman" w:cs="Times New Roman"/>
          <w:sz w:val="24"/>
          <w:szCs w:val="24"/>
        </w:rPr>
        <w:t xml:space="preserve"> Approach for SAR Image </w:t>
      </w:r>
      <w:proofErr w:type="spellStart"/>
      <w:r w:rsidRPr="00984861">
        <w:rPr>
          <w:rFonts w:ascii="Times New Roman" w:hAnsi="Times New Roman" w:cs="Times New Roman"/>
          <w:sz w:val="24"/>
          <w:szCs w:val="24"/>
        </w:rPr>
        <w:t>Denoising</w:t>
      </w:r>
      <w:proofErr w:type="spellEnd"/>
      <w:r w:rsidRPr="00984861">
        <w:rPr>
          <w:rFonts w:ascii="Times New Roman" w:hAnsi="Times New Roman" w:cs="Times New Roman"/>
          <w:sz w:val="24"/>
          <w:szCs w:val="24"/>
        </w:rPr>
        <w:t xml:space="preserve">, Structure Enhancement, and Change Detection. In </w:t>
      </w:r>
      <w:r w:rsidRPr="00984861">
        <w:rPr>
          <w:rFonts w:ascii="Times New Roman" w:hAnsi="Times New Roman" w:cs="Times New Roman"/>
          <w:i/>
          <w:sz w:val="24"/>
          <w:szCs w:val="24"/>
        </w:rPr>
        <w:t>CMRT09 - Object Extraction for 3D City Models, Road Databases and Traffic Monitoring - Concepts, Algorithms and Evaluation</w:t>
      </w:r>
      <w:r w:rsidRPr="00984861">
        <w:rPr>
          <w:rFonts w:ascii="Times New Roman" w:hAnsi="Times New Roman" w:cs="Times New Roman"/>
          <w:sz w:val="24"/>
          <w:szCs w:val="24"/>
        </w:rPr>
        <w:t xml:space="preserve">, </w:t>
      </w:r>
      <w:proofErr w:type="spellStart"/>
      <w:r w:rsidRPr="00984861">
        <w:rPr>
          <w:rFonts w:ascii="Times New Roman" w:hAnsi="Times New Roman" w:cs="Times New Roman"/>
          <w:sz w:val="24"/>
          <w:szCs w:val="24"/>
        </w:rPr>
        <w:t>Stilla</w:t>
      </w:r>
      <w:proofErr w:type="spellEnd"/>
      <w:r w:rsidRPr="00984861">
        <w:rPr>
          <w:rFonts w:ascii="Times New Roman" w:hAnsi="Times New Roman" w:cs="Times New Roman"/>
          <w:sz w:val="24"/>
          <w:szCs w:val="24"/>
        </w:rPr>
        <w:t xml:space="preserve">, U., F. </w:t>
      </w:r>
      <w:proofErr w:type="spellStart"/>
      <w:r w:rsidRPr="00984861">
        <w:rPr>
          <w:rFonts w:ascii="Times New Roman" w:hAnsi="Times New Roman" w:cs="Times New Roman"/>
          <w:sz w:val="24"/>
          <w:szCs w:val="24"/>
        </w:rPr>
        <w:t>Rottensteiner</w:t>
      </w:r>
      <w:proofErr w:type="spellEnd"/>
      <w:r w:rsidRPr="00984861">
        <w:rPr>
          <w:rFonts w:ascii="Times New Roman" w:hAnsi="Times New Roman" w:cs="Times New Roman"/>
          <w:sz w:val="24"/>
          <w:szCs w:val="24"/>
        </w:rPr>
        <w:t xml:space="preserve">, N. </w:t>
      </w:r>
      <w:proofErr w:type="spellStart"/>
      <w:r w:rsidRPr="00984861">
        <w:rPr>
          <w:rFonts w:ascii="Times New Roman" w:hAnsi="Times New Roman" w:cs="Times New Roman"/>
          <w:sz w:val="24"/>
          <w:szCs w:val="24"/>
        </w:rPr>
        <w:t>Paparoditis</w:t>
      </w:r>
      <w:proofErr w:type="spellEnd"/>
      <w:proofErr w:type="gramStart"/>
      <w:r w:rsidRPr="00984861">
        <w:rPr>
          <w:rFonts w:ascii="Times New Roman" w:hAnsi="Times New Roman" w:cs="Times New Roman"/>
          <w:sz w:val="24"/>
          <w:szCs w:val="24"/>
        </w:rPr>
        <w:t>;</w:t>
      </w:r>
      <w:r w:rsidRPr="00984861">
        <w:rPr>
          <w:rFonts w:ascii="Times New Roman" w:hAnsi="Times New Roman" w:cs="Times New Roman"/>
          <w:i/>
          <w:sz w:val="24"/>
          <w:szCs w:val="24"/>
        </w:rPr>
        <w:t xml:space="preserve"> </w:t>
      </w:r>
      <w:r w:rsidRPr="00984861">
        <w:rPr>
          <w:rFonts w:ascii="Times New Roman" w:hAnsi="Times New Roman" w:cs="Times New Roman"/>
          <w:sz w:val="24"/>
          <w:szCs w:val="24"/>
        </w:rPr>
        <w:t xml:space="preserve"> ISPRS</w:t>
      </w:r>
      <w:proofErr w:type="gramEnd"/>
      <w:r w:rsidRPr="00984861">
        <w:rPr>
          <w:rFonts w:ascii="Times New Roman" w:hAnsi="Times New Roman" w:cs="Times New Roman"/>
          <w:sz w:val="24"/>
          <w:szCs w:val="24"/>
        </w:rPr>
        <w:t xml:space="preserve"> Archives – Volume XXXVIII-3/W4, 2009.</w:t>
      </w:r>
    </w:p>
    <w:p w14:paraId="0642BEEB"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7A46D6">
        <w:rPr>
          <w:rFonts w:ascii="Times New Roman" w:hAnsi="Times New Roman" w:cs="Times New Roman"/>
          <w:sz w:val="24"/>
          <w:szCs w:val="24"/>
        </w:rPr>
        <w:t xml:space="preserve">Schmitt, A.; Wessel, B.; Roth, A.  </w:t>
      </w:r>
      <w:proofErr w:type="spellStart"/>
      <w:r w:rsidRPr="007A46D6">
        <w:rPr>
          <w:rFonts w:ascii="Times New Roman" w:hAnsi="Times New Roman" w:cs="Times New Roman"/>
          <w:sz w:val="24"/>
          <w:szCs w:val="24"/>
        </w:rPr>
        <w:t>Curvelet</w:t>
      </w:r>
      <w:proofErr w:type="spellEnd"/>
      <w:r w:rsidRPr="007A46D6">
        <w:rPr>
          <w:rFonts w:ascii="Times New Roman" w:hAnsi="Times New Roman" w:cs="Times New Roman"/>
          <w:sz w:val="24"/>
          <w:szCs w:val="24"/>
        </w:rPr>
        <w:t xml:space="preserve">-based change detection for man-made objects from SAR Images. </w:t>
      </w:r>
      <w:r w:rsidRPr="007A46D6">
        <w:rPr>
          <w:rFonts w:ascii="Times New Roman" w:hAnsi="Times New Roman" w:cs="Times New Roman"/>
          <w:i/>
          <w:sz w:val="24"/>
          <w:szCs w:val="24"/>
        </w:rPr>
        <w:t>IEEE Proc. Of IGARSS 2009</w:t>
      </w:r>
      <w:r w:rsidRPr="007A46D6">
        <w:rPr>
          <w:rFonts w:ascii="Times New Roman" w:hAnsi="Times New Roman" w:cs="Times New Roman"/>
          <w:sz w:val="24"/>
          <w:szCs w:val="24"/>
        </w:rPr>
        <w:t xml:space="preserve">, Cape Town, South Africa, </w:t>
      </w:r>
      <w:proofErr w:type="gramStart"/>
      <w:r w:rsidRPr="007A46D6">
        <w:rPr>
          <w:rFonts w:ascii="Times New Roman" w:hAnsi="Times New Roman" w:cs="Times New Roman"/>
          <w:sz w:val="24"/>
          <w:szCs w:val="24"/>
        </w:rPr>
        <w:t>July</w:t>
      </w:r>
      <w:proofErr w:type="gramEnd"/>
      <w:r w:rsidRPr="007A46D6">
        <w:rPr>
          <w:rFonts w:ascii="Times New Roman" w:hAnsi="Times New Roman" w:cs="Times New Roman"/>
          <w:sz w:val="24"/>
          <w:szCs w:val="24"/>
        </w:rPr>
        <w:t xml:space="preserve"> 12-17, 2009; New York: IEEE, 1059-1062. </w:t>
      </w:r>
    </w:p>
    <w:p w14:paraId="49A30022"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BD3723">
        <w:rPr>
          <w:rFonts w:ascii="Times New Roman" w:hAnsi="Times New Roman" w:cs="Times New Roman"/>
          <w:sz w:val="24"/>
          <w:szCs w:val="24"/>
        </w:rPr>
        <w:t xml:space="preserve">Huang, J.L.  The change of wetland and analysis of flood control in Dong Ting Lake.  In </w:t>
      </w:r>
      <w:r w:rsidRPr="00BD3723">
        <w:rPr>
          <w:rFonts w:ascii="Times New Roman" w:hAnsi="Times New Roman" w:cs="Times New Roman"/>
          <w:i/>
          <w:sz w:val="24"/>
          <w:szCs w:val="24"/>
        </w:rPr>
        <w:t>The symposium of flooding disaster and scientific and technological countermeasure of the Yangtze River</w:t>
      </w:r>
      <w:r w:rsidRPr="00BD3723">
        <w:rPr>
          <w:rFonts w:ascii="Times New Roman" w:hAnsi="Times New Roman" w:cs="Times New Roman"/>
          <w:sz w:val="24"/>
          <w:szCs w:val="24"/>
        </w:rPr>
        <w:t xml:space="preserve">, Beijing, China, 1999; Xu, H.Z.; Zhao, Q.G. </w:t>
      </w:r>
      <w:proofErr w:type="spellStart"/>
      <w:r w:rsidRPr="00BD3723">
        <w:rPr>
          <w:rFonts w:ascii="Times New Roman" w:hAnsi="Times New Roman" w:cs="Times New Roman"/>
          <w:sz w:val="24"/>
          <w:szCs w:val="24"/>
        </w:rPr>
        <w:t>eds</w:t>
      </w:r>
      <w:proofErr w:type="spellEnd"/>
      <w:r w:rsidRPr="00BD3723">
        <w:rPr>
          <w:rFonts w:ascii="Times New Roman" w:hAnsi="Times New Roman" w:cs="Times New Roman"/>
          <w:sz w:val="24"/>
          <w:szCs w:val="24"/>
        </w:rPr>
        <w:t xml:space="preserve">; Beijing: Science Press of China: Beijing, China, (in Chinese).     </w:t>
      </w:r>
    </w:p>
    <w:p w14:paraId="0D48EC20"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BD3723">
        <w:rPr>
          <w:rFonts w:ascii="Times New Roman" w:hAnsi="Times New Roman" w:cs="Times New Roman"/>
          <w:sz w:val="24"/>
          <w:szCs w:val="24"/>
        </w:rPr>
        <w:lastRenderedPageBreak/>
        <w:t xml:space="preserve">Dabboor, M.; Collins, M.; </w:t>
      </w:r>
      <w:proofErr w:type="spellStart"/>
      <w:r w:rsidRPr="00BD3723">
        <w:rPr>
          <w:rFonts w:ascii="Times New Roman" w:hAnsi="Times New Roman" w:cs="Times New Roman"/>
          <w:sz w:val="24"/>
          <w:szCs w:val="24"/>
        </w:rPr>
        <w:t>Karathanassi</w:t>
      </w:r>
      <w:proofErr w:type="spellEnd"/>
      <w:r w:rsidRPr="00BD3723">
        <w:rPr>
          <w:rFonts w:ascii="Times New Roman" w:hAnsi="Times New Roman" w:cs="Times New Roman"/>
          <w:sz w:val="24"/>
          <w:szCs w:val="24"/>
        </w:rPr>
        <w:t xml:space="preserve">, V.; Braun, A. An unsupervised classification approach for polarimetric SAR data based on the Chernoff distance for the complex Wishart distribution.  </w:t>
      </w:r>
      <w:r w:rsidRPr="00BD3723">
        <w:rPr>
          <w:rFonts w:ascii="Times New Roman" w:hAnsi="Times New Roman" w:cs="Times New Roman"/>
          <w:i/>
          <w:sz w:val="24"/>
          <w:szCs w:val="24"/>
        </w:rPr>
        <w:t xml:space="preserve">IEEE Trans. </w:t>
      </w:r>
      <w:proofErr w:type="spellStart"/>
      <w:r w:rsidRPr="00BD3723">
        <w:rPr>
          <w:rFonts w:ascii="Times New Roman" w:hAnsi="Times New Roman" w:cs="Times New Roman"/>
          <w:i/>
          <w:sz w:val="24"/>
          <w:szCs w:val="24"/>
        </w:rPr>
        <w:t>Geosci</w:t>
      </w:r>
      <w:proofErr w:type="spellEnd"/>
      <w:r w:rsidRPr="00BD3723">
        <w:rPr>
          <w:rFonts w:ascii="Times New Roman" w:hAnsi="Times New Roman" w:cs="Times New Roman"/>
          <w:i/>
          <w:sz w:val="24"/>
          <w:szCs w:val="24"/>
        </w:rPr>
        <w:t>. Remote Sens</w:t>
      </w:r>
      <w:r w:rsidRPr="00BD3723">
        <w:rPr>
          <w:rFonts w:ascii="Times New Roman" w:hAnsi="Times New Roman" w:cs="Times New Roman"/>
          <w:sz w:val="24"/>
          <w:szCs w:val="24"/>
        </w:rPr>
        <w:t xml:space="preserve">. </w:t>
      </w:r>
      <w:r w:rsidRPr="00BD3723">
        <w:rPr>
          <w:rFonts w:ascii="Times New Roman" w:hAnsi="Times New Roman" w:cs="Times New Roman"/>
          <w:b/>
          <w:sz w:val="24"/>
          <w:szCs w:val="24"/>
        </w:rPr>
        <w:t>2013</w:t>
      </w:r>
      <w:r w:rsidRPr="00BD3723">
        <w:rPr>
          <w:rFonts w:ascii="Times New Roman" w:hAnsi="Times New Roman" w:cs="Times New Roman"/>
          <w:sz w:val="24"/>
          <w:szCs w:val="24"/>
        </w:rPr>
        <w:t xml:space="preserve">, </w:t>
      </w:r>
      <w:r w:rsidRPr="00BD3723">
        <w:rPr>
          <w:rFonts w:ascii="Times New Roman" w:hAnsi="Times New Roman" w:cs="Times New Roman"/>
          <w:i/>
          <w:sz w:val="24"/>
          <w:szCs w:val="24"/>
        </w:rPr>
        <w:t>51</w:t>
      </w:r>
      <w:r w:rsidRPr="00BD3723">
        <w:rPr>
          <w:rFonts w:ascii="Times New Roman" w:hAnsi="Times New Roman" w:cs="Times New Roman"/>
          <w:sz w:val="24"/>
          <w:szCs w:val="24"/>
        </w:rPr>
        <w:t>, 4200-4213.</w:t>
      </w:r>
    </w:p>
    <w:p w14:paraId="41973DF3"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BD3723">
        <w:rPr>
          <w:rFonts w:ascii="Times New Roman" w:hAnsi="Times New Roman" w:cs="Times New Roman"/>
          <w:sz w:val="24"/>
          <w:szCs w:val="24"/>
        </w:rPr>
        <w:t xml:space="preserve">Lee, J. S.; </w:t>
      </w:r>
      <w:proofErr w:type="spellStart"/>
      <w:r w:rsidRPr="00BD3723">
        <w:rPr>
          <w:rFonts w:ascii="Times New Roman" w:hAnsi="Times New Roman" w:cs="Times New Roman"/>
          <w:sz w:val="24"/>
          <w:szCs w:val="24"/>
        </w:rPr>
        <w:t>Grunes</w:t>
      </w:r>
      <w:proofErr w:type="spellEnd"/>
      <w:r w:rsidRPr="00BD3723">
        <w:rPr>
          <w:rFonts w:ascii="Times New Roman" w:hAnsi="Times New Roman" w:cs="Times New Roman"/>
          <w:sz w:val="24"/>
          <w:szCs w:val="24"/>
        </w:rPr>
        <w:t xml:space="preserve">, M. R.; Kwok, R. Classification of multi-look polarimetric SAR imagery based on the complex Wishart distribution. </w:t>
      </w:r>
      <w:r w:rsidRPr="00BD3723">
        <w:rPr>
          <w:rFonts w:ascii="Times New Roman" w:hAnsi="Times New Roman" w:cs="Times New Roman"/>
          <w:i/>
          <w:sz w:val="24"/>
          <w:szCs w:val="24"/>
        </w:rPr>
        <w:t>Int. J. Remote Sens.</w:t>
      </w:r>
      <w:r w:rsidRPr="00BD3723">
        <w:rPr>
          <w:rFonts w:ascii="Times New Roman" w:hAnsi="Times New Roman" w:cs="Times New Roman"/>
          <w:sz w:val="24"/>
          <w:szCs w:val="24"/>
        </w:rPr>
        <w:t xml:space="preserve"> </w:t>
      </w:r>
      <w:r w:rsidRPr="00BD3723">
        <w:rPr>
          <w:rFonts w:ascii="Times New Roman" w:hAnsi="Times New Roman" w:cs="Times New Roman"/>
          <w:b/>
          <w:sz w:val="24"/>
          <w:szCs w:val="24"/>
        </w:rPr>
        <w:t>1994</w:t>
      </w:r>
      <w:r w:rsidRPr="00BD3723">
        <w:rPr>
          <w:rFonts w:ascii="Times New Roman" w:hAnsi="Times New Roman" w:cs="Times New Roman"/>
          <w:sz w:val="24"/>
          <w:szCs w:val="24"/>
        </w:rPr>
        <w:t xml:space="preserve">, </w:t>
      </w:r>
      <w:r w:rsidRPr="00BD3723">
        <w:rPr>
          <w:rFonts w:ascii="Times New Roman" w:hAnsi="Times New Roman" w:cs="Times New Roman"/>
          <w:i/>
          <w:sz w:val="24"/>
          <w:szCs w:val="24"/>
        </w:rPr>
        <w:t>15</w:t>
      </w:r>
      <w:r w:rsidRPr="00BD3723">
        <w:rPr>
          <w:rFonts w:ascii="Times New Roman" w:hAnsi="Times New Roman" w:cs="Times New Roman"/>
          <w:sz w:val="24"/>
          <w:szCs w:val="24"/>
        </w:rPr>
        <w:t>, 2299-2311.</w:t>
      </w:r>
    </w:p>
    <w:p w14:paraId="62306133"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EB4ED2">
        <w:rPr>
          <w:rFonts w:ascii="Times New Roman" w:hAnsi="Times New Roman" w:cs="Times New Roman"/>
          <w:sz w:val="24"/>
          <w:szCs w:val="24"/>
        </w:rPr>
        <w:t xml:space="preserve">Richards, J.A.; </w:t>
      </w:r>
      <w:proofErr w:type="spellStart"/>
      <w:r w:rsidRPr="00EB4ED2">
        <w:rPr>
          <w:rFonts w:ascii="Times New Roman" w:hAnsi="Times New Roman" w:cs="Times New Roman"/>
          <w:sz w:val="24"/>
          <w:szCs w:val="24"/>
        </w:rPr>
        <w:t>Jia</w:t>
      </w:r>
      <w:proofErr w:type="spellEnd"/>
      <w:r w:rsidRPr="00EB4ED2">
        <w:rPr>
          <w:rFonts w:ascii="Times New Roman" w:hAnsi="Times New Roman" w:cs="Times New Roman"/>
          <w:sz w:val="24"/>
          <w:szCs w:val="24"/>
        </w:rPr>
        <w:t xml:space="preserve">, X. Remote Sensing Digital Image Analysis—An Introduction, 3rd </w:t>
      </w:r>
      <w:proofErr w:type="spellStart"/>
      <w:r w:rsidRPr="00EB4ED2">
        <w:rPr>
          <w:rFonts w:ascii="Times New Roman" w:hAnsi="Times New Roman" w:cs="Times New Roman"/>
          <w:sz w:val="24"/>
          <w:szCs w:val="24"/>
        </w:rPr>
        <w:t>edn</w:t>
      </w:r>
      <w:proofErr w:type="spellEnd"/>
      <w:r w:rsidRPr="00EB4ED2">
        <w:rPr>
          <w:rFonts w:ascii="Times New Roman" w:hAnsi="Times New Roman" w:cs="Times New Roman"/>
          <w:sz w:val="24"/>
          <w:szCs w:val="24"/>
        </w:rPr>
        <w:t xml:space="preserve">; Springer </w:t>
      </w:r>
      <w:proofErr w:type="spellStart"/>
      <w:r w:rsidRPr="00EB4ED2">
        <w:rPr>
          <w:rFonts w:ascii="Times New Roman" w:hAnsi="Times New Roman" w:cs="Times New Roman"/>
          <w:sz w:val="24"/>
          <w:szCs w:val="24"/>
        </w:rPr>
        <w:t>Verlag</w:t>
      </w:r>
      <w:proofErr w:type="spellEnd"/>
      <w:r w:rsidRPr="00EB4ED2">
        <w:rPr>
          <w:rFonts w:ascii="Times New Roman" w:hAnsi="Times New Roman" w:cs="Times New Roman"/>
          <w:sz w:val="24"/>
          <w:szCs w:val="24"/>
        </w:rPr>
        <w:t>: Berlin, Germany, 1999.</w:t>
      </w:r>
    </w:p>
    <w:p w14:paraId="750DDE21"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EB4ED2">
        <w:rPr>
          <w:rFonts w:ascii="Times New Roman" w:hAnsi="Times New Roman" w:cs="Times New Roman"/>
          <w:sz w:val="24"/>
          <w:szCs w:val="24"/>
        </w:rPr>
        <w:t xml:space="preserve">Richards, J.A.; </w:t>
      </w:r>
      <w:proofErr w:type="spellStart"/>
      <w:r w:rsidRPr="00EB4ED2">
        <w:rPr>
          <w:rFonts w:ascii="Times New Roman" w:hAnsi="Times New Roman" w:cs="Times New Roman"/>
          <w:sz w:val="24"/>
          <w:szCs w:val="24"/>
        </w:rPr>
        <w:t>Jia</w:t>
      </w:r>
      <w:proofErr w:type="spellEnd"/>
      <w:r w:rsidRPr="00EB4ED2">
        <w:rPr>
          <w:rFonts w:ascii="Times New Roman" w:hAnsi="Times New Roman" w:cs="Times New Roman"/>
          <w:sz w:val="24"/>
          <w:szCs w:val="24"/>
        </w:rPr>
        <w:t xml:space="preserve">, X. Remote Sensing Digital Image Analysis—An Introduction, 3rd </w:t>
      </w:r>
      <w:proofErr w:type="spellStart"/>
      <w:r w:rsidRPr="00EB4ED2">
        <w:rPr>
          <w:rFonts w:ascii="Times New Roman" w:hAnsi="Times New Roman" w:cs="Times New Roman"/>
          <w:sz w:val="24"/>
          <w:szCs w:val="24"/>
        </w:rPr>
        <w:t>edn</w:t>
      </w:r>
      <w:proofErr w:type="spellEnd"/>
      <w:r w:rsidRPr="00EB4ED2">
        <w:rPr>
          <w:rFonts w:ascii="Times New Roman" w:hAnsi="Times New Roman" w:cs="Times New Roman"/>
          <w:sz w:val="24"/>
          <w:szCs w:val="24"/>
        </w:rPr>
        <w:t xml:space="preserve">; Springer </w:t>
      </w:r>
      <w:proofErr w:type="spellStart"/>
      <w:r w:rsidRPr="00EB4ED2">
        <w:rPr>
          <w:rFonts w:ascii="Times New Roman" w:hAnsi="Times New Roman" w:cs="Times New Roman"/>
          <w:sz w:val="24"/>
          <w:szCs w:val="24"/>
        </w:rPr>
        <w:t>Verlag</w:t>
      </w:r>
      <w:proofErr w:type="spellEnd"/>
      <w:r w:rsidRPr="00EB4ED2">
        <w:rPr>
          <w:rFonts w:ascii="Times New Roman" w:hAnsi="Times New Roman" w:cs="Times New Roman"/>
          <w:sz w:val="24"/>
          <w:szCs w:val="24"/>
        </w:rPr>
        <w:t>: Berlin, Germany, 1999.</w:t>
      </w:r>
    </w:p>
    <w:p w14:paraId="300F9AD0" w14:textId="77777777" w:rsidR="00472D35"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proofErr w:type="spellStart"/>
      <w:r w:rsidRPr="00EB4ED2">
        <w:rPr>
          <w:rFonts w:ascii="Times New Roman" w:hAnsi="Times New Roman" w:cs="Times New Roman"/>
          <w:sz w:val="24"/>
          <w:szCs w:val="24"/>
        </w:rPr>
        <w:t>Duda</w:t>
      </w:r>
      <w:proofErr w:type="spellEnd"/>
      <w:r w:rsidRPr="00EB4ED2">
        <w:rPr>
          <w:rFonts w:ascii="Times New Roman" w:hAnsi="Times New Roman" w:cs="Times New Roman"/>
          <w:sz w:val="24"/>
          <w:szCs w:val="24"/>
        </w:rPr>
        <w:t xml:space="preserve">, R.; Hart, P.; Stork, D.   Pattern Classification. Wiley </w:t>
      </w:r>
      <w:proofErr w:type="spellStart"/>
      <w:r w:rsidRPr="00EB4ED2">
        <w:rPr>
          <w:rFonts w:ascii="Times New Roman" w:hAnsi="Times New Roman" w:cs="Times New Roman"/>
          <w:sz w:val="24"/>
          <w:szCs w:val="24"/>
        </w:rPr>
        <w:t>Interscience</w:t>
      </w:r>
      <w:proofErr w:type="spellEnd"/>
      <w:r w:rsidRPr="00EB4ED2">
        <w:rPr>
          <w:rFonts w:ascii="Times New Roman" w:hAnsi="Times New Roman" w:cs="Times New Roman"/>
          <w:sz w:val="24"/>
          <w:szCs w:val="24"/>
        </w:rPr>
        <w:t>: New York, United States, 2000.</w:t>
      </w:r>
    </w:p>
    <w:p w14:paraId="61B2FD18" w14:textId="77777777" w:rsidR="00472D35" w:rsidRPr="008E3F84" w:rsidRDefault="00472D35" w:rsidP="00472D35">
      <w:pPr>
        <w:pStyle w:val="ListParagraph"/>
        <w:numPr>
          <w:ilvl w:val="0"/>
          <w:numId w:val="46"/>
        </w:numPr>
        <w:adjustRightInd w:val="0"/>
        <w:spacing w:after="0" w:line="340" w:lineRule="atLeast"/>
        <w:ind w:left="510" w:hanging="510"/>
        <w:jc w:val="both"/>
        <w:rPr>
          <w:rFonts w:ascii="Times New Roman" w:hAnsi="Times New Roman" w:cs="Times New Roman"/>
          <w:sz w:val="24"/>
          <w:szCs w:val="24"/>
        </w:rPr>
      </w:pPr>
      <w:r w:rsidRPr="00EB4ED2">
        <w:rPr>
          <w:rFonts w:ascii="Times New Roman" w:hAnsi="Times New Roman" w:cs="Times New Roman"/>
          <w:sz w:val="24"/>
          <w:szCs w:val="24"/>
        </w:rPr>
        <w:t>Jensen, J.R.  Introductory Digital Image Processing: A Remote Sensing Perspective.  Prentice Hall, London, 1996, 372-373.</w:t>
      </w:r>
    </w:p>
    <w:p w14:paraId="37462A95" w14:textId="77777777" w:rsidR="00B23728" w:rsidRDefault="00B23728" w:rsidP="0044511F">
      <w:pPr>
        <w:pStyle w:val="MRefer"/>
        <w:ind w:left="567" w:hanging="567"/>
        <w:rPr>
          <w:lang w:eastAsia="en-US"/>
        </w:rPr>
      </w:pPr>
    </w:p>
    <w:p w14:paraId="6CF13EF7" w14:textId="628D4138" w:rsidR="003C1820" w:rsidRPr="001B6549" w:rsidRDefault="00B23728" w:rsidP="001B6549">
      <w:pPr>
        <w:spacing w:before="240" w:after="240"/>
        <w:rPr>
          <w:lang w:eastAsia="en-US"/>
        </w:rPr>
      </w:pPr>
      <w:proofErr w:type="gramStart"/>
      <w:r>
        <w:rPr>
          <w:lang w:eastAsia="en-US"/>
        </w:rPr>
        <w:t>© 201</w:t>
      </w:r>
      <w:r w:rsidR="006D27DE">
        <w:rPr>
          <w:rFonts w:eastAsia="SimSun" w:hint="eastAsia"/>
          <w:lang w:eastAsia="zh-CN"/>
        </w:rPr>
        <w:t>4</w:t>
      </w:r>
      <w:r>
        <w:rPr>
          <w:lang w:eastAsia="en-US"/>
        </w:rPr>
        <w:t xml:space="preserve"> by the authors; licensee MDPI, Basel, Switzerland.</w:t>
      </w:r>
      <w:proofErr w:type="gramEnd"/>
      <w:r>
        <w:rPr>
          <w:lang w:eastAsia="en-US"/>
        </w:rPr>
        <w:t xml:space="preserve"> This article is an open access article distributed under the terms and conditions of the Creative Commons Attribution license (</w:t>
      </w:r>
      <w:ins w:id="1" w:author="White, Lori" w:date="2014-11-21T15:12:00Z">
        <w:r w:rsidR="005C3174">
          <w:rPr>
            <w:lang w:eastAsia="en-US"/>
          </w:rPr>
          <w:fldChar w:fldCharType="begin"/>
        </w:r>
        <w:r w:rsidR="005C3174">
          <w:rPr>
            <w:lang w:eastAsia="en-US"/>
          </w:rPr>
          <w:instrText xml:space="preserve"> HYPERLINK "</w:instrText>
        </w:r>
      </w:ins>
      <w:r w:rsidR="005C3174">
        <w:rPr>
          <w:lang w:eastAsia="en-US"/>
        </w:rPr>
        <w:instrText>http://creativecommons.org/licenses/by/4.0/</w:instrText>
      </w:r>
      <w:ins w:id="2" w:author="White, Lori" w:date="2014-11-21T15:12:00Z">
        <w:r w:rsidR="005C3174">
          <w:rPr>
            <w:lang w:eastAsia="en-US"/>
          </w:rPr>
          <w:instrText xml:space="preserve">" </w:instrText>
        </w:r>
        <w:r w:rsidR="005C3174">
          <w:rPr>
            <w:lang w:eastAsia="en-US"/>
          </w:rPr>
          <w:fldChar w:fldCharType="separate"/>
        </w:r>
      </w:ins>
      <w:r w:rsidR="005C3174" w:rsidRPr="00E161A1">
        <w:rPr>
          <w:rStyle w:val="Hyperlink"/>
          <w:lang w:eastAsia="en-US"/>
        </w:rPr>
        <w:t>http://creativecommons.org/licenses/by/4.0/</w:t>
      </w:r>
      <w:ins w:id="3" w:author="White, Lori" w:date="2014-11-21T15:12:00Z">
        <w:r w:rsidR="005C3174">
          <w:rPr>
            <w:lang w:eastAsia="en-US"/>
          </w:rPr>
          <w:fldChar w:fldCharType="end"/>
        </w:r>
      </w:ins>
      <w:r w:rsidR="001B6549">
        <w:rPr>
          <w:lang w:eastAsia="en-US"/>
        </w:rPr>
        <w:t>).</w:t>
      </w:r>
    </w:p>
    <w:sectPr w:rsidR="003C1820" w:rsidRPr="001B6549" w:rsidSect="00CC2BB9">
      <w:headerReference w:type="default" r:id="rId28"/>
      <w:footerReference w:type="even" r:id="rId29"/>
      <w:footerReference w:type="default" r:id="rId30"/>
      <w:type w:val="continuous"/>
      <w:pgSz w:w="11913" w:h="16834" w:code="9"/>
      <w:pgMar w:top="994" w:right="994" w:bottom="994" w:left="994" w:header="850" w:footer="562" w:gutter="0"/>
      <w:lnNumType w:countBy="1" w:restart="continuous"/>
      <w:cols w:space="397"/>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C5DCC5" w14:textId="77777777" w:rsidR="00FB6925" w:rsidRDefault="00FB6925">
      <w:pPr>
        <w:spacing w:line="240" w:lineRule="auto"/>
      </w:pPr>
      <w:r>
        <w:separator/>
      </w:r>
    </w:p>
  </w:endnote>
  <w:endnote w:type="continuationSeparator" w:id="0">
    <w:p w14:paraId="08469C1C" w14:textId="77777777" w:rsidR="00FB6925" w:rsidRDefault="00FB69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dvTT5843c571">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AdvTTf90d833a.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63B58D" w14:textId="77777777" w:rsidR="00AE5E3E" w:rsidRDefault="00AE5E3E">
    <w:pPr>
      <w:framePr w:wrap="around" w:vAnchor="text" w:hAnchor="margin" w:xAlign="right" w:y="1"/>
    </w:pPr>
    <w:r>
      <w:fldChar w:fldCharType="begin"/>
    </w:r>
    <w:r>
      <w:instrText xml:space="preserve">PAGE  </w:instrText>
    </w:r>
    <w:r>
      <w:fldChar w:fldCharType="separate"/>
    </w:r>
    <w:r>
      <w:rPr>
        <w:noProof/>
      </w:rPr>
      <w:t>10</w:t>
    </w:r>
    <w:r>
      <w:fldChar w:fldCharType="end"/>
    </w:r>
  </w:p>
  <w:p w14:paraId="2938C0DC" w14:textId="77777777" w:rsidR="00AE5E3E" w:rsidRDefault="00AE5E3E">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C27E70" w14:textId="77777777" w:rsidR="00AE5E3E" w:rsidRDefault="00AE5E3E">
    <w:pP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5AAB78" w14:textId="77777777" w:rsidR="00FB6925" w:rsidRDefault="00FB6925">
      <w:pPr>
        <w:spacing w:line="240" w:lineRule="auto"/>
      </w:pPr>
      <w:r>
        <w:separator/>
      </w:r>
    </w:p>
  </w:footnote>
  <w:footnote w:type="continuationSeparator" w:id="0">
    <w:p w14:paraId="3B0ECC30" w14:textId="77777777" w:rsidR="00FB6925" w:rsidRDefault="00FB692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191274" w14:textId="77777777" w:rsidR="00AE5E3E" w:rsidRDefault="00AE5E3E" w:rsidP="00CC2BB9">
    <w:pPr>
      <w:adjustRightInd w:val="0"/>
      <w:snapToGrid w:val="0"/>
      <w:rPr>
        <w:b/>
      </w:rPr>
    </w:pPr>
    <w:r>
      <w:rPr>
        <w:i/>
      </w:rPr>
      <w:t xml:space="preserve">Remote Sens. </w:t>
    </w:r>
    <w:r>
      <w:rPr>
        <w:b/>
      </w:rPr>
      <w:t>2014</w:t>
    </w:r>
    <w:r>
      <w:t xml:space="preserve">, </w:t>
    </w:r>
    <w:r>
      <w:rPr>
        <w:i/>
      </w:rPr>
      <w:t>6</w:t>
    </w:r>
    <w:r>
      <w:rPr>
        <w:i/>
      </w:rPr>
      <w:ptab w:relativeTo="margin" w:alignment="right" w:leader="none"/>
    </w:r>
    <w:r>
      <w:rPr>
        <w:b/>
      </w:rPr>
      <w:fldChar w:fldCharType="begin"/>
    </w:r>
    <w:r>
      <w:rPr>
        <w:b/>
      </w:rPr>
      <w:instrText xml:space="preserve"> PAGE  \* Arabic </w:instrText>
    </w:r>
    <w:r>
      <w:rPr>
        <w:b/>
      </w:rPr>
      <w:fldChar w:fldCharType="separate"/>
    </w:r>
    <w:r w:rsidR="00A60BF6">
      <w:rPr>
        <w:b/>
        <w:noProof/>
      </w:rPr>
      <w:t>27</w:t>
    </w:r>
    <w:r>
      <w:rPr>
        <w:b/>
      </w:rPr>
      <w:fldChar w:fldCharType="end"/>
    </w:r>
  </w:p>
  <w:p w14:paraId="49E5B9EA" w14:textId="77777777" w:rsidR="00AE5E3E" w:rsidRPr="00CC2BB9" w:rsidRDefault="00AE5E3E" w:rsidP="00CC2BB9">
    <w:pPr>
      <w:adjustRightInd w:val="0"/>
      <w:snapToGrid w:val="0"/>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E1C0267C"/>
    <w:lvl w:ilvl="0">
      <w:start w:val="1"/>
      <w:numFmt w:val="bullet"/>
      <w:lvlText w:val=""/>
      <w:lvlJc w:val="left"/>
      <w:pPr>
        <w:tabs>
          <w:tab w:val="num" w:pos="643"/>
        </w:tabs>
        <w:ind w:left="643" w:hanging="360"/>
      </w:pPr>
      <w:rPr>
        <w:rFonts w:ascii="Symbol" w:hAnsi="Symbol" w:hint="default"/>
      </w:rPr>
    </w:lvl>
  </w:abstractNum>
  <w:abstractNum w:abstractNumId="1">
    <w:nsid w:val="FFFFFF89"/>
    <w:multiLevelType w:val="singleLevel"/>
    <w:tmpl w:val="C0B44C02"/>
    <w:lvl w:ilvl="0">
      <w:start w:val="1"/>
      <w:numFmt w:val="bullet"/>
      <w:lvlText w:val=""/>
      <w:lvlJc w:val="left"/>
      <w:pPr>
        <w:tabs>
          <w:tab w:val="num" w:pos="360"/>
        </w:tabs>
        <w:ind w:left="360" w:hanging="360"/>
      </w:pPr>
      <w:rPr>
        <w:rFonts w:ascii="Symbol" w:hAnsi="Symbol" w:hint="default"/>
      </w:rPr>
    </w:lvl>
  </w:abstractNum>
  <w:abstractNum w:abstractNumId="2">
    <w:nsid w:val="042476AC"/>
    <w:multiLevelType w:val="singleLevel"/>
    <w:tmpl w:val="EEDE6B7C"/>
    <w:lvl w:ilvl="0">
      <w:start w:val="1"/>
      <w:numFmt w:val="upperLetter"/>
      <w:lvlText w:val="%1."/>
      <w:lvlJc w:val="left"/>
      <w:pPr>
        <w:tabs>
          <w:tab w:val="num" w:pos="360"/>
        </w:tabs>
        <w:ind w:left="360" w:hanging="360"/>
      </w:pPr>
      <w:rPr>
        <w:rFonts w:hint="default"/>
      </w:rPr>
    </w:lvl>
  </w:abstractNum>
  <w:abstractNum w:abstractNumId="3">
    <w:nsid w:val="08167476"/>
    <w:multiLevelType w:val="singleLevel"/>
    <w:tmpl w:val="0409000F"/>
    <w:lvl w:ilvl="0">
      <w:start w:val="1"/>
      <w:numFmt w:val="decimal"/>
      <w:lvlText w:val="%1."/>
      <w:lvlJc w:val="left"/>
      <w:pPr>
        <w:tabs>
          <w:tab w:val="num" w:pos="360"/>
        </w:tabs>
        <w:ind w:left="360" w:hanging="360"/>
      </w:pPr>
    </w:lvl>
  </w:abstractNum>
  <w:abstractNum w:abstractNumId="4">
    <w:nsid w:val="08235F66"/>
    <w:multiLevelType w:val="singleLevel"/>
    <w:tmpl w:val="0409000F"/>
    <w:lvl w:ilvl="0">
      <w:start w:val="1"/>
      <w:numFmt w:val="decimal"/>
      <w:lvlText w:val="%1."/>
      <w:legacy w:legacy="1" w:legacySpace="0" w:legacyIndent="360"/>
      <w:lvlJc w:val="left"/>
      <w:pPr>
        <w:ind w:left="360" w:hanging="360"/>
      </w:pPr>
    </w:lvl>
  </w:abstractNum>
  <w:abstractNum w:abstractNumId="5">
    <w:nsid w:val="09F367D9"/>
    <w:multiLevelType w:val="singleLevel"/>
    <w:tmpl w:val="94D66E3E"/>
    <w:lvl w:ilvl="0">
      <w:start w:val="1"/>
      <w:numFmt w:val="upperLetter"/>
      <w:lvlText w:val="%1."/>
      <w:lvlJc w:val="left"/>
      <w:pPr>
        <w:tabs>
          <w:tab w:val="num" w:pos="360"/>
        </w:tabs>
        <w:ind w:left="360" w:hanging="360"/>
      </w:pPr>
      <w:rPr>
        <w:rFonts w:hint="default"/>
      </w:rPr>
    </w:lvl>
  </w:abstractNum>
  <w:abstractNum w:abstractNumId="6">
    <w:nsid w:val="0C973592"/>
    <w:multiLevelType w:val="singleLevel"/>
    <w:tmpl w:val="0409000F"/>
    <w:lvl w:ilvl="0">
      <w:start w:val="1"/>
      <w:numFmt w:val="decimal"/>
      <w:lvlText w:val="%1."/>
      <w:lvlJc w:val="left"/>
      <w:pPr>
        <w:tabs>
          <w:tab w:val="num" w:pos="360"/>
        </w:tabs>
        <w:ind w:left="360" w:hanging="360"/>
      </w:pPr>
    </w:lvl>
  </w:abstractNum>
  <w:abstractNum w:abstractNumId="7">
    <w:nsid w:val="0E7D0EC1"/>
    <w:multiLevelType w:val="singleLevel"/>
    <w:tmpl w:val="46D6EB0C"/>
    <w:lvl w:ilvl="0">
      <w:start w:val="27"/>
      <w:numFmt w:val="decimal"/>
      <w:lvlText w:val="%1."/>
      <w:lvlJc w:val="left"/>
      <w:pPr>
        <w:tabs>
          <w:tab w:val="num" w:pos="450"/>
        </w:tabs>
        <w:ind w:left="450" w:hanging="450"/>
      </w:pPr>
      <w:rPr>
        <w:rFonts w:hint="default"/>
      </w:rPr>
    </w:lvl>
  </w:abstractNum>
  <w:abstractNum w:abstractNumId="8">
    <w:nsid w:val="1193550A"/>
    <w:multiLevelType w:val="singleLevel"/>
    <w:tmpl w:val="0409000F"/>
    <w:lvl w:ilvl="0">
      <w:start w:val="1"/>
      <w:numFmt w:val="decimal"/>
      <w:lvlText w:val="%1."/>
      <w:lvlJc w:val="left"/>
      <w:pPr>
        <w:tabs>
          <w:tab w:val="num" w:pos="360"/>
        </w:tabs>
        <w:ind w:left="360" w:hanging="360"/>
      </w:pPr>
    </w:lvl>
  </w:abstractNum>
  <w:abstractNum w:abstractNumId="9">
    <w:nsid w:val="132655E1"/>
    <w:multiLevelType w:val="singleLevel"/>
    <w:tmpl w:val="DAEC23BA"/>
    <w:lvl w:ilvl="0">
      <w:start w:val="109"/>
      <w:numFmt w:val="decimal"/>
      <w:lvlText w:val="%1."/>
      <w:lvlJc w:val="left"/>
      <w:pPr>
        <w:tabs>
          <w:tab w:val="num" w:pos="414"/>
        </w:tabs>
        <w:ind w:left="414" w:hanging="414"/>
      </w:pPr>
      <w:rPr>
        <w:rFonts w:hint="default"/>
      </w:rPr>
    </w:lvl>
  </w:abstractNum>
  <w:abstractNum w:abstractNumId="10">
    <w:nsid w:val="14757786"/>
    <w:multiLevelType w:val="singleLevel"/>
    <w:tmpl w:val="35D471E8"/>
    <w:lvl w:ilvl="0">
      <w:start w:val="1"/>
      <w:numFmt w:val="decimal"/>
      <w:lvlText w:val="%1-"/>
      <w:lvlJc w:val="left"/>
      <w:pPr>
        <w:tabs>
          <w:tab w:val="num" w:pos="360"/>
        </w:tabs>
        <w:ind w:left="360" w:hanging="360"/>
      </w:pPr>
      <w:rPr>
        <w:rFonts w:hint="default"/>
      </w:rPr>
    </w:lvl>
  </w:abstractNum>
  <w:abstractNum w:abstractNumId="11">
    <w:nsid w:val="1BB346B8"/>
    <w:multiLevelType w:val="singleLevel"/>
    <w:tmpl w:val="040B0015"/>
    <w:lvl w:ilvl="0">
      <w:start w:val="1"/>
      <w:numFmt w:val="upperLetter"/>
      <w:lvlText w:val="%1."/>
      <w:lvlJc w:val="left"/>
      <w:pPr>
        <w:tabs>
          <w:tab w:val="num" w:pos="360"/>
        </w:tabs>
        <w:ind w:left="360" w:hanging="360"/>
      </w:pPr>
      <w:rPr>
        <w:rFonts w:hint="default"/>
      </w:rPr>
    </w:lvl>
  </w:abstractNum>
  <w:abstractNum w:abstractNumId="12">
    <w:nsid w:val="231D55B4"/>
    <w:multiLevelType w:val="singleLevel"/>
    <w:tmpl w:val="CA8A9C50"/>
    <w:lvl w:ilvl="0">
      <w:start w:val="1"/>
      <w:numFmt w:val="decimal"/>
      <w:lvlText w:val="%1."/>
      <w:lvlJc w:val="left"/>
      <w:pPr>
        <w:tabs>
          <w:tab w:val="num" w:pos="360"/>
        </w:tabs>
        <w:ind w:left="360" w:hanging="360"/>
      </w:pPr>
      <w:rPr>
        <w:b w:val="0"/>
        <w:i w:val="0"/>
      </w:rPr>
    </w:lvl>
  </w:abstractNum>
  <w:abstractNum w:abstractNumId="13">
    <w:nsid w:val="2569699F"/>
    <w:multiLevelType w:val="hybridMultilevel"/>
    <w:tmpl w:val="396645A2"/>
    <w:lvl w:ilvl="0" w:tplc="224E6D5E">
      <w:start w:val="1"/>
      <w:numFmt w:val="decimal"/>
      <w:lvlText w:val="%1."/>
      <w:lvlJc w:val="left"/>
      <w:pPr>
        <w:tabs>
          <w:tab w:val="num" w:pos="708"/>
        </w:tabs>
        <w:ind w:left="708" w:hanging="708"/>
      </w:pPr>
      <w:rPr>
        <w:rFonts w:hint="default"/>
      </w:rPr>
    </w:lvl>
    <w:lvl w:ilvl="1" w:tplc="1A6C2192" w:tentative="1">
      <w:start w:val="1"/>
      <w:numFmt w:val="lowerLetter"/>
      <w:lvlText w:val="%2."/>
      <w:lvlJc w:val="left"/>
      <w:pPr>
        <w:tabs>
          <w:tab w:val="num" w:pos="1080"/>
        </w:tabs>
        <w:ind w:left="1080" w:hanging="360"/>
      </w:pPr>
    </w:lvl>
    <w:lvl w:ilvl="2" w:tplc="23025648" w:tentative="1">
      <w:start w:val="1"/>
      <w:numFmt w:val="lowerRoman"/>
      <w:lvlText w:val="%3."/>
      <w:lvlJc w:val="right"/>
      <w:pPr>
        <w:tabs>
          <w:tab w:val="num" w:pos="1800"/>
        </w:tabs>
        <w:ind w:left="1800" w:hanging="180"/>
      </w:pPr>
    </w:lvl>
    <w:lvl w:ilvl="3" w:tplc="66D0B2D4" w:tentative="1">
      <w:start w:val="1"/>
      <w:numFmt w:val="decimal"/>
      <w:lvlText w:val="%4."/>
      <w:lvlJc w:val="left"/>
      <w:pPr>
        <w:tabs>
          <w:tab w:val="num" w:pos="2520"/>
        </w:tabs>
        <w:ind w:left="2520" w:hanging="360"/>
      </w:pPr>
    </w:lvl>
    <w:lvl w:ilvl="4" w:tplc="0B8C7710" w:tentative="1">
      <w:start w:val="1"/>
      <w:numFmt w:val="lowerLetter"/>
      <w:lvlText w:val="%5."/>
      <w:lvlJc w:val="left"/>
      <w:pPr>
        <w:tabs>
          <w:tab w:val="num" w:pos="3240"/>
        </w:tabs>
        <w:ind w:left="3240" w:hanging="360"/>
      </w:pPr>
    </w:lvl>
    <w:lvl w:ilvl="5" w:tplc="2C5A0798" w:tentative="1">
      <w:start w:val="1"/>
      <w:numFmt w:val="lowerRoman"/>
      <w:lvlText w:val="%6."/>
      <w:lvlJc w:val="right"/>
      <w:pPr>
        <w:tabs>
          <w:tab w:val="num" w:pos="3960"/>
        </w:tabs>
        <w:ind w:left="3960" w:hanging="180"/>
      </w:pPr>
    </w:lvl>
    <w:lvl w:ilvl="6" w:tplc="AF18DADC" w:tentative="1">
      <w:start w:val="1"/>
      <w:numFmt w:val="decimal"/>
      <w:lvlText w:val="%7."/>
      <w:lvlJc w:val="left"/>
      <w:pPr>
        <w:tabs>
          <w:tab w:val="num" w:pos="4680"/>
        </w:tabs>
        <w:ind w:left="4680" w:hanging="360"/>
      </w:pPr>
    </w:lvl>
    <w:lvl w:ilvl="7" w:tplc="A51496AC" w:tentative="1">
      <w:start w:val="1"/>
      <w:numFmt w:val="lowerLetter"/>
      <w:lvlText w:val="%8."/>
      <w:lvlJc w:val="left"/>
      <w:pPr>
        <w:tabs>
          <w:tab w:val="num" w:pos="5400"/>
        </w:tabs>
        <w:ind w:left="5400" w:hanging="360"/>
      </w:pPr>
    </w:lvl>
    <w:lvl w:ilvl="8" w:tplc="BEC62CCA" w:tentative="1">
      <w:start w:val="1"/>
      <w:numFmt w:val="lowerRoman"/>
      <w:lvlText w:val="%9."/>
      <w:lvlJc w:val="right"/>
      <w:pPr>
        <w:tabs>
          <w:tab w:val="num" w:pos="6120"/>
        </w:tabs>
        <w:ind w:left="6120" w:hanging="180"/>
      </w:pPr>
    </w:lvl>
  </w:abstractNum>
  <w:abstractNum w:abstractNumId="14">
    <w:nsid w:val="26024AAC"/>
    <w:multiLevelType w:val="singleLevel"/>
    <w:tmpl w:val="CDCE17D8"/>
    <w:lvl w:ilvl="0">
      <w:start w:val="1"/>
      <w:numFmt w:val="upperLetter"/>
      <w:lvlText w:val="%1."/>
      <w:lvlJc w:val="left"/>
      <w:pPr>
        <w:tabs>
          <w:tab w:val="num" w:pos="360"/>
        </w:tabs>
        <w:ind w:left="360" w:hanging="360"/>
      </w:pPr>
      <w:rPr>
        <w:rFonts w:hint="default"/>
      </w:rPr>
    </w:lvl>
  </w:abstractNum>
  <w:abstractNum w:abstractNumId="15">
    <w:nsid w:val="285336B8"/>
    <w:multiLevelType w:val="singleLevel"/>
    <w:tmpl w:val="D5C46702"/>
    <w:lvl w:ilvl="0">
      <w:start w:val="5"/>
      <w:numFmt w:val="decimal"/>
      <w:lvlText w:val="%1."/>
      <w:lvlJc w:val="left"/>
      <w:pPr>
        <w:tabs>
          <w:tab w:val="num" w:pos="360"/>
        </w:tabs>
        <w:ind w:left="360" w:hanging="360"/>
      </w:pPr>
      <w:rPr>
        <w:caps w:val="0"/>
        <w:strike w:val="0"/>
        <w:dstrike w:val="0"/>
        <w:vanish w:val="0"/>
        <w:sz w:val="24"/>
        <w:vertAlign w:val="baseline"/>
      </w:rPr>
    </w:lvl>
  </w:abstractNum>
  <w:abstractNum w:abstractNumId="16">
    <w:nsid w:val="2BA22BEC"/>
    <w:multiLevelType w:val="singleLevel"/>
    <w:tmpl w:val="639E3512"/>
    <w:lvl w:ilvl="0">
      <w:start w:val="1"/>
      <w:numFmt w:val="decimal"/>
      <w:lvlText w:val="%1."/>
      <w:lvlJc w:val="left"/>
      <w:pPr>
        <w:tabs>
          <w:tab w:val="num" w:pos="720"/>
        </w:tabs>
        <w:ind w:left="720" w:hanging="720"/>
      </w:pPr>
      <w:rPr>
        <w:rFonts w:hint="default"/>
      </w:rPr>
    </w:lvl>
  </w:abstractNum>
  <w:abstractNum w:abstractNumId="17">
    <w:nsid w:val="2FE643E5"/>
    <w:multiLevelType w:val="singleLevel"/>
    <w:tmpl w:val="D692271E"/>
    <w:lvl w:ilvl="0">
      <w:start w:val="11"/>
      <w:numFmt w:val="decimal"/>
      <w:lvlText w:val="%1."/>
      <w:lvlJc w:val="left"/>
      <w:pPr>
        <w:tabs>
          <w:tab w:val="num" w:pos="540"/>
        </w:tabs>
        <w:ind w:left="540" w:hanging="540"/>
      </w:pPr>
      <w:rPr>
        <w:rFonts w:hint="default"/>
      </w:rPr>
    </w:lvl>
  </w:abstractNum>
  <w:abstractNum w:abstractNumId="18">
    <w:nsid w:val="30BC4DCF"/>
    <w:multiLevelType w:val="hybridMultilevel"/>
    <w:tmpl w:val="9B0C8450"/>
    <w:lvl w:ilvl="0" w:tplc="26FCD454">
      <w:start w:val="1"/>
      <w:numFmt w:val="decimal"/>
      <w:lvlText w:val="%1."/>
      <w:lvlJc w:val="left"/>
      <w:pPr>
        <w:tabs>
          <w:tab w:val="num" w:pos="360"/>
        </w:tabs>
        <w:ind w:left="360" w:hanging="360"/>
      </w:pPr>
    </w:lvl>
    <w:lvl w:ilvl="1" w:tplc="45FA0572" w:tentative="1">
      <w:start w:val="1"/>
      <w:numFmt w:val="lowerLetter"/>
      <w:lvlText w:val="%2."/>
      <w:lvlJc w:val="left"/>
      <w:pPr>
        <w:tabs>
          <w:tab w:val="num" w:pos="1080"/>
        </w:tabs>
        <w:ind w:left="1080" w:hanging="360"/>
      </w:pPr>
    </w:lvl>
    <w:lvl w:ilvl="2" w:tplc="677C57D8" w:tentative="1">
      <w:start w:val="1"/>
      <w:numFmt w:val="lowerRoman"/>
      <w:lvlText w:val="%3."/>
      <w:lvlJc w:val="right"/>
      <w:pPr>
        <w:tabs>
          <w:tab w:val="num" w:pos="1800"/>
        </w:tabs>
        <w:ind w:left="1800" w:hanging="180"/>
      </w:pPr>
    </w:lvl>
    <w:lvl w:ilvl="3" w:tplc="6F2678A2" w:tentative="1">
      <w:start w:val="1"/>
      <w:numFmt w:val="decimal"/>
      <w:lvlText w:val="%4."/>
      <w:lvlJc w:val="left"/>
      <w:pPr>
        <w:tabs>
          <w:tab w:val="num" w:pos="2520"/>
        </w:tabs>
        <w:ind w:left="2520" w:hanging="360"/>
      </w:pPr>
    </w:lvl>
    <w:lvl w:ilvl="4" w:tplc="675E1A96" w:tentative="1">
      <w:start w:val="1"/>
      <w:numFmt w:val="lowerLetter"/>
      <w:lvlText w:val="%5."/>
      <w:lvlJc w:val="left"/>
      <w:pPr>
        <w:tabs>
          <w:tab w:val="num" w:pos="3240"/>
        </w:tabs>
        <w:ind w:left="3240" w:hanging="360"/>
      </w:pPr>
    </w:lvl>
    <w:lvl w:ilvl="5" w:tplc="50E603E8" w:tentative="1">
      <w:start w:val="1"/>
      <w:numFmt w:val="lowerRoman"/>
      <w:lvlText w:val="%6."/>
      <w:lvlJc w:val="right"/>
      <w:pPr>
        <w:tabs>
          <w:tab w:val="num" w:pos="3960"/>
        </w:tabs>
        <w:ind w:left="3960" w:hanging="180"/>
      </w:pPr>
    </w:lvl>
    <w:lvl w:ilvl="6" w:tplc="3C3649A0" w:tentative="1">
      <w:start w:val="1"/>
      <w:numFmt w:val="decimal"/>
      <w:lvlText w:val="%7."/>
      <w:lvlJc w:val="left"/>
      <w:pPr>
        <w:tabs>
          <w:tab w:val="num" w:pos="4680"/>
        </w:tabs>
        <w:ind w:left="4680" w:hanging="360"/>
      </w:pPr>
    </w:lvl>
    <w:lvl w:ilvl="7" w:tplc="F8A4422E" w:tentative="1">
      <w:start w:val="1"/>
      <w:numFmt w:val="lowerLetter"/>
      <w:lvlText w:val="%8."/>
      <w:lvlJc w:val="left"/>
      <w:pPr>
        <w:tabs>
          <w:tab w:val="num" w:pos="5400"/>
        </w:tabs>
        <w:ind w:left="5400" w:hanging="360"/>
      </w:pPr>
    </w:lvl>
    <w:lvl w:ilvl="8" w:tplc="37984BAC" w:tentative="1">
      <w:start w:val="1"/>
      <w:numFmt w:val="lowerRoman"/>
      <w:lvlText w:val="%9."/>
      <w:lvlJc w:val="right"/>
      <w:pPr>
        <w:tabs>
          <w:tab w:val="num" w:pos="6120"/>
        </w:tabs>
        <w:ind w:left="6120" w:hanging="180"/>
      </w:pPr>
    </w:lvl>
  </w:abstractNum>
  <w:abstractNum w:abstractNumId="19">
    <w:nsid w:val="327441F7"/>
    <w:multiLevelType w:val="hybridMultilevel"/>
    <w:tmpl w:val="84063D8A"/>
    <w:lvl w:ilvl="0" w:tplc="A6CA37BA">
      <w:start w:val="1"/>
      <w:numFmt w:val="bullet"/>
      <w:pStyle w:val="Mdeck4textbulletlis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20">
    <w:nsid w:val="342118C4"/>
    <w:multiLevelType w:val="hybridMultilevel"/>
    <w:tmpl w:val="8BAAA0BE"/>
    <w:lvl w:ilvl="0" w:tplc="567AF98C">
      <w:start w:val="1"/>
      <w:numFmt w:val="decimal"/>
      <w:lvlText w:val="%1."/>
      <w:lvlJc w:val="left"/>
      <w:pPr>
        <w:tabs>
          <w:tab w:val="num" w:pos="720"/>
        </w:tabs>
        <w:ind w:left="720" w:hanging="360"/>
      </w:pPr>
    </w:lvl>
    <w:lvl w:ilvl="1" w:tplc="112E659E" w:tentative="1">
      <w:start w:val="1"/>
      <w:numFmt w:val="lowerLetter"/>
      <w:lvlText w:val="%2."/>
      <w:lvlJc w:val="left"/>
      <w:pPr>
        <w:tabs>
          <w:tab w:val="num" w:pos="1440"/>
        </w:tabs>
        <w:ind w:left="1440" w:hanging="360"/>
      </w:pPr>
    </w:lvl>
    <w:lvl w:ilvl="2" w:tplc="D83ACBE2" w:tentative="1">
      <w:start w:val="1"/>
      <w:numFmt w:val="lowerRoman"/>
      <w:lvlText w:val="%3."/>
      <w:lvlJc w:val="right"/>
      <w:pPr>
        <w:tabs>
          <w:tab w:val="num" w:pos="2160"/>
        </w:tabs>
        <w:ind w:left="2160" w:hanging="180"/>
      </w:pPr>
    </w:lvl>
    <w:lvl w:ilvl="3" w:tplc="2A94B31E" w:tentative="1">
      <w:start w:val="1"/>
      <w:numFmt w:val="decimal"/>
      <w:lvlText w:val="%4."/>
      <w:lvlJc w:val="left"/>
      <w:pPr>
        <w:tabs>
          <w:tab w:val="num" w:pos="2880"/>
        </w:tabs>
        <w:ind w:left="2880" w:hanging="360"/>
      </w:pPr>
    </w:lvl>
    <w:lvl w:ilvl="4" w:tplc="0B42390E" w:tentative="1">
      <w:start w:val="1"/>
      <w:numFmt w:val="lowerLetter"/>
      <w:lvlText w:val="%5."/>
      <w:lvlJc w:val="left"/>
      <w:pPr>
        <w:tabs>
          <w:tab w:val="num" w:pos="3600"/>
        </w:tabs>
        <w:ind w:left="3600" w:hanging="360"/>
      </w:pPr>
    </w:lvl>
    <w:lvl w:ilvl="5" w:tplc="37AAD76C" w:tentative="1">
      <w:start w:val="1"/>
      <w:numFmt w:val="lowerRoman"/>
      <w:lvlText w:val="%6."/>
      <w:lvlJc w:val="right"/>
      <w:pPr>
        <w:tabs>
          <w:tab w:val="num" w:pos="4320"/>
        </w:tabs>
        <w:ind w:left="4320" w:hanging="180"/>
      </w:pPr>
    </w:lvl>
    <w:lvl w:ilvl="6" w:tplc="08AC254E" w:tentative="1">
      <w:start w:val="1"/>
      <w:numFmt w:val="decimal"/>
      <w:lvlText w:val="%7."/>
      <w:lvlJc w:val="left"/>
      <w:pPr>
        <w:tabs>
          <w:tab w:val="num" w:pos="5040"/>
        </w:tabs>
        <w:ind w:left="5040" w:hanging="360"/>
      </w:pPr>
    </w:lvl>
    <w:lvl w:ilvl="7" w:tplc="6F72E5AA" w:tentative="1">
      <w:start w:val="1"/>
      <w:numFmt w:val="lowerLetter"/>
      <w:lvlText w:val="%8."/>
      <w:lvlJc w:val="left"/>
      <w:pPr>
        <w:tabs>
          <w:tab w:val="num" w:pos="5760"/>
        </w:tabs>
        <w:ind w:left="5760" w:hanging="360"/>
      </w:pPr>
    </w:lvl>
    <w:lvl w:ilvl="8" w:tplc="5FB88EAA" w:tentative="1">
      <w:start w:val="1"/>
      <w:numFmt w:val="lowerRoman"/>
      <w:lvlText w:val="%9."/>
      <w:lvlJc w:val="right"/>
      <w:pPr>
        <w:tabs>
          <w:tab w:val="num" w:pos="6480"/>
        </w:tabs>
        <w:ind w:left="6480" w:hanging="180"/>
      </w:pPr>
    </w:lvl>
  </w:abstractNum>
  <w:abstractNum w:abstractNumId="21">
    <w:nsid w:val="347E0C74"/>
    <w:multiLevelType w:val="singleLevel"/>
    <w:tmpl w:val="BCE4153E"/>
    <w:lvl w:ilvl="0">
      <w:start w:val="1"/>
      <w:numFmt w:val="upperLetter"/>
      <w:lvlText w:val="%1."/>
      <w:lvlJc w:val="left"/>
      <w:pPr>
        <w:tabs>
          <w:tab w:val="num" w:pos="360"/>
        </w:tabs>
        <w:ind w:left="360" w:hanging="360"/>
      </w:pPr>
      <w:rPr>
        <w:rFonts w:hint="default"/>
      </w:rPr>
    </w:lvl>
  </w:abstractNum>
  <w:abstractNum w:abstractNumId="22">
    <w:nsid w:val="370204C8"/>
    <w:multiLevelType w:val="singleLevel"/>
    <w:tmpl w:val="040B000F"/>
    <w:lvl w:ilvl="0">
      <w:start w:val="1"/>
      <w:numFmt w:val="decimal"/>
      <w:lvlText w:val="%1."/>
      <w:lvlJc w:val="left"/>
      <w:pPr>
        <w:tabs>
          <w:tab w:val="num" w:pos="360"/>
        </w:tabs>
        <w:ind w:left="360" w:hanging="360"/>
      </w:pPr>
      <w:rPr>
        <w:rFonts w:hint="default"/>
      </w:rPr>
    </w:lvl>
  </w:abstractNum>
  <w:abstractNum w:abstractNumId="23">
    <w:nsid w:val="3DE07217"/>
    <w:multiLevelType w:val="singleLevel"/>
    <w:tmpl w:val="040B0015"/>
    <w:lvl w:ilvl="0">
      <w:start w:val="1"/>
      <w:numFmt w:val="upperLetter"/>
      <w:lvlText w:val="%1."/>
      <w:lvlJc w:val="left"/>
      <w:pPr>
        <w:tabs>
          <w:tab w:val="num" w:pos="360"/>
        </w:tabs>
        <w:ind w:left="360" w:hanging="360"/>
      </w:pPr>
      <w:rPr>
        <w:rFonts w:hint="default"/>
      </w:rPr>
    </w:lvl>
  </w:abstractNum>
  <w:abstractNum w:abstractNumId="24">
    <w:nsid w:val="430B505B"/>
    <w:multiLevelType w:val="hybridMultilevel"/>
    <w:tmpl w:val="F9386972"/>
    <w:lvl w:ilvl="0" w:tplc="D92E77E2">
      <w:start w:val="1"/>
      <w:numFmt w:val="decimal"/>
      <w:pStyle w:val="Mdeck8references"/>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E11781"/>
    <w:multiLevelType w:val="singleLevel"/>
    <w:tmpl w:val="DD000118"/>
    <w:lvl w:ilvl="0">
      <w:start w:val="3"/>
      <w:numFmt w:val="decimal"/>
      <w:lvlText w:val="%1."/>
      <w:lvlJc w:val="left"/>
      <w:pPr>
        <w:tabs>
          <w:tab w:val="num" w:pos="720"/>
        </w:tabs>
        <w:ind w:left="720" w:hanging="720"/>
      </w:pPr>
      <w:rPr>
        <w:rFonts w:hint="default"/>
      </w:rPr>
    </w:lvl>
  </w:abstractNum>
  <w:abstractNum w:abstractNumId="26">
    <w:nsid w:val="4A1F4F0B"/>
    <w:multiLevelType w:val="singleLevel"/>
    <w:tmpl w:val="0409000F"/>
    <w:lvl w:ilvl="0">
      <w:start w:val="1"/>
      <w:numFmt w:val="decimal"/>
      <w:lvlText w:val="%1."/>
      <w:lvlJc w:val="left"/>
      <w:pPr>
        <w:tabs>
          <w:tab w:val="num" w:pos="360"/>
        </w:tabs>
        <w:ind w:left="360" w:hanging="360"/>
      </w:pPr>
      <w:rPr>
        <w:rFonts w:hint="default"/>
      </w:rPr>
    </w:lvl>
  </w:abstractNum>
  <w:abstractNum w:abstractNumId="27">
    <w:nsid w:val="4ADB008C"/>
    <w:multiLevelType w:val="multilevel"/>
    <w:tmpl w:val="680CEBF4"/>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8">
    <w:nsid w:val="52746F27"/>
    <w:multiLevelType w:val="singleLevel"/>
    <w:tmpl w:val="F9EEBC8E"/>
    <w:lvl w:ilvl="0">
      <w:start w:val="1"/>
      <w:numFmt w:val="decimal"/>
      <w:lvlText w:val="(%1)"/>
      <w:lvlJc w:val="left"/>
      <w:pPr>
        <w:tabs>
          <w:tab w:val="num" w:pos="2970"/>
        </w:tabs>
        <w:ind w:left="2970" w:hanging="360"/>
      </w:pPr>
      <w:rPr>
        <w:rFonts w:hint="default"/>
      </w:rPr>
    </w:lvl>
  </w:abstractNum>
  <w:abstractNum w:abstractNumId="29">
    <w:nsid w:val="55514686"/>
    <w:multiLevelType w:val="hybridMultilevel"/>
    <w:tmpl w:val="5FBABDE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58A7449E"/>
    <w:multiLevelType w:val="multilevel"/>
    <w:tmpl w:val="2904D15A"/>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1">
    <w:nsid w:val="60654C85"/>
    <w:multiLevelType w:val="hybridMultilevel"/>
    <w:tmpl w:val="2BF00094"/>
    <w:lvl w:ilvl="0" w:tplc="B4C22CB4">
      <w:start w:val="1"/>
      <w:numFmt w:val="decimal"/>
      <w:lvlText w:val="%1."/>
      <w:lvlJc w:val="left"/>
      <w:pPr>
        <w:tabs>
          <w:tab w:val="num" w:pos="360"/>
        </w:tabs>
        <w:ind w:left="360" w:hanging="360"/>
      </w:pPr>
      <w:rPr>
        <w:rFonts w:hint="default"/>
      </w:rPr>
    </w:lvl>
    <w:lvl w:ilvl="1" w:tplc="4C6E8B54" w:tentative="1">
      <w:start w:val="1"/>
      <w:numFmt w:val="lowerLetter"/>
      <w:lvlText w:val="%2)"/>
      <w:lvlJc w:val="left"/>
      <w:pPr>
        <w:tabs>
          <w:tab w:val="num" w:pos="840"/>
        </w:tabs>
        <w:ind w:left="840" w:hanging="420"/>
      </w:pPr>
    </w:lvl>
    <w:lvl w:ilvl="2" w:tplc="B05E8FF4" w:tentative="1">
      <w:start w:val="1"/>
      <w:numFmt w:val="lowerRoman"/>
      <w:lvlText w:val="%3."/>
      <w:lvlJc w:val="right"/>
      <w:pPr>
        <w:tabs>
          <w:tab w:val="num" w:pos="1260"/>
        </w:tabs>
        <w:ind w:left="1260" w:hanging="420"/>
      </w:pPr>
    </w:lvl>
    <w:lvl w:ilvl="3" w:tplc="00448A4A" w:tentative="1">
      <w:start w:val="1"/>
      <w:numFmt w:val="decimal"/>
      <w:lvlText w:val="%4."/>
      <w:lvlJc w:val="left"/>
      <w:pPr>
        <w:tabs>
          <w:tab w:val="num" w:pos="1680"/>
        </w:tabs>
        <w:ind w:left="1680" w:hanging="420"/>
      </w:pPr>
    </w:lvl>
    <w:lvl w:ilvl="4" w:tplc="9F4CD404" w:tentative="1">
      <w:start w:val="1"/>
      <w:numFmt w:val="lowerLetter"/>
      <w:lvlText w:val="%5)"/>
      <w:lvlJc w:val="left"/>
      <w:pPr>
        <w:tabs>
          <w:tab w:val="num" w:pos="2100"/>
        </w:tabs>
        <w:ind w:left="2100" w:hanging="420"/>
      </w:pPr>
    </w:lvl>
    <w:lvl w:ilvl="5" w:tplc="4ADC36BA" w:tentative="1">
      <w:start w:val="1"/>
      <w:numFmt w:val="lowerRoman"/>
      <w:lvlText w:val="%6."/>
      <w:lvlJc w:val="right"/>
      <w:pPr>
        <w:tabs>
          <w:tab w:val="num" w:pos="2520"/>
        </w:tabs>
        <w:ind w:left="2520" w:hanging="420"/>
      </w:pPr>
    </w:lvl>
    <w:lvl w:ilvl="6" w:tplc="FBFC9474" w:tentative="1">
      <w:start w:val="1"/>
      <w:numFmt w:val="decimal"/>
      <w:lvlText w:val="%7."/>
      <w:lvlJc w:val="left"/>
      <w:pPr>
        <w:tabs>
          <w:tab w:val="num" w:pos="2940"/>
        </w:tabs>
        <w:ind w:left="2940" w:hanging="420"/>
      </w:pPr>
    </w:lvl>
    <w:lvl w:ilvl="7" w:tplc="A8F44BA4" w:tentative="1">
      <w:start w:val="1"/>
      <w:numFmt w:val="lowerLetter"/>
      <w:lvlText w:val="%8)"/>
      <w:lvlJc w:val="left"/>
      <w:pPr>
        <w:tabs>
          <w:tab w:val="num" w:pos="3360"/>
        </w:tabs>
        <w:ind w:left="3360" w:hanging="420"/>
      </w:pPr>
    </w:lvl>
    <w:lvl w:ilvl="8" w:tplc="2F6E1BAC" w:tentative="1">
      <w:start w:val="1"/>
      <w:numFmt w:val="lowerRoman"/>
      <w:lvlText w:val="%9."/>
      <w:lvlJc w:val="right"/>
      <w:pPr>
        <w:tabs>
          <w:tab w:val="num" w:pos="3780"/>
        </w:tabs>
        <w:ind w:left="3780" w:hanging="420"/>
      </w:pPr>
    </w:lvl>
  </w:abstractNum>
  <w:abstractNum w:abstractNumId="32">
    <w:nsid w:val="641F4E42"/>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33">
    <w:nsid w:val="64F26AB9"/>
    <w:multiLevelType w:val="singleLevel"/>
    <w:tmpl w:val="94D66E3E"/>
    <w:lvl w:ilvl="0">
      <w:start w:val="1"/>
      <w:numFmt w:val="upperLetter"/>
      <w:lvlText w:val="%1."/>
      <w:lvlJc w:val="left"/>
      <w:pPr>
        <w:tabs>
          <w:tab w:val="num" w:pos="360"/>
        </w:tabs>
        <w:ind w:left="360" w:hanging="360"/>
      </w:pPr>
      <w:rPr>
        <w:rFonts w:hint="default"/>
      </w:rPr>
    </w:lvl>
  </w:abstractNum>
  <w:abstractNum w:abstractNumId="34">
    <w:nsid w:val="654C593F"/>
    <w:multiLevelType w:val="singleLevel"/>
    <w:tmpl w:val="12C469DE"/>
    <w:lvl w:ilvl="0">
      <w:start w:val="108"/>
      <w:numFmt w:val="decimal"/>
      <w:lvlText w:val="%1."/>
      <w:lvlJc w:val="left"/>
      <w:pPr>
        <w:tabs>
          <w:tab w:val="num" w:pos="510"/>
        </w:tabs>
        <w:ind w:left="510" w:hanging="510"/>
      </w:pPr>
      <w:rPr>
        <w:rFonts w:hint="default"/>
      </w:rPr>
    </w:lvl>
  </w:abstractNum>
  <w:abstractNum w:abstractNumId="35">
    <w:nsid w:val="66AF2525"/>
    <w:multiLevelType w:val="singleLevel"/>
    <w:tmpl w:val="EA460AF0"/>
    <w:lvl w:ilvl="0">
      <w:start w:val="1"/>
      <w:numFmt w:val="decimal"/>
      <w:lvlText w:val="%1."/>
      <w:lvlJc w:val="left"/>
      <w:pPr>
        <w:tabs>
          <w:tab w:val="num" w:pos="720"/>
        </w:tabs>
        <w:ind w:left="720" w:hanging="720"/>
      </w:pPr>
      <w:rPr>
        <w:rFonts w:hint="default"/>
      </w:rPr>
    </w:lvl>
  </w:abstractNum>
  <w:abstractNum w:abstractNumId="36">
    <w:nsid w:val="68B64C66"/>
    <w:multiLevelType w:val="hybridMultilevel"/>
    <w:tmpl w:val="666834F4"/>
    <w:lvl w:ilvl="0" w:tplc="BB289666">
      <w:start w:val="1"/>
      <w:numFmt w:val="decimal"/>
      <w:lvlText w:val="%1."/>
      <w:lvlJc w:val="left"/>
      <w:pPr>
        <w:tabs>
          <w:tab w:val="num" w:pos="708"/>
        </w:tabs>
        <w:ind w:left="708" w:hanging="708"/>
      </w:pPr>
      <w:rPr>
        <w:rFonts w:hint="default"/>
      </w:rPr>
    </w:lvl>
    <w:lvl w:ilvl="1" w:tplc="2D0481EC" w:tentative="1">
      <w:start w:val="1"/>
      <w:numFmt w:val="lowerLetter"/>
      <w:lvlText w:val="%2."/>
      <w:lvlJc w:val="left"/>
      <w:pPr>
        <w:tabs>
          <w:tab w:val="num" w:pos="1440"/>
        </w:tabs>
        <w:ind w:left="1440" w:hanging="360"/>
      </w:pPr>
    </w:lvl>
    <w:lvl w:ilvl="2" w:tplc="D30AA8EE" w:tentative="1">
      <w:start w:val="1"/>
      <w:numFmt w:val="lowerRoman"/>
      <w:lvlText w:val="%3."/>
      <w:lvlJc w:val="right"/>
      <w:pPr>
        <w:tabs>
          <w:tab w:val="num" w:pos="2160"/>
        </w:tabs>
        <w:ind w:left="2160" w:hanging="180"/>
      </w:pPr>
    </w:lvl>
    <w:lvl w:ilvl="3" w:tplc="36407D38" w:tentative="1">
      <w:start w:val="1"/>
      <w:numFmt w:val="decimal"/>
      <w:lvlText w:val="%4."/>
      <w:lvlJc w:val="left"/>
      <w:pPr>
        <w:tabs>
          <w:tab w:val="num" w:pos="2880"/>
        </w:tabs>
        <w:ind w:left="2880" w:hanging="360"/>
      </w:pPr>
    </w:lvl>
    <w:lvl w:ilvl="4" w:tplc="2CC04AE2" w:tentative="1">
      <w:start w:val="1"/>
      <w:numFmt w:val="lowerLetter"/>
      <w:lvlText w:val="%5."/>
      <w:lvlJc w:val="left"/>
      <w:pPr>
        <w:tabs>
          <w:tab w:val="num" w:pos="3600"/>
        </w:tabs>
        <w:ind w:left="3600" w:hanging="360"/>
      </w:pPr>
    </w:lvl>
    <w:lvl w:ilvl="5" w:tplc="32403B26" w:tentative="1">
      <w:start w:val="1"/>
      <w:numFmt w:val="lowerRoman"/>
      <w:lvlText w:val="%6."/>
      <w:lvlJc w:val="right"/>
      <w:pPr>
        <w:tabs>
          <w:tab w:val="num" w:pos="4320"/>
        </w:tabs>
        <w:ind w:left="4320" w:hanging="180"/>
      </w:pPr>
    </w:lvl>
    <w:lvl w:ilvl="6" w:tplc="B3EE60FC" w:tentative="1">
      <w:start w:val="1"/>
      <w:numFmt w:val="decimal"/>
      <w:lvlText w:val="%7."/>
      <w:lvlJc w:val="left"/>
      <w:pPr>
        <w:tabs>
          <w:tab w:val="num" w:pos="5040"/>
        </w:tabs>
        <w:ind w:left="5040" w:hanging="360"/>
      </w:pPr>
    </w:lvl>
    <w:lvl w:ilvl="7" w:tplc="3FB0BDF0" w:tentative="1">
      <w:start w:val="1"/>
      <w:numFmt w:val="lowerLetter"/>
      <w:lvlText w:val="%8."/>
      <w:lvlJc w:val="left"/>
      <w:pPr>
        <w:tabs>
          <w:tab w:val="num" w:pos="5760"/>
        </w:tabs>
        <w:ind w:left="5760" w:hanging="360"/>
      </w:pPr>
    </w:lvl>
    <w:lvl w:ilvl="8" w:tplc="46881B64" w:tentative="1">
      <w:start w:val="1"/>
      <w:numFmt w:val="lowerRoman"/>
      <w:lvlText w:val="%9."/>
      <w:lvlJc w:val="right"/>
      <w:pPr>
        <w:tabs>
          <w:tab w:val="num" w:pos="6480"/>
        </w:tabs>
        <w:ind w:left="6480" w:hanging="180"/>
      </w:pPr>
    </w:lvl>
  </w:abstractNum>
  <w:abstractNum w:abstractNumId="37">
    <w:nsid w:val="6B363B02"/>
    <w:multiLevelType w:val="hybridMultilevel"/>
    <w:tmpl w:val="0A9EA6FC"/>
    <w:lvl w:ilvl="0" w:tplc="E886F92E">
      <w:start w:val="1"/>
      <w:numFmt w:val="decimal"/>
      <w:lvlText w:val="%1."/>
      <w:lvlJc w:val="left"/>
      <w:pPr>
        <w:tabs>
          <w:tab w:val="num" w:pos="708"/>
        </w:tabs>
        <w:ind w:left="708" w:hanging="708"/>
      </w:pPr>
      <w:rPr>
        <w:rFonts w:hint="default"/>
      </w:rPr>
    </w:lvl>
    <w:lvl w:ilvl="1" w:tplc="F31AE97A" w:tentative="1">
      <w:start w:val="1"/>
      <w:numFmt w:val="lowerLetter"/>
      <w:lvlText w:val="%2."/>
      <w:lvlJc w:val="left"/>
      <w:pPr>
        <w:tabs>
          <w:tab w:val="num" w:pos="1440"/>
        </w:tabs>
        <w:ind w:left="1440" w:hanging="360"/>
      </w:pPr>
    </w:lvl>
    <w:lvl w:ilvl="2" w:tplc="8F1250BC" w:tentative="1">
      <w:start w:val="1"/>
      <w:numFmt w:val="lowerRoman"/>
      <w:lvlText w:val="%3."/>
      <w:lvlJc w:val="right"/>
      <w:pPr>
        <w:tabs>
          <w:tab w:val="num" w:pos="2160"/>
        </w:tabs>
        <w:ind w:left="2160" w:hanging="180"/>
      </w:pPr>
    </w:lvl>
    <w:lvl w:ilvl="3" w:tplc="BE4E6DE4" w:tentative="1">
      <w:start w:val="1"/>
      <w:numFmt w:val="decimal"/>
      <w:lvlText w:val="%4."/>
      <w:lvlJc w:val="left"/>
      <w:pPr>
        <w:tabs>
          <w:tab w:val="num" w:pos="2880"/>
        </w:tabs>
        <w:ind w:left="2880" w:hanging="360"/>
      </w:pPr>
    </w:lvl>
    <w:lvl w:ilvl="4" w:tplc="24869196" w:tentative="1">
      <w:start w:val="1"/>
      <w:numFmt w:val="lowerLetter"/>
      <w:lvlText w:val="%5."/>
      <w:lvlJc w:val="left"/>
      <w:pPr>
        <w:tabs>
          <w:tab w:val="num" w:pos="3600"/>
        </w:tabs>
        <w:ind w:left="3600" w:hanging="360"/>
      </w:pPr>
    </w:lvl>
    <w:lvl w:ilvl="5" w:tplc="94B677DE" w:tentative="1">
      <w:start w:val="1"/>
      <w:numFmt w:val="lowerRoman"/>
      <w:lvlText w:val="%6."/>
      <w:lvlJc w:val="right"/>
      <w:pPr>
        <w:tabs>
          <w:tab w:val="num" w:pos="4320"/>
        </w:tabs>
        <w:ind w:left="4320" w:hanging="180"/>
      </w:pPr>
    </w:lvl>
    <w:lvl w:ilvl="6" w:tplc="E2EE73E8" w:tentative="1">
      <w:start w:val="1"/>
      <w:numFmt w:val="decimal"/>
      <w:lvlText w:val="%7."/>
      <w:lvlJc w:val="left"/>
      <w:pPr>
        <w:tabs>
          <w:tab w:val="num" w:pos="5040"/>
        </w:tabs>
        <w:ind w:left="5040" w:hanging="360"/>
      </w:pPr>
    </w:lvl>
    <w:lvl w:ilvl="7" w:tplc="27343886" w:tentative="1">
      <w:start w:val="1"/>
      <w:numFmt w:val="lowerLetter"/>
      <w:lvlText w:val="%8."/>
      <w:lvlJc w:val="left"/>
      <w:pPr>
        <w:tabs>
          <w:tab w:val="num" w:pos="5760"/>
        </w:tabs>
        <w:ind w:left="5760" w:hanging="360"/>
      </w:pPr>
    </w:lvl>
    <w:lvl w:ilvl="8" w:tplc="EA6CE45A" w:tentative="1">
      <w:start w:val="1"/>
      <w:numFmt w:val="lowerRoman"/>
      <w:lvlText w:val="%9."/>
      <w:lvlJc w:val="right"/>
      <w:pPr>
        <w:tabs>
          <w:tab w:val="num" w:pos="6480"/>
        </w:tabs>
        <w:ind w:left="6480" w:hanging="180"/>
      </w:pPr>
    </w:lvl>
  </w:abstractNum>
  <w:abstractNum w:abstractNumId="38">
    <w:nsid w:val="6C182608"/>
    <w:multiLevelType w:val="singleLevel"/>
    <w:tmpl w:val="0409000F"/>
    <w:lvl w:ilvl="0">
      <w:start w:val="1"/>
      <w:numFmt w:val="decimal"/>
      <w:lvlText w:val="%1."/>
      <w:lvlJc w:val="left"/>
      <w:pPr>
        <w:tabs>
          <w:tab w:val="num" w:pos="360"/>
        </w:tabs>
        <w:ind w:left="360" w:hanging="360"/>
      </w:pPr>
    </w:lvl>
  </w:abstractNum>
  <w:abstractNum w:abstractNumId="39">
    <w:nsid w:val="6D6D314E"/>
    <w:multiLevelType w:val="singleLevel"/>
    <w:tmpl w:val="040B0015"/>
    <w:lvl w:ilvl="0">
      <w:start w:val="1"/>
      <w:numFmt w:val="upperLetter"/>
      <w:lvlText w:val="%1."/>
      <w:lvlJc w:val="left"/>
      <w:pPr>
        <w:tabs>
          <w:tab w:val="num" w:pos="360"/>
        </w:tabs>
        <w:ind w:left="360" w:hanging="360"/>
      </w:pPr>
      <w:rPr>
        <w:rFonts w:hint="default"/>
      </w:rPr>
    </w:lvl>
  </w:abstractNum>
  <w:abstractNum w:abstractNumId="40">
    <w:nsid w:val="6DB20A64"/>
    <w:multiLevelType w:val="hybridMultilevel"/>
    <w:tmpl w:val="0E4CEBD6"/>
    <w:lvl w:ilvl="0" w:tplc="1EF298FE">
      <w:start w:val="1"/>
      <w:numFmt w:val="decimal"/>
      <w:pStyle w:val="Mdeck4textnumberedlist"/>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41">
    <w:nsid w:val="6E3B25C3"/>
    <w:multiLevelType w:val="multilevel"/>
    <w:tmpl w:val="6322668E"/>
    <w:lvl w:ilvl="0">
      <w:start w:val="5"/>
      <w:numFmt w:val="decimal"/>
      <w:lvlText w:val="%1."/>
      <w:lvlJc w:val="left"/>
      <w:pPr>
        <w:tabs>
          <w:tab w:val="num" w:pos="720"/>
        </w:tabs>
        <w:ind w:left="720" w:hanging="720"/>
      </w:pPr>
      <w:rPr>
        <w:rFonts w:hint="default"/>
      </w:rPr>
    </w:lvl>
    <w:lvl w:ilvl="1">
      <w:start w:val="1"/>
      <w:numFmt w:val="decimal"/>
      <w:lvlText w:val="%2)"/>
      <w:legacy w:legacy="1" w:legacySpace="0" w:legacyIndent="540"/>
      <w:lvlJc w:val="left"/>
      <w:pPr>
        <w:ind w:left="1080" w:hanging="540"/>
      </w:pPr>
    </w:lvl>
    <w:lvl w:ilvl="2">
      <w:start w:val="1"/>
      <w:numFmt w:val="decimal"/>
      <w:lvlText w:val="%3)"/>
      <w:legacy w:legacy="1" w:legacySpace="0" w:legacyIndent="540"/>
      <w:lvlJc w:val="left"/>
      <w:pPr>
        <w:ind w:left="1620" w:hanging="540"/>
      </w:pPr>
    </w:lvl>
    <w:lvl w:ilvl="3">
      <w:start w:val="1"/>
      <w:numFmt w:val="decimal"/>
      <w:lvlText w:val="%4)"/>
      <w:legacy w:legacy="1" w:legacySpace="0" w:legacyIndent="540"/>
      <w:lvlJc w:val="left"/>
      <w:pPr>
        <w:ind w:left="2160" w:hanging="540"/>
      </w:pPr>
    </w:lvl>
    <w:lvl w:ilvl="4">
      <w:start w:val="1"/>
      <w:numFmt w:val="decimal"/>
      <w:lvlText w:val="%5)"/>
      <w:legacy w:legacy="1" w:legacySpace="0" w:legacyIndent="540"/>
      <w:lvlJc w:val="left"/>
      <w:pPr>
        <w:ind w:left="2700" w:hanging="540"/>
      </w:pPr>
    </w:lvl>
    <w:lvl w:ilvl="5">
      <w:start w:val="1"/>
      <w:numFmt w:val="decimal"/>
      <w:lvlText w:val="%6)"/>
      <w:legacy w:legacy="1" w:legacySpace="0" w:legacyIndent="540"/>
      <w:lvlJc w:val="left"/>
      <w:pPr>
        <w:ind w:left="3240" w:hanging="540"/>
      </w:pPr>
    </w:lvl>
    <w:lvl w:ilvl="6">
      <w:start w:val="1"/>
      <w:numFmt w:val="decimal"/>
      <w:lvlText w:val="%7)"/>
      <w:legacy w:legacy="1" w:legacySpace="0" w:legacyIndent="540"/>
      <w:lvlJc w:val="left"/>
      <w:pPr>
        <w:ind w:left="3780" w:hanging="540"/>
      </w:pPr>
    </w:lvl>
    <w:lvl w:ilvl="7">
      <w:start w:val="1"/>
      <w:numFmt w:val="decimal"/>
      <w:lvlText w:val="%8)"/>
      <w:legacy w:legacy="1" w:legacySpace="0" w:legacyIndent="540"/>
      <w:lvlJc w:val="left"/>
      <w:pPr>
        <w:ind w:left="4320" w:hanging="540"/>
      </w:pPr>
    </w:lvl>
    <w:lvl w:ilvl="8">
      <w:start w:val="1"/>
      <w:numFmt w:val="lowerRoman"/>
      <w:lvlText w:val="%9"/>
      <w:legacy w:legacy="1" w:legacySpace="0" w:legacyIndent="540"/>
      <w:lvlJc w:val="left"/>
      <w:pPr>
        <w:ind w:left="4860" w:hanging="540"/>
      </w:pPr>
    </w:lvl>
  </w:abstractNum>
  <w:abstractNum w:abstractNumId="42">
    <w:nsid w:val="701B7B80"/>
    <w:multiLevelType w:val="singleLevel"/>
    <w:tmpl w:val="542452EA"/>
    <w:lvl w:ilvl="0">
      <w:start w:val="1"/>
      <w:numFmt w:val="decimal"/>
      <w:lvlText w:val="%1."/>
      <w:lvlJc w:val="left"/>
      <w:pPr>
        <w:tabs>
          <w:tab w:val="num" w:pos="360"/>
        </w:tabs>
        <w:ind w:left="360" w:hanging="360"/>
      </w:pPr>
      <w:rPr>
        <w:rFonts w:hint="eastAsia"/>
      </w:rPr>
    </w:lvl>
  </w:abstractNum>
  <w:abstractNum w:abstractNumId="43">
    <w:nsid w:val="73D639AD"/>
    <w:multiLevelType w:val="singleLevel"/>
    <w:tmpl w:val="ADA667F4"/>
    <w:lvl w:ilvl="0">
      <w:start w:val="1"/>
      <w:numFmt w:val="upperLetter"/>
      <w:lvlText w:val="%1."/>
      <w:lvlJc w:val="left"/>
      <w:pPr>
        <w:tabs>
          <w:tab w:val="num" w:pos="360"/>
        </w:tabs>
        <w:ind w:left="360" w:hanging="360"/>
      </w:pPr>
      <w:rPr>
        <w:rFonts w:hint="default"/>
      </w:rPr>
    </w:lvl>
  </w:abstractNum>
  <w:abstractNum w:abstractNumId="44">
    <w:nsid w:val="779E3787"/>
    <w:multiLevelType w:val="singleLevel"/>
    <w:tmpl w:val="0C5688F6"/>
    <w:lvl w:ilvl="0">
      <w:start w:val="1"/>
      <w:numFmt w:val="decimal"/>
      <w:lvlText w:val="%1."/>
      <w:lvlJc w:val="left"/>
      <w:pPr>
        <w:tabs>
          <w:tab w:val="num" w:pos="360"/>
        </w:tabs>
        <w:ind w:left="360" w:hanging="360"/>
      </w:pPr>
      <w:rPr>
        <w:b w:val="0"/>
        <w:i w:val="0"/>
        <w:sz w:val="24"/>
      </w:rPr>
    </w:lvl>
  </w:abstractNum>
  <w:abstractNum w:abstractNumId="45">
    <w:nsid w:val="793A03E0"/>
    <w:multiLevelType w:val="multilevel"/>
    <w:tmpl w:val="92B6BA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nsid w:val="7C3D0209"/>
    <w:multiLevelType w:val="hybridMultilevel"/>
    <w:tmpl w:val="8904CFC2"/>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7">
    <w:nsid w:val="7D114AF4"/>
    <w:multiLevelType w:val="singleLevel"/>
    <w:tmpl w:val="9ABCB2E6"/>
    <w:lvl w:ilvl="0">
      <w:start w:val="10"/>
      <w:numFmt w:val="decimal"/>
      <w:lvlText w:val="%1."/>
      <w:lvlJc w:val="left"/>
      <w:pPr>
        <w:tabs>
          <w:tab w:val="num" w:pos="540"/>
        </w:tabs>
        <w:ind w:left="540" w:hanging="540"/>
      </w:pPr>
      <w:rPr>
        <w:rFonts w:hint="default"/>
      </w:rPr>
    </w:lvl>
  </w:abstractNum>
  <w:abstractNum w:abstractNumId="48">
    <w:nsid w:val="7F9E1436"/>
    <w:multiLevelType w:val="singleLevel"/>
    <w:tmpl w:val="FDBE0046"/>
    <w:lvl w:ilvl="0">
      <w:start w:val="1"/>
      <w:numFmt w:val="upperLetter"/>
      <w:lvlText w:val="%1."/>
      <w:lvlJc w:val="left"/>
      <w:pPr>
        <w:tabs>
          <w:tab w:val="num" w:pos="360"/>
        </w:tabs>
        <w:ind w:left="360" w:hanging="360"/>
      </w:pPr>
      <w:rPr>
        <w:rFonts w:hint="default"/>
      </w:rPr>
    </w:lvl>
  </w:abstractNum>
  <w:num w:numId="1">
    <w:abstractNumId w:val="7"/>
  </w:num>
  <w:num w:numId="2">
    <w:abstractNumId w:val="1"/>
  </w:num>
  <w:num w:numId="3">
    <w:abstractNumId w:val="0"/>
  </w:num>
  <w:num w:numId="4">
    <w:abstractNumId w:val="25"/>
  </w:num>
  <w:num w:numId="5">
    <w:abstractNumId w:val="26"/>
  </w:num>
  <w:num w:numId="6">
    <w:abstractNumId w:val="16"/>
  </w:num>
  <w:num w:numId="7">
    <w:abstractNumId w:val="8"/>
  </w:num>
  <w:num w:numId="8">
    <w:abstractNumId w:val="41"/>
  </w:num>
  <w:num w:numId="9">
    <w:abstractNumId w:val="3"/>
  </w:num>
  <w:num w:numId="10">
    <w:abstractNumId w:val="15"/>
  </w:num>
  <w:num w:numId="11">
    <w:abstractNumId w:val="32"/>
  </w:num>
  <w:num w:numId="12">
    <w:abstractNumId w:val="6"/>
  </w:num>
  <w:num w:numId="13">
    <w:abstractNumId w:val="38"/>
  </w:num>
  <w:num w:numId="14">
    <w:abstractNumId w:val="17"/>
  </w:num>
  <w:num w:numId="15">
    <w:abstractNumId w:val="47"/>
  </w:num>
  <w:num w:numId="16">
    <w:abstractNumId w:val="44"/>
  </w:num>
  <w:num w:numId="17">
    <w:abstractNumId w:val="10"/>
  </w:num>
  <w:num w:numId="18">
    <w:abstractNumId w:val="35"/>
  </w:num>
  <w:num w:numId="19">
    <w:abstractNumId w:val="4"/>
  </w:num>
  <w:num w:numId="20">
    <w:abstractNumId w:val="5"/>
  </w:num>
  <w:num w:numId="21">
    <w:abstractNumId w:val="33"/>
  </w:num>
  <w:num w:numId="22">
    <w:abstractNumId w:val="2"/>
  </w:num>
  <w:num w:numId="23">
    <w:abstractNumId w:val="48"/>
  </w:num>
  <w:num w:numId="24">
    <w:abstractNumId w:val="43"/>
  </w:num>
  <w:num w:numId="25">
    <w:abstractNumId w:val="21"/>
  </w:num>
  <w:num w:numId="26">
    <w:abstractNumId w:val="14"/>
  </w:num>
  <w:num w:numId="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num>
  <w:num w:numId="29">
    <w:abstractNumId w:val="30"/>
  </w:num>
  <w:num w:numId="30">
    <w:abstractNumId w:val="12"/>
  </w:num>
  <w:num w:numId="31">
    <w:abstractNumId w:val="28"/>
  </w:num>
  <w:num w:numId="32">
    <w:abstractNumId w:val="39"/>
  </w:num>
  <w:num w:numId="33">
    <w:abstractNumId w:val="23"/>
  </w:num>
  <w:num w:numId="34">
    <w:abstractNumId w:val="11"/>
  </w:num>
  <w:num w:numId="35">
    <w:abstractNumId w:val="22"/>
  </w:num>
  <w:num w:numId="36">
    <w:abstractNumId w:val="34"/>
  </w:num>
  <w:num w:numId="37">
    <w:abstractNumId w:val="9"/>
  </w:num>
  <w:num w:numId="38">
    <w:abstractNumId w:val="20"/>
  </w:num>
  <w:num w:numId="39">
    <w:abstractNumId w:val="13"/>
  </w:num>
  <w:num w:numId="40">
    <w:abstractNumId w:val="36"/>
  </w:num>
  <w:num w:numId="41">
    <w:abstractNumId w:val="37"/>
  </w:num>
  <w:num w:numId="42">
    <w:abstractNumId w:val="18"/>
  </w:num>
  <w:num w:numId="43">
    <w:abstractNumId w:val="31"/>
  </w:num>
  <w:num w:numId="44">
    <w:abstractNumId w:val="42"/>
  </w:num>
  <w:num w:numId="45">
    <w:abstractNumId w:val="46"/>
  </w:num>
  <w:num w:numId="46">
    <w:abstractNumId w:val="29"/>
  </w:num>
  <w:num w:numId="47">
    <w:abstractNumId w:val="19"/>
  </w:num>
  <w:num w:numId="48">
    <w:abstractNumId w:val="40"/>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21"/>
  <w:printFractionalCharacterWidth/>
  <w:proofState w:spelling="clean" w:grammar="clean"/>
  <w:attachedTemplate r:id="rId1"/>
  <w:defaultTabStop w:val="709"/>
  <w:hyphenationZone w:val="357"/>
  <w:doNotHyphenateCaps/>
  <w:drawingGridHorizontalSpacing w:val="120"/>
  <w:drawingGridVerticalSpacing w:val="0"/>
  <w:displayHorizontalDrawingGridEvery w:val="0"/>
  <w:displayVerticalDrawingGridEvery w:val="0"/>
  <w:doNotShadeFormData/>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7EA5"/>
    <w:rsid w:val="0001015A"/>
    <w:rsid w:val="00013612"/>
    <w:rsid w:val="0001655F"/>
    <w:rsid w:val="00020BDC"/>
    <w:rsid w:val="000278BB"/>
    <w:rsid w:val="0003087D"/>
    <w:rsid w:val="00031375"/>
    <w:rsid w:val="00033BCA"/>
    <w:rsid w:val="0004149D"/>
    <w:rsid w:val="00043041"/>
    <w:rsid w:val="00054266"/>
    <w:rsid w:val="00056E74"/>
    <w:rsid w:val="000760BA"/>
    <w:rsid w:val="00095211"/>
    <w:rsid w:val="00096F93"/>
    <w:rsid w:val="000978F8"/>
    <w:rsid w:val="000A1492"/>
    <w:rsid w:val="000A1517"/>
    <w:rsid w:val="000A1C57"/>
    <w:rsid w:val="000B3D78"/>
    <w:rsid w:val="000B5E18"/>
    <w:rsid w:val="000C485A"/>
    <w:rsid w:val="000C51D5"/>
    <w:rsid w:val="000C773F"/>
    <w:rsid w:val="000C7F2B"/>
    <w:rsid w:val="000D7A9E"/>
    <w:rsid w:val="000E2AEF"/>
    <w:rsid w:val="000F1C61"/>
    <w:rsid w:val="000F2552"/>
    <w:rsid w:val="000F2CFE"/>
    <w:rsid w:val="000F31A8"/>
    <w:rsid w:val="000F788A"/>
    <w:rsid w:val="001066E1"/>
    <w:rsid w:val="001247CF"/>
    <w:rsid w:val="00127EA5"/>
    <w:rsid w:val="00132155"/>
    <w:rsid w:val="001350D2"/>
    <w:rsid w:val="001374AD"/>
    <w:rsid w:val="00140630"/>
    <w:rsid w:val="00140AB1"/>
    <w:rsid w:val="0014569C"/>
    <w:rsid w:val="001547FE"/>
    <w:rsid w:val="00166CFA"/>
    <w:rsid w:val="00170905"/>
    <w:rsid w:val="00171C10"/>
    <w:rsid w:val="00171F40"/>
    <w:rsid w:val="00172231"/>
    <w:rsid w:val="001901A0"/>
    <w:rsid w:val="0019190D"/>
    <w:rsid w:val="00192FA7"/>
    <w:rsid w:val="001962D6"/>
    <w:rsid w:val="001972F9"/>
    <w:rsid w:val="001A5B71"/>
    <w:rsid w:val="001B4369"/>
    <w:rsid w:val="001B6549"/>
    <w:rsid w:val="001C47EF"/>
    <w:rsid w:val="001D4385"/>
    <w:rsid w:val="001D53DC"/>
    <w:rsid w:val="001D57C2"/>
    <w:rsid w:val="001D61DE"/>
    <w:rsid w:val="001E679C"/>
    <w:rsid w:val="001E6A4E"/>
    <w:rsid w:val="001E78B9"/>
    <w:rsid w:val="001E7A7F"/>
    <w:rsid w:val="001F1DD8"/>
    <w:rsid w:val="001F2A17"/>
    <w:rsid w:val="001F2D3E"/>
    <w:rsid w:val="001F49FA"/>
    <w:rsid w:val="00205C57"/>
    <w:rsid w:val="002070FD"/>
    <w:rsid w:val="00211DB1"/>
    <w:rsid w:val="00216CFB"/>
    <w:rsid w:val="00220611"/>
    <w:rsid w:val="00221298"/>
    <w:rsid w:val="00231BED"/>
    <w:rsid w:val="00233386"/>
    <w:rsid w:val="00234677"/>
    <w:rsid w:val="00241848"/>
    <w:rsid w:val="002440D8"/>
    <w:rsid w:val="0024500B"/>
    <w:rsid w:val="002559FA"/>
    <w:rsid w:val="0025711D"/>
    <w:rsid w:val="002612B9"/>
    <w:rsid w:val="00284C77"/>
    <w:rsid w:val="002935F3"/>
    <w:rsid w:val="00294886"/>
    <w:rsid w:val="002B198F"/>
    <w:rsid w:val="002B6E03"/>
    <w:rsid w:val="002C1268"/>
    <w:rsid w:val="002C3B02"/>
    <w:rsid w:val="002C3C1B"/>
    <w:rsid w:val="002C4E0A"/>
    <w:rsid w:val="002D302B"/>
    <w:rsid w:val="002E3A3A"/>
    <w:rsid w:val="002F4163"/>
    <w:rsid w:val="002F65BE"/>
    <w:rsid w:val="00301A4C"/>
    <w:rsid w:val="00302EEC"/>
    <w:rsid w:val="00323B60"/>
    <w:rsid w:val="00325814"/>
    <w:rsid w:val="0033019A"/>
    <w:rsid w:val="00331813"/>
    <w:rsid w:val="00333D5C"/>
    <w:rsid w:val="00334FC0"/>
    <w:rsid w:val="00335AD0"/>
    <w:rsid w:val="00342D6E"/>
    <w:rsid w:val="00345380"/>
    <w:rsid w:val="00346434"/>
    <w:rsid w:val="00346D2C"/>
    <w:rsid w:val="00360B3A"/>
    <w:rsid w:val="00360DCD"/>
    <w:rsid w:val="003618E6"/>
    <w:rsid w:val="00370E1F"/>
    <w:rsid w:val="00382D84"/>
    <w:rsid w:val="00383C47"/>
    <w:rsid w:val="00386683"/>
    <w:rsid w:val="003866ED"/>
    <w:rsid w:val="00386F07"/>
    <w:rsid w:val="00392D22"/>
    <w:rsid w:val="003A00FB"/>
    <w:rsid w:val="003A097C"/>
    <w:rsid w:val="003A1DC8"/>
    <w:rsid w:val="003C1820"/>
    <w:rsid w:val="003C1CA6"/>
    <w:rsid w:val="003C3EFC"/>
    <w:rsid w:val="003D00F9"/>
    <w:rsid w:val="003D034D"/>
    <w:rsid w:val="003D42F1"/>
    <w:rsid w:val="003D7739"/>
    <w:rsid w:val="003E53F6"/>
    <w:rsid w:val="003F4817"/>
    <w:rsid w:val="003F6A4A"/>
    <w:rsid w:val="00400EF5"/>
    <w:rsid w:val="00406C93"/>
    <w:rsid w:val="00410C95"/>
    <w:rsid w:val="00411238"/>
    <w:rsid w:val="00413D19"/>
    <w:rsid w:val="00420023"/>
    <w:rsid w:val="004246B9"/>
    <w:rsid w:val="00424C59"/>
    <w:rsid w:val="004305E3"/>
    <w:rsid w:val="00432E17"/>
    <w:rsid w:val="00433320"/>
    <w:rsid w:val="004345D3"/>
    <w:rsid w:val="00434747"/>
    <w:rsid w:val="00436D6A"/>
    <w:rsid w:val="0044511F"/>
    <w:rsid w:val="00447FD8"/>
    <w:rsid w:val="00450DC6"/>
    <w:rsid w:val="0045182B"/>
    <w:rsid w:val="0045287E"/>
    <w:rsid w:val="004635E8"/>
    <w:rsid w:val="00467037"/>
    <w:rsid w:val="00470BC5"/>
    <w:rsid w:val="0047268E"/>
    <w:rsid w:val="00472D35"/>
    <w:rsid w:val="00476A5D"/>
    <w:rsid w:val="00477887"/>
    <w:rsid w:val="00477D23"/>
    <w:rsid w:val="004826F7"/>
    <w:rsid w:val="00483993"/>
    <w:rsid w:val="004952D0"/>
    <w:rsid w:val="004B27F2"/>
    <w:rsid w:val="004B3F20"/>
    <w:rsid w:val="004B6E68"/>
    <w:rsid w:val="004D5C7E"/>
    <w:rsid w:val="004D6BFA"/>
    <w:rsid w:val="004F5DBB"/>
    <w:rsid w:val="0050466A"/>
    <w:rsid w:val="00514807"/>
    <w:rsid w:val="00514C48"/>
    <w:rsid w:val="005239A9"/>
    <w:rsid w:val="0052418C"/>
    <w:rsid w:val="00525145"/>
    <w:rsid w:val="005256B8"/>
    <w:rsid w:val="00531A2C"/>
    <w:rsid w:val="005330E5"/>
    <w:rsid w:val="00536643"/>
    <w:rsid w:val="00536ADA"/>
    <w:rsid w:val="005430D5"/>
    <w:rsid w:val="005524D0"/>
    <w:rsid w:val="00574252"/>
    <w:rsid w:val="00585E05"/>
    <w:rsid w:val="005908C9"/>
    <w:rsid w:val="00593D87"/>
    <w:rsid w:val="005973B4"/>
    <w:rsid w:val="005A138C"/>
    <w:rsid w:val="005A3F32"/>
    <w:rsid w:val="005A4360"/>
    <w:rsid w:val="005C3174"/>
    <w:rsid w:val="005C4AF7"/>
    <w:rsid w:val="005D4D7E"/>
    <w:rsid w:val="005F0D44"/>
    <w:rsid w:val="00604BB0"/>
    <w:rsid w:val="00604BE2"/>
    <w:rsid w:val="006060DE"/>
    <w:rsid w:val="00610722"/>
    <w:rsid w:val="00616D8F"/>
    <w:rsid w:val="00617EDD"/>
    <w:rsid w:val="00617F9C"/>
    <w:rsid w:val="00626ACC"/>
    <w:rsid w:val="00627BE5"/>
    <w:rsid w:val="00637B64"/>
    <w:rsid w:val="006473DF"/>
    <w:rsid w:val="00654FB0"/>
    <w:rsid w:val="00655D7D"/>
    <w:rsid w:val="0065708C"/>
    <w:rsid w:val="00663759"/>
    <w:rsid w:val="00681E6E"/>
    <w:rsid w:val="00685340"/>
    <w:rsid w:val="006876EC"/>
    <w:rsid w:val="006A5CBF"/>
    <w:rsid w:val="006A741A"/>
    <w:rsid w:val="006B1CBB"/>
    <w:rsid w:val="006B7B75"/>
    <w:rsid w:val="006C3751"/>
    <w:rsid w:val="006D27DE"/>
    <w:rsid w:val="006E0460"/>
    <w:rsid w:val="006E2CBE"/>
    <w:rsid w:val="006E4228"/>
    <w:rsid w:val="006E4EF3"/>
    <w:rsid w:val="006E6D50"/>
    <w:rsid w:val="006E6E51"/>
    <w:rsid w:val="006E76E8"/>
    <w:rsid w:val="006F1E42"/>
    <w:rsid w:val="007021F4"/>
    <w:rsid w:val="00704197"/>
    <w:rsid w:val="00704B4B"/>
    <w:rsid w:val="00704BCA"/>
    <w:rsid w:val="0071164B"/>
    <w:rsid w:val="00711FC9"/>
    <w:rsid w:val="007162EF"/>
    <w:rsid w:val="007305B2"/>
    <w:rsid w:val="007313DE"/>
    <w:rsid w:val="00741536"/>
    <w:rsid w:val="007429BE"/>
    <w:rsid w:val="00750F4C"/>
    <w:rsid w:val="00756D8B"/>
    <w:rsid w:val="00762A1C"/>
    <w:rsid w:val="00766859"/>
    <w:rsid w:val="0078326D"/>
    <w:rsid w:val="0078360C"/>
    <w:rsid w:val="00784160"/>
    <w:rsid w:val="00797138"/>
    <w:rsid w:val="007A0068"/>
    <w:rsid w:val="007A1947"/>
    <w:rsid w:val="007C265C"/>
    <w:rsid w:val="007C4BBB"/>
    <w:rsid w:val="007C52D8"/>
    <w:rsid w:val="007D2122"/>
    <w:rsid w:val="007D4BEA"/>
    <w:rsid w:val="007F1A65"/>
    <w:rsid w:val="008016DC"/>
    <w:rsid w:val="008044C4"/>
    <w:rsid w:val="00807559"/>
    <w:rsid w:val="008115D4"/>
    <w:rsid w:val="00813DFA"/>
    <w:rsid w:val="00815F63"/>
    <w:rsid w:val="00826E07"/>
    <w:rsid w:val="008277FA"/>
    <w:rsid w:val="0083159A"/>
    <w:rsid w:val="008318AB"/>
    <w:rsid w:val="00836208"/>
    <w:rsid w:val="008368C8"/>
    <w:rsid w:val="008419DE"/>
    <w:rsid w:val="00841F3C"/>
    <w:rsid w:val="008423C2"/>
    <w:rsid w:val="00842858"/>
    <w:rsid w:val="00844997"/>
    <w:rsid w:val="008555BE"/>
    <w:rsid w:val="008658A9"/>
    <w:rsid w:val="00873110"/>
    <w:rsid w:val="0087435E"/>
    <w:rsid w:val="0088452B"/>
    <w:rsid w:val="00895A0B"/>
    <w:rsid w:val="0089638A"/>
    <w:rsid w:val="00896D8B"/>
    <w:rsid w:val="008A690C"/>
    <w:rsid w:val="008A7323"/>
    <w:rsid w:val="008D1CDA"/>
    <w:rsid w:val="008D3CA7"/>
    <w:rsid w:val="008D54C3"/>
    <w:rsid w:val="008E5299"/>
    <w:rsid w:val="008E7745"/>
    <w:rsid w:val="009019B0"/>
    <w:rsid w:val="00905981"/>
    <w:rsid w:val="0091076E"/>
    <w:rsid w:val="009129CD"/>
    <w:rsid w:val="0092057A"/>
    <w:rsid w:val="00923A7A"/>
    <w:rsid w:val="00923F62"/>
    <w:rsid w:val="00924BDE"/>
    <w:rsid w:val="00933C1D"/>
    <w:rsid w:val="009467C1"/>
    <w:rsid w:val="009529C5"/>
    <w:rsid w:val="00957E23"/>
    <w:rsid w:val="00971845"/>
    <w:rsid w:val="0099005E"/>
    <w:rsid w:val="009904D8"/>
    <w:rsid w:val="00992A2D"/>
    <w:rsid w:val="0099500B"/>
    <w:rsid w:val="009A655F"/>
    <w:rsid w:val="009A6C3A"/>
    <w:rsid w:val="009A724F"/>
    <w:rsid w:val="009B1A98"/>
    <w:rsid w:val="009C086A"/>
    <w:rsid w:val="009D3FAB"/>
    <w:rsid w:val="009D5BE4"/>
    <w:rsid w:val="009D7D2B"/>
    <w:rsid w:val="009E1AB9"/>
    <w:rsid w:val="009E3FE6"/>
    <w:rsid w:val="009E3FF8"/>
    <w:rsid w:val="009E59D6"/>
    <w:rsid w:val="009E7DED"/>
    <w:rsid w:val="00A011F0"/>
    <w:rsid w:val="00A0197A"/>
    <w:rsid w:val="00A033CA"/>
    <w:rsid w:val="00A0382A"/>
    <w:rsid w:val="00A03E30"/>
    <w:rsid w:val="00A06918"/>
    <w:rsid w:val="00A06C4A"/>
    <w:rsid w:val="00A14CC7"/>
    <w:rsid w:val="00A14D20"/>
    <w:rsid w:val="00A17EBF"/>
    <w:rsid w:val="00A2067C"/>
    <w:rsid w:val="00A30FC0"/>
    <w:rsid w:val="00A326C0"/>
    <w:rsid w:val="00A32E2D"/>
    <w:rsid w:val="00A338C4"/>
    <w:rsid w:val="00A36E26"/>
    <w:rsid w:val="00A47DB7"/>
    <w:rsid w:val="00A50ACA"/>
    <w:rsid w:val="00A51BBC"/>
    <w:rsid w:val="00A60BF6"/>
    <w:rsid w:val="00A62332"/>
    <w:rsid w:val="00A644B6"/>
    <w:rsid w:val="00A74ECD"/>
    <w:rsid w:val="00A80EC2"/>
    <w:rsid w:val="00A8282E"/>
    <w:rsid w:val="00A83338"/>
    <w:rsid w:val="00A9353E"/>
    <w:rsid w:val="00A93883"/>
    <w:rsid w:val="00AA4EA3"/>
    <w:rsid w:val="00AA5192"/>
    <w:rsid w:val="00AA64CF"/>
    <w:rsid w:val="00AC4457"/>
    <w:rsid w:val="00AC4BF7"/>
    <w:rsid w:val="00AC788B"/>
    <w:rsid w:val="00AE2F73"/>
    <w:rsid w:val="00AE5E3E"/>
    <w:rsid w:val="00AE69E0"/>
    <w:rsid w:val="00AE6CC6"/>
    <w:rsid w:val="00AF520C"/>
    <w:rsid w:val="00AF5229"/>
    <w:rsid w:val="00AF55E3"/>
    <w:rsid w:val="00B0081F"/>
    <w:rsid w:val="00B01BAF"/>
    <w:rsid w:val="00B028B2"/>
    <w:rsid w:val="00B02CFD"/>
    <w:rsid w:val="00B03130"/>
    <w:rsid w:val="00B13AE9"/>
    <w:rsid w:val="00B1438C"/>
    <w:rsid w:val="00B21D1F"/>
    <w:rsid w:val="00B23728"/>
    <w:rsid w:val="00B36BF3"/>
    <w:rsid w:val="00B37395"/>
    <w:rsid w:val="00B418FD"/>
    <w:rsid w:val="00B51123"/>
    <w:rsid w:val="00B523F8"/>
    <w:rsid w:val="00B56D47"/>
    <w:rsid w:val="00B615DC"/>
    <w:rsid w:val="00B65AE3"/>
    <w:rsid w:val="00B71537"/>
    <w:rsid w:val="00B760C5"/>
    <w:rsid w:val="00B77AB4"/>
    <w:rsid w:val="00B813F3"/>
    <w:rsid w:val="00B9372F"/>
    <w:rsid w:val="00BB20E3"/>
    <w:rsid w:val="00BB7656"/>
    <w:rsid w:val="00BC0985"/>
    <w:rsid w:val="00BC316C"/>
    <w:rsid w:val="00BC5ABD"/>
    <w:rsid w:val="00BC7906"/>
    <w:rsid w:val="00BD1146"/>
    <w:rsid w:val="00BD42FE"/>
    <w:rsid w:val="00BD4D4F"/>
    <w:rsid w:val="00BE0E88"/>
    <w:rsid w:val="00BE2C63"/>
    <w:rsid w:val="00BE7E5B"/>
    <w:rsid w:val="00BF0042"/>
    <w:rsid w:val="00BF426A"/>
    <w:rsid w:val="00BF49FC"/>
    <w:rsid w:val="00C00AAB"/>
    <w:rsid w:val="00C03BEE"/>
    <w:rsid w:val="00C0611B"/>
    <w:rsid w:val="00C10B31"/>
    <w:rsid w:val="00C12612"/>
    <w:rsid w:val="00C20CA7"/>
    <w:rsid w:val="00C21796"/>
    <w:rsid w:val="00C32927"/>
    <w:rsid w:val="00C36AD5"/>
    <w:rsid w:val="00C37282"/>
    <w:rsid w:val="00C436DF"/>
    <w:rsid w:val="00C512F1"/>
    <w:rsid w:val="00C53084"/>
    <w:rsid w:val="00C55B83"/>
    <w:rsid w:val="00C66965"/>
    <w:rsid w:val="00C82C52"/>
    <w:rsid w:val="00C87E70"/>
    <w:rsid w:val="00C90ECC"/>
    <w:rsid w:val="00C95CBE"/>
    <w:rsid w:val="00C9710F"/>
    <w:rsid w:val="00CA3E16"/>
    <w:rsid w:val="00CA7F3D"/>
    <w:rsid w:val="00CB2C6A"/>
    <w:rsid w:val="00CB3726"/>
    <w:rsid w:val="00CC2BB9"/>
    <w:rsid w:val="00CD5025"/>
    <w:rsid w:val="00CD689F"/>
    <w:rsid w:val="00CE7CEF"/>
    <w:rsid w:val="00CF2F8D"/>
    <w:rsid w:val="00D01FF7"/>
    <w:rsid w:val="00D07D81"/>
    <w:rsid w:val="00D1539A"/>
    <w:rsid w:val="00D15743"/>
    <w:rsid w:val="00D15F05"/>
    <w:rsid w:val="00D168DA"/>
    <w:rsid w:val="00D20171"/>
    <w:rsid w:val="00D265E9"/>
    <w:rsid w:val="00D355B3"/>
    <w:rsid w:val="00D35A34"/>
    <w:rsid w:val="00D3796A"/>
    <w:rsid w:val="00D42D61"/>
    <w:rsid w:val="00D53F41"/>
    <w:rsid w:val="00D7207A"/>
    <w:rsid w:val="00D7224E"/>
    <w:rsid w:val="00DA03EF"/>
    <w:rsid w:val="00DB704E"/>
    <w:rsid w:val="00DB7849"/>
    <w:rsid w:val="00DD0445"/>
    <w:rsid w:val="00DD2EFF"/>
    <w:rsid w:val="00DD3848"/>
    <w:rsid w:val="00DD76B5"/>
    <w:rsid w:val="00DF0EB6"/>
    <w:rsid w:val="00DF267C"/>
    <w:rsid w:val="00DF33D9"/>
    <w:rsid w:val="00DF52CF"/>
    <w:rsid w:val="00E04790"/>
    <w:rsid w:val="00E14E27"/>
    <w:rsid w:val="00E15C97"/>
    <w:rsid w:val="00E21C9A"/>
    <w:rsid w:val="00E23043"/>
    <w:rsid w:val="00E31B3D"/>
    <w:rsid w:val="00E34093"/>
    <w:rsid w:val="00E3635B"/>
    <w:rsid w:val="00E41236"/>
    <w:rsid w:val="00E459CB"/>
    <w:rsid w:val="00E459FB"/>
    <w:rsid w:val="00E474FE"/>
    <w:rsid w:val="00E500BF"/>
    <w:rsid w:val="00E51EEC"/>
    <w:rsid w:val="00E604F6"/>
    <w:rsid w:val="00E6358A"/>
    <w:rsid w:val="00E67203"/>
    <w:rsid w:val="00E75786"/>
    <w:rsid w:val="00E77D98"/>
    <w:rsid w:val="00E81B4A"/>
    <w:rsid w:val="00E84F93"/>
    <w:rsid w:val="00EA5C24"/>
    <w:rsid w:val="00EB2CBC"/>
    <w:rsid w:val="00EE117C"/>
    <w:rsid w:val="00EE338D"/>
    <w:rsid w:val="00EE3FE7"/>
    <w:rsid w:val="00EF12B1"/>
    <w:rsid w:val="00F06BA2"/>
    <w:rsid w:val="00F07DFE"/>
    <w:rsid w:val="00F10BE7"/>
    <w:rsid w:val="00F16239"/>
    <w:rsid w:val="00F173BB"/>
    <w:rsid w:val="00F26CAD"/>
    <w:rsid w:val="00F303A5"/>
    <w:rsid w:val="00F33D4A"/>
    <w:rsid w:val="00F40803"/>
    <w:rsid w:val="00F565D7"/>
    <w:rsid w:val="00F755C0"/>
    <w:rsid w:val="00F773B6"/>
    <w:rsid w:val="00F81CC7"/>
    <w:rsid w:val="00F820B9"/>
    <w:rsid w:val="00F82764"/>
    <w:rsid w:val="00F8609D"/>
    <w:rsid w:val="00F91B30"/>
    <w:rsid w:val="00FA4F18"/>
    <w:rsid w:val="00FA525A"/>
    <w:rsid w:val="00FA7058"/>
    <w:rsid w:val="00FB1154"/>
    <w:rsid w:val="00FB6925"/>
    <w:rsid w:val="00FC0A9A"/>
    <w:rsid w:val="00FC1745"/>
    <w:rsid w:val="00FC2684"/>
    <w:rsid w:val="00FC40D8"/>
    <w:rsid w:val="00FC79D9"/>
    <w:rsid w:val="00FD04CA"/>
    <w:rsid w:val="00FD3740"/>
    <w:rsid w:val="00FD3A8E"/>
    <w:rsid w:val="00FD5021"/>
    <w:rsid w:val="00FD570A"/>
    <w:rsid w:val="00FE173B"/>
    <w:rsid w:val="00FE21BB"/>
    <w:rsid w:val="00FE25F6"/>
    <w:rsid w:val="00FF109D"/>
    <w:rsid w:val="00FF47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B3FA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155"/>
    <w:pPr>
      <w:spacing w:line="340" w:lineRule="atLeast"/>
      <w:jc w:val="both"/>
    </w:pPr>
    <w:rPr>
      <w:rFonts w:eastAsia="Times New Roman"/>
      <w:color w:val="000000"/>
      <w:sz w:val="24"/>
      <w:lang w:val="en-US" w:eastAsia="de-DE"/>
    </w:rPr>
  </w:style>
  <w:style w:type="paragraph" w:styleId="Heading1">
    <w:name w:val="heading 1"/>
    <w:aliases w:val="x"/>
    <w:basedOn w:val="Normal"/>
    <w:next w:val="Normal"/>
    <w:qFormat/>
    <w:rsid w:val="008E7745"/>
    <w:pPr>
      <w:spacing w:before="240"/>
      <w:outlineLvl w:val="0"/>
    </w:pPr>
    <w:rPr>
      <w:rFonts w:ascii="Arial" w:hAnsi="Arial"/>
      <w:b/>
      <w:u w:val="single"/>
    </w:rPr>
  </w:style>
  <w:style w:type="paragraph" w:styleId="Heading2">
    <w:name w:val="heading 2"/>
    <w:basedOn w:val="Normal"/>
    <w:next w:val="Normal"/>
    <w:qFormat/>
    <w:rsid w:val="008E7745"/>
    <w:pPr>
      <w:spacing w:before="120"/>
      <w:outlineLvl w:val="1"/>
    </w:pPr>
    <w:rPr>
      <w:rFonts w:ascii="Arial" w:hAnsi="Arial"/>
      <w:b/>
    </w:rPr>
  </w:style>
  <w:style w:type="paragraph" w:styleId="Heading3">
    <w:name w:val="heading 3"/>
    <w:basedOn w:val="Normal"/>
    <w:next w:val="Normal"/>
    <w:qFormat/>
    <w:rsid w:val="008E7745"/>
    <w:pPr>
      <w:ind w:left="354"/>
      <w:outlineLvl w:val="2"/>
    </w:pPr>
    <w:rPr>
      <w:b/>
    </w:rPr>
  </w:style>
  <w:style w:type="paragraph" w:styleId="Heading4">
    <w:name w:val="heading 4"/>
    <w:basedOn w:val="Normal"/>
    <w:next w:val="Normal"/>
    <w:qFormat/>
    <w:rsid w:val="008E7745"/>
    <w:pPr>
      <w:keepNext/>
      <w:keepLines/>
      <w:spacing w:before="240" w:line="480" w:lineRule="atLeast"/>
      <w:ind w:left="907" w:hanging="907"/>
      <w:outlineLvl w:val="3"/>
    </w:pPr>
    <w:rPr>
      <w:rFonts w:ascii="Arial" w:hAnsi="Arial"/>
      <w:b/>
      <w:color w:val="auto"/>
      <w:sz w:val="22"/>
    </w:rPr>
  </w:style>
  <w:style w:type="paragraph" w:styleId="Heading5">
    <w:name w:val="heading 5"/>
    <w:basedOn w:val="Normal"/>
    <w:next w:val="Normal"/>
    <w:qFormat/>
    <w:rsid w:val="008E7745"/>
    <w:pPr>
      <w:ind w:left="708"/>
      <w:outlineLvl w:val="4"/>
    </w:pPr>
    <w:rPr>
      <w:b/>
    </w:rPr>
  </w:style>
  <w:style w:type="paragraph" w:styleId="Heading6">
    <w:name w:val="heading 6"/>
    <w:basedOn w:val="Normal"/>
    <w:next w:val="Normal"/>
    <w:qFormat/>
    <w:rsid w:val="008E7745"/>
    <w:pPr>
      <w:ind w:left="708"/>
      <w:outlineLvl w:val="5"/>
    </w:pPr>
    <w:rPr>
      <w:u w:val="single"/>
    </w:rPr>
  </w:style>
  <w:style w:type="paragraph" w:styleId="Heading7">
    <w:name w:val="heading 7"/>
    <w:basedOn w:val="Normal"/>
    <w:next w:val="Normal"/>
    <w:qFormat/>
    <w:rsid w:val="008E7745"/>
    <w:pPr>
      <w:ind w:left="708"/>
      <w:outlineLvl w:val="6"/>
    </w:pPr>
    <w:rPr>
      <w:i/>
    </w:rPr>
  </w:style>
  <w:style w:type="paragraph" w:styleId="Heading8">
    <w:name w:val="heading 8"/>
    <w:basedOn w:val="Normal"/>
    <w:next w:val="Normal"/>
    <w:qFormat/>
    <w:rsid w:val="008E7745"/>
    <w:pPr>
      <w:ind w:left="708"/>
      <w:outlineLvl w:val="7"/>
    </w:pPr>
    <w:rPr>
      <w:i/>
    </w:rPr>
  </w:style>
  <w:style w:type="paragraph" w:styleId="Heading9">
    <w:name w:val="heading 9"/>
    <w:basedOn w:val="Normal"/>
    <w:next w:val="Normal"/>
    <w:qFormat/>
    <w:rsid w:val="008E7745"/>
    <w:pPr>
      <w:ind w:left="708"/>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Header">
    <w:name w:val="M_Header"/>
    <w:basedOn w:val="Normal"/>
    <w:rsid w:val="008E7745"/>
  </w:style>
  <w:style w:type="paragraph" w:customStyle="1" w:styleId="MTitel">
    <w:name w:val="M_Titel"/>
    <w:basedOn w:val="Normal"/>
    <w:autoRedefine/>
    <w:rsid w:val="00B23728"/>
    <w:pPr>
      <w:spacing w:before="240" w:line="240" w:lineRule="auto"/>
      <w:jc w:val="left"/>
    </w:pPr>
    <w:rPr>
      <w:b/>
      <w:sz w:val="36"/>
    </w:rPr>
  </w:style>
  <w:style w:type="paragraph" w:customStyle="1" w:styleId="MHeading1">
    <w:name w:val="M_Heading1"/>
    <w:basedOn w:val="Normal"/>
    <w:rsid w:val="008E7745"/>
    <w:pPr>
      <w:spacing w:before="240" w:after="240"/>
    </w:pPr>
    <w:rPr>
      <w:b/>
    </w:rPr>
  </w:style>
  <w:style w:type="paragraph" w:customStyle="1" w:styleId="MText">
    <w:name w:val="M_Text"/>
    <w:basedOn w:val="Normal"/>
    <w:rsid w:val="008E7745"/>
    <w:pPr>
      <w:ind w:firstLine="284"/>
    </w:pPr>
  </w:style>
  <w:style w:type="paragraph" w:customStyle="1" w:styleId="MHeading2">
    <w:name w:val="M_Heading2"/>
    <w:basedOn w:val="Normal"/>
    <w:rsid w:val="008E7745"/>
    <w:pPr>
      <w:spacing w:before="240" w:after="240"/>
    </w:pPr>
    <w:rPr>
      <w:i/>
    </w:rPr>
  </w:style>
  <w:style w:type="paragraph" w:customStyle="1" w:styleId="MHeading3">
    <w:name w:val="M_Heading3"/>
    <w:basedOn w:val="Normal"/>
    <w:rsid w:val="008E7745"/>
    <w:pPr>
      <w:spacing w:before="240" w:after="240"/>
    </w:pPr>
  </w:style>
  <w:style w:type="paragraph" w:customStyle="1" w:styleId="MAcknow">
    <w:name w:val="M_Acknow"/>
    <w:basedOn w:val="Normal"/>
    <w:rsid w:val="008E7745"/>
  </w:style>
  <w:style w:type="paragraph" w:customStyle="1" w:styleId="MRefer">
    <w:name w:val="M_Refer"/>
    <w:basedOn w:val="Normal"/>
    <w:rsid w:val="008E7745"/>
    <w:pPr>
      <w:ind w:left="454" w:hanging="454"/>
    </w:pPr>
  </w:style>
  <w:style w:type="paragraph" w:customStyle="1" w:styleId="MCaption">
    <w:name w:val="M_Caption"/>
    <w:basedOn w:val="Normal"/>
    <w:rsid w:val="008E7745"/>
    <w:pPr>
      <w:spacing w:before="240" w:after="240"/>
      <w:jc w:val="center"/>
    </w:pPr>
  </w:style>
  <w:style w:type="paragraph" w:customStyle="1" w:styleId="MFigure">
    <w:name w:val="M_Figure"/>
    <w:basedOn w:val="Normal"/>
    <w:rsid w:val="008E7745"/>
    <w:pPr>
      <w:spacing w:before="240" w:line="240" w:lineRule="auto"/>
      <w:jc w:val="center"/>
    </w:pPr>
  </w:style>
  <w:style w:type="paragraph" w:customStyle="1" w:styleId="Mtable">
    <w:name w:val="M_table"/>
    <w:basedOn w:val="Normal"/>
    <w:rsid w:val="008E7745"/>
    <w:pPr>
      <w:keepNext/>
      <w:tabs>
        <w:tab w:val="left" w:pos="284"/>
      </w:tabs>
    </w:pPr>
    <w:rPr>
      <w:color w:val="auto"/>
    </w:rPr>
  </w:style>
  <w:style w:type="paragraph" w:customStyle="1" w:styleId="Mabstract">
    <w:name w:val="M_abstract"/>
    <w:basedOn w:val="Normal"/>
    <w:rsid w:val="008E7745"/>
    <w:pPr>
      <w:spacing w:before="240"/>
      <w:ind w:left="510" w:right="510"/>
    </w:pPr>
  </w:style>
  <w:style w:type="paragraph" w:customStyle="1" w:styleId="Maddress">
    <w:name w:val="M_address"/>
    <w:basedOn w:val="Normal"/>
    <w:rsid w:val="008E7745"/>
    <w:pPr>
      <w:spacing w:before="240"/>
      <w:jc w:val="left"/>
    </w:pPr>
  </w:style>
  <w:style w:type="paragraph" w:customStyle="1" w:styleId="Mauthor">
    <w:name w:val="M_author"/>
    <w:basedOn w:val="Normal"/>
    <w:autoRedefine/>
    <w:rsid w:val="00B23728"/>
    <w:pPr>
      <w:spacing w:before="240" w:after="240"/>
      <w:jc w:val="left"/>
    </w:pPr>
    <w:rPr>
      <w:b/>
      <w:lang w:val="it-IT"/>
    </w:rPr>
  </w:style>
  <w:style w:type="paragraph" w:customStyle="1" w:styleId="Mreceived">
    <w:name w:val="M_received"/>
    <w:basedOn w:val="Maddress"/>
    <w:rsid w:val="008E7745"/>
    <w:rPr>
      <w:i/>
    </w:rPr>
  </w:style>
  <w:style w:type="paragraph" w:customStyle="1" w:styleId="Mline2">
    <w:name w:val="M_line2"/>
    <w:basedOn w:val="Normal"/>
    <w:rsid w:val="008E7745"/>
    <w:pPr>
      <w:pBdr>
        <w:bottom w:val="single" w:sz="6" w:space="1" w:color="auto"/>
      </w:pBdr>
      <w:spacing w:after="480"/>
    </w:pPr>
  </w:style>
  <w:style w:type="paragraph" w:customStyle="1" w:styleId="MTablecaption">
    <w:name w:val="M_Tablecaption"/>
    <w:basedOn w:val="MCaption"/>
    <w:rsid w:val="008E7745"/>
    <w:pPr>
      <w:spacing w:after="0"/>
    </w:pPr>
  </w:style>
  <w:style w:type="paragraph" w:customStyle="1" w:styleId="Mline1">
    <w:name w:val="M_line1"/>
    <w:basedOn w:val="Mline2"/>
    <w:rsid w:val="008E7745"/>
    <w:pPr>
      <w:spacing w:after="0"/>
    </w:pPr>
  </w:style>
  <w:style w:type="paragraph" w:customStyle="1" w:styleId="MLogo">
    <w:name w:val="M_Logo"/>
    <w:basedOn w:val="Normal"/>
    <w:rsid w:val="008E7745"/>
    <w:pPr>
      <w:spacing w:before="140" w:line="240" w:lineRule="auto"/>
      <w:jc w:val="right"/>
    </w:pPr>
    <w:rPr>
      <w:b/>
      <w:i/>
      <w:sz w:val="64"/>
    </w:rPr>
  </w:style>
  <w:style w:type="paragraph" w:customStyle="1" w:styleId="MISSN">
    <w:name w:val="M_ISSN"/>
    <w:basedOn w:val="Normal"/>
    <w:rsid w:val="008E7745"/>
    <w:pPr>
      <w:spacing w:after="520"/>
      <w:jc w:val="right"/>
    </w:pPr>
  </w:style>
  <w:style w:type="paragraph" w:customStyle="1" w:styleId="MCopyright">
    <w:name w:val="M_Copyright"/>
    <w:basedOn w:val="Normal"/>
    <w:rsid w:val="008E7745"/>
    <w:pPr>
      <w:tabs>
        <w:tab w:val="center" w:pos="4536"/>
        <w:tab w:val="right" w:pos="9072"/>
      </w:tabs>
      <w:spacing w:before="240"/>
      <w:jc w:val="left"/>
    </w:pPr>
  </w:style>
  <w:style w:type="character" w:styleId="CommentReference">
    <w:name w:val="annotation reference"/>
    <w:semiHidden/>
    <w:rsid w:val="008E7745"/>
    <w:rPr>
      <w:sz w:val="16"/>
      <w:szCs w:val="16"/>
    </w:rPr>
  </w:style>
  <w:style w:type="paragraph" w:styleId="CommentText">
    <w:name w:val="annotation text"/>
    <w:basedOn w:val="Normal"/>
    <w:link w:val="CommentTextChar"/>
    <w:semiHidden/>
    <w:rsid w:val="008E7745"/>
    <w:rPr>
      <w:sz w:val="20"/>
    </w:rPr>
  </w:style>
  <w:style w:type="character" w:styleId="Hyperlink">
    <w:name w:val="Hyperlink"/>
    <w:uiPriority w:val="99"/>
    <w:rsid w:val="008E7745"/>
    <w:rPr>
      <w:color w:val="0000FF"/>
      <w:u w:val="single"/>
    </w:rPr>
  </w:style>
  <w:style w:type="paragraph" w:styleId="Header">
    <w:name w:val="header"/>
    <w:basedOn w:val="Normal"/>
    <w:link w:val="HeaderChar"/>
    <w:uiPriority w:val="99"/>
    <w:unhideWhenUsed/>
    <w:rsid w:val="001D57C2"/>
    <w:pPr>
      <w:tabs>
        <w:tab w:val="center" w:pos="4513"/>
        <w:tab w:val="right" w:pos="9026"/>
      </w:tabs>
    </w:pPr>
  </w:style>
  <w:style w:type="character" w:customStyle="1" w:styleId="HeaderChar">
    <w:name w:val="Header Char"/>
    <w:link w:val="Header"/>
    <w:uiPriority w:val="99"/>
    <w:rsid w:val="001D57C2"/>
    <w:rPr>
      <w:rFonts w:eastAsia="Times New Roman"/>
      <w:color w:val="000000"/>
      <w:sz w:val="24"/>
      <w:lang w:val="en-US" w:eastAsia="de-DE"/>
    </w:rPr>
  </w:style>
  <w:style w:type="paragraph" w:styleId="Footer">
    <w:name w:val="footer"/>
    <w:basedOn w:val="Normal"/>
    <w:link w:val="FooterChar"/>
    <w:uiPriority w:val="99"/>
    <w:unhideWhenUsed/>
    <w:rsid w:val="001D57C2"/>
    <w:pPr>
      <w:tabs>
        <w:tab w:val="center" w:pos="4513"/>
        <w:tab w:val="right" w:pos="9026"/>
      </w:tabs>
    </w:pPr>
  </w:style>
  <w:style w:type="character" w:customStyle="1" w:styleId="FooterChar">
    <w:name w:val="Footer Char"/>
    <w:link w:val="Footer"/>
    <w:uiPriority w:val="99"/>
    <w:rsid w:val="001D57C2"/>
    <w:rPr>
      <w:rFonts w:eastAsia="Times New Roman"/>
      <w:color w:val="000000"/>
      <w:sz w:val="24"/>
      <w:lang w:val="en-US" w:eastAsia="de-DE"/>
    </w:rPr>
  </w:style>
  <w:style w:type="character" w:customStyle="1" w:styleId="apple-converted-space">
    <w:name w:val="apple-converted-space"/>
    <w:basedOn w:val="DefaultParagraphFont"/>
    <w:rsid w:val="00B03130"/>
  </w:style>
  <w:style w:type="paragraph" w:styleId="BalloonText">
    <w:name w:val="Balloon Text"/>
    <w:basedOn w:val="Normal"/>
    <w:link w:val="BalloonTextChar"/>
    <w:uiPriority w:val="99"/>
    <w:semiHidden/>
    <w:unhideWhenUsed/>
    <w:rsid w:val="00B031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3130"/>
    <w:rPr>
      <w:rFonts w:ascii="Tahoma" w:eastAsia="Times New Roman" w:hAnsi="Tahoma" w:cs="Tahoma"/>
      <w:color w:val="000000"/>
      <w:sz w:val="16"/>
      <w:szCs w:val="16"/>
      <w:lang w:val="en-US" w:eastAsia="de-DE"/>
    </w:rPr>
  </w:style>
  <w:style w:type="table" w:styleId="TableGrid">
    <w:name w:val="Table Grid"/>
    <w:basedOn w:val="TableNormal"/>
    <w:uiPriority w:val="59"/>
    <w:rsid w:val="00536643"/>
    <w:rPr>
      <w:rFonts w:asciiTheme="minorHAnsi" w:eastAsiaTheme="minorEastAsia" w:hAnsiTheme="minorHAnsi" w:cstheme="minorBidi"/>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A0068"/>
    <w:pPr>
      <w:spacing w:after="200" w:line="240" w:lineRule="auto"/>
      <w:jc w:val="left"/>
    </w:pPr>
    <w:rPr>
      <w:rFonts w:asciiTheme="minorHAnsi" w:eastAsiaTheme="minorEastAsia" w:hAnsiTheme="minorHAnsi" w:cstheme="minorBidi"/>
      <w:b/>
      <w:bCs/>
      <w:color w:val="4F81BD" w:themeColor="accent1"/>
      <w:sz w:val="18"/>
      <w:szCs w:val="18"/>
      <w:lang w:val="en-CA" w:eastAsia="en-US"/>
    </w:rPr>
  </w:style>
  <w:style w:type="paragraph" w:styleId="NoSpacing">
    <w:name w:val="No Spacing"/>
    <w:uiPriority w:val="1"/>
    <w:qFormat/>
    <w:rsid w:val="001E78B9"/>
    <w:rPr>
      <w:rFonts w:eastAsia="Times New Roman"/>
      <w:sz w:val="24"/>
      <w:lang w:val="en-US" w:eastAsia="en-US"/>
    </w:rPr>
  </w:style>
  <w:style w:type="paragraph" w:styleId="ListParagraph">
    <w:name w:val="List Paragraph"/>
    <w:basedOn w:val="Normal"/>
    <w:uiPriority w:val="34"/>
    <w:qFormat/>
    <w:rsid w:val="0044511F"/>
    <w:pPr>
      <w:spacing w:after="200" w:line="276" w:lineRule="auto"/>
      <w:ind w:left="720"/>
      <w:contextualSpacing/>
      <w:jc w:val="left"/>
    </w:pPr>
    <w:rPr>
      <w:rFonts w:asciiTheme="minorHAnsi" w:eastAsiaTheme="minorHAnsi" w:hAnsiTheme="minorHAnsi" w:cstheme="minorBidi"/>
      <w:color w:val="auto"/>
      <w:sz w:val="22"/>
      <w:szCs w:val="22"/>
      <w:lang w:val="en-CA" w:eastAsia="en-US"/>
    </w:rPr>
  </w:style>
  <w:style w:type="paragraph" w:customStyle="1" w:styleId="Mdeck1articletitle">
    <w:name w:val="M_deck_1_article_title"/>
    <w:qFormat/>
    <w:rsid w:val="00CC2BB9"/>
    <w:pPr>
      <w:widowControl w:val="0"/>
      <w:kinsoku w:val="0"/>
      <w:overflowPunct w:val="0"/>
      <w:autoSpaceDE w:val="0"/>
      <w:autoSpaceDN w:val="0"/>
      <w:adjustRightInd w:val="0"/>
      <w:snapToGrid w:val="0"/>
      <w:spacing w:after="240" w:line="340" w:lineRule="atLeast"/>
    </w:pPr>
    <w:rPr>
      <w:rFonts w:eastAsia="Times New Roman" w:cstheme="minorBidi"/>
      <w:b/>
      <w:snapToGrid w:val="0"/>
      <w:color w:val="000000"/>
      <w:sz w:val="36"/>
      <w:lang w:val="en-US" w:eastAsia="de-DE" w:bidi="en-US"/>
    </w:rPr>
  </w:style>
  <w:style w:type="paragraph" w:customStyle="1" w:styleId="Mdeck1articletype">
    <w:name w:val="M_deck_1_article_type"/>
    <w:next w:val="Mdeck1articletitle"/>
    <w:qFormat/>
    <w:rsid w:val="00CC2BB9"/>
    <w:pPr>
      <w:widowControl w:val="0"/>
      <w:kinsoku w:val="0"/>
      <w:overflowPunct w:val="0"/>
      <w:autoSpaceDE w:val="0"/>
      <w:autoSpaceDN w:val="0"/>
      <w:adjustRightInd w:val="0"/>
      <w:snapToGrid w:val="0"/>
      <w:spacing w:after="240" w:line="340" w:lineRule="atLeast"/>
    </w:pPr>
    <w:rPr>
      <w:rFonts w:eastAsia="Times New Roman"/>
      <w:i/>
      <w:snapToGrid w:val="0"/>
      <w:color w:val="000000"/>
      <w:sz w:val="24"/>
      <w:szCs w:val="24"/>
      <w:lang w:val="en-US" w:eastAsia="de-DE" w:bidi="en-US"/>
    </w:rPr>
  </w:style>
  <w:style w:type="paragraph" w:customStyle="1" w:styleId="Mdeck2authoraffiliation">
    <w:name w:val="M_deck_2_author_affiliation"/>
    <w:qFormat/>
    <w:rsid w:val="00CC2BB9"/>
    <w:pPr>
      <w:widowControl w:val="0"/>
      <w:kinsoku w:val="0"/>
      <w:overflowPunct w:val="0"/>
      <w:autoSpaceDE w:val="0"/>
      <w:autoSpaceDN w:val="0"/>
      <w:adjustRightInd w:val="0"/>
      <w:snapToGrid w:val="0"/>
      <w:spacing w:line="340" w:lineRule="atLeast"/>
      <w:ind w:left="288" w:hanging="288"/>
    </w:pPr>
    <w:rPr>
      <w:rFonts w:eastAsia="Times New Roman" w:cstheme="minorBidi"/>
      <w:snapToGrid w:val="0"/>
      <w:color w:val="000000"/>
      <w:sz w:val="24"/>
      <w:lang w:val="en-US" w:eastAsia="de-DE" w:bidi="en-US"/>
    </w:rPr>
  </w:style>
  <w:style w:type="paragraph" w:customStyle="1" w:styleId="Mdeck2authorcorrespondence">
    <w:name w:val="M_deck_2_author_correspondence"/>
    <w:next w:val="Normal"/>
    <w:qFormat/>
    <w:rsid w:val="00CC2BB9"/>
    <w:pPr>
      <w:widowControl w:val="0"/>
      <w:kinsoku w:val="0"/>
      <w:overflowPunct w:val="0"/>
      <w:autoSpaceDE w:val="0"/>
      <w:autoSpaceDN w:val="0"/>
      <w:adjustRightInd w:val="0"/>
      <w:snapToGrid w:val="0"/>
      <w:spacing w:before="240" w:after="240" w:line="340" w:lineRule="atLeast"/>
      <w:ind w:left="288" w:hanging="288"/>
    </w:pPr>
    <w:rPr>
      <w:rFonts w:eastAsia="Times New Roman" w:cstheme="minorBidi"/>
      <w:snapToGrid w:val="0"/>
      <w:color w:val="000000"/>
      <w:sz w:val="24"/>
      <w:lang w:val="en-US" w:eastAsia="de-DE" w:bidi="en-US"/>
    </w:rPr>
  </w:style>
  <w:style w:type="paragraph" w:customStyle="1" w:styleId="Mdeck2authorname">
    <w:name w:val="M_deck_2_author_name"/>
    <w:next w:val="Mdeck2authoraffiliation"/>
    <w:qFormat/>
    <w:rsid w:val="00CC2BB9"/>
    <w:pPr>
      <w:widowControl w:val="0"/>
      <w:kinsoku w:val="0"/>
      <w:overflowPunct w:val="0"/>
      <w:autoSpaceDE w:val="0"/>
      <w:autoSpaceDN w:val="0"/>
      <w:adjustRightInd w:val="0"/>
      <w:snapToGrid w:val="0"/>
      <w:spacing w:after="240" w:line="340" w:lineRule="atLeast"/>
    </w:pPr>
    <w:rPr>
      <w:rFonts w:eastAsia="Times New Roman" w:cstheme="minorBidi"/>
      <w:b/>
      <w:snapToGrid w:val="0"/>
      <w:color w:val="000000"/>
      <w:sz w:val="24"/>
      <w:lang w:val="en-US" w:eastAsia="de-DE" w:bidi="en-US"/>
    </w:rPr>
  </w:style>
  <w:style w:type="paragraph" w:customStyle="1" w:styleId="Mdeck3abstract">
    <w:name w:val="M_deck_3_abstract"/>
    <w:next w:val="Normal"/>
    <w:qFormat/>
    <w:rsid w:val="00CC2BB9"/>
    <w:pPr>
      <w:widowControl w:val="0"/>
      <w:kinsoku w:val="0"/>
      <w:overflowPunct w:val="0"/>
      <w:autoSpaceDE w:val="0"/>
      <w:autoSpaceDN w:val="0"/>
      <w:adjustRightInd w:val="0"/>
      <w:snapToGrid w:val="0"/>
      <w:spacing w:before="240" w:after="240" w:line="340" w:lineRule="atLeast"/>
      <w:ind w:left="562" w:right="562"/>
      <w:jc w:val="both"/>
    </w:pPr>
    <w:rPr>
      <w:rFonts w:eastAsia="Times New Roman" w:cstheme="minorBidi"/>
      <w:snapToGrid w:val="0"/>
      <w:color w:val="000000"/>
      <w:sz w:val="24"/>
      <w:lang w:val="en-US" w:eastAsia="de-DE" w:bidi="en-US"/>
    </w:rPr>
  </w:style>
  <w:style w:type="paragraph" w:customStyle="1" w:styleId="Mdeck3keywords">
    <w:name w:val="M_deck_3_keywords"/>
    <w:basedOn w:val="Mdeck3abstract"/>
    <w:qFormat/>
    <w:rsid w:val="00CC2BB9"/>
    <w:pPr>
      <w:widowControl/>
      <w:spacing w:after="0"/>
    </w:pPr>
  </w:style>
  <w:style w:type="paragraph" w:customStyle="1" w:styleId="Mdeck3publcationhistory">
    <w:name w:val="M_deck_3_publcation_history"/>
    <w:qFormat/>
    <w:rsid w:val="00CC2BB9"/>
    <w:pPr>
      <w:widowControl w:val="0"/>
      <w:kinsoku w:val="0"/>
      <w:overflowPunct w:val="0"/>
      <w:autoSpaceDE w:val="0"/>
      <w:autoSpaceDN w:val="0"/>
      <w:adjustRightInd w:val="0"/>
      <w:snapToGrid w:val="0"/>
      <w:spacing w:before="240" w:line="340" w:lineRule="atLeast"/>
    </w:pPr>
    <w:rPr>
      <w:rFonts w:eastAsia="Times New Roman" w:cstheme="minorBidi"/>
      <w:i/>
      <w:snapToGrid w:val="0"/>
      <w:color w:val="000000"/>
      <w:sz w:val="24"/>
      <w:lang w:val="en-US" w:eastAsia="de-DE" w:bidi="en-US"/>
    </w:rPr>
  </w:style>
  <w:style w:type="paragraph" w:customStyle="1" w:styleId="Mdeck4heading1">
    <w:name w:val="M_deck_4_heading_1"/>
    <w:next w:val="Normal"/>
    <w:qFormat/>
    <w:rsid w:val="00CC2BB9"/>
    <w:pPr>
      <w:kinsoku w:val="0"/>
      <w:overflowPunct w:val="0"/>
      <w:autoSpaceDE w:val="0"/>
      <w:autoSpaceDN w:val="0"/>
      <w:adjustRightInd w:val="0"/>
      <w:snapToGrid w:val="0"/>
      <w:spacing w:before="240" w:after="240" w:line="340" w:lineRule="atLeast"/>
      <w:outlineLvl w:val="0"/>
    </w:pPr>
    <w:rPr>
      <w:rFonts w:eastAsia="Times New Roman" w:cstheme="minorBidi"/>
      <w:b/>
      <w:snapToGrid w:val="0"/>
      <w:color w:val="000000"/>
      <w:sz w:val="24"/>
      <w:lang w:val="en-US" w:eastAsia="de-DE" w:bidi="en-US"/>
    </w:rPr>
  </w:style>
  <w:style w:type="paragraph" w:customStyle="1" w:styleId="Mdeck4heading2">
    <w:name w:val="M_deck_4_heading_2"/>
    <w:next w:val="Normal"/>
    <w:qFormat/>
    <w:rsid w:val="00CC2BB9"/>
    <w:pPr>
      <w:kinsoku w:val="0"/>
      <w:overflowPunct w:val="0"/>
      <w:autoSpaceDE w:val="0"/>
      <w:autoSpaceDN w:val="0"/>
      <w:adjustRightInd w:val="0"/>
      <w:snapToGrid w:val="0"/>
      <w:spacing w:before="240" w:after="240" w:line="340" w:lineRule="atLeast"/>
      <w:outlineLvl w:val="1"/>
    </w:pPr>
    <w:rPr>
      <w:rFonts w:eastAsia="Times New Roman" w:cstheme="minorBidi"/>
      <w:i/>
      <w:snapToGrid w:val="0"/>
      <w:color w:val="000000"/>
      <w:sz w:val="24"/>
      <w:lang w:val="en-US" w:eastAsia="de-DE" w:bidi="en-US"/>
    </w:rPr>
  </w:style>
  <w:style w:type="paragraph" w:customStyle="1" w:styleId="Mdeck4heading3">
    <w:name w:val="M_deck_4_heading_3"/>
    <w:next w:val="Normal"/>
    <w:qFormat/>
    <w:rsid w:val="00CC2BB9"/>
    <w:pPr>
      <w:kinsoku w:val="0"/>
      <w:overflowPunct w:val="0"/>
      <w:autoSpaceDE w:val="0"/>
      <w:autoSpaceDN w:val="0"/>
      <w:adjustRightInd w:val="0"/>
      <w:snapToGrid w:val="0"/>
      <w:spacing w:before="240" w:after="240" w:line="340" w:lineRule="atLeast"/>
      <w:outlineLvl w:val="2"/>
    </w:pPr>
    <w:rPr>
      <w:rFonts w:eastAsia="Times New Roman" w:cstheme="minorBidi"/>
      <w:snapToGrid w:val="0"/>
      <w:color w:val="000000"/>
      <w:sz w:val="24"/>
      <w:lang w:val="en-US" w:eastAsia="de-DE" w:bidi="en-US"/>
    </w:rPr>
  </w:style>
  <w:style w:type="paragraph" w:customStyle="1" w:styleId="Mdeck4text">
    <w:name w:val="M_deck_4_text"/>
    <w:qFormat/>
    <w:rsid w:val="00CC2BB9"/>
    <w:pPr>
      <w:kinsoku w:val="0"/>
      <w:overflowPunct w:val="0"/>
      <w:autoSpaceDE w:val="0"/>
      <w:autoSpaceDN w:val="0"/>
      <w:adjustRightInd w:val="0"/>
      <w:snapToGrid w:val="0"/>
      <w:spacing w:line="340" w:lineRule="atLeast"/>
      <w:ind w:firstLine="288"/>
      <w:jc w:val="both"/>
    </w:pPr>
    <w:rPr>
      <w:rFonts w:eastAsia="Times New Roman" w:cstheme="minorBidi"/>
      <w:snapToGrid w:val="0"/>
      <w:color w:val="000000"/>
      <w:sz w:val="24"/>
      <w:lang w:val="en-US" w:eastAsia="de-DE" w:bidi="en-US"/>
    </w:rPr>
  </w:style>
  <w:style w:type="paragraph" w:customStyle="1" w:styleId="Mdeck4textbulletlist">
    <w:name w:val="M_deck_4_text_bullet_list"/>
    <w:qFormat/>
    <w:rsid w:val="00CC2BB9"/>
    <w:pPr>
      <w:numPr>
        <w:numId w:val="47"/>
      </w:numPr>
      <w:kinsoku w:val="0"/>
      <w:overflowPunct w:val="0"/>
      <w:autoSpaceDE w:val="0"/>
      <w:autoSpaceDN w:val="0"/>
      <w:adjustRightInd w:val="0"/>
      <w:snapToGrid w:val="0"/>
      <w:spacing w:line="340" w:lineRule="atLeast"/>
      <w:jc w:val="both"/>
    </w:pPr>
    <w:rPr>
      <w:rFonts w:eastAsia="Times New Roman" w:cstheme="minorBidi"/>
      <w:snapToGrid w:val="0"/>
      <w:color w:val="000000"/>
      <w:sz w:val="24"/>
      <w:lang w:val="en-US" w:eastAsia="de-DE" w:bidi="en-US"/>
    </w:rPr>
  </w:style>
  <w:style w:type="paragraph" w:customStyle="1" w:styleId="Mdeck4textfirstlinezero">
    <w:name w:val="M_deck_4_text_firstline_zero"/>
    <w:basedOn w:val="Mdeck4text"/>
    <w:next w:val="Mdeck4text"/>
    <w:qFormat/>
    <w:rsid w:val="00CC2BB9"/>
    <w:pPr>
      <w:ind w:firstLine="0"/>
    </w:pPr>
    <w:rPr>
      <w:szCs w:val="24"/>
    </w:rPr>
  </w:style>
  <w:style w:type="paragraph" w:customStyle="1" w:styleId="Mdeck4textlist">
    <w:name w:val="M_deck_4_text_list"/>
    <w:basedOn w:val="MFigure"/>
    <w:qFormat/>
    <w:rsid w:val="00CC2BB9"/>
    <w:rPr>
      <w:i/>
    </w:rPr>
  </w:style>
  <w:style w:type="paragraph" w:customStyle="1" w:styleId="Mdeck4textlrindent">
    <w:name w:val="M_deck_4_text_lr_indent"/>
    <w:basedOn w:val="Mdeck4text"/>
    <w:qFormat/>
    <w:rsid w:val="00CC2BB9"/>
    <w:pPr>
      <w:ind w:left="562" w:right="562" w:firstLine="0"/>
    </w:pPr>
  </w:style>
  <w:style w:type="paragraph" w:customStyle="1" w:styleId="Mdeck4textnumberedlist">
    <w:name w:val="M_deck_4_text_numbered_list"/>
    <w:qFormat/>
    <w:rsid w:val="00CC2BB9"/>
    <w:pPr>
      <w:numPr>
        <w:numId w:val="48"/>
      </w:numPr>
      <w:kinsoku w:val="0"/>
      <w:overflowPunct w:val="0"/>
      <w:autoSpaceDE w:val="0"/>
      <w:autoSpaceDN w:val="0"/>
      <w:adjustRightInd w:val="0"/>
      <w:snapToGrid w:val="0"/>
      <w:spacing w:line="340" w:lineRule="atLeast"/>
      <w:ind w:right="562"/>
      <w:jc w:val="both"/>
    </w:pPr>
    <w:rPr>
      <w:rFonts w:eastAsia="Times New Roman" w:cstheme="minorBidi"/>
      <w:snapToGrid w:val="0"/>
      <w:color w:val="000000"/>
      <w:sz w:val="24"/>
      <w:lang w:val="en-US" w:eastAsia="de-DE" w:bidi="en-US"/>
    </w:rPr>
  </w:style>
  <w:style w:type="paragraph" w:customStyle="1" w:styleId="Mdeck5tablebody">
    <w:name w:val="M_deck_5_table_body"/>
    <w:qFormat/>
    <w:rsid w:val="00CC2BB9"/>
    <w:pPr>
      <w:kinsoku w:val="0"/>
      <w:overflowPunct w:val="0"/>
      <w:autoSpaceDE w:val="0"/>
      <w:autoSpaceDN w:val="0"/>
      <w:adjustRightInd w:val="0"/>
      <w:snapToGrid w:val="0"/>
      <w:spacing w:line="300" w:lineRule="exact"/>
      <w:jc w:val="center"/>
    </w:pPr>
    <w:rPr>
      <w:rFonts w:eastAsia="Times New Roman" w:cstheme="minorBidi"/>
      <w:snapToGrid w:val="0"/>
      <w:color w:val="000000"/>
      <w:lang w:val="en-US" w:eastAsia="de-DE" w:bidi="en-US"/>
    </w:rPr>
  </w:style>
  <w:style w:type="table" w:customStyle="1" w:styleId="Mdeck5tablebodythreelines">
    <w:name w:val="M_deck_5_table_body_three_lines"/>
    <w:basedOn w:val="TableNormal"/>
    <w:uiPriority w:val="99"/>
    <w:rsid w:val="00CC2BB9"/>
    <w:pPr>
      <w:adjustRightInd w:val="0"/>
      <w:snapToGrid w:val="0"/>
      <w:spacing w:line="300" w:lineRule="exact"/>
      <w:jc w:val="center"/>
    </w:pPr>
    <w:rPr>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CC2BB9"/>
    <w:pPr>
      <w:kinsoku w:val="0"/>
      <w:overflowPunct w:val="0"/>
      <w:autoSpaceDE w:val="0"/>
      <w:autoSpaceDN w:val="0"/>
      <w:adjustRightInd w:val="0"/>
      <w:snapToGrid w:val="0"/>
      <w:spacing w:before="240" w:after="120" w:line="340" w:lineRule="atLeast"/>
      <w:ind w:left="562" w:right="562"/>
      <w:jc w:val="both"/>
    </w:pPr>
    <w:rPr>
      <w:rFonts w:eastAsia="Times New Roman" w:cstheme="minorBidi"/>
      <w:snapToGrid w:val="0"/>
      <w:color w:val="000000"/>
      <w:sz w:val="24"/>
      <w:lang w:val="en-US" w:eastAsia="de-DE" w:bidi="en-US"/>
    </w:rPr>
  </w:style>
  <w:style w:type="paragraph" w:customStyle="1" w:styleId="Mdeck5tablefooter">
    <w:name w:val="M_deck_5_table_footer"/>
    <w:qFormat/>
    <w:rsid w:val="00CC2BB9"/>
    <w:pPr>
      <w:kinsoku w:val="0"/>
      <w:overflowPunct w:val="0"/>
      <w:autoSpaceDE w:val="0"/>
      <w:autoSpaceDN w:val="0"/>
      <w:adjustRightInd w:val="0"/>
      <w:snapToGrid w:val="0"/>
      <w:spacing w:line="300" w:lineRule="exact"/>
      <w:ind w:left="562" w:right="562"/>
      <w:jc w:val="both"/>
    </w:pPr>
    <w:rPr>
      <w:rFonts w:eastAsia="Times New Roman" w:cstheme="minorBidi"/>
      <w:snapToGrid w:val="0"/>
      <w:color w:val="000000"/>
      <w:lang w:val="en-US" w:eastAsia="de-DE" w:bidi="en-US"/>
    </w:rPr>
  </w:style>
  <w:style w:type="paragraph" w:customStyle="1" w:styleId="Mdeck5tableheader">
    <w:name w:val="M_deck_5_table_header"/>
    <w:basedOn w:val="Mdeck5tablefooter"/>
    <w:rsid w:val="00CC2BB9"/>
  </w:style>
  <w:style w:type="paragraph" w:customStyle="1" w:styleId="Mdeck6figurebody">
    <w:name w:val="M_deck_6_figure_body"/>
    <w:qFormat/>
    <w:rsid w:val="00CC2BB9"/>
    <w:pPr>
      <w:widowControl w:val="0"/>
      <w:kinsoku w:val="0"/>
      <w:overflowPunct w:val="0"/>
      <w:autoSpaceDE w:val="0"/>
      <w:autoSpaceDN w:val="0"/>
      <w:adjustRightInd w:val="0"/>
      <w:snapToGrid w:val="0"/>
      <w:spacing w:line="340" w:lineRule="atLeast"/>
      <w:jc w:val="center"/>
    </w:pPr>
    <w:rPr>
      <w:rFonts w:eastAsia="Times New Roman" w:cstheme="minorBidi"/>
      <w:snapToGrid w:val="0"/>
      <w:color w:val="000000"/>
      <w:sz w:val="24"/>
      <w:lang w:val="en-US" w:eastAsia="de-DE" w:bidi="en-US"/>
    </w:rPr>
  </w:style>
  <w:style w:type="paragraph" w:customStyle="1" w:styleId="Mdeck6figurecaption">
    <w:name w:val="M_deck_6_figure_caption"/>
    <w:basedOn w:val="Mdeck5tablecaption"/>
    <w:qFormat/>
    <w:rsid w:val="00CC2BB9"/>
    <w:pPr>
      <w:spacing w:after="240"/>
    </w:pPr>
  </w:style>
  <w:style w:type="paragraph" w:customStyle="1" w:styleId="Mdeck7equation">
    <w:name w:val="M_deck_7_equation"/>
    <w:basedOn w:val="Normal"/>
    <w:rsid w:val="00CC2BB9"/>
    <w:pPr>
      <w:widowControl w:val="0"/>
      <w:kinsoku w:val="0"/>
      <w:overflowPunct w:val="0"/>
      <w:autoSpaceDE w:val="0"/>
      <w:autoSpaceDN w:val="0"/>
      <w:adjustRightInd w:val="0"/>
      <w:snapToGrid w:val="0"/>
      <w:spacing w:before="240" w:line="240" w:lineRule="auto"/>
      <w:jc w:val="center"/>
    </w:pPr>
    <w:rPr>
      <w:rFonts w:eastAsia="SimSun"/>
      <w:i/>
      <w:snapToGrid w:val="0"/>
      <w:color w:val="auto"/>
      <w:szCs w:val="24"/>
      <w:lang w:eastAsia="en-US" w:bidi="en-US"/>
    </w:rPr>
  </w:style>
  <w:style w:type="paragraph" w:customStyle="1" w:styleId="Mdeck8references">
    <w:name w:val="M_deck_8_references"/>
    <w:qFormat/>
    <w:rsid w:val="00CC2BB9"/>
    <w:pPr>
      <w:numPr>
        <w:numId w:val="49"/>
      </w:numPr>
      <w:kinsoku w:val="0"/>
      <w:overflowPunct w:val="0"/>
      <w:autoSpaceDE w:val="0"/>
      <w:autoSpaceDN w:val="0"/>
      <w:adjustRightInd w:val="0"/>
      <w:snapToGrid w:val="0"/>
      <w:spacing w:line="340" w:lineRule="atLeast"/>
      <w:jc w:val="both"/>
    </w:pPr>
    <w:rPr>
      <w:rFonts w:eastAsia="Times New Roman" w:cstheme="minorBidi"/>
      <w:snapToGrid w:val="0"/>
      <w:color w:val="000000"/>
      <w:sz w:val="24"/>
      <w:lang w:val="en-US" w:eastAsia="de-DE" w:bidi="en-US"/>
    </w:rPr>
  </w:style>
  <w:style w:type="character" w:styleId="LineNumber">
    <w:name w:val="line number"/>
    <w:basedOn w:val="DefaultParagraphFont"/>
    <w:uiPriority w:val="99"/>
    <w:semiHidden/>
    <w:unhideWhenUsed/>
    <w:rsid w:val="00CC2BB9"/>
  </w:style>
  <w:style w:type="character" w:styleId="Emphasis">
    <w:name w:val="Emphasis"/>
    <w:basedOn w:val="DefaultParagraphFont"/>
    <w:uiPriority w:val="20"/>
    <w:qFormat/>
    <w:rsid w:val="005C3174"/>
    <w:rPr>
      <w:i/>
      <w:iCs/>
    </w:rPr>
  </w:style>
  <w:style w:type="character" w:customStyle="1" w:styleId="cit-auth">
    <w:name w:val="cit-auth"/>
    <w:basedOn w:val="DefaultParagraphFont"/>
    <w:rsid w:val="005C3174"/>
  </w:style>
  <w:style w:type="character" w:customStyle="1" w:styleId="cit-pub-date">
    <w:name w:val="cit-pub-date"/>
    <w:basedOn w:val="DefaultParagraphFont"/>
    <w:rsid w:val="005C3174"/>
  </w:style>
  <w:style w:type="character" w:customStyle="1" w:styleId="cit-article-title">
    <w:name w:val="cit-article-title"/>
    <w:basedOn w:val="DefaultParagraphFont"/>
    <w:rsid w:val="005C3174"/>
  </w:style>
  <w:style w:type="character" w:customStyle="1" w:styleId="named-content">
    <w:name w:val="named-content"/>
    <w:basedOn w:val="DefaultParagraphFont"/>
    <w:rsid w:val="00E604F6"/>
  </w:style>
  <w:style w:type="character" w:customStyle="1" w:styleId="cit-source">
    <w:name w:val="cit-source"/>
    <w:basedOn w:val="DefaultParagraphFont"/>
    <w:rsid w:val="00E604F6"/>
  </w:style>
  <w:style w:type="character" w:customStyle="1" w:styleId="cit-vol">
    <w:name w:val="cit-vol"/>
    <w:basedOn w:val="DefaultParagraphFont"/>
    <w:rsid w:val="00E604F6"/>
  </w:style>
  <w:style w:type="character" w:customStyle="1" w:styleId="cit-fpage">
    <w:name w:val="cit-fpage"/>
    <w:basedOn w:val="DefaultParagraphFont"/>
    <w:rsid w:val="00E604F6"/>
  </w:style>
  <w:style w:type="character" w:customStyle="1" w:styleId="a">
    <w:name w:val="a"/>
    <w:basedOn w:val="DefaultParagraphFont"/>
    <w:rsid w:val="001350D2"/>
  </w:style>
  <w:style w:type="paragraph" w:styleId="CommentSubject">
    <w:name w:val="annotation subject"/>
    <w:basedOn w:val="CommentText"/>
    <w:next w:val="CommentText"/>
    <w:link w:val="CommentSubjectChar"/>
    <w:uiPriority w:val="99"/>
    <w:semiHidden/>
    <w:unhideWhenUsed/>
    <w:rsid w:val="00704197"/>
    <w:pPr>
      <w:spacing w:line="240" w:lineRule="auto"/>
    </w:pPr>
    <w:rPr>
      <w:b/>
      <w:bCs/>
    </w:rPr>
  </w:style>
  <w:style w:type="character" w:customStyle="1" w:styleId="CommentTextChar">
    <w:name w:val="Comment Text Char"/>
    <w:basedOn w:val="DefaultParagraphFont"/>
    <w:link w:val="CommentText"/>
    <w:semiHidden/>
    <w:rsid w:val="00704197"/>
    <w:rPr>
      <w:rFonts w:eastAsia="Times New Roman"/>
      <w:color w:val="000000"/>
      <w:lang w:val="en-US" w:eastAsia="de-DE"/>
    </w:rPr>
  </w:style>
  <w:style w:type="character" w:customStyle="1" w:styleId="CommentSubjectChar">
    <w:name w:val="Comment Subject Char"/>
    <w:basedOn w:val="CommentTextChar"/>
    <w:link w:val="CommentSubject"/>
    <w:uiPriority w:val="99"/>
    <w:semiHidden/>
    <w:rsid w:val="00704197"/>
    <w:rPr>
      <w:rFonts w:eastAsia="Times New Roman"/>
      <w:b/>
      <w:bCs/>
      <w:color w:val="000000"/>
      <w:lang w:val="en-US" w:eastAsia="de-DE"/>
    </w:rPr>
  </w:style>
  <w:style w:type="paragraph" w:styleId="NormalWeb">
    <w:name w:val="Normal (Web)"/>
    <w:basedOn w:val="Normal"/>
    <w:uiPriority w:val="99"/>
    <w:unhideWhenUsed/>
    <w:rsid w:val="00FC1745"/>
    <w:pPr>
      <w:spacing w:before="100" w:beforeAutospacing="1" w:after="100" w:afterAutospacing="1" w:line="240" w:lineRule="auto"/>
      <w:jc w:val="left"/>
    </w:pPr>
    <w:rPr>
      <w:rFonts w:ascii="Times" w:eastAsia="SimSun" w:hAnsi="Times"/>
      <w:color w:val="auto"/>
      <w:sz w:val="20"/>
      <w:lang w:val="en-CA" w:eastAsia="en-US"/>
    </w:rPr>
  </w:style>
  <w:style w:type="character" w:styleId="FollowedHyperlink">
    <w:name w:val="FollowedHyperlink"/>
    <w:basedOn w:val="DefaultParagraphFont"/>
    <w:uiPriority w:val="99"/>
    <w:semiHidden/>
    <w:unhideWhenUsed/>
    <w:rsid w:val="00B028B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155"/>
    <w:pPr>
      <w:spacing w:line="340" w:lineRule="atLeast"/>
      <w:jc w:val="both"/>
    </w:pPr>
    <w:rPr>
      <w:rFonts w:eastAsia="Times New Roman"/>
      <w:color w:val="000000"/>
      <w:sz w:val="24"/>
      <w:lang w:val="en-US" w:eastAsia="de-DE"/>
    </w:rPr>
  </w:style>
  <w:style w:type="paragraph" w:styleId="Heading1">
    <w:name w:val="heading 1"/>
    <w:aliases w:val="x"/>
    <w:basedOn w:val="Normal"/>
    <w:next w:val="Normal"/>
    <w:qFormat/>
    <w:rsid w:val="008E7745"/>
    <w:pPr>
      <w:spacing w:before="240"/>
      <w:outlineLvl w:val="0"/>
    </w:pPr>
    <w:rPr>
      <w:rFonts w:ascii="Arial" w:hAnsi="Arial"/>
      <w:b/>
      <w:u w:val="single"/>
    </w:rPr>
  </w:style>
  <w:style w:type="paragraph" w:styleId="Heading2">
    <w:name w:val="heading 2"/>
    <w:basedOn w:val="Normal"/>
    <w:next w:val="Normal"/>
    <w:qFormat/>
    <w:rsid w:val="008E7745"/>
    <w:pPr>
      <w:spacing w:before="120"/>
      <w:outlineLvl w:val="1"/>
    </w:pPr>
    <w:rPr>
      <w:rFonts w:ascii="Arial" w:hAnsi="Arial"/>
      <w:b/>
    </w:rPr>
  </w:style>
  <w:style w:type="paragraph" w:styleId="Heading3">
    <w:name w:val="heading 3"/>
    <w:basedOn w:val="Normal"/>
    <w:next w:val="Normal"/>
    <w:qFormat/>
    <w:rsid w:val="008E7745"/>
    <w:pPr>
      <w:ind w:left="354"/>
      <w:outlineLvl w:val="2"/>
    </w:pPr>
    <w:rPr>
      <w:b/>
    </w:rPr>
  </w:style>
  <w:style w:type="paragraph" w:styleId="Heading4">
    <w:name w:val="heading 4"/>
    <w:basedOn w:val="Normal"/>
    <w:next w:val="Normal"/>
    <w:qFormat/>
    <w:rsid w:val="008E7745"/>
    <w:pPr>
      <w:keepNext/>
      <w:keepLines/>
      <w:spacing w:before="240" w:line="480" w:lineRule="atLeast"/>
      <w:ind w:left="907" w:hanging="907"/>
      <w:outlineLvl w:val="3"/>
    </w:pPr>
    <w:rPr>
      <w:rFonts w:ascii="Arial" w:hAnsi="Arial"/>
      <w:b/>
      <w:color w:val="auto"/>
      <w:sz w:val="22"/>
    </w:rPr>
  </w:style>
  <w:style w:type="paragraph" w:styleId="Heading5">
    <w:name w:val="heading 5"/>
    <w:basedOn w:val="Normal"/>
    <w:next w:val="Normal"/>
    <w:qFormat/>
    <w:rsid w:val="008E7745"/>
    <w:pPr>
      <w:ind w:left="708"/>
      <w:outlineLvl w:val="4"/>
    </w:pPr>
    <w:rPr>
      <w:b/>
    </w:rPr>
  </w:style>
  <w:style w:type="paragraph" w:styleId="Heading6">
    <w:name w:val="heading 6"/>
    <w:basedOn w:val="Normal"/>
    <w:next w:val="Normal"/>
    <w:qFormat/>
    <w:rsid w:val="008E7745"/>
    <w:pPr>
      <w:ind w:left="708"/>
      <w:outlineLvl w:val="5"/>
    </w:pPr>
    <w:rPr>
      <w:u w:val="single"/>
    </w:rPr>
  </w:style>
  <w:style w:type="paragraph" w:styleId="Heading7">
    <w:name w:val="heading 7"/>
    <w:basedOn w:val="Normal"/>
    <w:next w:val="Normal"/>
    <w:qFormat/>
    <w:rsid w:val="008E7745"/>
    <w:pPr>
      <w:ind w:left="708"/>
      <w:outlineLvl w:val="6"/>
    </w:pPr>
    <w:rPr>
      <w:i/>
    </w:rPr>
  </w:style>
  <w:style w:type="paragraph" w:styleId="Heading8">
    <w:name w:val="heading 8"/>
    <w:basedOn w:val="Normal"/>
    <w:next w:val="Normal"/>
    <w:qFormat/>
    <w:rsid w:val="008E7745"/>
    <w:pPr>
      <w:ind w:left="708"/>
      <w:outlineLvl w:val="7"/>
    </w:pPr>
    <w:rPr>
      <w:i/>
    </w:rPr>
  </w:style>
  <w:style w:type="paragraph" w:styleId="Heading9">
    <w:name w:val="heading 9"/>
    <w:basedOn w:val="Normal"/>
    <w:next w:val="Normal"/>
    <w:qFormat/>
    <w:rsid w:val="008E7745"/>
    <w:pPr>
      <w:ind w:left="708"/>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Header">
    <w:name w:val="M_Header"/>
    <w:basedOn w:val="Normal"/>
    <w:rsid w:val="008E7745"/>
  </w:style>
  <w:style w:type="paragraph" w:customStyle="1" w:styleId="MTitel">
    <w:name w:val="M_Titel"/>
    <w:basedOn w:val="Normal"/>
    <w:autoRedefine/>
    <w:rsid w:val="00B23728"/>
    <w:pPr>
      <w:spacing w:before="240" w:line="240" w:lineRule="auto"/>
      <w:jc w:val="left"/>
    </w:pPr>
    <w:rPr>
      <w:b/>
      <w:sz w:val="36"/>
    </w:rPr>
  </w:style>
  <w:style w:type="paragraph" w:customStyle="1" w:styleId="MHeading1">
    <w:name w:val="M_Heading1"/>
    <w:basedOn w:val="Normal"/>
    <w:rsid w:val="008E7745"/>
    <w:pPr>
      <w:spacing w:before="240" w:after="240"/>
    </w:pPr>
    <w:rPr>
      <w:b/>
    </w:rPr>
  </w:style>
  <w:style w:type="paragraph" w:customStyle="1" w:styleId="MText">
    <w:name w:val="M_Text"/>
    <w:basedOn w:val="Normal"/>
    <w:rsid w:val="008E7745"/>
    <w:pPr>
      <w:ind w:firstLine="284"/>
    </w:pPr>
  </w:style>
  <w:style w:type="paragraph" w:customStyle="1" w:styleId="MHeading2">
    <w:name w:val="M_Heading2"/>
    <w:basedOn w:val="Normal"/>
    <w:rsid w:val="008E7745"/>
    <w:pPr>
      <w:spacing w:before="240" w:after="240"/>
    </w:pPr>
    <w:rPr>
      <w:i/>
    </w:rPr>
  </w:style>
  <w:style w:type="paragraph" w:customStyle="1" w:styleId="MHeading3">
    <w:name w:val="M_Heading3"/>
    <w:basedOn w:val="Normal"/>
    <w:rsid w:val="008E7745"/>
    <w:pPr>
      <w:spacing w:before="240" w:after="240"/>
    </w:pPr>
  </w:style>
  <w:style w:type="paragraph" w:customStyle="1" w:styleId="MAcknow">
    <w:name w:val="M_Acknow"/>
    <w:basedOn w:val="Normal"/>
    <w:rsid w:val="008E7745"/>
  </w:style>
  <w:style w:type="paragraph" w:customStyle="1" w:styleId="MRefer">
    <w:name w:val="M_Refer"/>
    <w:basedOn w:val="Normal"/>
    <w:rsid w:val="008E7745"/>
    <w:pPr>
      <w:ind w:left="454" w:hanging="454"/>
    </w:pPr>
  </w:style>
  <w:style w:type="paragraph" w:customStyle="1" w:styleId="MCaption">
    <w:name w:val="M_Caption"/>
    <w:basedOn w:val="Normal"/>
    <w:rsid w:val="008E7745"/>
    <w:pPr>
      <w:spacing w:before="240" w:after="240"/>
      <w:jc w:val="center"/>
    </w:pPr>
  </w:style>
  <w:style w:type="paragraph" w:customStyle="1" w:styleId="MFigure">
    <w:name w:val="M_Figure"/>
    <w:basedOn w:val="Normal"/>
    <w:rsid w:val="008E7745"/>
    <w:pPr>
      <w:spacing w:before="240" w:line="240" w:lineRule="auto"/>
      <w:jc w:val="center"/>
    </w:pPr>
  </w:style>
  <w:style w:type="paragraph" w:customStyle="1" w:styleId="Mtable">
    <w:name w:val="M_table"/>
    <w:basedOn w:val="Normal"/>
    <w:rsid w:val="008E7745"/>
    <w:pPr>
      <w:keepNext/>
      <w:tabs>
        <w:tab w:val="left" w:pos="284"/>
      </w:tabs>
    </w:pPr>
    <w:rPr>
      <w:color w:val="auto"/>
    </w:rPr>
  </w:style>
  <w:style w:type="paragraph" w:customStyle="1" w:styleId="Mabstract">
    <w:name w:val="M_abstract"/>
    <w:basedOn w:val="Normal"/>
    <w:rsid w:val="008E7745"/>
    <w:pPr>
      <w:spacing w:before="240"/>
      <w:ind w:left="510" w:right="510"/>
    </w:pPr>
  </w:style>
  <w:style w:type="paragraph" w:customStyle="1" w:styleId="Maddress">
    <w:name w:val="M_address"/>
    <w:basedOn w:val="Normal"/>
    <w:rsid w:val="008E7745"/>
    <w:pPr>
      <w:spacing w:before="240"/>
      <w:jc w:val="left"/>
    </w:pPr>
  </w:style>
  <w:style w:type="paragraph" w:customStyle="1" w:styleId="Mauthor">
    <w:name w:val="M_author"/>
    <w:basedOn w:val="Normal"/>
    <w:autoRedefine/>
    <w:rsid w:val="00B23728"/>
    <w:pPr>
      <w:spacing w:before="240" w:after="240"/>
      <w:jc w:val="left"/>
    </w:pPr>
    <w:rPr>
      <w:b/>
      <w:lang w:val="it-IT"/>
    </w:rPr>
  </w:style>
  <w:style w:type="paragraph" w:customStyle="1" w:styleId="Mreceived">
    <w:name w:val="M_received"/>
    <w:basedOn w:val="Maddress"/>
    <w:rsid w:val="008E7745"/>
    <w:rPr>
      <w:i/>
    </w:rPr>
  </w:style>
  <w:style w:type="paragraph" w:customStyle="1" w:styleId="Mline2">
    <w:name w:val="M_line2"/>
    <w:basedOn w:val="Normal"/>
    <w:rsid w:val="008E7745"/>
    <w:pPr>
      <w:pBdr>
        <w:bottom w:val="single" w:sz="6" w:space="1" w:color="auto"/>
      </w:pBdr>
      <w:spacing w:after="480"/>
    </w:pPr>
  </w:style>
  <w:style w:type="paragraph" w:customStyle="1" w:styleId="MTablecaption">
    <w:name w:val="M_Tablecaption"/>
    <w:basedOn w:val="MCaption"/>
    <w:rsid w:val="008E7745"/>
    <w:pPr>
      <w:spacing w:after="0"/>
    </w:pPr>
  </w:style>
  <w:style w:type="paragraph" w:customStyle="1" w:styleId="Mline1">
    <w:name w:val="M_line1"/>
    <w:basedOn w:val="Mline2"/>
    <w:rsid w:val="008E7745"/>
    <w:pPr>
      <w:spacing w:after="0"/>
    </w:pPr>
  </w:style>
  <w:style w:type="paragraph" w:customStyle="1" w:styleId="MLogo">
    <w:name w:val="M_Logo"/>
    <w:basedOn w:val="Normal"/>
    <w:rsid w:val="008E7745"/>
    <w:pPr>
      <w:spacing w:before="140" w:line="240" w:lineRule="auto"/>
      <w:jc w:val="right"/>
    </w:pPr>
    <w:rPr>
      <w:b/>
      <w:i/>
      <w:sz w:val="64"/>
    </w:rPr>
  </w:style>
  <w:style w:type="paragraph" w:customStyle="1" w:styleId="MISSN">
    <w:name w:val="M_ISSN"/>
    <w:basedOn w:val="Normal"/>
    <w:rsid w:val="008E7745"/>
    <w:pPr>
      <w:spacing w:after="520"/>
      <w:jc w:val="right"/>
    </w:pPr>
  </w:style>
  <w:style w:type="paragraph" w:customStyle="1" w:styleId="MCopyright">
    <w:name w:val="M_Copyright"/>
    <w:basedOn w:val="Normal"/>
    <w:rsid w:val="008E7745"/>
    <w:pPr>
      <w:tabs>
        <w:tab w:val="center" w:pos="4536"/>
        <w:tab w:val="right" w:pos="9072"/>
      </w:tabs>
      <w:spacing w:before="240"/>
      <w:jc w:val="left"/>
    </w:pPr>
  </w:style>
  <w:style w:type="character" w:styleId="CommentReference">
    <w:name w:val="annotation reference"/>
    <w:semiHidden/>
    <w:rsid w:val="008E7745"/>
    <w:rPr>
      <w:sz w:val="16"/>
      <w:szCs w:val="16"/>
    </w:rPr>
  </w:style>
  <w:style w:type="paragraph" w:styleId="CommentText">
    <w:name w:val="annotation text"/>
    <w:basedOn w:val="Normal"/>
    <w:link w:val="CommentTextChar"/>
    <w:semiHidden/>
    <w:rsid w:val="008E7745"/>
    <w:rPr>
      <w:sz w:val="20"/>
    </w:rPr>
  </w:style>
  <w:style w:type="character" w:styleId="Hyperlink">
    <w:name w:val="Hyperlink"/>
    <w:uiPriority w:val="99"/>
    <w:rsid w:val="008E7745"/>
    <w:rPr>
      <w:color w:val="0000FF"/>
      <w:u w:val="single"/>
    </w:rPr>
  </w:style>
  <w:style w:type="paragraph" w:styleId="Header">
    <w:name w:val="header"/>
    <w:basedOn w:val="Normal"/>
    <w:link w:val="HeaderChar"/>
    <w:uiPriority w:val="99"/>
    <w:unhideWhenUsed/>
    <w:rsid w:val="001D57C2"/>
    <w:pPr>
      <w:tabs>
        <w:tab w:val="center" w:pos="4513"/>
        <w:tab w:val="right" w:pos="9026"/>
      </w:tabs>
    </w:pPr>
  </w:style>
  <w:style w:type="character" w:customStyle="1" w:styleId="HeaderChar">
    <w:name w:val="Header Char"/>
    <w:link w:val="Header"/>
    <w:uiPriority w:val="99"/>
    <w:rsid w:val="001D57C2"/>
    <w:rPr>
      <w:rFonts w:eastAsia="Times New Roman"/>
      <w:color w:val="000000"/>
      <w:sz w:val="24"/>
      <w:lang w:val="en-US" w:eastAsia="de-DE"/>
    </w:rPr>
  </w:style>
  <w:style w:type="paragraph" w:styleId="Footer">
    <w:name w:val="footer"/>
    <w:basedOn w:val="Normal"/>
    <w:link w:val="FooterChar"/>
    <w:uiPriority w:val="99"/>
    <w:unhideWhenUsed/>
    <w:rsid w:val="001D57C2"/>
    <w:pPr>
      <w:tabs>
        <w:tab w:val="center" w:pos="4513"/>
        <w:tab w:val="right" w:pos="9026"/>
      </w:tabs>
    </w:pPr>
  </w:style>
  <w:style w:type="character" w:customStyle="1" w:styleId="FooterChar">
    <w:name w:val="Footer Char"/>
    <w:link w:val="Footer"/>
    <w:uiPriority w:val="99"/>
    <w:rsid w:val="001D57C2"/>
    <w:rPr>
      <w:rFonts w:eastAsia="Times New Roman"/>
      <w:color w:val="000000"/>
      <w:sz w:val="24"/>
      <w:lang w:val="en-US" w:eastAsia="de-DE"/>
    </w:rPr>
  </w:style>
  <w:style w:type="character" w:customStyle="1" w:styleId="apple-converted-space">
    <w:name w:val="apple-converted-space"/>
    <w:basedOn w:val="DefaultParagraphFont"/>
    <w:rsid w:val="00B03130"/>
  </w:style>
  <w:style w:type="paragraph" w:styleId="BalloonText">
    <w:name w:val="Balloon Text"/>
    <w:basedOn w:val="Normal"/>
    <w:link w:val="BalloonTextChar"/>
    <w:uiPriority w:val="99"/>
    <w:semiHidden/>
    <w:unhideWhenUsed/>
    <w:rsid w:val="00B031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3130"/>
    <w:rPr>
      <w:rFonts w:ascii="Tahoma" w:eastAsia="Times New Roman" w:hAnsi="Tahoma" w:cs="Tahoma"/>
      <w:color w:val="000000"/>
      <w:sz w:val="16"/>
      <w:szCs w:val="16"/>
      <w:lang w:val="en-US" w:eastAsia="de-DE"/>
    </w:rPr>
  </w:style>
  <w:style w:type="table" w:styleId="TableGrid">
    <w:name w:val="Table Grid"/>
    <w:basedOn w:val="TableNormal"/>
    <w:uiPriority w:val="59"/>
    <w:rsid w:val="00536643"/>
    <w:rPr>
      <w:rFonts w:asciiTheme="minorHAnsi" w:eastAsiaTheme="minorEastAsia" w:hAnsiTheme="minorHAnsi" w:cstheme="minorBidi"/>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A0068"/>
    <w:pPr>
      <w:spacing w:after="200" w:line="240" w:lineRule="auto"/>
      <w:jc w:val="left"/>
    </w:pPr>
    <w:rPr>
      <w:rFonts w:asciiTheme="minorHAnsi" w:eastAsiaTheme="minorEastAsia" w:hAnsiTheme="minorHAnsi" w:cstheme="minorBidi"/>
      <w:b/>
      <w:bCs/>
      <w:color w:val="4F81BD" w:themeColor="accent1"/>
      <w:sz w:val="18"/>
      <w:szCs w:val="18"/>
      <w:lang w:val="en-CA" w:eastAsia="en-US"/>
    </w:rPr>
  </w:style>
  <w:style w:type="paragraph" w:styleId="NoSpacing">
    <w:name w:val="No Spacing"/>
    <w:uiPriority w:val="1"/>
    <w:qFormat/>
    <w:rsid w:val="001E78B9"/>
    <w:rPr>
      <w:rFonts w:eastAsia="Times New Roman"/>
      <w:sz w:val="24"/>
      <w:lang w:val="en-US" w:eastAsia="en-US"/>
    </w:rPr>
  </w:style>
  <w:style w:type="paragraph" w:styleId="ListParagraph">
    <w:name w:val="List Paragraph"/>
    <w:basedOn w:val="Normal"/>
    <w:uiPriority w:val="34"/>
    <w:qFormat/>
    <w:rsid w:val="0044511F"/>
    <w:pPr>
      <w:spacing w:after="200" w:line="276" w:lineRule="auto"/>
      <w:ind w:left="720"/>
      <w:contextualSpacing/>
      <w:jc w:val="left"/>
    </w:pPr>
    <w:rPr>
      <w:rFonts w:asciiTheme="minorHAnsi" w:eastAsiaTheme="minorHAnsi" w:hAnsiTheme="minorHAnsi" w:cstheme="minorBidi"/>
      <w:color w:val="auto"/>
      <w:sz w:val="22"/>
      <w:szCs w:val="22"/>
      <w:lang w:val="en-CA" w:eastAsia="en-US"/>
    </w:rPr>
  </w:style>
  <w:style w:type="paragraph" w:customStyle="1" w:styleId="Mdeck1articletitle">
    <w:name w:val="M_deck_1_article_title"/>
    <w:qFormat/>
    <w:rsid w:val="00CC2BB9"/>
    <w:pPr>
      <w:widowControl w:val="0"/>
      <w:kinsoku w:val="0"/>
      <w:overflowPunct w:val="0"/>
      <w:autoSpaceDE w:val="0"/>
      <w:autoSpaceDN w:val="0"/>
      <w:adjustRightInd w:val="0"/>
      <w:snapToGrid w:val="0"/>
      <w:spacing w:after="240" w:line="340" w:lineRule="atLeast"/>
    </w:pPr>
    <w:rPr>
      <w:rFonts w:eastAsia="Times New Roman" w:cstheme="minorBidi"/>
      <w:b/>
      <w:snapToGrid w:val="0"/>
      <w:color w:val="000000"/>
      <w:sz w:val="36"/>
      <w:lang w:val="en-US" w:eastAsia="de-DE" w:bidi="en-US"/>
    </w:rPr>
  </w:style>
  <w:style w:type="paragraph" w:customStyle="1" w:styleId="Mdeck1articletype">
    <w:name w:val="M_deck_1_article_type"/>
    <w:next w:val="Mdeck1articletitle"/>
    <w:qFormat/>
    <w:rsid w:val="00CC2BB9"/>
    <w:pPr>
      <w:widowControl w:val="0"/>
      <w:kinsoku w:val="0"/>
      <w:overflowPunct w:val="0"/>
      <w:autoSpaceDE w:val="0"/>
      <w:autoSpaceDN w:val="0"/>
      <w:adjustRightInd w:val="0"/>
      <w:snapToGrid w:val="0"/>
      <w:spacing w:after="240" w:line="340" w:lineRule="atLeast"/>
    </w:pPr>
    <w:rPr>
      <w:rFonts w:eastAsia="Times New Roman"/>
      <w:i/>
      <w:snapToGrid w:val="0"/>
      <w:color w:val="000000"/>
      <w:sz w:val="24"/>
      <w:szCs w:val="24"/>
      <w:lang w:val="en-US" w:eastAsia="de-DE" w:bidi="en-US"/>
    </w:rPr>
  </w:style>
  <w:style w:type="paragraph" w:customStyle="1" w:styleId="Mdeck2authoraffiliation">
    <w:name w:val="M_deck_2_author_affiliation"/>
    <w:qFormat/>
    <w:rsid w:val="00CC2BB9"/>
    <w:pPr>
      <w:widowControl w:val="0"/>
      <w:kinsoku w:val="0"/>
      <w:overflowPunct w:val="0"/>
      <w:autoSpaceDE w:val="0"/>
      <w:autoSpaceDN w:val="0"/>
      <w:adjustRightInd w:val="0"/>
      <w:snapToGrid w:val="0"/>
      <w:spacing w:line="340" w:lineRule="atLeast"/>
      <w:ind w:left="288" w:hanging="288"/>
    </w:pPr>
    <w:rPr>
      <w:rFonts w:eastAsia="Times New Roman" w:cstheme="minorBidi"/>
      <w:snapToGrid w:val="0"/>
      <w:color w:val="000000"/>
      <w:sz w:val="24"/>
      <w:lang w:val="en-US" w:eastAsia="de-DE" w:bidi="en-US"/>
    </w:rPr>
  </w:style>
  <w:style w:type="paragraph" w:customStyle="1" w:styleId="Mdeck2authorcorrespondence">
    <w:name w:val="M_deck_2_author_correspondence"/>
    <w:next w:val="Normal"/>
    <w:qFormat/>
    <w:rsid w:val="00CC2BB9"/>
    <w:pPr>
      <w:widowControl w:val="0"/>
      <w:kinsoku w:val="0"/>
      <w:overflowPunct w:val="0"/>
      <w:autoSpaceDE w:val="0"/>
      <w:autoSpaceDN w:val="0"/>
      <w:adjustRightInd w:val="0"/>
      <w:snapToGrid w:val="0"/>
      <w:spacing w:before="240" w:after="240" w:line="340" w:lineRule="atLeast"/>
      <w:ind w:left="288" w:hanging="288"/>
    </w:pPr>
    <w:rPr>
      <w:rFonts w:eastAsia="Times New Roman" w:cstheme="minorBidi"/>
      <w:snapToGrid w:val="0"/>
      <w:color w:val="000000"/>
      <w:sz w:val="24"/>
      <w:lang w:val="en-US" w:eastAsia="de-DE" w:bidi="en-US"/>
    </w:rPr>
  </w:style>
  <w:style w:type="paragraph" w:customStyle="1" w:styleId="Mdeck2authorname">
    <w:name w:val="M_deck_2_author_name"/>
    <w:next w:val="Mdeck2authoraffiliation"/>
    <w:qFormat/>
    <w:rsid w:val="00CC2BB9"/>
    <w:pPr>
      <w:widowControl w:val="0"/>
      <w:kinsoku w:val="0"/>
      <w:overflowPunct w:val="0"/>
      <w:autoSpaceDE w:val="0"/>
      <w:autoSpaceDN w:val="0"/>
      <w:adjustRightInd w:val="0"/>
      <w:snapToGrid w:val="0"/>
      <w:spacing w:after="240" w:line="340" w:lineRule="atLeast"/>
    </w:pPr>
    <w:rPr>
      <w:rFonts w:eastAsia="Times New Roman" w:cstheme="minorBidi"/>
      <w:b/>
      <w:snapToGrid w:val="0"/>
      <w:color w:val="000000"/>
      <w:sz w:val="24"/>
      <w:lang w:val="en-US" w:eastAsia="de-DE" w:bidi="en-US"/>
    </w:rPr>
  </w:style>
  <w:style w:type="paragraph" w:customStyle="1" w:styleId="Mdeck3abstract">
    <w:name w:val="M_deck_3_abstract"/>
    <w:next w:val="Normal"/>
    <w:qFormat/>
    <w:rsid w:val="00CC2BB9"/>
    <w:pPr>
      <w:widowControl w:val="0"/>
      <w:kinsoku w:val="0"/>
      <w:overflowPunct w:val="0"/>
      <w:autoSpaceDE w:val="0"/>
      <w:autoSpaceDN w:val="0"/>
      <w:adjustRightInd w:val="0"/>
      <w:snapToGrid w:val="0"/>
      <w:spacing w:before="240" w:after="240" w:line="340" w:lineRule="atLeast"/>
      <w:ind w:left="562" w:right="562"/>
      <w:jc w:val="both"/>
    </w:pPr>
    <w:rPr>
      <w:rFonts w:eastAsia="Times New Roman" w:cstheme="minorBidi"/>
      <w:snapToGrid w:val="0"/>
      <w:color w:val="000000"/>
      <w:sz w:val="24"/>
      <w:lang w:val="en-US" w:eastAsia="de-DE" w:bidi="en-US"/>
    </w:rPr>
  </w:style>
  <w:style w:type="paragraph" w:customStyle="1" w:styleId="Mdeck3keywords">
    <w:name w:val="M_deck_3_keywords"/>
    <w:basedOn w:val="Mdeck3abstract"/>
    <w:qFormat/>
    <w:rsid w:val="00CC2BB9"/>
    <w:pPr>
      <w:widowControl/>
      <w:spacing w:after="0"/>
    </w:pPr>
  </w:style>
  <w:style w:type="paragraph" w:customStyle="1" w:styleId="Mdeck3publcationhistory">
    <w:name w:val="M_deck_3_publcation_history"/>
    <w:qFormat/>
    <w:rsid w:val="00CC2BB9"/>
    <w:pPr>
      <w:widowControl w:val="0"/>
      <w:kinsoku w:val="0"/>
      <w:overflowPunct w:val="0"/>
      <w:autoSpaceDE w:val="0"/>
      <w:autoSpaceDN w:val="0"/>
      <w:adjustRightInd w:val="0"/>
      <w:snapToGrid w:val="0"/>
      <w:spacing w:before="240" w:line="340" w:lineRule="atLeast"/>
    </w:pPr>
    <w:rPr>
      <w:rFonts w:eastAsia="Times New Roman" w:cstheme="minorBidi"/>
      <w:i/>
      <w:snapToGrid w:val="0"/>
      <w:color w:val="000000"/>
      <w:sz w:val="24"/>
      <w:lang w:val="en-US" w:eastAsia="de-DE" w:bidi="en-US"/>
    </w:rPr>
  </w:style>
  <w:style w:type="paragraph" w:customStyle="1" w:styleId="Mdeck4heading1">
    <w:name w:val="M_deck_4_heading_1"/>
    <w:next w:val="Normal"/>
    <w:qFormat/>
    <w:rsid w:val="00CC2BB9"/>
    <w:pPr>
      <w:kinsoku w:val="0"/>
      <w:overflowPunct w:val="0"/>
      <w:autoSpaceDE w:val="0"/>
      <w:autoSpaceDN w:val="0"/>
      <w:adjustRightInd w:val="0"/>
      <w:snapToGrid w:val="0"/>
      <w:spacing w:before="240" w:after="240" w:line="340" w:lineRule="atLeast"/>
      <w:outlineLvl w:val="0"/>
    </w:pPr>
    <w:rPr>
      <w:rFonts w:eastAsia="Times New Roman" w:cstheme="minorBidi"/>
      <w:b/>
      <w:snapToGrid w:val="0"/>
      <w:color w:val="000000"/>
      <w:sz w:val="24"/>
      <w:lang w:val="en-US" w:eastAsia="de-DE" w:bidi="en-US"/>
    </w:rPr>
  </w:style>
  <w:style w:type="paragraph" w:customStyle="1" w:styleId="Mdeck4heading2">
    <w:name w:val="M_deck_4_heading_2"/>
    <w:next w:val="Normal"/>
    <w:qFormat/>
    <w:rsid w:val="00CC2BB9"/>
    <w:pPr>
      <w:kinsoku w:val="0"/>
      <w:overflowPunct w:val="0"/>
      <w:autoSpaceDE w:val="0"/>
      <w:autoSpaceDN w:val="0"/>
      <w:adjustRightInd w:val="0"/>
      <w:snapToGrid w:val="0"/>
      <w:spacing w:before="240" w:after="240" w:line="340" w:lineRule="atLeast"/>
      <w:outlineLvl w:val="1"/>
    </w:pPr>
    <w:rPr>
      <w:rFonts w:eastAsia="Times New Roman" w:cstheme="minorBidi"/>
      <w:i/>
      <w:snapToGrid w:val="0"/>
      <w:color w:val="000000"/>
      <w:sz w:val="24"/>
      <w:lang w:val="en-US" w:eastAsia="de-DE" w:bidi="en-US"/>
    </w:rPr>
  </w:style>
  <w:style w:type="paragraph" w:customStyle="1" w:styleId="Mdeck4heading3">
    <w:name w:val="M_deck_4_heading_3"/>
    <w:next w:val="Normal"/>
    <w:qFormat/>
    <w:rsid w:val="00CC2BB9"/>
    <w:pPr>
      <w:kinsoku w:val="0"/>
      <w:overflowPunct w:val="0"/>
      <w:autoSpaceDE w:val="0"/>
      <w:autoSpaceDN w:val="0"/>
      <w:adjustRightInd w:val="0"/>
      <w:snapToGrid w:val="0"/>
      <w:spacing w:before="240" w:after="240" w:line="340" w:lineRule="atLeast"/>
      <w:outlineLvl w:val="2"/>
    </w:pPr>
    <w:rPr>
      <w:rFonts w:eastAsia="Times New Roman" w:cstheme="minorBidi"/>
      <w:snapToGrid w:val="0"/>
      <w:color w:val="000000"/>
      <w:sz w:val="24"/>
      <w:lang w:val="en-US" w:eastAsia="de-DE" w:bidi="en-US"/>
    </w:rPr>
  </w:style>
  <w:style w:type="paragraph" w:customStyle="1" w:styleId="Mdeck4text">
    <w:name w:val="M_deck_4_text"/>
    <w:qFormat/>
    <w:rsid w:val="00CC2BB9"/>
    <w:pPr>
      <w:kinsoku w:val="0"/>
      <w:overflowPunct w:val="0"/>
      <w:autoSpaceDE w:val="0"/>
      <w:autoSpaceDN w:val="0"/>
      <w:adjustRightInd w:val="0"/>
      <w:snapToGrid w:val="0"/>
      <w:spacing w:line="340" w:lineRule="atLeast"/>
      <w:ind w:firstLine="288"/>
      <w:jc w:val="both"/>
    </w:pPr>
    <w:rPr>
      <w:rFonts w:eastAsia="Times New Roman" w:cstheme="minorBidi"/>
      <w:snapToGrid w:val="0"/>
      <w:color w:val="000000"/>
      <w:sz w:val="24"/>
      <w:lang w:val="en-US" w:eastAsia="de-DE" w:bidi="en-US"/>
    </w:rPr>
  </w:style>
  <w:style w:type="paragraph" w:customStyle="1" w:styleId="Mdeck4textbulletlist">
    <w:name w:val="M_deck_4_text_bullet_list"/>
    <w:qFormat/>
    <w:rsid w:val="00CC2BB9"/>
    <w:pPr>
      <w:numPr>
        <w:numId w:val="47"/>
      </w:numPr>
      <w:kinsoku w:val="0"/>
      <w:overflowPunct w:val="0"/>
      <w:autoSpaceDE w:val="0"/>
      <w:autoSpaceDN w:val="0"/>
      <w:adjustRightInd w:val="0"/>
      <w:snapToGrid w:val="0"/>
      <w:spacing w:line="340" w:lineRule="atLeast"/>
      <w:jc w:val="both"/>
    </w:pPr>
    <w:rPr>
      <w:rFonts w:eastAsia="Times New Roman" w:cstheme="minorBidi"/>
      <w:snapToGrid w:val="0"/>
      <w:color w:val="000000"/>
      <w:sz w:val="24"/>
      <w:lang w:val="en-US" w:eastAsia="de-DE" w:bidi="en-US"/>
    </w:rPr>
  </w:style>
  <w:style w:type="paragraph" w:customStyle="1" w:styleId="Mdeck4textfirstlinezero">
    <w:name w:val="M_deck_4_text_firstline_zero"/>
    <w:basedOn w:val="Mdeck4text"/>
    <w:next w:val="Mdeck4text"/>
    <w:qFormat/>
    <w:rsid w:val="00CC2BB9"/>
    <w:pPr>
      <w:ind w:firstLine="0"/>
    </w:pPr>
    <w:rPr>
      <w:szCs w:val="24"/>
    </w:rPr>
  </w:style>
  <w:style w:type="paragraph" w:customStyle="1" w:styleId="Mdeck4textlist">
    <w:name w:val="M_deck_4_text_list"/>
    <w:basedOn w:val="MFigure"/>
    <w:qFormat/>
    <w:rsid w:val="00CC2BB9"/>
    <w:rPr>
      <w:i/>
    </w:rPr>
  </w:style>
  <w:style w:type="paragraph" w:customStyle="1" w:styleId="Mdeck4textlrindent">
    <w:name w:val="M_deck_4_text_lr_indent"/>
    <w:basedOn w:val="Mdeck4text"/>
    <w:qFormat/>
    <w:rsid w:val="00CC2BB9"/>
    <w:pPr>
      <w:ind w:left="562" w:right="562" w:firstLine="0"/>
    </w:pPr>
  </w:style>
  <w:style w:type="paragraph" w:customStyle="1" w:styleId="Mdeck4textnumberedlist">
    <w:name w:val="M_deck_4_text_numbered_list"/>
    <w:qFormat/>
    <w:rsid w:val="00CC2BB9"/>
    <w:pPr>
      <w:numPr>
        <w:numId w:val="48"/>
      </w:numPr>
      <w:kinsoku w:val="0"/>
      <w:overflowPunct w:val="0"/>
      <w:autoSpaceDE w:val="0"/>
      <w:autoSpaceDN w:val="0"/>
      <w:adjustRightInd w:val="0"/>
      <w:snapToGrid w:val="0"/>
      <w:spacing w:line="340" w:lineRule="atLeast"/>
      <w:ind w:right="562"/>
      <w:jc w:val="both"/>
    </w:pPr>
    <w:rPr>
      <w:rFonts w:eastAsia="Times New Roman" w:cstheme="minorBidi"/>
      <w:snapToGrid w:val="0"/>
      <w:color w:val="000000"/>
      <w:sz w:val="24"/>
      <w:lang w:val="en-US" w:eastAsia="de-DE" w:bidi="en-US"/>
    </w:rPr>
  </w:style>
  <w:style w:type="paragraph" w:customStyle="1" w:styleId="Mdeck5tablebody">
    <w:name w:val="M_deck_5_table_body"/>
    <w:qFormat/>
    <w:rsid w:val="00CC2BB9"/>
    <w:pPr>
      <w:kinsoku w:val="0"/>
      <w:overflowPunct w:val="0"/>
      <w:autoSpaceDE w:val="0"/>
      <w:autoSpaceDN w:val="0"/>
      <w:adjustRightInd w:val="0"/>
      <w:snapToGrid w:val="0"/>
      <w:spacing w:line="300" w:lineRule="exact"/>
      <w:jc w:val="center"/>
    </w:pPr>
    <w:rPr>
      <w:rFonts w:eastAsia="Times New Roman" w:cstheme="minorBidi"/>
      <w:snapToGrid w:val="0"/>
      <w:color w:val="000000"/>
      <w:lang w:val="en-US" w:eastAsia="de-DE" w:bidi="en-US"/>
    </w:rPr>
  </w:style>
  <w:style w:type="table" w:customStyle="1" w:styleId="Mdeck5tablebodythreelines">
    <w:name w:val="M_deck_5_table_body_three_lines"/>
    <w:basedOn w:val="TableNormal"/>
    <w:uiPriority w:val="99"/>
    <w:rsid w:val="00CC2BB9"/>
    <w:pPr>
      <w:adjustRightInd w:val="0"/>
      <w:snapToGrid w:val="0"/>
      <w:spacing w:line="300" w:lineRule="exact"/>
      <w:jc w:val="center"/>
    </w:pPr>
    <w:rPr>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eck5tablecaption">
    <w:name w:val="M_deck_5_table_caption"/>
    <w:qFormat/>
    <w:rsid w:val="00CC2BB9"/>
    <w:pPr>
      <w:kinsoku w:val="0"/>
      <w:overflowPunct w:val="0"/>
      <w:autoSpaceDE w:val="0"/>
      <w:autoSpaceDN w:val="0"/>
      <w:adjustRightInd w:val="0"/>
      <w:snapToGrid w:val="0"/>
      <w:spacing w:before="240" w:after="120" w:line="340" w:lineRule="atLeast"/>
      <w:ind w:left="562" w:right="562"/>
      <w:jc w:val="both"/>
    </w:pPr>
    <w:rPr>
      <w:rFonts w:eastAsia="Times New Roman" w:cstheme="minorBidi"/>
      <w:snapToGrid w:val="0"/>
      <w:color w:val="000000"/>
      <w:sz w:val="24"/>
      <w:lang w:val="en-US" w:eastAsia="de-DE" w:bidi="en-US"/>
    </w:rPr>
  </w:style>
  <w:style w:type="paragraph" w:customStyle="1" w:styleId="Mdeck5tablefooter">
    <w:name w:val="M_deck_5_table_footer"/>
    <w:qFormat/>
    <w:rsid w:val="00CC2BB9"/>
    <w:pPr>
      <w:kinsoku w:val="0"/>
      <w:overflowPunct w:val="0"/>
      <w:autoSpaceDE w:val="0"/>
      <w:autoSpaceDN w:val="0"/>
      <w:adjustRightInd w:val="0"/>
      <w:snapToGrid w:val="0"/>
      <w:spacing w:line="300" w:lineRule="exact"/>
      <w:ind w:left="562" w:right="562"/>
      <w:jc w:val="both"/>
    </w:pPr>
    <w:rPr>
      <w:rFonts w:eastAsia="Times New Roman" w:cstheme="minorBidi"/>
      <w:snapToGrid w:val="0"/>
      <w:color w:val="000000"/>
      <w:lang w:val="en-US" w:eastAsia="de-DE" w:bidi="en-US"/>
    </w:rPr>
  </w:style>
  <w:style w:type="paragraph" w:customStyle="1" w:styleId="Mdeck5tableheader">
    <w:name w:val="M_deck_5_table_header"/>
    <w:basedOn w:val="Mdeck5tablefooter"/>
    <w:rsid w:val="00CC2BB9"/>
  </w:style>
  <w:style w:type="paragraph" w:customStyle="1" w:styleId="Mdeck6figurebody">
    <w:name w:val="M_deck_6_figure_body"/>
    <w:qFormat/>
    <w:rsid w:val="00CC2BB9"/>
    <w:pPr>
      <w:widowControl w:val="0"/>
      <w:kinsoku w:val="0"/>
      <w:overflowPunct w:val="0"/>
      <w:autoSpaceDE w:val="0"/>
      <w:autoSpaceDN w:val="0"/>
      <w:adjustRightInd w:val="0"/>
      <w:snapToGrid w:val="0"/>
      <w:spacing w:line="340" w:lineRule="atLeast"/>
      <w:jc w:val="center"/>
    </w:pPr>
    <w:rPr>
      <w:rFonts w:eastAsia="Times New Roman" w:cstheme="minorBidi"/>
      <w:snapToGrid w:val="0"/>
      <w:color w:val="000000"/>
      <w:sz w:val="24"/>
      <w:lang w:val="en-US" w:eastAsia="de-DE" w:bidi="en-US"/>
    </w:rPr>
  </w:style>
  <w:style w:type="paragraph" w:customStyle="1" w:styleId="Mdeck6figurecaption">
    <w:name w:val="M_deck_6_figure_caption"/>
    <w:basedOn w:val="Mdeck5tablecaption"/>
    <w:qFormat/>
    <w:rsid w:val="00CC2BB9"/>
    <w:pPr>
      <w:spacing w:after="240"/>
    </w:pPr>
  </w:style>
  <w:style w:type="paragraph" w:customStyle="1" w:styleId="Mdeck7equation">
    <w:name w:val="M_deck_7_equation"/>
    <w:basedOn w:val="Normal"/>
    <w:rsid w:val="00CC2BB9"/>
    <w:pPr>
      <w:widowControl w:val="0"/>
      <w:kinsoku w:val="0"/>
      <w:overflowPunct w:val="0"/>
      <w:autoSpaceDE w:val="0"/>
      <w:autoSpaceDN w:val="0"/>
      <w:adjustRightInd w:val="0"/>
      <w:snapToGrid w:val="0"/>
      <w:spacing w:before="240" w:line="240" w:lineRule="auto"/>
      <w:jc w:val="center"/>
    </w:pPr>
    <w:rPr>
      <w:rFonts w:eastAsia="SimSun"/>
      <w:i/>
      <w:snapToGrid w:val="0"/>
      <w:color w:val="auto"/>
      <w:szCs w:val="24"/>
      <w:lang w:eastAsia="en-US" w:bidi="en-US"/>
    </w:rPr>
  </w:style>
  <w:style w:type="paragraph" w:customStyle="1" w:styleId="Mdeck8references">
    <w:name w:val="M_deck_8_references"/>
    <w:qFormat/>
    <w:rsid w:val="00CC2BB9"/>
    <w:pPr>
      <w:numPr>
        <w:numId w:val="49"/>
      </w:numPr>
      <w:kinsoku w:val="0"/>
      <w:overflowPunct w:val="0"/>
      <w:autoSpaceDE w:val="0"/>
      <w:autoSpaceDN w:val="0"/>
      <w:adjustRightInd w:val="0"/>
      <w:snapToGrid w:val="0"/>
      <w:spacing w:line="340" w:lineRule="atLeast"/>
      <w:jc w:val="both"/>
    </w:pPr>
    <w:rPr>
      <w:rFonts w:eastAsia="Times New Roman" w:cstheme="minorBidi"/>
      <w:snapToGrid w:val="0"/>
      <w:color w:val="000000"/>
      <w:sz w:val="24"/>
      <w:lang w:val="en-US" w:eastAsia="de-DE" w:bidi="en-US"/>
    </w:rPr>
  </w:style>
  <w:style w:type="character" w:styleId="LineNumber">
    <w:name w:val="line number"/>
    <w:basedOn w:val="DefaultParagraphFont"/>
    <w:uiPriority w:val="99"/>
    <w:semiHidden/>
    <w:unhideWhenUsed/>
    <w:rsid w:val="00CC2BB9"/>
  </w:style>
  <w:style w:type="character" w:styleId="Emphasis">
    <w:name w:val="Emphasis"/>
    <w:basedOn w:val="DefaultParagraphFont"/>
    <w:uiPriority w:val="20"/>
    <w:qFormat/>
    <w:rsid w:val="005C3174"/>
    <w:rPr>
      <w:i/>
      <w:iCs/>
    </w:rPr>
  </w:style>
  <w:style w:type="character" w:customStyle="1" w:styleId="cit-auth">
    <w:name w:val="cit-auth"/>
    <w:basedOn w:val="DefaultParagraphFont"/>
    <w:rsid w:val="005C3174"/>
  </w:style>
  <w:style w:type="character" w:customStyle="1" w:styleId="cit-pub-date">
    <w:name w:val="cit-pub-date"/>
    <w:basedOn w:val="DefaultParagraphFont"/>
    <w:rsid w:val="005C3174"/>
  </w:style>
  <w:style w:type="character" w:customStyle="1" w:styleId="cit-article-title">
    <w:name w:val="cit-article-title"/>
    <w:basedOn w:val="DefaultParagraphFont"/>
    <w:rsid w:val="005C3174"/>
  </w:style>
  <w:style w:type="character" w:customStyle="1" w:styleId="named-content">
    <w:name w:val="named-content"/>
    <w:basedOn w:val="DefaultParagraphFont"/>
    <w:rsid w:val="00E604F6"/>
  </w:style>
  <w:style w:type="character" w:customStyle="1" w:styleId="cit-source">
    <w:name w:val="cit-source"/>
    <w:basedOn w:val="DefaultParagraphFont"/>
    <w:rsid w:val="00E604F6"/>
  </w:style>
  <w:style w:type="character" w:customStyle="1" w:styleId="cit-vol">
    <w:name w:val="cit-vol"/>
    <w:basedOn w:val="DefaultParagraphFont"/>
    <w:rsid w:val="00E604F6"/>
  </w:style>
  <w:style w:type="character" w:customStyle="1" w:styleId="cit-fpage">
    <w:name w:val="cit-fpage"/>
    <w:basedOn w:val="DefaultParagraphFont"/>
    <w:rsid w:val="00E604F6"/>
  </w:style>
  <w:style w:type="character" w:customStyle="1" w:styleId="a">
    <w:name w:val="a"/>
    <w:basedOn w:val="DefaultParagraphFont"/>
    <w:rsid w:val="001350D2"/>
  </w:style>
  <w:style w:type="paragraph" w:styleId="CommentSubject">
    <w:name w:val="annotation subject"/>
    <w:basedOn w:val="CommentText"/>
    <w:next w:val="CommentText"/>
    <w:link w:val="CommentSubjectChar"/>
    <w:uiPriority w:val="99"/>
    <w:semiHidden/>
    <w:unhideWhenUsed/>
    <w:rsid w:val="00704197"/>
    <w:pPr>
      <w:spacing w:line="240" w:lineRule="auto"/>
    </w:pPr>
    <w:rPr>
      <w:b/>
      <w:bCs/>
    </w:rPr>
  </w:style>
  <w:style w:type="character" w:customStyle="1" w:styleId="CommentTextChar">
    <w:name w:val="Comment Text Char"/>
    <w:basedOn w:val="DefaultParagraphFont"/>
    <w:link w:val="CommentText"/>
    <w:semiHidden/>
    <w:rsid w:val="00704197"/>
    <w:rPr>
      <w:rFonts w:eastAsia="Times New Roman"/>
      <w:color w:val="000000"/>
      <w:lang w:val="en-US" w:eastAsia="de-DE"/>
    </w:rPr>
  </w:style>
  <w:style w:type="character" w:customStyle="1" w:styleId="CommentSubjectChar">
    <w:name w:val="Comment Subject Char"/>
    <w:basedOn w:val="CommentTextChar"/>
    <w:link w:val="CommentSubject"/>
    <w:uiPriority w:val="99"/>
    <w:semiHidden/>
    <w:rsid w:val="00704197"/>
    <w:rPr>
      <w:rFonts w:eastAsia="Times New Roman"/>
      <w:b/>
      <w:bCs/>
      <w:color w:val="000000"/>
      <w:lang w:val="en-US" w:eastAsia="de-DE"/>
    </w:rPr>
  </w:style>
  <w:style w:type="paragraph" w:styleId="NormalWeb">
    <w:name w:val="Normal (Web)"/>
    <w:basedOn w:val="Normal"/>
    <w:uiPriority w:val="99"/>
    <w:unhideWhenUsed/>
    <w:rsid w:val="00FC1745"/>
    <w:pPr>
      <w:spacing w:before="100" w:beforeAutospacing="1" w:after="100" w:afterAutospacing="1" w:line="240" w:lineRule="auto"/>
      <w:jc w:val="left"/>
    </w:pPr>
    <w:rPr>
      <w:rFonts w:ascii="Times" w:eastAsia="SimSun" w:hAnsi="Times"/>
      <w:color w:val="auto"/>
      <w:sz w:val="20"/>
      <w:lang w:val="en-CA" w:eastAsia="en-US"/>
    </w:rPr>
  </w:style>
  <w:style w:type="character" w:styleId="FollowedHyperlink">
    <w:name w:val="FollowedHyperlink"/>
    <w:basedOn w:val="DefaultParagraphFont"/>
    <w:uiPriority w:val="99"/>
    <w:semiHidden/>
    <w:unhideWhenUsed/>
    <w:rsid w:val="00B028B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62318">
      <w:bodyDiv w:val="1"/>
      <w:marLeft w:val="0"/>
      <w:marRight w:val="0"/>
      <w:marTop w:val="0"/>
      <w:marBottom w:val="0"/>
      <w:divBdr>
        <w:top w:val="none" w:sz="0" w:space="0" w:color="auto"/>
        <w:left w:val="none" w:sz="0" w:space="0" w:color="auto"/>
        <w:bottom w:val="none" w:sz="0" w:space="0" w:color="auto"/>
        <w:right w:val="none" w:sz="0" w:space="0" w:color="auto"/>
      </w:divBdr>
    </w:div>
    <w:div w:id="174803370">
      <w:bodyDiv w:val="1"/>
      <w:marLeft w:val="0"/>
      <w:marRight w:val="0"/>
      <w:marTop w:val="0"/>
      <w:marBottom w:val="0"/>
      <w:divBdr>
        <w:top w:val="none" w:sz="0" w:space="0" w:color="auto"/>
        <w:left w:val="none" w:sz="0" w:space="0" w:color="auto"/>
        <w:bottom w:val="none" w:sz="0" w:space="0" w:color="auto"/>
        <w:right w:val="none" w:sz="0" w:space="0" w:color="auto"/>
      </w:divBdr>
      <w:divsChild>
        <w:div w:id="950473861">
          <w:marLeft w:val="0"/>
          <w:marRight w:val="0"/>
          <w:marTop w:val="0"/>
          <w:marBottom w:val="0"/>
          <w:divBdr>
            <w:top w:val="none" w:sz="0" w:space="0" w:color="auto"/>
            <w:left w:val="none" w:sz="0" w:space="0" w:color="auto"/>
            <w:bottom w:val="none" w:sz="0" w:space="0" w:color="auto"/>
            <w:right w:val="none" w:sz="0" w:space="0" w:color="auto"/>
          </w:divBdr>
        </w:div>
        <w:div w:id="1241720868">
          <w:marLeft w:val="0"/>
          <w:marRight w:val="0"/>
          <w:marTop w:val="0"/>
          <w:marBottom w:val="0"/>
          <w:divBdr>
            <w:top w:val="none" w:sz="0" w:space="0" w:color="auto"/>
            <w:left w:val="none" w:sz="0" w:space="0" w:color="auto"/>
            <w:bottom w:val="none" w:sz="0" w:space="0" w:color="auto"/>
            <w:right w:val="none" w:sz="0" w:space="0" w:color="auto"/>
          </w:divBdr>
        </w:div>
        <w:div w:id="199637713">
          <w:marLeft w:val="0"/>
          <w:marRight w:val="0"/>
          <w:marTop w:val="0"/>
          <w:marBottom w:val="0"/>
          <w:divBdr>
            <w:top w:val="none" w:sz="0" w:space="0" w:color="auto"/>
            <w:left w:val="none" w:sz="0" w:space="0" w:color="auto"/>
            <w:bottom w:val="none" w:sz="0" w:space="0" w:color="auto"/>
            <w:right w:val="none" w:sz="0" w:space="0" w:color="auto"/>
          </w:divBdr>
        </w:div>
      </w:divsChild>
    </w:div>
    <w:div w:id="236214592">
      <w:bodyDiv w:val="1"/>
      <w:marLeft w:val="0"/>
      <w:marRight w:val="0"/>
      <w:marTop w:val="0"/>
      <w:marBottom w:val="0"/>
      <w:divBdr>
        <w:top w:val="none" w:sz="0" w:space="0" w:color="auto"/>
        <w:left w:val="none" w:sz="0" w:space="0" w:color="auto"/>
        <w:bottom w:val="none" w:sz="0" w:space="0" w:color="auto"/>
        <w:right w:val="none" w:sz="0" w:space="0" w:color="auto"/>
      </w:divBdr>
    </w:div>
    <w:div w:id="431246776">
      <w:bodyDiv w:val="1"/>
      <w:marLeft w:val="0"/>
      <w:marRight w:val="0"/>
      <w:marTop w:val="0"/>
      <w:marBottom w:val="0"/>
      <w:divBdr>
        <w:top w:val="none" w:sz="0" w:space="0" w:color="auto"/>
        <w:left w:val="none" w:sz="0" w:space="0" w:color="auto"/>
        <w:bottom w:val="none" w:sz="0" w:space="0" w:color="auto"/>
        <w:right w:val="none" w:sz="0" w:space="0" w:color="auto"/>
      </w:divBdr>
    </w:div>
    <w:div w:id="695548294">
      <w:bodyDiv w:val="1"/>
      <w:marLeft w:val="0"/>
      <w:marRight w:val="0"/>
      <w:marTop w:val="0"/>
      <w:marBottom w:val="0"/>
      <w:divBdr>
        <w:top w:val="none" w:sz="0" w:space="0" w:color="auto"/>
        <w:left w:val="none" w:sz="0" w:space="0" w:color="auto"/>
        <w:bottom w:val="none" w:sz="0" w:space="0" w:color="auto"/>
        <w:right w:val="none" w:sz="0" w:space="0" w:color="auto"/>
      </w:divBdr>
      <w:divsChild>
        <w:div w:id="347876556">
          <w:marLeft w:val="0"/>
          <w:marRight w:val="0"/>
          <w:marTop w:val="0"/>
          <w:marBottom w:val="0"/>
          <w:divBdr>
            <w:top w:val="none" w:sz="0" w:space="0" w:color="auto"/>
            <w:left w:val="none" w:sz="0" w:space="0" w:color="auto"/>
            <w:bottom w:val="none" w:sz="0" w:space="0" w:color="auto"/>
            <w:right w:val="none" w:sz="0" w:space="0" w:color="auto"/>
          </w:divBdr>
          <w:divsChild>
            <w:div w:id="2112898330">
              <w:marLeft w:val="0"/>
              <w:marRight w:val="0"/>
              <w:marTop w:val="0"/>
              <w:marBottom w:val="0"/>
              <w:divBdr>
                <w:top w:val="none" w:sz="0" w:space="0" w:color="auto"/>
                <w:left w:val="none" w:sz="0" w:space="0" w:color="auto"/>
                <w:bottom w:val="none" w:sz="0" w:space="0" w:color="auto"/>
                <w:right w:val="none" w:sz="0" w:space="0" w:color="auto"/>
              </w:divBdr>
              <w:divsChild>
                <w:div w:id="8734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19996">
      <w:bodyDiv w:val="1"/>
      <w:marLeft w:val="0"/>
      <w:marRight w:val="0"/>
      <w:marTop w:val="0"/>
      <w:marBottom w:val="0"/>
      <w:divBdr>
        <w:top w:val="none" w:sz="0" w:space="0" w:color="auto"/>
        <w:left w:val="none" w:sz="0" w:space="0" w:color="auto"/>
        <w:bottom w:val="none" w:sz="0" w:space="0" w:color="auto"/>
        <w:right w:val="none" w:sz="0" w:space="0" w:color="auto"/>
      </w:divBdr>
      <w:divsChild>
        <w:div w:id="174268576">
          <w:marLeft w:val="0"/>
          <w:marRight w:val="0"/>
          <w:marTop w:val="0"/>
          <w:marBottom w:val="0"/>
          <w:divBdr>
            <w:top w:val="none" w:sz="0" w:space="0" w:color="auto"/>
            <w:left w:val="none" w:sz="0" w:space="0" w:color="auto"/>
            <w:bottom w:val="none" w:sz="0" w:space="0" w:color="auto"/>
            <w:right w:val="none" w:sz="0" w:space="0" w:color="auto"/>
          </w:divBdr>
          <w:divsChild>
            <w:div w:id="1276716228">
              <w:marLeft w:val="0"/>
              <w:marRight w:val="0"/>
              <w:marTop w:val="0"/>
              <w:marBottom w:val="0"/>
              <w:divBdr>
                <w:top w:val="none" w:sz="0" w:space="0" w:color="auto"/>
                <w:left w:val="none" w:sz="0" w:space="0" w:color="auto"/>
                <w:bottom w:val="none" w:sz="0" w:space="0" w:color="auto"/>
                <w:right w:val="none" w:sz="0" w:space="0" w:color="auto"/>
              </w:divBdr>
              <w:divsChild>
                <w:div w:id="434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02848">
      <w:bodyDiv w:val="1"/>
      <w:marLeft w:val="0"/>
      <w:marRight w:val="0"/>
      <w:marTop w:val="0"/>
      <w:marBottom w:val="0"/>
      <w:divBdr>
        <w:top w:val="none" w:sz="0" w:space="0" w:color="auto"/>
        <w:left w:val="none" w:sz="0" w:space="0" w:color="auto"/>
        <w:bottom w:val="none" w:sz="0" w:space="0" w:color="auto"/>
        <w:right w:val="none" w:sz="0" w:space="0" w:color="auto"/>
      </w:divBdr>
      <w:divsChild>
        <w:div w:id="2090957964">
          <w:marLeft w:val="0"/>
          <w:marRight w:val="0"/>
          <w:marTop w:val="0"/>
          <w:marBottom w:val="0"/>
          <w:divBdr>
            <w:top w:val="none" w:sz="0" w:space="0" w:color="auto"/>
            <w:left w:val="none" w:sz="0" w:space="0" w:color="auto"/>
            <w:bottom w:val="none" w:sz="0" w:space="0" w:color="auto"/>
            <w:right w:val="none" w:sz="0" w:space="0" w:color="auto"/>
          </w:divBdr>
          <w:divsChild>
            <w:div w:id="607929896">
              <w:marLeft w:val="0"/>
              <w:marRight w:val="0"/>
              <w:marTop w:val="0"/>
              <w:marBottom w:val="0"/>
              <w:divBdr>
                <w:top w:val="none" w:sz="0" w:space="0" w:color="auto"/>
                <w:left w:val="none" w:sz="0" w:space="0" w:color="auto"/>
                <w:bottom w:val="none" w:sz="0" w:space="0" w:color="auto"/>
                <w:right w:val="none" w:sz="0" w:space="0" w:color="auto"/>
              </w:divBdr>
              <w:divsChild>
                <w:div w:id="11548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193102">
      <w:bodyDiv w:val="1"/>
      <w:marLeft w:val="0"/>
      <w:marRight w:val="0"/>
      <w:marTop w:val="0"/>
      <w:marBottom w:val="0"/>
      <w:divBdr>
        <w:top w:val="none" w:sz="0" w:space="0" w:color="auto"/>
        <w:left w:val="none" w:sz="0" w:space="0" w:color="auto"/>
        <w:bottom w:val="none" w:sz="0" w:space="0" w:color="auto"/>
        <w:right w:val="none" w:sz="0" w:space="0" w:color="auto"/>
      </w:divBdr>
      <w:divsChild>
        <w:div w:id="2139033569">
          <w:marLeft w:val="0"/>
          <w:marRight w:val="0"/>
          <w:marTop w:val="0"/>
          <w:marBottom w:val="0"/>
          <w:divBdr>
            <w:top w:val="none" w:sz="0" w:space="0" w:color="auto"/>
            <w:left w:val="none" w:sz="0" w:space="0" w:color="auto"/>
            <w:bottom w:val="none" w:sz="0" w:space="0" w:color="auto"/>
            <w:right w:val="none" w:sz="0" w:space="0" w:color="auto"/>
          </w:divBdr>
          <w:divsChild>
            <w:div w:id="175581233">
              <w:marLeft w:val="0"/>
              <w:marRight w:val="0"/>
              <w:marTop w:val="0"/>
              <w:marBottom w:val="0"/>
              <w:divBdr>
                <w:top w:val="none" w:sz="0" w:space="0" w:color="auto"/>
                <w:left w:val="none" w:sz="0" w:space="0" w:color="auto"/>
                <w:bottom w:val="none" w:sz="0" w:space="0" w:color="auto"/>
                <w:right w:val="none" w:sz="0" w:space="0" w:color="auto"/>
              </w:divBdr>
              <w:divsChild>
                <w:div w:id="188798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710583">
      <w:bodyDiv w:val="1"/>
      <w:marLeft w:val="0"/>
      <w:marRight w:val="0"/>
      <w:marTop w:val="0"/>
      <w:marBottom w:val="0"/>
      <w:divBdr>
        <w:top w:val="none" w:sz="0" w:space="0" w:color="auto"/>
        <w:left w:val="none" w:sz="0" w:space="0" w:color="auto"/>
        <w:bottom w:val="none" w:sz="0" w:space="0" w:color="auto"/>
        <w:right w:val="none" w:sz="0" w:space="0" w:color="auto"/>
      </w:divBdr>
    </w:div>
    <w:div w:id="1316493672">
      <w:bodyDiv w:val="1"/>
      <w:marLeft w:val="0"/>
      <w:marRight w:val="0"/>
      <w:marTop w:val="0"/>
      <w:marBottom w:val="0"/>
      <w:divBdr>
        <w:top w:val="none" w:sz="0" w:space="0" w:color="auto"/>
        <w:left w:val="none" w:sz="0" w:space="0" w:color="auto"/>
        <w:bottom w:val="none" w:sz="0" w:space="0" w:color="auto"/>
        <w:right w:val="none" w:sz="0" w:space="0" w:color="auto"/>
      </w:divBdr>
      <w:divsChild>
        <w:div w:id="1253902465">
          <w:marLeft w:val="0"/>
          <w:marRight w:val="0"/>
          <w:marTop w:val="0"/>
          <w:marBottom w:val="0"/>
          <w:divBdr>
            <w:top w:val="none" w:sz="0" w:space="0" w:color="auto"/>
            <w:left w:val="none" w:sz="0" w:space="0" w:color="auto"/>
            <w:bottom w:val="none" w:sz="0" w:space="0" w:color="auto"/>
            <w:right w:val="none" w:sz="0" w:space="0" w:color="auto"/>
          </w:divBdr>
          <w:divsChild>
            <w:div w:id="679088148">
              <w:marLeft w:val="0"/>
              <w:marRight w:val="0"/>
              <w:marTop w:val="0"/>
              <w:marBottom w:val="0"/>
              <w:divBdr>
                <w:top w:val="none" w:sz="0" w:space="0" w:color="auto"/>
                <w:left w:val="none" w:sz="0" w:space="0" w:color="auto"/>
                <w:bottom w:val="none" w:sz="0" w:space="0" w:color="auto"/>
                <w:right w:val="none" w:sz="0" w:space="0" w:color="auto"/>
              </w:divBdr>
              <w:divsChild>
                <w:div w:id="3075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10409">
      <w:bodyDiv w:val="1"/>
      <w:marLeft w:val="0"/>
      <w:marRight w:val="0"/>
      <w:marTop w:val="0"/>
      <w:marBottom w:val="0"/>
      <w:divBdr>
        <w:top w:val="none" w:sz="0" w:space="0" w:color="auto"/>
        <w:left w:val="none" w:sz="0" w:space="0" w:color="auto"/>
        <w:bottom w:val="none" w:sz="0" w:space="0" w:color="auto"/>
        <w:right w:val="none" w:sz="0" w:space="0" w:color="auto"/>
      </w:divBdr>
      <w:divsChild>
        <w:div w:id="1656185581">
          <w:marLeft w:val="0"/>
          <w:marRight w:val="0"/>
          <w:marTop w:val="0"/>
          <w:marBottom w:val="0"/>
          <w:divBdr>
            <w:top w:val="none" w:sz="0" w:space="0" w:color="auto"/>
            <w:left w:val="none" w:sz="0" w:space="0" w:color="auto"/>
            <w:bottom w:val="none" w:sz="0" w:space="0" w:color="auto"/>
            <w:right w:val="none" w:sz="0" w:space="0" w:color="auto"/>
          </w:divBdr>
          <w:divsChild>
            <w:div w:id="995259793">
              <w:marLeft w:val="0"/>
              <w:marRight w:val="0"/>
              <w:marTop w:val="0"/>
              <w:marBottom w:val="0"/>
              <w:divBdr>
                <w:top w:val="none" w:sz="0" w:space="0" w:color="auto"/>
                <w:left w:val="none" w:sz="0" w:space="0" w:color="auto"/>
                <w:bottom w:val="none" w:sz="0" w:space="0" w:color="auto"/>
                <w:right w:val="none" w:sz="0" w:space="0" w:color="auto"/>
              </w:divBdr>
              <w:divsChild>
                <w:div w:id="1482652777">
                  <w:marLeft w:val="0"/>
                  <w:marRight w:val="0"/>
                  <w:marTop w:val="0"/>
                  <w:marBottom w:val="0"/>
                  <w:divBdr>
                    <w:top w:val="none" w:sz="0" w:space="0" w:color="auto"/>
                    <w:left w:val="none" w:sz="0" w:space="0" w:color="auto"/>
                    <w:bottom w:val="none" w:sz="0" w:space="0" w:color="auto"/>
                    <w:right w:val="none" w:sz="0" w:space="0" w:color="auto"/>
                  </w:divBdr>
                </w:div>
                <w:div w:id="196496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36433">
      <w:bodyDiv w:val="1"/>
      <w:marLeft w:val="0"/>
      <w:marRight w:val="0"/>
      <w:marTop w:val="0"/>
      <w:marBottom w:val="0"/>
      <w:divBdr>
        <w:top w:val="none" w:sz="0" w:space="0" w:color="auto"/>
        <w:left w:val="none" w:sz="0" w:space="0" w:color="auto"/>
        <w:bottom w:val="none" w:sz="0" w:space="0" w:color="auto"/>
        <w:right w:val="none" w:sz="0" w:space="0" w:color="auto"/>
      </w:divBdr>
    </w:div>
    <w:div w:id="1400908873">
      <w:bodyDiv w:val="1"/>
      <w:marLeft w:val="0"/>
      <w:marRight w:val="0"/>
      <w:marTop w:val="0"/>
      <w:marBottom w:val="0"/>
      <w:divBdr>
        <w:top w:val="none" w:sz="0" w:space="0" w:color="auto"/>
        <w:left w:val="none" w:sz="0" w:space="0" w:color="auto"/>
        <w:bottom w:val="none" w:sz="0" w:space="0" w:color="auto"/>
        <w:right w:val="none" w:sz="0" w:space="0" w:color="auto"/>
      </w:divBdr>
      <w:divsChild>
        <w:div w:id="1708019119">
          <w:marLeft w:val="0"/>
          <w:marRight w:val="0"/>
          <w:marTop w:val="0"/>
          <w:marBottom w:val="0"/>
          <w:divBdr>
            <w:top w:val="none" w:sz="0" w:space="0" w:color="auto"/>
            <w:left w:val="none" w:sz="0" w:space="0" w:color="auto"/>
            <w:bottom w:val="none" w:sz="0" w:space="0" w:color="auto"/>
            <w:right w:val="none" w:sz="0" w:space="0" w:color="auto"/>
          </w:divBdr>
          <w:divsChild>
            <w:div w:id="1960843435">
              <w:marLeft w:val="0"/>
              <w:marRight w:val="0"/>
              <w:marTop w:val="0"/>
              <w:marBottom w:val="0"/>
              <w:divBdr>
                <w:top w:val="none" w:sz="0" w:space="0" w:color="auto"/>
                <w:left w:val="none" w:sz="0" w:space="0" w:color="auto"/>
                <w:bottom w:val="none" w:sz="0" w:space="0" w:color="auto"/>
                <w:right w:val="none" w:sz="0" w:space="0" w:color="auto"/>
              </w:divBdr>
              <w:divsChild>
                <w:div w:id="14012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ti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9.tif"/><Relationship Id="rId25" Type="http://schemas.openxmlformats.org/officeDocument/2006/relationships/image" Target="media/image17.tif"/><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image" Target="media/image12.ti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6.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tif"/><Relationship Id="rId23" Type="http://schemas.openxmlformats.org/officeDocument/2006/relationships/image" Target="media/image15.tif"/><Relationship Id="rId28" Type="http://schemas.openxmlformats.org/officeDocument/2006/relationships/header" Target="header1.xml"/><Relationship Id="rId10" Type="http://schemas.openxmlformats.org/officeDocument/2006/relationships/image" Target="media/image2.tiff"/><Relationship Id="rId19" Type="http://schemas.openxmlformats.org/officeDocument/2006/relationships/image" Target="media/image11.tif"/><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hyperlink" Target="http://www.ducks.ca/what-we-do/cwi/" TargetMode="External"/><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owhite\Downloads\remotesensing-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1C7192-B036-4257-9E70-B913F65A1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10</TotalTime>
  <Pages>37</Pages>
  <Words>10875</Words>
  <Characters>61992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Remote Sens.</vt:lpstr>
    </vt:vector>
  </TitlesOfParts>
  <Company>NRCan / RNCan</Company>
  <LinksUpToDate>false</LinksUpToDate>
  <CharactersWithSpaces>72722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Sens.</dc:title>
  <dc:creator>MDPI</dc:creator>
  <cp:lastModifiedBy>White, Lori</cp:lastModifiedBy>
  <cp:revision>11</cp:revision>
  <cp:lastPrinted>2015-01-25T19:15:00Z</cp:lastPrinted>
  <dcterms:created xsi:type="dcterms:W3CDTF">2015-02-04T13:15:00Z</dcterms:created>
  <dcterms:modified xsi:type="dcterms:W3CDTF">2015-02-04T13:27:00Z</dcterms:modified>
</cp:coreProperties>
</file>