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90D928" w14:textId="77777777" w:rsidR="005F5D94" w:rsidRPr="00751190" w:rsidRDefault="00436BC4" w:rsidP="005F5D94">
      <w:pPr>
        <w:jc w:val="center"/>
        <w:rPr>
          <w:b/>
          <w:sz w:val="24"/>
        </w:rPr>
      </w:pPr>
      <w:r w:rsidRPr="00751190">
        <w:rPr>
          <w:b/>
          <w:noProof/>
          <w:sz w:val="24"/>
          <w:lang w:eastAsia="en-GB"/>
        </w:rPr>
        <w:drawing>
          <wp:anchor distT="0" distB="0" distL="114300" distR="114300" simplePos="0" relativeHeight="251640832" behindDoc="1" locked="0" layoutInCell="1" allowOverlap="1" wp14:anchorId="3990EE6B" wp14:editId="3990EE6C">
            <wp:simplePos x="0" y="0"/>
            <wp:positionH relativeFrom="column">
              <wp:posOffset>2340610</wp:posOffset>
            </wp:positionH>
            <wp:positionV relativeFrom="paragraph">
              <wp:posOffset>-737870</wp:posOffset>
            </wp:positionV>
            <wp:extent cx="1176833" cy="877824"/>
            <wp:effectExtent l="19050" t="0" r="4267" b="0"/>
            <wp:wrapNone/>
            <wp:docPr id="4" name="Image 3" descr="logo CLS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LS_08.png"/>
                    <pic:cNvPicPr/>
                  </pic:nvPicPr>
                  <pic:blipFill>
                    <a:blip r:embed="rId13" cstate="print"/>
                    <a:stretch>
                      <a:fillRect/>
                    </a:stretch>
                  </pic:blipFill>
                  <pic:spPr>
                    <a:xfrm>
                      <a:off x="0" y="0"/>
                      <a:ext cx="1176833" cy="877824"/>
                    </a:xfrm>
                    <a:prstGeom prst="rect">
                      <a:avLst/>
                    </a:prstGeom>
                  </pic:spPr>
                </pic:pic>
              </a:graphicData>
            </a:graphic>
          </wp:anchor>
        </w:drawing>
      </w:r>
    </w:p>
    <w:p w14:paraId="3990D929" w14:textId="77777777" w:rsidR="005F5D94" w:rsidRPr="00751190" w:rsidRDefault="005F5D94" w:rsidP="005F5D94">
      <w:pPr>
        <w:jc w:val="left"/>
        <w:rPr>
          <w:b/>
          <w:sz w:val="24"/>
        </w:rPr>
      </w:pPr>
    </w:p>
    <w:p w14:paraId="3990D92A" w14:textId="77777777" w:rsidR="005F5D94" w:rsidRPr="00751190" w:rsidRDefault="004524AF" w:rsidP="005F5D94">
      <w:pPr>
        <w:jc w:val="left"/>
        <w:rPr>
          <w:b/>
          <w:sz w:val="24"/>
        </w:rPr>
      </w:pPr>
      <w:r w:rsidRPr="00751190">
        <w:rPr>
          <w:b/>
          <w:sz w:val="24"/>
        </w:rPr>
        <w:fldChar w:fldCharType="begin"/>
      </w:r>
      <w:r w:rsidR="005F5D94" w:rsidRPr="00751190">
        <w:rPr>
          <w:b/>
          <w:sz w:val="24"/>
        </w:rPr>
        <w:instrText xml:space="preserve">  </w:instrText>
      </w:r>
      <w:r w:rsidRPr="00751190">
        <w:rPr>
          <w:b/>
          <w:sz w:val="24"/>
        </w:rPr>
        <w:fldChar w:fldCharType="end"/>
      </w:r>
    </w:p>
    <w:p w14:paraId="3990D92B" w14:textId="77777777" w:rsidR="005F5D94" w:rsidRPr="00751190" w:rsidRDefault="005F5D94" w:rsidP="005F5D94">
      <w:pPr>
        <w:jc w:val="left"/>
        <w:rPr>
          <w:b/>
          <w:sz w:val="24"/>
        </w:rPr>
      </w:pPr>
    </w:p>
    <w:p w14:paraId="3990D92C" w14:textId="77777777" w:rsidR="005F5D94" w:rsidRPr="00751190" w:rsidRDefault="005F5D94" w:rsidP="005F5D94">
      <w:pPr>
        <w:jc w:val="left"/>
        <w:rPr>
          <w:b/>
          <w:sz w:val="24"/>
        </w:rPr>
      </w:pPr>
    </w:p>
    <w:sdt>
      <w:sdtPr>
        <w:rPr>
          <w:b/>
          <w:color w:val="000000"/>
          <w:sz w:val="28"/>
          <w:szCs w:val="28"/>
          <w:lang w:val="en-US"/>
        </w:rPr>
        <w:alias w:val="Catégorie "/>
        <w:tag w:val="Catégorie "/>
        <w:id w:val="93925895"/>
        <w:lock w:val="sdtLocked"/>
        <w:placeholder>
          <w:docPart w:val="6A80C258FA5141D584B6EBD9115E47F9"/>
        </w:placeholder>
        <w:dataBinding w:prefixMappings="xmlns:ns0='http://purl.org/dc/elements/1.1/' xmlns:ns1='http://schemas.openxmlformats.org/package/2006/metadata/core-properties' " w:xpath="/ns1:coreProperties[1]/ns1:category[1]" w:storeItemID="{6C3C8BC8-F283-45AE-878A-BAB7291924A1}"/>
        <w:text/>
      </w:sdtPr>
      <w:sdtEndPr/>
      <w:sdtContent>
        <w:p w14:paraId="3990D92D" w14:textId="77777777" w:rsidR="005F5D94" w:rsidRPr="00751190" w:rsidRDefault="00755D25" w:rsidP="005F5D94">
          <w:pPr>
            <w:jc w:val="left"/>
            <w:rPr>
              <w:b/>
              <w:color w:val="000000"/>
              <w:sz w:val="28"/>
              <w:szCs w:val="28"/>
            </w:rPr>
          </w:pPr>
          <w:r>
            <w:rPr>
              <w:b/>
              <w:color w:val="000000"/>
              <w:sz w:val="28"/>
              <w:szCs w:val="28"/>
            </w:rPr>
            <w:t>S-1 MPC</w:t>
          </w:r>
        </w:p>
      </w:sdtContent>
    </w:sdt>
    <w:p w14:paraId="3990D92E" w14:textId="77777777" w:rsidR="005F5D94" w:rsidRPr="00751190" w:rsidRDefault="005F5D94" w:rsidP="005F5D94">
      <w:pPr>
        <w:jc w:val="left"/>
        <w:rPr>
          <w:b/>
          <w:szCs w:val="20"/>
        </w:rPr>
      </w:pPr>
    </w:p>
    <w:p w14:paraId="3990D92F" w14:textId="77777777" w:rsidR="005F5D94" w:rsidRPr="00751190" w:rsidRDefault="005F5D94"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p>
    <w:p w14:paraId="3990D930" w14:textId="77777777" w:rsidR="005F5D94" w:rsidRPr="00751190" w:rsidRDefault="005F5D94"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p w14:paraId="3990D931" w14:textId="77777777" w:rsidR="005F5D94" w:rsidRPr="00751190" w:rsidRDefault="005F5D94"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bookmarkStart w:id="0" w:name="Titre" w:displacedByCustomXml="next"/>
    <w:sdt>
      <w:sdtPr>
        <w:rPr>
          <w:rFonts w:ascii="Trebuchet MS" w:hAnsi="Trebuchet MS"/>
          <w:b w:val="0"/>
          <w:bCs w:val="0"/>
          <w:color w:val="808080"/>
          <w:sz w:val="44"/>
          <w:szCs w:val="44"/>
          <w:lang w:val="en-US"/>
        </w:rPr>
        <w:alias w:val="Titre "/>
        <w:tag w:val="Titre "/>
        <w:id w:val="265715901"/>
        <w:lock w:val="sdtLocked"/>
        <w:placeholder>
          <w:docPart w:val="7E1827FE640F4A2AB9476E3A25A1CD22"/>
        </w:placeholder>
        <w:dataBinding w:prefixMappings="xmlns:ns0='http://purl.org/dc/elements/1.1/' xmlns:ns1='http://schemas.openxmlformats.org/package/2006/metadata/core-properties' " w:xpath="/ns1:coreProperties[1]/ns0:title[1]" w:storeItemID="{6C3C8BC8-F283-45AE-878A-BAB7291924A1}"/>
        <w:text/>
      </w:sdtPr>
      <w:sdtEndPr/>
      <w:sdtContent>
        <w:p w14:paraId="3990D932" w14:textId="77777777" w:rsidR="005F5D94" w:rsidRPr="00751190" w:rsidRDefault="00755D25"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 w:val="0"/>
              <w:bCs w:val="0"/>
              <w:sz w:val="44"/>
              <w:szCs w:val="44"/>
            </w:rPr>
          </w:pPr>
          <w:r>
            <w:rPr>
              <w:rFonts w:ascii="Trebuchet MS" w:hAnsi="Trebuchet MS"/>
              <w:b w:val="0"/>
              <w:bCs w:val="0"/>
              <w:color w:val="808080"/>
              <w:sz w:val="44"/>
              <w:szCs w:val="44"/>
            </w:rPr>
            <w:t>Commissioning Phase Report</w:t>
          </w:r>
        </w:p>
      </w:sdtContent>
    </w:sdt>
    <w:bookmarkEnd w:id="0" w:displacedByCustomXml="prev"/>
    <w:tbl>
      <w:tblPr>
        <w:tblStyle w:val="TableGrid"/>
        <w:tblpPr w:leftFromText="142" w:rightFromText="142" w:vertAnchor="page" w:tblpXSpec="right" w:tblpY="9640"/>
        <w:tblOverlap w:val="never"/>
        <w:tblW w:w="5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8"/>
        <w:gridCol w:w="3402"/>
      </w:tblGrid>
      <w:tr w:rsidR="005F5D94" w:rsidRPr="00751190" w14:paraId="3990D935" w14:textId="77777777" w:rsidTr="005F5D94">
        <w:trPr>
          <w:trHeight w:val="397"/>
        </w:trPr>
        <w:tc>
          <w:tcPr>
            <w:tcW w:w="1738" w:type="dxa"/>
          </w:tcPr>
          <w:p w14:paraId="3990D933" w14:textId="77777777" w:rsidR="005F5D94" w:rsidRPr="00751190" w:rsidRDefault="00164013"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751190">
              <w:rPr>
                <w:rFonts w:ascii="Trebuchet MS" w:hAnsi="Trebuchet MS"/>
                <w:b w:val="0"/>
                <w:sz w:val="20"/>
                <w:szCs w:val="20"/>
              </w:rPr>
              <w:t>Reference</w:t>
            </w:r>
            <w:r w:rsidR="005F5D94" w:rsidRPr="00751190">
              <w:rPr>
                <w:rFonts w:ascii="Trebuchet MS" w:hAnsi="Trebuchet MS"/>
                <w:b w:val="0"/>
                <w:sz w:val="20"/>
                <w:szCs w:val="20"/>
              </w:rPr>
              <w:t>:</w:t>
            </w:r>
          </w:p>
        </w:tc>
        <w:sdt>
          <w:sdtPr>
            <w:alias w:val="Reference"/>
            <w:tag w:val="Reference"/>
            <w:id w:val="93925899"/>
            <w:lock w:val="sdtLocked"/>
            <w:placeholder>
              <w:docPart w:val="6921BB5CB5A64C798D04C20684826BA5"/>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EndPr/>
          <w:sdtContent>
            <w:tc>
              <w:tcPr>
                <w:tcW w:w="3402" w:type="dxa"/>
              </w:tcPr>
              <w:p w14:paraId="3990D934" w14:textId="77777777" w:rsidR="005F5D94" w:rsidRPr="00060DD9" w:rsidRDefault="00755D25" w:rsidP="001E7EDD">
                <w:pPr>
                  <w:pStyle w:val="Header"/>
                  <w:spacing w:before="120" w:after="0"/>
                </w:pPr>
                <w:r>
                  <w:t>MPC-0184</w:t>
                </w:r>
              </w:p>
            </w:tc>
          </w:sdtContent>
        </w:sdt>
      </w:tr>
      <w:tr w:rsidR="005F5D94" w:rsidRPr="00751190" w14:paraId="3990D938" w14:textId="77777777" w:rsidTr="005F5D94">
        <w:trPr>
          <w:trHeight w:val="586"/>
        </w:trPr>
        <w:tc>
          <w:tcPr>
            <w:tcW w:w="1738" w:type="dxa"/>
          </w:tcPr>
          <w:p w14:paraId="3990D936" w14:textId="77777777" w:rsidR="005F5D94" w:rsidRPr="00751190" w:rsidRDefault="00164013"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751190">
              <w:rPr>
                <w:rFonts w:ascii="Trebuchet MS" w:hAnsi="Trebuchet MS"/>
                <w:b w:val="0"/>
                <w:sz w:val="20"/>
                <w:szCs w:val="20"/>
              </w:rPr>
              <w:t>Nomenclature</w:t>
            </w:r>
            <w:r w:rsidR="005F5D94" w:rsidRPr="00751190">
              <w:rPr>
                <w:rFonts w:ascii="Trebuchet MS" w:hAnsi="Trebuchet MS"/>
                <w:b w:val="0"/>
                <w:sz w:val="20"/>
                <w:szCs w:val="20"/>
              </w:rPr>
              <w:t>:</w:t>
            </w:r>
            <w:r w:rsidR="005F5D94" w:rsidRPr="00751190">
              <w:rPr>
                <w:b w:val="0"/>
                <w:sz w:val="20"/>
                <w:szCs w:val="20"/>
              </w:rPr>
              <w:t xml:space="preserve"> </w:t>
            </w:r>
          </w:p>
        </w:tc>
        <w:sdt>
          <w:sdtPr>
            <w:alias w:val="Nomenclature"/>
            <w:tag w:val="Nomenclature"/>
            <w:id w:val="273713426"/>
            <w:lock w:val="sdtLocked"/>
            <w:placeholder>
              <w:docPart w:val="CABD246638F942B9B11E613BC8720D9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EndPr/>
          <w:sdtContent>
            <w:tc>
              <w:tcPr>
                <w:tcW w:w="3402" w:type="dxa"/>
              </w:tcPr>
              <w:p w14:paraId="3990D937" w14:textId="77777777" w:rsidR="005F5D94" w:rsidRPr="00060DD9" w:rsidRDefault="00755D25" w:rsidP="001E7EDD">
                <w:pPr>
                  <w:pStyle w:val="Header"/>
                  <w:spacing w:before="120" w:after="0"/>
                </w:pPr>
                <w:r>
                  <w:t>DI-MPC-CPR</w:t>
                </w:r>
              </w:p>
            </w:tc>
          </w:sdtContent>
        </w:sdt>
      </w:tr>
      <w:tr w:rsidR="005F5D94" w:rsidRPr="00751190" w14:paraId="3990D93B" w14:textId="77777777" w:rsidTr="005F5D94">
        <w:trPr>
          <w:trHeight w:val="284"/>
        </w:trPr>
        <w:tc>
          <w:tcPr>
            <w:tcW w:w="1738" w:type="dxa"/>
          </w:tcPr>
          <w:p w14:paraId="3990D939" w14:textId="77777777" w:rsidR="005F5D94" w:rsidRPr="00751190" w:rsidRDefault="00164013" w:rsidP="009A3DEC">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751190">
              <w:rPr>
                <w:rFonts w:ascii="Trebuchet MS" w:hAnsi="Trebuchet MS"/>
                <w:b w:val="0"/>
                <w:sz w:val="20"/>
                <w:szCs w:val="20"/>
              </w:rPr>
              <w:t>Issue</w:t>
            </w:r>
            <w:r w:rsidR="005F5D94" w:rsidRPr="00751190">
              <w:rPr>
                <w:rFonts w:ascii="Trebuchet MS" w:hAnsi="Trebuchet MS"/>
                <w:b w:val="0"/>
                <w:sz w:val="20"/>
                <w:szCs w:val="20"/>
              </w:rPr>
              <w:t>:</w:t>
            </w:r>
          </w:p>
        </w:tc>
        <w:bookmarkStart w:id="1" w:name="Indicerévision"/>
        <w:tc>
          <w:tcPr>
            <w:tcW w:w="3402" w:type="dxa"/>
          </w:tcPr>
          <w:p w14:paraId="3990D93A" w14:textId="31C2967C" w:rsidR="005F5D94" w:rsidRPr="00060DD9" w:rsidRDefault="00A43995" w:rsidP="00A43995">
            <w:pPr>
              <w:pStyle w:val="Header"/>
              <w:spacing w:before="120" w:after="0"/>
            </w:pPr>
            <w:sdt>
              <w:sdtPr>
                <w:alias w:val="Edition Number"/>
                <w:tag w:val="Edition Number"/>
                <w:id w:val="93925902"/>
                <w:lock w:val="sdtLocked"/>
                <w:placeholder>
                  <w:docPart w:val="119CB33CCEF64B7797AAB8A0F0D1626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EndPr/>
              <w:sdtContent>
                <w:r w:rsidR="00205809">
                  <w:t>1</w:t>
                </w:r>
              </w:sdtContent>
            </w:sdt>
            <w:r w:rsidR="00CF4489" w:rsidRPr="00060DD9">
              <w:t>.</w:t>
            </w:r>
            <w:bookmarkEnd w:id="1"/>
            <w:r w:rsidR="00075830" w:rsidRPr="00060DD9">
              <w:t xml:space="preserve"> </w:t>
            </w:r>
            <w:sdt>
              <w:sdtPr>
                <w:alias w:val="Revision Number"/>
                <w:tag w:val="Revision Number"/>
                <w:id w:val="93925905"/>
                <w:lock w:val="sdtLocked"/>
                <w:placeholder>
                  <w:docPart w:val="65B6542F069F42F5883FFBFC87E2DDE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del w:id="2" w:author="Meadows, Peter (UK)" w:date="2015-01-29T09:46:00Z">
                  <w:r w:rsidDel="00A43995">
                    <w:delText>1</w:delText>
                  </w:r>
                </w:del>
                <w:ins w:id="3" w:author="Meadows, Peter (UK)" w:date="2015-01-29T09:46:00Z">
                  <w:r>
                    <w:t>2</w:t>
                  </w:r>
                </w:ins>
              </w:sdtContent>
            </w:sdt>
          </w:p>
        </w:tc>
      </w:tr>
      <w:tr w:rsidR="005F5D94" w:rsidRPr="00751190" w14:paraId="3990D93E" w14:textId="77777777" w:rsidTr="005F5D94">
        <w:trPr>
          <w:trHeight w:val="397"/>
        </w:trPr>
        <w:tc>
          <w:tcPr>
            <w:tcW w:w="1738" w:type="dxa"/>
          </w:tcPr>
          <w:p w14:paraId="3990D93C" w14:textId="77777777" w:rsidR="005F5D94" w:rsidRPr="00751190" w:rsidRDefault="00164013" w:rsidP="005F5D94">
            <w:pPr>
              <w:pStyle w:val="BlockText"/>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751190">
              <w:rPr>
                <w:rFonts w:ascii="Trebuchet MS" w:hAnsi="Trebuchet MS"/>
                <w:b w:val="0"/>
                <w:sz w:val="20"/>
                <w:szCs w:val="20"/>
              </w:rPr>
              <w:t>Date</w:t>
            </w:r>
            <w:r w:rsidR="005F5D94" w:rsidRPr="00751190">
              <w:rPr>
                <w:rFonts w:ascii="Trebuchet MS" w:hAnsi="Trebuchet MS"/>
                <w:b w:val="0"/>
                <w:sz w:val="20"/>
                <w:szCs w:val="20"/>
              </w:rPr>
              <w:t>:</w:t>
            </w:r>
          </w:p>
        </w:tc>
        <w:tc>
          <w:tcPr>
            <w:tcW w:w="3402" w:type="dxa"/>
          </w:tcPr>
          <w:p w14:paraId="3990D93D" w14:textId="61A9FFB2" w:rsidR="005F5D94" w:rsidRPr="00060DD9" w:rsidRDefault="00A43995" w:rsidP="00A43995">
            <w:pPr>
              <w:pStyle w:val="Header"/>
              <w:spacing w:before="120" w:after="0"/>
            </w:pPr>
            <w:customXmlDelRangeStart w:id="4" w:author="Meadows, Peter (UK)" w:date="2014-09-11T08:28:00Z"/>
            <w:sdt>
              <w:sdtPr>
                <w:alias w:val="Issue Date"/>
                <w:tag w:val="Issue Date"/>
                <w:id w:val="-937360876"/>
                <w:lock w:val="sdtLocked"/>
                <w:placeholder>
                  <w:docPart w:val="8D7DF692C5F94CC5A5A17950CD633983"/>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4-09-10T00:00:00Z">
                  <w:dateFormat w:val="YYYY,MMM.DD"/>
                  <w:lid w:val="en-GB"/>
                  <w:storeMappedDataAs w:val="dateTime"/>
                  <w:calendar w:val="gregorian"/>
                </w:date>
              </w:sdtPr>
              <w:sdtEndPr/>
              <w:sdtContent>
                <w:customXmlDelRangeEnd w:id="4"/>
                <w:ins w:id="5" w:author="Meadows, Peter (UK)" w:date="2015-01-29T09:47:00Z">
                  <w:r w:rsidRPr="00730D7D">
                    <w:rPr>
                      <w:rStyle w:val="PlaceholderText"/>
                    </w:rPr>
                    <w:t>[Issue Date]</w:t>
                  </w:r>
                </w:ins>
                <w:customXmlDelRangeStart w:id="6" w:author="Meadows, Peter (UK)" w:date="2014-09-11T08:28:00Z"/>
              </w:sdtContent>
            </w:sdt>
            <w:customXmlDelRangeEnd w:id="6"/>
            <w:sdt>
              <w:sdtPr>
                <w:alias w:val="Issue Date"/>
                <w:tag w:val="Issue Date"/>
                <w:id w:val="542796996"/>
                <w:lock w:val="sdtLocked"/>
                <w:placeholder>
                  <w:docPart w:val="5F1A09A9443541A7A0F01D107A260D36"/>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5-01-29T00:00:00Z">
                  <w:dateFormat w:val="YYYY,MMM.DD"/>
                  <w:lid w:val="en-GB"/>
                  <w:storeMappedDataAs w:val="dateTime"/>
                  <w:calendar w:val="gregorian"/>
                </w:date>
              </w:sdtPr>
              <w:sdtEndPr/>
              <w:sdtContent>
                <w:del w:id="7" w:author="Meadows, Peter (UK)" w:date="2015-01-29T09:46:00Z">
                  <w:r w:rsidR="00905B24" w:rsidDel="00A43995">
                    <w:delText>2014,Oct.06</w:delText>
                  </w:r>
                </w:del>
                <w:ins w:id="8" w:author="Meadows, Peter (UK)" w:date="2015-01-29T09:46:00Z">
                  <w:r>
                    <w:t>2015,Jan.29</w:t>
                  </w:r>
                </w:ins>
              </w:sdtContent>
            </w:sdt>
          </w:p>
        </w:tc>
      </w:tr>
    </w:tbl>
    <w:p w14:paraId="3990D93F" w14:textId="77777777" w:rsidR="005F5D94" w:rsidRPr="00751190" w:rsidRDefault="005F5D94" w:rsidP="005F5D94">
      <w:pPr>
        <w:ind w:right="-28"/>
        <w:jc w:val="left"/>
      </w:pPr>
      <w:r w:rsidRPr="00751190">
        <w:br w:type="page"/>
      </w:r>
    </w:p>
    <w:p w14:paraId="3990D940" w14:textId="77777777" w:rsidR="003A64DF" w:rsidRPr="003A64DF" w:rsidRDefault="003A64DF" w:rsidP="00E36AFF">
      <w:pPr>
        <w:pStyle w:val="Titre-non-index"/>
      </w:pPr>
      <w:r w:rsidRPr="003A64DF">
        <w:lastRenderedPageBreak/>
        <w:t>Chronology Issues: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1287"/>
        <w:gridCol w:w="4950"/>
        <w:gridCol w:w="1842"/>
      </w:tblGrid>
      <w:tr w:rsidR="005F5D94" w:rsidRPr="00751190" w14:paraId="3990D945" w14:textId="77777777" w:rsidTr="00B36F31">
        <w:trPr>
          <w:tblHeader/>
        </w:trPr>
        <w:tc>
          <w:tcPr>
            <w:tcW w:w="1101" w:type="dxa"/>
          </w:tcPr>
          <w:p w14:paraId="3990D941" w14:textId="77777777" w:rsidR="005F5D94" w:rsidRPr="00751190" w:rsidRDefault="00171495" w:rsidP="005F5D94">
            <w:pPr>
              <w:spacing w:before="40"/>
            </w:pPr>
            <w:r w:rsidRPr="00751190">
              <w:t>Issue</w:t>
            </w:r>
            <w:r w:rsidR="005F5D94" w:rsidRPr="00751190">
              <w:t>:</w:t>
            </w:r>
          </w:p>
        </w:tc>
        <w:tc>
          <w:tcPr>
            <w:tcW w:w="1287" w:type="dxa"/>
          </w:tcPr>
          <w:p w14:paraId="3990D942" w14:textId="77777777" w:rsidR="005F5D94" w:rsidRPr="00751190" w:rsidRDefault="00171495" w:rsidP="005F5D94">
            <w:pPr>
              <w:spacing w:before="40"/>
            </w:pPr>
            <w:r w:rsidRPr="00751190">
              <w:t>Date</w:t>
            </w:r>
            <w:r w:rsidR="005F5D94" w:rsidRPr="00751190">
              <w:t xml:space="preserve">: </w:t>
            </w:r>
          </w:p>
        </w:tc>
        <w:tc>
          <w:tcPr>
            <w:tcW w:w="4950" w:type="dxa"/>
          </w:tcPr>
          <w:p w14:paraId="3990D943" w14:textId="77777777" w:rsidR="005F5D94" w:rsidRPr="00751190" w:rsidRDefault="00171495" w:rsidP="005F5D94">
            <w:pPr>
              <w:spacing w:before="40"/>
            </w:pPr>
            <w:r w:rsidRPr="00751190">
              <w:t>Reason for change</w:t>
            </w:r>
            <w:r w:rsidR="005F5D94" w:rsidRPr="00751190">
              <w:t>:</w:t>
            </w:r>
          </w:p>
        </w:tc>
        <w:tc>
          <w:tcPr>
            <w:tcW w:w="1842" w:type="dxa"/>
          </w:tcPr>
          <w:p w14:paraId="3990D944" w14:textId="77777777" w:rsidR="005F5D94" w:rsidRPr="00751190" w:rsidRDefault="00171495" w:rsidP="005F5D94">
            <w:pPr>
              <w:spacing w:before="40"/>
            </w:pPr>
            <w:r w:rsidRPr="00751190">
              <w:t>Author</w:t>
            </w:r>
          </w:p>
        </w:tc>
      </w:tr>
      <w:tr w:rsidR="005F5D94" w:rsidRPr="00751190" w14:paraId="3990D94A" w14:textId="77777777" w:rsidTr="00B36F31">
        <w:tc>
          <w:tcPr>
            <w:tcW w:w="1101" w:type="dxa"/>
          </w:tcPr>
          <w:p w14:paraId="3990D946" w14:textId="77777777" w:rsidR="005F5D94" w:rsidRPr="00751190" w:rsidRDefault="009F4A27" w:rsidP="005F5D94">
            <w:pPr>
              <w:spacing w:before="40"/>
            </w:pPr>
            <w:r>
              <w:t>0.0</w:t>
            </w:r>
          </w:p>
        </w:tc>
        <w:tc>
          <w:tcPr>
            <w:tcW w:w="1287" w:type="dxa"/>
          </w:tcPr>
          <w:p w14:paraId="3990D947" w14:textId="77777777" w:rsidR="005F5D94" w:rsidRPr="00751190" w:rsidRDefault="009F4A27" w:rsidP="005F5D94">
            <w:pPr>
              <w:spacing w:before="40"/>
            </w:pPr>
            <w:r>
              <w:t>17.07.14</w:t>
            </w:r>
          </w:p>
        </w:tc>
        <w:tc>
          <w:tcPr>
            <w:tcW w:w="4950" w:type="dxa"/>
          </w:tcPr>
          <w:p w14:paraId="3990D948" w14:textId="77777777" w:rsidR="005F5D94" w:rsidRPr="00751190" w:rsidRDefault="009F4A27" w:rsidP="005F5D94">
            <w:pPr>
              <w:spacing w:before="40"/>
            </w:pPr>
            <w:r>
              <w:t>Empty template with documentation fields</w:t>
            </w:r>
          </w:p>
        </w:tc>
        <w:tc>
          <w:tcPr>
            <w:tcW w:w="1842" w:type="dxa"/>
          </w:tcPr>
          <w:p w14:paraId="3990D949" w14:textId="77777777" w:rsidR="005F5D94" w:rsidRPr="00751190" w:rsidRDefault="009F4A27" w:rsidP="005F5D94">
            <w:pPr>
              <w:spacing w:before="40"/>
            </w:pPr>
            <w:r>
              <w:t>G.Hajduch</w:t>
            </w:r>
          </w:p>
        </w:tc>
      </w:tr>
      <w:tr w:rsidR="005F5D94" w:rsidRPr="00751190" w14:paraId="3990D94F" w14:textId="77777777" w:rsidTr="00B36F31">
        <w:tc>
          <w:tcPr>
            <w:tcW w:w="1101" w:type="dxa"/>
          </w:tcPr>
          <w:p w14:paraId="3990D94B" w14:textId="77777777" w:rsidR="005F5D94" w:rsidRPr="00751190" w:rsidRDefault="009F4A27" w:rsidP="005F5D94">
            <w:pPr>
              <w:spacing w:before="40"/>
            </w:pPr>
            <w:r>
              <w:t>0.1</w:t>
            </w:r>
          </w:p>
        </w:tc>
        <w:tc>
          <w:tcPr>
            <w:tcW w:w="1287" w:type="dxa"/>
          </w:tcPr>
          <w:p w14:paraId="3990D94C" w14:textId="77777777" w:rsidR="005F5D94" w:rsidRPr="00751190" w:rsidRDefault="009F4A27" w:rsidP="006E23C0">
            <w:pPr>
              <w:spacing w:before="40"/>
            </w:pPr>
            <w:r>
              <w:t>2</w:t>
            </w:r>
            <w:r w:rsidR="006E23C0">
              <w:t>8</w:t>
            </w:r>
            <w:r>
              <w:t>.07.14</w:t>
            </w:r>
          </w:p>
        </w:tc>
        <w:tc>
          <w:tcPr>
            <w:tcW w:w="4950" w:type="dxa"/>
          </w:tcPr>
          <w:p w14:paraId="3990D94D" w14:textId="77777777" w:rsidR="005F5D94" w:rsidRPr="00751190" w:rsidRDefault="009F4A27" w:rsidP="009F4A27">
            <w:pPr>
              <w:spacing w:before="40"/>
            </w:pPr>
            <w:r>
              <w:t>Template prepared by the MPC ESL</w:t>
            </w:r>
            <w:r w:rsidR="00B5585D">
              <w:t xml:space="preserve"> </w:t>
            </w:r>
            <w:r w:rsidR="006E23C0">
              <w:t>Coordinator</w:t>
            </w:r>
          </w:p>
        </w:tc>
        <w:tc>
          <w:tcPr>
            <w:tcW w:w="1842" w:type="dxa"/>
          </w:tcPr>
          <w:p w14:paraId="3990D94E" w14:textId="77777777" w:rsidR="005F5D94" w:rsidRPr="00751190" w:rsidRDefault="009F4A27" w:rsidP="005F5D94">
            <w:pPr>
              <w:spacing w:before="40"/>
            </w:pPr>
            <w:r>
              <w:t>P.Meadows</w:t>
            </w:r>
          </w:p>
        </w:tc>
      </w:tr>
      <w:tr w:rsidR="005F5D94" w:rsidRPr="00F92EC3" w14:paraId="3990D954" w14:textId="77777777" w:rsidTr="00B36F31">
        <w:tc>
          <w:tcPr>
            <w:tcW w:w="1101" w:type="dxa"/>
          </w:tcPr>
          <w:p w14:paraId="3990D950" w14:textId="77777777" w:rsidR="005F5D94" w:rsidRPr="007542CB" w:rsidRDefault="00F92EC3" w:rsidP="005F5D94">
            <w:pPr>
              <w:spacing w:before="40"/>
            </w:pPr>
            <w:r w:rsidRPr="007542CB">
              <w:t>1.0</w:t>
            </w:r>
          </w:p>
        </w:tc>
        <w:tc>
          <w:tcPr>
            <w:tcW w:w="1287" w:type="dxa"/>
          </w:tcPr>
          <w:p w14:paraId="3990D951" w14:textId="77777777" w:rsidR="005F5D94" w:rsidRPr="007542CB" w:rsidRDefault="00C66A44" w:rsidP="005F5D94">
            <w:pPr>
              <w:spacing w:before="40"/>
            </w:pPr>
            <w:r w:rsidRPr="007542CB">
              <w:t>11.09.14</w:t>
            </w:r>
          </w:p>
        </w:tc>
        <w:tc>
          <w:tcPr>
            <w:tcW w:w="4950" w:type="dxa"/>
          </w:tcPr>
          <w:p w14:paraId="3990D952" w14:textId="77777777" w:rsidR="005F5D94" w:rsidRPr="007542CB" w:rsidRDefault="00F92EC3" w:rsidP="005F5D94">
            <w:pPr>
              <w:spacing w:before="40"/>
            </w:pPr>
            <w:r w:rsidRPr="007542CB">
              <w:t>Version delivered for IOCR</w:t>
            </w:r>
          </w:p>
        </w:tc>
        <w:tc>
          <w:tcPr>
            <w:tcW w:w="1842" w:type="dxa"/>
          </w:tcPr>
          <w:p w14:paraId="3990D953" w14:textId="77777777" w:rsidR="005F5D94" w:rsidRPr="007542CB" w:rsidRDefault="00F92EC3" w:rsidP="005F5D94">
            <w:pPr>
              <w:spacing w:before="40"/>
            </w:pPr>
            <w:r w:rsidRPr="007542CB">
              <w:t>P.Meadows and G.Hajduch</w:t>
            </w:r>
          </w:p>
        </w:tc>
      </w:tr>
      <w:tr w:rsidR="005F5D94" w:rsidRPr="00F92EC3" w14:paraId="3990D959" w14:textId="77777777" w:rsidTr="00B36F31">
        <w:tc>
          <w:tcPr>
            <w:tcW w:w="1101" w:type="dxa"/>
          </w:tcPr>
          <w:p w14:paraId="3990D955" w14:textId="77777777" w:rsidR="005F5D94" w:rsidRPr="00C80F54" w:rsidRDefault="00C80F54" w:rsidP="005F5D94">
            <w:pPr>
              <w:spacing w:before="40"/>
            </w:pPr>
            <w:r w:rsidRPr="00C80F54">
              <w:t>1.1</w:t>
            </w:r>
          </w:p>
        </w:tc>
        <w:tc>
          <w:tcPr>
            <w:tcW w:w="1287" w:type="dxa"/>
          </w:tcPr>
          <w:p w14:paraId="3990D956" w14:textId="77777777" w:rsidR="005F5D94" w:rsidRPr="00C80F54" w:rsidRDefault="00905B24" w:rsidP="005F5D94">
            <w:pPr>
              <w:spacing w:before="40"/>
            </w:pPr>
            <w:r>
              <w:t>06</w:t>
            </w:r>
            <w:r w:rsidR="00C80F54">
              <w:t>.10.14</w:t>
            </w:r>
          </w:p>
        </w:tc>
        <w:tc>
          <w:tcPr>
            <w:tcW w:w="4950" w:type="dxa"/>
          </w:tcPr>
          <w:p w14:paraId="3990D957" w14:textId="77777777" w:rsidR="005F5D94" w:rsidRPr="00C80F54" w:rsidRDefault="00C80F54" w:rsidP="005F5D94">
            <w:pPr>
              <w:spacing w:before="40"/>
            </w:pPr>
            <w:r>
              <w:t>Post IOCR Version</w:t>
            </w:r>
          </w:p>
        </w:tc>
        <w:tc>
          <w:tcPr>
            <w:tcW w:w="1842" w:type="dxa"/>
          </w:tcPr>
          <w:p w14:paraId="3990D958" w14:textId="77777777" w:rsidR="005F5D94" w:rsidRPr="00C80F54" w:rsidRDefault="00C80F54" w:rsidP="005F5D94">
            <w:pPr>
              <w:spacing w:before="40"/>
            </w:pPr>
            <w:r>
              <w:t xml:space="preserve">P. Meadows, </w:t>
            </w:r>
            <w:r w:rsidRPr="007542CB">
              <w:t>G.Hajduch</w:t>
            </w:r>
            <w:r>
              <w:t xml:space="preserve"> and ESLs</w:t>
            </w:r>
          </w:p>
        </w:tc>
      </w:tr>
      <w:tr w:rsidR="005F5D94" w:rsidRPr="00751190" w14:paraId="3990D95E" w14:textId="77777777" w:rsidTr="00B36F31">
        <w:tc>
          <w:tcPr>
            <w:tcW w:w="1101" w:type="dxa"/>
          </w:tcPr>
          <w:p w14:paraId="3990D95A" w14:textId="7E00F45B" w:rsidR="005F5D94" w:rsidRPr="00A43995" w:rsidRDefault="00A43995" w:rsidP="005F5D94">
            <w:pPr>
              <w:spacing w:before="40"/>
              <w:rPr>
                <w:rPrChange w:id="9" w:author="Meadows, Peter (UK)" w:date="2015-01-29T09:47:00Z">
                  <w:rPr>
                    <w:highlight w:val="yellow"/>
                  </w:rPr>
                </w:rPrChange>
              </w:rPr>
            </w:pPr>
            <w:ins w:id="10" w:author="Meadows, Peter (UK)" w:date="2015-01-29T09:47:00Z">
              <w:r w:rsidRPr="00A43995">
                <w:rPr>
                  <w:rPrChange w:id="11" w:author="Meadows, Peter (UK)" w:date="2015-01-29T09:47:00Z">
                    <w:rPr>
                      <w:highlight w:val="yellow"/>
                    </w:rPr>
                  </w:rPrChange>
                </w:rPr>
                <w:t>1.2</w:t>
              </w:r>
            </w:ins>
          </w:p>
        </w:tc>
        <w:tc>
          <w:tcPr>
            <w:tcW w:w="1287" w:type="dxa"/>
          </w:tcPr>
          <w:p w14:paraId="3990D95B" w14:textId="568FC33E" w:rsidR="005F5D94" w:rsidRPr="00A43995" w:rsidRDefault="00A43995" w:rsidP="005F5D94">
            <w:pPr>
              <w:spacing w:before="40"/>
              <w:rPr>
                <w:rPrChange w:id="12" w:author="Meadows, Peter (UK)" w:date="2015-01-29T09:47:00Z">
                  <w:rPr>
                    <w:highlight w:val="yellow"/>
                  </w:rPr>
                </w:rPrChange>
              </w:rPr>
            </w:pPr>
            <w:ins w:id="13" w:author="Meadows, Peter (UK)" w:date="2015-01-29T09:47:00Z">
              <w:r>
                <w:t>29.01.15</w:t>
              </w:r>
            </w:ins>
          </w:p>
        </w:tc>
        <w:tc>
          <w:tcPr>
            <w:tcW w:w="4950" w:type="dxa"/>
          </w:tcPr>
          <w:p w14:paraId="3990D95C" w14:textId="4A1229AC" w:rsidR="005F5D94" w:rsidRPr="00A43995" w:rsidRDefault="00A43995" w:rsidP="005F5D94">
            <w:pPr>
              <w:spacing w:before="40"/>
              <w:rPr>
                <w:rPrChange w:id="14" w:author="Meadows, Peter (UK)" w:date="2015-01-29T09:47:00Z">
                  <w:rPr>
                    <w:highlight w:val="yellow"/>
                  </w:rPr>
                </w:rPrChange>
              </w:rPr>
            </w:pPr>
            <w:ins w:id="15" w:author="Meadows, Peter (UK)" w:date="2015-01-29T09:47:00Z">
              <w:r>
                <w:t>ESL updates for Phase 2 Acceptance Review</w:t>
              </w:r>
            </w:ins>
          </w:p>
        </w:tc>
        <w:tc>
          <w:tcPr>
            <w:tcW w:w="1842" w:type="dxa"/>
          </w:tcPr>
          <w:p w14:paraId="3990D95D" w14:textId="39BFDABD" w:rsidR="005F5D94" w:rsidRPr="00A43995" w:rsidRDefault="00A43995" w:rsidP="005F5D94">
            <w:pPr>
              <w:spacing w:before="40"/>
            </w:pPr>
            <w:ins w:id="16" w:author="Meadows, Peter (UK)" w:date="2015-01-29T09:47:00Z">
              <w:r>
                <w:t>ESLs</w:t>
              </w:r>
            </w:ins>
            <w:bookmarkStart w:id="17" w:name="_GoBack"/>
            <w:bookmarkEnd w:id="17"/>
          </w:p>
        </w:tc>
      </w:tr>
      <w:tr w:rsidR="005F5D94" w:rsidRPr="00751190" w14:paraId="3990D963" w14:textId="77777777" w:rsidTr="00B36F31">
        <w:tc>
          <w:tcPr>
            <w:tcW w:w="1101" w:type="dxa"/>
          </w:tcPr>
          <w:p w14:paraId="3990D95F" w14:textId="77777777" w:rsidR="005F5D94" w:rsidRPr="00751190" w:rsidRDefault="005F5D94" w:rsidP="005F5D94">
            <w:pPr>
              <w:spacing w:before="40"/>
            </w:pPr>
          </w:p>
        </w:tc>
        <w:tc>
          <w:tcPr>
            <w:tcW w:w="1287" w:type="dxa"/>
          </w:tcPr>
          <w:p w14:paraId="3990D960" w14:textId="77777777" w:rsidR="005F5D94" w:rsidRPr="00751190" w:rsidRDefault="005F5D94" w:rsidP="005F5D94">
            <w:pPr>
              <w:spacing w:before="40"/>
            </w:pPr>
          </w:p>
        </w:tc>
        <w:tc>
          <w:tcPr>
            <w:tcW w:w="4950" w:type="dxa"/>
          </w:tcPr>
          <w:p w14:paraId="3990D961" w14:textId="77777777" w:rsidR="005F5D94" w:rsidRPr="00751190" w:rsidRDefault="005F5D94" w:rsidP="005F5D94">
            <w:pPr>
              <w:spacing w:before="40"/>
            </w:pPr>
          </w:p>
        </w:tc>
        <w:tc>
          <w:tcPr>
            <w:tcW w:w="1842" w:type="dxa"/>
          </w:tcPr>
          <w:p w14:paraId="3990D962" w14:textId="77777777" w:rsidR="005F5D94" w:rsidRPr="00751190" w:rsidRDefault="005F5D94" w:rsidP="005F5D94">
            <w:pPr>
              <w:spacing w:before="40"/>
            </w:pPr>
          </w:p>
        </w:tc>
      </w:tr>
    </w:tbl>
    <w:p w14:paraId="3990D964" w14:textId="77777777" w:rsidR="005F5D94" w:rsidRPr="00751190" w:rsidRDefault="005F5D94" w:rsidP="005F5D94">
      <w:pPr>
        <w:rPr>
          <w:i/>
          <w:sz w:val="16"/>
          <w:szCs w:val="16"/>
        </w:rPr>
      </w:pPr>
    </w:p>
    <w:p w14:paraId="3990D965" w14:textId="77777777" w:rsidR="003A64DF" w:rsidRPr="00751190" w:rsidRDefault="003A64DF" w:rsidP="00E36AFF">
      <w:pPr>
        <w:pStyle w:val="Titre-non-index"/>
      </w:pPr>
      <w:r w:rsidRPr="00751190">
        <w:t xml:space="preserve">People involved in this issue: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5"/>
        <w:gridCol w:w="1695"/>
        <w:gridCol w:w="5260"/>
      </w:tblGrid>
      <w:tr w:rsidR="005F5D94" w:rsidRPr="00751190" w14:paraId="3990D96A" w14:textId="77777777" w:rsidTr="00075830">
        <w:trPr>
          <w:trHeight w:val="665"/>
        </w:trPr>
        <w:tc>
          <w:tcPr>
            <w:tcW w:w="2225" w:type="dxa"/>
            <w:shd w:val="clear" w:color="auto" w:fill="auto"/>
          </w:tcPr>
          <w:p w14:paraId="3990D966" w14:textId="77777777" w:rsidR="005F5D94" w:rsidRPr="00751190" w:rsidRDefault="00171495" w:rsidP="005F5D94">
            <w:pPr>
              <w:spacing w:before="40"/>
              <w:jc w:val="left"/>
            </w:pPr>
            <w:r w:rsidRPr="00751190">
              <w:t>Written by</w:t>
            </w:r>
            <w:r w:rsidR="005F5D94" w:rsidRPr="00751190">
              <w:t xml:space="preserve"> </w:t>
            </w:r>
            <w:r w:rsidR="005F5D94" w:rsidRPr="00751190">
              <w:rPr>
                <w:sz w:val="16"/>
                <w:szCs w:val="16"/>
              </w:rPr>
              <w:t>(*)</w:t>
            </w:r>
            <w:r w:rsidR="005F5D94" w:rsidRPr="00751190">
              <w:t>:</w:t>
            </w:r>
          </w:p>
          <w:p w14:paraId="3990D967" w14:textId="77777777" w:rsidR="005F5D94" w:rsidRPr="00751190" w:rsidRDefault="005F5D94" w:rsidP="005F5D94">
            <w:pPr>
              <w:spacing w:before="40"/>
              <w:jc w:val="left"/>
              <w:rPr>
                <w:sz w:val="18"/>
                <w:szCs w:val="18"/>
              </w:rPr>
            </w:pPr>
          </w:p>
        </w:tc>
        <w:sdt>
          <w:sdtPr>
            <w:rPr>
              <w:szCs w:val="20"/>
            </w:rPr>
            <w:alias w:val="Auteur "/>
            <w:tag w:val="Auteur "/>
            <w:id w:val="265715884"/>
            <w:lock w:val="sdtLocked"/>
            <w:placeholder>
              <w:docPart w:val="25F2F27A9B054CEFB437CD1DA6FE9D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1695" w:type="dxa"/>
                <w:shd w:val="clear" w:color="auto" w:fill="auto"/>
              </w:tcPr>
              <w:p w14:paraId="3990D968" w14:textId="77777777" w:rsidR="005F5D94" w:rsidRPr="00751190" w:rsidRDefault="00755D25" w:rsidP="001E7EDD">
                <w:pPr>
                  <w:spacing w:before="40"/>
                  <w:rPr>
                    <w:szCs w:val="20"/>
                  </w:rPr>
                </w:pPr>
                <w:r>
                  <w:rPr>
                    <w:szCs w:val="20"/>
                  </w:rPr>
                  <w:t>P.Meadows</w:t>
                </w:r>
              </w:p>
            </w:tc>
          </w:sdtContent>
        </w:sdt>
        <w:tc>
          <w:tcPr>
            <w:tcW w:w="5260" w:type="dxa"/>
          </w:tcPr>
          <w:p w14:paraId="3990D969" w14:textId="77777777" w:rsidR="005F5D94" w:rsidRPr="00751190" w:rsidRDefault="005F5D94" w:rsidP="00494081">
            <w:pPr>
              <w:spacing w:before="40"/>
              <w:rPr>
                <w:szCs w:val="20"/>
              </w:rPr>
            </w:pPr>
            <w:r w:rsidRPr="00751190">
              <w:rPr>
                <w:szCs w:val="20"/>
              </w:rPr>
              <w:t xml:space="preserve">Date + </w:t>
            </w:r>
            <w:r w:rsidR="00D631F6" w:rsidRPr="00751190">
              <w:rPr>
                <w:szCs w:val="20"/>
              </w:rPr>
              <w:t>Initials:( visa or</w:t>
            </w:r>
            <w:r w:rsidR="00171495" w:rsidRPr="00751190">
              <w:rPr>
                <w:szCs w:val="20"/>
              </w:rPr>
              <w:t xml:space="preserve"> re</w:t>
            </w:r>
            <w:r w:rsidRPr="00751190">
              <w:rPr>
                <w:szCs w:val="20"/>
              </w:rPr>
              <w:t>f)</w:t>
            </w:r>
          </w:p>
        </w:tc>
      </w:tr>
      <w:tr w:rsidR="005F5D94" w:rsidRPr="00751190" w14:paraId="3990D970" w14:textId="77777777" w:rsidTr="00075830">
        <w:trPr>
          <w:trHeight w:val="665"/>
        </w:trPr>
        <w:tc>
          <w:tcPr>
            <w:tcW w:w="2225" w:type="dxa"/>
            <w:shd w:val="clear" w:color="auto" w:fill="auto"/>
          </w:tcPr>
          <w:p w14:paraId="3990D96B" w14:textId="77777777" w:rsidR="005F5D94" w:rsidRPr="00751190" w:rsidRDefault="00171495" w:rsidP="005F5D94">
            <w:pPr>
              <w:spacing w:before="40"/>
              <w:jc w:val="left"/>
            </w:pPr>
            <w:r w:rsidRPr="00751190">
              <w:t>Checked by</w:t>
            </w:r>
            <w:r w:rsidR="005F5D94" w:rsidRPr="00751190">
              <w:t xml:space="preserve"> </w:t>
            </w:r>
            <w:r w:rsidR="005F5D94" w:rsidRPr="00751190">
              <w:rPr>
                <w:sz w:val="16"/>
                <w:szCs w:val="16"/>
              </w:rPr>
              <w:t>(*)</w:t>
            </w:r>
            <w:r w:rsidR="005F5D94" w:rsidRPr="00751190">
              <w:t>:</w:t>
            </w:r>
          </w:p>
          <w:p w14:paraId="3990D96C" w14:textId="77777777" w:rsidR="005F5D94" w:rsidRPr="00751190" w:rsidRDefault="005F5D94" w:rsidP="005F5D94">
            <w:pPr>
              <w:spacing w:before="40"/>
              <w:jc w:val="left"/>
              <w:rPr>
                <w:sz w:val="18"/>
                <w:szCs w:val="18"/>
              </w:rPr>
            </w:pPr>
          </w:p>
        </w:tc>
        <w:tc>
          <w:tcPr>
            <w:tcW w:w="1695" w:type="dxa"/>
            <w:shd w:val="clear" w:color="auto" w:fill="auto"/>
          </w:tcPr>
          <w:p w14:paraId="3990D96D" w14:textId="77777777" w:rsidR="005F5D94" w:rsidRPr="00751190" w:rsidRDefault="0083186A" w:rsidP="00494081">
            <w:pPr>
              <w:spacing w:before="40"/>
              <w:rPr>
                <w:szCs w:val="20"/>
              </w:rPr>
            </w:pPr>
            <w:r>
              <w:rPr>
                <w:szCs w:val="20"/>
              </w:rPr>
              <w:t>K.Cordier</w:t>
            </w:r>
          </w:p>
        </w:tc>
        <w:tc>
          <w:tcPr>
            <w:tcW w:w="5260" w:type="dxa"/>
          </w:tcPr>
          <w:p w14:paraId="3990D96E" w14:textId="77777777" w:rsidR="005F5D94" w:rsidRPr="00112118" w:rsidRDefault="005F5D94" w:rsidP="00494081">
            <w:pPr>
              <w:spacing w:before="40"/>
              <w:rPr>
                <w:szCs w:val="20"/>
                <w:lang w:val="fr-FR"/>
              </w:rPr>
            </w:pPr>
            <w:r w:rsidRPr="00112118">
              <w:rPr>
                <w:szCs w:val="20"/>
                <w:lang w:val="fr-FR"/>
              </w:rPr>
              <w:t xml:space="preserve">Date + </w:t>
            </w:r>
            <w:r w:rsidR="00171495" w:rsidRPr="00112118">
              <w:rPr>
                <w:szCs w:val="20"/>
                <w:lang w:val="fr-FR"/>
              </w:rPr>
              <w:t>Initial</w:t>
            </w:r>
            <w:r w:rsidRPr="00112118">
              <w:rPr>
                <w:szCs w:val="20"/>
                <w:lang w:val="fr-FR"/>
              </w:rPr>
              <w:t>:(</w:t>
            </w:r>
            <w:r w:rsidR="006075A2" w:rsidRPr="00112118">
              <w:rPr>
                <w:szCs w:val="20"/>
                <w:lang w:val="fr-FR"/>
              </w:rPr>
              <w:t xml:space="preserve"> visa ou re</w:t>
            </w:r>
            <w:r w:rsidRPr="00112118">
              <w:rPr>
                <w:szCs w:val="20"/>
                <w:lang w:val="fr-FR"/>
              </w:rPr>
              <w:t>f)</w:t>
            </w:r>
          </w:p>
          <w:sdt>
            <w:sdtPr>
              <w:rPr>
                <w:szCs w:val="20"/>
              </w:rPr>
              <w:alias w:val="Checker"/>
              <w:tag w:val="Checker"/>
              <w:id w:val="93926278"/>
              <w:lock w:val="sdtLocked"/>
              <w:placeholder>
                <w:docPart w:val="8750FC1DE7BA4F3B9EE00E260B2B7F89"/>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vérificateurs[1]" w:storeItemID="{266CB10C-B786-4360-BB67-6A5086C74641}"/>
              <w:text/>
            </w:sdtPr>
            <w:sdtEndPr/>
            <w:sdtContent>
              <w:p w14:paraId="3990D96F" w14:textId="77777777" w:rsidR="00472946" w:rsidRPr="00751190" w:rsidRDefault="009F0985" w:rsidP="00472946">
                <w:pPr>
                  <w:spacing w:before="40"/>
                  <w:rPr>
                    <w:szCs w:val="20"/>
                  </w:rPr>
                </w:pPr>
                <w:r w:rsidRPr="00730D7D">
                  <w:rPr>
                    <w:rStyle w:val="PlaceholderText"/>
                    <w:rFonts w:eastAsiaTheme="minorHAnsi"/>
                  </w:rPr>
                  <w:t>[Checker]</w:t>
                </w:r>
              </w:p>
            </w:sdtContent>
          </w:sdt>
        </w:tc>
      </w:tr>
      <w:tr w:rsidR="005F5D94" w:rsidRPr="00751190" w14:paraId="3990D975" w14:textId="77777777" w:rsidTr="00075830">
        <w:trPr>
          <w:trHeight w:val="665"/>
        </w:trPr>
        <w:tc>
          <w:tcPr>
            <w:tcW w:w="2225" w:type="dxa"/>
            <w:shd w:val="clear" w:color="auto" w:fill="auto"/>
          </w:tcPr>
          <w:p w14:paraId="3990D971" w14:textId="77777777" w:rsidR="005F5D94" w:rsidRPr="00751190" w:rsidRDefault="006075A2" w:rsidP="006075A2">
            <w:pPr>
              <w:spacing w:before="40"/>
              <w:jc w:val="left"/>
              <w:rPr>
                <w:sz w:val="18"/>
                <w:szCs w:val="18"/>
              </w:rPr>
            </w:pPr>
            <w:r w:rsidRPr="00751190">
              <w:t>Approved by</w:t>
            </w:r>
            <w:r w:rsidR="005F5D94" w:rsidRPr="00751190">
              <w:t xml:space="preserve"> </w:t>
            </w:r>
            <w:r w:rsidR="005F5D94" w:rsidRPr="00751190">
              <w:rPr>
                <w:sz w:val="16"/>
                <w:szCs w:val="16"/>
              </w:rPr>
              <w:t>(*)</w:t>
            </w:r>
            <w:r w:rsidR="005F5D94" w:rsidRPr="00751190">
              <w:t>:</w:t>
            </w:r>
          </w:p>
        </w:tc>
        <w:tc>
          <w:tcPr>
            <w:tcW w:w="1695" w:type="dxa"/>
            <w:shd w:val="clear" w:color="auto" w:fill="auto"/>
          </w:tcPr>
          <w:p w14:paraId="3990D972" w14:textId="77777777" w:rsidR="005F5D94" w:rsidRPr="00751190" w:rsidRDefault="0083186A" w:rsidP="00494081">
            <w:pPr>
              <w:spacing w:before="40"/>
              <w:rPr>
                <w:szCs w:val="20"/>
              </w:rPr>
            </w:pPr>
            <w:r>
              <w:rPr>
                <w:szCs w:val="20"/>
              </w:rPr>
              <w:t>G.Hajduch</w:t>
            </w:r>
          </w:p>
        </w:tc>
        <w:tc>
          <w:tcPr>
            <w:tcW w:w="5260" w:type="dxa"/>
          </w:tcPr>
          <w:p w14:paraId="3990D973" w14:textId="77777777" w:rsidR="005F5D94" w:rsidRPr="00112118" w:rsidRDefault="006075A2" w:rsidP="00494081">
            <w:pPr>
              <w:spacing w:before="40"/>
              <w:rPr>
                <w:szCs w:val="20"/>
                <w:lang w:val="fr-FR"/>
              </w:rPr>
            </w:pPr>
            <w:r w:rsidRPr="00112118">
              <w:rPr>
                <w:szCs w:val="20"/>
                <w:lang w:val="fr-FR"/>
              </w:rPr>
              <w:t>Date + Initial:( visa ou ref)</w:t>
            </w:r>
          </w:p>
          <w:sdt>
            <w:sdtPr>
              <w:rPr>
                <w:szCs w:val="20"/>
              </w:rPr>
              <w:alias w:val="Approver"/>
              <w:tag w:val="Approver"/>
              <w:id w:val="93926281"/>
              <w:lock w:val="sdtLocked"/>
              <w:placeholder>
                <w:docPart w:val="9E1DED91DDB94D0DA99EA5716F0390B0"/>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Approbateurs[1]" w:storeItemID="{266CB10C-B786-4360-BB67-6A5086C74641}"/>
              <w:text/>
            </w:sdtPr>
            <w:sdtEndPr/>
            <w:sdtContent>
              <w:p w14:paraId="3990D974" w14:textId="77777777" w:rsidR="00472946" w:rsidRPr="00751190" w:rsidRDefault="009F0985" w:rsidP="00472946">
                <w:pPr>
                  <w:spacing w:before="40"/>
                  <w:rPr>
                    <w:szCs w:val="20"/>
                  </w:rPr>
                </w:pPr>
                <w:r w:rsidRPr="00730D7D">
                  <w:rPr>
                    <w:rStyle w:val="PlaceholderText"/>
                    <w:rFonts w:eastAsiaTheme="minorHAnsi"/>
                  </w:rPr>
                  <w:t>[Approver]</w:t>
                </w:r>
              </w:p>
            </w:sdtContent>
          </w:sdt>
        </w:tc>
      </w:tr>
      <w:tr w:rsidR="005F5D94" w:rsidRPr="004A2538" w14:paraId="3990D979" w14:textId="77777777" w:rsidTr="00075830">
        <w:trPr>
          <w:trHeight w:val="665"/>
        </w:trPr>
        <w:tc>
          <w:tcPr>
            <w:tcW w:w="2225" w:type="dxa"/>
            <w:shd w:val="clear" w:color="auto" w:fill="auto"/>
          </w:tcPr>
          <w:p w14:paraId="3990D976" w14:textId="77777777" w:rsidR="005F5D94" w:rsidRPr="00751190" w:rsidRDefault="005F5D94" w:rsidP="006075A2">
            <w:pPr>
              <w:spacing w:before="40"/>
              <w:jc w:val="left"/>
            </w:pPr>
            <w:r w:rsidRPr="00751190">
              <w:t>Application aut</w:t>
            </w:r>
            <w:r w:rsidR="006075A2" w:rsidRPr="00751190">
              <w:t>horized by</w:t>
            </w:r>
            <w:r w:rsidRPr="00751190">
              <w:t xml:space="preserve"> </w:t>
            </w:r>
            <w:r w:rsidRPr="00751190">
              <w:rPr>
                <w:sz w:val="16"/>
                <w:szCs w:val="16"/>
              </w:rPr>
              <w:t>(*)</w:t>
            </w:r>
            <w:r w:rsidRPr="00751190">
              <w:t>:</w:t>
            </w:r>
          </w:p>
        </w:tc>
        <w:tc>
          <w:tcPr>
            <w:tcW w:w="1695" w:type="dxa"/>
            <w:shd w:val="clear" w:color="auto" w:fill="auto"/>
          </w:tcPr>
          <w:p w14:paraId="3990D977" w14:textId="77777777" w:rsidR="005F5D94" w:rsidRPr="00751190" w:rsidRDefault="0083186A" w:rsidP="00494081">
            <w:pPr>
              <w:spacing w:before="40"/>
              <w:rPr>
                <w:szCs w:val="20"/>
              </w:rPr>
            </w:pPr>
            <w:r>
              <w:rPr>
                <w:szCs w:val="20"/>
              </w:rPr>
              <w:t>N/A</w:t>
            </w:r>
          </w:p>
        </w:tc>
        <w:tc>
          <w:tcPr>
            <w:tcW w:w="5260" w:type="dxa"/>
          </w:tcPr>
          <w:p w14:paraId="3990D978" w14:textId="77777777" w:rsidR="005F5D94" w:rsidRPr="00112118" w:rsidRDefault="006075A2" w:rsidP="00494081">
            <w:pPr>
              <w:spacing w:before="40"/>
              <w:rPr>
                <w:szCs w:val="20"/>
                <w:lang w:val="fr-FR"/>
              </w:rPr>
            </w:pPr>
            <w:r w:rsidRPr="00112118">
              <w:rPr>
                <w:szCs w:val="20"/>
                <w:lang w:val="fr-FR"/>
              </w:rPr>
              <w:t>Date + Initial:( visa ou ref)</w:t>
            </w:r>
          </w:p>
        </w:tc>
      </w:tr>
    </w:tbl>
    <w:p w14:paraId="3990D97A" w14:textId="77777777" w:rsidR="005F5D94" w:rsidRPr="00751190" w:rsidRDefault="005F5D94" w:rsidP="005F5D94">
      <w:pPr>
        <w:rPr>
          <w:i/>
          <w:sz w:val="16"/>
          <w:szCs w:val="16"/>
        </w:rPr>
      </w:pPr>
      <w:r w:rsidRPr="00112118">
        <w:rPr>
          <w:i/>
          <w:sz w:val="16"/>
          <w:szCs w:val="16"/>
          <w:lang w:val="fr-FR"/>
        </w:rPr>
        <w:t xml:space="preserve"> </w:t>
      </w:r>
      <w:r w:rsidRPr="00751190">
        <w:rPr>
          <w:i/>
          <w:sz w:val="16"/>
          <w:szCs w:val="16"/>
        </w:rPr>
        <w:t>*</w:t>
      </w:r>
      <w:r w:rsidR="006075A2" w:rsidRPr="00751190">
        <w:rPr>
          <w:i/>
          <w:sz w:val="16"/>
          <w:szCs w:val="16"/>
        </w:rPr>
        <w:t>In the opposite box: Last and First name of the person + company if different from CLS</w:t>
      </w:r>
    </w:p>
    <w:p w14:paraId="3990D97B" w14:textId="77777777" w:rsidR="003A64DF" w:rsidRPr="00751190" w:rsidRDefault="003A64DF" w:rsidP="00E36AFF">
      <w:pPr>
        <w:pStyle w:val="Titre-non-index"/>
      </w:pPr>
      <w:r w:rsidRPr="00751190">
        <w:t>Index Sheet: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6954"/>
      </w:tblGrid>
      <w:tr w:rsidR="005F5D94" w:rsidRPr="00751190" w14:paraId="3990D97E" w14:textId="77777777" w:rsidTr="00075830">
        <w:trPr>
          <w:trHeight w:val="353"/>
        </w:trPr>
        <w:tc>
          <w:tcPr>
            <w:tcW w:w="2226" w:type="dxa"/>
            <w:vAlign w:val="center"/>
          </w:tcPr>
          <w:p w14:paraId="3990D97C" w14:textId="77777777" w:rsidR="005F5D94" w:rsidRPr="00751190" w:rsidRDefault="006075A2" w:rsidP="005F5D94">
            <w:pPr>
              <w:spacing w:before="40"/>
              <w:jc w:val="left"/>
            </w:pPr>
            <w:r w:rsidRPr="00751190">
              <w:t>Context</w:t>
            </w:r>
            <w:r w:rsidR="005F5D94" w:rsidRPr="00751190">
              <w:t>:</w:t>
            </w:r>
          </w:p>
        </w:tc>
        <w:tc>
          <w:tcPr>
            <w:tcW w:w="6954" w:type="dxa"/>
            <w:vAlign w:val="center"/>
          </w:tcPr>
          <w:p w14:paraId="3990D97D" w14:textId="77777777" w:rsidR="005F5D94" w:rsidRPr="00751190" w:rsidRDefault="009F4A27" w:rsidP="005F5D94">
            <w:pPr>
              <w:spacing w:before="40"/>
            </w:pPr>
            <w:r>
              <w:t>Commissioning Phase of the Sentinel-1 Mission Performance Centre</w:t>
            </w:r>
          </w:p>
        </w:tc>
      </w:tr>
      <w:tr w:rsidR="005F5D94" w:rsidRPr="00751190" w14:paraId="3990D981" w14:textId="77777777" w:rsidTr="00075830">
        <w:trPr>
          <w:trHeight w:val="353"/>
        </w:trPr>
        <w:tc>
          <w:tcPr>
            <w:tcW w:w="2226" w:type="dxa"/>
            <w:vAlign w:val="center"/>
          </w:tcPr>
          <w:p w14:paraId="3990D97F" w14:textId="77777777" w:rsidR="005F5D94" w:rsidRPr="00751190" w:rsidRDefault="006075A2" w:rsidP="005F5D94">
            <w:pPr>
              <w:spacing w:before="40"/>
            </w:pPr>
            <w:r w:rsidRPr="00751190">
              <w:t>Keywords</w:t>
            </w:r>
            <w:r w:rsidR="005F5D94" w:rsidRPr="00751190">
              <w:t>:</w:t>
            </w:r>
          </w:p>
        </w:tc>
        <w:sdt>
          <w:sdtPr>
            <w:rPr>
              <w:lang w:val="en-US"/>
            </w:rPr>
            <w:alias w:val="Mots clés "/>
            <w:tag w:val="Mots clés "/>
            <w:id w:val="93926285"/>
            <w:lock w:val="sdtLocked"/>
            <w:placeholder>
              <w:docPart w:val="4A998957F8F84CD094D1AC5FF0A2E857"/>
            </w:placeholder>
            <w:dataBinding w:prefixMappings="xmlns:ns0='http://purl.org/dc/elements/1.1/' xmlns:ns1='http://schemas.openxmlformats.org/package/2006/metadata/core-properties' " w:xpath="/ns1:coreProperties[1]/ns1:keywords[1]" w:storeItemID="{6C3C8BC8-F283-45AE-878A-BAB7291924A1}"/>
            <w:text/>
          </w:sdtPr>
          <w:sdtEndPr/>
          <w:sdtContent>
            <w:tc>
              <w:tcPr>
                <w:tcW w:w="6954" w:type="dxa"/>
                <w:vAlign w:val="center"/>
              </w:tcPr>
              <w:p w14:paraId="3990D980" w14:textId="77777777" w:rsidR="005F5D94" w:rsidRPr="00751190" w:rsidRDefault="00755D25" w:rsidP="00112118">
                <w:pPr>
                  <w:spacing w:before="40"/>
                </w:pPr>
                <w:r>
                  <w:t>Sentinel-1, S-1, Mission Performance Centre, Commissioning Phase, Commissioning Phase Report</w:t>
                </w:r>
              </w:p>
            </w:tc>
          </w:sdtContent>
        </w:sdt>
      </w:tr>
      <w:tr w:rsidR="005F5D94" w:rsidRPr="00751190" w14:paraId="3990D985" w14:textId="77777777" w:rsidTr="00075830">
        <w:trPr>
          <w:trHeight w:val="353"/>
        </w:trPr>
        <w:tc>
          <w:tcPr>
            <w:tcW w:w="2226" w:type="dxa"/>
          </w:tcPr>
          <w:p w14:paraId="3990D982" w14:textId="77777777" w:rsidR="005F5D94" w:rsidRPr="00751190" w:rsidRDefault="006075A2" w:rsidP="005F5D94">
            <w:pPr>
              <w:spacing w:before="40"/>
            </w:pPr>
            <w:r w:rsidRPr="00751190">
              <w:t>Hyperlink</w:t>
            </w:r>
            <w:r w:rsidR="005F5D94" w:rsidRPr="00751190">
              <w:t>:</w:t>
            </w:r>
          </w:p>
        </w:tc>
        <w:tc>
          <w:tcPr>
            <w:tcW w:w="6954" w:type="dxa"/>
          </w:tcPr>
          <w:p w14:paraId="3990D983" w14:textId="77777777" w:rsidR="005F5D94" w:rsidRDefault="00A43995" w:rsidP="005F5D94">
            <w:pPr>
              <w:spacing w:before="40"/>
            </w:pPr>
            <w:hyperlink r:id="rId14" w:history="1">
              <w:r w:rsidR="009F4A27">
                <w:rPr>
                  <w:rStyle w:val="Hyperlink"/>
                </w:rPr>
                <w:t>[Link to the document in the S-1 MPC ESF Site]</w:t>
              </w:r>
            </w:hyperlink>
          </w:p>
          <w:p w14:paraId="3990D984" w14:textId="77777777" w:rsidR="009F4A27" w:rsidRPr="00751190" w:rsidRDefault="009F4A27" w:rsidP="005F5D94">
            <w:pPr>
              <w:spacing w:before="40"/>
            </w:pPr>
          </w:p>
        </w:tc>
      </w:tr>
    </w:tbl>
    <w:p w14:paraId="3990D986" w14:textId="77777777" w:rsidR="005F5D94" w:rsidRPr="00751190" w:rsidRDefault="005F5D94" w:rsidP="005F5D94"/>
    <w:p w14:paraId="3990D987" w14:textId="77777777" w:rsidR="003A64DF" w:rsidRPr="00751190" w:rsidRDefault="003A64DF" w:rsidP="00E36AFF">
      <w:pPr>
        <w:pStyle w:val="Titre-non-index"/>
      </w:pPr>
      <w:r w:rsidRPr="00751190">
        <w:t>Distribution: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3"/>
        <w:gridCol w:w="2397"/>
        <w:gridCol w:w="4560"/>
      </w:tblGrid>
      <w:tr w:rsidR="005F5D94" w:rsidRPr="00751190" w14:paraId="3990D98B" w14:textId="77777777" w:rsidTr="00075830">
        <w:trPr>
          <w:tblHeader/>
        </w:trPr>
        <w:tc>
          <w:tcPr>
            <w:tcW w:w="2223" w:type="dxa"/>
          </w:tcPr>
          <w:p w14:paraId="3990D988" w14:textId="77777777" w:rsidR="005F5D94" w:rsidRPr="00751190" w:rsidRDefault="00E8529B" w:rsidP="005F5D94">
            <w:pPr>
              <w:spacing w:before="40"/>
            </w:pPr>
            <w:r w:rsidRPr="00751190">
              <w:t>Company</w:t>
            </w:r>
          </w:p>
        </w:tc>
        <w:tc>
          <w:tcPr>
            <w:tcW w:w="2397" w:type="dxa"/>
          </w:tcPr>
          <w:p w14:paraId="3990D989" w14:textId="77777777" w:rsidR="005F5D94" w:rsidRPr="00751190" w:rsidRDefault="00E8529B" w:rsidP="005F5D94">
            <w:pPr>
              <w:spacing w:before="40"/>
            </w:pPr>
            <w:r w:rsidRPr="00751190">
              <w:t>Means of distribution</w:t>
            </w:r>
          </w:p>
        </w:tc>
        <w:tc>
          <w:tcPr>
            <w:tcW w:w="4560" w:type="dxa"/>
          </w:tcPr>
          <w:p w14:paraId="3990D98A" w14:textId="77777777" w:rsidR="005F5D94" w:rsidRPr="00751190" w:rsidRDefault="00E8529B" w:rsidP="005F5D94">
            <w:pPr>
              <w:spacing w:before="40"/>
            </w:pPr>
            <w:r w:rsidRPr="00751190">
              <w:t>Name</w:t>
            </w:r>
            <w:r w:rsidR="005F5D94" w:rsidRPr="00751190">
              <w:t>s</w:t>
            </w:r>
          </w:p>
        </w:tc>
      </w:tr>
      <w:tr w:rsidR="005F5D94" w:rsidRPr="00751190" w14:paraId="3990D98F" w14:textId="77777777" w:rsidTr="00075830">
        <w:trPr>
          <w:trHeight w:val="1134"/>
        </w:trPr>
        <w:tc>
          <w:tcPr>
            <w:tcW w:w="2223" w:type="dxa"/>
          </w:tcPr>
          <w:p w14:paraId="3990D98C" w14:textId="77777777" w:rsidR="005F5D94" w:rsidRPr="00751190" w:rsidRDefault="009F4A27" w:rsidP="009F4A27">
            <w:pPr>
              <w:spacing w:before="40"/>
            </w:pPr>
            <w:r>
              <w:t>ESA</w:t>
            </w:r>
          </w:p>
        </w:tc>
        <w:tc>
          <w:tcPr>
            <w:tcW w:w="2397" w:type="dxa"/>
          </w:tcPr>
          <w:p w14:paraId="3990D98D" w14:textId="77777777" w:rsidR="005F5D94" w:rsidRPr="00751190" w:rsidRDefault="005F5D94" w:rsidP="005F5D94">
            <w:pPr>
              <w:spacing w:before="40"/>
            </w:pPr>
            <w:r w:rsidRPr="00751190">
              <w:t>Notification</w:t>
            </w:r>
          </w:p>
        </w:tc>
        <w:tc>
          <w:tcPr>
            <w:tcW w:w="4560" w:type="dxa"/>
          </w:tcPr>
          <w:p w14:paraId="3990D98E" w14:textId="77777777" w:rsidR="005F5D94" w:rsidRPr="00751190" w:rsidRDefault="009F4A27" w:rsidP="005F5D94">
            <w:pPr>
              <w:spacing w:before="40"/>
            </w:pPr>
            <w:r>
              <w:t>Nuno Miranda</w:t>
            </w:r>
          </w:p>
        </w:tc>
      </w:tr>
    </w:tbl>
    <w:p w14:paraId="3990D990" w14:textId="77777777" w:rsidR="005F5D94" w:rsidRPr="00751190" w:rsidRDefault="005F5D94" w:rsidP="005F5D94">
      <w:pPr>
        <w:widowControl w:val="0"/>
        <w:tabs>
          <w:tab w:val="left" w:pos="7626"/>
        </w:tabs>
        <w:ind w:right="1268"/>
        <w:rPr>
          <w:sz w:val="18"/>
        </w:rPr>
      </w:pPr>
    </w:p>
    <w:p w14:paraId="3990D991" w14:textId="77777777" w:rsidR="005F5D94" w:rsidRPr="00751190" w:rsidRDefault="005F5D94" w:rsidP="005F5D94">
      <w:pPr>
        <w:spacing w:after="0"/>
        <w:jc w:val="left"/>
        <w:rPr>
          <w:sz w:val="18"/>
        </w:rPr>
      </w:pPr>
      <w:r w:rsidRPr="00751190">
        <w:rPr>
          <w:sz w:val="18"/>
        </w:rPr>
        <w:br w:type="page"/>
      </w:r>
    </w:p>
    <w:p w14:paraId="3990D992" w14:textId="77777777" w:rsidR="003A64DF" w:rsidRPr="00751190" w:rsidRDefault="003A64DF" w:rsidP="00E36AFF">
      <w:pPr>
        <w:pStyle w:val="Titre-non-index"/>
      </w:pPr>
      <w:r w:rsidRPr="00751190">
        <w:lastRenderedPageBreak/>
        <w:t>List of tables and figures</w:t>
      </w:r>
    </w:p>
    <w:p w14:paraId="3990D993" w14:textId="77777777" w:rsidR="003A64DF" w:rsidRPr="00751190" w:rsidRDefault="003A64DF" w:rsidP="003A64DF">
      <w:pPr>
        <w:rPr>
          <w:b/>
        </w:rPr>
      </w:pPr>
    </w:p>
    <w:p w14:paraId="3990D994" w14:textId="77777777" w:rsidR="003A64DF" w:rsidRPr="00B267EF" w:rsidRDefault="003A64DF" w:rsidP="00E36AFF">
      <w:pPr>
        <w:pStyle w:val="Sous-titrenonindex"/>
      </w:pPr>
      <w:r w:rsidRPr="00B267EF">
        <w:t xml:space="preserve">List of tables: </w:t>
      </w:r>
    </w:p>
    <w:p w14:paraId="3990D995" w14:textId="77777777" w:rsidR="00483B82" w:rsidRDefault="004524AF">
      <w:pPr>
        <w:pStyle w:val="TableofFigures"/>
        <w:rPr>
          <w:ins w:id="18" w:author="Guillaume HAJDUCH" w:date="2014-10-07T11:48:00Z"/>
          <w:rFonts w:asciiTheme="minorHAnsi" w:eastAsiaTheme="minorEastAsia" w:hAnsiTheme="minorHAnsi" w:cstheme="minorBidi"/>
          <w:b w:val="0"/>
          <w:bCs w:val="0"/>
          <w:sz w:val="22"/>
          <w:szCs w:val="22"/>
          <w:lang w:val="fr-FR"/>
        </w:rPr>
      </w:pPr>
      <w:r w:rsidRPr="00751190">
        <w:fldChar w:fldCharType="begin"/>
      </w:r>
      <w:r w:rsidR="003A64DF" w:rsidRPr="00751190">
        <w:instrText xml:space="preserve"> TOC \c "Table" </w:instrText>
      </w:r>
      <w:r w:rsidRPr="00751190">
        <w:fldChar w:fldCharType="separate"/>
      </w:r>
      <w:ins w:id="19" w:author="Guillaume HAJDUCH" w:date="2014-10-07T11:48:00Z">
        <w:r w:rsidR="00483B82">
          <w:t>Table 1 : Pointing results on Elevation Notch products</w:t>
        </w:r>
        <w:r w:rsidR="00483B82">
          <w:tab/>
        </w:r>
        <w:r w:rsidR="00483B82">
          <w:fldChar w:fldCharType="begin"/>
        </w:r>
        <w:r w:rsidR="00483B82">
          <w:instrText xml:space="preserve"> PAGEREF _Toc400445924 \h </w:instrText>
        </w:r>
      </w:ins>
      <w:r w:rsidR="00483B82">
        <w:fldChar w:fldCharType="separate"/>
      </w:r>
      <w:ins w:id="20" w:author="Guillaume HAJDUCH" w:date="2014-10-07T11:48:00Z">
        <w:r w:rsidR="00483B82">
          <w:t>10</w:t>
        </w:r>
        <w:r w:rsidR="00483B82">
          <w:fldChar w:fldCharType="end"/>
        </w:r>
      </w:ins>
    </w:p>
    <w:p w14:paraId="3990D996" w14:textId="77777777" w:rsidR="00483B82" w:rsidRDefault="00483B82">
      <w:pPr>
        <w:pStyle w:val="TableofFigures"/>
        <w:rPr>
          <w:ins w:id="21" w:author="Guillaume HAJDUCH" w:date="2014-10-07T11:48:00Z"/>
          <w:rFonts w:asciiTheme="minorHAnsi" w:eastAsiaTheme="minorEastAsia" w:hAnsiTheme="minorHAnsi" w:cstheme="minorBidi"/>
          <w:b w:val="0"/>
          <w:bCs w:val="0"/>
          <w:sz w:val="22"/>
          <w:szCs w:val="22"/>
          <w:lang w:val="fr-FR"/>
        </w:rPr>
      </w:pPr>
      <w:ins w:id="22" w:author="Guillaume HAJDUCH" w:date="2014-10-07T11:48:00Z">
        <w:r>
          <w:t>Table 2: SLC Azimuth Spatial Resolution</w:t>
        </w:r>
        <w:r>
          <w:tab/>
        </w:r>
        <w:r>
          <w:fldChar w:fldCharType="begin"/>
        </w:r>
        <w:r>
          <w:instrText xml:space="preserve"> PAGEREF _Toc400445925 \h </w:instrText>
        </w:r>
      </w:ins>
      <w:r>
        <w:fldChar w:fldCharType="separate"/>
      </w:r>
      <w:ins w:id="23" w:author="Guillaume HAJDUCH" w:date="2014-10-07T11:48:00Z">
        <w:r>
          <w:t>30</w:t>
        </w:r>
        <w:r>
          <w:fldChar w:fldCharType="end"/>
        </w:r>
      </w:ins>
    </w:p>
    <w:p w14:paraId="3990D997" w14:textId="77777777" w:rsidR="00483B82" w:rsidRDefault="00483B82">
      <w:pPr>
        <w:pStyle w:val="TableofFigures"/>
        <w:rPr>
          <w:ins w:id="24" w:author="Guillaume HAJDUCH" w:date="2014-10-07T11:48:00Z"/>
          <w:rFonts w:asciiTheme="minorHAnsi" w:eastAsiaTheme="minorEastAsia" w:hAnsiTheme="minorHAnsi" w:cstheme="minorBidi"/>
          <w:b w:val="0"/>
          <w:bCs w:val="0"/>
          <w:sz w:val="22"/>
          <w:szCs w:val="22"/>
          <w:lang w:val="fr-FR"/>
        </w:rPr>
      </w:pPr>
      <w:ins w:id="25" w:author="Guillaume HAJDUCH" w:date="2014-10-07T11:48:00Z">
        <w:r>
          <w:t>Table 3: SLC Slant Range Spatial Resolution</w:t>
        </w:r>
        <w:r>
          <w:tab/>
        </w:r>
        <w:r>
          <w:fldChar w:fldCharType="begin"/>
        </w:r>
        <w:r>
          <w:instrText xml:space="preserve"> PAGEREF _Toc400445926 \h </w:instrText>
        </w:r>
      </w:ins>
      <w:r>
        <w:fldChar w:fldCharType="separate"/>
      </w:r>
      <w:ins w:id="26" w:author="Guillaume HAJDUCH" w:date="2014-10-07T11:48:00Z">
        <w:r>
          <w:t>32</w:t>
        </w:r>
        <w:r>
          <w:fldChar w:fldCharType="end"/>
        </w:r>
      </w:ins>
    </w:p>
    <w:p w14:paraId="3990D998" w14:textId="77777777" w:rsidR="00483B82" w:rsidRDefault="00483B82">
      <w:pPr>
        <w:pStyle w:val="TableofFigures"/>
        <w:rPr>
          <w:ins w:id="27" w:author="Guillaume HAJDUCH" w:date="2014-10-07T11:48:00Z"/>
          <w:rFonts w:asciiTheme="minorHAnsi" w:eastAsiaTheme="minorEastAsia" w:hAnsiTheme="minorHAnsi" w:cstheme="minorBidi"/>
          <w:b w:val="0"/>
          <w:bCs w:val="0"/>
          <w:sz w:val="22"/>
          <w:szCs w:val="22"/>
          <w:lang w:val="fr-FR"/>
        </w:rPr>
      </w:pPr>
      <w:ins w:id="28" w:author="Guillaume HAJDUCH" w:date="2014-10-07T11:48:00Z">
        <w:r>
          <w:t>Table 4: SLC Sidelobe Ratios</w:t>
        </w:r>
        <w:r>
          <w:tab/>
        </w:r>
        <w:r>
          <w:fldChar w:fldCharType="begin"/>
        </w:r>
        <w:r>
          <w:instrText xml:space="preserve"> PAGEREF _Toc400445927 \h </w:instrText>
        </w:r>
      </w:ins>
      <w:r>
        <w:fldChar w:fldCharType="separate"/>
      </w:r>
      <w:ins w:id="29" w:author="Guillaume HAJDUCH" w:date="2014-10-07T11:48:00Z">
        <w:r>
          <w:t>34</w:t>
        </w:r>
        <w:r>
          <w:fldChar w:fldCharType="end"/>
        </w:r>
      </w:ins>
    </w:p>
    <w:p w14:paraId="3990D999" w14:textId="77777777" w:rsidR="00483B82" w:rsidRDefault="00483B82">
      <w:pPr>
        <w:pStyle w:val="TableofFigures"/>
        <w:rPr>
          <w:ins w:id="30" w:author="Guillaume HAJDUCH" w:date="2014-10-07T11:48:00Z"/>
          <w:rFonts w:asciiTheme="minorHAnsi" w:eastAsiaTheme="minorEastAsia" w:hAnsiTheme="minorHAnsi" w:cstheme="minorBidi"/>
          <w:b w:val="0"/>
          <w:bCs w:val="0"/>
          <w:sz w:val="22"/>
          <w:szCs w:val="22"/>
          <w:lang w:val="fr-FR"/>
        </w:rPr>
      </w:pPr>
      <w:ins w:id="31" w:author="Guillaume HAJDUCH" w:date="2014-10-07T11:48:00Z">
        <w:r>
          <w:t>Table 5: GRD Azimuth Spatial Resolution</w:t>
        </w:r>
        <w:r>
          <w:tab/>
        </w:r>
        <w:r>
          <w:fldChar w:fldCharType="begin"/>
        </w:r>
        <w:r>
          <w:instrText xml:space="preserve"> PAGEREF _Toc400445928 \h </w:instrText>
        </w:r>
      </w:ins>
      <w:r>
        <w:fldChar w:fldCharType="separate"/>
      </w:r>
      <w:ins w:id="32" w:author="Guillaume HAJDUCH" w:date="2014-10-07T11:48:00Z">
        <w:r>
          <w:t>35</w:t>
        </w:r>
        <w:r>
          <w:fldChar w:fldCharType="end"/>
        </w:r>
      </w:ins>
    </w:p>
    <w:p w14:paraId="3990D99A" w14:textId="77777777" w:rsidR="00483B82" w:rsidRDefault="00483B82">
      <w:pPr>
        <w:pStyle w:val="TableofFigures"/>
        <w:rPr>
          <w:ins w:id="33" w:author="Guillaume HAJDUCH" w:date="2014-10-07T11:48:00Z"/>
          <w:rFonts w:asciiTheme="minorHAnsi" w:eastAsiaTheme="minorEastAsia" w:hAnsiTheme="minorHAnsi" w:cstheme="minorBidi"/>
          <w:b w:val="0"/>
          <w:bCs w:val="0"/>
          <w:sz w:val="22"/>
          <w:szCs w:val="22"/>
          <w:lang w:val="fr-FR"/>
        </w:rPr>
      </w:pPr>
      <w:ins w:id="34" w:author="Guillaume HAJDUCH" w:date="2014-10-07T11:48:00Z">
        <w:r>
          <w:t>Table 6: GRD Ground Range Spatial Resolution</w:t>
        </w:r>
        <w:r>
          <w:tab/>
        </w:r>
        <w:r>
          <w:fldChar w:fldCharType="begin"/>
        </w:r>
        <w:r>
          <w:instrText xml:space="preserve"> PAGEREF _Toc400445929 \h </w:instrText>
        </w:r>
      </w:ins>
      <w:r>
        <w:fldChar w:fldCharType="separate"/>
      </w:r>
      <w:ins w:id="35" w:author="Guillaume HAJDUCH" w:date="2014-10-07T11:48:00Z">
        <w:r>
          <w:t>37</w:t>
        </w:r>
        <w:r>
          <w:fldChar w:fldCharType="end"/>
        </w:r>
      </w:ins>
    </w:p>
    <w:p w14:paraId="3990D99B" w14:textId="77777777" w:rsidR="00483B82" w:rsidRDefault="00483B82">
      <w:pPr>
        <w:pStyle w:val="TableofFigures"/>
        <w:rPr>
          <w:ins w:id="36" w:author="Guillaume HAJDUCH" w:date="2014-10-07T11:48:00Z"/>
          <w:rFonts w:asciiTheme="minorHAnsi" w:eastAsiaTheme="minorEastAsia" w:hAnsiTheme="minorHAnsi" w:cstheme="minorBidi"/>
          <w:b w:val="0"/>
          <w:bCs w:val="0"/>
          <w:sz w:val="22"/>
          <w:szCs w:val="22"/>
          <w:lang w:val="fr-FR"/>
        </w:rPr>
      </w:pPr>
      <w:ins w:id="37" w:author="Guillaume HAJDUCH" w:date="2014-10-07T11:48:00Z">
        <w:r>
          <w:t>Table 7: GRD Sidelobe Ratios</w:t>
        </w:r>
        <w:r>
          <w:tab/>
        </w:r>
        <w:r>
          <w:fldChar w:fldCharType="begin"/>
        </w:r>
        <w:r>
          <w:instrText xml:space="preserve"> PAGEREF _Toc400445930 \h </w:instrText>
        </w:r>
      </w:ins>
      <w:r>
        <w:fldChar w:fldCharType="separate"/>
      </w:r>
      <w:ins w:id="38" w:author="Guillaume HAJDUCH" w:date="2014-10-07T11:48:00Z">
        <w:r>
          <w:t>39</w:t>
        </w:r>
        <w:r>
          <w:fldChar w:fldCharType="end"/>
        </w:r>
      </w:ins>
    </w:p>
    <w:p w14:paraId="3990D99C" w14:textId="77777777" w:rsidR="00483B82" w:rsidRDefault="00483B82">
      <w:pPr>
        <w:pStyle w:val="TableofFigures"/>
        <w:rPr>
          <w:ins w:id="39" w:author="Guillaume HAJDUCH" w:date="2014-10-07T11:48:00Z"/>
          <w:rFonts w:asciiTheme="minorHAnsi" w:eastAsiaTheme="minorEastAsia" w:hAnsiTheme="minorHAnsi" w:cstheme="minorBidi"/>
          <w:b w:val="0"/>
          <w:bCs w:val="0"/>
          <w:sz w:val="22"/>
          <w:szCs w:val="22"/>
          <w:lang w:val="fr-FR"/>
        </w:rPr>
      </w:pPr>
      <w:ins w:id="40" w:author="Guillaume HAJDUCH" w:date="2014-10-07T11:48:00Z">
        <w:r>
          <w:t>Table 8: Residue of EAP correction [dB] for IW with no roll correction and with a correction of 0.05deg. Highlight in red is the peak-to-peak value &gt; 0.4dB</w:t>
        </w:r>
        <w:r>
          <w:tab/>
        </w:r>
        <w:r>
          <w:fldChar w:fldCharType="begin"/>
        </w:r>
        <w:r>
          <w:instrText xml:space="preserve"> PAGEREF _Toc400445931 \h </w:instrText>
        </w:r>
      </w:ins>
      <w:r>
        <w:fldChar w:fldCharType="separate"/>
      </w:r>
      <w:ins w:id="41" w:author="Guillaume HAJDUCH" w:date="2014-10-07T11:48:00Z">
        <w:r>
          <w:t>45</w:t>
        </w:r>
        <w:r>
          <w:fldChar w:fldCharType="end"/>
        </w:r>
      </w:ins>
    </w:p>
    <w:p w14:paraId="3990D99D" w14:textId="77777777" w:rsidR="00483B82" w:rsidRDefault="00483B82">
      <w:pPr>
        <w:pStyle w:val="TableofFigures"/>
        <w:rPr>
          <w:ins w:id="42" w:author="Guillaume HAJDUCH" w:date="2014-10-07T11:48:00Z"/>
          <w:rFonts w:asciiTheme="minorHAnsi" w:eastAsiaTheme="minorEastAsia" w:hAnsiTheme="minorHAnsi" w:cstheme="minorBidi"/>
          <w:b w:val="0"/>
          <w:bCs w:val="0"/>
          <w:sz w:val="22"/>
          <w:szCs w:val="22"/>
          <w:lang w:val="fr-FR"/>
        </w:rPr>
      </w:pPr>
      <w:ins w:id="43" w:author="Guillaume HAJDUCH" w:date="2014-10-07T11:48:00Z">
        <w:r>
          <w:t>Table 9: Residue of EAP correction [dB] for EW with no roll correction and with a correction of 0.05deg. Highlight in red is the peak-to-peak value &gt; 0.4dB</w:t>
        </w:r>
        <w:r>
          <w:tab/>
        </w:r>
        <w:r>
          <w:fldChar w:fldCharType="begin"/>
        </w:r>
        <w:r>
          <w:instrText xml:space="preserve"> PAGEREF _Toc400445932 \h </w:instrText>
        </w:r>
      </w:ins>
      <w:r>
        <w:fldChar w:fldCharType="separate"/>
      </w:r>
      <w:ins w:id="44" w:author="Guillaume HAJDUCH" w:date="2014-10-07T11:48:00Z">
        <w:r>
          <w:t>45</w:t>
        </w:r>
        <w:r>
          <w:fldChar w:fldCharType="end"/>
        </w:r>
      </w:ins>
    </w:p>
    <w:p w14:paraId="3990D99E" w14:textId="77777777" w:rsidR="00483B82" w:rsidRDefault="00483B82">
      <w:pPr>
        <w:pStyle w:val="TableofFigures"/>
        <w:rPr>
          <w:ins w:id="45" w:author="Guillaume HAJDUCH" w:date="2014-10-07T11:48:00Z"/>
          <w:rFonts w:asciiTheme="minorHAnsi" w:eastAsiaTheme="minorEastAsia" w:hAnsiTheme="minorHAnsi" w:cstheme="minorBidi"/>
          <w:b w:val="0"/>
          <w:bCs w:val="0"/>
          <w:sz w:val="22"/>
          <w:szCs w:val="22"/>
          <w:lang w:val="fr-FR"/>
        </w:rPr>
      </w:pPr>
      <w:ins w:id="46" w:author="Guillaume HAJDUCH" w:date="2014-10-07T11:48:00Z">
        <w:r>
          <w:t>Table 10: Residue of EAP correction [dB] for SM with no roll correction and with a correction of 0.05deg. Highlight in red is the peak-to-peak value &gt; 0.4dB</w:t>
        </w:r>
        <w:r>
          <w:tab/>
        </w:r>
        <w:r>
          <w:fldChar w:fldCharType="begin"/>
        </w:r>
        <w:r>
          <w:instrText xml:space="preserve"> PAGEREF _Toc400445933 \h </w:instrText>
        </w:r>
      </w:ins>
      <w:r>
        <w:fldChar w:fldCharType="separate"/>
      </w:r>
      <w:ins w:id="47" w:author="Guillaume HAJDUCH" w:date="2014-10-07T11:48:00Z">
        <w:r>
          <w:t>46</w:t>
        </w:r>
        <w:r>
          <w:fldChar w:fldCharType="end"/>
        </w:r>
      </w:ins>
    </w:p>
    <w:p w14:paraId="3990D99F" w14:textId="77777777" w:rsidR="00483B82" w:rsidRDefault="00483B82">
      <w:pPr>
        <w:pStyle w:val="TableofFigures"/>
        <w:rPr>
          <w:ins w:id="48" w:author="Guillaume HAJDUCH" w:date="2014-10-07T11:48:00Z"/>
          <w:rFonts w:asciiTheme="minorHAnsi" w:eastAsiaTheme="minorEastAsia" w:hAnsiTheme="minorHAnsi" w:cstheme="minorBidi"/>
          <w:b w:val="0"/>
          <w:bCs w:val="0"/>
          <w:sz w:val="22"/>
          <w:szCs w:val="22"/>
          <w:lang w:val="fr-FR"/>
        </w:rPr>
      </w:pPr>
      <w:ins w:id="49" w:author="Guillaume HAJDUCH" w:date="2014-10-07T11:48:00Z">
        <w:r>
          <w:t>Table 11: RPE measurement made with the CSPP processed data. The last measurement shows a RPE of 0.064 deg with one considers the roll from quaternion or 0.04 if one considers the nominal steering law</w:t>
        </w:r>
        <w:r>
          <w:tab/>
        </w:r>
        <w:r>
          <w:fldChar w:fldCharType="begin"/>
        </w:r>
        <w:r>
          <w:instrText xml:space="preserve"> PAGEREF _Toc400445934 \h </w:instrText>
        </w:r>
      </w:ins>
      <w:r>
        <w:fldChar w:fldCharType="separate"/>
      </w:r>
      <w:ins w:id="50" w:author="Guillaume HAJDUCH" w:date="2014-10-07T11:48:00Z">
        <w:r>
          <w:t>52</w:t>
        </w:r>
        <w:r>
          <w:fldChar w:fldCharType="end"/>
        </w:r>
      </w:ins>
    </w:p>
    <w:p w14:paraId="3990D9A0" w14:textId="77777777" w:rsidR="00483B82" w:rsidRDefault="00483B82">
      <w:pPr>
        <w:pStyle w:val="TableofFigures"/>
        <w:rPr>
          <w:ins w:id="51" w:author="Guillaume HAJDUCH" w:date="2014-10-07T11:48:00Z"/>
          <w:rFonts w:asciiTheme="minorHAnsi" w:eastAsiaTheme="minorEastAsia" w:hAnsiTheme="minorHAnsi" w:cstheme="minorBidi"/>
          <w:b w:val="0"/>
          <w:bCs w:val="0"/>
          <w:sz w:val="22"/>
          <w:szCs w:val="22"/>
          <w:lang w:val="fr-FR"/>
        </w:rPr>
      </w:pPr>
      <w:ins w:id="52" w:author="Guillaume HAJDUCH" w:date="2014-10-07T11:48:00Z">
        <w:r>
          <w:t>Table 12: SM ENL &amp; RR Measurements</w:t>
        </w:r>
        <w:r>
          <w:tab/>
        </w:r>
        <w:r>
          <w:fldChar w:fldCharType="begin"/>
        </w:r>
        <w:r>
          <w:instrText xml:space="preserve"> PAGEREF _Toc400445935 \h </w:instrText>
        </w:r>
      </w:ins>
      <w:r>
        <w:fldChar w:fldCharType="separate"/>
      </w:r>
      <w:ins w:id="53" w:author="Guillaume HAJDUCH" w:date="2014-10-07T11:48:00Z">
        <w:r>
          <w:t>53</w:t>
        </w:r>
        <w:r>
          <w:fldChar w:fldCharType="end"/>
        </w:r>
      </w:ins>
    </w:p>
    <w:p w14:paraId="3990D9A1" w14:textId="77777777" w:rsidR="00483B82" w:rsidRDefault="00483B82">
      <w:pPr>
        <w:pStyle w:val="TableofFigures"/>
        <w:rPr>
          <w:ins w:id="54" w:author="Guillaume HAJDUCH" w:date="2014-10-07T11:48:00Z"/>
          <w:rFonts w:asciiTheme="minorHAnsi" w:eastAsiaTheme="minorEastAsia" w:hAnsiTheme="minorHAnsi" w:cstheme="minorBidi"/>
          <w:b w:val="0"/>
          <w:bCs w:val="0"/>
          <w:sz w:val="22"/>
          <w:szCs w:val="22"/>
          <w:lang w:val="fr-FR"/>
        </w:rPr>
      </w:pPr>
      <w:ins w:id="55" w:author="Guillaume HAJDUCH" w:date="2014-10-07T11:48:00Z">
        <w:r>
          <w:t>Table 13: IW ENL &amp; RR Measurements</w:t>
        </w:r>
        <w:r>
          <w:tab/>
        </w:r>
        <w:r>
          <w:fldChar w:fldCharType="begin"/>
        </w:r>
        <w:r>
          <w:instrText xml:space="preserve"> PAGEREF _Toc400445936 \h </w:instrText>
        </w:r>
      </w:ins>
      <w:r>
        <w:fldChar w:fldCharType="separate"/>
      </w:r>
      <w:ins w:id="56" w:author="Guillaume HAJDUCH" w:date="2014-10-07T11:48:00Z">
        <w:r>
          <w:t>53</w:t>
        </w:r>
        <w:r>
          <w:fldChar w:fldCharType="end"/>
        </w:r>
      </w:ins>
    </w:p>
    <w:p w14:paraId="3990D9A2" w14:textId="77777777" w:rsidR="00483B82" w:rsidRDefault="00483B82">
      <w:pPr>
        <w:pStyle w:val="TableofFigures"/>
        <w:rPr>
          <w:ins w:id="57" w:author="Guillaume HAJDUCH" w:date="2014-10-07T11:48:00Z"/>
          <w:rFonts w:asciiTheme="minorHAnsi" w:eastAsiaTheme="minorEastAsia" w:hAnsiTheme="minorHAnsi" w:cstheme="minorBidi"/>
          <w:b w:val="0"/>
          <w:bCs w:val="0"/>
          <w:sz w:val="22"/>
          <w:szCs w:val="22"/>
          <w:lang w:val="fr-FR"/>
        </w:rPr>
      </w:pPr>
      <w:ins w:id="58" w:author="Guillaume HAJDUCH" w:date="2014-10-07T11:48:00Z">
        <w:r>
          <w:t>Table 14: EW ENL &amp; RR Measurements</w:t>
        </w:r>
        <w:r>
          <w:tab/>
        </w:r>
        <w:r>
          <w:fldChar w:fldCharType="begin"/>
        </w:r>
        <w:r>
          <w:instrText xml:space="preserve"> PAGEREF _Toc400445937 \h </w:instrText>
        </w:r>
      </w:ins>
      <w:r>
        <w:fldChar w:fldCharType="separate"/>
      </w:r>
      <w:ins w:id="59" w:author="Guillaume HAJDUCH" w:date="2014-10-07T11:48:00Z">
        <w:r>
          <w:t>53</w:t>
        </w:r>
        <w:r>
          <w:fldChar w:fldCharType="end"/>
        </w:r>
      </w:ins>
    </w:p>
    <w:p w14:paraId="3990D9A3" w14:textId="77777777" w:rsidR="00483B82" w:rsidRDefault="00483B82">
      <w:pPr>
        <w:pStyle w:val="TableofFigures"/>
        <w:rPr>
          <w:ins w:id="60" w:author="Guillaume HAJDUCH" w:date="2014-10-07T11:48:00Z"/>
          <w:rFonts w:asciiTheme="minorHAnsi" w:eastAsiaTheme="minorEastAsia" w:hAnsiTheme="minorHAnsi" w:cstheme="minorBidi"/>
          <w:b w:val="0"/>
          <w:bCs w:val="0"/>
          <w:sz w:val="22"/>
          <w:szCs w:val="22"/>
          <w:lang w:val="fr-FR"/>
        </w:rPr>
      </w:pPr>
      <w:ins w:id="61" w:author="Guillaume HAJDUCH" w:date="2014-10-07T11:48:00Z">
        <w:r>
          <w:t>Table 15: Azimuth Ambiguity Ratios</w:t>
        </w:r>
        <w:r>
          <w:tab/>
        </w:r>
        <w:r>
          <w:fldChar w:fldCharType="begin"/>
        </w:r>
        <w:r>
          <w:instrText xml:space="preserve"> PAGEREF _Toc400445938 \h </w:instrText>
        </w:r>
      </w:ins>
      <w:r>
        <w:fldChar w:fldCharType="separate"/>
      </w:r>
      <w:ins w:id="62" w:author="Guillaume HAJDUCH" w:date="2014-10-07T11:48:00Z">
        <w:r>
          <w:t>56</w:t>
        </w:r>
        <w:r>
          <w:fldChar w:fldCharType="end"/>
        </w:r>
      </w:ins>
    </w:p>
    <w:p w14:paraId="3990D9A4" w14:textId="77777777" w:rsidR="00483B82" w:rsidRDefault="00483B82">
      <w:pPr>
        <w:pStyle w:val="TableofFigures"/>
        <w:rPr>
          <w:ins w:id="63" w:author="Guillaume HAJDUCH" w:date="2014-10-07T11:48:00Z"/>
          <w:rFonts w:asciiTheme="minorHAnsi" w:eastAsiaTheme="minorEastAsia" w:hAnsiTheme="minorHAnsi" w:cstheme="minorBidi"/>
          <w:b w:val="0"/>
          <w:bCs w:val="0"/>
          <w:sz w:val="22"/>
          <w:szCs w:val="22"/>
          <w:lang w:val="fr-FR"/>
        </w:rPr>
      </w:pPr>
      <w:ins w:id="64" w:author="Guillaume HAJDUCH" w:date="2014-10-07T11:48:00Z">
        <w:r>
          <w:t>Table 16: RCS measurement obtained after correction of the imbalance and polarisation offset</w:t>
        </w:r>
        <w:r>
          <w:tab/>
        </w:r>
        <w:r>
          <w:fldChar w:fldCharType="begin"/>
        </w:r>
        <w:r>
          <w:instrText xml:space="preserve"> PAGEREF _Toc400445939 \h </w:instrText>
        </w:r>
      </w:ins>
      <w:r>
        <w:fldChar w:fldCharType="separate"/>
      </w:r>
      <w:ins w:id="65" w:author="Guillaume HAJDUCH" w:date="2014-10-07T11:48:00Z">
        <w:r>
          <w:t>58</w:t>
        </w:r>
        <w:r>
          <w:fldChar w:fldCharType="end"/>
        </w:r>
      </w:ins>
    </w:p>
    <w:p w14:paraId="3990D9A5" w14:textId="77777777" w:rsidR="00483B82" w:rsidRDefault="00483B82">
      <w:pPr>
        <w:pStyle w:val="TableofFigures"/>
        <w:rPr>
          <w:ins w:id="66" w:author="Guillaume HAJDUCH" w:date="2014-10-07T11:48:00Z"/>
          <w:rFonts w:asciiTheme="minorHAnsi" w:eastAsiaTheme="minorEastAsia" w:hAnsiTheme="minorHAnsi" w:cstheme="minorBidi"/>
          <w:b w:val="0"/>
          <w:bCs w:val="0"/>
          <w:sz w:val="22"/>
          <w:szCs w:val="22"/>
          <w:lang w:val="fr-FR"/>
        </w:rPr>
      </w:pPr>
      <w:ins w:id="67" w:author="Guillaume HAJDUCH" w:date="2014-10-07T11:48:00Z">
        <w:r w:rsidRPr="00BF1EDB">
          <w:t xml:space="preserve">Table 17: </w:t>
        </w:r>
        <w:r w:rsidRPr="00BF1EDB">
          <w:rPr>
            <w:i/>
          </w:rPr>
          <w:t>Torny-le-Grand</w:t>
        </w:r>
        <w:r w:rsidRPr="00BF1EDB">
          <w:t xml:space="preserve"> corner reflector surveyed coordinates at epoch 2 July 2006 (global geographic latitude / longitude). Reference frame: ITRF2008</w:t>
        </w:r>
        <w:r>
          <w:tab/>
        </w:r>
        <w:r>
          <w:fldChar w:fldCharType="begin"/>
        </w:r>
        <w:r>
          <w:instrText xml:space="preserve"> PAGEREF _Toc400445940 \h </w:instrText>
        </w:r>
      </w:ins>
      <w:r>
        <w:fldChar w:fldCharType="separate"/>
      </w:r>
      <w:ins w:id="68" w:author="Guillaume HAJDUCH" w:date="2014-10-07T11:48:00Z">
        <w:r>
          <w:t>65</w:t>
        </w:r>
        <w:r>
          <w:fldChar w:fldCharType="end"/>
        </w:r>
      </w:ins>
    </w:p>
    <w:p w14:paraId="3990D9A6" w14:textId="77777777" w:rsidR="00483B82" w:rsidRDefault="00483B82">
      <w:pPr>
        <w:pStyle w:val="TableofFigures"/>
        <w:rPr>
          <w:ins w:id="69" w:author="Guillaume HAJDUCH" w:date="2014-10-07T11:48:00Z"/>
          <w:rFonts w:asciiTheme="minorHAnsi" w:eastAsiaTheme="minorEastAsia" w:hAnsiTheme="minorHAnsi" w:cstheme="minorBidi"/>
          <w:b w:val="0"/>
          <w:bCs w:val="0"/>
          <w:sz w:val="22"/>
          <w:szCs w:val="22"/>
          <w:lang w:val="fr-FR"/>
        </w:rPr>
      </w:pPr>
      <w:ins w:id="70" w:author="Guillaume HAJDUCH" w:date="2014-10-07T11:48:00Z">
        <w:r w:rsidRPr="00BF1EDB">
          <w:t>Table 18: Latencies of data sources influencing ALE estimation</w:t>
        </w:r>
        <w:r>
          <w:tab/>
        </w:r>
        <w:r>
          <w:fldChar w:fldCharType="begin"/>
        </w:r>
        <w:r>
          <w:instrText xml:space="preserve"> PAGEREF _Toc400445941 \h </w:instrText>
        </w:r>
      </w:ins>
      <w:r>
        <w:fldChar w:fldCharType="separate"/>
      </w:r>
      <w:ins w:id="71" w:author="Guillaume HAJDUCH" w:date="2014-10-07T11:48:00Z">
        <w:r>
          <w:t>67</w:t>
        </w:r>
        <w:r>
          <w:fldChar w:fldCharType="end"/>
        </w:r>
      </w:ins>
    </w:p>
    <w:p w14:paraId="3990D9A7" w14:textId="77777777" w:rsidR="00483B82" w:rsidRDefault="00483B82">
      <w:pPr>
        <w:pStyle w:val="TableofFigures"/>
        <w:rPr>
          <w:ins w:id="72" w:author="Guillaume HAJDUCH" w:date="2014-10-07T11:48:00Z"/>
          <w:rFonts w:asciiTheme="minorHAnsi" w:eastAsiaTheme="minorEastAsia" w:hAnsiTheme="minorHAnsi" w:cstheme="minorBidi"/>
          <w:b w:val="0"/>
          <w:bCs w:val="0"/>
          <w:sz w:val="22"/>
          <w:szCs w:val="22"/>
          <w:lang w:val="fr-FR"/>
        </w:rPr>
      </w:pPr>
      <w:ins w:id="73" w:author="Guillaume HAJDUCH" w:date="2014-10-07T11:48:00Z">
        <w:r>
          <w:t>Table 19: ALE for SM SLC products as function of orbital state vector quality (common 8 products)</w:t>
        </w:r>
        <w:r>
          <w:tab/>
        </w:r>
        <w:r>
          <w:fldChar w:fldCharType="begin"/>
        </w:r>
        <w:r>
          <w:instrText xml:space="preserve"> PAGEREF _Toc400445942 \h </w:instrText>
        </w:r>
      </w:ins>
      <w:r>
        <w:fldChar w:fldCharType="separate"/>
      </w:r>
      <w:ins w:id="74" w:author="Guillaume HAJDUCH" w:date="2014-10-07T11:48:00Z">
        <w:r>
          <w:t>71</w:t>
        </w:r>
        <w:r>
          <w:fldChar w:fldCharType="end"/>
        </w:r>
      </w:ins>
    </w:p>
    <w:p w14:paraId="3990D9A8" w14:textId="77777777" w:rsidR="00483B82" w:rsidRDefault="00483B82">
      <w:pPr>
        <w:pStyle w:val="TableofFigures"/>
        <w:rPr>
          <w:ins w:id="75" w:author="Guillaume HAJDUCH" w:date="2014-10-07T11:48:00Z"/>
          <w:rFonts w:asciiTheme="minorHAnsi" w:eastAsiaTheme="minorEastAsia" w:hAnsiTheme="minorHAnsi" w:cstheme="minorBidi"/>
          <w:b w:val="0"/>
          <w:bCs w:val="0"/>
          <w:sz w:val="22"/>
          <w:szCs w:val="22"/>
          <w:lang w:val="fr-FR"/>
        </w:rPr>
      </w:pPr>
      <w:ins w:id="76" w:author="Guillaume HAJDUCH" w:date="2014-10-07T11:48:00Z">
        <w:r>
          <w:t>Table 20: ALE for SM GRDF products as function of orbital state vector quality (common 8 products)</w:t>
        </w:r>
        <w:r>
          <w:tab/>
        </w:r>
        <w:r>
          <w:fldChar w:fldCharType="begin"/>
        </w:r>
        <w:r>
          <w:instrText xml:space="preserve"> PAGEREF _Toc400445943 \h </w:instrText>
        </w:r>
      </w:ins>
      <w:r>
        <w:fldChar w:fldCharType="separate"/>
      </w:r>
      <w:ins w:id="77" w:author="Guillaume HAJDUCH" w:date="2014-10-07T11:48:00Z">
        <w:r>
          <w:t>72</w:t>
        </w:r>
        <w:r>
          <w:fldChar w:fldCharType="end"/>
        </w:r>
      </w:ins>
    </w:p>
    <w:p w14:paraId="3990D9A9" w14:textId="77777777" w:rsidR="00483B82" w:rsidRDefault="00483B82">
      <w:pPr>
        <w:pStyle w:val="TableofFigures"/>
        <w:rPr>
          <w:ins w:id="78" w:author="Guillaume HAJDUCH" w:date="2014-10-07T11:48:00Z"/>
          <w:rFonts w:asciiTheme="minorHAnsi" w:eastAsiaTheme="minorEastAsia" w:hAnsiTheme="minorHAnsi" w:cstheme="minorBidi"/>
          <w:b w:val="0"/>
          <w:bCs w:val="0"/>
          <w:sz w:val="22"/>
          <w:szCs w:val="22"/>
          <w:lang w:val="fr-FR"/>
        </w:rPr>
      </w:pPr>
      <w:ins w:id="79" w:author="Guillaume HAJDUCH" w:date="2014-10-07T11:48:00Z">
        <w:r>
          <w:t>Table 21: Estimation of the polarimetric gain imbalance over ESA nd DLR transponders</w:t>
        </w:r>
        <w:r>
          <w:tab/>
        </w:r>
        <w:r>
          <w:fldChar w:fldCharType="begin"/>
        </w:r>
        <w:r>
          <w:instrText xml:space="preserve"> PAGEREF _Toc400445944 \h </w:instrText>
        </w:r>
      </w:ins>
      <w:r>
        <w:fldChar w:fldCharType="separate"/>
      </w:r>
      <w:ins w:id="80" w:author="Guillaume HAJDUCH" w:date="2014-10-07T11:48:00Z">
        <w:r>
          <w:t>74</w:t>
        </w:r>
        <w:r>
          <w:fldChar w:fldCharType="end"/>
        </w:r>
      </w:ins>
    </w:p>
    <w:p w14:paraId="3990D9AA" w14:textId="77777777" w:rsidR="00483B82" w:rsidRDefault="00483B82">
      <w:pPr>
        <w:pStyle w:val="TableofFigures"/>
        <w:rPr>
          <w:ins w:id="81" w:author="Guillaume HAJDUCH" w:date="2014-10-07T11:48:00Z"/>
          <w:rFonts w:asciiTheme="minorHAnsi" w:eastAsiaTheme="minorEastAsia" w:hAnsiTheme="minorHAnsi" w:cstheme="minorBidi"/>
          <w:b w:val="0"/>
          <w:bCs w:val="0"/>
          <w:sz w:val="22"/>
          <w:szCs w:val="22"/>
          <w:lang w:val="fr-FR"/>
        </w:rPr>
      </w:pPr>
      <w:ins w:id="82" w:author="Guillaume HAJDUCH" w:date="2014-10-07T11:48:00Z">
        <w:r>
          <w:t>Table 22: SLC Polarimetric Co-registration</w:t>
        </w:r>
        <w:r>
          <w:tab/>
        </w:r>
        <w:r>
          <w:fldChar w:fldCharType="begin"/>
        </w:r>
        <w:r>
          <w:instrText xml:space="preserve"> PAGEREF _Toc400445945 \h </w:instrText>
        </w:r>
      </w:ins>
      <w:r>
        <w:fldChar w:fldCharType="separate"/>
      </w:r>
      <w:ins w:id="83" w:author="Guillaume HAJDUCH" w:date="2014-10-07T11:48:00Z">
        <w:r>
          <w:t>76</w:t>
        </w:r>
        <w:r>
          <w:fldChar w:fldCharType="end"/>
        </w:r>
      </w:ins>
    </w:p>
    <w:p w14:paraId="3990D9AB" w14:textId="77777777" w:rsidR="00483B82" w:rsidRDefault="00483B82">
      <w:pPr>
        <w:pStyle w:val="TableofFigures"/>
        <w:rPr>
          <w:ins w:id="84" w:author="Guillaume HAJDUCH" w:date="2014-10-07T11:48:00Z"/>
          <w:rFonts w:asciiTheme="minorHAnsi" w:eastAsiaTheme="minorEastAsia" w:hAnsiTheme="minorHAnsi" w:cstheme="minorBidi"/>
          <w:b w:val="0"/>
          <w:bCs w:val="0"/>
          <w:sz w:val="22"/>
          <w:szCs w:val="22"/>
          <w:lang w:val="fr-FR"/>
        </w:rPr>
      </w:pPr>
      <w:ins w:id="85" w:author="Guillaume HAJDUCH" w:date="2014-10-07T11:48:00Z">
        <w:r>
          <w:t>Table 23: SLC Cross-talk</w:t>
        </w:r>
        <w:r>
          <w:tab/>
        </w:r>
        <w:r>
          <w:fldChar w:fldCharType="begin"/>
        </w:r>
        <w:r>
          <w:instrText xml:space="preserve"> PAGEREF _Toc400445946 \h </w:instrText>
        </w:r>
      </w:ins>
      <w:r>
        <w:fldChar w:fldCharType="separate"/>
      </w:r>
      <w:ins w:id="86" w:author="Guillaume HAJDUCH" w:date="2014-10-07T11:48:00Z">
        <w:r>
          <w:t>78</w:t>
        </w:r>
        <w:r>
          <w:fldChar w:fldCharType="end"/>
        </w:r>
      </w:ins>
    </w:p>
    <w:p w14:paraId="3990D9AC" w14:textId="77777777" w:rsidR="00483B82" w:rsidRDefault="00483B82">
      <w:pPr>
        <w:pStyle w:val="TableofFigures"/>
        <w:rPr>
          <w:ins w:id="87" w:author="Guillaume HAJDUCH" w:date="2014-10-07T11:48:00Z"/>
          <w:rFonts w:asciiTheme="minorHAnsi" w:eastAsiaTheme="minorEastAsia" w:hAnsiTheme="minorHAnsi" w:cstheme="minorBidi"/>
          <w:b w:val="0"/>
          <w:bCs w:val="0"/>
          <w:sz w:val="22"/>
          <w:szCs w:val="22"/>
          <w:lang w:val="fr-FR"/>
        </w:rPr>
      </w:pPr>
      <w:ins w:id="88" w:author="Guillaume HAJDUCH" w:date="2014-10-07T11:48:00Z">
        <w:r>
          <w:t xml:space="preserve">Table 24: </w:t>
        </w:r>
        <w:r w:rsidRPr="00BF1EDB">
          <w:rPr>
            <w:lang w:val="en-US"/>
          </w:rPr>
          <w:t>List of the raised SPR concerning L1 format inspection</w:t>
        </w:r>
        <w:r>
          <w:tab/>
        </w:r>
        <w:r>
          <w:fldChar w:fldCharType="begin"/>
        </w:r>
        <w:r>
          <w:instrText xml:space="preserve"> PAGEREF _Toc400445947 \h </w:instrText>
        </w:r>
      </w:ins>
      <w:r>
        <w:fldChar w:fldCharType="separate"/>
      </w:r>
      <w:ins w:id="89" w:author="Guillaume HAJDUCH" w:date="2014-10-07T11:48:00Z">
        <w:r>
          <w:t>79</w:t>
        </w:r>
        <w:r>
          <w:fldChar w:fldCharType="end"/>
        </w:r>
      </w:ins>
    </w:p>
    <w:p w14:paraId="3990D9AD" w14:textId="77777777" w:rsidR="00483B82" w:rsidRDefault="00483B82">
      <w:pPr>
        <w:pStyle w:val="TableofFigures"/>
        <w:rPr>
          <w:ins w:id="90" w:author="Guillaume HAJDUCH" w:date="2014-10-07T11:48:00Z"/>
          <w:rFonts w:asciiTheme="minorHAnsi" w:eastAsiaTheme="minorEastAsia" w:hAnsiTheme="minorHAnsi" w:cstheme="minorBidi"/>
          <w:b w:val="0"/>
          <w:bCs w:val="0"/>
          <w:sz w:val="22"/>
          <w:szCs w:val="22"/>
          <w:lang w:val="fr-FR"/>
        </w:rPr>
      </w:pPr>
      <w:ins w:id="91" w:author="Guillaume HAJDUCH" w:date="2014-10-07T11:48:00Z">
        <w:r>
          <w:t>Table 25: Summary of the estimated calibration constants</w:t>
        </w:r>
        <w:r>
          <w:tab/>
        </w:r>
        <w:r>
          <w:fldChar w:fldCharType="begin"/>
        </w:r>
        <w:r>
          <w:instrText xml:space="preserve"> PAGEREF _Toc400445948 \h </w:instrText>
        </w:r>
      </w:ins>
      <w:r>
        <w:fldChar w:fldCharType="separate"/>
      </w:r>
      <w:ins w:id="92" w:author="Guillaume HAJDUCH" w:date="2014-10-07T11:48:00Z">
        <w:r>
          <w:t>88</w:t>
        </w:r>
        <w:r>
          <w:fldChar w:fldCharType="end"/>
        </w:r>
      </w:ins>
    </w:p>
    <w:p w14:paraId="3990D9AE" w14:textId="77777777" w:rsidR="00483B82" w:rsidRDefault="00483B82">
      <w:pPr>
        <w:pStyle w:val="TableofFigures"/>
        <w:rPr>
          <w:ins w:id="93" w:author="Guillaume HAJDUCH" w:date="2014-10-07T11:48:00Z"/>
          <w:rFonts w:asciiTheme="minorHAnsi" w:eastAsiaTheme="minorEastAsia" w:hAnsiTheme="minorHAnsi" w:cstheme="minorBidi"/>
          <w:b w:val="0"/>
          <w:bCs w:val="0"/>
          <w:sz w:val="22"/>
          <w:szCs w:val="22"/>
          <w:lang w:val="fr-FR"/>
        </w:rPr>
      </w:pPr>
      <w:ins w:id="94" w:author="Guillaume HAJDUCH" w:date="2014-10-07T11:48:00Z">
        <w:r>
          <w:t xml:space="preserve">Table 26: </w:t>
        </w:r>
        <w:r w:rsidRPr="00BF1EDB">
          <w:rPr>
            <w:lang w:val="en-US"/>
          </w:rPr>
          <w:t>raised SPR concerning IPF algorithm verification for OWI unit</w:t>
        </w:r>
        <w:r>
          <w:tab/>
        </w:r>
        <w:r>
          <w:fldChar w:fldCharType="begin"/>
        </w:r>
        <w:r>
          <w:instrText xml:space="preserve"> PAGEREF _Toc400445949 \h </w:instrText>
        </w:r>
      </w:ins>
      <w:r>
        <w:fldChar w:fldCharType="separate"/>
      </w:r>
      <w:ins w:id="95" w:author="Guillaume HAJDUCH" w:date="2014-10-07T11:48:00Z">
        <w:r>
          <w:t>91</w:t>
        </w:r>
        <w:r>
          <w:fldChar w:fldCharType="end"/>
        </w:r>
      </w:ins>
    </w:p>
    <w:p w14:paraId="3990D9AF" w14:textId="77777777" w:rsidR="00483B82" w:rsidRDefault="00483B82">
      <w:pPr>
        <w:pStyle w:val="TableofFigures"/>
        <w:rPr>
          <w:ins w:id="96" w:author="Guillaume HAJDUCH" w:date="2014-10-07T11:48:00Z"/>
          <w:rFonts w:asciiTheme="minorHAnsi" w:eastAsiaTheme="minorEastAsia" w:hAnsiTheme="minorHAnsi" w:cstheme="minorBidi"/>
          <w:b w:val="0"/>
          <w:bCs w:val="0"/>
          <w:sz w:val="22"/>
          <w:szCs w:val="22"/>
          <w:lang w:val="fr-FR"/>
        </w:rPr>
      </w:pPr>
      <w:ins w:id="97" w:author="Guillaume HAJDUCH" w:date="2014-10-07T11:48:00Z">
        <w:r>
          <w:t xml:space="preserve">Table 27: </w:t>
        </w:r>
        <w:r w:rsidRPr="00BF1EDB">
          <w:rPr>
            <w:lang w:val="en-US"/>
          </w:rPr>
          <w:t>raised SPR concerning IPF algorithm verification for OSW/OWI unit</w:t>
        </w:r>
        <w:r>
          <w:tab/>
        </w:r>
        <w:r>
          <w:fldChar w:fldCharType="begin"/>
        </w:r>
        <w:r>
          <w:instrText xml:space="preserve"> PAGEREF _Toc400445950 \h </w:instrText>
        </w:r>
      </w:ins>
      <w:r>
        <w:fldChar w:fldCharType="separate"/>
      </w:r>
      <w:ins w:id="98" w:author="Guillaume HAJDUCH" w:date="2014-10-07T11:48:00Z">
        <w:r>
          <w:t>91</w:t>
        </w:r>
        <w:r>
          <w:fldChar w:fldCharType="end"/>
        </w:r>
      </w:ins>
    </w:p>
    <w:p w14:paraId="3990D9B0" w14:textId="77777777" w:rsidR="00483B82" w:rsidRDefault="00483B82">
      <w:pPr>
        <w:pStyle w:val="TableofFigures"/>
        <w:rPr>
          <w:ins w:id="99" w:author="Guillaume HAJDUCH" w:date="2014-10-07T11:48:00Z"/>
          <w:rFonts w:asciiTheme="minorHAnsi" w:eastAsiaTheme="minorEastAsia" w:hAnsiTheme="minorHAnsi" w:cstheme="minorBidi"/>
          <w:b w:val="0"/>
          <w:bCs w:val="0"/>
          <w:sz w:val="22"/>
          <w:szCs w:val="22"/>
          <w:lang w:val="fr-FR"/>
        </w:rPr>
      </w:pPr>
      <w:ins w:id="100" w:author="Guillaume HAJDUCH" w:date="2014-10-07T11:48:00Z">
        <w:r>
          <w:t xml:space="preserve">Table 28: </w:t>
        </w:r>
        <w:r w:rsidRPr="00BF1EDB">
          <w:rPr>
            <w:lang w:val="en-US"/>
          </w:rPr>
          <w:t>raised SPR concerning IPF algorithm verification for no particular processing unit</w:t>
        </w:r>
        <w:r>
          <w:tab/>
        </w:r>
        <w:r>
          <w:fldChar w:fldCharType="begin"/>
        </w:r>
        <w:r>
          <w:instrText xml:space="preserve"> PAGEREF _Toc400445951 \h </w:instrText>
        </w:r>
      </w:ins>
      <w:r>
        <w:fldChar w:fldCharType="separate"/>
      </w:r>
      <w:ins w:id="101" w:author="Guillaume HAJDUCH" w:date="2014-10-07T11:48:00Z">
        <w:r>
          <w:t>92</w:t>
        </w:r>
        <w:r>
          <w:fldChar w:fldCharType="end"/>
        </w:r>
      </w:ins>
    </w:p>
    <w:p w14:paraId="3990D9B1" w14:textId="77777777" w:rsidR="00483B82" w:rsidRDefault="00483B82">
      <w:pPr>
        <w:pStyle w:val="TableofFigures"/>
        <w:rPr>
          <w:ins w:id="102" w:author="Guillaume HAJDUCH" w:date="2014-10-07T11:48:00Z"/>
          <w:rFonts w:asciiTheme="minorHAnsi" w:eastAsiaTheme="minorEastAsia" w:hAnsiTheme="minorHAnsi" w:cstheme="minorBidi"/>
          <w:b w:val="0"/>
          <w:bCs w:val="0"/>
          <w:sz w:val="22"/>
          <w:szCs w:val="22"/>
          <w:lang w:val="fr-FR"/>
        </w:rPr>
      </w:pPr>
      <w:ins w:id="103" w:author="Guillaume HAJDUCH" w:date="2014-10-07T11:48:00Z">
        <w:r>
          <w:t xml:space="preserve">Table 29: </w:t>
        </w:r>
        <w:r w:rsidRPr="00BF1EDB">
          <w:rPr>
            <w:lang w:val="en-US"/>
          </w:rPr>
          <w:t>raised SPR concerning the L2 format verification</w:t>
        </w:r>
        <w:r>
          <w:tab/>
        </w:r>
        <w:r>
          <w:fldChar w:fldCharType="begin"/>
        </w:r>
        <w:r>
          <w:instrText xml:space="preserve"> PAGEREF _Toc400445952 \h </w:instrText>
        </w:r>
      </w:ins>
      <w:r>
        <w:fldChar w:fldCharType="separate"/>
      </w:r>
      <w:ins w:id="104" w:author="Guillaume HAJDUCH" w:date="2014-10-07T11:48:00Z">
        <w:r>
          <w:t>93</w:t>
        </w:r>
        <w:r>
          <w:fldChar w:fldCharType="end"/>
        </w:r>
      </w:ins>
    </w:p>
    <w:p w14:paraId="3990D9B2" w14:textId="77777777" w:rsidR="00483B82" w:rsidRDefault="00483B82">
      <w:pPr>
        <w:pStyle w:val="TableofFigures"/>
        <w:rPr>
          <w:ins w:id="105" w:author="Guillaume HAJDUCH" w:date="2014-10-07T11:48:00Z"/>
          <w:rFonts w:asciiTheme="minorHAnsi" w:eastAsiaTheme="minorEastAsia" w:hAnsiTheme="minorHAnsi" w:cstheme="minorBidi"/>
          <w:b w:val="0"/>
          <w:bCs w:val="0"/>
          <w:sz w:val="22"/>
          <w:szCs w:val="22"/>
          <w:lang w:val="fr-FR"/>
        </w:rPr>
      </w:pPr>
      <w:ins w:id="106" w:author="Guillaume HAJDUCH" w:date="2014-10-07T11:48:00Z">
        <w:r>
          <w:t>Table 30: Scatterometers data collected</w:t>
        </w:r>
        <w:r>
          <w:tab/>
        </w:r>
        <w:r>
          <w:fldChar w:fldCharType="begin"/>
        </w:r>
        <w:r>
          <w:instrText xml:space="preserve"> PAGEREF _Toc400445953 \h </w:instrText>
        </w:r>
      </w:ins>
      <w:r>
        <w:fldChar w:fldCharType="separate"/>
      </w:r>
      <w:ins w:id="107" w:author="Guillaume HAJDUCH" w:date="2014-10-07T11:48:00Z">
        <w:r>
          <w:t>95</w:t>
        </w:r>
        <w:r>
          <w:fldChar w:fldCharType="end"/>
        </w:r>
      </w:ins>
    </w:p>
    <w:p w14:paraId="3990D9B3" w14:textId="77777777" w:rsidR="00483B82" w:rsidRDefault="00483B82">
      <w:pPr>
        <w:pStyle w:val="TableofFigures"/>
        <w:rPr>
          <w:ins w:id="108" w:author="Guillaume HAJDUCH" w:date="2014-10-07T11:48:00Z"/>
          <w:rFonts w:asciiTheme="minorHAnsi" w:eastAsiaTheme="minorEastAsia" w:hAnsiTheme="minorHAnsi" w:cstheme="minorBidi"/>
          <w:b w:val="0"/>
          <w:bCs w:val="0"/>
          <w:sz w:val="22"/>
          <w:szCs w:val="22"/>
          <w:lang w:val="fr-FR"/>
        </w:rPr>
      </w:pPr>
      <w:ins w:id="109" w:author="Guillaume HAJDUCH" w:date="2014-10-07T11:48:00Z">
        <w:r>
          <w:t>Table 31: Models data collected</w:t>
        </w:r>
        <w:r>
          <w:tab/>
        </w:r>
        <w:r>
          <w:fldChar w:fldCharType="begin"/>
        </w:r>
        <w:r>
          <w:instrText xml:space="preserve"> PAGEREF _Toc400445954 \h </w:instrText>
        </w:r>
      </w:ins>
      <w:r>
        <w:fldChar w:fldCharType="separate"/>
      </w:r>
      <w:ins w:id="110" w:author="Guillaume HAJDUCH" w:date="2014-10-07T11:48:00Z">
        <w:r>
          <w:t>95</w:t>
        </w:r>
        <w:r>
          <w:fldChar w:fldCharType="end"/>
        </w:r>
      </w:ins>
    </w:p>
    <w:p w14:paraId="3990D9B4" w14:textId="77777777" w:rsidR="00483B82" w:rsidRDefault="00483B82">
      <w:pPr>
        <w:pStyle w:val="TableofFigures"/>
        <w:rPr>
          <w:ins w:id="111" w:author="Guillaume HAJDUCH" w:date="2014-10-07T11:48:00Z"/>
          <w:rFonts w:asciiTheme="minorHAnsi" w:eastAsiaTheme="minorEastAsia" w:hAnsiTheme="minorHAnsi" w:cstheme="minorBidi"/>
          <w:b w:val="0"/>
          <w:bCs w:val="0"/>
          <w:sz w:val="22"/>
          <w:szCs w:val="22"/>
          <w:lang w:val="fr-FR"/>
        </w:rPr>
      </w:pPr>
      <w:ins w:id="112" w:author="Guillaume HAJDUCH" w:date="2014-10-07T11:48:00Z">
        <w:r>
          <w:lastRenderedPageBreak/>
          <w:t>Table 32: Buoys network data collected</w:t>
        </w:r>
        <w:r>
          <w:tab/>
        </w:r>
        <w:r>
          <w:fldChar w:fldCharType="begin"/>
        </w:r>
        <w:r>
          <w:instrText xml:space="preserve"> PAGEREF _Toc400445955 \h </w:instrText>
        </w:r>
      </w:ins>
      <w:r>
        <w:fldChar w:fldCharType="separate"/>
      </w:r>
      <w:ins w:id="113" w:author="Guillaume HAJDUCH" w:date="2014-10-07T11:48:00Z">
        <w:r>
          <w:t>95</w:t>
        </w:r>
        <w:r>
          <w:fldChar w:fldCharType="end"/>
        </w:r>
      </w:ins>
    </w:p>
    <w:p w14:paraId="3990D9B5" w14:textId="77777777" w:rsidR="00483B82" w:rsidRDefault="00483B82">
      <w:pPr>
        <w:pStyle w:val="TableofFigures"/>
        <w:rPr>
          <w:ins w:id="114" w:author="Guillaume HAJDUCH" w:date="2014-10-07T11:48:00Z"/>
          <w:rFonts w:asciiTheme="minorHAnsi" w:eastAsiaTheme="minorEastAsia" w:hAnsiTheme="minorHAnsi" w:cstheme="minorBidi"/>
          <w:b w:val="0"/>
          <w:bCs w:val="0"/>
          <w:sz w:val="22"/>
          <w:szCs w:val="22"/>
          <w:lang w:val="fr-FR"/>
        </w:rPr>
      </w:pPr>
      <w:ins w:id="115" w:author="Guillaume HAJDUCH" w:date="2014-10-07T11:48:00Z">
        <w:r>
          <w:t>Table 33: Responsibilities of IPF Maintenance</w:t>
        </w:r>
        <w:r>
          <w:tab/>
        </w:r>
        <w:r>
          <w:fldChar w:fldCharType="begin"/>
        </w:r>
        <w:r>
          <w:instrText xml:space="preserve"> PAGEREF _Toc400445956 \h </w:instrText>
        </w:r>
      </w:ins>
      <w:r>
        <w:fldChar w:fldCharType="separate"/>
      </w:r>
      <w:ins w:id="116" w:author="Guillaume HAJDUCH" w:date="2014-10-07T11:48:00Z">
        <w:r>
          <w:t>105</w:t>
        </w:r>
        <w:r>
          <w:fldChar w:fldCharType="end"/>
        </w:r>
      </w:ins>
    </w:p>
    <w:p w14:paraId="3990D9B6" w14:textId="77777777" w:rsidR="00483B82" w:rsidRDefault="00483B82">
      <w:pPr>
        <w:pStyle w:val="TableofFigures"/>
        <w:rPr>
          <w:ins w:id="117" w:author="Guillaume HAJDUCH" w:date="2014-10-07T11:48:00Z"/>
          <w:rFonts w:asciiTheme="minorHAnsi" w:eastAsiaTheme="minorEastAsia" w:hAnsiTheme="minorHAnsi" w:cstheme="minorBidi"/>
          <w:b w:val="0"/>
          <w:bCs w:val="0"/>
          <w:sz w:val="22"/>
          <w:szCs w:val="22"/>
          <w:lang w:val="fr-FR"/>
        </w:rPr>
      </w:pPr>
      <w:ins w:id="118" w:author="Guillaume HAJDUCH" w:date="2014-10-07T11:48:00Z">
        <w:r>
          <w:t>Table 34: Responsibilities of Amalfi-2 Maintenance</w:t>
        </w:r>
        <w:r>
          <w:tab/>
        </w:r>
        <w:r>
          <w:fldChar w:fldCharType="begin"/>
        </w:r>
        <w:r>
          <w:instrText xml:space="preserve"> PAGEREF _Toc400445957 \h </w:instrText>
        </w:r>
      </w:ins>
      <w:r>
        <w:fldChar w:fldCharType="separate"/>
      </w:r>
      <w:ins w:id="119" w:author="Guillaume HAJDUCH" w:date="2014-10-07T11:48:00Z">
        <w:r>
          <w:t>107</w:t>
        </w:r>
        <w:r>
          <w:fldChar w:fldCharType="end"/>
        </w:r>
      </w:ins>
    </w:p>
    <w:p w14:paraId="3990D9B7" w14:textId="77777777" w:rsidR="00483B82" w:rsidRDefault="00483B82">
      <w:pPr>
        <w:pStyle w:val="TableofFigures"/>
        <w:rPr>
          <w:ins w:id="120" w:author="Guillaume HAJDUCH" w:date="2014-10-07T11:48:00Z"/>
          <w:rFonts w:asciiTheme="minorHAnsi" w:eastAsiaTheme="minorEastAsia" w:hAnsiTheme="minorHAnsi" w:cstheme="minorBidi"/>
          <w:b w:val="0"/>
          <w:bCs w:val="0"/>
          <w:sz w:val="22"/>
          <w:szCs w:val="22"/>
          <w:lang w:val="fr-FR"/>
        </w:rPr>
      </w:pPr>
      <w:ins w:id="121" w:author="Guillaume HAJDUCH" w:date="2014-10-07T11:48:00Z">
        <w:r>
          <w:t>Table 35: Status of CFI</w:t>
        </w:r>
        <w:r>
          <w:tab/>
        </w:r>
        <w:r>
          <w:fldChar w:fldCharType="begin"/>
        </w:r>
        <w:r>
          <w:instrText xml:space="preserve"> PAGEREF _Toc400445958 \h </w:instrText>
        </w:r>
      </w:ins>
      <w:r>
        <w:fldChar w:fldCharType="separate"/>
      </w:r>
      <w:ins w:id="122" w:author="Guillaume HAJDUCH" w:date="2014-10-07T11:48:00Z">
        <w:r>
          <w:t>113</w:t>
        </w:r>
        <w:r>
          <w:fldChar w:fldCharType="end"/>
        </w:r>
      </w:ins>
    </w:p>
    <w:p w14:paraId="3990D9B8" w14:textId="77777777" w:rsidR="00483B82" w:rsidRDefault="00483B82">
      <w:pPr>
        <w:pStyle w:val="TableofFigures"/>
        <w:rPr>
          <w:ins w:id="123" w:author="Guillaume HAJDUCH" w:date="2014-10-07T11:48:00Z"/>
          <w:rFonts w:asciiTheme="minorHAnsi" w:eastAsiaTheme="minorEastAsia" w:hAnsiTheme="minorHAnsi" w:cstheme="minorBidi"/>
          <w:b w:val="0"/>
          <w:bCs w:val="0"/>
          <w:sz w:val="22"/>
          <w:szCs w:val="22"/>
          <w:lang w:val="fr-FR"/>
        </w:rPr>
      </w:pPr>
      <w:ins w:id="124" w:author="Guillaume HAJDUCH" w:date="2014-10-07T11:48:00Z">
        <w:r w:rsidRPr="00BF1EDB">
          <w:t>Table 36 : MPC-S1 Site Inventory</w:t>
        </w:r>
        <w:r>
          <w:tab/>
        </w:r>
        <w:r>
          <w:fldChar w:fldCharType="begin"/>
        </w:r>
        <w:r>
          <w:instrText xml:space="preserve"> PAGEREF _Toc400445959 \h </w:instrText>
        </w:r>
      </w:ins>
      <w:r>
        <w:fldChar w:fldCharType="separate"/>
      </w:r>
      <w:ins w:id="125" w:author="Guillaume HAJDUCH" w:date="2014-10-07T11:48:00Z">
        <w:r>
          <w:t>116</w:t>
        </w:r>
        <w:r>
          <w:fldChar w:fldCharType="end"/>
        </w:r>
      </w:ins>
    </w:p>
    <w:p w14:paraId="3990D9B9" w14:textId="77777777" w:rsidR="00483B82" w:rsidRDefault="00483B82">
      <w:pPr>
        <w:pStyle w:val="TableofFigures"/>
        <w:rPr>
          <w:ins w:id="126" w:author="Guillaume HAJDUCH" w:date="2014-10-07T11:48:00Z"/>
          <w:rFonts w:asciiTheme="minorHAnsi" w:eastAsiaTheme="minorEastAsia" w:hAnsiTheme="minorHAnsi" w:cstheme="minorBidi"/>
          <w:b w:val="0"/>
          <w:bCs w:val="0"/>
          <w:sz w:val="22"/>
          <w:szCs w:val="22"/>
          <w:lang w:val="fr-FR"/>
        </w:rPr>
      </w:pPr>
      <w:ins w:id="127" w:author="Guillaume HAJDUCH" w:date="2014-10-07T11:48:00Z">
        <w:r>
          <w:t>Table 37 : MPC Procedures</w:t>
        </w:r>
        <w:r>
          <w:tab/>
        </w:r>
        <w:r>
          <w:fldChar w:fldCharType="begin"/>
        </w:r>
        <w:r>
          <w:instrText xml:space="preserve"> PAGEREF _Toc400445960 \h </w:instrText>
        </w:r>
      </w:ins>
      <w:r>
        <w:fldChar w:fldCharType="separate"/>
      </w:r>
      <w:ins w:id="128" w:author="Guillaume HAJDUCH" w:date="2014-10-07T11:48:00Z">
        <w:r>
          <w:t>120</w:t>
        </w:r>
        <w:r>
          <w:fldChar w:fldCharType="end"/>
        </w:r>
      </w:ins>
    </w:p>
    <w:p w14:paraId="3990D9BA" w14:textId="77777777" w:rsidR="003A64DF" w:rsidRPr="00751190" w:rsidRDefault="004524AF" w:rsidP="003A64DF">
      <w:pPr>
        <w:tabs>
          <w:tab w:val="right" w:pos="8647"/>
        </w:tabs>
        <w:rPr>
          <w:b/>
        </w:rPr>
      </w:pPr>
      <w:r w:rsidRPr="00751190">
        <w:rPr>
          <w:b/>
        </w:rPr>
        <w:fldChar w:fldCharType="end"/>
      </w:r>
    </w:p>
    <w:p w14:paraId="3990D9BB" w14:textId="77777777" w:rsidR="003A64DF" w:rsidRPr="00751190" w:rsidRDefault="003A64DF" w:rsidP="00E36AFF">
      <w:pPr>
        <w:pStyle w:val="Sous-titrenonindex"/>
      </w:pPr>
      <w:r w:rsidRPr="00751190">
        <w:t xml:space="preserve">List of figures: </w:t>
      </w:r>
    </w:p>
    <w:p w14:paraId="3990D9BC" w14:textId="77777777" w:rsidR="00483B82" w:rsidRDefault="004524AF">
      <w:pPr>
        <w:pStyle w:val="TableofFigures"/>
        <w:rPr>
          <w:ins w:id="129" w:author="Guillaume HAJDUCH" w:date="2014-10-07T11:48:00Z"/>
          <w:rFonts w:asciiTheme="minorHAnsi" w:eastAsiaTheme="minorEastAsia" w:hAnsiTheme="minorHAnsi" w:cstheme="minorBidi"/>
          <w:b w:val="0"/>
          <w:bCs w:val="0"/>
          <w:sz w:val="22"/>
          <w:szCs w:val="22"/>
          <w:lang w:val="fr-FR"/>
        </w:rPr>
      </w:pPr>
      <w:r w:rsidRPr="00751190">
        <w:fldChar w:fldCharType="begin"/>
      </w:r>
      <w:r w:rsidR="003A64DF" w:rsidRPr="00751190">
        <w:instrText xml:space="preserve"> TOC \c "Figure" </w:instrText>
      </w:r>
      <w:r w:rsidRPr="00751190">
        <w:fldChar w:fldCharType="separate"/>
      </w:r>
      <w:ins w:id="130" w:author="Guillaume HAJDUCH" w:date="2014-10-07T11:48:00Z">
        <w:r w:rsidR="00483B82">
          <w:t>Figure 1: Services operated by the S-1 MPC</w:t>
        </w:r>
        <w:r w:rsidR="00483B82">
          <w:tab/>
        </w:r>
        <w:r w:rsidR="00483B82">
          <w:fldChar w:fldCharType="begin"/>
        </w:r>
        <w:r w:rsidR="00483B82">
          <w:instrText xml:space="preserve"> PAGEREF _Toc400445841 \h </w:instrText>
        </w:r>
      </w:ins>
      <w:r w:rsidR="00483B82">
        <w:fldChar w:fldCharType="separate"/>
      </w:r>
      <w:ins w:id="131" w:author="Guillaume HAJDUCH" w:date="2014-10-07T11:48:00Z">
        <w:r w:rsidR="00483B82">
          <w:t>2</w:t>
        </w:r>
        <w:r w:rsidR="00483B82">
          <w:fldChar w:fldCharType="end"/>
        </w:r>
      </w:ins>
    </w:p>
    <w:p w14:paraId="3990D9BD" w14:textId="77777777" w:rsidR="00483B82" w:rsidRDefault="00483B82">
      <w:pPr>
        <w:pStyle w:val="TableofFigures"/>
        <w:rPr>
          <w:ins w:id="132" w:author="Guillaume HAJDUCH" w:date="2014-10-07T11:48:00Z"/>
          <w:rFonts w:asciiTheme="minorHAnsi" w:eastAsiaTheme="minorEastAsia" w:hAnsiTheme="minorHAnsi" w:cstheme="minorBidi"/>
          <w:b w:val="0"/>
          <w:bCs w:val="0"/>
          <w:sz w:val="22"/>
          <w:szCs w:val="22"/>
          <w:lang w:val="fr-FR"/>
        </w:rPr>
      </w:pPr>
      <w:ins w:id="133" w:author="Guillaume HAJDUCH" w:date="2014-10-07T11:48:00Z">
        <w:r>
          <w:t>Figure 2: 1/PG amplitude and phase vs acquisition time (colours represent the different acquisition modes)</w:t>
        </w:r>
        <w:r>
          <w:tab/>
        </w:r>
        <w:r>
          <w:fldChar w:fldCharType="begin"/>
        </w:r>
        <w:r>
          <w:instrText xml:space="preserve"> PAGEREF _Toc400445842 \h </w:instrText>
        </w:r>
      </w:ins>
      <w:r>
        <w:fldChar w:fldCharType="separate"/>
      </w:r>
      <w:ins w:id="134" w:author="Guillaume HAJDUCH" w:date="2014-10-07T11:48:00Z">
        <w:r>
          <w:t>4</w:t>
        </w:r>
        <w:r>
          <w:fldChar w:fldCharType="end"/>
        </w:r>
      </w:ins>
    </w:p>
    <w:p w14:paraId="3990D9BE" w14:textId="77777777" w:rsidR="00483B82" w:rsidRDefault="00483B82">
      <w:pPr>
        <w:pStyle w:val="TableofFigures"/>
        <w:rPr>
          <w:ins w:id="135" w:author="Guillaume HAJDUCH" w:date="2014-10-07T11:48:00Z"/>
          <w:rFonts w:asciiTheme="minorHAnsi" w:eastAsiaTheme="minorEastAsia" w:hAnsiTheme="minorHAnsi" w:cstheme="minorBidi"/>
          <w:b w:val="0"/>
          <w:bCs w:val="0"/>
          <w:sz w:val="22"/>
          <w:szCs w:val="22"/>
          <w:lang w:val="fr-FR"/>
        </w:rPr>
      </w:pPr>
      <w:ins w:id="136" w:author="Guillaume HAJDUCH" w:date="2014-10-07T11:48:00Z">
        <w:r>
          <w:t>Figure 3: 1/PG amplitude and phase vs acquisition time (EW case, colours represent the different polarizations)</w:t>
        </w:r>
        <w:r>
          <w:tab/>
        </w:r>
        <w:r>
          <w:fldChar w:fldCharType="begin"/>
        </w:r>
        <w:r>
          <w:instrText xml:space="preserve"> PAGEREF _Toc400445843 \h </w:instrText>
        </w:r>
      </w:ins>
      <w:r>
        <w:fldChar w:fldCharType="separate"/>
      </w:r>
      <w:ins w:id="137" w:author="Guillaume HAJDUCH" w:date="2014-10-07T11:48:00Z">
        <w:r>
          <w:t>4</w:t>
        </w:r>
        <w:r>
          <w:fldChar w:fldCharType="end"/>
        </w:r>
      </w:ins>
    </w:p>
    <w:p w14:paraId="3990D9BF" w14:textId="77777777" w:rsidR="00483B82" w:rsidRDefault="00483B82">
      <w:pPr>
        <w:pStyle w:val="TableofFigures"/>
        <w:rPr>
          <w:ins w:id="138" w:author="Guillaume HAJDUCH" w:date="2014-10-07T11:48:00Z"/>
          <w:rFonts w:asciiTheme="minorHAnsi" w:eastAsiaTheme="minorEastAsia" w:hAnsiTheme="minorHAnsi" w:cstheme="minorBidi"/>
          <w:b w:val="0"/>
          <w:bCs w:val="0"/>
          <w:sz w:val="22"/>
          <w:szCs w:val="22"/>
          <w:lang w:val="fr-FR"/>
        </w:rPr>
      </w:pPr>
      <w:ins w:id="139" w:author="Guillaume HAJDUCH" w:date="2014-10-07T11:48:00Z">
        <w:r>
          <w:t>Figure 4: RxGain offset vs acquisition time (colours represent the different beams)</w:t>
        </w:r>
        <w:r>
          <w:tab/>
        </w:r>
        <w:r>
          <w:fldChar w:fldCharType="begin"/>
        </w:r>
        <w:r>
          <w:instrText xml:space="preserve"> PAGEREF _Toc400445844 \h </w:instrText>
        </w:r>
      </w:ins>
      <w:r>
        <w:fldChar w:fldCharType="separate"/>
      </w:r>
      <w:ins w:id="140" w:author="Guillaume HAJDUCH" w:date="2014-10-07T11:48:00Z">
        <w:r>
          <w:t>4</w:t>
        </w:r>
        <w:r>
          <w:fldChar w:fldCharType="end"/>
        </w:r>
      </w:ins>
    </w:p>
    <w:p w14:paraId="3990D9C0" w14:textId="77777777" w:rsidR="00483B82" w:rsidRDefault="00483B82">
      <w:pPr>
        <w:pStyle w:val="TableofFigures"/>
        <w:rPr>
          <w:ins w:id="141" w:author="Guillaume HAJDUCH" w:date="2014-10-07T11:48:00Z"/>
          <w:rFonts w:asciiTheme="minorHAnsi" w:eastAsiaTheme="minorEastAsia" w:hAnsiTheme="minorHAnsi" w:cstheme="minorBidi"/>
          <w:b w:val="0"/>
          <w:bCs w:val="0"/>
          <w:sz w:val="22"/>
          <w:szCs w:val="22"/>
          <w:lang w:val="fr-FR"/>
        </w:rPr>
      </w:pPr>
      <w:ins w:id="142" w:author="Guillaume HAJDUCH" w:date="2014-10-07T11:48:00Z">
        <w:r>
          <w:t>Figure 5: Channel delay vs acquisition time</w:t>
        </w:r>
        <w:r>
          <w:tab/>
        </w:r>
        <w:r>
          <w:fldChar w:fldCharType="begin"/>
        </w:r>
        <w:r>
          <w:instrText xml:space="preserve"> PAGEREF _Toc400445845 \h </w:instrText>
        </w:r>
      </w:ins>
      <w:r>
        <w:fldChar w:fldCharType="separate"/>
      </w:r>
      <w:ins w:id="143" w:author="Guillaume HAJDUCH" w:date="2014-10-07T11:48:00Z">
        <w:r>
          <w:t>5</w:t>
        </w:r>
        <w:r>
          <w:fldChar w:fldCharType="end"/>
        </w:r>
      </w:ins>
    </w:p>
    <w:p w14:paraId="3990D9C1" w14:textId="77777777" w:rsidR="00483B82" w:rsidRDefault="00483B82">
      <w:pPr>
        <w:pStyle w:val="TableofFigures"/>
        <w:rPr>
          <w:ins w:id="144" w:author="Guillaume HAJDUCH" w:date="2014-10-07T11:48:00Z"/>
          <w:rFonts w:asciiTheme="minorHAnsi" w:eastAsiaTheme="minorEastAsia" w:hAnsiTheme="minorHAnsi" w:cstheme="minorBidi"/>
          <w:b w:val="0"/>
          <w:bCs w:val="0"/>
          <w:sz w:val="22"/>
          <w:szCs w:val="22"/>
          <w:lang w:val="fr-FR"/>
        </w:rPr>
      </w:pPr>
      <w:ins w:id="145" w:author="Guillaume HAJDUCH" w:date="2014-10-07T11:48:00Z">
        <w:r>
          <w:t>Figure 6: Chirp replica from internal calibration pulses (IW case)</w:t>
        </w:r>
        <w:r>
          <w:tab/>
        </w:r>
        <w:r>
          <w:fldChar w:fldCharType="begin"/>
        </w:r>
        <w:r>
          <w:instrText xml:space="preserve"> PAGEREF _Toc400445846 \h </w:instrText>
        </w:r>
      </w:ins>
      <w:r>
        <w:fldChar w:fldCharType="separate"/>
      </w:r>
      <w:ins w:id="146" w:author="Guillaume HAJDUCH" w:date="2014-10-07T11:48:00Z">
        <w:r>
          <w:t>5</w:t>
        </w:r>
        <w:r>
          <w:fldChar w:fldCharType="end"/>
        </w:r>
      </w:ins>
    </w:p>
    <w:p w14:paraId="3990D9C2" w14:textId="77777777" w:rsidR="00483B82" w:rsidRDefault="00483B82">
      <w:pPr>
        <w:pStyle w:val="TableofFigures"/>
        <w:rPr>
          <w:ins w:id="147" w:author="Guillaume HAJDUCH" w:date="2014-10-07T11:48:00Z"/>
          <w:rFonts w:asciiTheme="minorHAnsi" w:eastAsiaTheme="minorEastAsia" w:hAnsiTheme="minorHAnsi" w:cstheme="minorBidi"/>
          <w:b w:val="0"/>
          <w:bCs w:val="0"/>
          <w:sz w:val="22"/>
          <w:szCs w:val="22"/>
          <w:lang w:val="fr-FR"/>
        </w:rPr>
      </w:pPr>
      <w:ins w:id="148" w:author="Guillaume HAJDUCH" w:date="2014-10-07T11:48:00Z">
        <w:r>
          <w:t>Figure 7: Noise packets I and Q channels mean values vs acquisition time</w:t>
        </w:r>
        <w:r>
          <w:tab/>
        </w:r>
        <w:r>
          <w:fldChar w:fldCharType="begin"/>
        </w:r>
        <w:r>
          <w:instrText xml:space="preserve"> PAGEREF _Toc400445847 \h </w:instrText>
        </w:r>
      </w:ins>
      <w:r>
        <w:fldChar w:fldCharType="separate"/>
      </w:r>
      <w:ins w:id="149" w:author="Guillaume HAJDUCH" w:date="2014-10-07T11:48:00Z">
        <w:r>
          <w:t>6</w:t>
        </w:r>
        <w:r>
          <w:fldChar w:fldCharType="end"/>
        </w:r>
      </w:ins>
    </w:p>
    <w:p w14:paraId="3990D9C3" w14:textId="77777777" w:rsidR="00483B82" w:rsidRDefault="00483B82">
      <w:pPr>
        <w:pStyle w:val="TableofFigures"/>
        <w:rPr>
          <w:ins w:id="150" w:author="Guillaume HAJDUCH" w:date="2014-10-07T11:48:00Z"/>
          <w:rFonts w:asciiTheme="minorHAnsi" w:eastAsiaTheme="minorEastAsia" w:hAnsiTheme="minorHAnsi" w:cstheme="minorBidi"/>
          <w:b w:val="0"/>
          <w:bCs w:val="0"/>
          <w:sz w:val="22"/>
          <w:szCs w:val="22"/>
          <w:lang w:val="fr-FR"/>
        </w:rPr>
      </w:pPr>
      <w:ins w:id="151" w:author="Guillaume HAJDUCH" w:date="2014-10-07T11:48:00Z">
        <w:r>
          <w:t>Figure 8: Noise packets I and Q channels mean and std values cross-plots</w:t>
        </w:r>
        <w:r>
          <w:tab/>
        </w:r>
        <w:r>
          <w:fldChar w:fldCharType="begin"/>
        </w:r>
        <w:r>
          <w:instrText xml:space="preserve"> PAGEREF _Toc400445848 \h </w:instrText>
        </w:r>
      </w:ins>
      <w:r>
        <w:fldChar w:fldCharType="separate"/>
      </w:r>
      <w:ins w:id="152" w:author="Guillaume HAJDUCH" w:date="2014-10-07T11:48:00Z">
        <w:r>
          <w:t>6</w:t>
        </w:r>
        <w:r>
          <w:fldChar w:fldCharType="end"/>
        </w:r>
      </w:ins>
    </w:p>
    <w:p w14:paraId="3990D9C4" w14:textId="77777777" w:rsidR="00483B82" w:rsidRDefault="00483B82">
      <w:pPr>
        <w:pStyle w:val="TableofFigures"/>
        <w:rPr>
          <w:ins w:id="153" w:author="Guillaume HAJDUCH" w:date="2014-10-07T11:48:00Z"/>
          <w:rFonts w:asciiTheme="minorHAnsi" w:eastAsiaTheme="minorEastAsia" w:hAnsiTheme="minorHAnsi" w:cstheme="minorBidi"/>
          <w:b w:val="0"/>
          <w:bCs w:val="0"/>
          <w:sz w:val="22"/>
          <w:szCs w:val="22"/>
          <w:lang w:val="fr-FR"/>
        </w:rPr>
      </w:pPr>
      <w:ins w:id="154" w:author="Guillaume HAJDUCH" w:date="2014-10-07T11:48:00Z">
        <w:r>
          <w:t>Figure 9: TXH coefficients versus acquisition time: average along rows and tiles</w:t>
        </w:r>
        <w:r>
          <w:tab/>
        </w:r>
        <w:r>
          <w:fldChar w:fldCharType="begin"/>
        </w:r>
        <w:r>
          <w:instrText xml:space="preserve"> PAGEREF _Toc400445849 \h </w:instrText>
        </w:r>
      </w:ins>
      <w:r>
        <w:fldChar w:fldCharType="separate"/>
      </w:r>
      <w:ins w:id="155" w:author="Guillaume HAJDUCH" w:date="2014-10-07T11:48:00Z">
        <w:r>
          <w:t>7</w:t>
        </w:r>
        <w:r>
          <w:fldChar w:fldCharType="end"/>
        </w:r>
      </w:ins>
    </w:p>
    <w:p w14:paraId="3990D9C5" w14:textId="77777777" w:rsidR="00483B82" w:rsidRDefault="00483B82">
      <w:pPr>
        <w:pStyle w:val="TableofFigures"/>
        <w:rPr>
          <w:ins w:id="156" w:author="Guillaume HAJDUCH" w:date="2014-10-07T11:48:00Z"/>
          <w:rFonts w:asciiTheme="minorHAnsi" w:eastAsiaTheme="minorEastAsia" w:hAnsiTheme="minorHAnsi" w:cstheme="minorBidi"/>
          <w:b w:val="0"/>
          <w:bCs w:val="0"/>
          <w:sz w:val="22"/>
          <w:szCs w:val="22"/>
          <w:lang w:val="fr-FR"/>
        </w:rPr>
      </w:pPr>
      <w:ins w:id="157" w:author="Guillaume HAJDUCH" w:date="2014-10-07T11:48:00Z">
        <w:r>
          <w:t>Figure 10: Antenna excitation coefficients average at mid-August 2014</w:t>
        </w:r>
        <w:r>
          <w:tab/>
        </w:r>
        <w:r>
          <w:fldChar w:fldCharType="begin"/>
        </w:r>
        <w:r>
          <w:instrText xml:space="preserve"> PAGEREF _Toc400445850 \h </w:instrText>
        </w:r>
      </w:ins>
      <w:r>
        <w:fldChar w:fldCharType="separate"/>
      </w:r>
      <w:ins w:id="158" w:author="Guillaume HAJDUCH" w:date="2014-10-07T11:48:00Z">
        <w:r>
          <w:t>8</w:t>
        </w:r>
        <w:r>
          <w:fldChar w:fldCharType="end"/>
        </w:r>
      </w:ins>
    </w:p>
    <w:p w14:paraId="3990D9C6" w14:textId="77777777" w:rsidR="00483B82" w:rsidRDefault="00483B82">
      <w:pPr>
        <w:pStyle w:val="TableofFigures"/>
        <w:rPr>
          <w:ins w:id="159" w:author="Guillaume HAJDUCH" w:date="2014-10-07T11:48:00Z"/>
          <w:rFonts w:asciiTheme="minorHAnsi" w:eastAsiaTheme="minorEastAsia" w:hAnsiTheme="minorHAnsi" w:cstheme="minorBidi"/>
          <w:b w:val="0"/>
          <w:bCs w:val="0"/>
          <w:sz w:val="22"/>
          <w:szCs w:val="22"/>
          <w:lang w:val="fr-FR"/>
        </w:rPr>
      </w:pPr>
      <w:ins w:id="160" w:author="Guillaume HAJDUCH" w:date="2014-10-07T11:48:00Z">
        <w:r>
          <w:t>Figure 11: Doppler Centroid evolution vs acquisition time (colours represents the estimates std)</w:t>
        </w:r>
        <w:r>
          <w:tab/>
        </w:r>
        <w:r>
          <w:fldChar w:fldCharType="begin"/>
        </w:r>
        <w:r>
          <w:instrText xml:space="preserve"> PAGEREF _Toc400445851 \h </w:instrText>
        </w:r>
      </w:ins>
      <w:r>
        <w:fldChar w:fldCharType="separate"/>
      </w:r>
      <w:ins w:id="161" w:author="Guillaume HAJDUCH" w:date="2014-10-07T11:48:00Z">
        <w:r>
          <w:t>9</w:t>
        </w:r>
        <w:r>
          <w:fldChar w:fldCharType="end"/>
        </w:r>
      </w:ins>
    </w:p>
    <w:p w14:paraId="3990D9C7" w14:textId="77777777" w:rsidR="00483B82" w:rsidRDefault="00483B82">
      <w:pPr>
        <w:pStyle w:val="TableofFigures"/>
        <w:rPr>
          <w:ins w:id="162" w:author="Guillaume HAJDUCH" w:date="2014-10-07T11:48:00Z"/>
          <w:rFonts w:asciiTheme="minorHAnsi" w:eastAsiaTheme="minorEastAsia" w:hAnsiTheme="minorHAnsi" w:cstheme="minorBidi"/>
          <w:b w:val="0"/>
          <w:bCs w:val="0"/>
          <w:sz w:val="22"/>
          <w:szCs w:val="22"/>
          <w:lang w:val="fr-FR"/>
        </w:rPr>
      </w:pPr>
      <w:ins w:id="163" w:author="Guillaume HAJDUCH" w:date="2014-10-07T11:48:00Z">
        <w:r>
          <w:t>Figure 12: Doppler Centroid evolution vs ANX time (after June 15</w:t>
        </w:r>
        <w:r w:rsidRPr="00F179EF">
          <w:rPr>
            <w:vertAlign w:val="superscript"/>
          </w:rPr>
          <w:t>th</w:t>
        </w:r>
        <w:r>
          <w:t>)</w:t>
        </w:r>
        <w:r>
          <w:tab/>
        </w:r>
        <w:r>
          <w:fldChar w:fldCharType="begin"/>
        </w:r>
        <w:r>
          <w:instrText xml:space="preserve"> PAGEREF _Toc400445852 \h </w:instrText>
        </w:r>
      </w:ins>
      <w:r>
        <w:fldChar w:fldCharType="separate"/>
      </w:r>
      <w:ins w:id="164" w:author="Guillaume HAJDUCH" w:date="2014-10-07T11:48:00Z">
        <w:r>
          <w:t>9</w:t>
        </w:r>
        <w:r>
          <w:fldChar w:fldCharType="end"/>
        </w:r>
      </w:ins>
    </w:p>
    <w:p w14:paraId="3990D9C8" w14:textId="77777777" w:rsidR="00483B82" w:rsidRDefault="00483B82">
      <w:pPr>
        <w:pStyle w:val="TableofFigures"/>
        <w:rPr>
          <w:ins w:id="165" w:author="Guillaume HAJDUCH" w:date="2014-10-07T11:48:00Z"/>
          <w:rFonts w:asciiTheme="minorHAnsi" w:eastAsiaTheme="minorEastAsia" w:hAnsiTheme="minorHAnsi" w:cstheme="minorBidi"/>
          <w:b w:val="0"/>
          <w:bCs w:val="0"/>
          <w:sz w:val="22"/>
          <w:szCs w:val="22"/>
          <w:lang w:val="fr-FR"/>
        </w:rPr>
      </w:pPr>
      <w:ins w:id="166" w:author="Guillaume HAJDUCH" w:date="2014-10-07T11:48:00Z">
        <w:r>
          <w:t>Figure 13: Azimuth Notch (N6) pattern: data stored by ESTEC transponder (blue) vs Antenna Model pattern (red). The second figure is a zoom around 0</w:t>
        </w:r>
        <w:r w:rsidRPr="00F179EF">
          <w:rPr>
            <w:rFonts w:ascii="Calibri" w:hAnsi="Calibri" w:cs="Calibri"/>
          </w:rPr>
          <w:t>°</w:t>
        </w:r>
        <w:r>
          <w:tab/>
        </w:r>
        <w:r>
          <w:fldChar w:fldCharType="begin"/>
        </w:r>
        <w:r>
          <w:instrText xml:space="preserve"> PAGEREF _Toc400445853 \h </w:instrText>
        </w:r>
      </w:ins>
      <w:r>
        <w:fldChar w:fldCharType="separate"/>
      </w:r>
      <w:ins w:id="167" w:author="Guillaume HAJDUCH" w:date="2014-10-07T11:48:00Z">
        <w:r>
          <w:t>12</w:t>
        </w:r>
        <w:r>
          <w:fldChar w:fldCharType="end"/>
        </w:r>
      </w:ins>
    </w:p>
    <w:p w14:paraId="3990D9C9" w14:textId="77777777" w:rsidR="00483B82" w:rsidRDefault="00483B82">
      <w:pPr>
        <w:pStyle w:val="TableofFigures"/>
        <w:rPr>
          <w:ins w:id="168" w:author="Guillaume HAJDUCH" w:date="2014-10-07T11:48:00Z"/>
          <w:rFonts w:asciiTheme="minorHAnsi" w:eastAsiaTheme="minorEastAsia" w:hAnsiTheme="minorHAnsi" w:cstheme="minorBidi"/>
          <w:b w:val="0"/>
          <w:bCs w:val="0"/>
          <w:sz w:val="22"/>
          <w:szCs w:val="22"/>
          <w:lang w:val="fr-FR"/>
        </w:rPr>
      </w:pPr>
      <w:ins w:id="169" w:author="Guillaume HAJDUCH" w:date="2014-10-07T11:48:00Z">
        <w:r>
          <w:t>Figure 14: Echo packets I and Q channels mean and std values cross-plots</w:t>
        </w:r>
        <w:r>
          <w:tab/>
        </w:r>
        <w:r>
          <w:fldChar w:fldCharType="begin"/>
        </w:r>
        <w:r>
          <w:instrText xml:space="preserve"> PAGEREF _Toc400445854 \h </w:instrText>
        </w:r>
      </w:ins>
      <w:r>
        <w:fldChar w:fldCharType="separate"/>
      </w:r>
      <w:ins w:id="170" w:author="Guillaume HAJDUCH" w:date="2014-10-07T11:48:00Z">
        <w:r>
          <w:t>13</w:t>
        </w:r>
        <w:r>
          <w:fldChar w:fldCharType="end"/>
        </w:r>
      </w:ins>
    </w:p>
    <w:p w14:paraId="3990D9CA" w14:textId="77777777" w:rsidR="00483B82" w:rsidRDefault="00483B82">
      <w:pPr>
        <w:pStyle w:val="TableofFigures"/>
        <w:rPr>
          <w:ins w:id="171" w:author="Guillaume HAJDUCH" w:date="2014-10-07T11:48:00Z"/>
          <w:rFonts w:asciiTheme="minorHAnsi" w:eastAsiaTheme="minorEastAsia" w:hAnsiTheme="minorHAnsi" w:cstheme="minorBidi"/>
          <w:b w:val="0"/>
          <w:bCs w:val="0"/>
          <w:sz w:val="22"/>
          <w:szCs w:val="22"/>
          <w:lang w:val="fr-FR"/>
        </w:rPr>
      </w:pPr>
      <w:ins w:id="172" w:author="Guillaume HAJDUCH" w:date="2014-10-07T11:48:00Z">
        <w:r>
          <w:t>Figure 15: Mean accuracy as a function of ASM for different compression schemes</w:t>
        </w:r>
        <w:r>
          <w:tab/>
        </w:r>
        <w:r>
          <w:fldChar w:fldCharType="begin"/>
        </w:r>
        <w:r>
          <w:instrText xml:space="preserve"> PAGEREF _Toc400445855 \h </w:instrText>
        </w:r>
      </w:ins>
      <w:r>
        <w:fldChar w:fldCharType="separate"/>
      </w:r>
      <w:ins w:id="173" w:author="Guillaume HAJDUCH" w:date="2014-10-07T11:48:00Z">
        <w:r>
          <w:t>14</w:t>
        </w:r>
        <w:r>
          <w:fldChar w:fldCharType="end"/>
        </w:r>
      </w:ins>
    </w:p>
    <w:p w14:paraId="3990D9CB" w14:textId="77777777" w:rsidR="00483B82" w:rsidRDefault="00483B82">
      <w:pPr>
        <w:pStyle w:val="TableofFigures"/>
        <w:rPr>
          <w:ins w:id="174" w:author="Guillaume HAJDUCH" w:date="2014-10-07T11:48:00Z"/>
          <w:rFonts w:asciiTheme="minorHAnsi" w:eastAsiaTheme="minorEastAsia" w:hAnsiTheme="minorHAnsi" w:cstheme="minorBidi"/>
          <w:b w:val="0"/>
          <w:bCs w:val="0"/>
          <w:sz w:val="22"/>
          <w:szCs w:val="22"/>
          <w:lang w:val="fr-FR"/>
        </w:rPr>
      </w:pPr>
      <w:ins w:id="175" w:author="Guillaume HAJDUCH" w:date="2014-10-07T11:48:00Z">
        <w:r>
          <w:t>Figure 16: Example of FDBAQ possible effects on data (HH pol on the left, HV on the right)</w:t>
        </w:r>
        <w:r>
          <w:tab/>
        </w:r>
        <w:r>
          <w:fldChar w:fldCharType="begin"/>
        </w:r>
        <w:r>
          <w:instrText xml:space="preserve"> PAGEREF _Toc400445856 \h </w:instrText>
        </w:r>
      </w:ins>
      <w:r>
        <w:fldChar w:fldCharType="separate"/>
      </w:r>
      <w:ins w:id="176" w:author="Guillaume HAJDUCH" w:date="2014-10-07T11:48:00Z">
        <w:r>
          <w:t>14</w:t>
        </w:r>
        <w:r>
          <w:fldChar w:fldCharType="end"/>
        </w:r>
      </w:ins>
    </w:p>
    <w:p w14:paraId="3990D9CC" w14:textId="77777777" w:rsidR="00483B82" w:rsidRDefault="00483B82">
      <w:pPr>
        <w:pStyle w:val="TableofFigures"/>
        <w:rPr>
          <w:ins w:id="177" w:author="Guillaume HAJDUCH" w:date="2014-10-07T11:48:00Z"/>
          <w:rFonts w:asciiTheme="minorHAnsi" w:eastAsiaTheme="minorEastAsia" w:hAnsiTheme="minorHAnsi" w:cstheme="minorBidi"/>
          <w:b w:val="0"/>
          <w:bCs w:val="0"/>
          <w:sz w:val="22"/>
          <w:szCs w:val="22"/>
          <w:lang w:val="fr-FR"/>
        </w:rPr>
      </w:pPr>
      <w:ins w:id="178" w:author="Guillaume HAJDUCH" w:date="2014-10-07T11:48:00Z">
        <w:r>
          <w:t>Figure 17: IPF DC estimates from data (example of EW data acquired on May 19</w:t>
        </w:r>
        <w:r w:rsidRPr="00F179EF">
          <w:rPr>
            <w:vertAlign w:val="superscript"/>
          </w:rPr>
          <w:t>th</w:t>
        </w:r>
        <w:r>
          <w:t>)</w:t>
        </w:r>
        <w:r>
          <w:tab/>
        </w:r>
        <w:r>
          <w:fldChar w:fldCharType="begin"/>
        </w:r>
        <w:r>
          <w:instrText xml:space="preserve"> PAGEREF _Toc400445857 \h </w:instrText>
        </w:r>
      </w:ins>
      <w:r>
        <w:fldChar w:fldCharType="separate"/>
      </w:r>
      <w:ins w:id="179" w:author="Guillaume HAJDUCH" w:date="2014-10-07T11:48:00Z">
        <w:r>
          <w:t>15</w:t>
        </w:r>
        <w:r>
          <w:fldChar w:fldCharType="end"/>
        </w:r>
      </w:ins>
    </w:p>
    <w:p w14:paraId="3990D9CD" w14:textId="77777777" w:rsidR="00483B82" w:rsidRDefault="00483B82">
      <w:pPr>
        <w:pStyle w:val="TableofFigures"/>
        <w:rPr>
          <w:ins w:id="180" w:author="Guillaume HAJDUCH" w:date="2014-10-07T11:48:00Z"/>
          <w:rFonts w:asciiTheme="minorHAnsi" w:eastAsiaTheme="minorEastAsia" w:hAnsiTheme="minorHAnsi" w:cstheme="minorBidi"/>
          <w:b w:val="0"/>
          <w:bCs w:val="0"/>
          <w:sz w:val="22"/>
          <w:szCs w:val="22"/>
          <w:lang w:val="fr-FR"/>
        </w:rPr>
      </w:pPr>
      <w:ins w:id="181" w:author="Guillaume HAJDUCH" w:date="2014-10-07T11:48:00Z">
        <w:r>
          <w:t>Figure 18: Doppler Calibration Profiles for IW case using different Error Matrices</w:t>
        </w:r>
        <w:r>
          <w:tab/>
        </w:r>
        <w:r>
          <w:fldChar w:fldCharType="begin"/>
        </w:r>
        <w:r>
          <w:instrText xml:space="preserve"> PAGEREF _Toc400445858 \h </w:instrText>
        </w:r>
      </w:ins>
      <w:r>
        <w:fldChar w:fldCharType="separate"/>
      </w:r>
      <w:ins w:id="182" w:author="Guillaume HAJDUCH" w:date="2014-10-07T11:48:00Z">
        <w:r>
          <w:t>16</w:t>
        </w:r>
        <w:r>
          <w:fldChar w:fldCharType="end"/>
        </w:r>
      </w:ins>
    </w:p>
    <w:p w14:paraId="3990D9CE" w14:textId="77777777" w:rsidR="00483B82" w:rsidRDefault="00483B82">
      <w:pPr>
        <w:pStyle w:val="TableofFigures"/>
        <w:rPr>
          <w:ins w:id="183" w:author="Guillaume HAJDUCH" w:date="2014-10-07T11:48:00Z"/>
          <w:rFonts w:asciiTheme="minorHAnsi" w:eastAsiaTheme="minorEastAsia" w:hAnsiTheme="minorHAnsi" w:cstheme="minorBidi"/>
          <w:b w:val="0"/>
          <w:bCs w:val="0"/>
          <w:sz w:val="22"/>
          <w:szCs w:val="22"/>
          <w:lang w:val="fr-FR"/>
        </w:rPr>
      </w:pPr>
      <w:ins w:id="184" w:author="Guillaume HAJDUCH" w:date="2014-10-07T11:48:00Z">
        <w:r>
          <w:t>Figure 19: Average spectrum of S1 data (in red the processing bandwidth)</w:t>
        </w:r>
        <w:r>
          <w:tab/>
        </w:r>
        <w:r>
          <w:fldChar w:fldCharType="begin"/>
        </w:r>
        <w:r>
          <w:instrText xml:space="preserve"> PAGEREF _Toc400445859 \h </w:instrText>
        </w:r>
      </w:ins>
      <w:r>
        <w:fldChar w:fldCharType="separate"/>
      </w:r>
      <w:ins w:id="185" w:author="Guillaume HAJDUCH" w:date="2014-10-07T11:48:00Z">
        <w:r>
          <w:t>17</w:t>
        </w:r>
        <w:r>
          <w:fldChar w:fldCharType="end"/>
        </w:r>
      </w:ins>
    </w:p>
    <w:p w14:paraId="3990D9CF" w14:textId="77777777" w:rsidR="00483B82" w:rsidRDefault="00483B82">
      <w:pPr>
        <w:pStyle w:val="TableofFigures"/>
        <w:rPr>
          <w:ins w:id="186" w:author="Guillaume HAJDUCH" w:date="2014-10-07T11:48:00Z"/>
          <w:rFonts w:asciiTheme="minorHAnsi" w:eastAsiaTheme="minorEastAsia" w:hAnsiTheme="minorHAnsi" w:cstheme="minorBidi"/>
          <w:b w:val="0"/>
          <w:bCs w:val="0"/>
          <w:sz w:val="22"/>
          <w:szCs w:val="22"/>
          <w:lang w:val="fr-FR"/>
        </w:rPr>
      </w:pPr>
      <w:ins w:id="187" w:author="Guillaume HAJDUCH" w:date="2014-10-07T11:48:00Z">
        <w:r>
          <w:t>Figure 20: Frequency plots of the noise data profiles (temperature: 15-20°C) compared with the on-ground measurements model</w:t>
        </w:r>
        <w:r>
          <w:tab/>
        </w:r>
        <w:r>
          <w:fldChar w:fldCharType="begin"/>
        </w:r>
        <w:r>
          <w:instrText xml:space="preserve"> PAGEREF _Toc400445860 \h </w:instrText>
        </w:r>
      </w:ins>
      <w:r>
        <w:fldChar w:fldCharType="separate"/>
      </w:r>
      <w:ins w:id="188" w:author="Guillaume HAJDUCH" w:date="2014-10-07T11:48:00Z">
        <w:r>
          <w:t>17</w:t>
        </w:r>
        <w:r>
          <w:fldChar w:fldCharType="end"/>
        </w:r>
      </w:ins>
    </w:p>
    <w:p w14:paraId="3990D9D0" w14:textId="77777777" w:rsidR="00483B82" w:rsidRDefault="00483B82">
      <w:pPr>
        <w:pStyle w:val="TableofFigures"/>
        <w:rPr>
          <w:ins w:id="189" w:author="Guillaume HAJDUCH" w:date="2014-10-07T11:48:00Z"/>
          <w:rFonts w:asciiTheme="minorHAnsi" w:eastAsiaTheme="minorEastAsia" w:hAnsiTheme="minorHAnsi" w:cstheme="minorBidi"/>
          <w:b w:val="0"/>
          <w:bCs w:val="0"/>
          <w:sz w:val="22"/>
          <w:szCs w:val="22"/>
          <w:lang w:val="fr-FR"/>
        </w:rPr>
      </w:pPr>
      <w:ins w:id="190" w:author="Guillaume HAJDUCH" w:date="2014-10-07T11:48:00Z">
        <w:r>
          <w:t>Figure 21: RCS measures over the ESA, DLR  and BAE calibration sites from IPF releases V234 and V235</w:t>
        </w:r>
        <w:r>
          <w:tab/>
        </w:r>
        <w:r>
          <w:fldChar w:fldCharType="begin"/>
        </w:r>
        <w:r>
          <w:instrText xml:space="preserve"> PAGEREF _Toc400445861 \h </w:instrText>
        </w:r>
      </w:ins>
      <w:r>
        <w:fldChar w:fldCharType="separate"/>
      </w:r>
      <w:ins w:id="191" w:author="Guillaume HAJDUCH" w:date="2014-10-07T11:48:00Z">
        <w:r>
          <w:t>20</w:t>
        </w:r>
        <w:r>
          <w:fldChar w:fldCharType="end"/>
        </w:r>
      </w:ins>
    </w:p>
    <w:p w14:paraId="3990D9D1" w14:textId="77777777" w:rsidR="00483B82" w:rsidRDefault="00483B82">
      <w:pPr>
        <w:pStyle w:val="TableofFigures"/>
        <w:rPr>
          <w:ins w:id="192" w:author="Guillaume HAJDUCH" w:date="2014-10-07T11:48:00Z"/>
          <w:rFonts w:asciiTheme="minorHAnsi" w:eastAsiaTheme="minorEastAsia" w:hAnsiTheme="minorHAnsi" w:cstheme="minorBidi"/>
          <w:b w:val="0"/>
          <w:bCs w:val="0"/>
          <w:sz w:val="22"/>
          <w:szCs w:val="22"/>
          <w:lang w:val="fr-FR"/>
        </w:rPr>
      </w:pPr>
      <w:ins w:id="193" w:author="Guillaume HAJDUCH" w:date="2014-10-07T11:48:00Z">
        <w:r>
          <w:t>Figure 22: Gamma profiles (without EAP correction) on 3 EW data-takes acquired over Rainforest. Noisy lines represent the data profiles, continuous ones the EAP for different polarizations (DH blue-red, DV cyan-magenta)</w:t>
        </w:r>
        <w:r>
          <w:tab/>
        </w:r>
        <w:r>
          <w:fldChar w:fldCharType="begin"/>
        </w:r>
        <w:r>
          <w:instrText xml:space="preserve"> PAGEREF _Toc400445862 \h </w:instrText>
        </w:r>
      </w:ins>
      <w:r>
        <w:fldChar w:fldCharType="separate"/>
      </w:r>
      <w:ins w:id="194" w:author="Guillaume HAJDUCH" w:date="2014-10-07T11:48:00Z">
        <w:r>
          <w:t>21</w:t>
        </w:r>
        <w:r>
          <w:fldChar w:fldCharType="end"/>
        </w:r>
      </w:ins>
    </w:p>
    <w:p w14:paraId="3990D9D2" w14:textId="77777777" w:rsidR="00483B82" w:rsidRDefault="00483B82">
      <w:pPr>
        <w:pStyle w:val="TableofFigures"/>
        <w:rPr>
          <w:ins w:id="195" w:author="Guillaume HAJDUCH" w:date="2014-10-07T11:48:00Z"/>
          <w:rFonts w:asciiTheme="minorHAnsi" w:eastAsiaTheme="minorEastAsia" w:hAnsiTheme="minorHAnsi" w:cstheme="minorBidi"/>
          <w:b w:val="0"/>
          <w:bCs w:val="0"/>
          <w:sz w:val="22"/>
          <w:szCs w:val="22"/>
          <w:lang w:val="fr-FR"/>
        </w:rPr>
      </w:pPr>
      <w:ins w:id="196" w:author="Guillaume HAJDUCH" w:date="2014-10-07T11:48:00Z">
        <w:r>
          <w:t>Figure 23: Evolution of the Doppler Centroid for the last two weeks of August. Estimated from all IW/EW/SM data acquired</w:t>
        </w:r>
        <w:r>
          <w:tab/>
        </w:r>
        <w:r>
          <w:fldChar w:fldCharType="begin"/>
        </w:r>
        <w:r>
          <w:instrText xml:space="preserve"> PAGEREF _Toc400445863 \h </w:instrText>
        </w:r>
      </w:ins>
      <w:r>
        <w:fldChar w:fldCharType="separate"/>
      </w:r>
      <w:ins w:id="197" w:author="Guillaume HAJDUCH" w:date="2014-10-07T11:48:00Z">
        <w:r>
          <w:t>23</w:t>
        </w:r>
        <w:r>
          <w:fldChar w:fldCharType="end"/>
        </w:r>
      </w:ins>
    </w:p>
    <w:p w14:paraId="3990D9D3" w14:textId="77777777" w:rsidR="00483B82" w:rsidRDefault="00483B82">
      <w:pPr>
        <w:pStyle w:val="TableofFigures"/>
        <w:rPr>
          <w:ins w:id="198" w:author="Guillaume HAJDUCH" w:date="2014-10-07T11:48:00Z"/>
          <w:rFonts w:asciiTheme="minorHAnsi" w:eastAsiaTheme="minorEastAsia" w:hAnsiTheme="minorHAnsi" w:cstheme="minorBidi"/>
          <w:b w:val="0"/>
          <w:bCs w:val="0"/>
          <w:sz w:val="22"/>
          <w:szCs w:val="22"/>
          <w:lang w:val="fr-FR"/>
        </w:rPr>
      </w:pPr>
      <w:ins w:id="199" w:author="Guillaume HAJDUCH" w:date="2014-10-07T11:48:00Z">
        <w:r w:rsidRPr="00F179EF">
          <w:t>Figure 24: Radiometric jumps due to the Doppler centroid error for the  product S1A_EW_GRDM_1ADH_20140902T104043_20140902T104143_002212_002409_1545.SAFE</w:t>
        </w:r>
        <w:r>
          <w:tab/>
        </w:r>
        <w:r>
          <w:fldChar w:fldCharType="begin"/>
        </w:r>
        <w:r>
          <w:instrText xml:space="preserve"> PAGEREF _Toc400445864 \h </w:instrText>
        </w:r>
      </w:ins>
      <w:r>
        <w:fldChar w:fldCharType="separate"/>
      </w:r>
      <w:ins w:id="200" w:author="Guillaume HAJDUCH" w:date="2014-10-07T11:48:00Z">
        <w:r>
          <w:t>24</w:t>
        </w:r>
        <w:r>
          <w:fldChar w:fldCharType="end"/>
        </w:r>
      </w:ins>
    </w:p>
    <w:p w14:paraId="3990D9D4" w14:textId="77777777" w:rsidR="00483B82" w:rsidRDefault="00483B82">
      <w:pPr>
        <w:pStyle w:val="TableofFigures"/>
        <w:rPr>
          <w:ins w:id="201" w:author="Guillaume HAJDUCH" w:date="2014-10-07T11:48:00Z"/>
          <w:rFonts w:asciiTheme="minorHAnsi" w:eastAsiaTheme="minorEastAsia" w:hAnsiTheme="minorHAnsi" w:cstheme="minorBidi"/>
          <w:b w:val="0"/>
          <w:bCs w:val="0"/>
          <w:sz w:val="22"/>
          <w:szCs w:val="22"/>
          <w:lang w:val="fr-FR"/>
        </w:rPr>
      </w:pPr>
      <w:ins w:id="202" w:author="Guillaume HAJDUCH" w:date="2014-10-07T11:48:00Z">
        <w:r w:rsidRPr="00F179EF">
          <w:lastRenderedPageBreak/>
          <w:t>Figure 25: Doppler centroid evolution as function of the elapsed seconds from ANx</w:t>
        </w:r>
        <w:r>
          <w:tab/>
        </w:r>
        <w:r>
          <w:fldChar w:fldCharType="begin"/>
        </w:r>
        <w:r>
          <w:instrText xml:space="preserve"> PAGEREF _Toc400445865 \h </w:instrText>
        </w:r>
      </w:ins>
      <w:r>
        <w:fldChar w:fldCharType="separate"/>
      </w:r>
      <w:ins w:id="203" w:author="Guillaume HAJDUCH" w:date="2014-10-07T11:48:00Z">
        <w:r>
          <w:t>24</w:t>
        </w:r>
        <w:r>
          <w:fldChar w:fldCharType="end"/>
        </w:r>
      </w:ins>
    </w:p>
    <w:p w14:paraId="3990D9D5" w14:textId="77777777" w:rsidR="00483B82" w:rsidRDefault="00483B82">
      <w:pPr>
        <w:pStyle w:val="TableofFigures"/>
        <w:rPr>
          <w:ins w:id="204" w:author="Guillaume HAJDUCH" w:date="2014-10-07T11:48:00Z"/>
          <w:rFonts w:asciiTheme="minorHAnsi" w:eastAsiaTheme="minorEastAsia" w:hAnsiTheme="minorHAnsi" w:cstheme="minorBidi"/>
          <w:b w:val="0"/>
          <w:bCs w:val="0"/>
          <w:sz w:val="22"/>
          <w:szCs w:val="22"/>
          <w:lang w:val="fr-FR"/>
        </w:rPr>
      </w:pPr>
      <w:ins w:id="205" w:author="Guillaume HAJDUCH" w:date="2014-10-07T11:48:00Z">
        <w:r>
          <w:t>Figure 26: IPF and CSPP DC estimates from data and corresponding polynomial fitting (example of EW data acquired on May 19</w:t>
        </w:r>
        <w:r w:rsidRPr="00F179EF">
          <w:rPr>
            <w:vertAlign w:val="superscript"/>
          </w:rPr>
          <w:t>th</w:t>
        </w:r>
        <w:r>
          <w:t>)</w:t>
        </w:r>
        <w:r>
          <w:tab/>
        </w:r>
        <w:r>
          <w:fldChar w:fldCharType="begin"/>
        </w:r>
        <w:r>
          <w:instrText xml:space="preserve"> PAGEREF _Toc400445866 \h </w:instrText>
        </w:r>
      </w:ins>
      <w:r>
        <w:fldChar w:fldCharType="separate"/>
      </w:r>
      <w:ins w:id="206" w:author="Guillaume HAJDUCH" w:date="2014-10-07T11:48:00Z">
        <w:r>
          <w:t>25</w:t>
        </w:r>
        <w:r>
          <w:fldChar w:fldCharType="end"/>
        </w:r>
      </w:ins>
    </w:p>
    <w:p w14:paraId="3990D9D6" w14:textId="77777777" w:rsidR="00483B82" w:rsidRDefault="00483B82">
      <w:pPr>
        <w:pStyle w:val="TableofFigures"/>
        <w:rPr>
          <w:ins w:id="207" w:author="Guillaume HAJDUCH" w:date="2014-10-07T11:48:00Z"/>
          <w:rFonts w:asciiTheme="minorHAnsi" w:eastAsiaTheme="minorEastAsia" w:hAnsiTheme="minorHAnsi" w:cstheme="minorBidi"/>
          <w:b w:val="0"/>
          <w:bCs w:val="0"/>
          <w:sz w:val="22"/>
          <w:szCs w:val="22"/>
          <w:lang w:val="fr-FR"/>
        </w:rPr>
      </w:pPr>
      <w:ins w:id="208" w:author="Guillaume HAJDUCH" w:date="2014-10-07T11:48:00Z">
        <w:r w:rsidRPr="00F179EF">
          <w:rPr>
            <w:lang w:val="fr-FR"/>
          </w:rPr>
          <w:t>Figure 27: EW GRD  20140417T081756_20140417T081855_000196_000107</w:t>
        </w:r>
        <w:r>
          <w:tab/>
        </w:r>
        <w:r>
          <w:fldChar w:fldCharType="begin"/>
        </w:r>
        <w:r>
          <w:instrText xml:space="preserve"> PAGEREF _Toc400445867 \h </w:instrText>
        </w:r>
      </w:ins>
      <w:r>
        <w:fldChar w:fldCharType="separate"/>
      </w:r>
      <w:ins w:id="209" w:author="Guillaume HAJDUCH" w:date="2014-10-07T11:48:00Z">
        <w:r>
          <w:t>26</w:t>
        </w:r>
        <w:r>
          <w:fldChar w:fldCharType="end"/>
        </w:r>
      </w:ins>
    </w:p>
    <w:p w14:paraId="3990D9D7" w14:textId="77777777" w:rsidR="00483B82" w:rsidRDefault="00483B82">
      <w:pPr>
        <w:pStyle w:val="TableofFigures"/>
        <w:rPr>
          <w:ins w:id="210" w:author="Guillaume HAJDUCH" w:date="2014-10-07T11:48:00Z"/>
          <w:rFonts w:asciiTheme="minorHAnsi" w:eastAsiaTheme="minorEastAsia" w:hAnsiTheme="minorHAnsi" w:cstheme="minorBidi"/>
          <w:b w:val="0"/>
          <w:bCs w:val="0"/>
          <w:sz w:val="22"/>
          <w:szCs w:val="22"/>
          <w:lang w:val="fr-FR"/>
        </w:rPr>
      </w:pPr>
      <w:ins w:id="211" w:author="Guillaume HAJDUCH" w:date="2014-10-07T11:48:00Z">
        <w:r>
          <w:t>Figure 28: Comparison of TOPS descalloping performed for EW2 HH and HV</w:t>
        </w:r>
        <w:r>
          <w:tab/>
        </w:r>
        <w:r>
          <w:fldChar w:fldCharType="begin"/>
        </w:r>
        <w:r>
          <w:instrText xml:space="preserve"> PAGEREF _Toc400445868 \h </w:instrText>
        </w:r>
      </w:ins>
      <w:r>
        <w:fldChar w:fldCharType="separate"/>
      </w:r>
      <w:ins w:id="212" w:author="Guillaume HAJDUCH" w:date="2014-10-07T11:48:00Z">
        <w:r>
          <w:t>28</w:t>
        </w:r>
        <w:r>
          <w:fldChar w:fldCharType="end"/>
        </w:r>
      </w:ins>
    </w:p>
    <w:p w14:paraId="3990D9D8" w14:textId="77777777" w:rsidR="00483B82" w:rsidRDefault="00483B82">
      <w:pPr>
        <w:pStyle w:val="TableofFigures"/>
        <w:rPr>
          <w:ins w:id="213" w:author="Guillaume HAJDUCH" w:date="2014-10-07T11:48:00Z"/>
          <w:rFonts w:asciiTheme="minorHAnsi" w:eastAsiaTheme="minorEastAsia" w:hAnsiTheme="minorHAnsi" w:cstheme="minorBidi"/>
          <w:b w:val="0"/>
          <w:bCs w:val="0"/>
          <w:sz w:val="22"/>
          <w:szCs w:val="22"/>
          <w:lang w:val="fr-FR"/>
        </w:rPr>
      </w:pPr>
      <w:ins w:id="214" w:author="Guillaume HAJDUCH" w:date="2014-10-07T11:48:00Z">
        <w:r>
          <w:t>Figure 29: Comparison of TOPS descalloping performed for IW1 HH and HV</w:t>
        </w:r>
        <w:r>
          <w:tab/>
        </w:r>
        <w:r>
          <w:fldChar w:fldCharType="begin"/>
        </w:r>
        <w:r>
          <w:instrText xml:space="preserve"> PAGEREF _Toc400445869 \h </w:instrText>
        </w:r>
      </w:ins>
      <w:r>
        <w:fldChar w:fldCharType="separate"/>
      </w:r>
      <w:ins w:id="215" w:author="Guillaume HAJDUCH" w:date="2014-10-07T11:48:00Z">
        <w:r>
          <w:t>28</w:t>
        </w:r>
        <w:r>
          <w:fldChar w:fldCharType="end"/>
        </w:r>
      </w:ins>
    </w:p>
    <w:p w14:paraId="3990D9D9" w14:textId="77777777" w:rsidR="00483B82" w:rsidRDefault="00483B82">
      <w:pPr>
        <w:pStyle w:val="TableofFigures"/>
        <w:rPr>
          <w:ins w:id="216" w:author="Guillaume HAJDUCH" w:date="2014-10-07T11:48:00Z"/>
          <w:rFonts w:asciiTheme="minorHAnsi" w:eastAsiaTheme="minorEastAsia" w:hAnsiTheme="minorHAnsi" w:cstheme="minorBidi"/>
          <w:b w:val="0"/>
          <w:bCs w:val="0"/>
          <w:sz w:val="22"/>
          <w:szCs w:val="22"/>
          <w:lang w:val="fr-FR"/>
        </w:rPr>
      </w:pPr>
      <w:ins w:id="217" w:author="Guillaume HAJDUCH" w:date="2014-10-07T11:48:00Z">
        <w:r>
          <w:t>Figure 30: SLC SM Azimuth Spatial Resolution</w:t>
        </w:r>
        <w:r>
          <w:tab/>
        </w:r>
        <w:r>
          <w:fldChar w:fldCharType="begin"/>
        </w:r>
        <w:r>
          <w:instrText xml:space="preserve"> PAGEREF _Toc400445870 \h </w:instrText>
        </w:r>
      </w:ins>
      <w:r>
        <w:fldChar w:fldCharType="separate"/>
      </w:r>
      <w:ins w:id="218" w:author="Guillaume HAJDUCH" w:date="2014-10-07T11:48:00Z">
        <w:r>
          <w:t>31</w:t>
        </w:r>
        <w:r>
          <w:fldChar w:fldCharType="end"/>
        </w:r>
      </w:ins>
    </w:p>
    <w:p w14:paraId="3990D9DA" w14:textId="77777777" w:rsidR="00483B82" w:rsidRDefault="00483B82">
      <w:pPr>
        <w:pStyle w:val="TableofFigures"/>
        <w:rPr>
          <w:ins w:id="219" w:author="Guillaume HAJDUCH" w:date="2014-10-07T11:48:00Z"/>
          <w:rFonts w:asciiTheme="minorHAnsi" w:eastAsiaTheme="minorEastAsia" w:hAnsiTheme="minorHAnsi" w:cstheme="minorBidi"/>
          <w:b w:val="0"/>
          <w:bCs w:val="0"/>
          <w:sz w:val="22"/>
          <w:szCs w:val="22"/>
          <w:lang w:val="fr-FR"/>
        </w:rPr>
      </w:pPr>
      <w:ins w:id="220" w:author="Guillaume HAJDUCH" w:date="2014-10-07T11:48:00Z">
        <w:r>
          <w:t>Figure 31: SLC IW Azimuth Spatial Resolution</w:t>
        </w:r>
        <w:r>
          <w:tab/>
        </w:r>
        <w:r>
          <w:fldChar w:fldCharType="begin"/>
        </w:r>
        <w:r>
          <w:instrText xml:space="preserve"> PAGEREF _Toc400445871 \h </w:instrText>
        </w:r>
      </w:ins>
      <w:r>
        <w:fldChar w:fldCharType="separate"/>
      </w:r>
      <w:ins w:id="221" w:author="Guillaume HAJDUCH" w:date="2014-10-07T11:48:00Z">
        <w:r>
          <w:t>31</w:t>
        </w:r>
        <w:r>
          <w:fldChar w:fldCharType="end"/>
        </w:r>
      </w:ins>
    </w:p>
    <w:p w14:paraId="3990D9DB" w14:textId="77777777" w:rsidR="00483B82" w:rsidRDefault="00483B82">
      <w:pPr>
        <w:pStyle w:val="TableofFigures"/>
        <w:rPr>
          <w:ins w:id="222" w:author="Guillaume HAJDUCH" w:date="2014-10-07T11:48:00Z"/>
          <w:rFonts w:asciiTheme="minorHAnsi" w:eastAsiaTheme="minorEastAsia" w:hAnsiTheme="minorHAnsi" w:cstheme="minorBidi"/>
          <w:b w:val="0"/>
          <w:bCs w:val="0"/>
          <w:sz w:val="22"/>
          <w:szCs w:val="22"/>
          <w:lang w:val="fr-FR"/>
        </w:rPr>
      </w:pPr>
      <w:ins w:id="223" w:author="Guillaume HAJDUCH" w:date="2014-10-07T11:48:00Z">
        <w:r>
          <w:t>Figure 32: SLC EW Azimuth Spatial Resolution</w:t>
        </w:r>
        <w:r>
          <w:tab/>
        </w:r>
        <w:r>
          <w:fldChar w:fldCharType="begin"/>
        </w:r>
        <w:r>
          <w:instrText xml:space="preserve"> PAGEREF _Toc400445872 \h </w:instrText>
        </w:r>
      </w:ins>
      <w:r>
        <w:fldChar w:fldCharType="separate"/>
      </w:r>
      <w:ins w:id="224" w:author="Guillaume HAJDUCH" w:date="2014-10-07T11:48:00Z">
        <w:r>
          <w:t>32</w:t>
        </w:r>
        <w:r>
          <w:fldChar w:fldCharType="end"/>
        </w:r>
      </w:ins>
    </w:p>
    <w:p w14:paraId="3990D9DC" w14:textId="77777777" w:rsidR="00483B82" w:rsidRDefault="00483B82">
      <w:pPr>
        <w:pStyle w:val="TableofFigures"/>
        <w:rPr>
          <w:ins w:id="225" w:author="Guillaume HAJDUCH" w:date="2014-10-07T11:48:00Z"/>
          <w:rFonts w:asciiTheme="minorHAnsi" w:eastAsiaTheme="minorEastAsia" w:hAnsiTheme="minorHAnsi" w:cstheme="minorBidi"/>
          <w:b w:val="0"/>
          <w:bCs w:val="0"/>
          <w:sz w:val="22"/>
          <w:szCs w:val="22"/>
          <w:lang w:val="fr-FR"/>
        </w:rPr>
      </w:pPr>
      <w:ins w:id="226" w:author="Guillaume HAJDUCH" w:date="2014-10-07T11:48:00Z">
        <w:r>
          <w:t>Figure 33: SLC SM Slant Range Spatial Resolution</w:t>
        </w:r>
        <w:r>
          <w:tab/>
        </w:r>
        <w:r>
          <w:fldChar w:fldCharType="begin"/>
        </w:r>
        <w:r>
          <w:instrText xml:space="preserve"> PAGEREF _Toc400445873 \h </w:instrText>
        </w:r>
      </w:ins>
      <w:r>
        <w:fldChar w:fldCharType="separate"/>
      </w:r>
      <w:ins w:id="227" w:author="Guillaume HAJDUCH" w:date="2014-10-07T11:48:00Z">
        <w:r>
          <w:t>33</w:t>
        </w:r>
        <w:r>
          <w:fldChar w:fldCharType="end"/>
        </w:r>
      </w:ins>
    </w:p>
    <w:p w14:paraId="3990D9DD" w14:textId="77777777" w:rsidR="00483B82" w:rsidRDefault="00483B82">
      <w:pPr>
        <w:pStyle w:val="TableofFigures"/>
        <w:rPr>
          <w:ins w:id="228" w:author="Guillaume HAJDUCH" w:date="2014-10-07T11:48:00Z"/>
          <w:rFonts w:asciiTheme="minorHAnsi" w:eastAsiaTheme="minorEastAsia" w:hAnsiTheme="minorHAnsi" w:cstheme="minorBidi"/>
          <w:b w:val="0"/>
          <w:bCs w:val="0"/>
          <w:sz w:val="22"/>
          <w:szCs w:val="22"/>
          <w:lang w:val="fr-FR"/>
        </w:rPr>
      </w:pPr>
      <w:ins w:id="229" w:author="Guillaume HAJDUCH" w:date="2014-10-07T11:48:00Z">
        <w:r>
          <w:t>Figure 34: SLC IW Slant Range Spatial Resolution</w:t>
        </w:r>
        <w:r>
          <w:tab/>
        </w:r>
        <w:r>
          <w:fldChar w:fldCharType="begin"/>
        </w:r>
        <w:r>
          <w:instrText xml:space="preserve"> PAGEREF _Toc400445874 \h </w:instrText>
        </w:r>
      </w:ins>
      <w:r>
        <w:fldChar w:fldCharType="separate"/>
      </w:r>
      <w:ins w:id="230" w:author="Guillaume HAJDUCH" w:date="2014-10-07T11:48:00Z">
        <w:r>
          <w:t>33</w:t>
        </w:r>
        <w:r>
          <w:fldChar w:fldCharType="end"/>
        </w:r>
      </w:ins>
    </w:p>
    <w:p w14:paraId="3990D9DE" w14:textId="77777777" w:rsidR="00483B82" w:rsidRDefault="00483B82">
      <w:pPr>
        <w:pStyle w:val="TableofFigures"/>
        <w:rPr>
          <w:ins w:id="231" w:author="Guillaume HAJDUCH" w:date="2014-10-07T11:48:00Z"/>
          <w:rFonts w:asciiTheme="minorHAnsi" w:eastAsiaTheme="minorEastAsia" w:hAnsiTheme="minorHAnsi" w:cstheme="minorBidi"/>
          <w:b w:val="0"/>
          <w:bCs w:val="0"/>
          <w:sz w:val="22"/>
          <w:szCs w:val="22"/>
          <w:lang w:val="fr-FR"/>
        </w:rPr>
      </w:pPr>
      <w:ins w:id="232" w:author="Guillaume HAJDUCH" w:date="2014-10-07T11:48:00Z">
        <w:r>
          <w:t>Figure 35: SLC EW Slant Range Spatial Resolution</w:t>
        </w:r>
        <w:r>
          <w:tab/>
        </w:r>
        <w:r>
          <w:fldChar w:fldCharType="begin"/>
        </w:r>
        <w:r>
          <w:instrText xml:space="preserve"> PAGEREF _Toc400445875 \h </w:instrText>
        </w:r>
      </w:ins>
      <w:r>
        <w:fldChar w:fldCharType="separate"/>
      </w:r>
      <w:ins w:id="233" w:author="Guillaume HAJDUCH" w:date="2014-10-07T11:48:00Z">
        <w:r>
          <w:t>34</w:t>
        </w:r>
        <w:r>
          <w:fldChar w:fldCharType="end"/>
        </w:r>
      </w:ins>
    </w:p>
    <w:p w14:paraId="3990D9DF" w14:textId="77777777" w:rsidR="00483B82" w:rsidRDefault="00483B82">
      <w:pPr>
        <w:pStyle w:val="TableofFigures"/>
        <w:rPr>
          <w:ins w:id="234" w:author="Guillaume HAJDUCH" w:date="2014-10-07T11:48:00Z"/>
          <w:rFonts w:asciiTheme="minorHAnsi" w:eastAsiaTheme="minorEastAsia" w:hAnsiTheme="minorHAnsi" w:cstheme="minorBidi"/>
          <w:b w:val="0"/>
          <w:bCs w:val="0"/>
          <w:sz w:val="22"/>
          <w:szCs w:val="22"/>
          <w:lang w:val="fr-FR"/>
        </w:rPr>
      </w:pPr>
      <w:ins w:id="235" w:author="Guillaume HAJDUCH" w:date="2014-10-07T11:48:00Z">
        <w:r>
          <w:t>Figure 36: GRDF SM Azimuth Spatial Resolution</w:t>
        </w:r>
        <w:r>
          <w:tab/>
        </w:r>
        <w:r>
          <w:fldChar w:fldCharType="begin"/>
        </w:r>
        <w:r>
          <w:instrText xml:space="preserve"> PAGEREF _Toc400445876 \h </w:instrText>
        </w:r>
      </w:ins>
      <w:r>
        <w:fldChar w:fldCharType="separate"/>
      </w:r>
      <w:ins w:id="236" w:author="Guillaume HAJDUCH" w:date="2014-10-07T11:48:00Z">
        <w:r>
          <w:t>36</w:t>
        </w:r>
        <w:r>
          <w:fldChar w:fldCharType="end"/>
        </w:r>
      </w:ins>
    </w:p>
    <w:p w14:paraId="3990D9E0" w14:textId="77777777" w:rsidR="00483B82" w:rsidRDefault="00483B82">
      <w:pPr>
        <w:pStyle w:val="TableofFigures"/>
        <w:rPr>
          <w:ins w:id="237" w:author="Guillaume HAJDUCH" w:date="2014-10-07T11:48:00Z"/>
          <w:rFonts w:asciiTheme="minorHAnsi" w:eastAsiaTheme="minorEastAsia" w:hAnsiTheme="minorHAnsi" w:cstheme="minorBidi"/>
          <w:b w:val="0"/>
          <w:bCs w:val="0"/>
          <w:sz w:val="22"/>
          <w:szCs w:val="22"/>
          <w:lang w:val="fr-FR"/>
        </w:rPr>
      </w:pPr>
      <w:ins w:id="238" w:author="Guillaume HAJDUCH" w:date="2014-10-07T11:48:00Z">
        <w:r>
          <w:t>Figure 37: GRDH IW Azimuth Spatial Resolution</w:t>
        </w:r>
        <w:r>
          <w:tab/>
        </w:r>
        <w:r>
          <w:fldChar w:fldCharType="begin"/>
        </w:r>
        <w:r>
          <w:instrText xml:space="preserve"> PAGEREF _Toc400445877 \h </w:instrText>
        </w:r>
      </w:ins>
      <w:r>
        <w:fldChar w:fldCharType="separate"/>
      </w:r>
      <w:ins w:id="239" w:author="Guillaume HAJDUCH" w:date="2014-10-07T11:48:00Z">
        <w:r>
          <w:t>36</w:t>
        </w:r>
        <w:r>
          <w:fldChar w:fldCharType="end"/>
        </w:r>
      </w:ins>
    </w:p>
    <w:p w14:paraId="3990D9E1" w14:textId="77777777" w:rsidR="00483B82" w:rsidRDefault="00483B82">
      <w:pPr>
        <w:pStyle w:val="TableofFigures"/>
        <w:rPr>
          <w:ins w:id="240" w:author="Guillaume HAJDUCH" w:date="2014-10-07T11:48:00Z"/>
          <w:rFonts w:asciiTheme="minorHAnsi" w:eastAsiaTheme="minorEastAsia" w:hAnsiTheme="minorHAnsi" w:cstheme="minorBidi"/>
          <w:b w:val="0"/>
          <w:bCs w:val="0"/>
          <w:sz w:val="22"/>
          <w:szCs w:val="22"/>
          <w:lang w:val="fr-FR"/>
        </w:rPr>
      </w:pPr>
      <w:ins w:id="241" w:author="Guillaume HAJDUCH" w:date="2014-10-07T11:48:00Z">
        <w:r>
          <w:t>Figure 38: GRDH EW Azimuth Spatial Resolution</w:t>
        </w:r>
        <w:r>
          <w:tab/>
        </w:r>
        <w:r>
          <w:fldChar w:fldCharType="begin"/>
        </w:r>
        <w:r>
          <w:instrText xml:space="preserve"> PAGEREF _Toc400445878 \h </w:instrText>
        </w:r>
      </w:ins>
      <w:r>
        <w:fldChar w:fldCharType="separate"/>
      </w:r>
      <w:ins w:id="242" w:author="Guillaume HAJDUCH" w:date="2014-10-07T11:48:00Z">
        <w:r>
          <w:t>37</w:t>
        </w:r>
        <w:r>
          <w:fldChar w:fldCharType="end"/>
        </w:r>
      </w:ins>
    </w:p>
    <w:p w14:paraId="3990D9E2" w14:textId="77777777" w:rsidR="00483B82" w:rsidRDefault="00483B82">
      <w:pPr>
        <w:pStyle w:val="TableofFigures"/>
        <w:rPr>
          <w:ins w:id="243" w:author="Guillaume HAJDUCH" w:date="2014-10-07T11:48:00Z"/>
          <w:rFonts w:asciiTheme="minorHAnsi" w:eastAsiaTheme="minorEastAsia" w:hAnsiTheme="minorHAnsi" w:cstheme="minorBidi"/>
          <w:b w:val="0"/>
          <w:bCs w:val="0"/>
          <w:sz w:val="22"/>
          <w:szCs w:val="22"/>
          <w:lang w:val="fr-FR"/>
        </w:rPr>
      </w:pPr>
      <w:ins w:id="244" w:author="Guillaume HAJDUCH" w:date="2014-10-07T11:48:00Z">
        <w:r>
          <w:t>Figure 39: GRDF SM Ground Range Spatial Resolution</w:t>
        </w:r>
        <w:r>
          <w:tab/>
        </w:r>
        <w:r>
          <w:fldChar w:fldCharType="begin"/>
        </w:r>
        <w:r>
          <w:instrText xml:space="preserve"> PAGEREF _Toc400445879 \h </w:instrText>
        </w:r>
      </w:ins>
      <w:r>
        <w:fldChar w:fldCharType="separate"/>
      </w:r>
      <w:ins w:id="245" w:author="Guillaume HAJDUCH" w:date="2014-10-07T11:48:00Z">
        <w:r>
          <w:t>38</w:t>
        </w:r>
        <w:r>
          <w:fldChar w:fldCharType="end"/>
        </w:r>
      </w:ins>
    </w:p>
    <w:p w14:paraId="3990D9E3" w14:textId="77777777" w:rsidR="00483B82" w:rsidRDefault="00483B82">
      <w:pPr>
        <w:pStyle w:val="TableofFigures"/>
        <w:rPr>
          <w:ins w:id="246" w:author="Guillaume HAJDUCH" w:date="2014-10-07T11:48:00Z"/>
          <w:rFonts w:asciiTheme="minorHAnsi" w:eastAsiaTheme="minorEastAsia" w:hAnsiTheme="minorHAnsi" w:cstheme="minorBidi"/>
          <w:b w:val="0"/>
          <w:bCs w:val="0"/>
          <w:sz w:val="22"/>
          <w:szCs w:val="22"/>
          <w:lang w:val="fr-FR"/>
        </w:rPr>
      </w:pPr>
      <w:ins w:id="247" w:author="Guillaume HAJDUCH" w:date="2014-10-07T11:48:00Z">
        <w:r>
          <w:t>Figure 40: GRDH IW Ground Range Spatial Resolution</w:t>
        </w:r>
        <w:r>
          <w:tab/>
        </w:r>
        <w:r>
          <w:fldChar w:fldCharType="begin"/>
        </w:r>
        <w:r>
          <w:instrText xml:space="preserve"> PAGEREF _Toc400445880 \h </w:instrText>
        </w:r>
      </w:ins>
      <w:r>
        <w:fldChar w:fldCharType="separate"/>
      </w:r>
      <w:ins w:id="248" w:author="Guillaume HAJDUCH" w:date="2014-10-07T11:48:00Z">
        <w:r>
          <w:t>38</w:t>
        </w:r>
        <w:r>
          <w:fldChar w:fldCharType="end"/>
        </w:r>
      </w:ins>
    </w:p>
    <w:p w14:paraId="3990D9E4" w14:textId="77777777" w:rsidR="00483B82" w:rsidRDefault="00483B82">
      <w:pPr>
        <w:pStyle w:val="TableofFigures"/>
        <w:rPr>
          <w:ins w:id="249" w:author="Guillaume HAJDUCH" w:date="2014-10-07T11:48:00Z"/>
          <w:rFonts w:asciiTheme="minorHAnsi" w:eastAsiaTheme="minorEastAsia" w:hAnsiTheme="minorHAnsi" w:cstheme="minorBidi"/>
          <w:b w:val="0"/>
          <w:bCs w:val="0"/>
          <w:sz w:val="22"/>
          <w:szCs w:val="22"/>
          <w:lang w:val="fr-FR"/>
        </w:rPr>
      </w:pPr>
      <w:ins w:id="250" w:author="Guillaume HAJDUCH" w:date="2014-10-07T11:48:00Z">
        <w:r>
          <w:t>Figure 41: GRDH EW Ground Range Spatial Resolution</w:t>
        </w:r>
        <w:r>
          <w:tab/>
        </w:r>
        <w:r>
          <w:fldChar w:fldCharType="begin"/>
        </w:r>
        <w:r>
          <w:instrText xml:space="preserve"> PAGEREF _Toc400445881 \h </w:instrText>
        </w:r>
      </w:ins>
      <w:r>
        <w:fldChar w:fldCharType="separate"/>
      </w:r>
      <w:ins w:id="251" w:author="Guillaume HAJDUCH" w:date="2014-10-07T11:48:00Z">
        <w:r>
          <w:t>39</w:t>
        </w:r>
        <w:r>
          <w:fldChar w:fldCharType="end"/>
        </w:r>
      </w:ins>
    </w:p>
    <w:p w14:paraId="3990D9E5" w14:textId="77777777" w:rsidR="00483B82" w:rsidRDefault="00483B82">
      <w:pPr>
        <w:pStyle w:val="TableofFigures"/>
        <w:rPr>
          <w:ins w:id="252" w:author="Guillaume HAJDUCH" w:date="2014-10-07T11:48:00Z"/>
          <w:rFonts w:asciiTheme="minorHAnsi" w:eastAsiaTheme="minorEastAsia" w:hAnsiTheme="minorHAnsi" w:cstheme="minorBidi"/>
          <w:b w:val="0"/>
          <w:bCs w:val="0"/>
          <w:sz w:val="22"/>
          <w:szCs w:val="22"/>
          <w:lang w:val="fr-FR"/>
        </w:rPr>
      </w:pPr>
      <w:ins w:id="253" w:author="Guillaume HAJDUCH" w:date="2014-10-07T11:48:00Z">
        <w:r>
          <w:t>Figure 42: SM SLC Relative Radar Cross-Section</w:t>
        </w:r>
        <w:r>
          <w:tab/>
        </w:r>
        <w:r>
          <w:fldChar w:fldCharType="begin"/>
        </w:r>
        <w:r>
          <w:instrText xml:space="preserve"> PAGEREF _Toc400445882 \h </w:instrText>
        </w:r>
      </w:ins>
      <w:r>
        <w:fldChar w:fldCharType="separate"/>
      </w:r>
      <w:ins w:id="254" w:author="Guillaume HAJDUCH" w:date="2014-10-07T11:48:00Z">
        <w:r>
          <w:t>40</w:t>
        </w:r>
        <w:r>
          <w:fldChar w:fldCharType="end"/>
        </w:r>
      </w:ins>
    </w:p>
    <w:p w14:paraId="3990D9E6" w14:textId="77777777" w:rsidR="00483B82" w:rsidRDefault="00483B82">
      <w:pPr>
        <w:pStyle w:val="TableofFigures"/>
        <w:rPr>
          <w:ins w:id="255" w:author="Guillaume HAJDUCH" w:date="2014-10-07T11:48:00Z"/>
          <w:rFonts w:asciiTheme="minorHAnsi" w:eastAsiaTheme="minorEastAsia" w:hAnsiTheme="minorHAnsi" w:cstheme="minorBidi"/>
          <w:b w:val="0"/>
          <w:bCs w:val="0"/>
          <w:sz w:val="22"/>
          <w:szCs w:val="22"/>
          <w:lang w:val="fr-FR"/>
        </w:rPr>
      </w:pPr>
      <w:ins w:id="256" w:author="Guillaume HAJDUCH" w:date="2014-10-07T11:48:00Z">
        <w:r>
          <w:t>Figure 43: IW SLC Relative Radar Cross-Section</w:t>
        </w:r>
        <w:r>
          <w:tab/>
        </w:r>
        <w:r>
          <w:fldChar w:fldCharType="begin"/>
        </w:r>
        <w:r>
          <w:instrText xml:space="preserve"> PAGEREF _Toc400445883 \h </w:instrText>
        </w:r>
      </w:ins>
      <w:r>
        <w:fldChar w:fldCharType="separate"/>
      </w:r>
      <w:ins w:id="257" w:author="Guillaume HAJDUCH" w:date="2014-10-07T11:48:00Z">
        <w:r>
          <w:t>41</w:t>
        </w:r>
        <w:r>
          <w:fldChar w:fldCharType="end"/>
        </w:r>
      </w:ins>
    </w:p>
    <w:p w14:paraId="3990D9E7" w14:textId="77777777" w:rsidR="00483B82" w:rsidRDefault="00483B82">
      <w:pPr>
        <w:pStyle w:val="TableofFigures"/>
        <w:rPr>
          <w:ins w:id="258" w:author="Guillaume HAJDUCH" w:date="2014-10-07T11:48:00Z"/>
          <w:rFonts w:asciiTheme="minorHAnsi" w:eastAsiaTheme="minorEastAsia" w:hAnsiTheme="minorHAnsi" w:cstheme="minorBidi"/>
          <w:b w:val="0"/>
          <w:bCs w:val="0"/>
          <w:sz w:val="22"/>
          <w:szCs w:val="22"/>
          <w:lang w:val="fr-FR"/>
        </w:rPr>
      </w:pPr>
      <w:ins w:id="259" w:author="Guillaume HAJDUCH" w:date="2014-10-07T11:48:00Z">
        <w:r>
          <w:t>Figure 44: EW SLC Relative Radar Cross-Section</w:t>
        </w:r>
        <w:r>
          <w:tab/>
        </w:r>
        <w:r>
          <w:fldChar w:fldCharType="begin"/>
        </w:r>
        <w:r>
          <w:instrText xml:space="preserve"> PAGEREF _Toc400445884 \h </w:instrText>
        </w:r>
      </w:ins>
      <w:r>
        <w:fldChar w:fldCharType="separate"/>
      </w:r>
      <w:ins w:id="260" w:author="Guillaume HAJDUCH" w:date="2014-10-07T11:48:00Z">
        <w:r>
          <w:t>41</w:t>
        </w:r>
        <w:r>
          <w:fldChar w:fldCharType="end"/>
        </w:r>
      </w:ins>
    </w:p>
    <w:p w14:paraId="3990D9E8" w14:textId="77777777" w:rsidR="00483B82" w:rsidRDefault="00483B82">
      <w:pPr>
        <w:pStyle w:val="TableofFigures"/>
        <w:rPr>
          <w:ins w:id="261" w:author="Guillaume HAJDUCH" w:date="2014-10-07T11:48:00Z"/>
          <w:rFonts w:asciiTheme="minorHAnsi" w:eastAsiaTheme="minorEastAsia" w:hAnsiTheme="minorHAnsi" w:cstheme="minorBidi"/>
          <w:b w:val="0"/>
          <w:bCs w:val="0"/>
          <w:sz w:val="22"/>
          <w:szCs w:val="22"/>
          <w:lang w:val="fr-FR"/>
        </w:rPr>
      </w:pPr>
      <w:ins w:id="262" w:author="Guillaume HAJDUCH" w:date="2014-10-07T11:48:00Z">
        <w:r>
          <w:t>Figure 45: SM SLC H &amp; V Receive Relative Radar Cross-Section</w:t>
        </w:r>
        <w:r>
          <w:tab/>
        </w:r>
        <w:r>
          <w:fldChar w:fldCharType="begin"/>
        </w:r>
        <w:r>
          <w:instrText xml:space="preserve"> PAGEREF _Toc400445885 \h </w:instrText>
        </w:r>
      </w:ins>
      <w:r>
        <w:fldChar w:fldCharType="separate"/>
      </w:r>
      <w:ins w:id="263" w:author="Guillaume HAJDUCH" w:date="2014-10-07T11:48:00Z">
        <w:r>
          <w:t>42</w:t>
        </w:r>
        <w:r>
          <w:fldChar w:fldCharType="end"/>
        </w:r>
      </w:ins>
    </w:p>
    <w:p w14:paraId="3990D9E9" w14:textId="77777777" w:rsidR="00483B82" w:rsidRDefault="00483B82">
      <w:pPr>
        <w:pStyle w:val="TableofFigures"/>
        <w:rPr>
          <w:ins w:id="264" w:author="Guillaume HAJDUCH" w:date="2014-10-07T11:48:00Z"/>
          <w:rFonts w:asciiTheme="minorHAnsi" w:eastAsiaTheme="minorEastAsia" w:hAnsiTheme="minorHAnsi" w:cstheme="minorBidi"/>
          <w:b w:val="0"/>
          <w:bCs w:val="0"/>
          <w:sz w:val="22"/>
          <w:szCs w:val="22"/>
          <w:lang w:val="fr-FR"/>
        </w:rPr>
      </w:pPr>
      <w:ins w:id="265" w:author="Guillaume HAJDUCH" w:date="2014-10-07T11:48:00Z">
        <w:r>
          <w:t>Figure 46: IW SLC H &amp; V Receive Relative Radar Cross-Section</w:t>
        </w:r>
        <w:r>
          <w:tab/>
        </w:r>
        <w:r>
          <w:fldChar w:fldCharType="begin"/>
        </w:r>
        <w:r>
          <w:instrText xml:space="preserve"> PAGEREF _Toc400445886 \h </w:instrText>
        </w:r>
      </w:ins>
      <w:r>
        <w:fldChar w:fldCharType="separate"/>
      </w:r>
      <w:ins w:id="266" w:author="Guillaume HAJDUCH" w:date="2014-10-07T11:48:00Z">
        <w:r>
          <w:t>42</w:t>
        </w:r>
        <w:r>
          <w:fldChar w:fldCharType="end"/>
        </w:r>
      </w:ins>
    </w:p>
    <w:p w14:paraId="3990D9EA" w14:textId="77777777" w:rsidR="00483B82" w:rsidRDefault="00483B82">
      <w:pPr>
        <w:pStyle w:val="TableofFigures"/>
        <w:rPr>
          <w:ins w:id="267" w:author="Guillaume HAJDUCH" w:date="2014-10-07T11:48:00Z"/>
          <w:rFonts w:asciiTheme="minorHAnsi" w:eastAsiaTheme="minorEastAsia" w:hAnsiTheme="minorHAnsi" w:cstheme="minorBidi"/>
          <w:b w:val="0"/>
          <w:bCs w:val="0"/>
          <w:sz w:val="22"/>
          <w:szCs w:val="22"/>
          <w:lang w:val="fr-FR"/>
        </w:rPr>
      </w:pPr>
      <w:ins w:id="268" w:author="Guillaume HAJDUCH" w:date="2014-10-07T11:48:00Z">
        <w:r>
          <w:t>Figure 47: EW SLC H &amp; V Receive Relative Radar Cross-Section</w:t>
        </w:r>
        <w:r>
          <w:tab/>
        </w:r>
        <w:r>
          <w:fldChar w:fldCharType="begin"/>
        </w:r>
        <w:r>
          <w:instrText xml:space="preserve"> PAGEREF _Toc400445887 \h </w:instrText>
        </w:r>
      </w:ins>
      <w:r>
        <w:fldChar w:fldCharType="separate"/>
      </w:r>
      <w:ins w:id="269" w:author="Guillaume HAJDUCH" w:date="2014-10-07T11:48:00Z">
        <w:r>
          <w:t>42</w:t>
        </w:r>
        <w:r>
          <w:fldChar w:fldCharType="end"/>
        </w:r>
      </w:ins>
    </w:p>
    <w:p w14:paraId="3990D9EB" w14:textId="77777777" w:rsidR="00483B82" w:rsidRDefault="00483B82">
      <w:pPr>
        <w:pStyle w:val="TableofFigures"/>
        <w:rPr>
          <w:ins w:id="270" w:author="Guillaume HAJDUCH" w:date="2014-10-07T11:48:00Z"/>
          <w:rFonts w:asciiTheme="minorHAnsi" w:eastAsiaTheme="minorEastAsia" w:hAnsiTheme="minorHAnsi" w:cstheme="minorBidi"/>
          <w:b w:val="0"/>
          <w:bCs w:val="0"/>
          <w:sz w:val="22"/>
          <w:szCs w:val="22"/>
          <w:lang w:val="fr-FR"/>
        </w:rPr>
      </w:pPr>
      <w:ins w:id="271" w:author="Guillaume HAJDUCH" w:date="2014-10-07T11:48:00Z">
        <w:r>
          <w:t>Figure 48: Comparison of GRD and SLC Receive Relative Radar Cross-Section</w:t>
        </w:r>
        <w:r>
          <w:tab/>
        </w:r>
        <w:r>
          <w:fldChar w:fldCharType="begin"/>
        </w:r>
        <w:r>
          <w:instrText xml:space="preserve"> PAGEREF _Toc400445888 \h </w:instrText>
        </w:r>
      </w:ins>
      <w:r>
        <w:fldChar w:fldCharType="separate"/>
      </w:r>
      <w:ins w:id="272" w:author="Guillaume HAJDUCH" w:date="2014-10-07T11:48:00Z">
        <w:r>
          <w:t>43</w:t>
        </w:r>
        <w:r>
          <w:fldChar w:fldCharType="end"/>
        </w:r>
      </w:ins>
    </w:p>
    <w:p w14:paraId="3990D9EC" w14:textId="77777777" w:rsidR="00483B82" w:rsidRDefault="00483B82">
      <w:pPr>
        <w:pStyle w:val="TableofFigures"/>
        <w:rPr>
          <w:ins w:id="273" w:author="Guillaume HAJDUCH" w:date="2014-10-07T11:48:00Z"/>
          <w:rFonts w:asciiTheme="minorHAnsi" w:eastAsiaTheme="minorEastAsia" w:hAnsiTheme="minorHAnsi" w:cstheme="minorBidi"/>
          <w:b w:val="0"/>
          <w:bCs w:val="0"/>
          <w:sz w:val="22"/>
          <w:szCs w:val="22"/>
          <w:lang w:val="fr-FR"/>
        </w:rPr>
      </w:pPr>
      <w:ins w:id="274" w:author="Guillaume HAJDUCH" w:date="2014-10-07T11:48:00Z">
        <w:r>
          <w:t>Figure 49: Uncalibrated gamma profile obtained over the rain forest for different mode / beams and polarisation</w:t>
        </w:r>
        <w:r>
          <w:tab/>
        </w:r>
        <w:r>
          <w:fldChar w:fldCharType="begin"/>
        </w:r>
        <w:r>
          <w:instrText xml:space="preserve"> PAGEREF _Toc400445889 \h </w:instrText>
        </w:r>
      </w:ins>
      <w:r>
        <w:fldChar w:fldCharType="separate"/>
      </w:r>
      <w:ins w:id="275" w:author="Guillaume HAJDUCH" w:date="2014-10-07T11:48:00Z">
        <w:r>
          <w:t>49</w:t>
        </w:r>
        <w:r>
          <w:fldChar w:fldCharType="end"/>
        </w:r>
      </w:ins>
    </w:p>
    <w:p w14:paraId="3990D9ED" w14:textId="77777777" w:rsidR="00483B82" w:rsidRDefault="00483B82">
      <w:pPr>
        <w:pStyle w:val="TableofFigures"/>
        <w:rPr>
          <w:ins w:id="276" w:author="Guillaume HAJDUCH" w:date="2014-10-07T11:48:00Z"/>
          <w:rFonts w:asciiTheme="minorHAnsi" w:eastAsiaTheme="minorEastAsia" w:hAnsiTheme="minorHAnsi" w:cstheme="minorBidi"/>
          <w:b w:val="0"/>
          <w:bCs w:val="0"/>
          <w:sz w:val="22"/>
          <w:szCs w:val="22"/>
          <w:lang w:val="fr-FR"/>
        </w:rPr>
      </w:pPr>
      <w:ins w:id="277" w:author="Guillaume HAJDUCH" w:date="2014-10-07T11:48:00Z">
        <w:r w:rsidRPr="00F179EF">
          <w:t xml:space="preserve">Figure 50: Residue (EAP_gamma – EAP_AM) estimated for different modes considering (left) no further correction of the roll offset and (right) an artificial correction of 0.05deg. Color coding stands for polarisation </w:t>
        </w:r>
        <w:r w:rsidRPr="00F179EF">
          <w:rPr>
            <w:color w:val="FF0000"/>
          </w:rPr>
          <w:t>HH: red,</w:t>
        </w:r>
        <w:r w:rsidRPr="00F179EF">
          <w:t xml:space="preserve"> </w:t>
        </w:r>
        <w:r w:rsidRPr="00F179EF">
          <w:rPr>
            <w:color w:val="008000"/>
          </w:rPr>
          <w:t>HV:green</w:t>
        </w:r>
        <w:r w:rsidRPr="00F179EF">
          <w:t xml:space="preserve">, </w:t>
        </w:r>
        <w:r w:rsidRPr="00F179EF">
          <w:rPr>
            <w:color w:val="3366FF"/>
          </w:rPr>
          <w:t>VV blue,</w:t>
        </w:r>
        <w:r w:rsidRPr="00F179EF">
          <w:t xml:space="preserve"> VH:black</w:t>
        </w:r>
        <w:r>
          <w:tab/>
        </w:r>
        <w:r>
          <w:fldChar w:fldCharType="begin"/>
        </w:r>
        <w:r>
          <w:instrText xml:space="preserve"> PAGEREF _Toc400445890 \h </w:instrText>
        </w:r>
      </w:ins>
      <w:r>
        <w:fldChar w:fldCharType="separate"/>
      </w:r>
      <w:ins w:id="278" w:author="Guillaume HAJDUCH" w:date="2014-10-07T11:48:00Z">
        <w:r>
          <w:t>51</w:t>
        </w:r>
        <w:r>
          <w:fldChar w:fldCharType="end"/>
        </w:r>
      </w:ins>
    </w:p>
    <w:p w14:paraId="3990D9EE" w14:textId="77777777" w:rsidR="00483B82" w:rsidRDefault="00483B82">
      <w:pPr>
        <w:pStyle w:val="TableofFigures"/>
        <w:rPr>
          <w:ins w:id="279" w:author="Guillaume HAJDUCH" w:date="2014-10-07T11:48:00Z"/>
          <w:rFonts w:asciiTheme="minorHAnsi" w:eastAsiaTheme="minorEastAsia" w:hAnsiTheme="minorHAnsi" w:cstheme="minorBidi"/>
          <w:b w:val="0"/>
          <w:bCs w:val="0"/>
          <w:sz w:val="22"/>
          <w:szCs w:val="22"/>
          <w:lang w:val="fr-FR"/>
        </w:rPr>
      </w:pPr>
      <w:ins w:id="280" w:author="Guillaume HAJDUCH" w:date="2014-10-07T11:48:00Z">
        <w:r>
          <w:t>Figure 51: SM SLC Early Azimuth Ambiguity, ESTEC Transponder IRF and Late Ambiguity</w:t>
        </w:r>
        <w:r>
          <w:tab/>
        </w:r>
        <w:r>
          <w:fldChar w:fldCharType="begin"/>
        </w:r>
        <w:r>
          <w:instrText xml:space="preserve"> PAGEREF _Toc400445891 \h </w:instrText>
        </w:r>
      </w:ins>
      <w:r>
        <w:fldChar w:fldCharType="separate"/>
      </w:r>
      <w:ins w:id="281" w:author="Guillaume HAJDUCH" w:date="2014-10-07T11:48:00Z">
        <w:r>
          <w:t>54</w:t>
        </w:r>
        <w:r>
          <w:fldChar w:fldCharType="end"/>
        </w:r>
      </w:ins>
    </w:p>
    <w:p w14:paraId="3990D9EF" w14:textId="77777777" w:rsidR="00483B82" w:rsidRDefault="00483B82">
      <w:pPr>
        <w:pStyle w:val="TableofFigures"/>
        <w:rPr>
          <w:ins w:id="282" w:author="Guillaume HAJDUCH" w:date="2014-10-07T11:48:00Z"/>
          <w:rFonts w:asciiTheme="minorHAnsi" w:eastAsiaTheme="minorEastAsia" w:hAnsiTheme="minorHAnsi" w:cstheme="minorBidi"/>
          <w:b w:val="0"/>
          <w:bCs w:val="0"/>
          <w:sz w:val="22"/>
          <w:szCs w:val="22"/>
          <w:lang w:val="fr-FR"/>
        </w:rPr>
      </w:pPr>
      <w:ins w:id="283" w:author="Guillaume HAJDUCH" w:date="2014-10-07T11:48:00Z">
        <w:r>
          <w:t>Figure 52: IW Early Azimuth Ambiguity, ESTEC Transponder IRF and Late Ambiguity (A indicates nominal ambiguity locations and S are ships – the non-nominal ambiguities are between the ambiguities and the IRF mainlobe)</w:t>
        </w:r>
        <w:r>
          <w:tab/>
        </w:r>
        <w:r>
          <w:fldChar w:fldCharType="begin"/>
        </w:r>
        <w:r>
          <w:instrText xml:space="preserve"> PAGEREF _Toc400445892 \h </w:instrText>
        </w:r>
      </w:ins>
      <w:r>
        <w:fldChar w:fldCharType="separate"/>
      </w:r>
      <w:ins w:id="284" w:author="Guillaume HAJDUCH" w:date="2014-10-07T11:48:00Z">
        <w:r>
          <w:t>55</w:t>
        </w:r>
        <w:r>
          <w:fldChar w:fldCharType="end"/>
        </w:r>
      </w:ins>
    </w:p>
    <w:p w14:paraId="3990D9F0" w14:textId="77777777" w:rsidR="00483B82" w:rsidRDefault="00483B82">
      <w:pPr>
        <w:pStyle w:val="TableofFigures"/>
        <w:rPr>
          <w:ins w:id="285" w:author="Guillaume HAJDUCH" w:date="2014-10-07T11:48:00Z"/>
          <w:rFonts w:asciiTheme="minorHAnsi" w:eastAsiaTheme="minorEastAsia" w:hAnsiTheme="minorHAnsi" w:cstheme="minorBidi"/>
          <w:b w:val="0"/>
          <w:bCs w:val="0"/>
          <w:sz w:val="22"/>
          <w:szCs w:val="22"/>
          <w:lang w:val="fr-FR"/>
        </w:rPr>
      </w:pPr>
      <w:ins w:id="286" w:author="Guillaume HAJDUCH" w:date="2014-10-07T11:48:00Z">
        <w:r>
          <w:t>Figure 53: EW Early Azimuth Ambiguity, ESTEC Transponder IRF and Late Ambiguity (A indicates nominal ambiguity locations and S are ships – the non-nominal ambiguities are between the ambiguities and the IRF mainlobe)</w:t>
        </w:r>
        <w:r>
          <w:tab/>
        </w:r>
        <w:r>
          <w:fldChar w:fldCharType="begin"/>
        </w:r>
        <w:r>
          <w:instrText xml:space="preserve"> PAGEREF _Toc400445893 \h </w:instrText>
        </w:r>
      </w:ins>
      <w:r>
        <w:fldChar w:fldCharType="separate"/>
      </w:r>
      <w:ins w:id="287" w:author="Guillaume HAJDUCH" w:date="2014-10-07T11:48:00Z">
        <w:r>
          <w:t>56</w:t>
        </w:r>
        <w:r>
          <w:fldChar w:fldCharType="end"/>
        </w:r>
      </w:ins>
    </w:p>
    <w:p w14:paraId="3990D9F1" w14:textId="77777777" w:rsidR="00483B82" w:rsidRDefault="00483B82">
      <w:pPr>
        <w:pStyle w:val="TableofFigures"/>
        <w:rPr>
          <w:ins w:id="288" w:author="Guillaume HAJDUCH" w:date="2014-10-07T11:48:00Z"/>
          <w:rFonts w:asciiTheme="minorHAnsi" w:eastAsiaTheme="minorEastAsia" w:hAnsiTheme="minorHAnsi" w:cstheme="minorBidi"/>
          <w:b w:val="0"/>
          <w:bCs w:val="0"/>
          <w:sz w:val="22"/>
          <w:szCs w:val="22"/>
          <w:lang w:val="fr-FR"/>
        </w:rPr>
      </w:pPr>
      <w:ins w:id="289" w:author="Guillaume HAJDUCH" w:date="2014-10-07T11:48:00Z">
        <w:r>
          <w:t>Figure 54: RCS  estimation for estimating the IPF TOPS gain offset</w:t>
        </w:r>
        <w:r>
          <w:tab/>
        </w:r>
        <w:r>
          <w:fldChar w:fldCharType="begin"/>
        </w:r>
        <w:r>
          <w:instrText xml:space="preserve"> PAGEREF _Toc400445894 \h </w:instrText>
        </w:r>
      </w:ins>
      <w:r>
        <w:fldChar w:fldCharType="separate"/>
      </w:r>
      <w:ins w:id="290" w:author="Guillaume HAJDUCH" w:date="2014-10-07T11:48:00Z">
        <w:r>
          <w:t>60</w:t>
        </w:r>
        <w:r>
          <w:fldChar w:fldCharType="end"/>
        </w:r>
      </w:ins>
    </w:p>
    <w:p w14:paraId="3990D9F2" w14:textId="77777777" w:rsidR="00483B82" w:rsidRDefault="00483B82">
      <w:pPr>
        <w:pStyle w:val="TableofFigures"/>
        <w:rPr>
          <w:ins w:id="291" w:author="Guillaume HAJDUCH" w:date="2014-10-07T11:48:00Z"/>
          <w:rFonts w:asciiTheme="minorHAnsi" w:eastAsiaTheme="minorEastAsia" w:hAnsiTheme="minorHAnsi" w:cstheme="minorBidi"/>
          <w:b w:val="0"/>
          <w:bCs w:val="0"/>
          <w:sz w:val="22"/>
          <w:szCs w:val="22"/>
          <w:lang w:val="fr-FR"/>
        </w:rPr>
      </w:pPr>
      <w:ins w:id="292" w:author="Guillaume HAJDUCH" w:date="2014-10-07T11:48:00Z">
        <w:r>
          <w:t>Figure 55: NESZ measures for SM. Blue is the derived profile, red dashed is the design profile and  solid red is the -22dB requirement</w:t>
        </w:r>
        <w:r>
          <w:tab/>
        </w:r>
        <w:r>
          <w:fldChar w:fldCharType="begin"/>
        </w:r>
        <w:r>
          <w:instrText xml:space="preserve"> PAGEREF _Toc400445895 \h </w:instrText>
        </w:r>
      </w:ins>
      <w:r>
        <w:fldChar w:fldCharType="separate"/>
      </w:r>
      <w:ins w:id="293" w:author="Guillaume HAJDUCH" w:date="2014-10-07T11:48:00Z">
        <w:r>
          <w:t>62</w:t>
        </w:r>
        <w:r>
          <w:fldChar w:fldCharType="end"/>
        </w:r>
      </w:ins>
    </w:p>
    <w:p w14:paraId="3990D9F3" w14:textId="77777777" w:rsidR="00483B82" w:rsidRDefault="00483B82">
      <w:pPr>
        <w:pStyle w:val="TableofFigures"/>
        <w:rPr>
          <w:ins w:id="294" w:author="Guillaume HAJDUCH" w:date="2014-10-07T11:48:00Z"/>
          <w:rFonts w:asciiTheme="minorHAnsi" w:eastAsiaTheme="minorEastAsia" w:hAnsiTheme="minorHAnsi" w:cstheme="minorBidi"/>
          <w:b w:val="0"/>
          <w:bCs w:val="0"/>
          <w:sz w:val="22"/>
          <w:szCs w:val="22"/>
          <w:lang w:val="fr-FR"/>
        </w:rPr>
      </w:pPr>
      <w:ins w:id="295" w:author="Guillaume HAJDUCH" w:date="2014-10-07T11:48:00Z">
        <w:r>
          <w:t>Figure 56: NESZ measures for IW (left) and EW (right). Blue is the derived profile, red dashed is the design profile and  solid red is the -22dB requirement</w:t>
        </w:r>
        <w:r>
          <w:tab/>
        </w:r>
        <w:r>
          <w:fldChar w:fldCharType="begin"/>
        </w:r>
        <w:r>
          <w:instrText xml:space="preserve"> PAGEREF _Toc400445896 \h </w:instrText>
        </w:r>
      </w:ins>
      <w:r>
        <w:fldChar w:fldCharType="separate"/>
      </w:r>
      <w:ins w:id="296" w:author="Guillaume HAJDUCH" w:date="2014-10-07T11:48:00Z">
        <w:r>
          <w:t>63</w:t>
        </w:r>
        <w:r>
          <w:fldChar w:fldCharType="end"/>
        </w:r>
      </w:ins>
    </w:p>
    <w:p w14:paraId="3990D9F4" w14:textId="77777777" w:rsidR="00483B82" w:rsidRDefault="00483B82">
      <w:pPr>
        <w:pStyle w:val="TableofFigures"/>
        <w:rPr>
          <w:ins w:id="297" w:author="Guillaume HAJDUCH" w:date="2014-10-07T11:48:00Z"/>
          <w:rFonts w:asciiTheme="minorHAnsi" w:eastAsiaTheme="minorEastAsia" w:hAnsiTheme="minorHAnsi" w:cstheme="minorBidi"/>
          <w:b w:val="0"/>
          <w:bCs w:val="0"/>
          <w:sz w:val="22"/>
          <w:szCs w:val="22"/>
          <w:lang w:val="fr-FR"/>
        </w:rPr>
      </w:pPr>
      <w:ins w:id="298" w:author="Guillaume HAJDUCH" w:date="2014-10-07T11:48:00Z">
        <w:r>
          <w:t>Figure 56: Slant Range Error of the Slant Range to Ground Range Polynomial</w:t>
        </w:r>
        <w:r>
          <w:tab/>
        </w:r>
        <w:r>
          <w:fldChar w:fldCharType="begin"/>
        </w:r>
        <w:r>
          <w:instrText xml:space="preserve"> PAGEREF _Toc400445897 \h </w:instrText>
        </w:r>
      </w:ins>
      <w:r>
        <w:fldChar w:fldCharType="separate"/>
      </w:r>
      <w:ins w:id="299" w:author="Guillaume HAJDUCH" w:date="2014-10-07T11:48:00Z">
        <w:r>
          <w:t>64</w:t>
        </w:r>
        <w:r>
          <w:fldChar w:fldCharType="end"/>
        </w:r>
      </w:ins>
    </w:p>
    <w:p w14:paraId="3990D9F5" w14:textId="77777777" w:rsidR="00483B82" w:rsidRDefault="00483B82">
      <w:pPr>
        <w:pStyle w:val="TableofFigures"/>
        <w:rPr>
          <w:ins w:id="300" w:author="Guillaume HAJDUCH" w:date="2014-10-07T11:48:00Z"/>
          <w:rFonts w:asciiTheme="minorHAnsi" w:eastAsiaTheme="minorEastAsia" w:hAnsiTheme="minorHAnsi" w:cstheme="minorBidi"/>
          <w:b w:val="0"/>
          <w:bCs w:val="0"/>
          <w:sz w:val="22"/>
          <w:szCs w:val="22"/>
          <w:lang w:val="fr-FR"/>
        </w:rPr>
      </w:pPr>
      <w:ins w:id="301" w:author="Guillaume HAJDUCH" w:date="2014-10-07T11:48:00Z">
        <w:r>
          <w:lastRenderedPageBreak/>
          <w:t xml:space="preserve">Figure 57:  Overview of the </w:t>
        </w:r>
        <w:r w:rsidRPr="00F179EF">
          <w:rPr>
            <w:i/>
          </w:rPr>
          <w:t>Torny-le-Grand</w:t>
        </w:r>
        <w:r>
          <w:t xml:space="preserve"> corner reflectors (a) location of test site (b) view of reflectors at the test site on 7 April 2014, looking towards the east (c) and (d) GPS receiver over reference hole in the concrete (e) </w:t>
        </w:r>
        <w:r w:rsidRPr="00F179EF">
          <w:rPr>
            <w:rFonts w:eastAsia="Arial Unicode MS"/>
            <w:lang w:eastAsia="en-US"/>
          </w:rPr>
          <w:t>UZH_ATNW reflector</w:t>
        </w:r>
        <w:r>
          <w:tab/>
        </w:r>
        <w:r>
          <w:fldChar w:fldCharType="begin"/>
        </w:r>
        <w:r>
          <w:instrText xml:space="preserve"> PAGEREF _Toc400445898 \h </w:instrText>
        </w:r>
      </w:ins>
      <w:r>
        <w:fldChar w:fldCharType="separate"/>
      </w:r>
      <w:ins w:id="302" w:author="Guillaume HAJDUCH" w:date="2014-10-07T11:48:00Z">
        <w:r>
          <w:t>66</w:t>
        </w:r>
        <w:r>
          <w:fldChar w:fldCharType="end"/>
        </w:r>
      </w:ins>
    </w:p>
    <w:p w14:paraId="3990D9F6" w14:textId="77777777" w:rsidR="00483B82" w:rsidRDefault="00483B82">
      <w:pPr>
        <w:pStyle w:val="TableofFigures"/>
        <w:rPr>
          <w:ins w:id="303" w:author="Guillaume HAJDUCH" w:date="2014-10-07T11:48:00Z"/>
          <w:rFonts w:asciiTheme="minorHAnsi" w:eastAsiaTheme="minorEastAsia" w:hAnsiTheme="minorHAnsi" w:cstheme="minorBidi"/>
          <w:b w:val="0"/>
          <w:bCs w:val="0"/>
          <w:sz w:val="22"/>
          <w:szCs w:val="22"/>
          <w:lang w:val="fr-FR"/>
        </w:rPr>
      </w:pPr>
      <w:ins w:id="304" w:author="Guillaume HAJDUCH" w:date="2014-10-07T11:48:00Z">
        <w:r>
          <w:t xml:space="preserve">Figure 58:  ALE for </w:t>
        </w:r>
        <w:r w:rsidRPr="00F179EF">
          <w:rPr>
            <w:i/>
          </w:rPr>
          <w:t>all</w:t>
        </w:r>
        <w:r>
          <w:t xml:space="preserve"> SM SLC products received until 2014.08.28 over </w:t>
        </w:r>
        <w:r w:rsidRPr="00F179EF">
          <w:rPr>
            <w:i/>
          </w:rPr>
          <w:t>Torny-le-Grand</w:t>
        </w:r>
        <w:r>
          <w:t>, separated by OSV source (a) restituted, 15 products (b) precise, 8 products. Three groups are indicated (possible interpretation discussed in main text).</w:t>
        </w:r>
        <w:r>
          <w:tab/>
        </w:r>
        <w:r>
          <w:fldChar w:fldCharType="begin"/>
        </w:r>
        <w:r>
          <w:instrText xml:space="preserve"> PAGEREF _Toc400445899 \h </w:instrText>
        </w:r>
      </w:ins>
      <w:r>
        <w:fldChar w:fldCharType="separate"/>
      </w:r>
      <w:ins w:id="305" w:author="Guillaume HAJDUCH" w:date="2014-10-07T11:48:00Z">
        <w:r>
          <w:t>67</w:t>
        </w:r>
        <w:r>
          <w:fldChar w:fldCharType="end"/>
        </w:r>
      </w:ins>
    </w:p>
    <w:p w14:paraId="3990D9F7" w14:textId="77777777" w:rsidR="00483B82" w:rsidRDefault="00483B82">
      <w:pPr>
        <w:pStyle w:val="TableofFigures"/>
        <w:rPr>
          <w:ins w:id="306" w:author="Guillaume HAJDUCH" w:date="2014-10-07T11:48:00Z"/>
          <w:rFonts w:asciiTheme="minorHAnsi" w:eastAsiaTheme="minorEastAsia" w:hAnsiTheme="minorHAnsi" w:cstheme="minorBidi"/>
          <w:b w:val="0"/>
          <w:bCs w:val="0"/>
          <w:sz w:val="22"/>
          <w:szCs w:val="22"/>
          <w:lang w:val="fr-FR"/>
        </w:rPr>
      </w:pPr>
      <w:ins w:id="307" w:author="Guillaume HAJDUCH" w:date="2014-10-07T11:48:00Z">
        <w:r>
          <w:t xml:space="preserve">Figure 59:  ALE for </w:t>
        </w:r>
        <w:r w:rsidRPr="00F179EF">
          <w:rPr>
            <w:i/>
          </w:rPr>
          <w:t>all</w:t>
        </w:r>
        <w:r>
          <w:t xml:space="preserve"> SM SLC products received until 2014.08.28 covering </w:t>
        </w:r>
        <w:r w:rsidRPr="00F179EF">
          <w:rPr>
            <w:i/>
          </w:rPr>
          <w:t>Torny-le-Grand</w:t>
        </w:r>
        <w:r>
          <w:t>, according to beam (a) S2, 3 products (b) S4, 5 products (c) S5, 3 products (d) S6, 5 products</w:t>
        </w:r>
        <w:r>
          <w:tab/>
        </w:r>
        <w:r>
          <w:fldChar w:fldCharType="begin"/>
        </w:r>
        <w:r>
          <w:instrText xml:space="preserve"> PAGEREF _Toc400445900 \h </w:instrText>
        </w:r>
      </w:ins>
      <w:r>
        <w:fldChar w:fldCharType="separate"/>
      </w:r>
      <w:ins w:id="308" w:author="Guillaume HAJDUCH" w:date="2014-10-07T11:48:00Z">
        <w:r>
          <w:t>68</w:t>
        </w:r>
        <w:r>
          <w:fldChar w:fldCharType="end"/>
        </w:r>
      </w:ins>
    </w:p>
    <w:p w14:paraId="3990D9F8" w14:textId="77777777" w:rsidR="00483B82" w:rsidRDefault="00483B82">
      <w:pPr>
        <w:pStyle w:val="TableofFigures"/>
        <w:rPr>
          <w:ins w:id="309" w:author="Guillaume HAJDUCH" w:date="2014-10-07T11:48:00Z"/>
          <w:rFonts w:asciiTheme="minorHAnsi" w:eastAsiaTheme="minorEastAsia" w:hAnsiTheme="minorHAnsi" w:cstheme="minorBidi"/>
          <w:b w:val="0"/>
          <w:bCs w:val="0"/>
          <w:sz w:val="22"/>
          <w:szCs w:val="22"/>
          <w:lang w:val="fr-FR"/>
        </w:rPr>
      </w:pPr>
      <w:ins w:id="310" w:author="Guillaume HAJDUCH" w:date="2014-10-07T11:48:00Z">
        <w:r>
          <w:t xml:space="preserve">Figure 60:  ALE for SM SLC products received until 2014.08.28 over </w:t>
        </w:r>
        <w:r w:rsidRPr="00F179EF">
          <w:rPr>
            <w:i/>
          </w:rPr>
          <w:t>Torny-le-Grand</w:t>
        </w:r>
        <w:r>
          <w:t xml:space="preserve"> separated by OSV source, </w:t>
        </w:r>
        <w:r w:rsidRPr="00F179EF">
          <w:rPr>
            <w:i/>
          </w:rPr>
          <w:t>for</w:t>
        </w:r>
        <w:r>
          <w:t xml:space="preserve"> </w:t>
        </w:r>
        <w:r w:rsidRPr="00F179EF">
          <w:rPr>
            <w:i/>
          </w:rPr>
          <w:t>all 8 products having all OSV sources</w:t>
        </w:r>
        <w:r>
          <w:t xml:space="preserve"> i.e. common product pool (a) internal (b) predicted (c) restituted (d) precise</w:t>
        </w:r>
        <w:r>
          <w:tab/>
        </w:r>
        <w:r>
          <w:fldChar w:fldCharType="begin"/>
        </w:r>
        <w:r>
          <w:instrText xml:space="preserve"> PAGEREF _Toc400445901 \h </w:instrText>
        </w:r>
      </w:ins>
      <w:r>
        <w:fldChar w:fldCharType="separate"/>
      </w:r>
      <w:ins w:id="311" w:author="Guillaume HAJDUCH" w:date="2014-10-07T11:48:00Z">
        <w:r>
          <w:t>70</w:t>
        </w:r>
        <w:r>
          <w:fldChar w:fldCharType="end"/>
        </w:r>
      </w:ins>
    </w:p>
    <w:p w14:paraId="3990D9F9" w14:textId="77777777" w:rsidR="00483B82" w:rsidRDefault="00483B82">
      <w:pPr>
        <w:pStyle w:val="TableofFigures"/>
        <w:rPr>
          <w:ins w:id="312" w:author="Guillaume HAJDUCH" w:date="2014-10-07T11:48:00Z"/>
          <w:rFonts w:asciiTheme="minorHAnsi" w:eastAsiaTheme="minorEastAsia" w:hAnsiTheme="minorHAnsi" w:cstheme="minorBidi"/>
          <w:b w:val="0"/>
          <w:bCs w:val="0"/>
          <w:sz w:val="22"/>
          <w:szCs w:val="22"/>
          <w:lang w:val="fr-FR"/>
        </w:rPr>
      </w:pPr>
      <w:ins w:id="313" w:author="Guillaume HAJDUCH" w:date="2014-10-07T11:48:00Z">
        <w:r>
          <w:t xml:space="preserve">Figure 61:  ALE for SM GRDF products received until 2014.08.28 over </w:t>
        </w:r>
        <w:r w:rsidRPr="00F179EF">
          <w:rPr>
            <w:i/>
          </w:rPr>
          <w:t>Torny-le-Grand</w:t>
        </w:r>
        <w:r>
          <w:t xml:space="preserve"> (14 products)</w:t>
        </w:r>
        <w:r>
          <w:tab/>
        </w:r>
        <w:r>
          <w:fldChar w:fldCharType="begin"/>
        </w:r>
        <w:r>
          <w:instrText xml:space="preserve"> PAGEREF _Toc400445902 \h </w:instrText>
        </w:r>
      </w:ins>
      <w:r>
        <w:fldChar w:fldCharType="separate"/>
      </w:r>
      <w:ins w:id="314" w:author="Guillaume HAJDUCH" w:date="2014-10-07T11:48:00Z">
        <w:r>
          <w:t>71</w:t>
        </w:r>
        <w:r>
          <w:fldChar w:fldCharType="end"/>
        </w:r>
      </w:ins>
    </w:p>
    <w:p w14:paraId="3990D9FA" w14:textId="77777777" w:rsidR="00483B82" w:rsidRDefault="00483B82">
      <w:pPr>
        <w:pStyle w:val="TableofFigures"/>
        <w:rPr>
          <w:ins w:id="315" w:author="Guillaume HAJDUCH" w:date="2014-10-07T11:48:00Z"/>
          <w:rFonts w:asciiTheme="minorHAnsi" w:eastAsiaTheme="minorEastAsia" w:hAnsiTheme="minorHAnsi" w:cstheme="minorBidi"/>
          <w:b w:val="0"/>
          <w:bCs w:val="0"/>
          <w:sz w:val="22"/>
          <w:szCs w:val="22"/>
          <w:lang w:val="fr-FR"/>
        </w:rPr>
      </w:pPr>
      <w:ins w:id="316" w:author="Guillaume HAJDUCH" w:date="2014-10-07T11:48:00Z">
        <w:r>
          <w:t xml:space="preserve">Figure 62:  ALE for IW SLC products received until 2014.08.28 over </w:t>
        </w:r>
        <w:r w:rsidRPr="00F179EF">
          <w:rPr>
            <w:i/>
          </w:rPr>
          <w:t>Torny-le-Grand</w:t>
        </w:r>
        <w:r>
          <w:t xml:space="preserve"> (3 products)</w:t>
        </w:r>
        <w:r>
          <w:tab/>
        </w:r>
        <w:r>
          <w:fldChar w:fldCharType="begin"/>
        </w:r>
        <w:r>
          <w:instrText xml:space="preserve"> PAGEREF _Toc400445903 \h </w:instrText>
        </w:r>
      </w:ins>
      <w:r>
        <w:fldChar w:fldCharType="separate"/>
      </w:r>
      <w:ins w:id="317" w:author="Guillaume HAJDUCH" w:date="2014-10-07T11:48:00Z">
        <w:r>
          <w:t>72</w:t>
        </w:r>
        <w:r>
          <w:fldChar w:fldCharType="end"/>
        </w:r>
      </w:ins>
    </w:p>
    <w:p w14:paraId="3990D9FB" w14:textId="77777777" w:rsidR="00483B82" w:rsidRDefault="00483B82">
      <w:pPr>
        <w:pStyle w:val="TableofFigures"/>
        <w:rPr>
          <w:ins w:id="318" w:author="Guillaume HAJDUCH" w:date="2014-10-07T11:48:00Z"/>
          <w:rFonts w:asciiTheme="minorHAnsi" w:eastAsiaTheme="minorEastAsia" w:hAnsiTheme="minorHAnsi" w:cstheme="minorBidi"/>
          <w:b w:val="0"/>
          <w:bCs w:val="0"/>
          <w:sz w:val="22"/>
          <w:szCs w:val="22"/>
          <w:lang w:val="fr-FR"/>
        </w:rPr>
      </w:pPr>
      <w:ins w:id="319" w:author="Guillaume HAJDUCH" w:date="2014-10-07T11:48:00Z">
        <w:r>
          <w:t>Figure 63: Polarimetric Channel imbalance for gain (top) and phase (bottom) as function of the incidence angle</w:t>
        </w:r>
        <w:r>
          <w:tab/>
        </w:r>
        <w:r>
          <w:fldChar w:fldCharType="begin"/>
        </w:r>
        <w:r>
          <w:instrText xml:space="preserve"> PAGEREF _Toc400445904 \h </w:instrText>
        </w:r>
      </w:ins>
      <w:r>
        <w:fldChar w:fldCharType="separate"/>
      </w:r>
      <w:ins w:id="320" w:author="Guillaume HAJDUCH" w:date="2014-10-07T11:48:00Z">
        <w:r>
          <w:t>73</w:t>
        </w:r>
        <w:r>
          <w:fldChar w:fldCharType="end"/>
        </w:r>
      </w:ins>
    </w:p>
    <w:p w14:paraId="3990D9FC" w14:textId="77777777" w:rsidR="00483B82" w:rsidRDefault="00483B82">
      <w:pPr>
        <w:pStyle w:val="TableofFigures"/>
        <w:rPr>
          <w:ins w:id="321" w:author="Guillaume HAJDUCH" w:date="2014-10-07T11:48:00Z"/>
          <w:rFonts w:asciiTheme="minorHAnsi" w:eastAsiaTheme="minorEastAsia" w:hAnsiTheme="minorHAnsi" w:cstheme="minorBidi"/>
          <w:b w:val="0"/>
          <w:bCs w:val="0"/>
          <w:sz w:val="22"/>
          <w:szCs w:val="22"/>
          <w:lang w:val="fr-FR"/>
        </w:rPr>
      </w:pPr>
      <w:ins w:id="322" w:author="Guillaume HAJDUCH" w:date="2014-10-07T11:48:00Z">
        <w:r>
          <w:t>Figure 64: SLC Co-registration Examples</w:t>
        </w:r>
        <w:r>
          <w:tab/>
        </w:r>
        <w:r>
          <w:fldChar w:fldCharType="begin"/>
        </w:r>
        <w:r>
          <w:instrText xml:space="preserve"> PAGEREF _Toc400445905 \h </w:instrText>
        </w:r>
      </w:ins>
      <w:r>
        <w:fldChar w:fldCharType="separate"/>
      </w:r>
      <w:ins w:id="323" w:author="Guillaume HAJDUCH" w:date="2014-10-07T11:48:00Z">
        <w:r>
          <w:t>76</w:t>
        </w:r>
        <w:r>
          <w:fldChar w:fldCharType="end"/>
        </w:r>
      </w:ins>
    </w:p>
    <w:p w14:paraId="3990D9FD" w14:textId="77777777" w:rsidR="00483B82" w:rsidRDefault="00483B82">
      <w:pPr>
        <w:pStyle w:val="TableofFigures"/>
        <w:rPr>
          <w:ins w:id="324" w:author="Guillaume HAJDUCH" w:date="2014-10-07T11:48:00Z"/>
          <w:rFonts w:asciiTheme="minorHAnsi" w:eastAsiaTheme="minorEastAsia" w:hAnsiTheme="minorHAnsi" w:cstheme="minorBidi"/>
          <w:b w:val="0"/>
          <w:bCs w:val="0"/>
          <w:sz w:val="22"/>
          <w:szCs w:val="22"/>
          <w:lang w:val="fr-FR"/>
        </w:rPr>
      </w:pPr>
      <w:ins w:id="325" w:author="Guillaume HAJDUCH" w:date="2014-10-07T11:48:00Z">
        <w:r>
          <w:t>Figure 65: SLC Cross-talk Examples</w:t>
        </w:r>
        <w:r>
          <w:tab/>
        </w:r>
        <w:r>
          <w:fldChar w:fldCharType="begin"/>
        </w:r>
        <w:r>
          <w:instrText xml:space="preserve"> PAGEREF _Toc400445906 \h </w:instrText>
        </w:r>
      </w:ins>
      <w:r>
        <w:fldChar w:fldCharType="separate"/>
      </w:r>
      <w:ins w:id="326" w:author="Guillaume HAJDUCH" w:date="2014-10-07T11:48:00Z">
        <w:r>
          <w:t>78</w:t>
        </w:r>
        <w:r>
          <w:fldChar w:fldCharType="end"/>
        </w:r>
      </w:ins>
    </w:p>
    <w:p w14:paraId="3990D9FE" w14:textId="77777777" w:rsidR="00483B82" w:rsidRDefault="00483B82">
      <w:pPr>
        <w:pStyle w:val="TableofFigures"/>
        <w:rPr>
          <w:ins w:id="327" w:author="Guillaume HAJDUCH" w:date="2014-10-07T11:48:00Z"/>
          <w:rFonts w:asciiTheme="minorHAnsi" w:eastAsiaTheme="minorEastAsia" w:hAnsiTheme="minorHAnsi" w:cstheme="minorBidi"/>
          <w:b w:val="0"/>
          <w:bCs w:val="0"/>
          <w:sz w:val="22"/>
          <w:szCs w:val="22"/>
          <w:lang w:val="fr-FR"/>
        </w:rPr>
      </w:pPr>
      <w:ins w:id="328" w:author="Guillaume HAJDUCH" w:date="2014-10-07T11:48:00Z">
        <w:r>
          <w:t>Figure 66: NRCS Derived from Sentinel-1 Measurement and Simulation</w:t>
        </w:r>
        <w:r>
          <w:tab/>
        </w:r>
        <w:r>
          <w:fldChar w:fldCharType="begin"/>
        </w:r>
        <w:r>
          <w:instrText xml:space="preserve"> PAGEREF _Toc400445907 \h </w:instrText>
        </w:r>
      </w:ins>
      <w:r>
        <w:fldChar w:fldCharType="separate"/>
      </w:r>
      <w:ins w:id="329" w:author="Guillaume HAJDUCH" w:date="2014-10-07T11:48:00Z">
        <w:r>
          <w:t>80</w:t>
        </w:r>
        <w:r>
          <w:fldChar w:fldCharType="end"/>
        </w:r>
      </w:ins>
    </w:p>
    <w:p w14:paraId="3990D9FF" w14:textId="77777777" w:rsidR="00483B82" w:rsidRDefault="00483B82">
      <w:pPr>
        <w:pStyle w:val="TableofFigures"/>
        <w:rPr>
          <w:ins w:id="330" w:author="Guillaume HAJDUCH" w:date="2014-10-07T11:48:00Z"/>
          <w:rFonts w:asciiTheme="minorHAnsi" w:eastAsiaTheme="minorEastAsia" w:hAnsiTheme="minorHAnsi" w:cstheme="minorBidi"/>
          <w:b w:val="0"/>
          <w:bCs w:val="0"/>
          <w:sz w:val="22"/>
          <w:szCs w:val="22"/>
          <w:lang w:val="fr-FR"/>
        </w:rPr>
      </w:pPr>
      <w:ins w:id="331" w:author="Guillaume HAJDUCH" w:date="2014-10-07T11:48:00Z">
        <w:r>
          <w:t xml:space="preserve">Figure 67: </w:t>
        </w:r>
        <w:r w:rsidRPr="00F179EF">
          <w:rPr>
            <w:lang w:val="en-US"/>
          </w:rPr>
          <w:t xml:space="preserve">Calibration coefficient as a function of time for VV WM1 (blue) and WM2 (red). Top plot monitor the constant as a function of time. Bottom plot indicate the number of measurements used for each estimate. </w:t>
        </w:r>
        <w:r>
          <w:t>Since the beginning of the mission.</w:t>
        </w:r>
        <w:r>
          <w:tab/>
        </w:r>
        <w:r>
          <w:fldChar w:fldCharType="begin"/>
        </w:r>
        <w:r>
          <w:instrText xml:space="preserve"> PAGEREF _Toc400445908 \h </w:instrText>
        </w:r>
      </w:ins>
      <w:r>
        <w:fldChar w:fldCharType="separate"/>
      </w:r>
      <w:ins w:id="332" w:author="Guillaume HAJDUCH" w:date="2014-10-07T11:48:00Z">
        <w:r>
          <w:t>81</w:t>
        </w:r>
        <w:r>
          <w:fldChar w:fldCharType="end"/>
        </w:r>
      </w:ins>
    </w:p>
    <w:p w14:paraId="3990DA00" w14:textId="77777777" w:rsidR="00483B82" w:rsidRDefault="00483B82">
      <w:pPr>
        <w:pStyle w:val="TableofFigures"/>
        <w:rPr>
          <w:ins w:id="333" w:author="Guillaume HAJDUCH" w:date="2014-10-07T11:48:00Z"/>
          <w:rFonts w:asciiTheme="minorHAnsi" w:eastAsiaTheme="minorEastAsia" w:hAnsiTheme="minorHAnsi" w:cstheme="minorBidi"/>
          <w:b w:val="0"/>
          <w:bCs w:val="0"/>
          <w:sz w:val="22"/>
          <w:szCs w:val="22"/>
          <w:lang w:val="fr-FR"/>
        </w:rPr>
      </w:pPr>
      <w:ins w:id="334" w:author="Guillaume HAJDUCH" w:date="2014-10-07T11:48:00Z">
        <w:r>
          <w:t xml:space="preserve">Figure 68: </w:t>
        </w:r>
        <w:r w:rsidRPr="00F179EF">
          <w:rPr>
            <w:lang w:val="en-US"/>
          </w:rPr>
          <w:t xml:space="preserve">Calibration coefficient as a function of time for VV WM1 (blue) and WM2 (red). Top plot monitor the constant as a function of time. Bottom plot indicate the number of measurements used for each estimate. </w:t>
        </w:r>
        <w:r>
          <w:t>Since 2014/08/07.</w:t>
        </w:r>
        <w:r>
          <w:tab/>
        </w:r>
        <w:r>
          <w:fldChar w:fldCharType="begin"/>
        </w:r>
        <w:r>
          <w:instrText xml:space="preserve"> PAGEREF _Toc400445909 \h </w:instrText>
        </w:r>
      </w:ins>
      <w:r>
        <w:fldChar w:fldCharType="separate"/>
      </w:r>
      <w:ins w:id="335" w:author="Guillaume HAJDUCH" w:date="2014-10-07T11:48:00Z">
        <w:r>
          <w:t>82</w:t>
        </w:r>
        <w:r>
          <w:fldChar w:fldCharType="end"/>
        </w:r>
      </w:ins>
    </w:p>
    <w:p w14:paraId="3990DA01" w14:textId="77777777" w:rsidR="00483B82" w:rsidRDefault="00483B82">
      <w:pPr>
        <w:pStyle w:val="TableofFigures"/>
        <w:rPr>
          <w:ins w:id="336" w:author="Guillaume HAJDUCH" w:date="2014-10-07T11:48:00Z"/>
          <w:rFonts w:asciiTheme="minorHAnsi" w:eastAsiaTheme="minorEastAsia" w:hAnsiTheme="minorHAnsi" w:cstheme="minorBidi"/>
          <w:b w:val="0"/>
          <w:bCs w:val="0"/>
          <w:sz w:val="22"/>
          <w:szCs w:val="22"/>
          <w:lang w:val="fr-FR"/>
        </w:rPr>
      </w:pPr>
      <w:ins w:id="337" w:author="Guillaume HAJDUCH" w:date="2014-10-07T11:48:00Z">
        <w:r>
          <w:t xml:space="preserve">Figure 69: </w:t>
        </w:r>
        <w:r w:rsidRPr="00F179EF">
          <w:rPr>
            <w:lang w:val="en-US"/>
          </w:rPr>
          <w:t xml:space="preserve">Calibration coefficient as a function of time for HH WM1 (blue) and WM2 (red). Top plot monitor the constant as a function of time. Bottom plot indicate the number of measurements used for each estimate. </w:t>
        </w:r>
        <w:r>
          <w:t>Since the beginning of the mission.</w:t>
        </w:r>
        <w:r>
          <w:tab/>
        </w:r>
        <w:r>
          <w:fldChar w:fldCharType="begin"/>
        </w:r>
        <w:r>
          <w:instrText xml:space="preserve"> PAGEREF _Toc400445910 \h </w:instrText>
        </w:r>
      </w:ins>
      <w:r>
        <w:fldChar w:fldCharType="separate"/>
      </w:r>
      <w:ins w:id="338" w:author="Guillaume HAJDUCH" w:date="2014-10-07T11:48:00Z">
        <w:r>
          <w:t>83</w:t>
        </w:r>
        <w:r>
          <w:fldChar w:fldCharType="end"/>
        </w:r>
      </w:ins>
    </w:p>
    <w:p w14:paraId="3990DA02" w14:textId="77777777" w:rsidR="00483B82" w:rsidRDefault="00483B82">
      <w:pPr>
        <w:pStyle w:val="TableofFigures"/>
        <w:rPr>
          <w:ins w:id="339" w:author="Guillaume HAJDUCH" w:date="2014-10-07T11:48:00Z"/>
          <w:rFonts w:asciiTheme="minorHAnsi" w:eastAsiaTheme="minorEastAsia" w:hAnsiTheme="minorHAnsi" w:cstheme="minorBidi"/>
          <w:b w:val="0"/>
          <w:bCs w:val="0"/>
          <w:sz w:val="22"/>
          <w:szCs w:val="22"/>
          <w:lang w:val="fr-FR"/>
        </w:rPr>
      </w:pPr>
      <w:ins w:id="340" w:author="Guillaume HAJDUCH" w:date="2014-10-07T11:48:00Z">
        <w:r>
          <w:t xml:space="preserve">Figure 70: </w:t>
        </w:r>
        <w:r w:rsidRPr="00F179EF">
          <w:rPr>
            <w:lang w:val="en-US"/>
          </w:rPr>
          <w:t xml:space="preserve">Calibration coefficient as a function of time for HH WM1 (blue) and WM2 (red). Top plot monitor the constant as a function of time. Bottom plot indicate the number of measurements used for each estimate. </w:t>
        </w:r>
        <w:r>
          <w:t>Since 2014/08/07.</w:t>
        </w:r>
        <w:r>
          <w:tab/>
        </w:r>
        <w:r>
          <w:fldChar w:fldCharType="begin"/>
        </w:r>
        <w:r>
          <w:instrText xml:space="preserve"> PAGEREF _Toc400445911 \h </w:instrText>
        </w:r>
      </w:ins>
      <w:r>
        <w:fldChar w:fldCharType="separate"/>
      </w:r>
      <w:ins w:id="341" w:author="Guillaume HAJDUCH" w:date="2014-10-07T11:48:00Z">
        <w:r>
          <w:t>84</w:t>
        </w:r>
        <w:r>
          <w:fldChar w:fldCharType="end"/>
        </w:r>
      </w:ins>
    </w:p>
    <w:p w14:paraId="3990DA03" w14:textId="77777777" w:rsidR="00483B82" w:rsidRDefault="00483B82">
      <w:pPr>
        <w:pStyle w:val="TableofFigures"/>
        <w:rPr>
          <w:ins w:id="342" w:author="Guillaume HAJDUCH" w:date="2014-10-07T11:48:00Z"/>
          <w:rFonts w:asciiTheme="minorHAnsi" w:eastAsiaTheme="minorEastAsia" w:hAnsiTheme="minorHAnsi" w:cstheme="minorBidi"/>
          <w:b w:val="0"/>
          <w:bCs w:val="0"/>
          <w:sz w:val="22"/>
          <w:szCs w:val="22"/>
          <w:lang w:val="fr-FR"/>
        </w:rPr>
      </w:pPr>
      <w:ins w:id="343" w:author="Guillaume HAJDUCH" w:date="2014-10-07T11:48:00Z">
        <w:r>
          <w:t>Figure 71: Geophysical Doppler Centroid derived from Sentinel-1 Measurements and Simulations</w:t>
        </w:r>
        <w:r>
          <w:tab/>
        </w:r>
        <w:r>
          <w:fldChar w:fldCharType="begin"/>
        </w:r>
        <w:r>
          <w:instrText xml:space="preserve"> PAGEREF _Toc400445912 \h </w:instrText>
        </w:r>
      </w:ins>
      <w:r>
        <w:fldChar w:fldCharType="separate"/>
      </w:r>
      <w:ins w:id="344" w:author="Guillaume HAJDUCH" w:date="2014-10-07T11:48:00Z">
        <w:r>
          <w:t>85</w:t>
        </w:r>
        <w:r>
          <w:fldChar w:fldCharType="end"/>
        </w:r>
      </w:ins>
    </w:p>
    <w:p w14:paraId="3990DA04" w14:textId="77777777" w:rsidR="00483B82" w:rsidRDefault="00483B82">
      <w:pPr>
        <w:pStyle w:val="TableofFigures"/>
        <w:rPr>
          <w:ins w:id="345" w:author="Guillaume HAJDUCH" w:date="2014-10-07T11:48:00Z"/>
          <w:rFonts w:asciiTheme="minorHAnsi" w:eastAsiaTheme="minorEastAsia" w:hAnsiTheme="minorHAnsi" w:cstheme="minorBidi"/>
          <w:b w:val="0"/>
          <w:bCs w:val="0"/>
          <w:sz w:val="22"/>
          <w:szCs w:val="22"/>
          <w:lang w:val="fr-FR"/>
        </w:rPr>
      </w:pPr>
      <w:ins w:id="346" w:author="Guillaume HAJDUCH" w:date="2014-10-07T11:48:00Z">
        <w:r w:rsidRPr="00F179EF">
          <w:rPr>
            <w:lang w:val="en-US"/>
          </w:rPr>
          <w:t>Figure 72</w:t>
        </w:r>
        <w:r>
          <w:t>:</w:t>
        </w:r>
        <w:r w:rsidRPr="00F179EF">
          <w:rPr>
            <w:lang w:val="en-US"/>
          </w:rPr>
          <w:t xml:space="preserve"> Statistical plot of the difference between measured RCS with predicted NRCS as function of nominal elevation angle giving an estimation of the calibration constant for IW GRD</w:t>
        </w:r>
        <w:r>
          <w:tab/>
        </w:r>
        <w:r>
          <w:fldChar w:fldCharType="begin"/>
        </w:r>
        <w:r>
          <w:instrText xml:space="preserve"> PAGEREF _Toc400445913 \h </w:instrText>
        </w:r>
      </w:ins>
      <w:r>
        <w:fldChar w:fldCharType="separate"/>
      </w:r>
      <w:ins w:id="347" w:author="Guillaume HAJDUCH" w:date="2014-10-07T11:48:00Z">
        <w:r>
          <w:t>86</w:t>
        </w:r>
        <w:r>
          <w:fldChar w:fldCharType="end"/>
        </w:r>
      </w:ins>
    </w:p>
    <w:p w14:paraId="3990DA05" w14:textId="77777777" w:rsidR="00483B82" w:rsidRDefault="00483B82">
      <w:pPr>
        <w:pStyle w:val="TableofFigures"/>
        <w:rPr>
          <w:ins w:id="348" w:author="Guillaume HAJDUCH" w:date="2014-10-07T11:48:00Z"/>
          <w:rFonts w:asciiTheme="minorHAnsi" w:eastAsiaTheme="minorEastAsia" w:hAnsiTheme="minorHAnsi" w:cstheme="minorBidi"/>
          <w:b w:val="0"/>
          <w:bCs w:val="0"/>
          <w:sz w:val="22"/>
          <w:szCs w:val="22"/>
          <w:lang w:val="fr-FR"/>
        </w:rPr>
      </w:pPr>
      <w:ins w:id="349" w:author="Guillaume HAJDUCH" w:date="2014-10-07T11:48:00Z">
        <w:r w:rsidRPr="00F179EF">
          <w:rPr>
            <w:lang w:val="en-US"/>
          </w:rPr>
          <w:t>Figure 73</w:t>
        </w:r>
        <w:r>
          <w:t>:</w:t>
        </w:r>
        <w:r w:rsidRPr="00F179EF">
          <w:rPr>
            <w:lang w:val="en-US"/>
          </w:rPr>
          <w:t xml:space="preserve"> Statistical plot of the difference between measured RCS with predicted NRCS as function of nominal elevation angle giving an estimation of the calibration constant for EW GRD</w:t>
        </w:r>
        <w:r>
          <w:tab/>
        </w:r>
        <w:r>
          <w:fldChar w:fldCharType="begin"/>
        </w:r>
        <w:r>
          <w:instrText xml:space="preserve"> PAGEREF _Toc400445914 \h </w:instrText>
        </w:r>
      </w:ins>
      <w:r>
        <w:fldChar w:fldCharType="separate"/>
      </w:r>
      <w:ins w:id="350" w:author="Guillaume HAJDUCH" w:date="2014-10-07T11:48:00Z">
        <w:r>
          <w:t>87</w:t>
        </w:r>
        <w:r>
          <w:fldChar w:fldCharType="end"/>
        </w:r>
      </w:ins>
    </w:p>
    <w:p w14:paraId="3990DA06" w14:textId="77777777" w:rsidR="00483B82" w:rsidRDefault="00483B82">
      <w:pPr>
        <w:pStyle w:val="TableofFigures"/>
        <w:rPr>
          <w:ins w:id="351" w:author="Guillaume HAJDUCH" w:date="2014-10-07T11:48:00Z"/>
          <w:rFonts w:asciiTheme="minorHAnsi" w:eastAsiaTheme="minorEastAsia" w:hAnsiTheme="minorHAnsi" w:cstheme="minorBidi"/>
          <w:b w:val="0"/>
          <w:bCs w:val="0"/>
          <w:sz w:val="22"/>
          <w:szCs w:val="22"/>
          <w:lang w:val="fr-FR"/>
        </w:rPr>
      </w:pPr>
      <w:ins w:id="352" w:author="Guillaume HAJDUCH" w:date="2014-10-07T11:48:00Z">
        <w:r w:rsidRPr="00F179EF">
          <w:rPr>
            <w:lang w:val="en-US"/>
          </w:rPr>
          <w:t>Figure 74: Estimation of the NESZ  (in dB) for EW (a) and IW (b) GRD products in VV polarization.</w:t>
        </w:r>
        <w:r>
          <w:tab/>
        </w:r>
        <w:r>
          <w:fldChar w:fldCharType="begin"/>
        </w:r>
        <w:r>
          <w:instrText xml:space="preserve"> PAGEREF _Toc400445915 \h </w:instrText>
        </w:r>
      </w:ins>
      <w:r>
        <w:fldChar w:fldCharType="separate"/>
      </w:r>
      <w:ins w:id="353" w:author="Guillaume HAJDUCH" w:date="2014-10-07T11:48:00Z">
        <w:r>
          <w:t>89</w:t>
        </w:r>
        <w:r>
          <w:fldChar w:fldCharType="end"/>
        </w:r>
      </w:ins>
    </w:p>
    <w:p w14:paraId="3990DA07" w14:textId="77777777" w:rsidR="00483B82" w:rsidRDefault="00483B82">
      <w:pPr>
        <w:pStyle w:val="TableofFigures"/>
        <w:rPr>
          <w:ins w:id="354" w:author="Guillaume HAJDUCH" w:date="2014-10-07T11:48:00Z"/>
          <w:rFonts w:asciiTheme="minorHAnsi" w:eastAsiaTheme="minorEastAsia" w:hAnsiTheme="minorHAnsi" w:cstheme="minorBidi"/>
          <w:b w:val="0"/>
          <w:bCs w:val="0"/>
          <w:sz w:val="22"/>
          <w:szCs w:val="22"/>
          <w:lang w:val="fr-FR"/>
        </w:rPr>
      </w:pPr>
      <w:ins w:id="355" w:author="Guillaume HAJDUCH" w:date="2014-10-07T11:48:00Z">
        <w:r w:rsidRPr="00F179EF">
          <w:rPr>
            <w:lang w:val="en-US"/>
          </w:rPr>
          <w:t>Figure 75: Estimation of the retro-calibrated NESZ curves (in dB)  for EW (a) and IW (b) GRD products in VV polarization as the function of elevation angle.</w:t>
        </w:r>
        <w:r>
          <w:tab/>
        </w:r>
        <w:r>
          <w:fldChar w:fldCharType="begin"/>
        </w:r>
        <w:r>
          <w:instrText xml:space="preserve"> PAGEREF _Toc400445916 \h </w:instrText>
        </w:r>
      </w:ins>
      <w:r>
        <w:fldChar w:fldCharType="separate"/>
      </w:r>
      <w:ins w:id="356" w:author="Guillaume HAJDUCH" w:date="2014-10-07T11:48:00Z">
        <w:r>
          <w:t>90</w:t>
        </w:r>
        <w:r>
          <w:fldChar w:fldCharType="end"/>
        </w:r>
      </w:ins>
    </w:p>
    <w:p w14:paraId="3990DA08" w14:textId="77777777" w:rsidR="00483B82" w:rsidRDefault="00483B82">
      <w:pPr>
        <w:pStyle w:val="TableofFigures"/>
        <w:rPr>
          <w:ins w:id="357" w:author="Guillaume HAJDUCH" w:date="2014-10-07T11:48:00Z"/>
          <w:rFonts w:asciiTheme="minorHAnsi" w:eastAsiaTheme="minorEastAsia" w:hAnsiTheme="minorHAnsi" w:cstheme="minorBidi"/>
          <w:b w:val="0"/>
          <w:bCs w:val="0"/>
          <w:sz w:val="22"/>
          <w:szCs w:val="22"/>
          <w:lang w:val="fr-FR"/>
        </w:rPr>
      </w:pPr>
      <w:ins w:id="358" w:author="Guillaume HAJDUCH" w:date="2014-10-07T11:48:00Z">
        <w:r w:rsidRPr="00F179EF">
          <w:rPr>
            <w:lang w:val="en-US"/>
          </w:rPr>
          <w:t>Figure 76: Estimation of the retro-calibrated Nesz curves (in dB) (plain curves) compared with specifications (dotted curves) as the function of elevation angle (blue EW, black: IW, magenta: S1, green S2 for VV (a) and HH polarization in (b)).</w:t>
        </w:r>
        <w:r>
          <w:tab/>
        </w:r>
        <w:r>
          <w:fldChar w:fldCharType="begin"/>
        </w:r>
        <w:r>
          <w:instrText xml:space="preserve"> PAGEREF _Toc400445917 \h </w:instrText>
        </w:r>
      </w:ins>
      <w:r>
        <w:fldChar w:fldCharType="separate"/>
      </w:r>
      <w:ins w:id="359" w:author="Guillaume HAJDUCH" w:date="2014-10-07T11:48:00Z">
        <w:r>
          <w:t>90</w:t>
        </w:r>
        <w:r>
          <w:fldChar w:fldCharType="end"/>
        </w:r>
      </w:ins>
    </w:p>
    <w:p w14:paraId="3990DA09" w14:textId="77777777" w:rsidR="00483B82" w:rsidRDefault="00483B82">
      <w:pPr>
        <w:pStyle w:val="TableofFigures"/>
        <w:rPr>
          <w:ins w:id="360" w:author="Guillaume HAJDUCH" w:date="2014-10-07T11:48:00Z"/>
          <w:rFonts w:asciiTheme="minorHAnsi" w:eastAsiaTheme="minorEastAsia" w:hAnsiTheme="minorHAnsi" w:cstheme="minorBidi"/>
          <w:b w:val="0"/>
          <w:bCs w:val="0"/>
          <w:sz w:val="22"/>
          <w:szCs w:val="22"/>
          <w:lang w:val="fr-FR"/>
        </w:rPr>
      </w:pPr>
      <w:ins w:id="361" w:author="Guillaume HAJDUCH" w:date="2014-10-07T11:48:00Z">
        <w:r>
          <w:t>Figure 77: in situ wave measurements</w:t>
        </w:r>
        <w:r>
          <w:tab/>
        </w:r>
        <w:r>
          <w:fldChar w:fldCharType="begin"/>
        </w:r>
        <w:r>
          <w:instrText xml:space="preserve"> PAGEREF _Toc400445918 \h </w:instrText>
        </w:r>
      </w:ins>
      <w:r>
        <w:fldChar w:fldCharType="separate"/>
      </w:r>
      <w:ins w:id="362" w:author="Guillaume HAJDUCH" w:date="2014-10-07T11:48:00Z">
        <w:r>
          <w:t>96</w:t>
        </w:r>
        <w:r>
          <w:fldChar w:fldCharType="end"/>
        </w:r>
      </w:ins>
    </w:p>
    <w:p w14:paraId="3990DA0A" w14:textId="77777777" w:rsidR="00483B82" w:rsidRDefault="00483B82">
      <w:pPr>
        <w:pStyle w:val="TableofFigures"/>
        <w:rPr>
          <w:ins w:id="363" w:author="Guillaume HAJDUCH" w:date="2014-10-07T11:48:00Z"/>
          <w:rFonts w:asciiTheme="minorHAnsi" w:eastAsiaTheme="minorEastAsia" w:hAnsiTheme="minorHAnsi" w:cstheme="minorBidi"/>
          <w:b w:val="0"/>
          <w:bCs w:val="0"/>
          <w:sz w:val="22"/>
          <w:szCs w:val="22"/>
          <w:lang w:val="fr-FR"/>
        </w:rPr>
      </w:pPr>
      <w:ins w:id="364" w:author="Guillaume HAJDUCH" w:date="2014-10-07T11:48:00Z">
        <w:r>
          <w:t>Figure 78: time difference between SAR acquisition and matching scatterometer</w:t>
        </w:r>
        <w:r>
          <w:tab/>
        </w:r>
        <w:r>
          <w:fldChar w:fldCharType="begin"/>
        </w:r>
        <w:r>
          <w:instrText xml:space="preserve"> PAGEREF _Toc400445919 \h </w:instrText>
        </w:r>
      </w:ins>
      <w:r>
        <w:fldChar w:fldCharType="separate"/>
      </w:r>
      <w:ins w:id="365" w:author="Guillaume HAJDUCH" w:date="2014-10-07T11:48:00Z">
        <w:r>
          <w:t>97</w:t>
        </w:r>
        <w:r>
          <w:fldChar w:fldCharType="end"/>
        </w:r>
      </w:ins>
    </w:p>
    <w:p w14:paraId="3990DA0B" w14:textId="77777777" w:rsidR="00483B82" w:rsidRDefault="00483B82">
      <w:pPr>
        <w:pStyle w:val="TableofFigures"/>
        <w:rPr>
          <w:ins w:id="366" w:author="Guillaume HAJDUCH" w:date="2014-10-07T11:48:00Z"/>
          <w:rFonts w:asciiTheme="minorHAnsi" w:eastAsiaTheme="minorEastAsia" w:hAnsiTheme="minorHAnsi" w:cstheme="minorBidi"/>
          <w:b w:val="0"/>
          <w:bCs w:val="0"/>
          <w:sz w:val="22"/>
          <w:szCs w:val="22"/>
          <w:lang w:val="fr-FR"/>
        </w:rPr>
      </w:pPr>
      <w:ins w:id="367" w:author="Guillaume HAJDUCH" w:date="2014-10-07T11:48:00Z">
        <w:r>
          <w:lastRenderedPageBreak/>
          <w:t>Figure 79: Comparison of S-1A WM Cross Spectrum with WW3 data</w:t>
        </w:r>
        <w:r>
          <w:tab/>
        </w:r>
        <w:r>
          <w:fldChar w:fldCharType="begin"/>
        </w:r>
        <w:r>
          <w:instrText xml:space="preserve"> PAGEREF _Toc400445920 \h </w:instrText>
        </w:r>
      </w:ins>
      <w:r>
        <w:fldChar w:fldCharType="separate"/>
      </w:r>
      <w:ins w:id="368" w:author="Guillaume HAJDUCH" w:date="2014-10-07T11:48:00Z">
        <w:r>
          <w:t>98</w:t>
        </w:r>
        <w:r>
          <w:fldChar w:fldCharType="end"/>
        </w:r>
      </w:ins>
    </w:p>
    <w:p w14:paraId="3990DA0C" w14:textId="77777777" w:rsidR="00483B82" w:rsidRDefault="00483B82">
      <w:pPr>
        <w:pStyle w:val="TableofFigures"/>
        <w:rPr>
          <w:ins w:id="369" w:author="Guillaume HAJDUCH" w:date="2014-10-07T11:48:00Z"/>
          <w:rFonts w:asciiTheme="minorHAnsi" w:eastAsiaTheme="minorEastAsia" w:hAnsiTheme="minorHAnsi" w:cstheme="minorBidi"/>
          <w:b w:val="0"/>
          <w:bCs w:val="0"/>
          <w:sz w:val="22"/>
          <w:szCs w:val="22"/>
          <w:lang w:val="fr-FR"/>
        </w:rPr>
      </w:pPr>
      <w:ins w:id="370" w:author="Guillaume HAJDUCH" w:date="2014-10-07T11:48:00Z">
        <w:r>
          <w:t>Figure 80 : RVL validation based on wind, wave and currents. T</w:t>
        </w:r>
        <w:r w:rsidRPr="00F179EF">
          <w:rPr>
            <w:lang w:val="en-US"/>
          </w:rPr>
          <w:t xml:space="preserve">op: </w:t>
        </w:r>
        <w:r>
          <w:t>RCS as a function of wind speed (left) and stokes drift (right).  Bottom: Doppler centroid as a function of wind speed (left) and stokes drift (right).</w:t>
        </w:r>
        <w:r>
          <w:tab/>
        </w:r>
        <w:r>
          <w:fldChar w:fldCharType="begin"/>
        </w:r>
        <w:r>
          <w:instrText xml:space="preserve"> PAGEREF _Toc400445921 \h </w:instrText>
        </w:r>
      </w:ins>
      <w:r>
        <w:fldChar w:fldCharType="separate"/>
      </w:r>
      <w:ins w:id="371" w:author="Guillaume HAJDUCH" w:date="2014-10-07T11:48:00Z">
        <w:r>
          <w:t>100</w:t>
        </w:r>
        <w:r>
          <w:fldChar w:fldCharType="end"/>
        </w:r>
      </w:ins>
    </w:p>
    <w:p w14:paraId="3990DA0D" w14:textId="77777777" w:rsidR="00483B82" w:rsidRDefault="00483B82">
      <w:pPr>
        <w:pStyle w:val="TableofFigures"/>
        <w:rPr>
          <w:ins w:id="372" w:author="Guillaume HAJDUCH" w:date="2014-10-07T11:48:00Z"/>
          <w:rFonts w:asciiTheme="minorHAnsi" w:eastAsiaTheme="minorEastAsia" w:hAnsiTheme="minorHAnsi" w:cstheme="minorBidi"/>
          <w:b w:val="0"/>
          <w:bCs w:val="0"/>
          <w:sz w:val="22"/>
          <w:szCs w:val="22"/>
          <w:lang w:val="fr-FR"/>
        </w:rPr>
      </w:pPr>
      <w:ins w:id="373" w:author="Guillaume HAJDUCH" w:date="2014-10-07T11:48:00Z">
        <w:r>
          <w:t>Figure 81: Verification of consistency between WV1 and WV2</w:t>
        </w:r>
        <w:r>
          <w:tab/>
        </w:r>
        <w:r>
          <w:fldChar w:fldCharType="begin"/>
        </w:r>
        <w:r>
          <w:instrText xml:space="preserve"> PAGEREF _Toc400445922 \h </w:instrText>
        </w:r>
      </w:ins>
      <w:r>
        <w:fldChar w:fldCharType="separate"/>
      </w:r>
      <w:ins w:id="374" w:author="Guillaume HAJDUCH" w:date="2014-10-07T11:48:00Z">
        <w:r>
          <w:t>101</w:t>
        </w:r>
        <w:r>
          <w:fldChar w:fldCharType="end"/>
        </w:r>
      </w:ins>
    </w:p>
    <w:p w14:paraId="3990DA0E" w14:textId="77777777" w:rsidR="00483B82" w:rsidRDefault="00483B82">
      <w:pPr>
        <w:pStyle w:val="TableofFigures"/>
        <w:rPr>
          <w:ins w:id="375" w:author="Guillaume HAJDUCH" w:date="2014-10-07T11:48:00Z"/>
          <w:rFonts w:asciiTheme="minorHAnsi" w:eastAsiaTheme="minorEastAsia" w:hAnsiTheme="minorHAnsi" w:cstheme="minorBidi"/>
          <w:b w:val="0"/>
          <w:bCs w:val="0"/>
          <w:sz w:val="22"/>
          <w:szCs w:val="22"/>
          <w:lang w:val="fr-FR"/>
        </w:rPr>
      </w:pPr>
      <w:ins w:id="376" w:author="Guillaume HAJDUCH" w:date="2014-10-07T11:48:00Z">
        <w:r>
          <w:t>Figure 82: Analysis of Doppler Anomaly</w:t>
        </w:r>
        <w:r>
          <w:tab/>
        </w:r>
        <w:r>
          <w:fldChar w:fldCharType="begin"/>
        </w:r>
        <w:r>
          <w:instrText xml:space="preserve"> PAGEREF _Toc400445923 \h </w:instrText>
        </w:r>
      </w:ins>
      <w:r>
        <w:fldChar w:fldCharType="separate"/>
      </w:r>
      <w:ins w:id="377" w:author="Guillaume HAJDUCH" w:date="2014-10-07T11:48:00Z">
        <w:r>
          <w:t>102</w:t>
        </w:r>
        <w:r>
          <w:fldChar w:fldCharType="end"/>
        </w:r>
      </w:ins>
    </w:p>
    <w:p w14:paraId="3990DA0F" w14:textId="77777777" w:rsidR="003A64DF" w:rsidRPr="00751190" w:rsidRDefault="004524AF" w:rsidP="003A64DF">
      <w:pPr>
        <w:widowControl w:val="0"/>
        <w:tabs>
          <w:tab w:val="left" w:pos="7626"/>
          <w:tab w:val="right" w:pos="8647"/>
        </w:tabs>
        <w:ind w:right="1020"/>
      </w:pPr>
      <w:r w:rsidRPr="00751190">
        <w:fldChar w:fldCharType="end"/>
      </w:r>
    </w:p>
    <w:p w14:paraId="3990DA10" w14:textId="77777777" w:rsidR="003A64DF" w:rsidRPr="003A64DF" w:rsidRDefault="003A64DF" w:rsidP="00E36AFF">
      <w:pPr>
        <w:pStyle w:val="Titre-non-index"/>
      </w:pPr>
      <w:r w:rsidRPr="00751190">
        <w:t>List of items to be confirmed or to be defined</w:t>
      </w:r>
    </w:p>
    <w:p w14:paraId="3990DA11" w14:textId="77777777" w:rsidR="003A64DF" w:rsidRPr="00751190" w:rsidRDefault="003A64DF" w:rsidP="003A64DF">
      <w:pPr>
        <w:widowControl w:val="0"/>
        <w:tabs>
          <w:tab w:val="left" w:pos="7626"/>
        </w:tabs>
        <w:ind w:right="1020"/>
        <w:rPr>
          <w:sz w:val="18"/>
        </w:rPr>
      </w:pPr>
    </w:p>
    <w:p w14:paraId="3990DA12" w14:textId="77777777" w:rsidR="003A64DF" w:rsidRPr="00112118" w:rsidRDefault="003A64DF" w:rsidP="00E36AFF">
      <w:pPr>
        <w:pStyle w:val="Sous-titrenonindex"/>
        <w:rPr>
          <w:lang w:val="fr-FR"/>
        </w:rPr>
      </w:pPr>
      <w:r w:rsidRPr="00112118">
        <w:rPr>
          <w:lang w:val="fr-FR"/>
        </w:rPr>
        <w:t>Lists of TBC:</w:t>
      </w:r>
    </w:p>
    <w:p w14:paraId="3990DA13" w14:textId="77777777" w:rsidR="003A64DF" w:rsidRPr="00112118" w:rsidRDefault="004524AF" w:rsidP="003A64DF">
      <w:pPr>
        <w:widowControl w:val="0"/>
        <w:tabs>
          <w:tab w:val="right" w:pos="8647"/>
        </w:tabs>
        <w:rPr>
          <w:b/>
          <w:color w:val="000000"/>
          <w:lang w:val="fr-FR"/>
        </w:rPr>
      </w:pPr>
      <w:r w:rsidRPr="00751190">
        <w:rPr>
          <w:b/>
        </w:rPr>
        <w:fldChar w:fldCharType="begin"/>
      </w:r>
      <w:r w:rsidR="003A64DF" w:rsidRPr="00112118">
        <w:rPr>
          <w:lang w:val="fr-FR"/>
        </w:rPr>
        <w:instrText xml:space="preserve"> TOC \f C \t "TM3;1" </w:instrText>
      </w:r>
      <w:r w:rsidRPr="00751190">
        <w:rPr>
          <w:b/>
        </w:rPr>
        <w:fldChar w:fldCharType="separate"/>
      </w:r>
      <w:r w:rsidR="008C5537">
        <w:rPr>
          <w:bCs/>
          <w:noProof/>
          <w:lang w:val="fr-FR"/>
        </w:rPr>
        <w:t>Aucune entrée de table des matières n'a été trouvée.</w:t>
      </w:r>
      <w:r w:rsidRPr="00751190">
        <w:rPr>
          <w:b/>
          <w:color w:val="000000"/>
        </w:rPr>
        <w:fldChar w:fldCharType="end"/>
      </w:r>
    </w:p>
    <w:p w14:paraId="3990DA14" w14:textId="77777777" w:rsidR="003A64DF" w:rsidRPr="00112118" w:rsidRDefault="003A64DF" w:rsidP="00E36AFF">
      <w:pPr>
        <w:pStyle w:val="Sous-titrenonindex"/>
        <w:rPr>
          <w:lang w:val="fr-FR"/>
        </w:rPr>
      </w:pPr>
      <w:r w:rsidRPr="00112118">
        <w:rPr>
          <w:lang w:val="fr-FR"/>
        </w:rPr>
        <w:t>Lists of TBD:</w:t>
      </w:r>
    </w:p>
    <w:p w14:paraId="3990DA15" w14:textId="77777777" w:rsidR="004C7233" w:rsidRPr="00112118" w:rsidRDefault="004524AF" w:rsidP="003A64DF">
      <w:pPr>
        <w:widowControl w:val="0"/>
        <w:tabs>
          <w:tab w:val="right" w:pos="8647"/>
        </w:tabs>
        <w:rPr>
          <w:b/>
          <w:color w:val="000000"/>
          <w:lang w:val="fr-FR"/>
        </w:rPr>
      </w:pPr>
      <w:r w:rsidRPr="00751190">
        <w:rPr>
          <w:b/>
        </w:rPr>
        <w:fldChar w:fldCharType="begin"/>
      </w:r>
      <w:r w:rsidR="003A64DF" w:rsidRPr="00112118">
        <w:rPr>
          <w:lang w:val="fr-FR"/>
        </w:rPr>
        <w:instrText xml:space="preserve"> TOC \f D \t "TM3;1" </w:instrText>
      </w:r>
      <w:r w:rsidRPr="00751190">
        <w:rPr>
          <w:b/>
        </w:rPr>
        <w:fldChar w:fldCharType="separate"/>
      </w:r>
      <w:r w:rsidR="008C5537">
        <w:rPr>
          <w:bCs/>
          <w:noProof/>
          <w:lang w:val="fr-FR"/>
        </w:rPr>
        <w:t>Aucune entrée de table des matières n'a été trouvée.</w:t>
      </w:r>
      <w:r w:rsidRPr="00751190">
        <w:rPr>
          <w:b/>
          <w:color w:val="000000"/>
        </w:rPr>
        <w:fldChar w:fldCharType="end"/>
      </w:r>
    </w:p>
    <w:p w14:paraId="3990DA16" w14:textId="77777777" w:rsidR="004C7233" w:rsidRPr="00112118" w:rsidRDefault="004C7233">
      <w:pPr>
        <w:spacing w:after="0"/>
        <w:jc w:val="left"/>
        <w:rPr>
          <w:b/>
          <w:color w:val="000000"/>
          <w:lang w:val="fr-FR"/>
        </w:rPr>
      </w:pPr>
      <w:r w:rsidRPr="00112118">
        <w:rPr>
          <w:b/>
          <w:color w:val="000000"/>
          <w:lang w:val="fr-FR"/>
        </w:rPr>
        <w:br w:type="page"/>
      </w:r>
    </w:p>
    <w:p w14:paraId="3990DA17" w14:textId="77777777" w:rsidR="003A64DF" w:rsidRPr="00751190" w:rsidRDefault="003A64DF" w:rsidP="00E36AFF">
      <w:pPr>
        <w:pStyle w:val="Titre-non-index"/>
      </w:pPr>
      <w:r w:rsidRPr="00751190">
        <w:lastRenderedPageBreak/>
        <w:t>Applicable documents</w:t>
      </w:r>
    </w:p>
    <w:p w14:paraId="3990DA18" w14:textId="77777777" w:rsidR="004C7233" w:rsidRDefault="004C7233" w:rsidP="005F5D94">
      <w:pPr>
        <w:ind w:right="985"/>
        <w:rPr>
          <w:sz w:val="18"/>
        </w:rPr>
      </w:pPr>
      <w:bookmarkStart w:id="378" w:name="finDA"/>
      <w:bookmarkEnd w:id="378"/>
    </w:p>
    <w:tbl>
      <w:tblPr>
        <w:tblStyle w:val="TableGrid"/>
        <w:tblW w:w="5000" w:type="pct"/>
        <w:tblLook w:val="04A0" w:firstRow="1" w:lastRow="0" w:firstColumn="1" w:lastColumn="0" w:noHBand="0" w:noVBand="1"/>
      </w:tblPr>
      <w:tblGrid>
        <w:gridCol w:w="2093"/>
        <w:gridCol w:w="4678"/>
        <w:gridCol w:w="2347"/>
      </w:tblGrid>
      <w:tr w:rsidR="004C7233" w:rsidRPr="004C7233" w14:paraId="3990DA1C" w14:textId="77777777" w:rsidTr="008B4A45">
        <w:tc>
          <w:tcPr>
            <w:tcW w:w="1148" w:type="pct"/>
            <w:shd w:val="clear" w:color="auto" w:fill="DBE5F1" w:themeFill="accent1" w:themeFillTint="33"/>
          </w:tcPr>
          <w:p w14:paraId="3990DA19" w14:textId="77777777" w:rsidR="004C7233" w:rsidRPr="004C7233" w:rsidRDefault="004C7233" w:rsidP="008B4A45">
            <w:pPr>
              <w:spacing w:before="120"/>
              <w:ind w:right="253"/>
              <w:rPr>
                <w:b/>
                <w:sz w:val="18"/>
              </w:rPr>
            </w:pPr>
            <w:r w:rsidRPr="004C7233">
              <w:rPr>
                <w:b/>
                <w:sz w:val="18"/>
              </w:rPr>
              <w:t>#</w:t>
            </w:r>
          </w:p>
        </w:tc>
        <w:tc>
          <w:tcPr>
            <w:tcW w:w="2565" w:type="pct"/>
            <w:shd w:val="clear" w:color="auto" w:fill="DBE5F1" w:themeFill="accent1" w:themeFillTint="33"/>
          </w:tcPr>
          <w:p w14:paraId="3990DA1A" w14:textId="77777777" w:rsidR="004C7233" w:rsidRPr="004C7233" w:rsidRDefault="004C7233" w:rsidP="008B4A45">
            <w:pPr>
              <w:spacing w:before="120"/>
              <w:ind w:right="985"/>
              <w:rPr>
                <w:b/>
                <w:sz w:val="18"/>
              </w:rPr>
            </w:pPr>
            <w:r w:rsidRPr="004C7233">
              <w:rPr>
                <w:b/>
                <w:sz w:val="18"/>
              </w:rPr>
              <w:t>Document</w:t>
            </w:r>
          </w:p>
        </w:tc>
        <w:tc>
          <w:tcPr>
            <w:tcW w:w="1287" w:type="pct"/>
            <w:shd w:val="clear" w:color="auto" w:fill="DBE5F1" w:themeFill="accent1" w:themeFillTint="33"/>
          </w:tcPr>
          <w:p w14:paraId="3990DA1B" w14:textId="77777777" w:rsidR="004C7233" w:rsidRPr="004C7233" w:rsidRDefault="00D7378E" w:rsidP="008B4A45">
            <w:pPr>
              <w:spacing w:before="120"/>
              <w:ind w:right="985"/>
              <w:rPr>
                <w:b/>
                <w:sz w:val="18"/>
              </w:rPr>
            </w:pPr>
            <w:r>
              <w:rPr>
                <w:b/>
                <w:sz w:val="18"/>
              </w:rPr>
              <w:t>Reference</w:t>
            </w:r>
          </w:p>
        </w:tc>
      </w:tr>
      <w:tr w:rsidR="004C7233" w14:paraId="3990DA20" w14:textId="77777777" w:rsidTr="00D7378E">
        <w:tc>
          <w:tcPr>
            <w:tcW w:w="1148" w:type="pct"/>
          </w:tcPr>
          <w:p w14:paraId="3990DA1D" w14:textId="77777777" w:rsidR="004C7233" w:rsidRDefault="00D7378E" w:rsidP="008B4A45">
            <w:pPr>
              <w:spacing w:before="120"/>
              <w:ind w:right="253"/>
              <w:rPr>
                <w:sz w:val="18"/>
              </w:rPr>
            </w:pPr>
            <w:r>
              <w:rPr>
                <w:sz w:val="18"/>
              </w:rPr>
              <w:t>[</w:t>
            </w:r>
            <w:r w:rsidR="00112118">
              <w:rPr>
                <w:sz w:val="18"/>
              </w:rPr>
              <w:t>ITT-</w:t>
            </w:r>
            <w:r>
              <w:rPr>
                <w:sz w:val="18"/>
              </w:rPr>
              <w:t>SOW]</w:t>
            </w:r>
          </w:p>
        </w:tc>
        <w:tc>
          <w:tcPr>
            <w:tcW w:w="2565" w:type="pct"/>
          </w:tcPr>
          <w:p w14:paraId="3990DA1E" w14:textId="77777777" w:rsidR="004C7233" w:rsidRDefault="00112118" w:rsidP="008B4A45">
            <w:pPr>
              <w:spacing w:before="120"/>
              <w:ind w:right="34"/>
              <w:rPr>
                <w:sz w:val="18"/>
              </w:rPr>
            </w:pPr>
            <w:r w:rsidRPr="00112118">
              <w:rPr>
                <w:sz w:val="18"/>
              </w:rPr>
              <w:t>ITT 'Preparation and Operations of the Mission Performance Centre (MPC) for the GMES Sentinel-1 Mission' - Statement of Work</w:t>
            </w:r>
          </w:p>
        </w:tc>
        <w:tc>
          <w:tcPr>
            <w:tcW w:w="1287" w:type="pct"/>
          </w:tcPr>
          <w:p w14:paraId="3990DA1F" w14:textId="77777777" w:rsidR="00D7378E" w:rsidRDefault="00D7378E" w:rsidP="008B4A45">
            <w:pPr>
              <w:spacing w:before="120"/>
              <w:ind w:right="113"/>
              <w:rPr>
                <w:sz w:val="18"/>
              </w:rPr>
            </w:pPr>
          </w:p>
        </w:tc>
      </w:tr>
    </w:tbl>
    <w:p w14:paraId="3990DA21" w14:textId="77777777" w:rsidR="004C7233" w:rsidRDefault="004C7233" w:rsidP="005F5D94">
      <w:pPr>
        <w:ind w:right="985"/>
        <w:rPr>
          <w:sz w:val="18"/>
        </w:rPr>
      </w:pPr>
    </w:p>
    <w:p w14:paraId="3990DA22" w14:textId="77777777" w:rsidR="004C7233" w:rsidRDefault="004C7233">
      <w:pPr>
        <w:spacing w:after="0"/>
        <w:jc w:val="left"/>
        <w:rPr>
          <w:sz w:val="18"/>
        </w:rPr>
      </w:pPr>
      <w:r>
        <w:rPr>
          <w:sz w:val="18"/>
        </w:rPr>
        <w:br w:type="page"/>
      </w:r>
    </w:p>
    <w:p w14:paraId="3990DA23" w14:textId="77777777" w:rsidR="004C7233" w:rsidRPr="00E36AFF" w:rsidRDefault="004C7233" w:rsidP="004C7233">
      <w:pPr>
        <w:pStyle w:val="Titre-non-index"/>
      </w:pPr>
      <w:r w:rsidRPr="00E36AFF">
        <w:lastRenderedPageBreak/>
        <w:t>Reference documents</w:t>
      </w:r>
    </w:p>
    <w:tbl>
      <w:tblPr>
        <w:tblStyle w:val="TableGrid"/>
        <w:tblW w:w="5000" w:type="pct"/>
        <w:tblLook w:val="04A0" w:firstRow="1" w:lastRow="0" w:firstColumn="1" w:lastColumn="0" w:noHBand="0" w:noVBand="1"/>
      </w:tblPr>
      <w:tblGrid>
        <w:gridCol w:w="2093"/>
        <w:gridCol w:w="4678"/>
        <w:gridCol w:w="2347"/>
      </w:tblGrid>
      <w:tr w:rsidR="00D7378E" w:rsidRPr="004C7233" w14:paraId="3990DA27" w14:textId="77777777" w:rsidTr="007542CB">
        <w:trPr>
          <w:trHeight w:val="284"/>
        </w:trPr>
        <w:tc>
          <w:tcPr>
            <w:tcW w:w="1148" w:type="pct"/>
            <w:shd w:val="clear" w:color="auto" w:fill="DBE5F1" w:themeFill="accent1" w:themeFillTint="33"/>
          </w:tcPr>
          <w:p w14:paraId="3990DA24" w14:textId="77777777" w:rsidR="00D7378E" w:rsidRPr="004C7233" w:rsidRDefault="00D7378E" w:rsidP="008B4A45">
            <w:pPr>
              <w:spacing w:before="120"/>
              <w:ind w:right="253"/>
              <w:rPr>
                <w:b/>
                <w:sz w:val="18"/>
              </w:rPr>
            </w:pPr>
            <w:r w:rsidRPr="004C7233">
              <w:rPr>
                <w:b/>
                <w:sz w:val="18"/>
              </w:rPr>
              <w:t>#</w:t>
            </w:r>
          </w:p>
        </w:tc>
        <w:tc>
          <w:tcPr>
            <w:tcW w:w="2565" w:type="pct"/>
            <w:shd w:val="clear" w:color="auto" w:fill="DBE5F1" w:themeFill="accent1" w:themeFillTint="33"/>
          </w:tcPr>
          <w:p w14:paraId="3990DA25" w14:textId="77777777" w:rsidR="00D7378E" w:rsidRPr="004C7233" w:rsidRDefault="00D7378E" w:rsidP="007542CB">
            <w:pPr>
              <w:spacing w:before="120" w:after="0"/>
              <w:ind w:right="985"/>
              <w:rPr>
                <w:b/>
                <w:sz w:val="18"/>
              </w:rPr>
            </w:pPr>
            <w:r w:rsidRPr="004C7233">
              <w:rPr>
                <w:b/>
                <w:sz w:val="18"/>
              </w:rPr>
              <w:t>Document</w:t>
            </w:r>
          </w:p>
        </w:tc>
        <w:tc>
          <w:tcPr>
            <w:tcW w:w="1287" w:type="pct"/>
            <w:shd w:val="clear" w:color="auto" w:fill="DBE5F1" w:themeFill="accent1" w:themeFillTint="33"/>
          </w:tcPr>
          <w:p w14:paraId="3990DA26" w14:textId="77777777" w:rsidR="00D7378E" w:rsidRPr="004C7233" w:rsidRDefault="00D7378E" w:rsidP="008B4A45">
            <w:pPr>
              <w:spacing w:before="120"/>
              <w:ind w:right="985"/>
              <w:rPr>
                <w:b/>
                <w:sz w:val="18"/>
              </w:rPr>
            </w:pPr>
            <w:r>
              <w:rPr>
                <w:b/>
                <w:sz w:val="18"/>
              </w:rPr>
              <w:t>Reference</w:t>
            </w:r>
          </w:p>
        </w:tc>
      </w:tr>
      <w:tr w:rsidR="00D7378E" w:rsidRPr="00112118" w14:paraId="3990DA2C" w14:textId="77777777" w:rsidTr="00D7378E">
        <w:tc>
          <w:tcPr>
            <w:tcW w:w="1148" w:type="pct"/>
          </w:tcPr>
          <w:p w14:paraId="3990DA28" w14:textId="77777777" w:rsidR="00D7378E" w:rsidRDefault="00D7378E" w:rsidP="002B7051">
            <w:pPr>
              <w:spacing w:before="40" w:after="40"/>
              <w:ind w:right="253"/>
              <w:rPr>
                <w:sz w:val="18"/>
              </w:rPr>
            </w:pPr>
            <w:r>
              <w:rPr>
                <w:sz w:val="18"/>
              </w:rPr>
              <w:t>[DI-MPC-SDD]</w:t>
            </w:r>
          </w:p>
        </w:tc>
        <w:tc>
          <w:tcPr>
            <w:tcW w:w="2565" w:type="pct"/>
          </w:tcPr>
          <w:p w14:paraId="3990DA29" w14:textId="77777777" w:rsidR="00D7378E" w:rsidRDefault="00D7378E" w:rsidP="002B7051">
            <w:pPr>
              <w:spacing w:before="40" w:after="40"/>
              <w:ind w:right="176"/>
              <w:rPr>
                <w:sz w:val="18"/>
              </w:rPr>
            </w:pPr>
            <w:r>
              <w:rPr>
                <w:sz w:val="18"/>
              </w:rPr>
              <w:t>S-1 MPC / Service Design Document</w:t>
            </w:r>
          </w:p>
        </w:tc>
        <w:tc>
          <w:tcPr>
            <w:tcW w:w="1287" w:type="pct"/>
          </w:tcPr>
          <w:p w14:paraId="3990DA2A" w14:textId="77777777" w:rsidR="00D7378E" w:rsidRPr="00112118" w:rsidRDefault="00D7378E" w:rsidP="002B7051">
            <w:pPr>
              <w:spacing w:before="40" w:after="40"/>
              <w:ind w:right="113"/>
              <w:rPr>
                <w:sz w:val="18"/>
                <w:lang w:val="fr-FR"/>
              </w:rPr>
            </w:pPr>
            <w:r w:rsidRPr="00112118">
              <w:rPr>
                <w:sz w:val="18"/>
                <w:lang w:val="fr-FR"/>
              </w:rPr>
              <w:t>MPC-</w:t>
            </w:r>
            <w:r w:rsidR="00112118">
              <w:rPr>
                <w:sz w:val="18"/>
                <w:lang w:val="fr-FR"/>
              </w:rPr>
              <w:t>0015</w:t>
            </w:r>
          </w:p>
          <w:p w14:paraId="3990DA2B" w14:textId="77777777" w:rsidR="00D7378E" w:rsidRPr="00112118" w:rsidRDefault="00D7378E" w:rsidP="002B7051">
            <w:pPr>
              <w:spacing w:before="40" w:after="40"/>
              <w:ind w:right="113"/>
              <w:rPr>
                <w:sz w:val="18"/>
                <w:lang w:val="fr-FR"/>
              </w:rPr>
            </w:pPr>
            <w:r w:rsidRPr="00112118">
              <w:rPr>
                <w:sz w:val="18"/>
                <w:lang w:val="fr-FR"/>
              </w:rPr>
              <w:t xml:space="preserve">Version </w:t>
            </w:r>
            <w:r w:rsidR="009B00D7">
              <w:rPr>
                <w:sz w:val="18"/>
                <w:lang w:val="fr-FR"/>
              </w:rPr>
              <w:t>1.3</w:t>
            </w:r>
          </w:p>
        </w:tc>
      </w:tr>
      <w:tr w:rsidR="00D7378E" w:rsidRPr="00112118" w14:paraId="3990DA31" w14:textId="77777777" w:rsidTr="00D7378E">
        <w:tc>
          <w:tcPr>
            <w:tcW w:w="1148" w:type="pct"/>
          </w:tcPr>
          <w:p w14:paraId="3990DA2D" w14:textId="77777777" w:rsidR="00D7378E" w:rsidRDefault="00D7378E" w:rsidP="002B7051">
            <w:pPr>
              <w:spacing w:before="40" w:after="40"/>
              <w:ind w:right="253"/>
              <w:rPr>
                <w:sz w:val="18"/>
              </w:rPr>
            </w:pPr>
            <w:r>
              <w:rPr>
                <w:sz w:val="18"/>
              </w:rPr>
              <w:t>[DI-MPC-CCVP]</w:t>
            </w:r>
          </w:p>
        </w:tc>
        <w:tc>
          <w:tcPr>
            <w:tcW w:w="2565" w:type="pct"/>
          </w:tcPr>
          <w:p w14:paraId="3990DA2E" w14:textId="77777777" w:rsidR="00D7378E" w:rsidRDefault="00D7378E" w:rsidP="002B7051">
            <w:pPr>
              <w:spacing w:before="40" w:after="40"/>
              <w:ind w:right="176"/>
              <w:rPr>
                <w:sz w:val="18"/>
              </w:rPr>
            </w:pPr>
            <w:r>
              <w:rPr>
                <w:sz w:val="18"/>
              </w:rPr>
              <w:t xml:space="preserve">S-1 MPC / </w:t>
            </w:r>
            <w:r w:rsidR="00112118" w:rsidRPr="00112118">
              <w:rPr>
                <w:sz w:val="18"/>
              </w:rPr>
              <w:t>Commissioning Calibration and Validation Implementation Plan</w:t>
            </w:r>
          </w:p>
        </w:tc>
        <w:tc>
          <w:tcPr>
            <w:tcW w:w="1287" w:type="pct"/>
          </w:tcPr>
          <w:p w14:paraId="3990DA2F" w14:textId="77777777" w:rsidR="00D7378E" w:rsidRPr="00112118" w:rsidRDefault="00D7378E" w:rsidP="002B7051">
            <w:pPr>
              <w:spacing w:before="40" w:after="40"/>
              <w:ind w:right="113"/>
              <w:rPr>
                <w:sz w:val="18"/>
                <w:lang w:val="fr-FR"/>
              </w:rPr>
            </w:pPr>
            <w:r w:rsidRPr="00112118">
              <w:rPr>
                <w:sz w:val="18"/>
                <w:lang w:val="fr-FR"/>
              </w:rPr>
              <w:t>MPC-</w:t>
            </w:r>
            <w:r w:rsidR="00112118">
              <w:rPr>
                <w:sz w:val="18"/>
                <w:lang w:val="fr-FR"/>
              </w:rPr>
              <w:t>0016</w:t>
            </w:r>
          </w:p>
          <w:p w14:paraId="3990DA30" w14:textId="77777777" w:rsidR="00D7378E" w:rsidRPr="00112118" w:rsidRDefault="00D7378E" w:rsidP="002B7051">
            <w:pPr>
              <w:spacing w:before="40" w:after="40"/>
              <w:ind w:right="113"/>
              <w:rPr>
                <w:sz w:val="18"/>
                <w:lang w:val="fr-FR"/>
              </w:rPr>
            </w:pPr>
            <w:r w:rsidRPr="00112118">
              <w:rPr>
                <w:sz w:val="18"/>
                <w:lang w:val="fr-FR"/>
              </w:rPr>
              <w:t xml:space="preserve">Version </w:t>
            </w:r>
            <w:r w:rsidR="009B00D7">
              <w:rPr>
                <w:sz w:val="18"/>
                <w:lang w:val="fr-FR"/>
              </w:rPr>
              <w:t>1.1</w:t>
            </w:r>
          </w:p>
        </w:tc>
      </w:tr>
      <w:tr w:rsidR="00D7378E" w:rsidRPr="00112118" w14:paraId="3990DA36" w14:textId="77777777" w:rsidTr="00D7378E">
        <w:tc>
          <w:tcPr>
            <w:tcW w:w="1148" w:type="pct"/>
          </w:tcPr>
          <w:p w14:paraId="3990DA32" w14:textId="77777777" w:rsidR="00D7378E" w:rsidRDefault="00D7378E" w:rsidP="002B7051">
            <w:pPr>
              <w:spacing w:before="40" w:after="40"/>
              <w:ind w:right="253"/>
              <w:rPr>
                <w:sz w:val="18"/>
              </w:rPr>
            </w:pPr>
            <w:r>
              <w:rPr>
                <w:sz w:val="18"/>
              </w:rPr>
              <w:t>[DI-MPC-CVPE2]</w:t>
            </w:r>
          </w:p>
        </w:tc>
        <w:tc>
          <w:tcPr>
            <w:tcW w:w="2565" w:type="pct"/>
          </w:tcPr>
          <w:p w14:paraId="3990DA33" w14:textId="77777777" w:rsidR="00D7378E" w:rsidRDefault="00D7378E" w:rsidP="002B7051">
            <w:pPr>
              <w:spacing w:before="40" w:after="40"/>
              <w:ind w:right="176"/>
              <w:rPr>
                <w:sz w:val="18"/>
              </w:rPr>
            </w:pPr>
            <w:r>
              <w:rPr>
                <w:sz w:val="18"/>
              </w:rPr>
              <w:t xml:space="preserve">S-1 MPC / </w:t>
            </w:r>
            <w:r w:rsidR="00112118" w:rsidRPr="00112118">
              <w:rPr>
                <w:sz w:val="18"/>
              </w:rPr>
              <w:t>Calibration and Validation Implementation Plan for Phase-E2</w:t>
            </w:r>
          </w:p>
        </w:tc>
        <w:tc>
          <w:tcPr>
            <w:tcW w:w="1287" w:type="pct"/>
          </w:tcPr>
          <w:p w14:paraId="3990DA34" w14:textId="77777777" w:rsidR="00D7378E" w:rsidRPr="00112118" w:rsidRDefault="00D7378E" w:rsidP="002B7051">
            <w:pPr>
              <w:spacing w:before="40" w:after="40"/>
              <w:ind w:right="113"/>
              <w:rPr>
                <w:sz w:val="18"/>
                <w:lang w:val="fr-FR"/>
              </w:rPr>
            </w:pPr>
            <w:r w:rsidRPr="00112118">
              <w:rPr>
                <w:sz w:val="18"/>
                <w:lang w:val="fr-FR"/>
              </w:rPr>
              <w:t>MPC-</w:t>
            </w:r>
            <w:r w:rsidR="00112118">
              <w:rPr>
                <w:sz w:val="18"/>
                <w:lang w:val="fr-FR"/>
              </w:rPr>
              <w:t>0102</w:t>
            </w:r>
          </w:p>
          <w:p w14:paraId="3990DA35" w14:textId="77777777" w:rsidR="00D7378E" w:rsidRPr="00112118" w:rsidRDefault="009B00D7" w:rsidP="002B7051">
            <w:pPr>
              <w:spacing w:before="40" w:after="40"/>
              <w:ind w:right="113"/>
              <w:rPr>
                <w:sz w:val="18"/>
                <w:lang w:val="fr-FR"/>
              </w:rPr>
            </w:pPr>
            <w:r>
              <w:rPr>
                <w:sz w:val="18"/>
                <w:lang w:val="fr-FR"/>
              </w:rPr>
              <w:t>Not yet issued</w:t>
            </w:r>
          </w:p>
        </w:tc>
      </w:tr>
      <w:tr w:rsidR="009B00D7" w:rsidRPr="009B00D7" w14:paraId="3990DA3B" w14:textId="77777777" w:rsidTr="00D7378E">
        <w:tc>
          <w:tcPr>
            <w:tcW w:w="1148" w:type="pct"/>
          </w:tcPr>
          <w:p w14:paraId="3990DA37" w14:textId="77777777" w:rsidR="009B00D7" w:rsidRDefault="009B00D7" w:rsidP="002B7051">
            <w:pPr>
              <w:spacing w:before="40" w:after="40"/>
              <w:ind w:right="253"/>
              <w:rPr>
                <w:sz w:val="18"/>
              </w:rPr>
            </w:pPr>
            <w:r>
              <w:rPr>
                <w:sz w:val="18"/>
              </w:rPr>
              <w:t>[DI-MPC-QCP]</w:t>
            </w:r>
          </w:p>
        </w:tc>
        <w:tc>
          <w:tcPr>
            <w:tcW w:w="2565" w:type="pct"/>
          </w:tcPr>
          <w:p w14:paraId="3990DA38" w14:textId="77777777" w:rsidR="009B00D7" w:rsidRDefault="009B00D7" w:rsidP="002B7051">
            <w:pPr>
              <w:spacing w:before="40" w:after="40"/>
              <w:ind w:right="176"/>
              <w:rPr>
                <w:sz w:val="18"/>
              </w:rPr>
            </w:pPr>
            <w:r>
              <w:rPr>
                <w:sz w:val="18"/>
              </w:rPr>
              <w:t xml:space="preserve">S-1 MPC / </w:t>
            </w:r>
            <w:r w:rsidRPr="009B00D7">
              <w:rPr>
                <w:sz w:val="18"/>
              </w:rPr>
              <w:t>Quality control Implementation Plan</w:t>
            </w:r>
          </w:p>
        </w:tc>
        <w:tc>
          <w:tcPr>
            <w:tcW w:w="1287" w:type="pct"/>
          </w:tcPr>
          <w:p w14:paraId="3990DA39" w14:textId="77777777" w:rsidR="009B00D7" w:rsidRPr="00112118" w:rsidRDefault="009B00D7" w:rsidP="002B7051">
            <w:pPr>
              <w:spacing w:before="40" w:after="40"/>
              <w:ind w:right="113"/>
              <w:rPr>
                <w:sz w:val="18"/>
                <w:lang w:val="fr-FR"/>
              </w:rPr>
            </w:pPr>
            <w:r w:rsidRPr="00112118">
              <w:rPr>
                <w:sz w:val="18"/>
                <w:lang w:val="fr-FR"/>
              </w:rPr>
              <w:t>MPC-</w:t>
            </w:r>
            <w:r>
              <w:rPr>
                <w:sz w:val="18"/>
                <w:lang w:val="fr-FR"/>
              </w:rPr>
              <w:t>0047</w:t>
            </w:r>
          </w:p>
          <w:p w14:paraId="3990DA3A" w14:textId="77777777" w:rsidR="009B00D7" w:rsidRPr="00112118" w:rsidRDefault="009B00D7" w:rsidP="002B7051">
            <w:pPr>
              <w:spacing w:before="40" w:after="40"/>
              <w:ind w:right="113"/>
              <w:rPr>
                <w:sz w:val="18"/>
                <w:lang w:val="fr-FR"/>
              </w:rPr>
            </w:pPr>
            <w:r w:rsidRPr="00112118">
              <w:rPr>
                <w:sz w:val="18"/>
                <w:lang w:val="fr-FR"/>
              </w:rPr>
              <w:t xml:space="preserve">Version </w:t>
            </w:r>
            <w:r>
              <w:rPr>
                <w:sz w:val="18"/>
                <w:lang w:val="fr-FR"/>
              </w:rPr>
              <w:t>1.1</w:t>
            </w:r>
          </w:p>
        </w:tc>
      </w:tr>
      <w:tr w:rsidR="009B00D7" w:rsidRPr="00112118" w14:paraId="3990DA40" w14:textId="77777777" w:rsidTr="00D7378E">
        <w:tc>
          <w:tcPr>
            <w:tcW w:w="1148" w:type="pct"/>
          </w:tcPr>
          <w:p w14:paraId="3990DA3C" w14:textId="77777777" w:rsidR="009B00D7" w:rsidRDefault="009B00D7" w:rsidP="002B7051">
            <w:pPr>
              <w:spacing w:before="40" w:after="40"/>
              <w:ind w:right="253"/>
              <w:rPr>
                <w:sz w:val="18"/>
              </w:rPr>
            </w:pPr>
            <w:r>
              <w:rPr>
                <w:sz w:val="18"/>
              </w:rPr>
              <w:t>[DI-MPC-SLA]</w:t>
            </w:r>
          </w:p>
        </w:tc>
        <w:tc>
          <w:tcPr>
            <w:tcW w:w="2565" w:type="pct"/>
          </w:tcPr>
          <w:p w14:paraId="3990DA3D" w14:textId="77777777" w:rsidR="009B00D7" w:rsidRDefault="009B00D7" w:rsidP="002B7051">
            <w:pPr>
              <w:spacing w:before="40" w:after="40"/>
              <w:ind w:right="176"/>
              <w:rPr>
                <w:sz w:val="18"/>
              </w:rPr>
            </w:pPr>
            <w:r>
              <w:rPr>
                <w:sz w:val="18"/>
              </w:rPr>
              <w:t>S-1 MPC / Service Level Agreement</w:t>
            </w:r>
          </w:p>
        </w:tc>
        <w:tc>
          <w:tcPr>
            <w:tcW w:w="1287" w:type="pct"/>
          </w:tcPr>
          <w:p w14:paraId="3990DA3E" w14:textId="77777777" w:rsidR="009B00D7" w:rsidRPr="00112118" w:rsidRDefault="009B00D7" w:rsidP="002B7051">
            <w:pPr>
              <w:spacing w:before="40" w:after="40"/>
              <w:ind w:right="113"/>
              <w:rPr>
                <w:sz w:val="18"/>
                <w:lang w:val="fr-FR"/>
              </w:rPr>
            </w:pPr>
            <w:r w:rsidRPr="00112118">
              <w:rPr>
                <w:sz w:val="18"/>
                <w:lang w:val="fr-FR"/>
              </w:rPr>
              <w:t>MPC-</w:t>
            </w:r>
            <w:r>
              <w:rPr>
                <w:sz w:val="18"/>
                <w:lang w:val="fr-FR"/>
              </w:rPr>
              <w:t>0040</w:t>
            </w:r>
          </w:p>
          <w:p w14:paraId="3990DA3F" w14:textId="77777777" w:rsidR="009B00D7" w:rsidRPr="00112118" w:rsidRDefault="009B00D7" w:rsidP="002B7051">
            <w:pPr>
              <w:spacing w:before="40" w:after="40"/>
              <w:ind w:right="113"/>
              <w:rPr>
                <w:sz w:val="18"/>
                <w:lang w:val="fr-FR"/>
              </w:rPr>
            </w:pPr>
            <w:r w:rsidRPr="00112118">
              <w:rPr>
                <w:sz w:val="18"/>
                <w:lang w:val="fr-FR"/>
              </w:rPr>
              <w:t xml:space="preserve">Version </w:t>
            </w:r>
            <w:r>
              <w:rPr>
                <w:sz w:val="18"/>
                <w:lang w:val="fr-FR"/>
              </w:rPr>
              <w:t>2.3</w:t>
            </w:r>
          </w:p>
        </w:tc>
      </w:tr>
    </w:tbl>
    <w:p w14:paraId="3990DA41" w14:textId="77777777" w:rsidR="008B4A45" w:rsidRDefault="008B4A45" w:rsidP="002072DD">
      <w:pPr>
        <w:spacing w:before="80" w:after="0"/>
      </w:pPr>
      <w:r w:rsidRPr="008B4A45">
        <w:rPr>
          <w:b/>
        </w:rPr>
        <w:t>Attema E.P.W., (1986)</w:t>
      </w:r>
      <w:r>
        <w:t>. An experimental campaign for the determination of the radar signature of the oceanat C-band. Proc. Third International Colloquium on Spectral Signatures of Objects in Remote Sensing, Les Arcs, France, ESA, SP-247, 791-799.34.</w:t>
      </w:r>
    </w:p>
    <w:p w14:paraId="3990DA42" w14:textId="77777777" w:rsidR="00C66A44" w:rsidRDefault="00C66A44" w:rsidP="002072DD">
      <w:pPr>
        <w:spacing w:before="80" w:after="0"/>
      </w:pPr>
      <w:r w:rsidRPr="00C66A44">
        <w:rPr>
          <w:b/>
        </w:rPr>
        <w:t>Aulard-Macler M.,</w:t>
      </w:r>
      <w:r w:rsidRPr="00D41382">
        <w:rPr>
          <w:b/>
        </w:rPr>
        <w:t>(2012)</w:t>
      </w:r>
      <w:r w:rsidR="000751A7">
        <w:t>.</w:t>
      </w:r>
      <w:r w:rsidR="002072DD">
        <w:t>Sentinel-1 Product Definition,</w:t>
      </w:r>
      <w:r>
        <w:t>August</w:t>
      </w:r>
      <w:r w:rsidRPr="00353AD5">
        <w:t xml:space="preserve"> 201</w:t>
      </w:r>
      <w:r>
        <w:t>2</w:t>
      </w:r>
      <w:r w:rsidR="002072DD">
        <w:t>.</w:t>
      </w:r>
      <w:r w:rsidRPr="00353AD5">
        <w:t>S1-RS-MDA-52-7440,Issue</w:t>
      </w:r>
      <w:r w:rsidR="002072DD">
        <w:t xml:space="preserve"> </w:t>
      </w:r>
      <w:r w:rsidRPr="00353AD5">
        <w:t>2/</w:t>
      </w:r>
      <w:r>
        <w:t>4</w:t>
      </w:r>
      <w:r w:rsidRPr="00353AD5">
        <w:t>.</w:t>
      </w:r>
    </w:p>
    <w:p w14:paraId="3990DA43" w14:textId="77777777" w:rsidR="002072DD" w:rsidRDefault="008B4A45" w:rsidP="002072DD">
      <w:pPr>
        <w:spacing w:before="80" w:after="0"/>
      </w:pPr>
      <w:r w:rsidRPr="008B4A45">
        <w:rPr>
          <w:b/>
        </w:rPr>
        <w:t>Cavani A., and Offiler</w:t>
      </w:r>
      <w:r w:rsidR="00C66A44" w:rsidRPr="00C66A44">
        <w:rPr>
          <w:b/>
        </w:rPr>
        <w:t xml:space="preserve"> </w:t>
      </w:r>
      <w:r w:rsidR="00C66A44" w:rsidRPr="008B4A45">
        <w:rPr>
          <w:b/>
        </w:rPr>
        <w:t>D.</w:t>
      </w:r>
      <w:r w:rsidRPr="008B4A45">
        <w:rPr>
          <w:b/>
        </w:rPr>
        <w:t>, (1986)</w:t>
      </w:r>
      <w:r>
        <w:t>. ERS-1 wind scatterometer: wind extraction and ambiguity removal. Proc. IGARSS 1986; Todays Solutions for Tomorrows Information Needs, Zurich, Switzerland, ESA SP-254, 395-39</w:t>
      </w:r>
      <w:r w:rsidR="000751A7">
        <w:t>.</w:t>
      </w:r>
      <w:r w:rsidR="002072DD" w:rsidRPr="002072DD">
        <w:t xml:space="preserve"> </w:t>
      </w:r>
    </w:p>
    <w:p w14:paraId="3990DA44" w14:textId="77777777" w:rsidR="008B4A45" w:rsidRDefault="002072DD" w:rsidP="002072DD">
      <w:pPr>
        <w:spacing w:before="80" w:after="0"/>
      </w:pPr>
      <w:r w:rsidRPr="002072DD">
        <w:rPr>
          <w:b/>
        </w:rPr>
        <w:t>Chapron B., Collard F., and Ardhuin F.</w:t>
      </w:r>
      <w:r w:rsidRPr="002072DD">
        <w:t xml:space="preserve"> </w:t>
      </w:r>
      <w:r w:rsidRPr="002072DD">
        <w:rPr>
          <w:b/>
        </w:rPr>
        <w:t>(2005).</w:t>
      </w:r>
      <w:r>
        <w:t>, Direct measurements of ocean surface velocity from space: Interpretation and validation, J. Geophys. Res. Oceans, vol. 110, no. C7, p. C07008</w:t>
      </w:r>
    </w:p>
    <w:p w14:paraId="3990DA45" w14:textId="77777777" w:rsidR="007542CB" w:rsidRDefault="007542CB" w:rsidP="002072DD">
      <w:pPr>
        <w:spacing w:before="80" w:after="0"/>
      </w:pPr>
      <w:r w:rsidRPr="000751A7">
        <w:rPr>
          <w:b/>
        </w:rPr>
        <w:t xml:space="preserve">ESA, </w:t>
      </w:r>
      <w:r w:rsidR="000751A7" w:rsidRPr="000751A7">
        <w:rPr>
          <w:b/>
        </w:rPr>
        <w:t>(2012)</w:t>
      </w:r>
      <w:r w:rsidR="000751A7">
        <w:rPr>
          <w:b/>
        </w:rPr>
        <w:t>.</w:t>
      </w:r>
      <w:r w:rsidR="000751A7">
        <w:t xml:space="preserve"> </w:t>
      </w:r>
      <w:r w:rsidRPr="003C4F86">
        <w:rPr>
          <w:lang w:val="en-US"/>
        </w:rPr>
        <w:t>S1-PL-ASD-PL-0001 Sentinel-1 SAR Instrument Cal. and Char. Plan Issue: 7.0 Date: 27.02.2012</w:t>
      </w:r>
      <w:r>
        <w:rPr>
          <w:lang w:val="en-US"/>
        </w:rPr>
        <w:t>.</w:t>
      </w:r>
    </w:p>
    <w:p w14:paraId="3990DA46" w14:textId="77777777" w:rsidR="007542CB" w:rsidRDefault="007542CB" w:rsidP="002072DD">
      <w:pPr>
        <w:spacing w:before="80" w:after="0"/>
      </w:pPr>
      <w:r>
        <w:rPr>
          <w:b/>
        </w:rPr>
        <w:t>Meadows</w:t>
      </w:r>
      <w:r w:rsidRPr="00882D8D">
        <w:rPr>
          <w:b/>
        </w:rPr>
        <w:t xml:space="preserve"> P.</w:t>
      </w:r>
      <w:r w:rsidR="000751A7">
        <w:rPr>
          <w:b/>
        </w:rPr>
        <w:t xml:space="preserve"> (2013).</w:t>
      </w:r>
      <w:r w:rsidRPr="00845F0A">
        <w:t xml:space="preserve"> in collaboration with Expert Support Laboratories of Sentinel-1 MPC Service, </w:t>
      </w:r>
      <w:r w:rsidRPr="00882D8D">
        <w:rPr>
          <w:i/>
        </w:rPr>
        <w:t>Commissioning Calibration &amp; Validation Implementation Plan</w:t>
      </w:r>
      <w:r w:rsidRPr="00845F0A">
        <w:t>, Ref. DI-MPC-CCVP-001</w:t>
      </w:r>
      <w:r>
        <w:t>6, Iss. 0.31, September 2, 2013</w:t>
      </w:r>
      <w:r w:rsidR="000751A7">
        <w:t>.</w:t>
      </w:r>
    </w:p>
    <w:p w14:paraId="3990DA47" w14:textId="77777777" w:rsidR="002072DD" w:rsidRDefault="00C66A44" w:rsidP="002072DD">
      <w:pPr>
        <w:spacing w:before="80" w:after="0"/>
      </w:pPr>
      <w:r>
        <w:rPr>
          <w:b/>
        </w:rPr>
        <w:t>Mouche</w:t>
      </w:r>
      <w:r w:rsidR="008B4A45" w:rsidRPr="008B4A45">
        <w:rPr>
          <w:b/>
        </w:rPr>
        <w:t xml:space="preserve"> A., Hauser</w:t>
      </w:r>
      <w:r w:rsidRPr="00C66A44">
        <w:rPr>
          <w:b/>
        </w:rPr>
        <w:t xml:space="preserve"> </w:t>
      </w:r>
      <w:r w:rsidRPr="008B4A45">
        <w:rPr>
          <w:b/>
        </w:rPr>
        <w:t>D.</w:t>
      </w:r>
      <w:r w:rsidR="008B4A45" w:rsidRPr="008B4A45">
        <w:rPr>
          <w:b/>
        </w:rPr>
        <w:t>, Daloze</w:t>
      </w:r>
      <w:r w:rsidRPr="00C66A44">
        <w:rPr>
          <w:b/>
        </w:rPr>
        <w:t xml:space="preserve"> </w:t>
      </w:r>
      <w:r w:rsidRPr="008B4A45">
        <w:rPr>
          <w:b/>
        </w:rPr>
        <w:t>J.-F.</w:t>
      </w:r>
      <w:r w:rsidR="008B4A45" w:rsidRPr="008B4A45">
        <w:rPr>
          <w:b/>
        </w:rPr>
        <w:t xml:space="preserve">, and Guerin </w:t>
      </w:r>
      <w:r w:rsidRPr="008B4A45">
        <w:rPr>
          <w:b/>
        </w:rPr>
        <w:t xml:space="preserve">C. </w:t>
      </w:r>
      <w:r w:rsidR="008B4A45" w:rsidRPr="008B4A45">
        <w:rPr>
          <w:b/>
        </w:rPr>
        <w:t>(2005)</w:t>
      </w:r>
      <w:r w:rsidR="000751A7">
        <w:t>.</w:t>
      </w:r>
      <w:r w:rsidR="008B4A45">
        <w:t xml:space="preserve"> Dual-polarization measurements at C-band over the ocean: Results from ariborne radar observations and comparison with ENVISAT ASAR data, IEEE Trans. Geosci. Remote Sens., 43, 753–769.</w:t>
      </w:r>
      <w:r w:rsidR="002072DD" w:rsidRPr="002072DD">
        <w:t xml:space="preserve"> </w:t>
      </w:r>
    </w:p>
    <w:p w14:paraId="3990DA48" w14:textId="77777777" w:rsidR="008B4A45" w:rsidRDefault="002072DD" w:rsidP="002072DD">
      <w:pPr>
        <w:spacing w:before="80" w:after="0"/>
      </w:pPr>
      <w:r w:rsidRPr="002072DD">
        <w:rPr>
          <w:b/>
        </w:rPr>
        <w:t>Mouche A, Collard F, Chapron B, Dagestad K-F, Guitton G, Johannessen JA, Kerbaol V, Hansen MW (2012)</w:t>
      </w:r>
      <w:r>
        <w:t>. On the use of Doppler shift for sea surface wind retrieval from SAR. IEEE Transactions on Geoscience and Remote Sensing, Vol. 50, No. 7, pp 2901-2909</w:t>
      </w:r>
    </w:p>
    <w:p w14:paraId="3990DA49" w14:textId="77777777" w:rsidR="007542CB" w:rsidRPr="00845F0A" w:rsidRDefault="007542CB" w:rsidP="002072DD">
      <w:pPr>
        <w:spacing w:before="80" w:after="0"/>
      </w:pPr>
      <w:r>
        <w:rPr>
          <w:b/>
        </w:rPr>
        <w:t>Schubert A., Small</w:t>
      </w:r>
      <w:r w:rsidRPr="00882D8D">
        <w:rPr>
          <w:b/>
        </w:rPr>
        <w:t xml:space="preserve"> D.,</w:t>
      </w:r>
      <w:r w:rsidR="000751A7">
        <w:rPr>
          <w:b/>
        </w:rPr>
        <w:t xml:space="preserve"> (2014).</w:t>
      </w:r>
      <w:r w:rsidRPr="00845F0A">
        <w:t xml:space="preserve"> </w:t>
      </w:r>
      <w:r w:rsidRPr="00882D8D">
        <w:rPr>
          <w:i/>
        </w:rPr>
        <w:t xml:space="preserve">UZH Corner Reflector Survey &amp; Preliminary Geolocation Estimates, </w:t>
      </w:r>
      <w:r w:rsidRPr="00845F0A">
        <w:t>ESTEC Contract No. 4000110757/14/NL/MP/ab, Ref. UZH-ESTEC-GEOLOC-TN-01, Iss. 1.0, August 18, 2014</w:t>
      </w:r>
      <w:r w:rsidR="000751A7">
        <w:t>.</w:t>
      </w:r>
    </w:p>
    <w:p w14:paraId="3990DA4A" w14:textId="77777777" w:rsidR="007542CB" w:rsidRDefault="007542CB" w:rsidP="002072DD">
      <w:pPr>
        <w:spacing w:before="80" w:after="0"/>
      </w:pPr>
      <w:r w:rsidRPr="00882D8D">
        <w:rPr>
          <w:b/>
        </w:rPr>
        <w:t>Small D., Schubert A.,</w:t>
      </w:r>
      <w:r w:rsidRPr="00845F0A">
        <w:t xml:space="preserve"> </w:t>
      </w:r>
      <w:r w:rsidR="000751A7" w:rsidRPr="000751A7">
        <w:rPr>
          <w:b/>
        </w:rPr>
        <w:t>(2013)</w:t>
      </w:r>
      <w:r w:rsidR="000751A7">
        <w:t xml:space="preserve">. </w:t>
      </w:r>
      <w:r w:rsidRPr="00845F0A">
        <w:t xml:space="preserve">Microsoft Excel spreadsheets </w:t>
      </w:r>
      <w:r w:rsidRPr="00882D8D">
        <w:rPr>
          <w:i/>
        </w:rPr>
        <w:t xml:space="preserve">Point_Survey_Protocol.xlsx </w:t>
      </w:r>
      <w:r w:rsidRPr="00845F0A">
        <w:t>and</w:t>
      </w:r>
      <w:r w:rsidRPr="00882D8D">
        <w:rPr>
          <w:i/>
        </w:rPr>
        <w:t xml:space="preserve"> UZH_Torny-Point_Survey_Protocolv20140516.xlsx</w:t>
      </w:r>
      <w:r w:rsidRPr="00845F0A">
        <w:t xml:space="preserve"> (first version uploaded by David Small to ESA Sharepoint on October 10, 2013; later communicated to ESTEC, BAE Systems and DLR by Adrian Schubert via email on 16 May 2014).</w:t>
      </w:r>
    </w:p>
    <w:p w14:paraId="3990DA4B" w14:textId="77777777" w:rsidR="007542CB" w:rsidRDefault="007542CB" w:rsidP="002072DD">
      <w:pPr>
        <w:spacing w:before="80" w:after="0"/>
      </w:pPr>
      <w:r w:rsidRPr="008B4A45">
        <w:rPr>
          <w:b/>
        </w:rPr>
        <w:t>Thompson D. R., Elfouhaily</w:t>
      </w:r>
      <w:r w:rsidRPr="00C66A44">
        <w:rPr>
          <w:b/>
        </w:rPr>
        <w:t xml:space="preserve"> </w:t>
      </w:r>
      <w:r w:rsidRPr="008B4A45">
        <w:rPr>
          <w:b/>
        </w:rPr>
        <w:t>T. M., and Chapron B. (1998)</w:t>
      </w:r>
      <w:r w:rsidR="000751A7">
        <w:rPr>
          <w:b/>
        </w:rPr>
        <w:t>.</w:t>
      </w:r>
      <w:r>
        <w:t xml:space="preserve"> Polarization ratio for microwave backscattering from the ocean surface at low to moderate incidence angles,in Proc. IGARSS, Seattle, WA, 1998.</w:t>
      </w:r>
    </w:p>
    <w:p w14:paraId="3990DA4C" w14:textId="77777777" w:rsidR="007542CB" w:rsidRDefault="007542CB" w:rsidP="002072DD">
      <w:pPr>
        <w:spacing w:before="80" w:after="0"/>
      </w:pPr>
      <w:r w:rsidRPr="008B4A45">
        <w:rPr>
          <w:b/>
        </w:rPr>
        <w:t>Vachon</w:t>
      </w:r>
      <w:r w:rsidRPr="00C66A44">
        <w:rPr>
          <w:b/>
        </w:rPr>
        <w:t xml:space="preserve"> </w:t>
      </w:r>
      <w:r w:rsidRPr="008B4A45">
        <w:rPr>
          <w:b/>
        </w:rPr>
        <w:t>W., and Wolfe</w:t>
      </w:r>
      <w:r>
        <w:rPr>
          <w:b/>
        </w:rPr>
        <w:t xml:space="preserve"> </w:t>
      </w:r>
      <w:r w:rsidRPr="008B4A45">
        <w:rPr>
          <w:b/>
        </w:rPr>
        <w:t xml:space="preserve">J. </w:t>
      </w:r>
      <w:r>
        <w:rPr>
          <w:b/>
        </w:rPr>
        <w:t>(2011)</w:t>
      </w:r>
      <w:r w:rsidR="000751A7">
        <w:t>.</w:t>
      </w:r>
      <w:r>
        <w:t xml:space="preserve"> C-band cross-polarization wind speed retrieval, IEEE Geosci. Remote Sens. Lett., vol. 8, pp. 456-459, 2011.</w:t>
      </w:r>
    </w:p>
    <w:p w14:paraId="3990DA4D" w14:textId="77777777" w:rsidR="007542CB" w:rsidRDefault="007542CB" w:rsidP="002072DD">
      <w:pPr>
        <w:spacing w:before="80" w:after="0"/>
      </w:pPr>
      <w:r w:rsidRPr="008B4A45">
        <w:rPr>
          <w:b/>
        </w:rPr>
        <w:t>Verhoef, A., Portabella</w:t>
      </w:r>
      <w:r w:rsidRPr="00C66A44">
        <w:rPr>
          <w:b/>
        </w:rPr>
        <w:t xml:space="preserve"> </w:t>
      </w:r>
      <w:r w:rsidRPr="008B4A45">
        <w:rPr>
          <w:b/>
        </w:rPr>
        <w:t>M., Stoffelen A. and Hersbach</w:t>
      </w:r>
      <w:r>
        <w:rPr>
          <w:b/>
        </w:rPr>
        <w:t xml:space="preserve"> </w:t>
      </w:r>
      <w:r w:rsidRPr="008B4A45">
        <w:rPr>
          <w:b/>
        </w:rPr>
        <w:t xml:space="preserve">H. </w:t>
      </w:r>
      <w:r>
        <w:rPr>
          <w:b/>
        </w:rPr>
        <w:t>(2008)</w:t>
      </w:r>
      <w:r w:rsidR="000751A7">
        <w:t>.</w:t>
      </w:r>
      <w:r>
        <w:t xml:space="preserve"> CMOD5.n - the CMOD5 GMF for neutral winds, Document external project: 2008, SAF/OSI/CDOP/KNMI/TEC/TN/165, EUMETSAT, 2008. </w:t>
      </w:r>
      <w:hyperlink r:id="rId15" w:history="1">
        <w:r w:rsidRPr="002244E6">
          <w:rPr>
            <w:rStyle w:val="Hyperlink"/>
          </w:rPr>
          <w:t>http://www.knmi.nl/publications/fulltexts/cmod5_neutral_winds_1.0.pdf</w:t>
        </w:r>
      </w:hyperlink>
    </w:p>
    <w:p w14:paraId="3990DA4E" w14:textId="77777777" w:rsidR="008B4A45" w:rsidRDefault="008B4A45" w:rsidP="002072DD">
      <w:pPr>
        <w:spacing w:before="80" w:after="0"/>
      </w:pPr>
      <w:r w:rsidRPr="008B4A45">
        <w:rPr>
          <w:b/>
        </w:rPr>
        <w:t>Zhang</w:t>
      </w:r>
      <w:r w:rsidR="00C66A44" w:rsidRPr="00C66A44">
        <w:rPr>
          <w:b/>
        </w:rPr>
        <w:t xml:space="preserve"> </w:t>
      </w:r>
      <w:r w:rsidR="00C66A44" w:rsidRPr="008B4A45">
        <w:rPr>
          <w:b/>
        </w:rPr>
        <w:t>B.</w:t>
      </w:r>
      <w:r w:rsidRPr="008B4A45">
        <w:rPr>
          <w:b/>
        </w:rPr>
        <w:t>, Perrie</w:t>
      </w:r>
      <w:r w:rsidR="00C66A44" w:rsidRPr="00C66A44">
        <w:rPr>
          <w:b/>
        </w:rPr>
        <w:t xml:space="preserve"> </w:t>
      </w:r>
      <w:r w:rsidR="00C66A44" w:rsidRPr="008B4A45">
        <w:rPr>
          <w:b/>
        </w:rPr>
        <w:t>W.</w:t>
      </w:r>
      <w:r w:rsidRPr="008B4A45">
        <w:rPr>
          <w:b/>
        </w:rPr>
        <w:t xml:space="preserve">, and </w:t>
      </w:r>
      <w:r w:rsidR="00C66A44" w:rsidRPr="008B4A45">
        <w:rPr>
          <w:b/>
        </w:rPr>
        <w:t>Y.</w:t>
      </w:r>
      <w:r w:rsidR="00C66A44">
        <w:rPr>
          <w:b/>
        </w:rPr>
        <w:t xml:space="preserve"> </w:t>
      </w:r>
      <w:r w:rsidR="00772E6A">
        <w:rPr>
          <w:b/>
        </w:rPr>
        <w:t>(2011)</w:t>
      </w:r>
      <w:r w:rsidR="000751A7">
        <w:rPr>
          <w:b/>
        </w:rPr>
        <w:t>.</w:t>
      </w:r>
      <w:r>
        <w:t xml:space="preserve"> Wind speed retrieval from RADARSAT-2 quad-polarization images using a new polarization ratio model, J. Geophys. Res., vol. 116, p. C08008, 8, 2011</w:t>
      </w:r>
      <w:r w:rsidR="007542CB">
        <w:t>.</w:t>
      </w:r>
    </w:p>
    <w:p w14:paraId="3990DA4F" w14:textId="77777777" w:rsidR="007542CB" w:rsidRDefault="007542CB" w:rsidP="002072DD">
      <w:pPr>
        <w:spacing w:before="80" w:after="0"/>
      </w:pPr>
      <w:r w:rsidRPr="008B4A45">
        <w:rPr>
          <w:b/>
        </w:rPr>
        <w:t>Zhang B.</w:t>
      </w:r>
      <w:r>
        <w:rPr>
          <w:b/>
        </w:rPr>
        <w:t>,</w:t>
      </w:r>
      <w:r w:rsidRPr="008B4A45">
        <w:rPr>
          <w:b/>
        </w:rPr>
        <w:t xml:space="preserve"> and Perrie</w:t>
      </w:r>
      <w:r>
        <w:rPr>
          <w:b/>
        </w:rPr>
        <w:t xml:space="preserve"> </w:t>
      </w:r>
      <w:r w:rsidRPr="008B4A45">
        <w:rPr>
          <w:b/>
        </w:rPr>
        <w:t xml:space="preserve">W. </w:t>
      </w:r>
      <w:r>
        <w:rPr>
          <w:b/>
        </w:rPr>
        <w:t>(2012)</w:t>
      </w:r>
      <w:r w:rsidR="000751A7">
        <w:t>.</w:t>
      </w:r>
      <w:r>
        <w:t xml:space="preserve"> Cross-polarized synthetic aperture radar: A new potential measurement technique for hurricanes, Bull. Amer. Meteor. Soc., pp. 531-541, 2012.</w:t>
      </w:r>
    </w:p>
    <w:p w14:paraId="3990DA50" w14:textId="77777777" w:rsidR="00882D8D" w:rsidRDefault="00882D8D" w:rsidP="008B4A45">
      <w:pPr>
        <w:rPr>
          <w:rFonts w:ascii="sans-serif" w:hAnsi="sans-serif" w:cs="sans-serif"/>
        </w:rPr>
      </w:pPr>
    </w:p>
    <w:p w14:paraId="3990DA51" w14:textId="77777777" w:rsidR="003A64DF" w:rsidRPr="00751190" w:rsidRDefault="003A64DF" w:rsidP="00E36AFF">
      <w:pPr>
        <w:pStyle w:val="Titre-non-index"/>
      </w:pPr>
      <w:r w:rsidRPr="00751190">
        <w:t>List of Contents</w:t>
      </w:r>
    </w:p>
    <w:p w14:paraId="3990DA52" w14:textId="77777777" w:rsidR="001350BF" w:rsidRDefault="004524AF">
      <w:pPr>
        <w:pStyle w:val="TOC1"/>
        <w:rPr>
          <w:rFonts w:asciiTheme="minorHAnsi" w:eastAsiaTheme="minorEastAsia" w:hAnsiTheme="minorHAnsi" w:cstheme="minorBidi"/>
          <w:b w:val="0"/>
          <w:bCs w:val="0"/>
          <w:sz w:val="22"/>
          <w:szCs w:val="22"/>
          <w:lang w:eastAsia="en-GB"/>
        </w:rPr>
      </w:pPr>
      <w:r w:rsidRPr="00751190">
        <w:rPr>
          <w:b w:val="0"/>
          <w:bCs w:val="0"/>
        </w:rPr>
        <w:fldChar w:fldCharType="begin"/>
      </w:r>
      <w:r w:rsidR="005F5D94" w:rsidRPr="00751190">
        <w:rPr>
          <w:b w:val="0"/>
          <w:bCs w:val="0"/>
        </w:rPr>
        <w:instrText xml:space="preserve"> TOC \o "1-6" \h \z </w:instrText>
      </w:r>
      <w:r w:rsidRPr="00751190">
        <w:rPr>
          <w:b w:val="0"/>
          <w:bCs w:val="0"/>
        </w:rPr>
        <w:fldChar w:fldCharType="separate"/>
      </w:r>
      <w:hyperlink w:anchor="_Toc399940600" w:history="1">
        <w:r w:rsidR="001350BF" w:rsidRPr="00623745">
          <w:rPr>
            <w:rStyle w:val="Hyperlink"/>
          </w:rPr>
          <w:t>1. Introduction</w:t>
        </w:r>
        <w:r w:rsidR="001350BF">
          <w:rPr>
            <w:webHidden/>
          </w:rPr>
          <w:tab/>
        </w:r>
        <w:r>
          <w:rPr>
            <w:webHidden/>
          </w:rPr>
          <w:fldChar w:fldCharType="begin"/>
        </w:r>
        <w:r w:rsidR="001350BF">
          <w:rPr>
            <w:webHidden/>
          </w:rPr>
          <w:instrText xml:space="preserve"> PAGEREF _Toc399940600 \h </w:instrText>
        </w:r>
        <w:r>
          <w:rPr>
            <w:webHidden/>
          </w:rPr>
        </w:r>
        <w:r>
          <w:rPr>
            <w:webHidden/>
          </w:rPr>
          <w:fldChar w:fldCharType="separate"/>
        </w:r>
        <w:r w:rsidR="00483B82">
          <w:rPr>
            <w:webHidden/>
          </w:rPr>
          <w:t>1</w:t>
        </w:r>
        <w:r>
          <w:rPr>
            <w:webHidden/>
          </w:rPr>
          <w:fldChar w:fldCharType="end"/>
        </w:r>
      </w:hyperlink>
    </w:p>
    <w:p w14:paraId="3990DA53"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01" w:history="1">
        <w:r w:rsidR="001350BF" w:rsidRPr="00623745">
          <w:rPr>
            <w:rStyle w:val="Hyperlink"/>
          </w:rPr>
          <w:t>1.1. Context</w:t>
        </w:r>
        <w:r w:rsidR="001350BF">
          <w:rPr>
            <w:webHidden/>
          </w:rPr>
          <w:tab/>
        </w:r>
        <w:r w:rsidR="004524AF">
          <w:rPr>
            <w:webHidden/>
          </w:rPr>
          <w:fldChar w:fldCharType="begin"/>
        </w:r>
        <w:r w:rsidR="001350BF">
          <w:rPr>
            <w:webHidden/>
          </w:rPr>
          <w:instrText xml:space="preserve"> PAGEREF _Toc399940601 \h </w:instrText>
        </w:r>
        <w:r w:rsidR="004524AF">
          <w:rPr>
            <w:webHidden/>
          </w:rPr>
        </w:r>
        <w:r w:rsidR="004524AF">
          <w:rPr>
            <w:webHidden/>
          </w:rPr>
          <w:fldChar w:fldCharType="separate"/>
        </w:r>
        <w:r w:rsidR="00483B82">
          <w:rPr>
            <w:webHidden/>
          </w:rPr>
          <w:t>1</w:t>
        </w:r>
        <w:r w:rsidR="004524AF">
          <w:rPr>
            <w:webHidden/>
          </w:rPr>
          <w:fldChar w:fldCharType="end"/>
        </w:r>
      </w:hyperlink>
    </w:p>
    <w:p w14:paraId="3990DA54"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02" w:history="1">
        <w:r w:rsidR="001350BF" w:rsidRPr="00623745">
          <w:rPr>
            <w:rStyle w:val="Hyperlink"/>
          </w:rPr>
          <w:t>1.2. Purpose of the document</w:t>
        </w:r>
        <w:r w:rsidR="001350BF">
          <w:rPr>
            <w:webHidden/>
          </w:rPr>
          <w:tab/>
        </w:r>
        <w:r w:rsidR="004524AF">
          <w:rPr>
            <w:webHidden/>
          </w:rPr>
          <w:fldChar w:fldCharType="begin"/>
        </w:r>
        <w:r w:rsidR="001350BF">
          <w:rPr>
            <w:webHidden/>
          </w:rPr>
          <w:instrText xml:space="preserve"> PAGEREF _Toc399940602 \h </w:instrText>
        </w:r>
        <w:r w:rsidR="004524AF">
          <w:rPr>
            <w:webHidden/>
          </w:rPr>
        </w:r>
        <w:r w:rsidR="004524AF">
          <w:rPr>
            <w:webHidden/>
          </w:rPr>
          <w:fldChar w:fldCharType="separate"/>
        </w:r>
        <w:r w:rsidR="00483B82">
          <w:rPr>
            <w:webHidden/>
          </w:rPr>
          <w:t>1</w:t>
        </w:r>
        <w:r w:rsidR="004524AF">
          <w:rPr>
            <w:webHidden/>
          </w:rPr>
          <w:fldChar w:fldCharType="end"/>
        </w:r>
      </w:hyperlink>
    </w:p>
    <w:p w14:paraId="3990DA55"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03" w:history="1">
        <w:r w:rsidR="001350BF" w:rsidRPr="00623745">
          <w:rPr>
            <w:rStyle w:val="Hyperlink"/>
          </w:rPr>
          <w:t>1.3. Structure of the document</w:t>
        </w:r>
        <w:r w:rsidR="001350BF">
          <w:rPr>
            <w:webHidden/>
          </w:rPr>
          <w:tab/>
        </w:r>
        <w:r w:rsidR="004524AF">
          <w:rPr>
            <w:webHidden/>
          </w:rPr>
          <w:fldChar w:fldCharType="begin"/>
        </w:r>
        <w:r w:rsidR="001350BF">
          <w:rPr>
            <w:webHidden/>
          </w:rPr>
          <w:instrText xml:space="preserve"> PAGEREF _Toc399940603 \h </w:instrText>
        </w:r>
        <w:r w:rsidR="004524AF">
          <w:rPr>
            <w:webHidden/>
          </w:rPr>
        </w:r>
        <w:r w:rsidR="004524AF">
          <w:rPr>
            <w:webHidden/>
          </w:rPr>
          <w:fldChar w:fldCharType="separate"/>
        </w:r>
        <w:r w:rsidR="00483B82">
          <w:rPr>
            <w:webHidden/>
          </w:rPr>
          <w:t>1</w:t>
        </w:r>
        <w:r w:rsidR="004524AF">
          <w:rPr>
            <w:webHidden/>
          </w:rPr>
          <w:fldChar w:fldCharType="end"/>
        </w:r>
      </w:hyperlink>
    </w:p>
    <w:p w14:paraId="3990DA56"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04" w:history="1">
        <w:r w:rsidR="001350BF" w:rsidRPr="00623745">
          <w:rPr>
            <w:rStyle w:val="Hyperlink"/>
          </w:rPr>
          <w:t>2. Calibration, Validation &amp; Quality Control Activities</w:t>
        </w:r>
        <w:r w:rsidR="001350BF">
          <w:rPr>
            <w:webHidden/>
          </w:rPr>
          <w:tab/>
        </w:r>
        <w:r w:rsidR="004524AF">
          <w:rPr>
            <w:webHidden/>
          </w:rPr>
          <w:fldChar w:fldCharType="begin"/>
        </w:r>
        <w:r w:rsidR="001350BF">
          <w:rPr>
            <w:webHidden/>
          </w:rPr>
          <w:instrText xml:space="preserve"> PAGEREF _Toc399940604 \h </w:instrText>
        </w:r>
        <w:r w:rsidR="004524AF">
          <w:rPr>
            <w:webHidden/>
          </w:rPr>
        </w:r>
        <w:r w:rsidR="004524AF">
          <w:rPr>
            <w:webHidden/>
          </w:rPr>
          <w:fldChar w:fldCharType="separate"/>
        </w:r>
        <w:r w:rsidR="00483B82">
          <w:rPr>
            <w:webHidden/>
          </w:rPr>
          <w:t>3</w:t>
        </w:r>
        <w:r w:rsidR="004524AF">
          <w:rPr>
            <w:webHidden/>
          </w:rPr>
          <w:fldChar w:fldCharType="end"/>
        </w:r>
      </w:hyperlink>
    </w:p>
    <w:p w14:paraId="3990DA57"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05" w:history="1">
        <w:r w:rsidR="001350BF" w:rsidRPr="00623745">
          <w:rPr>
            <w:rStyle w:val="Hyperlink"/>
          </w:rPr>
          <w:t>2.1. Support to Instrument Verification</w:t>
        </w:r>
        <w:r w:rsidR="001350BF">
          <w:rPr>
            <w:webHidden/>
          </w:rPr>
          <w:tab/>
        </w:r>
        <w:r w:rsidR="004524AF">
          <w:rPr>
            <w:webHidden/>
          </w:rPr>
          <w:fldChar w:fldCharType="begin"/>
        </w:r>
        <w:r w:rsidR="001350BF">
          <w:rPr>
            <w:webHidden/>
          </w:rPr>
          <w:instrText xml:space="preserve"> PAGEREF _Toc399940605 \h </w:instrText>
        </w:r>
        <w:r w:rsidR="004524AF">
          <w:rPr>
            <w:webHidden/>
          </w:rPr>
        </w:r>
        <w:r w:rsidR="004524AF">
          <w:rPr>
            <w:webHidden/>
          </w:rPr>
          <w:fldChar w:fldCharType="separate"/>
        </w:r>
        <w:r w:rsidR="00483B82">
          <w:rPr>
            <w:webHidden/>
          </w:rPr>
          <w:t>3</w:t>
        </w:r>
        <w:r w:rsidR="004524AF">
          <w:rPr>
            <w:webHidden/>
          </w:rPr>
          <w:fldChar w:fldCharType="end"/>
        </w:r>
      </w:hyperlink>
    </w:p>
    <w:p w14:paraId="3990DA58"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06" w:history="1">
        <w:r w:rsidR="001350BF" w:rsidRPr="00623745">
          <w:rPr>
            <w:rStyle w:val="Hyperlink"/>
            <w:lang w:val="en-US"/>
          </w:rPr>
          <w:t>2.1.1. Activities during Instrument Commissioning Phase</w:t>
        </w:r>
        <w:r w:rsidR="001350BF">
          <w:rPr>
            <w:webHidden/>
          </w:rPr>
          <w:tab/>
        </w:r>
        <w:r w:rsidR="004524AF">
          <w:rPr>
            <w:webHidden/>
          </w:rPr>
          <w:fldChar w:fldCharType="begin"/>
        </w:r>
        <w:r w:rsidR="001350BF">
          <w:rPr>
            <w:webHidden/>
          </w:rPr>
          <w:instrText xml:space="preserve"> PAGEREF _Toc399940606 \h </w:instrText>
        </w:r>
        <w:r w:rsidR="004524AF">
          <w:rPr>
            <w:webHidden/>
          </w:rPr>
        </w:r>
        <w:r w:rsidR="004524AF">
          <w:rPr>
            <w:webHidden/>
          </w:rPr>
          <w:fldChar w:fldCharType="separate"/>
        </w:r>
        <w:r w:rsidR="00483B82">
          <w:rPr>
            <w:webHidden/>
          </w:rPr>
          <w:t>3</w:t>
        </w:r>
        <w:r w:rsidR="004524AF">
          <w:rPr>
            <w:webHidden/>
          </w:rPr>
          <w:fldChar w:fldCharType="end"/>
        </w:r>
      </w:hyperlink>
    </w:p>
    <w:p w14:paraId="3990DA59"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07" w:history="1">
        <w:r w:rsidR="001350BF" w:rsidRPr="00623745">
          <w:rPr>
            <w:rStyle w:val="Hyperlink"/>
            <w:lang w:val="en-US"/>
          </w:rPr>
          <w:t>2.1.2. Activities after Instrument Commissioning Phase</w:t>
        </w:r>
        <w:r w:rsidR="001350BF">
          <w:rPr>
            <w:webHidden/>
          </w:rPr>
          <w:tab/>
        </w:r>
        <w:r w:rsidR="004524AF">
          <w:rPr>
            <w:webHidden/>
          </w:rPr>
          <w:fldChar w:fldCharType="begin"/>
        </w:r>
        <w:r w:rsidR="001350BF">
          <w:rPr>
            <w:webHidden/>
          </w:rPr>
          <w:instrText xml:space="preserve"> PAGEREF _Toc399940607 \h </w:instrText>
        </w:r>
        <w:r w:rsidR="004524AF">
          <w:rPr>
            <w:webHidden/>
          </w:rPr>
        </w:r>
        <w:r w:rsidR="004524AF">
          <w:rPr>
            <w:webHidden/>
          </w:rPr>
          <w:fldChar w:fldCharType="separate"/>
        </w:r>
        <w:r w:rsidR="00483B82">
          <w:rPr>
            <w:webHidden/>
          </w:rPr>
          <w:t>18</w:t>
        </w:r>
        <w:r w:rsidR="004524AF">
          <w:rPr>
            <w:webHidden/>
          </w:rPr>
          <w:fldChar w:fldCharType="end"/>
        </w:r>
      </w:hyperlink>
    </w:p>
    <w:p w14:paraId="3990DA5A"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08" w:history="1">
        <w:r w:rsidR="001350BF" w:rsidRPr="00623745">
          <w:rPr>
            <w:rStyle w:val="Hyperlink"/>
          </w:rPr>
          <w:t>2.2. Instrument Processing Facility (IPF) verification</w:t>
        </w:r>
        <w:r w:rsidR="001350BF">
          <w:rPr>
            <w:webHidden/>
          </w:rPr>
          <w:tab/>
        </w:r>
        <w:r w:rsidR="004524AF">
          <w:rPr>
            <w:webHidden/>
          </w:rPr>
          <w:fldChar w:fldCharType="begin"/>
        </w:r>
        <w:r w:rsidR="001350BF">
          <w:rPr>
            <w:webHidden/>
          </w:rPr>
          <w:instrText xml:space="preserve"> PAGEREF _Toc399940608 \h </w:instrText>
        </w:r>
        <w:r w:rsidR="004524AF">
          <w:rPr>
            <w:webHidden/>
          </w:rPr>
        </w:r>
        <w:r w:rsidR="004524AF">
          <w:rPr>
            <w:webHidden/>
          </w:rPr>
          <w:fldChar w:fldCharType="separate"/>
        </w:r>
        <w:r w:rsidR="00483B82">
          <w:rPr>
            <w:webHidden/>
          </w:rPr>
          <w:t>18</w:t>
        </w:r>
        <w:r w:rsidR="004524AF">
          <w:rPr>
            <w:webHidden/>
          </w:rPr>
          <w:fldChar w:fldCharType="end"/>
        </w:r>
      </w:hyperlink>
    </w:p>
    <w:p w14:paraId="3990DA5B"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09" w:history="1">
        <w:r w:rsidR="001350BF" w:rsidRPr="00623745">
          <w:rPr>
            <w:rStyle w:val="Hyperlink"/>
            <w:lang w:val="en-US"/>
          </w:rPr>
          <w:t>2.2.1. Level 0 Verification</w:t>
        </w:r>
        <w:r w:rsidR="001350BF">
          <w:rPr>
            <w:webHidden/>
          </w:rPr>
          <w:tab/>
        </w:r>
        <w:r w:rsidR="004524AF">
          <w:rPr>
            <w:webHidden/>
          </w:rPr>
          <w:fldChar w:fldCharType="begin"/>
        </w:r>
        <w:r w:rsidR="001350BF">
          <w:rPr>
            <w:webHidden/>
          </w:rPr>
          <w:instrText xml:space="preserve"> PAGEREF _Toc399940609 \h </w:instrText>
        </w:r>
        <w:r w:rsidR="004524AF">
          <w:rPr>
            <w:webHidden/>
          </w:rPr>
        </w:r>
        <w:r w:rsidR="004524AF">
          <w:rPr>
            <w:webHidden/>
          </w:rPr>
          <w:fldChar w:fldCharType="separate"/>
        </w:r>
        <w:r w:rsidR="00483B82">
          <w:rPr>
            <w:webHidden/>
          </w:rPr>
          <w:t>18</w:t>
        </w:r>
        <w:r w:rsidR="004524AF">
          <w:rPr>
            <w:webHidden/>
          </w:rPr>
          <w:fldChar w:fldCharType="end"/>
        </w:r>
      </w:hyperlink>
    </w:p>
    <w:p w14:paraId="3990DA5C"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0" w:history="1">
        <w:r w:rsidR="001350BF" w:rsidRPr="00623745">
          <w:rPr>
            <w:rStyle w:val="Hyperlink"/>
            <w:lang w:val="en-US"/>
          </w:rPr>
          <w:t>2.2.2. IPF Algorithm Verification and Maintenance</w:t>
        </w:r>
        <w:r w:rsidR="001350BF">
          <w:rPr>
            <w:webHidden/>
          </w:rPr>
          <w:tab/>
        </w:r>
        <w:r w:rsidR="004524AF">
          <w:rPr>
            <w:webHidden/>
          </w:rPr>
          <w:fldChar w:fldCharType="begin"/>
        </w:r>
        <w:r w:rsidR="001350BF">
          <w:rPr>
            <w:webHidden/>
          </w:rPr>
          <w:instrText xml:space="preserve"> PAGEREF _Toc399940610 \h </w:instrText>
        </w:r>
        <w:r w:rsidR="004524AF">
          <w:rPr>
            <w:webHidden/>
          </w:rPr>
        </w:r>
        <w:r w:rsidR="004524AF">
          <w:rPr>
            <w:webHidden/>
          </w:rPr>
          <w:fldChar w:fldCharType="separate"/>
        </w:r>
        <w:r w:rsidR="00483B82">
          <w:rPr>
            <w:webHidden/>
          </w:rPr>
          <w:t>19</w:t>
        </w:r>
        <w:r w:rsidR="004524AF">
          <w:rPr>
            <w:webHidden/>
          </w:rPr>
          <w:fldChar w:fldCharType="end"/>
        </w:r>
      </w:hyperlink>
    </w:p>
    <w:p w14:paraId="3990DA5D"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1" w:history="1">
        <w:r w:rsidR="001350BF" w:rsidRPr="00623745">
          <w:rPr>
            <w:rStyle w:val="Hyperlink"/>
            <w:lang w:val="en-US"/>
          </w:rPr>
          <w:t>2.2.3. IPF Output Product Verification</w:t>
        </w:r>
        <w:r w:rsidR="001350BF">
          <w:rPr>
            <w:webHidden/>
          </w:rPr>
          <w:tab/>
        </w:r>
        <w:r w:rsidR="004524AF">
          <w:rPr>
            <w:webHidden/>
          </w:rPr>
          <w:fldChar w:fldCharType="begin"/>
        </w:r>
        <w:r w:rsidR="001350BF">
          <w:rPr>
            <w:webHidden/>
          </w:rPr>
          <w:instrText xml:space="preserve"> PAGEREF _Toc399940611 \h </w:instrText>
        </w:r>
        <w:r w:rsidR="004524AF">
          <w:rPr>
            <w:webHidden/>
          </w:rPr>
        </w:r>
        <w:r w:rsidR="004524AF">
          <w:rPr>
            <w:webHidden/>
          </w:rPr>
          <w:fldChar w:fldCharType="separate"/>
        </w:r>
        <w:r w:rsidR="00483B82">
          <w:rPr>
            <w:webHidden/>
          </w:rPr>
          <w:t>28</w:t>
        </w:r>
        <w:r w:rsidR="004524AF">
          <w:rPr>
            <w:webHidden/>
          </w:rPr>
          <w:fldChar w:fldCharType="end"/>
        </w:r>
      </w:hyperlink>
    </w:p>
    <w:p w14:paraId="3990DA5E"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2" w:history="1">
        <w:r w:rsidR="001350BF" w:rsidRPr="00623745">
          <w:rPr>
            <w:rStyle w:val="Hyperlink"/>
            <w:lang w:val="en-US"/>
          </w:rPr>
          <w:t>2.2.4. IPF Auxiliary Files Verification</w:t>
        </w:r>
        <w:r w:rsidR="001350BF">
          <w:rPr>
            <w:webHidden/>
          </w:rPr>
          <w:tab/>
        </w:r>
        <w:r w:rsidR="004524AF">
          <w:rPr>
            <w:webHidden/>
          </w:rPr>
          <w:fldChar w:fldCharType="begin"/>
        </w:r>
        <w:r w:rsidR="001350BF">
          <w:rPr>
            <w:webHidden/>
          </w:rPr>
          <w:instrText xml:space="preserve"> PAGEREF _Toc399940612 \h </w:instrText>
        </w:r>
        <w:r w:rsidR="004524AF">
          <w:rPr>
            <w:webHidden/>
          </w:rPr>
        </w:r>
        <w:r w:rsidR="004524AF">
          <w:rPr>
            <w:webHidden/>
          </w:rPr>
          <w:fldChar w:fldCharType="separate"/>
        </w:r>
        <w:r w:rsidR="00483B82">
          <w:rPr>
            <w:webHidden/>
          </w:rPr>
          <w:t>29</w:t>
        </w:r>
        <w:r w:rsidR="004524AF">
          <w:rPr>
            <w:webHidden/>
          </w:rPr>
          <w:fldChar w:fldCharType="end"/>
        </w:r>
      </w:hyperlink>
    </w:p>
    <w:p w14:paraId="3990DA5F"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13" w:history="1">
        <w:r w:rsidR="001350BF" w:rsidRPr="00623745">
          <w:rPr>
            <w:rStyle w:val="Hyperlink"/>
          </w:rPr>
          <w:t>2.3. Level 1 SLC Verification</w:t>
        </w:r>
        <w:r w:rsidR="001350BF">
          <w:rPr>
            <w:webHidden/>
          </w:rPr>
          <w:tab/>
        </w:r>
        <w:r w:rsidR="004524AF">
          <w:rPr>
            <w:webHidden/>
          </w:rPr>
          <w:fldChar w:fldCharType="begin"/>
        </w:r>
        <w:r w:rsidR="001350BF">
          <w:rPr>
            <w:webHidden/>
          </w:rPr>
          <w:instrText xml:space="preserve"> PAGEREF _Toc399940613 \h </w:instrText>
        </w:r>
        <w:r w:rsidR="004524AF">
          <w:rPr>
            <w:webHidden/>
          </w:rPr>
        </w:r>
        <w:r w:rsidR="004524AF">
          <w:rPr>
            <w:webHidden/>
          </w:rPr>
          <w:fldChar w:fldCharType="separate"/>
        </w:r>
        <w:r w:rsidR="00483B82">
          <w:rPr>
            <w:webHidden/>
          </w:rPr>
          <w:t>30</w:t>
        </w:r>
        <w:r w:rsidR="004524AF">
          <w:rPr>
            <w:webHidden/>
          </w:rPr>
          <w:fldChar w:fldCharType="end"/>
        </w:r>
      </w:hyperlink>
    </w:p>
    <w:p w14:paraId="3990DA60"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4" w:history="1">
        <w:r w:rsidR="001350BF" w:rsidRPr="00623745">
          <w:rPr>
            <w:rStyle w:val="Hyperlink"/>
          </w:rPr>
          <w:t>2.3.1. Spatial Resolution</w:t>
        </w:r>
        <w:r w:rsidR="001350BF">
          <w:rPr>
            <w:webHidden/>
          </w:rPr>
          <w:tab/>
        </w:r>
        <w:r w:rsidR="004524AF">
          <w:rPr>
            <w:webHidden/>
          </w:rPr>
          <w:fldChar w:fldCharType="begin"/>
        </w:r>
        <w:r w:rsidR="001350BF">
          <w:rPr>
            <w:webHidden/>
          </w:rPr>
          <w:instrText xml:space="preserve"> PAGEREF _Toc399940614 \h </w:instrText>
        </w:r>
        <w:r w:rsidR="004524AF">
          <w:rPr>
            <w:webHidden/>
          </w:rPr>
        </w:r>
        <w:r w:rsidR="004524AF">
          <w:rPr>
            <w:webHidden/>
          </w:rPr>
          <w:fldChar w:fldCharType="separate"/>
        </w:r>
        <w:r w:rsidR="00483B82">
          <w:rPr>
            <w:webHidden/>
          </w:rPr>
          <w:t>30</w:t>
        </w:r>
        <w:r w:rsidR="004524AF">
          <w:rPr>
            <w:webHidden/>
          </w:rPr>
          <w:fldChar w:fldCharType="end"/>
        </w:r>
      </w:hyperlink>
    </w:p>
    <w:p w14:paraId="3990DA61"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5" w:history="1">
        <w:r w:rsidR="001350BF" w:rsidRPr="00623745">
          <w:rPr>
            <w:rStyle w:val="Hyperlink"/>
          </w:rPr>
          <w:t>2.3.2. Sidelobe Ratios</w:t>
        </w:r>
        <w:r w:rsidR="001350BF">
          <w:rPr>
            <w:webHidden/>
          </w:rPr>
          <w:tab/>
        </w:r>
        <w:r w:rsidR="004524AF">
          <w:rPr>
            <w:webHidden/>
          </w:rPr>
          <w:fldChar w:fldCharType="begin"/>
        </w:r>
        <w:r w:rsidR="001350BF">
          <w:rPr>
            <w:webHidden/>
          </w:rPr>
          <w:instrText xml:space="preserve"> PAGEREF _Toc399940615 \h </w:instrText>
        </w:r>
        <w:r w:rsidR="004524AF">
          <w:rPr>
            <w:webHidden/>
          </w:rPr>
        </w:r>
        <w:r w:rsidR="004524AF">
          <w:rPr>
            <w:webHidden/>
          </w:rPr>
          <w:fldChar w:fldCharType="separate"/>
        </w:r>
        <w:r w:rsidR="00483B82">
          <w:rPr>
            <w:webHidden/>
          </w:rPr>
          <w:t>34</w:t>
        </w:r>
        <w:r w:rsidR="004524AF">
          <w:rPr>
            <w:webHidden/>
          </w:rPr>
          <w:fldChar w:fldCharType="end"/>
        </w:r>
      </w:hyperlink>
    </w:p>
    <w:p w14:paraId="3990DA62"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16" w:history="1">
        <w:r w:rsidR="001350BF" w:rsidRPr="00623745">
          <w:rPr>
            <w:rStyle w:val="Hyperlink"/>
          </w:rPr>
          <w:t>2.4. Level 1 GRD Verification</w:t>
        </w:r>
        <w:r w:rsidR="001350BF">
          <w:rPr>
            <w:webHidden/>
          </w:rPr>
          <w:tab/>
        </w:r>
        <w:r w:rsidR="004524AF">
          <w:rPr>
            <w:webHidden/>
          </w:rPr>
          <w:fldChar w:fldCharType="begin"/>
        </w:r>
        <w:r w:rsidR="001350BF">
          <w:rPr>
            <w:webHidden/>
          </w:rPr>
          <w:instrText xml:space="preserve"> PAGEREF _Toc399940616 \h </w:instrText>
        </w:r>
        <w:r w:rsidR="004524AF">
          <w:rPr>
            <w:webHidden/>
          </w:rPr>
        </w:r>
        <w:r w:rsidR="004524AF">
          <w:rPr>
            <w:webHidden/>
          </w:rPr>
          <w:fldChar w:fldCharType="separate"/>
        </w:r>
        <w:r w:rsidR="00483B82">
          <w:rPr>
            <w:webHidden/>
          </w:rPr>
          <w:t>35</w:t>
        </w:r>
        <w:r w:rsidR="004524AF">
          <w:rPr>
            <w:webHidden/>
          </w:rPr>
          <w:fldChar w:fldCharType="end"/>
        </w:r>
      </w:hyperlink>
    </w:p>
    <w:p w14:paraId="3990DA63"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7" w:history="1">
        <w:r w:rsidR="001350BF" w:rsidRPr="00623745">
          <w:rPr>
            <w:rStyle w:val="Hyperlink"/>
          </w:rPr>
          <w:t>2.4.1. Spatial Resolution</w:t>
        </w:r>
        <w:r w:rsidR="001350BF">
          <w:rPr>
            <w:webHidden/>
          </w:rPr>
          <w:tab/>
        </w:r>
        <w:r w:rsidR="004524AF">
          <w:rPr>
            <w:webHidden/>
          </w:rPr>
          <w:fldChar w:fldCharType="begin"/>
        </w:r>
        <w:r w:rsidR="001350BF">
          <w:rPr>
            <w:webHidden/>
          </w:rPr>
          <w:instrText xml:space="preserve"> PAGEREF _Toc399940617 \h </w:instrText>
        </w:r>
        <w:r w:rsidR="004524AF">
          <w:rPr>
            <w:webHidden/>
          </w:rPr>
        </w:r>
        <w:r w:rsidR="004524AF">
          <w:rPr>
            <w:webHidden/>
          </w:rPr>
          <w:fldChar w:fldCharType="separate"/>
        </w:r>
        <w:r w:rsidR="00483B82">
          <w:rPr>
            <w:webHidden/>
          </w:rPr>
          <w:t>35</w:t>
        </w:r>
        <w:r w:rsidR="004524AF">
          <w:rPr>
            <w:webHidden/>
          </w:rPr>
          <w:fldChar w:fldCharType="end"/>
        </w:r>
      </w:hyperlink>
    </w:p>
    <w:p w14:paraId="3990DA64"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18" w:history="1">
        <w:r w:rsidR="001350BF" w:rsidRPr="00623745">
          <w:rPr>
            <w:rStyle w:val="Hyperlink"/>
          </w:rPr>
          <w:t>2.4.2. Sidelobe Ratios</w:t>
        </w:r>
        <w:r w:rsidR="001350BF">
          <w:rPr>
            <w:webHidden/>
          </w:rPr>
          <w:tab/>
        </w:r>
        <w:r w:rsidR="004524AF">
          <w:rPr>
            <w:webHidden/>
          </w:rPr>
          <w:fldChar w:fldCharType="begin"/>
        </w:r>
        <w:r w:rsidR="001350BF">
          <w:rPr>
            <w:webHidden/>
          </w:rPr>
          <w:instrText xml:space="preserve"> PAGEREF _Toc399940618 \h </w:instrText>
        </w:r>
        <w:r w:rsidR="004524AF">
          <w:rPr>
            <w:webHidden/>
          </w:rPr>
        </w:r>
        <w:r w:rsidR="004524AF">
          <w:rPr>
            <w:webHidden/>
          </w:rPr>
          <w:fldChar w:fldCharType="separate"/>
        </w:r>
        <w:r w:rsidR="00483B82">
          <w:rPr>
            <w:webHidden/>
          </w:rPr>
          <w:t>39</w:t>
        </w:r>
        <w:r w:rsidR="004524AF">
          <w:rPr>
            <w:webHidden/>
          </w:rPr>
          <w:fldChar w:fldCharType="end"/>
        </w:r>
      </w:hyperlink>
    </w:p>
    <w:p w14:paraId="3990DA65"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19" w:history="1">
        <w:r w:rsidR="001350BF" w:rsidRPr="00623745">
          <w:rPr>
            <w:rStyle w:val="Hyperlink"/>
          </w:rPr>
          <w:t>2.5. Level 1 Product Calibration</w:t>
        </w:r>
        <w:r w:rsidR="001350BF">
          <w:rPr>
            <w:webHidden/>
          </w:rPr>
          <w:tab/>
        </w:r>
        <w:r w:rsidR="004524AF">
          <w:rPr>
            <w:webHidden/>
          </w:rPr>
          <w:fldChar w:fldCharType="begin"/>
        </w:r>
        <w:r w:rsidR="001350BF">
          <w:rPr>
            <w:webHidden/>
          </w:rPr>
          <w:instrText xml:space="preserve"> PAGEREF _Toc399940619 \h </w:instrText>
        </w:r>
        <w:r w:rsidR="004524AF">
          <w:rPr>
            <w:webHidden/>
          </w:rPr>
        </w:r>
        <w:r w:rsidR="004524AF">
          <w:rPr>
            <w:webHidden/>
          </w:rPr>
          <w:fldChar w:fldCharType="separate"/>
        </w:r>
        <w:r w:rsidR="00483B82">
          <w:rPr>
            <w:webHidden/>
          </w:rPr>
          <w:t>40</w:t>
        </w:r>
        <w:r w:rsidR="004524AF">
          <w:rPr>
            <w:webHidden/>
          </w:rPr>
          <w:fldChar w:fldCharType="end"/>
        </w:r>
      </w:hyperlink>
    </w:p>
    <w:p w14:paraId="3990DA66"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20" w:history="1">
        <w:r w:rsidR="001350BF" w:rsidRPr="00623745">
          <w:rPr>
            <w:rStyle w:val="Hyperlink"/>
            <w:lang w:val="en-US"/>
          </w:rPr>
          <w:t>2.5.1. Radiometric Calibration</w:t>
        </w:r>
        <w:r w:rsidR="001350BF">
          <w:rPr>
            <w:webHidden/>
          </w:rPr>
          <w:tab/>
        </w:r>
        <w:r w:rsidR="004524AF">
          <w:rPr>
            <w:webHidden/>
          </w:rPr>
          <w:fldChar w:fldCharType="begin"/>
        </w:r>
        <w:r w:rsidR="001350BF">
          <w:rPr>
            <w:webHidden/>
          </w:rPr>
          <w:instrText xml:space="preserve"> PAGEREF _Toc399940620 \h </w:instrText>
        </w:r>
        <w:r w:rsidR="004524AF">
          <w:rPr>
            <w:webHidden/>
          </w:rPr>
        </w:r>
        <w:r w:rsidR="004524AF">
          <w:rPr>
            <w:webHidden/>
          </w:rPr>
          <w:fldChar w:fldCharType="separate"/>
        </w:r>
        <w:r w:rsidR="00483B82">
          <w:rPr>
            <w:webHidden/>
          </w:rPr>
          <w:t>40</w:t>
        </w:r>
        <w:r w:rsidR="004524AF">
          <w:rPr>
            <w:webHidden/>
          </w:rPr>
          <w:fldChar w:fldCharType="end"/>
        </w:r>
      </w:hyperlink>
    </w:p>
    <w:p w14:paraId="3990DA67"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21" w:history="1">
        <w:r w:rsidR="001350BF" w:rsidRPr="00623745">
          <w:rPr>
            <w:rStyle w:val="Hyperlink"/>
            <w:lang w:val="en-US"/>
          </w:rPr>
          <w:t>2.5.2. Geometric Calibration</w:t>
        </w:r>
        <w:r w:rsidR="001350BF">
          <w:rPr>
            <w:webHidden/>
          </w:rPr>
          <w:tab/>
        </w:r>
        <w:r w:rsidR="004524AF">
          <w:rPr>
            <w:webHidden/>
          </w:rPr>
          <w:fldChar w:fldCharType="begin"/>
        </w:r>
        <w:r w:rsidR="001350BF">
          <w:rPr>
            <w:webHidden/>
          </w:rPr>
          <w:instrText xml:space="preserve"> PAGEREF _Toc399940621 \h </w:instrText>
        </w:r>
        <w:r w:rsidR="004524AF">
          <w:rPr>
            <w:webHidden/>
          </w:rPr>
        </w:r>
        <w:r w:rsidR="004524AF">
          <w:rPr>
            <w:webHidden/>
          </w:rPr>
          <w:fldChar w:fldCharType="separate"/>
        </w:r>
        <w:r w:rsidR="00483B82">
          <w:rPr>
            <w:webHidden/>
          </w:rPr>
          <w:t>63</w:t>
        </w:r>
        <w:r w:rsidR="004524AF">
          <w:rPr>
            <w:webHidden/>
          </w:rPr>
          <w:fldChar w:fldCharType="end"/>
        </w:r>
      </w:hyperlink>
    </w:p>
    <w:p w14:paraId="3990DA68"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22" w:history="1">
        <w:r w:rsidR="001350BF" w:rsidRPr="00623745">
          <w:rPr>
            <w:rStyle w:val="Hyperlink"/>
            <w:lang w:val="en-US"/>
          </w:rPr>
          <w:t>2.5.3. Polarimetric Calibration</w:t>
        </w:r>
        <w:r w:rsidR="001350BF">
          <w:rPr>
            <w:webHidden/>
          </w:rPr>
          <w:tab/>
        </w:r>
        <w:r w:rsidR="004524AF">
          <w:rPr>
            <w:webHidden/>
          </w:rPr>
          <w:fldChar w:fldCharType="begin"/>
        </w:r>
        <w:r w:rsidR="001350BF">
          <w:rPr>
            <w:webHidden/>
          </w:rPr>
          <w:instrText xml:space="preserve"> PAGEREF _Toc399940622 \h </w:instrText>
        </w:r>
        <w:r w:rsidR="004524AF">
          <w:rPr>
            <w:webHidden/>
          </w:rPr>
        </w:r>
        <w:r w:rsidR="004524AF">
          <w:rPr>
            <w:webHidden/>
          </w:rPr>
          <w:fldChar w:fldCharType="separate"/>
        </w:r>
        <w:r w:rsidR="00483B82">
          <w:rPr>
            <w:webHidden/>
          </w:rPr>
          <w:t>72</w:t>
        </w:r>
        <w:r w:rsidR="004524AF">
          <w:rPr>
            <w:webHidden/>
          </w:rPr>
          <w:fldChar w:fldCharType="end"/>
        </w:r>
      </w:hyperlink>
    </w:p>
    <w:p w14:paraId="3990DA69"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23" w:history="1">
        <w:r w:rsidR="001350BF" w:rsidRPr="00623745">
          <w:rPr>
            <w:rStyle w:val="Hyperlink"/>
          </w:rPr>
          <w:t>2.6. Level 2 Product Verification</w:t>
        </w:r>
        <w:r w:rsidR="001350BF">
          <w:rPr>
            <w:webHidden/>
          </w:rPr>
          <w:tab/>
        </w:r>
        <w:r w:rsidR="004524AF">
          <w:rPr>
            <w:webHidden/>
          </w:rPr>
          <w:fldChar w:fldCharType="begin"/>
        </w:r>
        <w:r w:rsidR="001350BF">
          <w:rPr>
            <w:webHidden/>
          </w:rPr>
          <w:instrText xml:space="preserve"> PAGEREF _Toc399940623 \h </w:instrText>
        </w:r>
        <w:r w:rsidR="004524AF">
          <w:rPr>
            <w:webHidden/>
          </w:rPr>
        </w:r>
        <w:r w:rsidR="004524AF">
          <w:rPr>
            <w:webHidden/>
          </w:rPr>
          <w:fldChar w:fldCharType="separate"/>
        </w:r>
        <w:r w:rsidR="00483B82">
          <w:rPr>
            <w:webHidden/>
          </w:rPr>
          <w:t>78</w:t>
        </w:r>
        <w:r w:rsidR="004524AF">
          <w:rPr>
            <w:webHidden/>
          </w:rPr>
          <w:fldChar w:fldCharType="end"/>
        </w:r>
      </w:hyperlink>
    </w:p>
    <w:p w14:paraId="3990DA6A"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24" w:history="1">
        <w:r w:rsidR="001350BF" w:rsidRPr="00623745">
          <w:rPr>
            <w:rStyle w:val="Hyperlink"/>
            <w:lang w:val="en-US"/>
          </w:rPr>
          <w:t>2.6.1. L1-&gt;L2 IPF Input Products Verification</w:t>
        </w:r>
        <w:r w:rsidR="001350BF">
          <w:rPr>
            <w:webHidden/>
          </w:rPr>
          <w:tab/>
        </w:r>
        <w:r w:rsidR="004524AF">
          <w:rPr>
            <w:webHidden/>
          </w:rPr>
          <w:fldChar w:fldCharType="begin"/>
        </w:r>
        <w:r w:rsidR="001350BF">
          <w:rPr>
            <w:webHidden/>
          </w:rPr>
          <w:instrText xml:space="preserve"> PAGEREF _Toc399940624 \h </w:instrText>
        </w:r>
        <w:r w:rsidR="004524AF">
          <w:rPr>
            <w:webHidden/>
          </w:rPr>
        </w:r>
        <w:r w:rsidR="004524AF">
          <w:rPr>
            <w:webHidden/>
          </w:rPr>
          <w:fldChar w:fldCharType="separate"/>
        </w:r>
        <w:r w:rsidR="00483B82">
          <w:rPr>
            <w:webHidden/>
          </w:rPr>
          <w:t>78</w:t>
        </w:r>
        <w:r w:rsidR="004524AF">
          <w:rPr>
            <w:webHidden/>
          </w:rPr>
          <w:fldChar w:fldCharType="end"/>
        </w:r>
      </w:hyperlink>
    </w:p>
    <w:p w14:paraId="3990DA6B" w14:textId="77777777" w:rsidR="001350BF" w:rsidRDefault="00A43995">
      <w:pPr>
        <w:pStyle w:val="TOC4"/>
        <w:rPr>
          <w:rFonts w:asciiTheme="minorHAnsi" w:eastAsiaTheme="minorEastAsia" w:hAnsiTheme="minorHAnsi" w:cstheme="minorBidi"/>
          <w:color w:val="auto"/>
          <w:sz w:val="22"/>
          <w:szCs w:val="22"/>
          <w:lang w:eastAsia="en-GB"/>
        </w:rPr>
      </w:pPr>
      <w:hyperlink w:anchor="_Toc399940625" w:history="1">
        <w:r w:rsidR="001350BF" w:rsidRPr="00623745">
          <w:rPr>
            <w:rStyle w:val="Hyperlink"/>
          </w:rPr>
          <w:t>2.6.1.1. NRCS Geophysical Calibration Constant</w:t>
        </w:r>
        <w:r w:rsidR="001350BF">
          <w:rPr>
            <w:webHidden/>
          </w:rPr>
          <w:tab/>
        </w:r>
        <w:r w:rsidR="004524AF">
          <w:rPr>
            <w:webHidden/>
          </w:rPr>
          <w:fldChar w:fldCharType="begin"/>
        </w:r>
        <w:r w:rsidR="001350BF">
          <w:rPr>
            <w:webHidden/>
          </w:rPr>
          <w:instrText xml:space="preserve"> PAGEREF _Toc399940625 \h </w:instrText>
        </w:r>
        <w:r w:rsidR="004524AF">
          <w:rPr>
            <w:webHidden/>
          </w:rPr>
        </w:r>
        <w:r w:rsidR="004524AF">
          <w:rPr>
            <w:webHidden/>
          </w:rPr>
          <w:fldChar w:fldCharType="separate"/>
        </w:r>
        <w:r w:rsidR="00483B82">
          <w:rPr>
            <w:webHidden/>
          </w:rPr>
          <w:t>79</w:t>
        </w:r>
        <w:r w:rsidR="004524AF">
          <w:rPr>
            <w:webHidden/>
          </w:rPr>
          <w:fldChar w:fldCharType="end"/>
        </w:r>
      </w:hyperlink>
    </w:p>
    <w:p w14:paraId="3990DA6C" w14:textId="77777777" w:rsidR="001350BF" w:rsidRDefault="00A43995">
      <w:pPr>
        <w:pStyle w:val="TOC4"/>
        <w:rPr>
          <w:rFonts w:asciiTheme="minorHAnsi" w:eastAsiaTheme="minorEastAsia" w:hAnsiTheme="minorHAnsi" w:cstheme="minorBidi"/>
          <w:color w:val="auto"/>
          <w:sz w:val="22"/>
          <w:szCs w:val="22"/>
          <w:lang w:eastAsia="en-GB"/>
        </w:rPr>
      </w:pPr>
      <w:hyperlink w:anchor="_Toc399940626" w:history="1">
        <w:r w:rsidR="001350BF" w:rsidRPr="00623745">
          <w:rPr>
            <w:rStyle w:val="Hyperlink"/>
          </w:rPr>
          <w:t>2.6.1.2. 1.1 NRCS Geophysical Calibration Constant for WV mode (Ifremer)</w:t>
        </w:r>
        <w:r w:rsidR="001350BF">
          <w:rPr>
            <w:webHidden/>
          </w:rPr>
          <w:tab/>
        </w:r>
        <w:r w:rsidR="004524AF">
          <w:rPr>
            <w:webHidden/>
          </w:rPr>
          <w:fldChar w:fldCharType="begin"/>
        </w:r>
        <w:r w:rsidR="001350BF">
          <w:rPr>
            <w:webHidden/>
          </w:rPr>
          <w:instrText xml:space="preserve"> PAGEREF _Toc399940626 \h </w:instrText>
        </w:r>
        <w:r w:rsidR="004524AF">
          <w:rPr>
            <w:webHidden/>
          </w:rPr>
        </w:r>
        <w:r w:rsidR="004524AF">
          <w:rPr>
            <w:webHidden/>
          </w:rPr>
          <w:fldChar w:fldCharType="separate"/>
        </w:r>
        <w:r w:rsidR="00483B82">
          <w:rPr>
            <w:webHidden/>
          </w:rPr>
          <w:t>79</w:t>
        </w:r>
        <w:r w:rsidR="004524AF">
          <w:rPr>
            <w:webHidden/>
          </w:rPr>
          <w:fldChar w:fldCharType="end"/>
        </w:r>
      </w:hyperlink>
    </w:p>
    <w:p w14:paraId="3990DA6D" w14:textId="77777777" w:rsidR="001350BF" w:rsidRDefault="00A43995">
      <w:pPr>
        <w:pStyle w:val="TOC5"/>
        <w:rPr>
          <w:rFonts w:asciiTheme="minorHAnsi" w:eastAsiaTheme="minorEastAsia" w:hAnsiTheme="minorHAnsi" w:cstheme="minorBidi"/>
          <w:color w:val="auto"/>
          <w:sz w:val="22"/>
          <w:lang w:eastAsia="en-GB"/>
        </w:rPr>
      </w:pPr>
      <w:hyperlink w:anchor="_Toc399940627" w:history="1">
        <w:r w:rsidR="001350BF" w:rsidRPr="00623745">
          <w:rPr>
            <w:rStyle w:val="Hyperlink"/>
          </w:rPr>
          <w:t>2.6.1.2.1.</w:t>
        </w:r>
        <w:r w:rsidR="001350BF" w:rsidRPr="00623745">
          <w:rPr>
            <w:rStyle w:val="Hyperlink"/>
            <w:iCs/>
          </w:rPr>
          <w:t xml:space="preserve"> P</w:t>
        </w:r>
        <w:r w:rsidR="001350BF" w:rsidRPr="00623745">
          <w:rPr>
            <w:rStyle w:val="Hyperlink"/>
          </w:rPr>
          <w:t>rinciple</w:t>
        </w:r>
        <w:r w:rsidR="001350BF">
          <w:rPr>
            <w:webHidden/>
          </w:rPr>
          <w:tab/>
        </w:r>
        <w:r w:rsidR="004524AF">
          <w:rPr>
            <w:webHidden/>
          </w:rPr>
          <w:fldChar w:fldCharType="begin"/>
        </w:r>
        <w:r w:rsidR="001350BF">
          <w:rPr>
            <w:webHidden/>
          </w:rPr>
          <w:instrText xml:space="preserve"> PAGEREF _Toc399940627 \h </w:instrText>
        </w:r>
        <w:r w:rsidR="004524AF">
          <w:rPr>
            <w:webHidden/>
          </w:rPr>
        </w:r>
        <w:r w:rsidR="004524AF">
          <w:rPr>
            <w:webHidden/>
          </w:rPr>
          <w:fldChar w:fldCharType="separate"/>
        </w:r>
        <w:r w:rsidR="00483B82">
          <w:rPr>
            <w:webHidden/>
          </w:rPr>
          <w:t>79</w:t>
        </w:r>
        <w:r w:rsidR="004524AF">
          <w:rPr>
            <w:webHidden/>
          </w:rPr>
          <w:fldChar w:fldCharType="end"/>
        </w:r>
      </w:hyperlink>
    </w:p>
    <w:p w14:paraId="3990DA6E" w14:textId="77777777" w:rsidR="001350BF" w:rsidRDefault="00A43995">
      <w:pPr>
        <w:pStyle w:val="TOC6"/>
        <w:rPr>
          <w:rFonts w:asciiTheme="minorHAnsi" w:eastAsiaTheme="minorEastAsia" w:hAnsiTheme="minorHAnsi" w:cstheme="minorBidi"/>
          <w:color w:val="auto"/>
          <w:sz w:val="22"/>
          <w:szCs w:val="22"/>
          <w:lang w:eastAsia="en-GB"/>
        </w:rPr>
      </w:pPr>
      <w:hyperlink w:anchor="_Toc399940628" w:history="1">
        <w:r w:rsidR="001350BF" w:rsidRPr="00623745">
          <w:rPr>
            <w:rStyle w:val="Hyperlink"/>
          </w:rPr>
          <w:t>2.6.1.2.1.1. Results</w:t>
        </w:r>
        <w:r w:rsidR="001350BF">
          <w:rPr>
            <w:webHidden/>
          </w:rPr>
          <w:tab/>
        </w:r>
        <w:r w:rsidR="004524AF">
          <w:rPr>
            <w:webHidden/>
          </w:rPr>
          <w:fldChar w:fldCharType="begin"/>
        </w:r>
        <w:r w:rsidR="001350BF">
          <w:rPr>
            <w:webHidden/>
          </w:rPr>
          <w:instrText xml:space="preserve"> PAGEREF _Toc399940628 \h </w:instrText>
        </w:r>
        <w:r w:rsidR="004524AF">
          <w:rPr>
            <w:webHidden/>
          </w:rPr>
        </w:r>
        <w:r w:rsidR="004524AF">
          <w:rPr>
            <w:webHidden/>
          </w:rPr>
          <w:fldChar w:fldCharType="separate"/>
        </w:r>
        <w:r w:rsidR="00483B82">
          <w:rPr>
            <w:webHidden/>
          </w:rPr>
          <w:t>80</w:t>
        </w:r>
        <w:r w:rsidR="004524AF">
          <w:rPr>
            <w:webHidden/>
          </w:rPr>
          <w:fldChar w:fldCharType="end"/>
        </w:r>
      </w:hyperlink>
    </w:p>
    <w:p w14:paraId="3990DA6F" w14:textId="77777777" w:rsidR="001350BF" w:rsidRDefault="00A43995">
      <w:pPr>
        <w:pStyle w:val="TOC5"/>
        <w:rPr>
          <w:rFonts w:asciiTheme="minorHAnsi" w:eastAsiaTheme="minorEastAsia" w:hAnsiTheme="minorHAnsi" w:cstheme="minorBidi"/>
          <w:color w:val="auto"/>
          <w:sz w:val="22"/>
          <w:lang w:eastAsia="en-GB"/>
        </w:rPr>
      </w:pPr>
      <w:hyperlink w:anchor="_Toc399940629" w:history="1">
        <w:r w:rsidR="001350BF" w:rsidRPr="00623745">
          <w:rPr>
            <w:rStyle w:val="Hyperlink"/>
          </w:rPr>
          <w:t>2.6.1.2.2. Doppler Geophysical Calibration Constant for WV mode (Ifremer)</w:t>
        </w:r>
        <w:r w:rsidR="001350BF">
          <w:rPr>
            <w:webHidden/>
          </w:rPr>
          <w:tab/>
        </w:r>
        <w:r w:rsidR="004524AF">
          <w:rPr>
            <w:webHidden/>
          </w:rPr>
          <w:fldChar w:fldCharType="begin"/>
        </w:r>
        <w:r w:rsidR="001350BF">
          <w:rPr>
            <w:webHidden/>
          </w:rPr>
          <w:instrText xml:space="preserve"> PAGEREF _Toc399940629 \h </w:instrText>
        </w:r>
        <w:r w:rsidR="004524AF">
          <w:rPr>
            <w:webHidden/>
          </w:rPr>
        </w:r>
        <w:r w:rsidR="004524AF">
          <w:rPr>
            <w:webHidden/>
          </w:rPr>
          <w:fldChar w:fldCharType="separate"/>
        </w:r>
        <w:r w:rsidR="00483B82">
          <w:rPr>
            <w:webHidden/>
          </w:rPr>
          <w:t>84</w:t>
        </w:r>
        <w:r w:rsidR="004524AF">
          <w:rPr>
            <w:webHidden/>
          </w:rPr>
          <w:fldChar w:fldCharType="end"/>
        </w:r>
      </w:hyperlink>
    </w:p>
    <w:p w14:paraId="3990DA70" w14:textId="77777777" w:rsidR="001350BF" w:rsidRDefault="00A43995">
      <w:pPr>
        <w:pStyle w:val="TOC5"/>
        <w:rPr>
          <w:rFonts w:asciiTheme="minorHAnsi" w:eastAsiaTheme="minorEastAsia" w:hAnsiTheme="minorHAnsi" w:cstheme="minorBidi"/>
          <w:color w:val="auto"/>
          <w:sz w:val="22"/>
          <w:lang w:eastAsia="en-GB"/>
        </w:rPr>
      </w:pPr>
      <w:hyperlink w:anchor="_Toc399940630" w:history="1">
        <w:r w:rsidR="001350BF" w:rsidRPr="00623745">
          <w:rPr>
            <w:rStyle w:val="Hyperlink"/>
          </w:rPr>
          <w:t>2.6.1.2.3. NRCS Geophysical Calibration Constant for IW EW SM modes (CLS)</w:t>
        </w:r>
        <w:r w:rsidR="001350BF">
          <w:rPr>
            <w:webHidden/>
          </w:rPr>
          <w:tab/>
        </w:r>
        <w:r w:rsidR="004524AF">
          <w:rPr>
            <w:webHidden/>
          </w:rPr>
          <w:fldChar w:fldCharType="begin"/>
        </w:r>
        <w:r w:rsidR="001350BF">
          <w:rPr>
            <w:webHidden/>
          </w:rPr>
          <w:instrText xml:space="preserve"> PAGEREF _Toc399940630 \h </w:instrText>
        </w:r>
        <w:r w:rsidR="004524AF">
          <w:rPr>
            <w:webHidden/>
          </w:rPr>
        </w:r>
        <w:r w:rsidR="004524AF">
          <w:rPr>
            <w:webHidden/>
          </w:rPr>
          <w:fldChar w:fldCharType="separate"/>
        </w:r>
        <w:r w:rsidR="00483B82">
          <w:rPr>
            <w:webHidden/>
          </w:rPr>
          <w:t>85</w:t>
        </w:r>
        <w:r w:rsidR="004524AF">
          <w:rPr>
            <w:webHidden/>
          </w:rPr>
          <w:fldChar w:fldCharType="end"/>
        </w:r>
      </w:hyperlink>
    </w:p>
    <w:p w14:paraId="3990DA71" w14:textId="77777777" w:rsidR="001350BF" w:rsidRDefault="00A43995">
      <w:pPr>
        <w:pStyle w:val="TOC5"/>
        <w:rPr>
          <w:rFonts w:asciiTheme="minorHAnsi" w:eastAsiaTheme="minorEastAsia" w:hAnsiTheme="minorHAnsi" w:cstheme="minorBidi"/>
          <w:color w:val="auto"/>
          <w:sz w:val="22"/>
          <w:lang w:eastAsia="en-GB"/>
        </w:rPr>
      </w:pPr>
      <w:hyperlink w:anchor="_Toc399940631" w:history="1">
        <w:r w:rsidR="001350BF" w:rsidRPr="00623745">
          <w:rPr>
            <w:rStyle w:val="Hyperlink"/>
            <w:lang w:val="en-US"/>
          </w:rPr>
          <w:t>2.6.1.2.4. Methodology</w:t>
        </w:r>
        <w:r w:rsidR="001350BF">
          <w:rPr>
            <w:webHidden/>
          </w:rPr>
          <w:tab/>
        </w:r>
        <w:r w:rsidR="004524AF">
          <w:rPr>
            <w:webHidden/>
          </w:rPr>
          <w:fldChar w:fldCharType="begin"/>
        </w:r>
        <w:r w:rsidR="001350BF">
          <w:rPr>
            <w:webHidden/>
          </w:rPr>
          <w:instrText xml:space="preserve"> PAGEREF _Toc399940631 \h </w:instrText>
        </w:r>
        <w:r w:rsidR="004524AF">
          <w:rPr>
            <w:webHidden/>
          </w:rPr>
        </w:r>
        <w:r w:rsidR="004524AF">
          <w:rPr>
            <w:webHidden/>
          </w:rPr>
          <w:fldChar w:fldCharType="separate"/>
        </w:r>
        <w:r w:rsidR="00483B82">
          <w:rPr>
            <w:webHidden/>
          </w:rPr>
          <w:t>85</w:t>
        </w:r>
        <w:r w:rsidR="004524AF">
          <w:rPr>
            <w:webHidden/>
          </w:rPr>
          <w:fldChar w:fldCharType="end"/>
        </w:r>
      </w:hyperlink>
    </w:p>
    <w:p w14:paraId="3990DA72" w14:textId="77777777" w:rsidR="001350BF" w:rsidRDefault="00A43995">
      <w:pPr>
        <w:pStyle w:val="TOC6"/>
        <w:rPr>
          <w:rFonts w:asciiTheme="minorHAnsi" w:eastAsiaTheme="minorEastAsia" w:hAnsiTheme="minorHAnsi" w:cstheme="minorBidi"/>
          <w:color w:val="auto"/>
          <w:sz w:val="22"/>
          <w:szCs w:val="22"/>
          <w:lang w:eastAsia="en-GB"/>
        </w:rPr>
      </w:pPr>
      <w:hyperlink w:anchor="_Toc399940632" w:history="1">
        <w:r w:rsidR="001350BF" w:rsidRPr="00623745">
          <w:rPr>
            <w:rStyle w:val="Hyperlink"/>
            <w:lang w:val="en-US"/>
          </w:rPr>
          <w:t>2.6.1.2.4.1. Results</w:t>
        </w:r>
        <w:r w:rsidR="001350BF">
          <w:rPr>
            <w:webHidden/>
          </w:rPr>
          <w:tab/>
        </w:r>
        <w:r w:rsidR="004524AF">
          <w:rPr>
            <w:webHidden/>
          </w:rPr>
          <w:fldChar w:fldCharType="begin"/>
        </w:r>
        <w:r w:rsidR="001350BF">
          <w:rPr>
            <w:webHidden/>
          </w:rPr>
          <w:instrText xml:space="preserve"> PAGEREF _Toc399940632 \h </w:instrText>
        </w:r>
        <w:r w:rsidR="004524AF">
          <w:rPr>
            <w:webHidden/>
          </w:rPr>
        </w:r>
        <w:r w:rsidR="004524AF">
          <w:rPr>
            <w:webHidden/>
          </w:rPr>
          <w:fldChar w:fldCharType="separate"/>
        </w:r>
        <w:r w:rsidR="00483B82">
          <w:rPr>
            <w:webHidden/>
          </w:rPr>
          <w:t>86</w:t>
        </w:r>
        <w:r w:rsidR="004524AF">
          <w:rPr>
            <w:webHidden/>
          </w:rPr>
          <w:fldChar w:fldCharType="end"/>
        </w:r>
      </w:hyperlink>
    </w:p>
    <w:p w14:paraId="3990DA73" w14:textId="77777777" w:rsidR="001350BF" w:rsidRDefault="00A43995">
      <w:pPr>
        <w:pStyle w:val="TOC4"/>
        <w:rPr>
          <w:rFonts w:asciiTheme="minorHAnsi" w:eastAsiaTheme="minorEastAsia" w:hAnsiTheme="minorHAnsi" w:cstheme="minorBidi"/>
          <w:color w:val="auto"/>
          <w:sz w:val="22"/>
          <w:szCs w:val="22"/>
          <w:lang w:eastAsia="en-GB"/>
        </w:rPr>
      </w:pPr>
      <w:hyperlink w:anchor="_Toc399940633" w:history="1">
        <w:r w:rsidR="001350BF" w:rsidRPr="00623745">
          <w:rPr>
            <w:rStyle w:val="Hyperlink"/>
            <w:lang w:val="en-US"/>
          </w:rPr>
          <w:t>2.6.1.3. 2.  NESZ estimation</w:t>
        </w:r>
        <w:r w:rsidR="001350BF">
          <w:rPr>
            <w:webHidden/>
          </w:rPr>
          <w:tab/>
        </w:r>
        <w:r w:rsidR="004524AF">
          <w:rPr>
            <w:webHidden/>
          </w:rPr>
          <w:fldChar w:fldCharType="begin"/>
        </w:r>
        <w:r w:rsidR="001350BF">
          <w:rPr>
            <w:webHidden/>
          </w:rPr>
          <w:instrText xml:space="preserve"> PAGEREF _Toc399940633 \h </w:instrText>
        </w:r>
        <w:r w:rsidR="004524AF">
          <w:rPr>
            <w:webHidden/>
          </w:rPr>
        </w:r>
        <w:r w:rsidR="004524AF">
          <w:rPr>
            <w:webHidden/>
          </w:rPr>
          <w:fldChar w:fldCharType="separate"/>
        </w:r>
        <w:r w:rsidR="00483B82">
          <w:rPr>
            <w:webHidden/>
          </w:rPr>
          <w:t>88</w:t>
        </w:r>
        <w:r w:rsidR="004524AF">
          <w:rPr>
            <w:webHidden/>
          </w:rPr>
          <w:fldChar w:fldCharType="end"/>
        </w:r>
      </w:hyperlink>
    </w:p>
    <w:p w14:paraId="3990DA74" w14:textId="77777777" w:rsidR="001350BF" w:rsidRDefault="00A43995">
      <w:pPr>
        <w:pStyle w:val="TOC5"/>
        <w:rPr>
          <w:rFonts w:asciiTheme="minorHAnsi" w:eastAsiaTheme="minorEastAsia" w:hAnsiTheme="minorHAnsi" w:cstheme="minorBidi"/>
          <w:color w:val="auto"/>
          <w:sz w:val="22"/>
          <w:lang w:eastAsia="en-GB"/>
        </w:rPr>
      </w:pPr>
      <w:hyperlink w:anchor="_Toc399940634" w:history="1">
        <w:r w:rsidR="001350BF" w:rsidRPr="00623745">
          <w:rPr>
            <w:rStyle w:val="Hyperlink"/>
            <w:lang w:val="en-US"/>
          </w:rPr>
          <w:t>2.6.1.3.1. NESZ estimation on SM IW EW modes (CLS)</w:t>
        </w:r>
        <w:r w:rsidR="001350BF">
          <w:rPr>
            <w:webHidden/>
          </w:rPr>
          <w:tab/>
        </w:r>
        <w:r w:rsidR="004524AF">
          <w:rPr>
            <w:webHidden/>
          </w:rPr>
          <w:fldChar w:fldCharType="begin"/>
        </w:r>
        <w:r w:rsidR="001350BF">
          <w:rPr>
            <w:webHidden/>
          </w:rPr>
          <w:instrText xml:space="preserve"> PAGEREF _Toc399940634 \h </w:instrText>
        </w:r>
        <w:r w:rsidR="004524AF">
          <w:rPr>
            <w:webHidden/>
          </w:rPr>
        </w:r>
        <w:r w:rsidR="004524AF">
          <w:rPr>
            <w:webHidden/>
          </w:rPr>
          <w:fldChar w:fldCharType="separate"/>
        </w:r>
        <w:r w:rsidR="00483B82">
          <w:rPr>
            <w:webHidden/>
          </w:rPr>
          <w:t>88</w:t>
        </w:r>
        <w:r w:rsidR="004524AF">
          <w:rPr>
            <w:webHidden/>
          </w:rPr>
          <w:fldChar w:fldCharType="end"/>
        </w:r>
      </w:hyperlink>
    </w:p>
    <w:p w14:paraId="3990DA75"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35" w:history="1">
        <w:r w:rsidR="001350BF" w:rsidRPr="00623745">
          <w:rPr>
            <w:rStyle w:val="Hyperlink"/>
            <w:lang w:val="en-US"/>
          </w:rPr>
          <w:t>2.6.2. IPF Algorithm Verification and Maintenance</w:t>
        </w:r>
        <w:r w:rsidR="001350BF">
          <w:rPr>
            <w:webHidden/>
          </w:rPr>
          <w:tab/>
        </w:r>
        <w:r w:rsidR="004524AF">
          <w:rPr>
            <w:webHidden/>
          </w:rPr>
          <w:fldChar w:fldCharType="begin"/>
        </w:r>
        <w:r w:rsidR="001350BF">
          <w:rPr>
            <w:webHidden/>
          </w:rPr>
          <w:instrText xml:space="preserve"> PAGEREF _Toc399940635 \h </w:instrText>
        </w:r>
        <w:r w:rsidR="004524AF">
          <w:rPr>
            <w:webHidden/>
          </w:rPr>
        </w:r>
        <w:r w:rsidR="004524AF">
          <w:rPr>
            <w:webHidden/>
          </w:rPr>
          <w:fldChar w:fldCharType="separate"/>
        </w:r>
        <w:r w:rsidR="00483B82">
          <w:rPr>
            <w:webHidden/>
          </w:rPr>
          <w:t>91</w:t>
        </w:r>
        <w:r w:rsidR="004524AF">
          <w:rPr>
            <w:webHidden/>
          </w:rPr>
          <w:fldChar w:fldCharType="end"/>
        </w:r>
      </w:hyperlink>
    </w:p>
    <w:p w14:paraId="3990DA76"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36" w:history="1">
        <w:r w:rsidR="001350BF" w:rsidRPr="00623745">
          <w:rPr>
            <w:rStyle w:val="Hyperlink"/>
            <w:lang w:val="en-US"/>
          </w:rPr>
          <w:t>2.6.3. L1-&gt;L2 IPF Output Products Verification</w:t>
        </w:r>
        <w:r w:rsidR="001350BF">
          <w:rPr>
            <w:webHidden/>
          </w:rPr>
          <w:tab/>
        </w:r>
        <w:r w:rsidR="004524AF">
          <w:rPr>
            <w:webHidden/>
          </w:rPr>
          <w:fldChar w:fldCharType="begin"/>
        </w:r>
        <w:r w:rsidR="001350BF">
          <w:rPr>
            <w:webHidden/>
          </w:rPr>
          <w:instrText xml:space="preserve"> PAGEREF _Toc399940636 \h </w:instrText>
        </w:r>
        <w:r w:rsidR="004524AF">
          <w:rPr>
            <w:webHidden/>
          </w:rPr>
        </w:r>
        <w:r w:rsidR="004524AF">
          <w:rPr>
            <w:webHidden/>
          </w:rPr>
          <w:fldChar w:fldCharType="separate"/>
        </w:r>
        <w:r w:rsidR="00483B82">
          <w:rPr>
            <w:webHidden/>
          </w:rPr>
          <w:t>93</w:t>
        </w:r>
        <w:r w:rsidR="004524AF">
          <w:rPr>
            <w:webHidden/>
          </w:rPr>
          <w:fldChar w:fldCharType="end"/>
        </w:r>
      </w:hyperlink>
    </w:p>
    <w:p w14:paraId="3990DA77"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37" w:history="1">
        <w:r w:rsidR="001350BF" w:rsidRPr="00623745">
          <w:rPr>
            <w:rStyle w:val="Hyperlink"/>
          </w:rPr>
          <w:t>2.7. Geophysical Validation</w:t>
        </w:r>
        <w:r w:rsidR="001350BF">
          <w:rPr>
            <w:webHidden/>
          </w:rPr>
          <w:tab/>
        </w:r>
        <w:r w:rsidR="004524AF">
          <w:rPr>
            <w:webHidden/>
          </w:rPr>
          <w:fldChar w:fldCharType="begin"/>
        </w:r>
        <w:r w:rsidR="001350BF">
          <w:rPr>
            <w:webHidden/>
          </w:rPr>
          <w:instrText xml:space="preserve"> PAGEREF _Toc399940637 \h </w:instrText>
        </w:r>
        <w:r w:rsidR="004524AF">
          <w:rPr>
            <w:webHidden/>
          </w:rPr>
        </w:r>
        <w:r w:rsidR="004524AF">
          <w:rPr>
            <w:webHidden/>
          </w:rPr>
          <w:fldChar w:fldCharType="separate"/>
        </w:r>
        <w:r w:rsidR="00483B82">
          <w:rPr>
            <w:webHidden/>
          </w:rPr>
          <w:t>93</w:t>
        </w:r>
        <w:r w:rsidR="004524AF">
          <w:rPr>
            <w:webHidden/>
          </w:rPr>
          <w:fldChar w:fldCharType="end"/>
        </w:r>
      </w:hyperlink>
    </w:p>
    <w:p w14:paraId="3990DA78"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38" w:history="1">
        <w:r w:rsidR="001350BF" w:rsidRPr="00623745">
          <w:rPr>
            <w:rStyle w:val="Hyperlink"/>
            <w:lang w:val="en-US"/>
          </w:rPr>
          <w:t>2.7.1. Establishment and Maintenance of the Reference Database</w:t>
        </w:r>
        <w:r w:rsidR="001350BF">
          <w:rPr>
            <w:webHidden/>
          </w:rPr>
          <w:tab/>
        </w:r>
        <w:r w:rsidR="004524AF">
          <w:rPr>
            <w:webHidden/>
          </w:rPr>
          <w:fldChar w:fldCharType="begin"/>
        </w:r>
        <w:r w:rsidR="001350BF">
          <w:rPr>
            <w:webHidden/>
          </w:rPr>
          <w:instrText xml:space="preserve"> PAGEREF _Toc399940638 \h </w:instrText>
        </w:r>
        <w:r w:rsidR="004524AF">
          <w:rPr>
            <w:webHidden/>
          </w:rPr>
        </w:r>
        <w:r w:rsidR="004524AF">
          <w:rPr>
            <w:webHidden/>
          </w:rPr>
          <w:fldChar w:fldCharType="separate"/>
        </w:r>
        <w:r w:rsidR="00483B82">
          <w:rPr>
            <w:webHidden/>
          </w:rPr>
          <w:t>93</w:t>
        </w:r>
        <w:r w:rsidR="004524AF">
          <w:rPr>
            <w:webHidden/>
          </w:rPr>
          <w:fldChar w:fldCharType="end"/>
        </w:r>
      </w:hyperlink>
    </w:p>
    <w:p w14:paraId="3990DA79"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39" w:history="1">
        <w:r w:rsidR="001350BF" w:rsidRPr="00623745">
          <w:rPr>
            <w:rStyle w:val="Hyperlink"/>
            <w:lang w:val="en-US"/>
          </w:rPr>
          <w:t>2.7.2. Collocation of Reference and Primary (S1) Data</w:t>
        </w:r>
        <w:r w:rsidR="001350BF">
          <w:rPr>
            <w:webHidden/>
          </w:rPr>
          <w:tab/>
        </w:r>
        <w:r w:rsidR="004524AF">
          <w:rPr>
            <w:webHidden/>
          </w:rPr>
          <w:fldChar w:fldCharType="begin"/>
        </w:r>
        <w:r w:rsidR="001350BF">
          <w:rPr>
            <w:webHidden/>
          </w:rPr>
          <w:instrText xml:space="preserve"> PAGEREF _Toc399940639 \h </w:instrText>
        </w:r>
        <w:r w:rsidR="004524AF">
          <w:rPr>
            <w:webHidden/>
          </w:rPr>
        </w:r>
        <w:r w:rsidR="004524AF">
          <w:rPr>
            <w:webHidden/>
          </w:rPr>
          <w:fldChar w:fldCharType="separate"/>
        </w:r>
        <w:r w:rsidR="00483B82">
          <w:rPr>
            <w:webHidden/>
          </w:rPr>
          <w:t>96</w:t>
        </w:r>
        <w:r w:rsidR="004524AF">
          <w:rPr>
            <w:webHidden/>
          </w:rPr>
          <w:fldChar w:fldCharType="end"/>
        </w:r>
      </w:hyperlink>
    </w:p>
    <w:p w14:paraId="3990DA7A"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40" w:history="1">
        <w:r w:rsidR="001350BF" w:rsidRPr="00623745">
          <w:rPr>
            <w:rStyle w:val="Hyperlink"/>
            <w:lang w:val="en-US"/>
          </w:rPr>
          <w:t>2.7.3. Validation of Geophysical Parameters</w:t>
        </w:r>
        <w:r w:rsidR="001350BF">
          <w:rPr>
            <w:webHidden/>
          </w:rPr>
          <w:tab/>
        </w:r>
        <w:r w:rsidR="004524AF">
          <w:rPr>
            <w:webHidden/>
          </w:rPr>
          <w:fldChar w:fldCharType="begin"/>
        </w:r>
        <w:r w:rsidR="001350BF">
          <w:rPr>
            <w:webHidden/>
          </w:rPr>
          <w:instrText xml:space="preserve"> PAGEREF _Toc399940640 \h </w:instrText>
        </w:r>
        <w:r w:rsidR="004524AF">
          <w:rPr>
            <w:webHidden/>
          </w:rPr>
        </w:r>
        <w:r w:rsidR="004524AF">
          <w:rPr>
            <w:webHidden/>
          </w:rPr>
          <w:fldChar w:fldCharType="separate"/>
        </w:r>
        <w:r w:rsidR="00483B82">
          <w:rPr>
            <w:webHidden/>
          </w:rPr>
          <w:t>97</w:t>
        </w:r>
        <w:r w:rsidR="004524AF">
          <w:rPr>
            <w:webHidden/>
          </w:rPr>
          <w:fldChar w:fldCharType="end"/>
        </w:r>
      </w:hyperlink>
    </w:p>
    <w:p w14:paraId="3990DA7B"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41" w:history="1">
        <w:r w:rsidR="001350BF" w:rsidRPr="00623745">
          <w:rPr>
            <w:rStyle w:val="Hyperlink"/>
            <w:lang w:val="en-US"/>
          </w:rPr>
          <w:t>2.7.4. Validation of Non-Geophysical Parameters</w:t>
        </w:r>
        <w:r w:rsidR="001350BF">
          <w:rPr>
            <w:webHidden/>
          </w:rPr>
          <w:tab/>
        </w:r>
        <w:r w:rsidR="004524AF">
          <w:rPr>
            <w:webHidden/>
          </w:rPr>
          <w:fldChar w:fldCharType="begin"/>
        </w:r>
        <w:r w:rsidR="001350BF">
          <w:rPr>
            <w:webHidden/>
          </w:rPr>
          <w:instrText xml:space="preserve"> PAGEREF _Toc399940641 \h </w:instrText>
        </w:r>
        <w:r w:rsidR="004524AF">
          <w:rPr>
            <w:webHidden/>
          </w:rPr>
        </w:r>
        <w:r w:rsidR="004524AF">
          <w:rPr>
            <w:webHidden/>
          </w:rPr>
          <w:fldChar w:fldCharType="separate"/>
        </w:r>
        <w:r w:rsidR="00483B82">
          <w:rPr>
            <w:webHidden/>
          </w:rPr>
          <w:t>100</w:t>
        </w:r>
        <w:r w:rsidR="004524AF">
          <w:rPr>
            <w:webHidden/>
          </w:rPr>
          <w:fldChar w:fldCharType="end"/>
        </w:r>
      </w:hyperlink>
    </w:p>
    <w:p w14:paraId="3990DA7C"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42" w:history="1">
        <w:r w:rsidR="001350BF" w:rsidRPr="00623745">
          <w:rPr>
            <w:rStyle w:val="Hyperlink"/>
          </w:rPr>
          <w:t>2.8. SPP Verification</w:t>
        </w:r>
        <w:r w:rsidR="001350BF">
          <w:rPr>
            <w:webHidden/>
          </w:rPr>
          <w:tab/>
        </w:r>
        <w:r w:rsidR="004524AF">
          <w:rPr>
            <w:webHidden/>
          </w:rPr>
          <w:fldChar w:fldCharType="begin"/>
        </w:r>
        <w:r w:rsidR="001350BF">
          <w:rPr>
            <w:webHidden/>
          </w:rPr>
          <w:instrText xml:space="preserve"> PAGEREF _Toc399940642 \h </w:instrText>
        </w:r>
        <w:r w:rsidR="004524AF">
          <w:rPr>
            <w:webHidden/>
          </w:rPr>
        </w:r>
        <w:r w:rsidR="004524AF">
          <w:rPr>
            <w:webHidden/>
          </w:rPr>
          <w:fldChar w:fldCharType="separate"/>
        </w:r>
        <w:r w:rsidR="00483B82">
          <w:rPr>
            <w:webHidden/>
          </w:rPr>
          <w:t>103</w:t>
        </w:r>
        <w:r w:rsidR="004524AF">
          <w:rPr>
            <w:webHidden/>
          </w:rPr>
          <w:fldChar w:fldCharType="end"/>
        </w:r>
      </w:hyperlink>
    </w:p>
    <w:p w14:paraId="3990DA7D"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43" w:history="1">
        <w:r w:rsidR="001350BF" w:rsidRPr="00623745">
          <w:rPr>
            <w:rStyle w:val="Hyperlink"/>
          </w:rPr>
          <w:t>2.9. Quality Control Activities</w:t>
        </w:r>
        <w:r w:rsidR="001350BF">
          <w:rPr>
            <w:webHidden/>
          </w:rPr>
          <w:tab/>
        </w:r>
        <w:r w:rsidR="004524AF">
          <w:rPr>
            <w:webHidden/>
          </w:rPr>
          <w:fldChar w:fldCharType="begin"/>
        </w:r>
        <w:r w:rsidR="001350BF">
          <w:rPr>
            <w:webHidden/>
          </w:rPr>
          <w:instrText xml:space="preserve"> PAGEREF _Toc399940643 \h </w:instrText>
        </w:r>
        <w:r w:rsidR="004524AF">
          <w:rPr>
            <w:webHidden/>
          </w:rPr>
        </w:r>
        <w:r w:rsidR="004524AF">
          <w:rPr>
            <w:webHidden/>
          </w:rPr>
          <w:fldChar w:fldCharType="separate"/>
        </w:r>
        <w:r w:rsidR="00483B82">
          <w:rPr>
            <w:webHidden/>
          </w:rPr>
          <w:t>103</w:t>
        </w:r>
        <w:r w:rsidR="004524AF">
          <w:rPr>
            <w:webHidden/>
          </w:rPr>
          <w:fldChar w:fldCharType="end"/>
        </w:r>
      </w:hyperlink>
    </w:p>
    <w:p w14:paraId="3990DA7E"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44" w:history="1">
        <w:r w:rsidR="001350BF" w:rsidRPr="00623745">
          <w:rPr>
            <w:rStyle w:val="Hyperlink"/>
          </w:rPr>
          <w:t>2.10. E2E Sensor &amp; Product Performance Assessment</w:t>
        </w:r>
        <w:r w:rsidR="001350BF">
          <w:rPr>
            <w:webHidden/>
          </w:rPr>
          <w:tab/>
        </w:r>
        <w:r w:rsidR="004524AF">
          <w:rPr>
            <w:webHidden/>
          </w:rPr>
          <w:fldChar w:fldCharType="begin"/>
        </w:r>
        <w:r w:rsidR="001350BF">
          <w:rPr>
            <w:webHidden/>
          </w:rPr>
          <w:instrText xml:space="preserve"> PAGEREF _Toc399940644 \h </w:instrText>
        </w:r>
        <w:r w:rsidR="004524AF">
          <w:rPr>
            <w:webHidden/>
          </w:rPr>
        </w:r>
        <w:r w:rsidR="004524AF">
          <w:rPr>
            <w:webHidden/>
          </w:rPr>
          <w:fldChar w:fldCharType="separate"/>
        </w:r>
        <w:r w:rsidR="00483B82">
          <w:rPr>
            <w:webHidden/>
          </w:rPr>
          <w:t>103</w:t>
        </w:r>
        <w:r w:rsidR="004524AF">
          <w:rPr>
            <w:webHidden/>
          </w:rPr>
          <w:fldChar w:fldCharType="end"/>
        </w:r>
      </w:hyperlink>
    </w:p>
    <w:p w14:paraId="3990DA7F"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45" w:history="1">
        <w:r w:rsidR="001350BF" w:rsidRPr="00623745">
          <w:rPr>
            <w:rStyle w:val="Hyperlink"/>
          </w:rPr>
          <w:t>3. Other MPC Activities</w:t>
        </w:r>
        <w:r w:rsidR="001350BF">
          <w:rPr>
            <w:webHidden/>
          </w:rPr>
          <w:tab/>
        </w:r>
        <w:r w:rsidR="004524AF">
          <w:rPr>
            <w:webHidden/>
          </w:rPr>
          <w:fldChar w:fldCharType="begin"/>
        </w:r>
        <w:r w:rsidR="001350BF">
          <w:rPr>
            <w:webHidden/>
          </w:rPr>
          <w:instrText xml:space="preserve"> PAGEREF _Toc399940645 \h </w:instrText>
        </w:r>
        <w:r w:rsidR="004524AF">
          <w:rPr>
            <w:webHidden/>
          </w:rPr>
        </w:r>
        <w:r w:rsidR="004524AF">
          <w:rPr>
            <w:webHidden/>
          </w:rPr>
          <w:fldChar w:fldCharType="separate"/>
        </w:r>
        <w:r w:rsidR="00483B82">
          <w:rPr>
            <w:webHidden/>
          </w:rPr>
          <w:t>104</w:t>
        </w:r>
        <w:r w:rsidR="004524AF">
          <w:rPr>
            <w:webHidden/>
          </w:rPr>
          <w:fldChar w:fldCharType="end"/>
        </w:r>
      </w:hyperlink>
    </w:p>
    <w:p w14:paraId="3990DA80"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46" w:history="1">
        <w:r w:rsidR="001350BF" w:rsidRPr="00623745">
          <w:rPr>
            <w:rStyle w:val="Hyperlink"/>
          </w:rPr>
          <w:t>3.1. IPF Baseline Maintenance &amp; Evolution</w:t>
        </w:r>
        <w:r w:rsidR="001350BF">
          <w:rPr>
            <w:webHidden/>
          </w:rPr>
          <w:tab/>
        </w:r>
        <w:r w:rsidR="004524AF">
          <w:rPr>
            <w:webHidden/>
          </w:rPr>
          <w:fldChar w:fldCharType="begin"/>
        </w:r>
        <w:r w:rsidR="001350BF">
          <w:rPr>
            <w:webHidden/>
          </w:rPr>
          <w:instrText xml:space="preserve"> PAGEREF _Toc399940646 \h </w:instrText>
        </w:r>
        <w:r w:rsidR="004524AF">
          <w:rPr>
            <w:webHidden/>
          </w:rPr>
        </w:r>
        <w:r w:rsidR="004524AF">
          <w:rPr>
            <w:webHidden/>
          </w:rPr>
          <w:fldChar w:fldCharType="separate"/>
        </w:r>
        <w:r w:rsidR="00483B82">
          <w:rPr>
            <w:webHidden/>
          </w:rPr>
          <w:t>105</w:t>
        </w:r>
        <w:r w:rsidR="004524AF">
          <w:rPr>
            <w:webHidden/>
          </w:rPr>
          <w:fldChar w:fldCharType="end"/>
        </w:r>
      </w:hyperlink>
    </w:p>
    <w:p w14:paraId="3990DA81"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47" w:history="1">
        <w:r w:rsidR="001350BF" w:rsidRPr="00623745">
          <w:rPr>
            <w:rStyle w:val="Hyperlink"/>
          </w:rPr>
          <w:t>3.1.1. List of IPF Updates during the commissioning phase</w:t>
        </w:r>
        <w:r w:rsidR="001350BF">
          <w:rPr>
            <w:webHidden/>
          </w:rPr>
          <w:tab/>
        </w:r>
        <w:r w:rsidR="004524AF">
          <w:rPr>
            <w:webHidden/>
          </w:rPr>
          <w:fldChar w:fldCharType="begin"/>
        </w:r>
        <w:r w:rsidR="001350BF">
          <w:rPr>
            <w:webHidden/>
          </w:rPr>
          <w:instrText xml:space="preserve"> PAGEREF _Toc399940647 \h </w:instrText>
        </w:r>
        <w:r w:rsidR="004524AF">
          <w:rPr>
            <w:webHidden/>
          </w:rPr>
        </w:r>
        <w:r w:rsidR="004524AF">
          <w:rPr>
            <w:webHidden/>
          </w:rPr>
          <w:fldChar w:fldCharType="separate"/>
        </w:r>
        <w:r w:rsidR="00483B82">
          <w:rPr>
            <w:webHidden/>
          </w:rPr>
          <w:t>105</w:t>
        </w:r>
        <w:r w:rsidR="004524AF">
          <w:rPr>
            <w:webHidden/>
          </w:rPr>
          <w:fldChar w:fldCharType="end"/>
        </w:r>
      </w:hyperlink>
    </w:p>
    <w:p w14:paraId="3990DA82"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48" w:history="1">
        <w:r w:rsidR="001350BF" w:rsidRPr="00623745">
          <w:rPr>
            <w:rStyle w:val="Hyperlink"/>
          </w:rPr>
          <w:t>3.1.2. Description of LOP updates</w:t>
        </w:r>
        <w:r w:rsidR="001350BF">
          <w:rPr>
            <w:webHidden/>
          </w:rPr>
          <w:tab/>
        </w:r>
        <w:r w:rsidR="004524AF">
          <w:rPr>
            <w:webHidden/>
          </w:rPr>
          <w:fldChar w:fldCharType="begin"/>
        </w:r>
        <w:r w:rsidR="001350BF">
          <w:rPr>
            <w:webHidden/>
          </w:rPr>
          <w:instrText xml:space="preserve"> PAGEREF _Toc399940648 \h </w:instrText>
        </w:r>
        <w:r w:rsidR="004524AF">
          <w:rPr>
            <w:webHidden/>
          </w:rPr>
        </w:r>
        <w:r w:rsidR="004524AF">
          <w:rPr>
            <w:webHidden/>
          </w:rPr>
          <w:fldChar w:fldCharType="separate"/>
        </w:r>
        <w:r w:rsidR="00483B82">
          <w:rPr>
            <w:webHidden/>
          </w:rPr>
          <w:t>105</w:t>
        </w:r>
        <w:r w:rsidR="004524AF">
          <w:rPr>
            <w:webHidden/>
          </w:rPr>
          <w:fldChar w:fldCharType="end"/>
        </w:r>
      </w:hyperlink>
    </w:p>
    <w:p w14:paraId="3990DA83"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49" w:history="1">
        <w:r w:rsidR="001350BF" w:rsidRPr="00623745">
          <w:rPr>
            <w:rStyle w:val="Hyperlink"/>
          </w:rPr>
          <w:t>3.2. Amalfi-2 Maintenance &amp; Evolution</w:t>
        </w:r>
        <w:r w:rsidR="001350BF">
          <w:rPr>
            <w:webHidden/>
          </w:rPr>
          <w:tab/>
        </w:r>
        <w:r w:rsidR="004524AF">
          <w:rPr>
            <w:webHidden/>
          </w:rPr>
          <w:fldChar w:fldCharType="begin"/>
        </w:r>
        <w:r w:rsidR="001350BF">
          <w:rPr>
            <w:webHidden/>
          </w:rPr>
          <w:instrText xml:space="preserve"> PAGEREF _Toc399940649 \h </w:instrText>
        </w:r>
        <w:r w:rsidR="004524AF">
          <w:rPr>
            <w:webHidden/>
          </w:rPr>
        </w:r>
        <w:r w:rsidR="004524AF">
          <w:rPr>
            <w:webHidden/>
          </w:rPr>
          <w:fldChar w:fldCharType="separate"/>
        </w:r>
        <w:r w:rsidR="00483B82">
          <w:rPr>
            <w:webHidden/>
          </w:rPr>
          <w:t>107</w:t>
        </w:r>
        <w:r w:rsidR="004524AF">
          <w:rPr>
            <w:webHidden/>
          </w:rPr>
          <w:fldChar w:fldCharType="end"/>
        </w:r>
      </w:hyperlink>
    </w:p>
    <w:p w14:paraId="3990DA84"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0" w:history="1">
        <w:r w:rsidR="001350BF" w:rsidRPr="00623745">
          <w:rPr>
            <w:rStyle w:val="Hyperlink"/>
          </w:rPr>
          <w:t>3.2.1. List of Amalfi-2 Updates during the commissioning phase</w:t>
        </w:r>
        <w:r w:rsidR="001350BF">
          <w:rPr>
            <w:webHidden/>
          </w:rPr>
          <w:tab/>
        </w:r>
        <w:r w:rsidR="004524AF">
          <w:rPr>
            <w:webHidden/>
          </w:rPr>
          <w:fldChar w:fldCharType="begin"/>
        </w:r>
        <w:r w:rsidR="001350BF">
          <w:rPr>
            <w:webHidden/>
          </w:rPr>
          <w:instrText xml:space="preserve"> PAGEREF _Toc399940650 \h </w:instrText>
        </w:r>
        <w:r w:rsidR="004524AF">
          <w:rPr>
            <w:webHidden/>
          </w:rPr>
        </w:r>
        <w:r w:rsidR="004524AF">
          <w:rPr>
            <w:webHidden/>
          </w:rPr>
          <w:fldChar w:fldCharType="separate"/>
        </w:r>
        <w:r w:rsidR="00483B82">
          <w:rPr>
            <w:webHidden/>
          </w:rPr>
          <w:t>107</w:t>
        </w:r>
        <w:r w:rsidR="004524AF">
          <w:rPr>
            <w:webHidden/>
          </w:rPr>
          <w:fldChar w:fldCharType="end"/>
        </w:r>
      </w:hyperlink>
    </w:p>
    <w:p w14:paraId="3990DA85"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1" w:history="1">
        <w:r w:rsidR="001350BF" w:rsidRPr="00623745">
          <w:rPr>
            <w:rStyle w:val="Hyperlink"/>
          </w:rPr>
          <w:t>3.2.2. Description of the updates</w:t>
        </w:r>
        <w:r w:rsidR="001350BF">
          <w:rPr>
            <w:webHidden/>
          </w:rPr>
          <w:tab/>
        </w:r>
        <w:r w:rsidR="004524AF">
          <w:rPr>
            <w:webHidden/>
          </w:rPr>
          <w:fldChar w:fldCharType="begin"/>
        </w:r>
        <w:r w:rsidR="001350BF">
          <w:rPr>
            <w:webHidden/>
          </w:rPr>
          <w:instrText xml:space="preserve"> PAGEREF _Toc399940651 \h </w:instrText>
        </w:r>
        <w:r w:rsidR="004524AF">
          <w:rPr>
            <w:webHidden/>
          </w:rPr>
        </w:r>
        <w:r w:rsidR="004524AF">
          <w:rPr>
            <w:webHidden/>
          </w:rPr>
          <w:fldChar w:fldCharType="separate"/>
        </w:r>
        <w:r w:rsidR="00483B82">
          <w:rPr>
            <w:webHidden/>
          </w:rPr>
          <w:t>107</w:t>
        </w:r>
        <w:r w:rsidR="004524AF">
          <w:rPr>
            <w:webHidden/>
          </w:rPr>
          <w:fldChar w:fldCharType="end"/>
        </w:r>
      </w:hyperlink>
    </w:p>
    <w:p w14:paraId="3990DA86"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52" w:history="1">
        <w:r w:rsidR="001350BF" w:rsidRPr="00623745">
          <w:rPr>
            <w:rStyle w:val="Hyperlink"/>
          </w:rPr>
          <w:t>3.3. Data Management</w:t>
        </w:r>
        <w:r w:rsidR="001350BF">
          <w:rPr>
            <w:webHidden/>
          </w:rPr>
          <w:tab/>
        </w:r>
        <w:r w:rsidR="004524AF">
          <w:rPr>
            <w:webHidden/>
          </w:rPr>
          <w:fldChar w:fldCharType="begin"/>
        </w:r>
        <w:r w:rsidR="001350BF">
          <w:rPr>
            <w:webHidden/>
          </w:rPr>
          <w:instrText xml:space="preserve"> PAGEREF _Toc399940652 \h </w:instrText>
        </w:r>
        <w:r w:rsidR="004524AF">
          <w:rPr>
            <w:webHidden/>
          </w:rPr>
        </w:r>
        <w:r w:rsidR="004524AF">
          <w:rPr>
            <w:webHidden/>
          </w:rPr>
          <w:fldChar w:fldCharType="separate"/>
        </w:r>
        <w:r w:rsidR="00483B82">
          <w:rPr>
            <w:webHidden/>
          </w:rPr>
          <w:t>108</w:t>
        </w:r>
        <w:r w:rsidR="004524AF">
          <w:rPr>
            <w:webHidden/>
          </w:rPr>
          <w:fldChar w:fldCharType="end"/>
        </w:r>
      </w:hyperlink>
    </w:p>
    <w:p w14:paraId="3990DA87"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3" w:history="1">
        <w:r w:rsidR="001350BF" w:rsidRPr="00623745">
          <w:rPr>
            <w:rStyle w:val="Hyperlink"/>
          </w:rPr>
          <w:t>3.3.1. Description of the data managed by the MPC/CC</w:t>
        </w:r>
        <w:r w:rsidR="001350BF">
          <w:rPr>
            <w:webHidden/>
          </w:rPr>
          <w:tab/>
        </w:r>
        <w:r w:rsidR="004524AF">
          <w:rPr>
            <w:webHidden/>
          </w:rPr>
          <w:fldChar w:fldCharType="begin"/>
        </w:r>
        <w:r w:rsidR="001350BF">
          <w:rPr>
            <w:webHidden/>
          </w:rPr>
          <w:instrText xml:space="preserve"> PAGEREF _Toc399940653 \h </w:instrText>
        </w:r>
        <w:r w:rsidR="004524AF">
          <w:rPr>
            <w:webHidden/>
          </w:rPr>
        </w:r>
        <w:r w:rsidR="004524AF">
          <w:rPr>
            <w:webHidden/>
          </w:rPr>
          <w:fldChar w:fldCharType="separate"/>
        </w:r>
        <w:r w:rsidR="00483B82">
          <w:rPr>
            <w:webHidden/>
          </w:rPr>
          <w:t>108</w:t>
        </w:r>
        <w:r w:rsidR="004524AF">
          <w:rPr>
            <w:webHidden/>
          </w:rPr>
          <w:fldChar w:fldCharType="end"/>
        </w:r>
      </w:hyperlink>
    </w:p>
    <w:p w14:paraId="3990DA88"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4" w:history="1">
        <w:r w:rsidR="001350BF" w:rsidRPr="00623745">
          <w:rPr>
            <w:rStyle w:val="Hyperlink"/>
          </w:rPr>
          <w:t>3.3.2. Disseminated RDB</w:t>
        </w:r>
        <w:r w:rsidR="001350BF">
          <w:rPr>
            <w:webHidden/>
          </w:rPr>
          <w:tab/>
        </w:r>
        <w:r w:rsidR="004524AF">
          <w:rPr>
            <w:webHidden/>
          </w:rPr>
          <w:fldChar w:fldCharType="begin"/>
        </w:r>
        <w:r w:rsidR="001350BF">
          <w:rPr>
            <w:webHidden/>
          </w:rPr>
          <w:instrText xml:space="preserve"> PAGEREF _Toc399940654 \h </w:instrText>
        </w:r>
        <w:r w:rsidR="004524AF">
          <w:rPr>
            <w:webHidden/>
          </w:rPr>
        </w:r>
        <w:r w:rsidR="004524AF">
          <w:rPr>
            <w:webHidden/>
          </w:rPr>
          <w:fldChar w:fldCharType="separate"/>
        </w:r>
        <w:r w:rsidR="00483B82">
          <w:rPr>
            <w:webHidden/>
          </w:rPr>
          <w:t>108</w:t>
        </w:r>
        <w:r w:rsidR="004524AF">
          <w:rPr>
            <w:webHidden/>
          </w:rPr>
          <w:fldChar w:fldCharType="end"/>
        </w:r>
      </w:hyperlink>
    </w:p>
    <w:p w14:paraId="3990DA89"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5" w:history="1">
        <w:r w:rsidR="001350BF" w:rsidRPr="00623745">
          <w:rPr>
            <w:rStyle w:val="Hyperlink"/>
          </w:rPr>
          <w:t>3.3.3. Disseminated ADF</w:t>
        </w:r>
        <w:r w:rsidR="001350BF">
          <w:rPr>
            <w:webHidden/>
          </w:rPr>
          <w:tab/>
        </w:r>
        <w:r w:rsidR="004524AF">
          <w:rPr>
            <w:webHidden/>
          </w:rPr>
          <w:fldChar w:fldCharType="begin"/>
        </w:r>
        <w:r w:rsidR="001350BF">
          <w:rPr>
            <w:webHidden/>
          </w:rPr>
          <w:instrText xml:space="preserve"> PAGEREF _Toc399940655 \h </w:instrText>
        </w:r>
        <w:r w:rsidR="004524AF">
          <w:rPr>
            <w:webHidden/>
          </w:rPr>
        </w:r>
        <w:r w:rsidR="004524AF">
          <w:rPr>
            <w:webHidden/>
          </w:rPr>
          <w:fldChar w:fldCharType="separate"/>
        </w:r>
        <w:r w:rsidR="00483B82">
          <w:rPr>
            <w:webHidden/>
          </w:rPr>
          <w:t>108</w:t>
        </w:r>
        <w:r w:rsidR="004524AF">
          <w:rPr>
            <w:webHidden/>
          </w:rPr>
          <w:fldChar w:fldCharType="end"/>
        </w:r>
      </w:hyperlink>
    </w:p>
    <w:p w14:paraId="3990DA8A"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6" w:history="1">
        <w:r w:rsidR="001350BF" w:rsidRPr="00623745">
          <w:rPr>
            <w:rStyle w:val="Hyperlink"/>
          </w:rPr>
          <w:t>3.3.4. ADF Product name</w:t>
        </w:r>
        <w:r w:rsidR="001350BF">
          <w:rPr>
            <w:webHidden/>
          </w:rPr>
          <w:tab/>
        </w:r>
        <w:r w:rsidR="004524AF">
          <w:rPr>
            <w:webHidden/>
          </w:rPr>
          <w:fldChar w:fldCharType="begin"/>
        </w:r>
        <w:r w:rsidR="001350BF">
          <w:rPr>
            <w:webHidden/>
          </w:rPr>
          <w:instrText xml:space="preserve"> PAGEREF _Toc399940656 \h </w:instrText>
        </w:r>
        <w:r w:rsidR="004524AF">
          <w:rPr>
            <w:webHidden/>
          </w:rPr>
        </w:r>
        <w:r w:rsidR="004524AF">
          <w:rPr>
            <w:webHidden/>
          </w:rPr>
          <w:fldChar w:fldCharType="separate"/>
        </w:r>
        <w:r w:rsidR="00483B82">
          <w:rPr>
            <w:webHidden/>
          </w:rPr>
          <w:t>110</w:t>
        </w:r>
        <w:r w:rsidR="004524AF">
          <w:rPr>
            <w:webHidden/>
          </w:rPr>
          <w:fldChar w:fldCharType="end"/>
        </w:r>
      </w:hyperlink>
    </w:p>
    <w:p w14:paraId="3990DA8B"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57" w:history="1">
        <w:r w:rsidR="001350BF" w:rsidRPr="00623745">
          <w:rPr>
            <w:rStyle w:val="Hyperlink"/>
          </w:rPr>
          <w:t>3.4. Support to User Service</w:t>
        </w:r>
        <w:r w:rsidR="001350BF">
          <w:rPr>
            <w:webHidden/>
          </w:rPr>
          <w:tab/>
        </w:r>
        <w:r w:rsidR="004524AF">
          <w:rPr>
            <w:webHidden/>
          </w:rPr>
          <w:fldChar w:fldCharType="begin"/>
        </w:r>
        <w:r w:rsidR="001350BF">
          <w:rPr>
            <w:webHidden/>
          </w:rPr>
          <w:instrText xml:space="preserve"> PAGEREF _Toc399940657 \h </w:instrText>
        </w:r>
        <w:r w:rsidR="004524AF">
          <w:rPr>
            <w:webHidden/>
          </w:rPr>
        </w:r>
        <w:r w:rsidR="004524AF">
          <w:rPr>
            <w:webHidden/>
          </w:rPr>
          <w:fldChar w:fldCharType="separate"/>
        </w:r>
        <w:r w:rsidR="00483B82">
          <w:rPr>
            <w:webHidden/>
          </w:rPr>
          <w:t>112</w:t>
        </w:r>
        <w:r w:rsidR="004524AF">
          <w:rPr>
            <w:webHidden/>
          </w:rPr>
          <w:fldChar w:fldCharType="end"/>
        </w:r>
      </w:hyperlink>
    </w:p>
    <w:p w14:paraId="3990DA8C"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58" w:history="1">
        <w:r w:rsidR="001350BF" w:rsidRPr="00623745">
          <w:rPr>
            <w:rStyle w:val="Hyperlink"/>
          </w:rPr>
          <w:t>3.5. S-1 MPC Service Management</w:t>
        </w:r>
        <w:r w:rsidR="001350BF">
          <w:rPr>
            <w:webHidden/>
          </w:rPr>
          <w:tab/>
        </w:r>
        <w:r w:rsidR="004524AF">
          <w:rPr>
            <w:webHidden/>
          </w:rPr>
          <w:fldChar w:fldCharType="begin"/>
        </w:r>
        <w:r w:rsidR="001350BF">
          <w:rPr>
            <w:webHidden/>
          </w:rPr>
          <w:instrText xml:space="preserve"> PAGEREF _Toc399940658 \h </w:instrText>
        </w:r>
        <w:r w:rsidR="004524AF">
          <w:rPr>
            <w:webHidden/>
          </w:rPr>
        </w:r>
        <w:r w:rsidR="004524AF">
          <w:rPr>
            <w:webHidden/>
          </w:rPr>
          <w:fldChar w:fldCharType="separate"/>
        </w:r>
        <w:r w:rsidR="00483B82">
          <w:rPr>
            <w:webHidden/>
          </w:rPr>
          <w:t>113</w:t>
        </w:r>
        <w:r w:rsidR="004524AF">
          <w:rPr>
            <w:webHidden/>
          </w:rPr>
          <w:fldChar w:fldCharType="end"/>
        </w:r>
      </w:hyperlink>
    </w:p>
    <w:p w14:paraId="3990DA8D"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59" w:history="1">
        <w:r w:rsidR="001350BF" w:rsidRPr="00623745">
          <w:rPr>
            <w:rStyle w:val="Hyperlink"/>
          </w:rPr>
          <w:t>3.5.1. Contract Management</w:t>
        </w:r>
        <w:r w:rsidR="001350BF">
          <w:rPr>
            <w:webHidden/>
          </w:rPr>
          <w:tab/>
        </w:r>
        <w:r w:rsidR="004524AF">
          <w:rPr>
            <w:webHidden/>
          </w:rPr>
          <w:fldChar w:fldCharType="begin"/>
        </w:r>
        <w:r w:rsidR="001350BF">
          <w:rPr>
            <w:webHidden/>
          </w:rPr>
          <w:instrText xml:space="preserve"> PAGEREF _Toc399940659 \h </w:instrText>
        </w:r>
        <w:r w:rsidR="004524AF">
          <w:rPr>
            <w:webHidden/>
          </w:rPr>
        </w:r>
        <w:r w:rsidR="004524AF">
          <w:rPr>
            <w:webHidden/>
          </w:rPr>
          <w:fldChar w:fldCharType="separate"/>
        </w:r>
        <w:r w:rsidR="00483B82">
          <w:rPr>
            <w:webHidden/>
          </w:rPr>
          <w:t>113</w:t>
        </w:r>
        <w:r w:rsidR="004524AF">
          <w:rPr>
            <w:webHidden/>
          </w:rPr>
          <w:fldChar w:fldCharType="end"/>
        </w:r>
      </w:hyperlink>
    </w:p>
    <w:p w14:paraId="3990DA8E"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0" w:history="1">
        <w:r w:rsidR="001350BF" w:rsidRPr="00623745">
          <w:rPr>
            <w:rStyle w:val="Hyperlink"/>
          </w:rPr>
          <w:t>3.5.2. Technical Management</w:t>
        </w:r>
        <w:r w:rsidR="001350BF">
          <w:rPr>
            <w:webHidden/>
          </w:rPr>
          <w:tab/>
        </w:r>
        <w:r w:rsidR="004524AF">
          <w:rPr>
            <w:webHidden/>
          </w:rPr>
          <w:fldChar w:fldCharType="begin"/>
        </w:r>
        <w:r w:rsidR="001350BF">
          <w:rPr>
            <w:webHidden/>
          </w:rPr>
          <w:instrText xml:space="preserve"> PAGEREF _Toc399940660 \h </w:instrText>
        </w:r>
        <w:r w:rsidR="004524AF">
          <w:rPr>
            <w:webHidden/>
          </w:rPr>
        </w:r>
        <w:r w:rsidR="004524AF">
          <w:rPr>
            <w:webHidden/>
          </w:rPr>
          <w:fldChar w:fldCharType="separate"/>
        </w:r>
        <w:r w:rsidR="00483B82">
          <w:rPr>
            <w:webHidden/>
          </w:rPr>
          <w:t>113</w:t>
        </w:r>
        <w:r w:rsidR="004524AF">
          <w:rPr>
            <w:webHidden/>
          </w:rPr>
          <w:fldChar w:fldCharType="end"/>
        </w:r>
      </w:hyperlink>
    </w:p>
    <w:p w14:paraId="3990DA8F"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1" w:history="1">
        <w:r w:rsidR="001350BF" w:rsidRPr="00623745">
          <w:rPr>
            <w:rStyle w:val="Hyperlink"/>
          </w:rPr>
          <w:t>3.5.3. Service Coordination</w:t>
        </w:r>
        <w:r w:rsidR="001350BF">
          <w:rPr>
            <w:webHidden/>
          </w:rPr>
          <w:tab/>
        </w:r>
        <w:r w:rsidR="004524AF">
          <w:rPr>
            <w:webHidden/>
          </w:rPr>
          <w:fldChar w:fldCharType="begin"/>
        </w:r>
        <w:r w:rsidR="001350BF">
          <w:rPr>
            <w:webHidden/>
          </w:rPr>
          <w:instrText xml:space="preserve"> PAGEREF _Toc399940661 \h </w:instrText>
        </w:r>
        <w:r w:rsidR="004524AF">
          <w:rPr>
            <w:webHidden/>
          </w:rPr>
        </w:r>
        <w:r w:rsidR="004524AF">
          <w:rPr>
            <w:webHidden/>
          </w:rPr>
          <w:fldChar w:fldCharType="separate"/>
        </w:r>
        <w:r w:rsidR="00483B82">
          <w:rPr>
            <w:webHidden/>
          </w:rPr>
          <w:t>117</w:t>
        </w:r>
        <w:r w:rsidR="004524AF">
          <w:rPr>
            <w:webHidden/>
          </w:rPr>
          <w:fldChar w:fldCharType="end"/>
        </w:r>
      </w:hyperlink>
    </w:p>
    <w:p w14:paraId="3990DA90"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2" w:history="1">
        <w:r w:rsidR="001350BF" w:rsidRPr="00623745">
          <w:rPr>
            <w:rStyle w:val="Hyperlink"/>
          </w:rPr>
          <w:t>3.5.4. Service Level Agreement</w:t>
        </w:r>
        <w:r w:rsidR="001350BF">
          <w:rPr>
            <w:webHidden/>
          </w:rPr>
          <w:tab/>
        </w:r>
        <w:r w:rsidR="004524AF">
          <w:rPr>
            <w:webHidden/>
          </w:rPr>
          <w:fldChar w:fldCharType="begin"/>
        </w:r>
        <w:r w:rsidR="001350BF">
          <w:rPr>
            <w:webHidden/>
          </w:rPr>
          <w:instrText xml:space="preserve"> PAGEREF _Toc399940662 \h </w:instrText>
        </w:r>
        <w:r w:rsidR="004524AF">
          <w:rPr>
            <w:webHidden/>
          </w:rPr>
        </w:r>
        <w:r w:rsidR="004524AF">
          <w:rPr>
            <w:webHidden/>
          </w:rPr>
          <w:fldChar w:fldCharType="separate"/>
        </w:r>
        <w:r w:rsidR="00483B82">
          <w:rPr>
            <w:webHidden/>
          </w:rPr>
          <w:t>121</w:t>
        </w:r>
        <w:r w:rsidR="004524AF">
          <w:rPr>
            <w:webHidden/>
          </w:rPr>
          <w:fldChar w:fldCharType="end"/>
        </w:r>
      </w:hyperlink>
    </w:p>
    <w:p w14:paraId="3990DA91"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63" w:history="1">
        <w:r w:rsidR="001350BF" w:rsidRPr="00623745">
          <w:rPr>
            <w:rStyle w:val="Hyperlink"/>
          </w:rPr>
          <w:t>4. Conclusions</w:t>
        </w:r>
        <w:r w:rsidR="001350BF">
          <w:rPr>
            <w:webHidden/>
          </w:rPr>
          <w:tab/>
        </w:r>
        <w:r w:rsidR="004524AF">
          <w:rPr>
            <w:webHidden/>
          </w:rPr>
          <w:fldChar w:fldCharType="begin"/>
        </w:r>
        <w:r w:rsidR="001350BF">
          <w:rPr>
            <w:webHidden/>
          </w:rPr>
          <w:instrText xml:space="preserve"> PAGEREF _Toc399940663 \h </w:instrText>
        </w:r>
        <w:r w:rsidR="004524AF">
          <w:rPr>
            <w:webHidden/>
          </w:rPr>
        </w:r>
        <w:r w:rsidR="004524AF">
          <w:rPr>
            <w:webHidden/>
          </w:rPr>
          <w:fldChar w:fldCharType="separate"/>
        </w:r>
        <w:r w:rsidR="00483B82">
          <w:rPr>
            <w:webHidden/>
          </w:rPr>
          <w:t>123</w:t>
        </w:r>
        <w:r w:rsidR="004524AF">
          <w:rPr>
            <w:webHidden/>
          </w:rPr>
          <w:fldChar w:fldCharType="end"/>
        </w:r>
      </w:hyperlink>
    </w:p>
    <w:p w14:paraId="3990DA92"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64" w:history="1">
        <w:r w:rsidR="001350BF" w:rsidRPr="00623745">
          <w:rPr>
            <w:rStyle w:val="Hyperlink"/>
          </w:rPr>
          <w:t>4.1. Calibration, Validation &amp; Quality Control Activities</w:t>
        </w:r>
        <w:r w:rsidR="001350BF">
          <w:rPr>
            <w:webHidden/>
          </w:rPr>
          <w:tab/>
        </w:r>
        <w:r w:rsidR="004524AF">
          <w:rPr>
            <w:webHidden/>
          </w:rPr>
          <w:fldChar w:fldCharType="begin"/>
        </w:r>
        <w:r w:rsidR="001350BF">
          <w:rPr>
            <w:webHidden/>
          </w:rPr>
          <w:instrText xml:space="preserve"> PAGEREF _Toc399940664 \h </w:instrText>
        </w:r>
        <w:r w:rsidR="004524AF">
          <w:rPr>
            <w:webHidden/>
          </w:rPr>
        </w:r>
        <w:r w:rsidR="004524AF">
          <w:rPr>
            <w:webHidden/>
          </w:rPr>
          <w:fldChar w:fldCharType="separate"/>
        </w:r>
        <w:r w:rsidR="00483B82">
          <w:rPr>
            <w:webHidden/>
          </w:rPr>
          <w:t>123</w:t>
        </w:r>
        <w:r w:rsidR="004524AF">
          <w:rPr>
            <w:webHidden/>
          </w:rPr>
          <w:fldChar w:fldCharType="end"/>
        </w:r>
      </w:hyperlink>
    </w:p>
    <w:p w14:paraId="3990DA93"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5" w:history="1">
        <w:r w:rsidR="001350BF" w:rsidRPr="00623745">
          <w:rPr>
            <w:rStyle w:val="Hyperlink"/>
          </w:rPr>
          <w:t>4.1.1. ESL Instrument</w:t>
        </w:r>
        <w:r w:rsidR="001350BF">
          <w:rPr>
            <w:webHidden/>
          </w:rPr>
          <w:tab/>
        </w:r>
        <w:r w:rsidR="004524AF">
          <w:rPr>
            <w:webHidden/>
          </w:rPr>
          <w:fldChar w:fldCharType="begin"/>
        </w:r>
        <w:r w:rsidR="001350BF">
          <w:rPr>
            <w:webHidden/>
          </w:rPr>
          <w:instrText xml:space="preserve"> PAGEREF _Toc399940665 \h </w:instrText>
        </w:r>
        <w:r w:rsidR="004524AF">
          <w:rPr>
            <w:webHidden/>
          </w:rPr>
        </w:r>
        <w:r w:rsidR="004524AF">
          <w:rPr>
            <w:webHidden/>
          </w:rPr>
          <w:fldChar w:fldCharType="separate"/>
        </w:r>
        <w:r w:rsidR="00483B82">
          <w:rPr>
            <w:webHidden/>
          </w:rPr>
          <w:t>123</w:t>
        </w:r>
        <w:r w:rsidR="004524AF">
          <w:rPr>
            <w:webHidden/>
          </w:rPr>
          <w:fldChar w:fldCharType="end"/>
        </w:r>
      </w:hyperlink>
    </w:p>
    <w:p w14:paraId="3990DA94"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6" w:history="1">
        <w:r w:rsidR="001350BF" w:rsidRPr="00623745">
          <w:rPr>
            <w:rStyle w:val="Hyperlink"/>
          </w:rPr>
          <w:t>4.1.2. ESL Calibration and Algorithm</w:t>
        </w:r>
        <w:r w:rsidR="001350BF">
          <w:rPr>
            <w:webHidden/>
          </w:rPr>
          <w:tab/>
        </w:r>
        <w:r w:rsidR="004524AF">
          <w:rPr>
            <w:webHidden/>
          </w:rPr>
          <w:fldChar w:fldCharType="begin"/>
        </w:r>
        <w:r w:rsidR="001350BF">
          <w:rPr>
            <w:webHidden/>
          </w:rPr>
          <w:instrText xml:space="preserve"> PAGEREF _Toc399940666 \h </w:instrText>
        </w:r>
        <w:r w:rsidR="004524AF">
          <w:rPr>
            <w:webHidden/>
          </w:rPr>
        </w:r>
        <w:r w:rsidR="004524AF">
          <w:rPr>
            <w:webHidden/>
          </w:rPr>
          <w:fldChar w:fldCharType="separate"/>
        </w:r>
        <w:r w:rsidR="00483B82">
          <w:rPr>
            <w:webHidden/>
          </w:rPr>
          <w:t>124</w:t>
        </w:r>
        <w:r w:rsidR="004524AF">
          <w:rPr>
            <w:webHidden/>
          </w:rPr>
          <w:fldChar w:fldCharType="end"/>
        </w:r>
      </w:hyperlink>
    </w:p>
    <w:p w14:paraId="3990DA95" w14:textId="77777777" w:rsidR="001350BF" w:rsidRDefault="00A43995">
      <w:pPr>
        <w:pStyle w:val="TOC3"/>
        <w:rPr>
          <w:rFonts w:asciiTheme="minorHAnsi" w:eastAsiaTheme="minorEastAsia" w:hAnsiTheme="minorHAnsi" w:cstheme="minorBidi"/>
          <w:b w:val="0"/>
          <w:bCs w:val="0"/>
          <w:color w:val="auto"/>
          <w:sz w:val="22"/>
          <w:szCs w:val="22"/>
          <w:lang w:eastAsia="en-GB"/>
        </w:rPr>
      </w:pPr>
      <w:hyperlink w:anchor="_Toc399940667" w:history="1">
        <w:r w:rsidR="001350BF" w:rsidRPr="00623745">
          <w:rPr>
            <w:rStyle w:val="Hyperlink"/>
          </w:rPr>
          <w:t>4.1.3. ESL L2</w:t>
        </w:r>
        <w:r w:rsidR="001350BF">
          <w:rPr>
            <w:webHidden/>
          </w:rPr>
          <w:tab/>
        </w:r>
        <w:r w:rsidR="004524AF">
          <w:rPr>
            <w:webHidden/>
          </w:rPr>
          <w:fldChar w:fldCharType="begin"/>
        </w:r>
        <w:r w:rsidR="001350BF">
          <w:rPr>
            <w:webHidden/>
          </w:rPr>
          <w:instrText xml:space="preserve"> PAGEREF _Toc399940667 \h </w:instrText>
        </w:r>
        <w:r w:rsidR="004524AF">
          <w:rPr>
            <w:webHidden/>
          </w:rPr>
        </w:r>
        <w:r w:rsidR="004524AF">
          <w:rPr>
            <w:webHidden/>
          </w:rPr>
          <w:fldChar w:fldCharType="separate"/>
        </w:r>
        <w:r w:rsidR="00483B82">
          <w:rPr>
            <w:webHidden/>
          </w:rPr>
          <w:t>125</w:t>
        </w:r>
        <w:r w:rsidR="004524AF">
          <w:rPr>
            <w:webHidden/>
          </w:rPr>
          <w:fldChar w:fldCharType="end"/>
        </w:r>
      </w:hyperlink>
    </w:p>
    <w:p w14:paraId="3990DA96" w14:textId="77777777" w:rsidR="001350BF" w:rsidRDefault="00A43995">
      <w:pPr>
        <w:pStyle w:val="TOC2"/>
        <w:rPr>
          <w:rFonts w:asciiTheme="minorHAnsi" w:eastAsiaTheme="minorEastAsia" w:hAnsiTheme="minorHAnsi" w:cstheme="minorBidi"/>
          <w:b w:val="0"/>
          <w:bCs w:val="0"/>
          <w:sz w:val="22"/>
          <w:szCs w:val="22"/>
          <w:lang w:eastAsia="en-GB"/>
        </w:rPr>
      </w:pPr>
      <w:hyperlink w:anchor="_Toc399940668" w:history="1">
        <w:r w:rsidR="001350BF" w:rsidRPr="00623745">
          <w:rPr>
            <w:rStyle w:val="Hyperlink"/>
          </w:rPr>
          <w:t>4.2. Other MPC Activities</w:t>
        </w:r>
        <w:r w:rsidR="001350BF">
          <w:rPr>
            <w:webHidden/>
          </w:rPr>
          <w:tab/>
        </w:r>
        <w:r w:rsidR="004524AF">
          <w:rPr>
            <w:webHidden/>
          </w:rPr>
          <w:fldChar w:fldCharType="begin"/>
        </w:r>
        <w:r w:rsidR="001350BF">
          <w:rPr>
            <w:webHidden/>
          </w:rPr>
          <w:instrText xml:space="preserve"> PAGEREF _Toc399940668 \h </w:instrText>
        </w:r>
        <w:r w:rsidR="004524AF">
          <w:rPr>
            <w:webHidden/>
          </w:rPr>
        </w:r>
        <w:r w:rsidR="004524AF">
          <w:rPr>
            <w:webHidden/>
          </w:rPr>
          <w:fldChar w:fldCharType="separate"/>
        </w:r>
        <w:r w:rsidR="00483B82">
          <w:rPr>
            <w:webHidden/>
          </w:rPr>
          <w:t>127</w:t>
        </w:r>
        <w:r w:rsidR="004524AF">
          <w:rPr>
            <w:webHidden/>
          </w:rPr>
          <w:fldChar w:fldCharType="end"/>
        </w:r>
      </w:hyperlink>
    </w:p>
    <w:p w14:paraId="3990DA97"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69" w:history="1">
        <w:r w:rsidR="001350BF" w:rsidRPr="00623745">
          <w:rPr>
            <w:rStyle w:val="Hyperlink"/>
          </w:rPr>
          <w:t>Appendix A - List of Acronyms</w:t>
        </w:r>
        <w:r w:rsidR="001350BF">
          <w:rPr>
            <w:webHidden/>
          </w:rPr>
          <w:tab/>
        </w:r>
        <w:r w:rsidR="004524AF">
          <w:rPr>
            <w:webHidden/>
          </w:rPr>
          <w:fldChar w:fldCharType="begin"/>
        </w:r>
        <w:r w:rsidR="001350BF">
          <w:rPr>
            <w:webHidden/>
          </w:rPr>
          <w:instrText xml:space="preserve"> PAGEREF _Toc399940669 \h </w:instrText>
        </w:r>
        <w:r w:rsidR="004524AF">
          <w:rPr>
            <w:webHidden/>
          </w:rPr>
        </w:r>
        <w:r w:rsidR="004524AF">
          <w:rPr>
            <w:webHidden/>
          </w:rPr>
          <w:fldChar w:fldCharType="separate"/>
        </w:r>
        <w:r w:rsidR="00483B82">
          <w:rPr>
            <w:webHidden/>
          </w:rPr>
          <w:t>131</w:t>
        </w:r>
        <w:r w:rsidR="004524AF">
          <w:rPr>
            <w:webHidden/>
          </w:rPr>
          <w:fldChar w:fldCharType="end"/>
        </w:r>
      </w:hyperlink>
    </w:p>
    <w:p w14:paraId="3990DA98"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70" w:history="1">
        <w:r w:rsidR="001350BF" w:rsidRPr="00623745">
          <w:rPr>
            <w:rStyle w:val="Hyperlink"/>
          </w:rPr>
          <w:t>Appendix B - Point Target Locations</w:t>
        </w:r>
        <w:r w:rsidR="001350BF">
          <w:rPr>
            <w:webHidden/>
          </w:rPr>
          <w:tab/>
        </w:r>
        <w:r w:rsidR="004524AF">
          <w:rPr>
            <w:webHidden/>
          </w:rPr>
          <w:fldChar w:fldCharType="begin"/>
        </w:r>
        <w:r w:rsidR="001350BF">
          <w:rPr>
            <w:webHidden/>
          </w:rPr>
          <w:instrText xml:space="preserve"> PAGEREF _Toc399940670 \h </w:instrText>
        </w:r>
        <w:r w:rsidR="004524AF">
          <w:rPr>
            <w:webHidden/>
          </w:rPr>
        </w:r>
        <w:r w:rsidR="004524AF">
          <w:rPr>
            <w:webHidden/>
          </w:rPr>
          <w:fldChar w:fldCharType="separate"/>
        </w:r>
        <w:r w:rsidR="00483B82">
          <w:rPr>
            <w:webHidden/>
          </w:rPr>
          <w:t>135</w:t>
        </w:r>
        <w:r w:rsidR="004524AF">
          <w:rPr>
            <w:webHidden/>
          </w:rPr>
          <w:fldChar w:fldCharType="end"/>
        </w:r>
      </w:hyperlink>
    </w:p>
    <w:p w14:paraId="3990DA99" w14:textId="77777777" w:rsidR="001350BF" w:rsidRDefault="00A43995">
      <w:pPr>
        <w:pStyle w:val="TOC1"/>
        <w:rPr>
          <w:rFonts w:asciiTheme="minorHAnsi" w:eastAsiaTheme="minorEastAsia" w:hAnsiTheme="minorHAnsi" w:cstheme="minorBidi"/>
          <w:b w:val="0"/>
          <w:bCs w:val="0"/>
          <w:sz w:val="22"/>
          <w:szCs w:val="22"/>
          <w:lang w:eastAsia="en-GB"/>
        </w:rPr>
      </w:pPr>
      <w:hyperlink w:anchor="_Toc399940671" w:history="1">
        <w:r w:rsidR="001350BF" w:rsidRPr="00623745">
          <w:rPr>
            <w:rStyle w:val="Hyperlink"/>
          </w:rPr>
          <w:t>Appendix C - Point Target Products</w:t>
        </w:r>
        <w:r w:rsidR="001350BF">
          <w:rPr>
            <w:webHidden/>
          </w:rPr>
          <w:tab/>
        </w:r>
        <w:r w:rsidR="004524AF">
          <w:rPr>
            <w:webHidden/>
          </w:rPr>
          <w:fldChar w:fldCharType="begin"/>
        </w:r>
        <w:r w:rsidR="001350BF">
          <w:rPr>
            <w:webHidden/>
          </w:rPr>
          <w:instrText xml:space="preserve"> PAGEREF _Toc399940671 \h </w:instrText>
        </w:r>
        <w:r w:rsidR="004524AF">
          <w:rPr>
            <w:webHidden/>
          </w:rPr>
        </w:r>
        <w:r w:rsidR="004524AF">
          <w:rPr>
            <w:webHidden/>
          </w:rPr>
          <w:fldChar w:fldCharType="separate"/>
        </w:r>
        <w:r w:rsidR="00483B82">
          <w:rPr>
            <w:webHidden/>
          </w:rPr>
          <w:t>136</w:t>
        </w:r>
        <w:r w:rsidR="004524AF">
          <w:rPr>
            <w:webHidden/>
          </w:rPr>
          <w:fldChar w:fldCharType="end"/>
        </w:r>
      </w:hyperlink>
    </w:p>
    <w:p w14:paraId="3990DA9A" w14:textId="77777777" w:rsidR="005F5D94" w:rsidRPr="00751190" w:rsidRDefault="004524AF" w:rsidP="005F5D94">
      <w:pPr>
        <w:rPr>
          <w:sz w:val="18"/>
        </w:rPr>
        <w:sectPr w:rsidR="005F5D94" w:rsidRPr="00751190" w:rsidSect="005F5D94">
          <w:headerReference w:type="default" r:id="rId16"/>
          <w:footerReference w:type="default" r:id="rId17"/>
          <w:headerReference w:type="first" r:id="rId18"/>
          <w:footerReference w:type="first" r:id="rId19"/>
          <w:pgSz w:w="11900" w:h="16840"/>
          <w:pgMar w:top="1418" w:right="1552" w:bottom="567" w:left="1446" w:header="284" w:footer="556" w:gutter="0"/>
          <w:pgNumType w:start="0"/>
          <w:cols w:space="0"/>
          <w:titlePg/>
          <w:docGrid w:linePitch="272"/>
        </w:sectPr>
      </w:pPr>
      <w:r w:rsidRPr="00751190">
        <w:rPr>
          <w:b/>
          <w:bCs/>
          <w:noProof/>
          <w:sz w:val="24"/>
        </w:rPr>
        <w:fldChar w:fldCharType="end"/>
      </w:r>
    </w:p>
    <w:p w14:paraId="3990DA9B" w14:textId="77777777" w:rsidR="005F5D94" w:rsidRDefault="009F4A27" w:rsidP="005F5D94">
      <w:pPr>
        <w:pStyle w:val="Heading1"/>
        <w:numPr>
          <w:ilvl w:val="0"/>
          <w:numId w:val="1"/>
        </w:numPr>
      </w:pPr>
      <w:bookmarkStart w:id="383" w:name="_Toc394304986"/>
      <w:bookmarkStart w:id="384" w:name="_Toc398190216"/>
      <w:bookmarkStart w:id="385" w:name="_Toc399940600"/>
      <w:r>
        <w:lastRenderedPageBreak/>
        <w:t>Introduction</w:t>
      </w:r>
      <w:bookmarkEnd w:id="383"/>
      <w:bookmarkEnd w:id="384"/>
      <w:bookmarkEnd w:id="385"/>
    </w:p>
    <w:p w14:paraId="3990DA9C" w14:textId="77777777" w:rsidR="009F4A27" w:rsidRDefault="009F4A27" w:rsidP="009F4A27">
      <w:pPr>
        <w:pStyle w:val="Heading2"/>
      </w:pPr>
      <w:bookmarkStart w:id="386" w:name="_Toc394304987"/>
      <w:bookmarkStart w:id="387" w:name="_Toc398190217"/>
      <w:bookmarkStart w:id="388" w:name="_Toc399940601"/>
      <w:r>
        <w:t>Context</w:t>
      </w:r>
      <w:bookmarkEnd w:id="386"/>
      <w:bookmarkEnd w:id="387"/>
      <w:bookmarkEnd w:id="388"/>
    </w:p>
    <w:p w14:paraId="3990DA9D" w14:textId="77777777" w:rsidR="008E3043" w:rsidRDefault="008E3043" w:rsidP="009F4A27">
      <w:r>
        <w:t>The Sentinel-1 (S-1) Mission Performance Centre (MPC) is responsible of the quality control, calibration and validation of the Sentinel-1 instrument and products, and the maintenance of the QC Tools and the S-1 IPF (in routine phase).</w:t>
      </w:r>
    </w:p>
    <w:p w14:paraId="3990DA9E" w14:textId="77777777" w:rsidR="008E3043" w:rsidRDefault="008E3043" w:rsidP="009F4A27">
      <w:r>
        <w:t>The S-1 MPC project is divided into three phases:</w:t>
      </w:r>
    </w:p>
    <w:p w14:paraId="3990DA9F" w14:textId="77777777" w:rsidR="008E3043" w:rsidRDefault="008E3043" w:rsidP="00A25F7E">
      <w:pPr>
        <w:pStyle w:val="ListParagraph"/>
        <w:numPr>
          <w:ilvl w:val="0"/>
          <w:numId w:val="6"/>
        </w:numPr>
      </w:pPr>
      <w:r>
        <w:t>Phase 1, before S-1 launch on the setup of the MPC Coordinating Centre, the MPC ESL and preparation of the activities</w:t>
      </w:r>
    </w:p>
    <w:p w14:paraId="3990DAA0" w14:textId="77777777" w:rsidR="008E3043" w:rsidRDefault="008E3043" w:rsidP="00A25F7E">
      <w:pPr>
        <w:pStyle w:val="ListParagraph"/>
        <w:numPr>
          <w:ilvl w:val="0"/>
          <w:numId w:val="6"/>
        </w:numPr>
      </w:pPr>
      <w:r>
        <w:t>Phase 2, from S-1 launch for a duration of 9 month, on the commissioning of the instrument and the generated products, and on the commissioning of the S-1 MPC service</w:t>
      </w:r>
    </w:p>
    <w:p w14:paraId="3990DAA1" w14:textId="77777777" w:rsidR="008E3043" w:rsidRDefault="008E3043" w:rsidP="00A25F7E">
      <w:pPr>
        <w:pStyle w:val="ListParagraph"/>
        <w:numPr>
          <w:ilvl w:val="0"/>
          <w:numId w:val="6"/>
        </w:numPr>
      </w:pPr>
      <w:r>
        <w:t>Phase 3 on the routine activities</w:t>
      </w:r>
    </w:p>
    <w:p w14:paraId="3990DAA2" w14:textId="77777777" w:rsidR="009F4A27" w:rsidRDefault="009F4A27" w:rsidP="009F4A27">
      <w:pPr>
        <w:pStyle w:val="Heading2"/>
      </w:pPr>
      <w:bookmarkStart w:id="389" w:name="_Toc394304988"/>
      <w:bookmarkStart w:id="390" w:name="_Toc398190218"/>
      <w:bookmarkStart w:id="391" w:name="_Toc399940602"/>
      <w:r>
        <w:t>Purpose of the document</w:t>
      </w:r>
      <w:bookmarkEnd w:id="389"/>
      <w:bookmarkEnd w:id="390"/>
      <w:bookmarkEnd w:id="391"/>
    </w:p>
    <w:p w14:paraId="3990DAA3" w14:textId="77777777" w:rsidR="009F4A27" w:rsidRDefault="00F92EC3" w:rsidP="009F4A27">
      <w:r>
        <w:t>The purpose of this document is to provide the status of the activities performed by the S-1 Mission Performance Centre (MPC) during its commissioning phase.</w:t>
      </w:r>
      <w:r w:rsidR="00D7378E">
        <w:t xml:space="preserve"> This includes both the activities performed by the Expert Support Laboratories (ESL) and the Coordinating Centre (CC) that are the two main components of the MPC.</w:t>
      </w:r>
    </w:p>
    <w:p w14:paraId="3990DAA4" w14:textId="77777777" w:rsidR="00F92EC3" w:rsidRDefault="00F92EC3" w:rsidP="009F4A27">
      <w:r>
        <w:t>The S-1 MPC commissioning phase runs roughly for S-1 launch (T0) to nine month after (T0+9). This commissioning phase is associated to three milestones:</w:t>
      </w:r>
    </w:p>
    <w:p w14:paraId="3990DAA5" w14:textId="77777777" w:rsidR="00F92EC3" w:rsidRDefault="00F92EC3" w:rsidP="00A25F7E">
      <w:pPr>
        <w:pStyle w:val="ListParagraph"/>
        <w:numPr>
          <w:ilvl w:val="0"/>
          <w:numId w:val="5"/>
        </w:numPr>
      </w:pPr>
      <w:r>
        <w:t>In Orbit Commissioning Phase (IOCR) : occurring at T0 + 6 months</w:t>
      </w:r>
      <w:r w:rsidR="00591B97">
        <w:t xml:space="preserve"> / 23 September 2014</w:t>
      </w:r>
    </w:p>
    <w:p w14:paraId="3990DAA6" w14:textId="77777777" w:rsidR="00F92EC3" w:rsidRDefault="00F92EC3" w:rsidP="00A25F7E">
      <w:pPr>
        <w:pStyle w:val="ListParagraph"/>
        <w:numPr>
          <w:ilvl w:val="0"/>
          <w:numId w:val="5"/>
        </w:numPr>
      </w:pPr>
      <w:r>
        <w:t>Commissioning Mid Term Review (CMTR) : occurring at T0 + 7 months</w:t>
      </w:r>
      <w:r w:rsidR="00591B97">
        <w:t xml:space="preserve"> (Date TBD)</w:t>
      </w:r>
    </w:p>
    <w:p w14:paraId="3990DAA7" w14:textId="77777777" w:rsidR="00F92EC3" w:rsidRDefault="00F92EC3" w:rsidP="00A25F7E">
      <w:pPr>
        <w:pStyle w:val="ListParagraph"/>
        <w:numPr>
          <w:ilvl w:val="0"/>
          <w:numId w:val="5"/>
        </w:numPr>
      </w:pPr>
      <w:r>
        <w:t>Acceptance Review (AR) : occurring at T0 + 9 months</w:t>
      </w:r>
      <w:r w:rsidR="00591B97">
        <w:t xml:space="preserve"> (Date TBD)</w:t>
      </w:r>
    </w:p>
    <w:p w14:paraId="3990DAA8" w14:textId="77777777" w:rsidR="008E3043" w:rsidRDefault="008E3043" w:rsidP="008E3043">
      <w:r>
        <w:t>One version of this document has to be provided for each of those milestones.</w:t>
      </w:r>
    </w:p>
    <w:p w14:paraId="3990DAA9" w14:textId="77777777" w:rsidR="009F4A27" w:rsidRPr="009F4A27" w:rsidRDefault="009F4A27" w:rsidP="009F4A27">
      <w:pPr>
        <w:pStyle w:val="Heading2"/>
      </w:pPr>
      <w:bookmarkStart w:id="392" w:name="_Toc394304989"/>
      <w:bookmarkStart w:id="393" w:name="_Toc398190219"/>
      <w:bookmarkStart w:id="394" w:name="_Toc399940603"/>
      <w:r>
        <w:t>Structure of the document</w:t>
      </w:r>
      <w:bookmarkEnd w:id="392"/>
      <w:bookmarkEnd w:id="393"/>
      <w:bookmarkEnd w:id="394"/>
    </w:p>
    <w:p w14:paraId="3990DAAA" w14:textId="77777777" w:rsidR="00053DEC" w:rsidRPr="00A43FFC" w:rsidRDefault="00053DEC" w:rsidP="00053DEC">
      <w:r w:rsidRPr="00A43FFC">
        <w:t>The services operated by the Mission Performance Centre are presented in following figure</w:t>
      </w:r>
      <w:r>
        <w:t xml:space="preserve"> extracted for the S-1 MPC Service Design Document [DI-MPC-SDD]</w:t>
      </w:r>
      <w:r w:rsidRPr="00A43FFC">
        <w:t xml:space="preserve">. They were identified by analysing the functions explicitly presented in the Statement of Work </w:t>
      </w:r>
      <w:r w:rsidR="00D7378E">
        <w:t>[</w:t>
      </w:r>
      <w:r w:rsidR="001546D8">
        <w:t>ITT-</w:t>
      </w:r>
      <w:r w:rsidR="00D7378E">
        <w:t xml:space="preserve">SOW] </w:t>
      </w:r>
      <w:r w:rsidRPr="00A43FFC">
        <w:t>of the project and by comple</w:t>
      </w:r>
      <w:r w:rsidR="00D7378E">
        <w:t>men</w:t>
      </w:r>
      <w:r w:rsidRPr="00A43FFC">
        <w:t xml:space="preserve">ting </w:t>
      </w:r>
      <w:r w:rsidR="00D7378E">
        <w:t xml:space="preserve">it </w:t>
      </w:r>
      <w:r w:rsidRPr="00A43FFC">
        <w:t>by additional services required by the analysis of the tasks.</w:t>
      </w:r>
    </w:p>
    <w:p w14:paraId="3990DAAB" w14:textId="77777777" w:rsidR="00053DEC" w:rsidRPr="00A43FFC" w:rsidRDefault="00053DEC" w:rsidP="00053DEC"/>
    <w:p w14:paraId="3990DAAC" w14:textId="77777777" w:rsidR="00053DEC" w:rsidRPr="00A43FFC" w:rsidRDefault="00053DEC" w:rsidP="00053DEC">
      <w:pPr>
        <w:keepNext/>
        <w:jc w:val="center"/>
      </w:pPr>
      <w:r>
        <w:rPr>
          <w:noProof/>
          <w:lang w:eastAsia="en-GB"/>
        </w:rPr>
        <w:lastRenderedPageBreak/>
        <w:drawing>
          <wp:inline distT="0" distB="0" distL="0" distR="0" wp14:anchorId="3990EE6D" wp14:editId="3990EE6E">
            <wp:extent cx="5210175" cy="2899350"/>
            <wp:effectExtent l="19050" t="0" r="9525"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5210175" cy="2899350"/>
                    </a:xfrm>
                    <a:prstGeom prst="rect">
                      <a:avLst/>
                    </a:prstGeom>
                    <a:noFill/>
                    <a:ln w="9525">
                      <a:noFill/>
                      <a:miter lim="800000"/>
                      <a:headEnd/>
                      <a:tailEnd/>
                    </a:ln>
                  </pic:spPr>
                </pic:pic>
              </a:graphicData>
            </a:graphic>
          </wp:inline>
        </w:drawing>
      </w:r>
    </w:p>
    <w:p w14:paraId="3990DAAD" w14:textId="77777777" w:rsidR="00053DEC" w:rsidRPr="00BE0307" w:rsidRDefault="00053DEC" w:rsidP="00053DEC">
      <w:pPr>
        <w:pStyle w:val="Caption"/>
      </w:pPr>
      <w:bookmarkStart w:id="395" w:name="_Toc379542390"/>
      <w:bookmarkStart w:id="396" w:name="_Toc380426149"/>
      <w:bookmarkStart w:id="397" w:name="_Toc398190141"/>
      <w:bookmarkStart w:id="398" w:name="_Toc400445841"/>
      <w:r w:rsidRPr="00BE0307">
        <w:t xml:space="preserve">Figure </w:t>
      </w:r>
      <w:r w:rsidR="004524AF">
        <w:fldChar w:fldCharType="begin"/>
      </w:r>
      <w:r w:rsidR="00B5585D">
        <w:instrText xml:space="preserve"> SEQ Figure \* ARABIC </w:instrText>
      </w:r>
      <w:r w:rsidR="004524AF">
        <w:fldChar w:fldCharType="separate"/>
      </w:r>
      <w:r w:rsidR="00F13B47">
        <w:rPr>
          <w:noProof/>
        </w:rPr>
        <w:t>1</w:t>
      </w:r>
      <w:r w:rsidR="004524AF">
        <w:rPr>
          <w:noProof/>
        </w:rPr>
        <w:fldChar w:fldCharType="end"/>
      </w:r>
      <w:r w:rsidRPr="00BE0307">
        <w:t>: Services operated by the S-1 MPC</w:t>
      </w:r>
      <w:bookmarkEnd w:id="395"/>
      <w:bookmarkEnd w:id="396"/>
      <w:bookmarkEnd w:id="397"/>
      <w:bookmarkEnd w:id="398"/>
    </w:p>
    <w:p w14:paraId="3990DAAE" w14:textId="77777777" w:rsidR="005F5D94" w:rsidRDefault="005F5D94" w:rsidP="005F5D94"/>
    <w:p w14:paraId="3990DAAF" w14:textId="77777777" w:rsidR="008E3043" w:rsidRDefault="00D7378E" w:rsidP="008E3043">
      <w:r>
        <w:t>Specifically for the Commissioning Phase, the Commissioning Calibration &amp; Validation Plan [DI-MPC-CCVP] describes the Calibration &amp; Validation activities.</w:t>
      </w:r>
    </w:p>
    <w:p w14:paraId="3990DAB0" w14:textId="77777777" w:rsidR="00D7378E" w:rsidRDefault="00D7378E" w:rsidP="008E3043">
      <w:r>
        <w:t>The current document is structured as follows:</w:t>
      </w:r>
    </w:p>
    <w:p w14:paraId="3990DAB1" w14:textId="77777777" w:rsidR="00D7378E" w:rsidRDefault="00D7378E" w:rsidP="00A25F7E">
      <w:pPr>
        <w:pStyle w:val="ListParagraph"/>
        <w:numPr>
          <w:ilvl w:val="0"/>
          <w:numId w:val="5"/>
        </w:numPr>
      </w:pPr>
      <w:r>
        <w:t>Section 1: this introduction</w:t>
      </w:r>
    </w:p>
    <w:p w14:paraId="3990DAB2" w14:textId="77777777" w:rsidR="00D7378E" w:rsidRDefault="00D7378E" w:rsidP="00A25F7E">
      <w:pPr>
        <w:pStyle w:val="ListParagraph"/>
        <w:numPr>
          <w:ilvl w:val="0"/>
          <w:numId w:val="5"/>
        </w:numPr>
      </w:pPr>
      <w:r>
        <w:t>Section 2: status and results of Calibration &amp; Validation activities performed by the ESL and described in the [DI-MPC-CCVP], corresponding the following services: Calibration, Validation, Quality Control, E2E Sensor &amp; Product Performance Assessment</w:t>
      </w:r>
      <w:r w:rsidR="00D23E36">
        <w:t>. The structure of this section is aligned with the description of the tasks provided in [DI-MPC-CCVP]</w:t>
      </w:r>
    </w:p>
    <w:p w14:paraId="3990DAB3" w14:textId="77777777" w:rsidR="00D7378E" w:rsidRDefault="00D7378E" w:rsidP="00A25F7E">
      <w:pPr>
        <w:pStyle w:val="ListParagraph"/>
        <w:numPr>
          <w:ilvl w:val="0"/>
          <w:numId w:val="5"/>
        </w:numPr>
      </w:pPr>
      <w:r>
        <w:t>Section 3: status and results of the Coordinating Centre activities, corresponding to the following services: IPF &amp; Tools Baseline Maintenance &amp; Evolution, Data Management, Support to User Service, Service Management</w:t>
      </w:r>
    </w:p>
    <w:p w14:paraId="3990DAB4" w14:textId="77777777" w:rsidR="0083186A" w:rsidRDefault="0083186A" w:rsidP="00A25F7E">
      <w:pPr>
        <w:pStyle w:val="ListParagraph"/>
        <w:numPr>
          <w:ilvl w:val="0"/>
          <w:numId w:val="5"/>
        </w:numPr>
      </w:pPr>
      <w:r>
        <w:t>Section 4: is a conclusion of the document, corresponding to an executive summary of the activities and results of the S-1 MPC during the instrument commissioning phase</w:t>
      </w:r>
    </w:p>
    <w:p w14:paraId="3990DAB5" w14:textId="77777777" w:rsidR="00D23E36" w:rsidRDefault="00D23E36" w:rsidP="00D7378E">
      <w:r>
        <w:t xml:space="preserve">The current document does not contain detailed description of the Cal/Val tasks and there updated planning: </w:t>
      </w:r>
    </w:p>
    <w:p w14:paraId="3990DAB6" w14:textId="77777777" w:rsidR="00D23E36" w:rsidRDefault="00D23E36" w:rsidP="00A25F7E">
      <w:pPr>
        <w:pStyle w:val="ListParagraph"/>
        <w:numPr>
          <w:ilvl w:val="0"/>
          <w:numId w:val="7"/>
        </w:numPr>
      </w:pPr>
      <w:r>
        <w:t>For the commissioning phase, this specific information is provided in an updated version of the [DI-MPC-CCVP]</w:t>
      </w:r>
    </w:p>
    <w:p w14:paraId="3990DAB7" w14:textId="77777777" w:rsidR="00D23E36" w:rsidRDefault="00D23E36" w:rsidP="00A25F7E">
      <w:pPr>
        <w:pStyle w:val="ListParagraph"/>
        <w:numPr>
          <w:ilvl w:val="0"/>
          <w:numId w:val="7"/>
        </w:numPr>
      </w:pPr>
      <w:r>
        <w:t>For the phase E2 (phase 3 of S-1 MPC Project), this specific information will be provided in the [DI-MPC-CVPE2]</w:t>
      </w:r>
    </w:p>
    <w:p w14:paraId="3990DAB8" w14:textId="77777777" w:rsidR="008E3043" w:rsidRDefault="004C7233" w:rsidP="008E3043">
      <w:pPr>
        <w:pStyle w:val="Heading1"/>
      </w:pPr>
      <w:bookmarkStart w:id="399" w:name="_Toc394304990"/>
      <w:bookmarkStart w:id="400" w:name="_Toc398190220"/>
      <w:bookmarkStart w:id="401" w:name="_Toc399940604"/>
      <w:r>
        <w:lastRenderedPageBreak/>
        <w:t xml:space="preserve">Calibration, Validation &amp; Quality Control </w:t>
      </w:r>
      <w:r w:rsidR="008E3043">
        <w:t>Activities</w:t>
      </w:r>
      <w:bookmarkEnd w:id="399"/>
      <w:bookmarkEnd w:id="400"/>
      <w:bookmarkEnd w:id="401"/>
    </w:p>
    <w:p w14:paraId="3990DAB9" w14:textId="77777777" w:rsidR="00E7718A" w:rsidRDefault="00E7718A" w:rsidP="00E7718A">
      <w:r>
        <w:t>The purpose of this section is to describe the status and results of the following services defined in the [DI-MPC-SDD]:</w:t>
      </w:r>
    </w:p>
    <w:p w14:paraId="3990DABA" w14:textId="77777777" w:rsidR="00E7718A" w:rsidRDefault="00E7718A" w:rsidP="00A25F7E">
      <w:pPr>
        <w:pStyle w:val="ListParagraph"/>
        <w:numPr>
          <w:ilvl w:val="0"/>
          <w:numId w:val="8"/>
        </w:numPr>
      </w:pPr>
      <w:r w:rsidRPr="00E7718A">
        <w:rPr>
          <w:u w:val="single"/>
        </w:rPr>
        <w:t>Calibration</w:t>
      </w:r>
      <w:r>
        <w:t>:</w:t>
      </w:r>
      <w:r w:rsidRPr="00A43FFC">
        <w:t xml:space="preserve"> to update the on-board and on-ground configuration data in order to meet product quality requirements. The Calibration is performed by analyzing the calibration data acquired by the instruments or the calibration data processed in the vicarious calibration program.</w:t>
      </w:r>
    </w:p>
    <w:p w14:paraId="3990DABB" w14:textId="77777777" w:rsidR="00E7718A" w:rsidRPr="00E7718A" w:rsidRDefault="00E7718A" w:rsidP="00A25F7E">
      <w:pPr>
        <w:pStyle w:val="ListParagraph"/>
        <w:numPr>
          <w:ilvl w:val="0"/>
          <w:numId w:val="8"/>
        </w:numPr>
        <w:rPr>
          <w:lang w:val="en-US"/>
        </w:rPr>
      </w:pPr>
      <w:r w:rsidRPr="00E7718A">
        <w:rPr>
          <w:u w:val="single"/>
        </w:rPr>
        <w:t>Validation</w:t>
      </w:r>
      <w:r>
        <w:t xml:space="preserve">: </w:t>
      </w:r>
      <w:r w:rsidRPr="00A43FFC">
        <w:t>to assess by independent means, the quality of the data products derived from the system outputs.</w:t>
      </w:r>
      <w:r w:rsidRPr="00095E71">
        <w:t xml:space="preserve"> </w:t>
      </w:r>
      <w:r>
        <w:t>It is also in charge of the Verification of the products and of the Instrument Processing Facility.</w:t>
      </w:r>
      <w:r w:rsidRPr="00A43FFC">
        <w:t xml:space="preserve"> </w:t>
      </w:r>
      <w:r w:rsidRPr="00E7718A">
        <w:rPr>
          <w:lang w:val="en-US"/>
        </w:rPr>
        <w:t xml:space="preserve">Validation functions provide input for algorithm evolution and processor upgrades. </w:t>
      </w:r>
    </w:p>
    <w:p w14:paraId="3990DABC" w14:textId="77777777" w:rsidR="00E7718A" w:rsidRPr="00A43FFC" w:rsidRDefault="00E7718A" w:rsidP="00A25F7E">
      <w:pPr>
        <w:pStyle w:val="ListParagraph"/>
        <w:numPr>
          <w:ilvl w:val="0"/>
          <w:numId w:val="8"/>
        </w:numPr>
      </w:pPr>
      <w:r w:rsidRPr="00E7718A">
        <w:rPr>
          <w:u w:val="single"/>
        </w:rPr>
        <w:t>Quality Control:</w:t>
      </w:r>
      <w:r w:rsidRPr="00A43FFC">
        <w:t xml:space="preserve"> to monitor the status of the spacecraft (payload) and to check if the derived products meet the quality requirements along the mission lifetime (Including Operation of the </w:t>
      </w:r>
      <w:r>
        <w:t>S-1 Quality Control Sub-System [S1-CFI-2]).</w:t>
      </w:r>
    </w:p>
    <w:p w14:paraId="3990DABD" w14:textId="77777777" w:rsidR="00E7718A" w:rsidRPr="00A43FFC" w:rsidRDefault="00E7718A" w:rsidP="00A25F7E">
      <w:pPr>
        <w:pStyle w:val="ListParagraph"/>
        <w:numPr>
          <w:ilvl w:val="0"/>
          <w:numId w:val="8"/>
        </w:numPr>
      </w:pPr>
      <w:r w:rsidRPr="00E7718A">
        <w:rPr>
          <w:u w:val="single"/>
        </w:rPr>
        <w:t>End to End Sensor &amp; Product Performance Assessment</w:t>
      </w:r>
      <w:r>
        <w:t>:</w:t>
      </w:r>
      <w:r w:rsidRPr="00A43FFC">
        <w:t xml:space="preserve"> to detect anomalies at product and instrument level and </w:t>
      </w:r>
      <w:r>
        <w:t xml:space="preserve">to </w:t>
      </w:r>
      <w:r w:rsidRPr="00A43FFC">
        <w:t>provide high-level performance figures on the overall mission performance</w:t>
      </w:r>
      <w:r>
        <w:t>.</w:t>
      </w:r>
      <w:r w:rsidRPr="00A43FFC">
        <w:t xml:space="preserve"> </w:t>
      </w:r>
    </w:p>
    <w:p w14:paraId="3990DABE" w14:textId="77777777" w:rsidR="00E7718A" w:rsidRPr="00E7718A" w:rsidRDefault="00E7718A" w:rsidP="00E7718A"/>
    <w:p w14:paraId="3990DABF" w14:textId="77777777" w:rsidR="00E7718A" w:rsidRDefault="00E7718A" w:rsidP="00E7718A">
      <w:r>
        <w:t xml:space="preserve">The following sub sections provide </w:t>
      </w:r>
      <w:r w:rsidR="00D23E36">
        <w:t xml:space="preserve">the status and results of the </w:t>
      </w:r>
      <w:r>
        <w:t xml:space="preserve">corresponding </w:t>
      </w:r>
      <w:r w:rsidR="00D23E36">
        <w:t xml:space="preserve">tasks </w:t>
      </w:r>
      <w:r>
        <w:t xml:space="preserve">as </w:t>
      </w:r>
      <w:r w:rsidR="00D23E36">
        <w:t>described in [DI-MPC-CCVP]</w:t>
      </w:r>
      <w:r w:rsidR="001546D8">
        <w:t>.</w:t>
      </w:r>
    </w:p>
    <w:p w14:paraId="3990DAC0" w14:textId="77777777" w:rsidR="006E23C0" w:rsidRDefault="006E23C0" w:rsidP="006E23C0"/>
    <w:p w14:paraId="3990DAC1" w14:textId="77777777" w:rsidR="00053DEC" w:rsidRDefault="00E7718A" w:rsidP="00053DEC">
      <w:pPr>
        <w:pStyle w:val="Heading2"/>
        <w:numPr>
          <w:ilvl w:val="1"/>
          <w:numId w:val="1"/>
        </w:numPr>
      </w:pPr>
      <w:bookmarkStart w:id="402" w:name="_Toc394304991"/>
      <w:bookmarkStart w:id="403" w:name="_Toc398190221"/>
      <w:bookmarkStart w:id="404" w:name="_Toc399940605"/>
      <w:r>
        <w:t xml:space="preserve">Support to </w:t>
      </w:r>
      <w:r w:rsidR="00194550">
        <w:t>I</w:t>
      </w:r>
      <w:r>
        <w:t xml:space="preserve">nstrument </w:t>
      </w:r>
      <w:r w:rsidR="00194550">
        <w:t>V</w:t>
      </w:r>
      <w:r>
        <w:t>erification</w:t>
      </w:r>
      <w:bookmarkEnd w:id="402"/>
      <w:bookmarkEnd w:id="403"/>
      <w:bookmarkEnd w:id="404"/>
    </w:p>
    <w:p w14:paraId="3990DAC2" w14:textId="77777777" w:rsidR="007C1501" w:rsidRDefault="00E7718A" w:rsidP="007C1501">
      <w:r>
        <w:t>This section contains status and results of the tasks described in section 3.1 of [DI-MPC-CCVP]</w:t>
      </w:r>
    </w:p>
    <w:p w14:paraId="3990DAC3" w14:textId="77777777" w:rsidR="00194550" w:rsidRDefault="00194550" w:rsidP="00194550">
      <w:pPr>
        <w:pStyle w:val="Heading3"/>
        <w:numPr>
          <w:ilvl w:val="2"/>
          <w:numId w:val="1"/>
        </w:numPr>
        <w:rPr>
          <w:lang w:val="en-US"/>
        </w:rPr>
      </w:pPr>
      <w:bookmarkStart w:id="405" w:name="_Toc374368723"/>
      <w:bookmarkStart w:id="406" w:name="_Toc394304992"/>
      <w:bookmarkStart w:id="407" w:name="_Toc398190222"/>
      <w:bookmarkStart w:id="408" w:name="_Toc399940606"/>
      <w:r>
        <w:rPr>
          <w:lang w:val="en-US"/>
        </w:rPr>
        <w:t>A</w:t>
      </w:r>
      <w:r w:rsidRPr="003C4F86">
        <w:rPr>
          <w:lang w:val="en-US"/>
        </w:rPr>
        <w:t>ctivit</w:t>
      </w:r>
      <w:r>
        <w:rPr>
          <w:lang w:val="en-US"/>
        </w:rPr>
        <w:t>ies</w:t>
      </w:r>
      <w:r w:rsidRPr="003C4F86">
        <w:rPr>
          <w:lang w:val="en-US"/>
        </w:rPr>
        <w:t xml:space="preserve"> during </w:t>
      </w:r>
      <w:r>
        <w:rPr>
          <w:lang w:val="en-US"/>
        </w:rPr>
        <w:t>I</w:t>
      </w:r>
      <w:r w:rsidRPr="003C4F86">
        <w:rPr>
          <w:lang w:val="en-US"/>
        </w:rPr>
        <w:t xml:space="preserve">nstrument </w:t>
      </w:r>
      <w:r>
        <w:rPr>
          <w:lang w:val="en-US"/>
        </w:rPr>
        <w:t>C</w:t>
      </w:r>
      <w:r w:rsidRPr="003C4F86">
        <w:rPr>
          <w:lang w:val="en-US"/>
        </w:rPr>
        <w:t xml:space="preserve">ommissioning </w:t>
      </w:r>
      <w:r>
        <w:rPr>
          <w:lang w:val="en-US"/>
        </w:rPr>
        <w:t>P</w:t>
      </w:r>
      <w:r w:rsidRPr="003C4F86">
        <w:rPr>
          <w:lang w:val="en-US"/>
        </w:rPr>
        <w:t>hase</w:t>
      </w:r>
      <w:bookmarkEnd w:id="405"/>
      <w:bookmarkEnd w:id="406"/>
      <w:bookmarkEnd w:id="407"/>
      <w:bookmarkEnd w:id="408"/>
    </w:p>
    <w:p w14:paraId="3990DAC4" w14:textId="77777777" w:rsidR="00C03F93" w:rsidRPr="00C03F93" w:rsidRDefault="00194550" w:rsidP="00C03F93">
      <w:pPr>
        <w:rPr>
          <w:b/>
        </w:rPr>
      </w:pPr>
      <w:r w:rsidRPr="00C03F93">
        <w:rPr>
          <w:b/>
        </w:rPr>
        <w:t>T1101: Internal Calibration Signals Extraction and Analysis</w:t>
      </w:r>
    </w:p>
    <w:p w14:paraId="3990DAC5" w14:textId="77777777" w:rsidR="00930150" w:rsidRPr="00B558A9" w:rsidRDefault="00930150" w:rsidP="00930150">
      <w:r w:rsidRPr="00B558A9">
        <w:t>The analysis of the internal calibration parameters, being these good indicators of the instrument stability, has been performed since the satellite launch, processing all the L0C products available.</w:t>
      </w:r>
    </w:p>
    <w:p w14:paraId="3990DAC6" w14:textId="77777777" w:rsidR="00930150" w:rsidRPr="00A42676" w:rsidRDefault="00930150" w:rsidP="00930150">
      <w:pPr>
        <w:rPr>
          <w:u w:val="single"/>
        </w:rPr>
      </w:pPr>
      <w:r w:rsidRPr="00A42676">
        <w:rPr>
          <w:u w:val="single"/>
        </w:rPr>
        <w:t>PG</w:t>
      </w:r>
    </w:p>
    <w:p w14:paraId="3990DAC7" w14:textId="77777777" w:rsidR="00930150" w:rsidRPr="00B558A9" w:rsidRDefault="00930150" w:rsidP="00930150">
      <w:pPr>
        <w:pStyle w:val="ListParagraph"/>
        <w:numPr>
          <w:ilvl w:val="0"/>
          <w:numId w:val="34"/>
        </w:numPr>
      </w:pPr>
      <w:r w:rsidRPr="00B558A9">
        <w:t>the absolute value presents a trend vs time very stable for all the modes (and then the same for RX gain), while different values are obtained for different modes and polarizations;</w:t>
      </w:r>
    </w:p>
    <w:p w14:paraId="3990DAC8" w14:textId="77777777" w:rsidR="00930150" w:rsidRPr="00B558A9" w:rsidRDefault="00930150" w:rsidP="00930150">
      <w:pPr>
        <w:pStyle w:val="ListParagraph"/>
        <w:numPr>
          <w:ilvl w:val="0"/>
          <w:numId w:val="34"/>
        </w:numPr>
      </w:pPr>
      <w:r w:rsidRPr="00B558A9">
        <w:t>the phase presents instead a decreasing trend plus a jump in correspondence of the satellite first switch off (on April 26-29); another jump is visible at third switch off (on July 6th), and so on (see figures below). In general it can be said that the instrument switch offs can cause a jump in the PG phase.</w:t>
      </w:r>
    </w:p>
    <w:p w14:paraId="3990DAC9" w14:textId="77777777" w:rsidR="00930150" w:rsidRPr="00B558A9" w:rsidRDefault="00930150" w:rsidP="00930150">
      <w:r w:rsidRPr="00B558A9">
        <w:t>Note that in the following figure the value represented is 1/PG and not PG, as this is exactly the correction applied on the data at processing level.</w:t>
      </w:r>
    </w:p>
    <w:p w14:paraId="3990DACA" w14:textId="77777777" w:rsidR="00930150" w:rsidRPr="00B558A9" w:rsidRDefault="00930150" w:rsidP="00930150"/>
    <w:p w14:paraId="3990DACB" w14:textId="77777777" w:rsidR="00930150" w:rsidRPr="00A42676" w:rsidRDefault="00930150" w:rsidP="00930150">
      <w:pPr>
        <w:pStyle w:val="ARESYSNormale"/>
        <w:rPr>
          <w:lang w:val="en-GB"/>
        </w:rPr>
      </w:pPr>
      <w:r w:rsidRPr="005365A1">
        <w:rPr>
          <w:noProof/>
          <w:lang w:val="en-GB" w:eastAsia="en-GB"/>
        </w:rPr>
        <w:lastRenderedPageBreak/>
        <w:drawing>
          <wp:inline distT="0" distB="0" distL="0" distR="0" wp14:anchorId="3990EE6F" wp14:editId="3990EE70">
            <wp:extent cx="6121021" cy="1800000"/>
            <wp:effectExtent l="0" t="0" r="0" b="0"/>
            <wp:docPr id="733" name="Immagin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1" cstate="print"/>
                    <a:srcRect l="4200" t="3235" r="2876" b="55980"/>
                    <a:stretch>
                      <a:fillRect/>
                    </a:stretch>
                  </pic:blipFill>
                  <pic:spPr bwMode="auto">
                    <a:xfrm>
                      <a:off x="0" y="0"/>
                      <a:ext cx="6121021" cy="1800000"/>
                    </a:xfrm>
                    <a:prstGeom prst="rect">
                      <a:avLst/>
                    </a:prstGeom>
                    <a:noFill/>
                    <a:ln w="9525">
                      <a:noFill/>
                      <a:miter lim="800000"/>
                      <a:headEnd/>
                      <a:tailEnd/>
                    </a:ln>
                    <a:effectLst/>
                  </pic:spPr>
                </pic:pic>
              </a:graphicData>
            </a:graphic>
          </wp:inline>
        </w:drawing>
      </w:r>
    </w:p>
    <w:p w14:paraId="3990DACC" w14:textId="77777777" w:rsidR="00930150" w:rsidRPr="00B558A9" w:rsidRDefault="00930150" w:rsidP="00C617CC">
      <w:pPr>
        <w:pStyle w:val="Caption"/>
        <w:tabs>
          <w:tab w:val="clear" w:pos="709"/>
          <w:tab w:val="clear" w:pos="851"/>
        </w:tabs>
        <w:ind w:left="0" w:firstLine="0"/>
      </w:pPr>
      <w:bookmarkStart w:id="409" w:name="_Toc398190142"/>
      <w:bookmarkStart w:id="410" w:name="_Toc400445842"/>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2</w:t>
      </w:r>
      <w:r w:rsidR="004524AF" w:rsidRPr="00A42676">
        <w:rPr>
          <w:noProof/>
        </w:rPr>
        <w:fldChar w:fldCharType="end"/>
      </w:r>
      <w:r w:rsidRPr="00B558A9">
        <w:t>: 1/PG amplitude and phase vs acquisition time (colours represent the different acquisition modes)</w:t>
      </w:r>
      <w:bookmarkEnd w:id="409"/>
      <w:bookmarkEnd w:id="410"/>
    </w:p>
    <w:p w14:paraId="3990DACD" w14:textId="77777777" w:rsidR="00930150" w:rsidRPr="00B558A9" w:rsidRDefault="00930150" w:rsidP="00930150"/>
    <w:p w14:paraId="3990DACE" w14:textId="77777777" w:rsidR="00930150" w:rsidRPr="00A42676" w:rsidRDefault="00930150" w:rsidP="00930150">
      <w:pPr>
        <w:pStyle w:val="ARESYSNormale"/>
        <w:jc w:val="center"/>
        <w:rPr>
          <w:lang w:val="en-GB"/>
        </w:rPr>
      </w:pPr>
      <w:r w:rsidRPr="005365A1">
        <w:rPr>
          <w:noProof/>
          <w:lang w:val="en-GB" w:eastAsia="en-GB"/>
        </w:rPr>
        <w:drawing>
          <wp:inline distT="0" distB="0" distL="0" distR="0" wp14:anchorId="3990EE71" wp14:editId="3990EE72">
            <wp:extent cx="6122443" cy="1800000"/>
            <wp:effectExtent l="19050" t="0" r="0" b="0"/>
            <wp:docPr id="734" name="Immagin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cstate="print"/>
                    <a:srcRect l="4725" t="3828" r="3926" b="55784"/>
                    <a:stretch>
                      <a:fillRect/>
                    </a:stretch>
                  </pic:blipFill>
                  <pic:spPr bwMode="auto">
                    <a:xfrm>
                      <a:off x="0" y="0"/>
                      <a:ext cx="6122443" cy="1800000"/>
                    </a:xfrm>
                    <a:prstGeom prst="rect">
                      <a:avLst/>
                    </a:prstGeom>
                    <a:noFill/>
                    <a:ln w="9525">
                      <a:noFill/>
                      <a:miter lim="800000"/>
                      <a:headEnd/>
                      <a:tailEnd/>
                    </a:ln>
                    <a:effectLst/>
                  </pic:spPr>
                </pic:pic>
              </a:graphicData>
            </a:graphic>
          </wp:inline>
        </w:drawing>
      </w:r>
    </w:p>
    <w:p w14:paraId="3990DACF" w14:textId="77777777" w:rsidR="00930150" w:rsidRPr="00B558A9" w:rsidRDefault="00930150" w:rsidP="00C617CC">
      <w:pPr>
        <w:pStyle w:val="Caption"/>
        <w:ind w:left="0" w:firstLine="0"/>
      </w:pPr>
      <w:bookmarkStart w:id="411" w:name="_Toc398190143"/>
      <w:bookmarkStart w:id="412" w:name="_Toc400445843"/>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3</w:t>
      </w:r>
      <w:r w:rsidR="004524AF" w:rsidRPr="00A42676">
        <w:rPr>
          <w:noProof/>
        </w:rPr>
        <w:fldChar w:fldCharType="end"/>
      </w:r>
      <w:r w:rsidRPr="00B558A9">
        <w:t>: 1/PG amplitude and phase vs acquisition time (EW case, colours represent the different polarizations)</w:t>
      </w:r>
      <w:bookmarkEnd w:id="411"/>
      <w:bookmarkEnd w:id="412"/>
    </w:p>
    <w:p w14:paraId="3990DAD0" w14:textId="77777777" w:rsidR="00930150" w:rsidRPr="00B558A9" w:rsidRDefault="00930150" w:rsidP="00930150"/>
    <w:p w14:paraId="3990DAD1" w14:textId="77777777" w:rsidR="00930150" w:rsidRPr="00B558A9" w:rsidRDefault="00930150" w:rsidP="00930150">
      <w:pPr>
        <w:jc w:val="center"/>
      </w:pPr>
      <w:r w:rsidRPr="005365A1">
        <w:rPr>
          <w:noProof/>
          <w:lang w:eastAsia="en-GB"/>
        </w:rPr>
        <w:drawing>
          <wp:inline distT="0" distB="0" distL="0" distR="0" wp14:anchorId="3990EE73" wp14:editId="3990EE74">
            <wp:extent cx="3960000" cy="2163171"/>
            <wp:effectExtent l="0" t="0" r="2400" b="0"/>
            <wp:docPr id="748" name="Immagin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3" cstate="print"/>
                    <a:srcRect l="53675" t="49958" r="2751" b="8893"/>
                    <a:stretch>
                      <a:fillRect/>
                    </a:stretch>
                  </pic:blipFill>
                  <pic:spPr bwMode="auto">
                    <a:xfrm>
                      <a:off x="0" y="0"/>
                      <a:ext cx="3960000" cy="2163171"/>
                    </a:xfrm>
                    <a:prstGeom prst="rect">
                      <a:avLst/>
                    </a:prstGeom>
                    <a:noFill/>
                    <a:ln w="9525">
                      <a:noFill/>
                      <a:miter lim="800000"/>
                      <a:headEnd/>
                      <a:tailEnd/>
                    </a:ln>
                    <a:effectLst/>
                  </pic:spPr>
                </pic:pic>
              </a:graphicData>
            </a:graphic>
          </wp:inline>
        </w:drawing>
      </w:r>
    </w:p>
    <w:p w14:paraId="3990DAD2" w14:textId="77777777" w:rsidR="00930150" w:rsidRPr="00B558A9" w:rsidRDefault="00930150" w:rsidP="00930150">
      <w:pPr>
        <w:pStyle w:val="Caption"/>
      </w:pPr>
      <w:bookmarkStart w:id="413" w:name="_Toc398190144"/>
      <w:bookmarkStart w:id="414" w:name="_Toc400445844"/>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4</w:t>
      </w:r>
      <w:r w:rsidR="004524AF" w:rsidRPr="00A42676">
        <w:rPr>
          <w:noProof/>
        </w:rPr>
        <w:fldChar w:fldCharType="end"/>
      </w:r>
      <w:r w:rsidRPr="00B558A9">
        <w:t>: RxGain offset vs acquisition time (colours represent the different beams)</w:t>
      </w:r>
      <w:bookmarkEnd w:id="413"/>
      <w:bookmarkEnd w:id="414"/>
    </w:p>
    <w:p w14:paraId="3990DAD3" w14:textId="77777777" w:rsidR="00930150" w:rsidRPr="00B558A9" w:rsidRDefault="00930150" w:rsidP="00930150"/>
    <w:p w14:paraId="3990DAD4" w14:textId="77777777" w:rsidR="00930150" w:rsidRPr="00A42676" w:rsidRDefault="00930150" w:rsidP="00930150">
      <w:pPr>
        <w:rPr>
          <w:u w:val="single"/>
        </w:rPr>
      </w:pPr>
      <w:r w:rsidRPr="00A42676">
        <w:rPr>
          <w:u w:val="single"/>
        </w:rPr>
        <w:t>Channel delay</w:t>
      </w:r>
    </w:p>
    <w:p w14:paraId="3990DAD5" w14:textId="77777777" w:rsidR="00930150" w:rsidRPr="00B558A9" w:rsidRDefault="00930150" w:rsidP="00930150">
      <w:r w:rsidRPr="00B558A9">
        <w:t>The trend vs time is very stable after the end of April (see figure below). Until the satellite first switch off (April 26-29), it presents a small decrease and then a jump. Other jumps occur then after the following switch offs (July 6</w:t>
      </w:r>
      <w:r w:rsidRPr="00A42676">
        <w:rPr>
          <w:vertAlign w:val="superscript"/>
        </w:rPr>
        <w:t>th</w:t>
      </w:r>
      <w:r w:rsidRPr="00B558A9">
        <w:t xml:space="preserve"> and so on) but not for the second one (May 29 - June 2). In general it can be said that the instrument switch offs can cause a jump in the channel delay.</w:t>
      </w:r>
    </w:p>
    <w:p w14:paraId="3990DAD6" w14:textId="77777777" w:rsidR="00930150" w:rsidRPr="00B558A9" w:rsidRDefault="00930150" w:rsidP="00930150">
      <w:pPr>
        <w:jc w:val="center"/>
      </w:pPr>
      <w:r w:rsidRPr="005365A1">
        <w:rPr>
          <w:noProof/>
          <w:lang w:eastAsia="en-GB"/>
        </w:rPr>
        <w:lastRenderedPageBreak/>
        <w:drawing>
          <wp:inline distT="0" distB="0" distL="0" distR="0" wp14:anchorId="3990EE75" wp14:editId="3990EE76">
            <wp:extent cx="4320000" cy="2163170"/>
            <wp:effectExtent l="0" t="0" r="4350" b="0"/>
            <wp:docPr id="749"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1" cstate="print"/>
                    <a:srcRect l="4200" t="50718" r="51701" b="8133"/>
                    <a:stretch>
                      <a:fillRect/>
                    </a:stretch>
                  </pic:blipFill>
                  <pic:spPr bwMode="auto">
                    <a:xfrm>
                      <a:off x="0" y="0"/>
                      <a:ext cx="4320000" cy="2163170"/>
                    </a:xfrm>
                    <a:prstGeom prst="rect">
                      <a:avLst/>
                    </a:prstGeom>
                    <a:noFill/>
                    <a:ln w="9525">
                      <a:noFill/>
                      <a:miter lim="800000"/>
                      <a:headEnd/>
                      <a:tailEnd/>
                    </a:ln>
                    <a:effectLst/>
                  </pic:spPr>
                </pic:pic>
              </a:graphicData>
            </a:graphic>
          </wp:inline>
        </w:drawing>
      </w:r>
    </w:p>
    <w:p w14:paraId="3990DAD7" w14:textId="77777777" w:rsidR="00930150" w:rsidRPr="00B558A9" w:rsidRDefault="00930150" w:rsidP="00930150">
      <w:pPr>
        <w:pStyle w:val="Caption"/>
      </w:pPr>
      <w:bookmarkStart w:id="415" w:name="_Toc398190145"/>
      <w:bookmarkStart w:id="416" w:name="_Toc400445845"/>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5</w:t>
      </w:r>
      <w:r w:rsidR="004524AF" w:rsidRPr="00A42676">
        <w:rPr>
          <w:noProof/>
        </w:rPr>
        <w:fldChar w:fldCharType="end"/>
      </w:r>
      <w:r w:rsidRPr="00B558A9">
        <w:t>: Channel delay vs acquisition time</w:t>
      </w:r>
      <w:bookmarkEnd w:id="415"/>
      <w:bookmarkEnd w:id="416"/>
    </w:p>
    <w:p w14:paraId="3990DAD8" w14:textId="77777777" w:rsidR="00930150" w:rsidRPr="00C03F93" w:rsidRDefault="00930150" w:rsidP="00C03F93"/>
    <w:p w14:paraId="3990DAD9" w14:textId="77777777" w:rsidR="00194550" w:rsidRPr="00C03F93" w:rsidRDefault="00194550" w:rsidP="00C03F93">
      <w:pPr>
        <w:rPr>
          <w:b/>
        </w:rPr>
      </w:pPr>
      <w:r w:rsidRPr="00C03F93">
        <w:rPr>
          <w:b/>
        </w:rPr>
        <w:t>T1102: Chirp Replica Detailed Analysis</w:t>
      </w:r>
    </w:p>
    <w:p w14:paraId="3990DADA" w14:textId="77777777" w:rsidR="00930150" w:rsidRPr="00B558A9" w:rsidRDefault="00930150" w:rsidP="00930150">
      <w:r w:rsidRPr="00B558A9">
        <w:t xml:space="preserve">The replicas reconstructed from the internal calibration pulses present characteristics in line with the expected ones: chirp-like shape for </w:t>
      </w:r>
      <w:r w:rsidR="00F13B47" w:rsidRPr="00B558A9">
        <w:t>amplitude</w:t>
      </w:r>
      <w:r w:rsidRPr="00B558A9">
        <w:t xml:space="preserve"> and phase, correct bandwidth, resolution and other IRF parameters. An unexpected decay is in any case visible on the amplitude (peak-to-peak variation of &lt;=2dB) and will require further investigations.</w:t>
      </w:r>
    </w:p>
    <w:p w14:paraId="3990DADB" w14:textId="77777777" w:rsidR="00930150" w:rsidRPr="00B558A9" w:rsidRDefault="00930150" w:rsidP="009301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6"/>
      </w:tblGrid>
      <w:tr w:rsidR="00930150" w:rsidRPr="00B558A9" w14:paraId="3990DADE" w14:textId="77777777" w:rsidTr="00902EBF">
        <w:tc>
          <w:tcPr>
            <w:tcW w:w="4630" w:type="dxa"/>
          </w:tcPr>
          <w:p w14:paraId="3990DADC" w14:textId="77777777" w:rsidR="00930150" w:rsidRPr="00A42676" w:rsidRDefault="00930150" w:rsidP="00902EBF">
            <w:pPr>
              <w:pStyle w:val="ARESYSNormale"/>
              <w:rPr>
                <w:lang w:val="en-GB"/>
              </w:rPr>
            </w:pPr>
            <w:r w:rsidRPr="005365A1">
              <w:rPr>
                <w:noProof/>
                <w:lang w:val="en-GB" w:eastAsia="en-GB"/>
              </w:rPr>
              <w:drawing>
                <wp:inline distT="0" distB="0" distL="0" distR="0" wp14:anchorId="3990EE77" wp14:editId="3990EE78">
                  <wp:extent cx="3066059" cy="1440000"/>
                  <wp:effectExtent l="19050" t="0" r="991" b="0"/>
                  <wp:docPr id="80" name="Immagine 28" descr="\\192.168.113.115\data\dataOUT_TASK15\S1A\S1A_IW\S1A_IW_RAW__0C\unsorted\S1A_IW_RAW__0CDH_20140803T040233_20140803T040420_001770_001AD0_38CE.SAFE\icm_results_replica_0_IW1_H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192.168.113.115\data\dataOUT_TASK15\S1A\S1A_IW\S1A_IW_RAW__0C\unsorted\S1A_IW_RAW__0CDH_20140803T040233_20140803T040420_001770_001AD0_38CE.SAFE\icm_results_replica_0_IW1_HH.png"/>
                          <pic:cNvPicPr>
                            <a:picLocks noChangeAspect="1" noChangeArrowheads="1"/>
                          </pic:cNvPicPr>
                        </pic:nvPicPr>
                        <pic:blipFill>
                          <a:blip r:embed="rId24" cstate="print"/>
                          <a:srcRect/>
                          <a:stretch>
                            <a:fillRect/>
                          </a:stretch>
                        </pic:blipFill>
                        <pic:spPr bwMode="auto">
                          <a:xfrm>
                            <a:off x="0" y="0"/>
                            <a:ext cx="3066059" cy="1440000"/>
                          </a:xfrm>
                          <a:prstGeom prst="rect">
                            <a:avLst/>
                          </a:prstGeom>
                          <a:noFill/>
                          <a:ln w="9525">
                            <a:noFill/>
                            <a:miter lim="800000"/>
                            <a:headEnd/>
                            <a:tailEnd/>
                          </a:ln>
                        </pic:spPr>
                      </pic:pic>
                    </a:graphicData>
                  </a:graphic>
                </wp:inline>
              </w:drawing>
            </w:r>
          </w:p>
        </w:tc>
        <w:tc>
          <w:tcPr>
            <w:tcW w:w="4631" w:type="dxa"/>
          </w:tcPr>
          <w:p w14:paraId="3990DADD" w14:textId="77777777" w:rsidR="00930150" w:rsidRPr="00A42676" w:rsidRDefault="00930150" w:rsidP="00902EBF">
            <w:pPr>
              <w:pStyle w:val="ARESYSNormale"/>
              <w:rPr>
                <w:lang w:val="en-GB"/>
              </w:rPr>
            </w:pPr>
            <w:r w:rsidRPr="005365A1">
              <w:rPr>
                <w:noProof/>
                <w:lang w:val="en-GB" w:eastAsia="en-GB"/>
              </w:rPr>
              <w:drawing>
                <wp:inline distT="0" distB="0" distL="0" distR="0" wp14:anchorId="3990EE79" wp14:editId="3990EE7A">
                  <wp:extent cx="3066060" cy="1440000"/>
                  <wp:effectExtent l="19050" t="0" r="990" b="0"/>
                  <wp:docPr id="82" name="Immagine 29" descr="\\192.168.113.115\data\dataOUT_TASK15\S1A\S1A_IW\S1A_IW_RAW__0C\unsorted\S1A_IW_RAW__0CDH_20140803T040233_20140803T040420_001770_001AD0_38CE.SAFE\icm_results_replica_0_IW2_H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192.168.113.115\data\dataOUT_TASK15\S1A\S1A_IW\S1A_IW_RAW__0C\unsorted\S1A_IW_RAW__0CDH_20140803T040233_20140803T040420_001770_001AD0_38CE.SAFE\icm_results_replica_0_IW2_HH.png"/>
                          <pic:cNvPicPr>
                            <a:picLocks noChangeAspect="1" noChangeArrowheads="1"/>
                          </pic:cNvPicPr>
                        </pic:nvPicPr>
                        <pic:blipFill>
                          <a:blip r:embed="rId25" cstate="print"/>
                          <a:srcRect/>
                          <a:stretch>
                            <a:fillRect/>
                          </a:stretch>
                        </pic:blipFill>
                        <pic:spPr bwMode="auto">
                          <a:xfrm>
                            <a:off x="0" y="0"/>
                            <a:ext cx="3066060" cy="1440000"/>
                          </a:xfrm>
                          <a:prstGeom prst="rect">
                            <a:avLst/>
                          </a:prstGeom>
                          <a:noFill/>
                          <a:ln w="9525">
                            <a:noFill/>
                            <a:miter lim="800000"/>
                            <a:headEnd/>
                            <a:tailEnd/>
                          </a:ln>
                        </pic:spPr>
                      </pic:pic>
                    </a:graphicData>
                  </a:graphic>
                </wp:inline>
              </w:drawing>
            </w:r>
          </w:p>
        </w:tc>
      </w:tr>
      <w:tr w:rsidR="00930150" w:rsidRPr="00B558A9" w14:paraId="3990DAE1" w14:textId="77777777" w:rsidTr="00902EBF">
        <w:tc>
          <w:tcPr>
            <w:tcW w:w="4630" w:type="dxa"/>
          </w:tcPr>
          <w:p w14:paraId="3990DADF" w14:textId="77777777" w:rsidR="00930150" w:rsidRPr="00A42676" w:rsidRDefault="00930150" w:rsidP="00902EBF">
            <w:pPr>
              <w:pStyle w:val="ARESYSNormale"/>
              <w:rPr>
                <w:lang w:val="en-GB"/>
              </w:rPr>
            </w:pPr>
            <w:r w:rsidRPr="005365A1">
              <w:rPr>
                <w:noProof/>
                <w:lang w:val="en-GB" w:eastAsia="en-GB"/>
              </w:rPr>
              <w:drawing>
                <wp:inline distT="0" distB="0" distL="0" distR="0" wp14:anchorId="3990EE7B" wp14:editId="3990EE7C">
                  <wp:extent cx="3066059" cy="1440000"/>
                  <wp:effectExtent l="19050" t="0" r="991" b="0"/>
                  <wp:docPr id="84" name="Immagine 30" descr="\\192.168.113.115\data\dataOUT_TASK15\S1A\S1A_IW\S1A_IW_RAW__0C\unsorted\S1A_IW_RAW__0CDV_20140803T045944_20140803T050533_001771_001AD2_38F5.SAFE\icm_results_replica_0_IW3_V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192.168.113.115\data\dataOUT_TASK15\S1A\S1A_IW\S1A_IW_RAW__0C\unsorted\S1A_IW_RAW__0CDV_20140803T045944_20140803T050533_001771_001AD2_38F5.SAFE\icm_results_replica_0_IW3_VV.png"/>
                          <pic:cNvPicPr>
                            <a:picLocks noChangeAspect="1" noChangeArrowheads="1"/>
                          </pic:cNvPicPr>
                        </pic:nvPicPr>
                        <pic:blipFill>
                          <a:blip r:embed="rId26" cstate="print"/>
                          <a:srcRect/>
                          <a:stretch>
                            <a:fillRect/>
                          </a:stretch>
                        </pic:blipFill>
                        <pic:spPr bwMode="auto">
                          <a:xfrm>
                            <a:off x="0" y="0"/>
                            <a:ext cx="3066059" cy="1440000"/>
                          </a:xfrm>
                          <a:prstGeom prst="rect">
                            <a:avLst/>
                          </a:prstGeom>
                          <a:noFill/>
                          <a:ln w="9525">
                            <a:noFill/>
                            <a:miter lim="800000"/>
                            <a:headEnd/>
                            <a:tailEnd/>
                          </a:ln>
                        </pic:spPr>
                      </pic:pic>
                    </a:graphicData>
                  </a:graphic>
                </wp:inline>
              </w:drawing>
            </w:r>
          </w:p>
        </w:tc>
        <w:tc>
          <w:tcPr>
            <w:tcW w:w="4631" w:type="dxa"/>
          </w:tcPr>
          <w:p w14:paraId="3990DAE0" w14:textId="77777777" w:rsidR="00930150" w:rsidRPr="00A42676" w:rsidRDefault="00930150" w:rsidP="00902EBF">
            <w:pPr>
              <w:pStyle w:val="ARESYSNormale"/>
              <w:rPr>
                <w:lang w:val="en-GB"/>
              </w:rPr>
            </w:pPr>
          </w:p>
        </w:tc>
      </w:tr>
    </w:tbl>
    <w:p w14:paraId="3990DAE2" w14:textId="77777777" w:rsidR="00930150" w:rsidRPr="00B558A9" w:rsidRDefault="00930150" w:rsidP="00930150">
      <w:pPr>
        <w:pStyle w:val="Caption"/>
      </w:pPr>
      <w:bookmarkStart w:id="417" w:name="_Toc398190146"/>
      <w:bookmarkStart w:id="418" w:name="_Toc400445846"/>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6</w:t>
      </w:r>
      <w:r w:rsidR="004524AF" w:rsidRPr="00A42676">
        <w:rPr>
          <w:noProof/>
        </w:rPr>
        <w:fldChar w:fldCharType="end"/>
      </w:r>
      <w:r w:rsidRPr="00B558A9">
        <w:t>: Chirp replica from internal calibration pulses (IW case)</w:t>
      </w:r>
      <w:bookmarkEnd w:id="417"/>
      <w:bookmarkEnd w:id="418"/>
    </w:p>
    <w:p w14:paraId="3990DAE3" w14:textId="77777777" w:rsidR="00194550" w:rsidRPr="00C03F93" w:rsidRDefault="00194550" w:rsidP="00C03F93"/>
    <w:p w14:paraId="3990DAE4" w14:textId="77777777" w:rsidR="00194550" w:rsidRPr="00C03F93" w:rsidRDefault="00194550" w:rsidP="00C03F93">
      <w:pPr>
        <w:rPr>
          <w:b/>
        </w:rPr>
      </w:pPr>
      <w:r w:rsidRPr="00C03F93">
        <w:rPr>
          <w:b/>
        </w:rPr>
        <w:t>T1103: Noise Level Extraction and Analysis</w:t>
      </w:r>
    </w:p>
    <w:p w14:paraId="3990DAE5" w14:textId="77777777" w:rsidR="00930150" w:rsidRDefault="00930150" w:rsidP="00930150">
      <w:r w:rsidRPr="00B558A9">
        <w:t>As for the internal calibration, the noise level analysis has been performed since the satellite launch, processing all the L0C products available.</w:t>
      </w:r>
    </w:p>
    <w:p w14:paraId="3990DAE6" w14:textId="77777777" w:rsidR="00F13B47" w:rsidRPr="00B558A9" w:rsidRDefault="00F13B47" w:rsidP="00930150"/>
    <w:p w14:paraId="3990DAE7" w14:textId="77777777" w:rsidR="00930150" w:rsidRPr="00B558A9" w:rsidRDefault="00930150" w:rsidP="00930150">
      <w:r w:rsidRPr="00B558A9">
        <w:t>The noise level monitoring has allowed to identify:</w:t>
      </w:r>
    </w:p>
    <w:p w14:paraId="3990DAE8" w14:textId="77777777" w:rsidR="00930150" w:rsidRPr="00B558A9" w:rsidRDefault="00930150" w:rsidP="00930150">
      <w:pPr>
        <w:pStyle w:val="ListParagraph"/>
        <w:numPr>
          <w:ilvl w:val="0"/>
          <w:numId w:val="35"/>
        </w:numPr>
      </w:pPr>
      <w:r w:rsidRPr="00B558A9">
        <w:lastRenderedPageBreak/>
        <w:t>the changes of the I and Q channels mean values (associated then to the spurious signal at 0Hz) during the different instrument switch offs and their different level depending on the receiving polarization (see the first figure below). Moreover it has been observed a difference between these values if measured on the noise or on the echo data (see also T1111): this has led to a wrong raw data correction by the IPF, which use the measures done on the noise data to correct the echo one;</w:t>
      </w:r>
    </w:p>
    <w:p w14:paraId="3990DAE9" w14:textId="77777777" w:rsidR="00930150" w:rsidRPr="00B558A9" w:rsidRDefault="00930150" w:rsidP="00930150">
      <w:pPr>
        <w:pStyle w:val="ListParagraph"/>
        <w:numPr>
          <w:ilvl w:val="0"/>
          <w:numId w:val="35"/>
        </w:numPr>
      </w:pPr>
      <w:r w:rsidRPr="00B558A9">
        <w:t>the different gain of the I and Q channels depending on the receiving polarization (see the second figure below);</w:t>
      </w:r>
    </w:p>
    <w:p w14:paraId="3990DAEA" w14:textId="77777777" w:rsidR="00930150" w:rsidRPr="00B558A9" w:rsidRDefault="00930150" w:rsidP="00930150">
      <w:pPr>
        <w:pStyle w:val="ListParagraph"/>
        <w:numPr>
          <w:ilvl w:val="0"/>
          <w:numId w:val="35"/>
        </w:numPr>
      </w:pPr>
      <w:r w:rsidRPr="00B558A9">
        <w:t>the noise power associated to each swath. After a comparison with the prelaunch measures, lower values has been identified due to lower temperatures.</w:t>
      </w:r>
    </w:p>
    <w:p w14:paraId="3990DAEB" w14:textId="77777777" w:rsidR="00930150" w:rsidRPr="00B558A9" w:rsidRDefault="00930150" w:rsidP="00930150"/>
    <w:p w14:paraId="3990DAEC" w14:textId="77777777" w:rsidR="00930150" w:rsidRPr="00B558A9" w:rsidRDefault="00930150" w:rsidP="00930150">
      <w:r w:rsidRPr="005365A1">
        <w:rPr>
          <w:noProof/>
          <w:lang w:eastAsia="en-GB"/>
        </w:rPr>
        <w:drawing>
          <wp:inline distT="0" distB="0" distL="0" distR="0" wp14:anchorId="3990EE7D" wp14:editId="3990EE7E">
            <wp:extent cx="5743575" cy="2062821"/>
            <wp:effectExtent l="0" t="0" r="0" b="0"/>
            <wp:docPr id="7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b="52177"/>
                    <a:stretch>
                      <a:fillRect/>
                    </a:stretch>
                  </pic:blipFill>
                  <pic:spPr bwMode="auto">
                    <a:xfrm>
                      <a:off x="0" y="0"/>
                      <a:ext cx="5743575" cy="2062821"/>
                    </a:xfrm>
                    <a:prstGeom prst="rect">
                      <a:avLst/>
                    </a:prstGeom>
                    <a:noFill/>
                    <a:ln w="9525">
                      <a:noFill/>
                      <a:miter lim="800000"/>
                      <a:headEnd/>
                      <a:tailEnd/>
                    </a:ln>
                  </pic:spPr>
                </pic:pic>
              </a:graphicData>
            </a:graphic>
          </wp:inline>
        </w:drawing>
      </w:r>
    </w:p>
    <w:p w14:paraId="3990DAED" w14:textId="77777777" w:rsidR="00930150" w:rsidRPr="00B558A9" w:rsidRDefault="00930150" w:rsidP="00930150">
      <w:pPr>
        <w:pStyle w:val="Caption"/>
      </w:pPr>
      <w:bookmarkStart w:id="419" w:name="_Toc398190147"/>
      <w:bookmarkStart w:id="420" w:name="_Toc400445847"/>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7</w:t>
      </w:r>
      <w:r w:rsidR="004524AF" w:rsidRPr="00A42676">
        <w:rPr>
          <w:noProof/>
        </w:rPr>
        <w:fldChar w:fldCharType="end"/>
      </w:r>
      <w:r w:rsidRPr="00B558A9">
        <w:t>: Noise packets I and Q channels mean values vs acquisition time</w:t>
      </w:r>
      <w:bookmarkEnd w:id="419"/>
      <w:bookmarkEnd w:id="420"/>
    </w:p>
    <w:p w14:paraId="3990DAEE" w14:textId="77777777" w:rsidR="00930150" w:rsidRPr="00B558A9" w:rsidRDefault="00930150" w:rsidP="00930150"/>
    <w:p w14:paraId="3990DAEF" w14:textId="77777777" w:rsidR="00930150" w:rsidRPr="00B558A9" w:rsidRDefault="00930150" w:rsidP="00930150">
      <w:r w:rsidRPr="00A42676">
        <w:rPr>
          <w:noProof/>
          <w:color w:val="FF0000"/>
          <w:lang w:eastAsia="en-GB"/>
        </w:rPr>
        <w:drawing>
          <wp:inline distT="0" distB="0" distL="0" distR="0" wp14:anchorId="3990EE7F" wp14:editId="3990EE80">
            <wp:extent cx="5740797" cy="2105025"/>
            <wp:effectExtent l="0" t="0" r="0" b="0"/>
            <wp:docPr id="751" name="Immagine 9"/>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28" cstate="print"/>
                    <a:srcRect b="51106"/>
                    <a:stretch/>
                  </pic:blipFill>
                  <pic:spPr bwMode="auto">
                    <a:xfrm>
                      <a:off x="0" y="0"/>
                      <a:ext cx="5743575" cy="210604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990DAF0" w14:textId="77777777" w:rsidR="00930150" w:rsidRPr="00B558A9" w:rsidRDefault="00930150" w:rsidP="00930150">
      <w:pPr>
        <w:pStyle w:val="Caption"/>
      </w:pPr>
      <w:bookmarkStart w:id="421" w:name="_Toc398190148"/>
      <w:bookmarkStart w:id="422" w:name="_Toc400445848"/>
      <w:r w:rsidRPr="00B558A9">
        <w:t xml:space="preserve">Figure </w:t>
      </w:r>
      <w:r w:rsidR="004524AF" w:rsidRPr="00A42676">
        <w:fldChar w:fldCharType="begin"/>
      </w:r>
      <w:r w:rsidRPr="00B558A9">
        <w:instrText xml:space="preserve"> SEQ Figure \* ARABIC </w:instrText>
      </w:r>
      <w:r w:rsidR="004524AF" w:rsidRPr="00A42676">
        <w:fldChar w:fldCharType="separate"/>
      </w:r>
      <w:r w:rsidR="00D46B59">
        <w:rPr>
          <w:noProof/>
        </w:rPr>
        <w:t>8</w:t>
      </w:r>
      <w:r w:rsidR="004524AF" w:rsidRPr="00A42676">
        <w:rPr>
          <w:noProof/>
        </w:rPr>
        <w:fldChar w:fldCharType="end"/>
      </w:r>
      <w:r w:rsidRPr="00B558A9">
        <w:t>: Noise packets I and Q channels mean and std values cross-plots</w:t>
      </w:r>
      <w:bookmarkEnd w:id="421"/>
      <w:bookmarkEnd w:id="422"/>
    </w:p>
    <w:p w14:paraId="3990DAF1" w14:textId="77777777" w:rsidR="00930150" w:rsidRPr="00B558A9" w:rsidRDefault="00930150" w:rsidP="00930150"/>
    <w:p w14:paraId="3990DAF2" w14:textId="77777777" w:rsidR="00930150" w:rsidRPr="00B558A9" w:rsidRDefault="00930150" w:rsidP="00930150">
      <w:r w:rsidRPr="00A42676">
        <w:rPr>
          <w:b/>
        </w:rPr>
        <w:t>Recommendation</w:t>
      </w:r>
    </w:p>
    <w:p w14:paraId="3990DAF3" w14:textId="77777777" w:rsidR="00930150" w:rsidRPr="00B558A9" w:rsidRDefault="00930150" w:rsidP="00930150">
      <w:r w:rsidRPr="00B558A9">
        <w:t>The RX gain parameters have been updated in the last RDB (i.e. #00000003) in order to remove the difference between the two receiving channels and at the same time mitigate the difference in the I and Q channels mean values between the noise and the echo data.</w:t>
      </w:r>
    </w:p>
    <w:p w14:paraId="3990DAF4" w14:textId="77777777" w:rsidR="00194550" w:rsidRPr="00C03F93" w:rsidRDefault="00930150" w:rsidP="00930150">
      <w:r w:rsidRPr="00B558A9">
        <w:t>The suggestion is to repeat the analyses after the introduction of the new RDB, in order to verify the effectiveness of these changes and that the IPF is now able to properly remove the I and Q channels mean values from the echo data basing on the noise measurements.</w:t>
      </w:r>
    </w:p>
    <w:p w14:paraId="3990DAF5" w14:textId="77777777" w:rsidR="00194550" w:rsidRPr="00C03F93" w:rsidRDefault="00194550" w:rsidP="00C03F93">
      <w:pPr>
        <w:rPr>
          <w:b/>
        </w:rPr>
      </w:pPr>
      <w:r w:rsidRPr="00C03F93">
        <w:rPr>
          <w:b/>
        </w:rPr>
        <w:t>T1104: Antenna TRMs Status Extraction and Impacts Analysis</w:t>
      </w:r>
    </w:p>
    <w:p w14:paraId="3990DAF6" w14:textId="77777777" w:rsidR="00930150" w:rsidRPr="00B558A9" w:rsidRDefault="00930150" w:rsidP="00930150">
      <w:r w:rsidRPr="00B558A9">
        <w:lastRenderedPageBreak/>
        <w:t>The analysis of the RFC parameters, being these good indicators of the antenna status, has been performed since the satellite launch, processing all the RF L0S products available.</w:t>
      </w:r>
    </w:p>
    <w:p w14:paraId="3990DAF7" w14:textId="77777777" w:rsidR="00930150" w:rsidRPr="00A42676" w:rsidRDefault="00930150" w:rsidP="00930150">
      <w:pPr>
        <w:rPr>
          <w:u w:val="single"/>
        </w:rPr>
      </w:pPr>
      <w:r w:rsidRPr="00A42676">
        <w:rPr>
          <w:u w:val="single"/>
        </w:rPr>
        <w:t>TX/RX coefficients</w:t>
      </w:r>
    </w:p>
    <w:p w14:paraId="3990DAF8" w14:textId="77777777" w:rsidR="00930150" w:rsidRPr="00B558A9" w:rsidRDefault="00930150" w:rsidP="00930150">
      <w:pPr>
        <w:pStyle w:val="ListParagraph"/>
        <w:numPr>
          <w:ilvl w:val="0"/>
          <w:numId w:val="36"/>
        </w:numPr>
      </w:pPr>
      <w:r w:rsidRPr="00B558A9">
        <w:t>first significant attenuation of TX/RX coefficients on May 5th (TXH, TXV, RXV, TILE 4, ROWS 11 and 12); second one on June 9th (RXH, TILE 4, ROW 12). These attenuations clearly identify the failures occurring in the antenna elements, as visible from the maps in the second figure below;</w:t>
      </w:r>
    </w:p>
    <w:p w14:paraId="3990DAF9" w14:textId="77777777" w:rsidR="00930150" w:rsidRPr="00B558A9" w:rsidRDefault="00930150" w:rsidP="00930150">
      <w:pPr>
        <w:pStyle w:val="ListParagraph"/>
        <w:numPr>
          <w:ilvl w:val="0"/>
          <w:numId w:val="36"/>
        </w:numPr>
      </w:pPr>
      <w:r w:rsidRPr="00B558A9">
        <w:t>RX ROW 1 has an unstable behaviour and has the higher coefficients variation in both term of amplitude and phase;</w:t>
      </w:r>
    </w:p>
    <w:p w14:paraId="3990DAFA" w14:textId="77777777" w:rsidR="00930150" w:rsidRPr="00B558A9" w:rsidRDefault="00930150" w:rsidP="00930150">
      <w:pPr>
        <w:pStyle w:val="ListParagraph"/>
        <w:numPr>
          <w:ilvl w:val="0"/>
          <w:numId w:val="36"/>
        </w:numPr>
      </w:pPr>
      <w:r w:rsidRPr="00B558A9">
        <w:t>RX TILE 9 phases show a step on May 9-10. This is due to TRM3 phase change and has led to a change in the RFC algorithm described in the Calibration and Characterization Plan [</w:t>
      </w:r>
      <w:r w:rsidR="00C026D4">
        <w:t>ESA, 2012</w:t>
      </w:r>
      <w:r w:rsidRPr="00B558A9">
        <w:t>] in order to remove it;</w:t>
      </w:r>
    </w:p>
    <w:p w14:paraId="3990DAFB" w14:textId="77777777" w:rsidR="00930150" w:rsidRPr="00B558A9" w:rsidRDefault="00930150" w:rsidP="00930150">
      <w:pPr>
        <w:pStyle w:val="ListParagraph"/>
        <w:numPr>
          <w:ilvl w:val="0"/>
          <w:numId w:val="36"/>
        </w:numPr>
      </w:pPr>
      <w:r w:rsidRPr="00B558A9">
        <w:t>the normalization step introduces an offset in case of strong degradation (TX coefficients case);</w:t>
      </w:r>
    </w:p>
    <w:p w14:paraId="3990DAFC" w14:textId="77777777" w:rsidR="00930150" w:rsidRPr="00B558A9" w:rsidRDefault="00930150" w:rsidP="00930150">
      <w:pPr>
        <w:pStyle w:val="ListParagraph"/>
        <w:numPr>
          <w:ilvl w:val="0"/>
          <w:numId w:val="36"/>
        </w:numPr>
      </w:pPr>
      <w:r w:rsidRPr="00B558A9">
        <w:t>no impacts due to satellite switch offs.</w:t>
      </w:r>
    </w:p>
    <w:p w14:paraId="3990DAFD" w14:textId="77777777" w:rsidR="00902EBF" w:rsidRDefault="00930150" w:rsidP="00C617CC">
      <w:pPr>
        <w:pStyle w:val="ARESYSNormale"/>
        <w:keepNext/>
        <w:jc w:val="left"/>
      </w:pPr>
      <w:r w:rsidRPr="005365A1">
        <w:rPr>
          <w:noProof/>
          <w:lang w:val="en-GB" w:eastAsia="en-GB"/>
        </w:rPr>
        <w:drawing>
          <wp:inline distT="0" distB="0" distL="0" distR="0" wp14:anchorId="3990EE81" wp14:editId="3990EE82">
            <wp:extent cx="6480000" cy="2518012"/>
            <wp:effectExtent l="0" t="0" r="0" b="0"/>
            <wp:docPr id="752"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480000" cy="2518012"/>
                    </a:xfrm>
                    <a:prstGeom prst="rect">
                      <a:avLst/>
                    </a:prstGeom>
                    <a:noFill/>
                    <a:ln w="9525">
                      <a:noFill/>
                      <a:miter lim="800000"/>
                      <a:headEnd/>
                      <a:tailEnd/>
                    </a:ln>
                  </pic:spPr>
                </pic:pic>
              </a:graphicData>
            </a:graphic>
          </wp:inline>
        </w:drawing>
      </w:r>
    </w:p>
    <w:p w14:paraId="3990DAFE" w14:textId="77777777" w:rsidR="00930150" w:rsidRPr="00A42676" w:rsidRDefault="00930150" w:rsidP="00C617CC">
      <w:pPr>
        <w:pStyle w:val="ARESYSNormale"/>
        <w:jc w:val="left"/>
        <w:rPr>
          <w:lang w:val="en-GB"/>
        </w:rPr>
      </w:pPr>
      <w:r w:rsidRPr="005365A1">
        <w:rPr>
          <w:noProof/>
          <w:lang w:val="en-GB" w:eastAsia="en-GB"/>
        </w:rPr>
        <w:drawing>
          <wp:inline distT="0" distB="0" distL="0" distR="0" wp14:anchorId="3990EE83" wp14:editId="3990EE84">
            <wp:extent cx="6482687" cy="2520000"/>
            <wp:effectExtent l="0" t="0" r="0" b="0"/>
            <wp:docPr id="753" name="Immagin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6482687" cy="2520000"/>
                    </a:xfrm>
                    <a:prstGeom prst="rect">
                      <a:avLst/>
                    </a:prstGeom>
                    <a:noFill/>
                    <a:ln w="9525">
                      <a:noFill/>
                      <a:miter lim="800000"/>
                      <a:headEnd/>
                      <a:tailEnd/>
                    </a:ln>
                  </pic:spPr>
                </pic:pic>
              </a:graphicData>
            </a:graphic>
          </wp:inline>
        </w:drawing>
      </w:r>
    </w:p>
    <w:p w14:paraId="3990DAFF" w14:textId="77777777" w:rsidR="00930150" w:rsidRPr="00B558A9" w:rsidRDefault="00930150" w:rsidP="00930150">
      <w:pPr>
        <w:pStyle w:val="Caption"/>
      </w:pPr>
      <w:bookmarkStart w:id="423" w:name="_Toc398190149"/>
      <w:bookmarkStart w:id="424" w:name="_Toc400445849"/>
      <w:r w:rsidRPr="00B558A9">
        <w:t xml:space="preserve">Figure </w:t>
      </w:r>
      <w:r w:rsidR="004524AF" w:rsidRPr="00A42676">
        <w:fldChar w:fldCharType="begin"/>
      </w:r>
      <w:r w:rsidRPr="00B558A9">
        <w:instrText xml:space="preserve"> SEQ Figure \* ARABIC </w:instrText>
      </w:r>
      <w:r w:rsidR="004524AF" w:rsidRPr="00A42676">
        <w:fldChar w:fldCharType="separate"/>
      </w:r>
      <w:r w:rsidR="00F13B47">
        <w:rPr>
          <w:noProof/>
        </w:rPr>
        <w:t>9</w:t>
      </w:r>
      <w:r w:rsidR="004524AF" w:rsidRPr="00A42676">
        <w:rPr>
          <w:noProof/>
        </w:rPr>
        <w:fldChar w:fldCharType="end"/>
      </w:r>
      <w:r w:rsidRPr="00B558A9">
        <w:t>: TXH coefficients versus acquisition time: average along rows and tiles</w:t>
      </w:r>
      <w:bookmarkEnd w:id="423"/>
      <w:bookmarkEnd w:id="424"/>
    </w:p>
    <w:p w14:paraId="3990DB00" w14:textId="77777777" w:rsidR="00930150" w:rsidRPr="00B558A9" w:rsidRDefault="00930150" w:rsidP="00930150"/>
    <w:tbl>
      <w:tblPr>
        <w:tblStyle w:val="TableGrid"/>
        <w:tblW w:w="1020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2"/>
        <w:gridCol w:w="5102"/>
      </w:tblGrid>
      <w:tr w:rsidR="00930150" w:rsidRPr="00B558A9" w14:paraId="3990DB03" w14:textId="77777777" w:rsidTr="00C617CC">
        <w:tc>
          <w:tcPr>
            <w:tcW w:w="5102" w:type="dxa"/>
          </w:tcPr>
          <w:p w14:paraId="3990DB01" w14:textId="77777777" w:rsidR="00930150" w:rsidRPr="00B558A9" w:rsidRDefault="00930150" w:rsidP="00902EBF">
            <w:r w:rsidRPr="00A42676">
              <w:rPr>
                <w:noProof/>
                <w:color w:val="FF0000"/>
                <w:lang w:eastAsia="en-GB"/>
              </w:rPr>
              <w:lastRenderedPageBreak/>
              <w:drawing>
                <wp:inline distT="0" distB="0" distL="0" distR="0" wp14:anchorId="3990EE85" wp14:editId="3990EE86">
                  <wp:extent cx="3153600" cy="1695600"/>
                  <wp:effectExtent l="0" t="0" r="0" b="0"/>
                  <wp:docPr id="754" name="Immagine 33" descr="\\192.168.113.115\data\dataOUT_TASK17\longTermMonitoring\Avrg\rfc_txCoeffAvrg_H_2014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92.168.113.115\data\dataOUT_TASK17\longTermMonitoring\Avrg\rfc_txCoeffAvrg_H_20140815.png"/>
                          <pic:cNvPicPr>
                            <a:picLocks noChangeAspect="1" noChangeArrowheads="1"/>
                          </pic:cNvPicPr>
                        </pic:nvPicPr>
                        <pic:blipFill>
                          <a:blip r:embed="rId31" cstate="print"/>
                          <a:srcRect/>
                          <a:stretch>
                            <a:fillRect/>
                          </a:stretch>
                        </pic:blipFill>
                        <pic:spPr bwMode="auto">
                          <a:xfrm>
                            <a:off x="0" y="0"/>
                            <a:ext cx="3153600" cy="1695600"/>
                          </a:xfrm>
                          <a:prstGeom prst="rect">
                            <a:avLst/>
                          </a:prstGeom>
                          <a:noFill/>
                          <a:ln w="9525">
                            <a:noFill/>
                            <a:miter lim="800000"/>
                            <a:headEnd/>
                            <a:tailEnd/>
                          </a:ln>
                        </pic:spPr>
                      </pic:pic>
                    </a:graphicData>
                  </a:graphic>
                </wp:inline>
              </w:drawing>
            </w:r>
          </w:p>
        </w:tc>
        <w:tc>
          <w:tcPr>
            <w:tcW w:w="5102" w:type="dxa"/>
          </w:tcPr>
          <w:p w14:paraId="3990DB02" w14:textId="77777777" w:rsidR="00930150" w:rsidRPr="00B558A9" w:rsidRDefault="00930150" w:rsidP="00902EBF">
            <w:r w:rsidRPr="00A42676">
              <w:rPr>
                <w:noProof/>
                <w:color w:val="FF0000"/>
                <w:lang w:eastAsia="en-GB"/>
              </w:rPr>
              <w:drawing>
                <wp:inline distT="0" distB="0" distL="0" distR="0" wp14:anchorId="3990EE87" wp14:editId="3990EE88">
                  <wp:extent cx="3153600" cy="1695600"/>
                  <wp:effectExtent l="0" t="0" r="0" b="0"/>
                  <wp:docPr id="755" name="Immagine 34" descr="\\192.168.113.115\data\dataOUT_TASK17\longTermMonitoring\Avrg\rfc_txCoeffAvrg_V_2014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92.168.113.115\data\dataOUT_TASK17\longTermMonitoring\Avrg\rfc_txCoeffAvrg_V_20140815.png"/>
                          <pic:cNvPicPr>
                            <a:picLocks noChangeAspect="1" noChangeArrowheads="1"/>
                          </pic:cNvPicPr>
                        </pic:nvPicPr>
                        <pic:blipFill>
                          <a:blip r:embed="rId32" cstate="print"/>
                          <a:srcRect/>
                          <a:stretch>
                            <a:fillRect/>
                          </a:stretch>
                        </pic:blipFill>
                        <pic:spPr bwMode="auto">
                          <a:xfrm>
                            <a:off x="0" y="0"/>
                            <a:ext cx="3153600" cy="1695600"/>
                          </a:xfrm>
                          <a:prstGeom prst="rect">
                            <a:avLst/>
                          </a:prstGeom>
                          <a:noFill/>
                          <a:ln w="9525">
                            <a:noFill/>
                            <a:miter lim="800000"/>
                            <a:headEnd/>
                            <a:tailEnd/>
                          </a:ln>
                        </pic:spPr>
                      </pic:pic>
                    </a:graphicData>
                  </a:graphic>
                </wp:inline>
              </w:drawing>
            </w:r>
          </w:p>
        </w:tc>
      </w:tr>
      <w:tr w:rsidR="00930150" w:rsidRPr="00B558A9" w14:paraId="3990DB06" w14:textId="77777777" w:rsidTr="00C617CC">
        <w:tc>
          <w:tcPr>
            <w:tcW w:w="5102" w:type="dxa"/>
          </w:tcPr>
          <w:p w14:paraId="3990DB04" w14:textId="77777777" w:rsidR="00930150" w:rsidRPr="00B558A9" w:rsidRDefault="00930150" w:rsidP="00902EBF">
            <w:r w:rsidRPr="00A42676">
              <w:rPr>
                <w:noProof/>
                <w:color w:val="FF0000"/>
                <w:lang w:eastAsia="en-GB"/>
              </w:rPr>
              <w:drawing>
                <wp:inline distT="0" distB="0" distL="0" distR="0" wp14:anchorId="3990EE89" wp14:editId="3990EE8A">
                  <wp:extent cx="3153600" cy="1695600"/>
                  <wp:effectExtent l="0" t="0" r="0" b="0"/>
                  <wp:docPr id="756" name="Immagine 31" descr="\\192.168.113.115\data\dataOUT_TASK17\longTermMonitoring\Avrg\rfc_rxCoeffAvrg_H_2014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2.168.113.115\data\dataOUT_TASK17\longTermMonitoring\Avrg\rfc_rxCoeffAvrg_H_20140815.png"/>
                          <pic:cNvPicPr>
                            <a:picLocks noChangeAspect="1" noChangeArrowheads="1"/>
                          </pic:cNvPicPr>
                        </pic:nvPicPr>
                        <pic:blipFill>
                          <a:blip r:embed="rId33" cstate="print"/>
                          <a:srcRect/>
                          <a:stretch>
                            <a:fillRect/>
                          </a:stretch>
                        </pic:blipFill>
                        <pic:spPr bwMode="auto">
                          <a:xfrm>
                            <a:off x="0" y="0"/>
                            <a:ext cx="3153600" cy="1695600"/>
                          </a:xfrm>
                          <a:prstGeom prst="rect">
                            <a:avLst/>
                          </a:prstGeom>
                          <a:noFill/>
                          <a:ln w="9525">
                            <a:noFill/>
                            <a:miter lim="800000"/>
                            <a:headEnd/>
                            <a:tailEnd/>
                          </a:ln>
                        </pic:spPr>
                      </pic:pic>
                    </a:graphicData>
                  </a:graphic>
                </wp:inline>
              </w:drawing>
            </w:r>
          </w:p>
        </w:tc>
        <w:tc>
          <w:tcPr>
            <w:tcW w:w="5102" w:type="dxa"/>
          </w:tcPr>
          <w:p w14:paraId="3990DB05" w14:textId="77777777" w:rsidR="00930150" w:rsidRPr="00B558A9" w:rsidRDefault="00930150" w:rsidP="00902EBF">
            <w:r w:rsidRPr="00A42676">
              <w:rPr>
                <w:noProof/>
                <w:color w:val="FF0000"/>
                <w:lang w:eastAsia="en-GB"/>
              </w:rPr>
              <w:drawing>
                <wp:inline distT="0" distB="0" distL="0" distR="0" wp14:anchorId="3990EE8B" wp14:editId="3990EE8C">
                  <wp:extent cx="3153600" cy="1695600"/>
                  <wp:effectExtent l="0" t="0" r="0" b="0"/>
                  <wp:docPr id="757" name="Immagine 32" descr="\\192.168.113.115\data\dataOUT_TASK17\longTermMonitoring\Avrg\rfc_rxCoeffAvrg_V_2014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92.168.113.115\data\dataOUT_TASK17\longTermMonitoring\Avrg\rfc_rxCoeffAvrg_V_20140815.png"/>
                          <pic:cNvPicPr>
                            <a:picLocks noChangeAspect="1" noChangeArrowheads="1"/>
                          </pic:cNvPicPr>
                        </pic:nvPicPr>
                        <pic:blipFill>
                          <a:blip r:embed="rId34" cstate="print"/>
                          <a:srcRect/>
                          <a:stretch>
                            <a:fillRect/>
                          </a:stretch>
                        </pic:blipFill>
                        <pic:spPr bwMode="auto">
                          <a:xfrm>
                            <a:off x="0" y="0"/>
                            <a:ext cx="3153600" cy="1695600"/>
                          </a:xfrm>
                          <a:prstGeom prst="rect">
                            <a:avLst/>
                          </a:prstGeom>
                          <a:noFill/>
                          <a:ln w="9525">
                            <a:noFill/>
                            <a:miter lim="800000"/>
                            <a:headEnd/>
                            <a:tailEnd/>
                          </a:ln>
                        </pic:spPr>
                      </pic:pic>
                    </a:graphicData>
                  </a:graphic>
                </wp:inline>
              </w:drawing>
            </w:r>
          </w:p>
        </w:tc>
      </w:tr>
    </w:tbl>
    <w:p w14:paraId="3990DB07" w14:textId="77777777" w:rsidR="00930150" w:rsidRPr="00B558A9" w:rsidRDefault="00930150" w:rsidP="00930150">
      <w:pPr>
        <w:pStyle w:val="Caption"/>
      </w:pPr>
      <w:bookmarkStart w:id="425" w:name="_Toc398190150"/>
      <w:bookmarkStart w:id="426" w:name="_Toc400445850"/>
      <w:r w:rsidRPr="00B558A9">
        <w:t xml:space="preserve">Figure </w:t>
      </w:r>
      <w:r w:rsidR="004524AF" w:rsidRPr="00A42676">
        <w:fldChar w:fldCharType="begin"/>
      </w:r>
      <w:r w:rsidRPr="00B558A9">
        <w:instrText xml:space="preserve"> SEQ Figure \* ARABIC </w:instrText>
      </w:r>
      <w:r w:rsidR="004524AF" w:rsidRPr="00A42676">
        <w:fldChar w:fldCharType="separate"/>
      </w:r>
      <w:r w:rsidR="00F13B47">
        <w:rPr>
          <w:noProof/>
        </w:rPr>
        <w:t>10</w:t>
      </w:r>
      <w:r w:rsidR="004524AF" w:rsidRPr="00A42676">
        <w:rPr>
          <w:noProof/>
        </w:rPr>
        <w:fldChar w:fldCharType="end"/>
      </w:r>
      <w:r w:rsidRPr="00B558A9">
        <w:t>: Antenna excitation coefficients average at mid-August 2014</w:t>
      </w:r>
      <w:bookmarkEnd w:id="425"/>
      <w:bookmarkEnd w:id="426"/>
    </w:p>
    <w:p w14:paraId="3990DB08" w14:textId="77777777" w:rsidR="00930150" w:rsidRPr="00B558A9" w:rsidRDefault="00930150" w:rsidP="00930150"/>
    <w:p w14:paraId="3990DB09" w14:textId="77777777" w:rsidR="00930150" w:rsidRPr="00A42676" w:rsidRDefault="00930150" w:rsidP="00930150">
      <w:pPr>
        <w:rPr>
          <w:u w:val="single"/>
        </w:rPr>
      </w:pPr>
      <w:r w:rsidRPr="00A42676">
        <w:rPr>
          <w:u w:val="single"/>
        </w:rPr>
        <w:t>Error Matrices and Antenna Patterns</w:t>
      </w:r>
    </w:p>
    <w:p w14:paraId="3990DB0A" w14:textId="77777777" w:rsidR="00930150" w:rsidRPr="00B558A9" w:rsidRDefault="00930150" w:rsidP="00930150">
      <w:r w:rsidRPr="00B558A9">
        <w:t>The derived TX and RX coefficients have been used to compute the Error Matrices for some specific dates (in particular before and after the identified antenna failures) and to verify the impacts on the antenna patterns of such failures.</w:t>
      </w:r>
    </w:p>
    <w:p w14:paraId="3990DB0B" w14:textId="77777777" w:rsidR="00930150" w:rsidRPr="00B558A9" w:rsidRDefault="00930150" w:rsidP="00930150">
      <w:r w:rsidRPr="00B558A9">
        <w:t>Using the Antenna Model, the following points have been observed:</w:t>
      </w:r>
    </w:p>
    <w:p w14:paraId="3990DB0C" w14:textId="77777777" w:rsidR="00930150" w:rsidRPr="00B558A9" w:rsidRDefault="00930150" w:rsidP="00930150">
      <w:pPr>
        <w:pStyle w:val="ListParagraph"/>
        <w:numPr>
          <w:ilvl w:val="0"/>
          <w:numId w:val="37"/>
        </w:numPr>
      </w:pPr>
      <w:r w:rsidRPr="00B558A9">
        <w:t>the EAP gain difference is in the range of ±0.2 dB within the main lobe for all the modes/beams; phase difference is in the range of ±2 degrees;</w:t>
      </w:r>
    </w:p>
    <w:p w14:paraId="3990DB0D" w14:textId="77777777" w:rsidR="00930150" w:rsidRPr="00B558A9" w:rsidRDefault="00930150" w:rsidP="00930150">
      <w:pPr>
        <w:pStyle w:val="ListParagraph"/>
        <w:numPr>
          <w:ilvl w:val="0"/>
          <w:numId w:val="37"/>
        </w:numPr>
      </w:pPr>
      <w:r w:rsidRPr="00B558A9">
        <w:t>the AAP gain difference is in the range of ±0.5 dB and with a linear trend with azimuth angle, which could lead to a slight mispointing; phase difference trend is not linear and this could lead to possible IRF deterioration.</w:t>
      </w:r>
    </w:p>
    <w:p w14:paraId="3990DB0E" w14:textId="77777777" w:rsidR="00930150" w:rsidRPr="00B558A9" w:rsidRDefault="00930150" w:rsidP="00930150"/>
    <w:p w14:paraId="3990DB0F" w14:textId="77777777" w:rsidR="00930150" w:rsidRPr="0050666E" w:rsidRDefault="00930150" w:rsidP="00930150">
      <w:pPr>
        <w:rPr>
          <w:b/>
        </w:rPr>
      </w:pPr>
      <w:r w:rsidRPr="0050666E">
        <w:rPr>
          <w:b/>
        </w:rPr>
        <w:t>Recommendation</w:t>
      </w:r>
    </w:p>
    <w:p w14:paraId="3990DB10" w14:textId="77777777" w:rsidR="00930150" w:rsidRPr="00B558A9" w:rsidRDefault="00930150" w:rsidP="00930150">
      <w:r w:rsidRPr="00B558A9">
        <w:t>The usage of the RFC Error Matrices with the Antenna Model is still under evaluation. In particular, it shall be agreed if using directly these EM or if using them just to set the failures map in input to the AM. Moreover the generated patterns shall be compared with the ones retrieved from the data profiles in order to verify them.</w:t>
      </w:r>
    </w:p>
    <w:p w14:paraId="3990DB11" w14:textId="77777777" w:rsidR="00194550" w:rsidRPr="00C03F93" w:rsidRDefault="00194550" w:rsidP="00C03F93"/>
    <w:p w14:paraId="3990DB12" w14:textId="77777777" w:rsidR="00194550" w:rsidRPr="00C03F93" w:rsidRDefault="00194550" w:rsidP="00C03F93">
      <w:pPr>
        <w:rPr>
          <w:b/>
        </w:rPr>
      </w:pPr>
      <w:r w:rsidRPr="00C03F93">
        <w:rPr>
          <w:b/>
        </w:rPr>
        <w:t>T1105: Attitude Steering Analysis</w:t>
      </w:r>
    </w:p>
    <w:p w14:paraId="3990DB13" w14:textId="77777777" w:rsidR="00930150" w:rsidRPr="00B558A9" w:rsidRDefault="00930150" w:rsidP="00930150">
      <w:r w:rsidRPr="00B558A9">
        <w:t>The analysis of the sensor attitude has been performed since the satellite launch, processing all the L0A (for attitude) and L1A (for Doppler Centroid estimates) products available. The DC estimations have been used to refine the attitude parameters (yaw, pitch and roll angles) and to compare them to the annotated ones.</w:t>
      </w:r>
    </w:p>
    <w:p w14:paraId="3990DB14" w14:textId="77777777" w:rsidR="00930150" w:rsidRPr="00B558A9" w:rsidRDefault="00930150" w:rsidP="00930150">
      <w:r w:rsidRPr="00B558A9">
        <w:t xml:space="preserve">The following </w:t>
      </w:r>
      <w:r w:rsidR="00F13B47" w:rsidRPr="00B558A9">
        <w:t>considerations have</w:t>
      </w:r>
      <w:r w:rsidRPr="00B558A9">
        <w:t xml:space="preserve"> been done:</w:t>
      </w:r>
    </w:p>
    <w:p w14:paraId="3990DB15" w14:textId="77777777" w:rsidR="00930150" w:rsidRPr="00B558A9" w:rsidRDefault="00930150" w:rsidP="00930150">
      <w:pPr>
        <w:pStyle w:val="ListParagraph"/>
        <w:numPr>
          <w:ilvl w:val="0"/>
          <w:numId w:val="38"/>
        </w:numPr>
      </w:pPr>
      <w:r w:rsidRPr="00B558A9">
        <w:t xml:space="preserve">the YSL enabling/disabling events have been identified; their impacts on L1 processing have been analysed and workarounds found and applied (in particular during LEOP). Also a dedicated </w:t>
      </w:r>
      <w:r w:rsidRPr="00B558A9">
        <w:lastRenderedPageBreak/>
        <w:t>technical note has been generated to explain the different conversions between coordinates reference systems;</w:t>
      </w:r>
    </w:p>
    <w:p w14:paraId="3990DB16" w14:textId="77777777" w:rsidR="00930150" w:rsidRPr="00B558A9" w:rsidRDefault="00930150" w:rsidP="00930150">
      <w:pPr>
        <w:pStyle w:val="ListParagraph"/>
        <w:numPr>
          <w:ilvl w:val="0"/>
          <w:numId w:val="38"/>
        </w:numPr>
      </w:pPr>
      <w:r w:rsidRPr="00B558A9">
        <w:t>roll angle (annotated) showed a bias w.r.t. nominal one due to non-nominal sensor attitude. Such bias has been constantly reduced through orbit manoeuvres to reach nominal altitude;</w:t>
      </w:r>
    </w:p>
    <w:p w14:paraId="3990DB17" w14:textId="77777777" w:rsidR="00930150" w:rsidRPr="00B558A9" w:rsidRDefault="00930150" w:rsidP="00930150">
      <w:pPr>
        <w:pStyle w:val="ListParagraph"/>
        <w:numPr>
          <w:ilvl w:val="0"/>
          <w:numId w:val="38"/>
        </w:numPr>
      </w:pPr>
      <w:r w:rsidRPr="00B558A9">
        <w:t>yaw and pitch angles (refined) showed oscillations due to star trackers calibrations. In particular pitch angle variations were in very good agreement with temporal DC evolution. After this calibrations (i.e. after June 15</w:t>
      </w:r>
      <w:r w:rsidRPr="00A42676">
        <w:rPr>
          <w:vertAlign w:val="superscript"/>
        </w:rPr>
        <w:t>th</w:t>
      </w:r>
      <w:r w:rsidRPr="00B558A9">
        <w:t>), DC is stable and without particular trends.</w:t>
      </w:r>
    </w:p>
    <w:p w14:paraId="3990DB18" w14:textId="77777777" w:rsidR="00930150" w:rsidRPr="00B558A9" w:rsidRDefault="00930150" w:rsidP="00930150"/>
    <w:p w14:paraId="3990DB19" w14:textId="77777777" w:rsidR="00930150" w:rsidRPr="00B558A9" w:rsidRDefault="00930150" w:rsidP="00930150">
      <w:pPr>
        <w:jc w:val="center"/>
      </w:pPr>
      <w:r w:rsidRPr="005365A1">
        <w:rPr>
          <w:noProof/>
          <w:lang w:eastAsia="en-GB"/>
        </w:rPr>
        <w:drawing>
          <wp:inline distT="0" distB="0" distL="0" distR="0" wp14:anchorId="3990EE8D" wp14:editId="3990EE8E">
            <wp:extent cx="4154400" cy="2386800"/>
            <wp:effectExtent l="0" t="0" r="0" b="0"/>
            <wp:docPr id="13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4400" cy="2386800"/>
                    </a:xfrm>
                    <a:prstGeom prst="rect">
                      <a:avLst/>
                    </a:prstGeom>
                    <a:noFill/>
                    <a:ln>
                      <a:noFill/>
                    </a:ln>
                  </pic:spPr>
                </pic:pic>
              </a:graphicData>
            </a:graphic>
          </wp:inline>
        </w:drawing>
      </w:r>
    </w:p>
    <w:p w14:paraId="3990DB1A" w14:textId="77777777" w:rsidR="00930150" w:rsidRPr="00B558A9" w:rsidRDefault="00930150" w:rsidP="00930150">
      <w:pPr>
        <w:pStyle w:val="Caption"/>
      </w:pPr>
      <w:bookmarkStart w:id="427" w:name="_Toc398190151"/>
      <w:bookmarkStart w:id="428" w:name="_Toc400445851"/>
      <w:r w:rsidRPr="00B558A9">
        <w:t xml:space="preserve">Figure </w:t>
      </w:r>
      <w:r w:rsidR="004524AF" w:rsidRPr="00A42676">
        <w:fldChar w:fldCharType="begin"/>
      </w:r>
      <w:r w:rsidRPr="00B558A9">
        <w:instrText xml:space="preserve"> SEQ Figure \* ARABIC </w:instrText>
      </w:r>
      <w:r w:rsidR="004524AF" w:rsidRPr="00A42676">
        <w:fldChar w:fldCharType="separate"/>
      </w:r>
      <w:r w:rsidR="00F13B47">
        <w:rPr>
          <w:noProof/>
        </w:rPr>
        <w:t>11</w:t>
      </w:r>
      <w:r w:rsidR="004524AF" w:rsidRPr="00A42676">
        <w:rPr>
          <w:noProof/>
        </w:rPr>
        <w:fldChar w:fldCharType="end"/>
      </w:r>
      <w:r w:rsidRPr="00B558A9">
        <w:t>: Doppler Centroid evolution vs acquisition time (colours represents the estimates std)</w:t>
      </w:r>
      <w:bookmarkEnd w:id="427"/>
      <w:bookmarkEnd w:id="428"/>
    </w:p>
    <w:p w14:paraId="3990DB1B" w14:textId="77777777" w:rsidR="00930150" w:rsidRPr="00B558A9" w:rsidRDefault="00930150" w:rsidP="00930150"/>
    <w:p w14:paraId="3990DB1C" w14:textId="77777777" w:rsidR="00930150" w:rsidRPr="00B558A9" w:rsidRDefault="00930150" w:rsidP="00930150">
      <w:pPr>
        <w:jc w:val="center"/>
      </w:pPr>
      <w:r w:rsidRPr="005365A1">
        <w:rPr>
          <w:noProof/>
          <w:lang w:eastAsia="en-GB"/>
        </w:rPr>
        <w:drawing>
          <wp:inline distT="0" distB="0" distL="0" distR="0" wp14:anchorId="3990EE8F" wp14:editId="3990EE90">
            <wp:extent cx="3200400" cy="2401200"/>
            <wp:effectExtent l="0" t="0" r="0" b="0"/>
            <wp:docPr id="13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2401200"/>
                    </a:xfrm>
                    <a:prstGeom prst="rect">
                      <a:avLst/>
                    </a:prstGeom>
                    <a:noFill/>
                    <a:ln>
                      <a:noFill/>
                    </a:ln>
                  </pic:spPr>
                </pic:pic>
              </a:graphicData>
            </a:graphic>
          </wp:inline>
        </w:drawing>
      </w:r>
    </w:p>
    <w:p w14:paraId="3990DB1D" w14:textId="77777777" w:rsidR="00930150" w:rsidRPr="00B558A9" w:rsidRDefault="00930150" w:rsidP="00930150">
      <w:pPr>
        <w:pStyle w:val="Caption"/>
      </w:pPr>
      <w:bookmarkStart w:id="429" w:name="_Toc398190152"/>
      <w:bookmarkStart w:id="430" w:name="_Toc400445852"/>
      <w:r w:rsidRPr="00B558A9">
        <w:t xml:space="preserve">Figure </w:t>
      </w:r>
      <w:r w:rsidR="004524AF" w:rsidRPr="00A42676">
        <w:fldChar w:fldCharType="begin"/>
      </w:r>
      <w:r w:rsidRPr="00B558A9">
        <w:instrText xml:space="preserve"> SEQ Figure \* ARABIC </w:instrText>
      </w:r>
      <w:r w:rsidR="004524AF" w:rsidRPr="00A42676">
        <w:fldChar w:fldCharType="separate"/>
      </w:r>
      <w:r w:rsidR="00F13B47">
        <w:rPr>
          <w:noProof/>
        </w:rPr>
        <w:t>12</w:t>
      </w:r>
      <w:r w:rsidR="004524AF" w:rsidRPr="00A42676">
        <w:rPr>
          <w:noProof/>
        </w:rPr>
        <w:fldChar w:fldCharType="end"/>
      </w:r>
      <w:r w:rsidRPr="00B558A9">
        <w:t>: Doppler Centroid evolution vs ANX time (after June 15</w:t>
      </w:r>
      <w:r w:rsidRPr="00A42676">
        <w:rPr>
          <w:vertAlign w:val="superscript"/>
        </w:rPr>
        <w:t>th</w:t>
      </w:r>
      <w:r w:rsidRPr="00B558A9">
        <w:t>)</w:t>
      </w:r>
      <w:bookmarkEnd w:id="429"/>
      <w:bookmarkEnd w:id="430"/>
    </w:p>
    <w:p w14:paraId="3990DB1E" w14:textId="77777777" w:rsidR="00930150" w:rsidRPr="00B558A9" w:rsidRDefault="00930150" w:rsidP="00930150"/>
    <w:p w14:paraId="3990DB1F" w14:textId="77777777" w:rsidR="00930150" w:rsidRPr="00A42676" w:rsidRDefault="00930150" w:rsidP="00930150">
      <w:pPr>
        <w:rPr>
          <w:b/>
        </w:rPr>
      </w:pPr>
      <w:r w:rsidRPr="00A42676">
        <w:rPr>
          <w:b/>
        </w:rPr>
        <w:t>Recommendation</w:t>
      </w:r>
    </w:p>
    <w:p w14:paraId="3990DB20" w14:textId="77777777" w:rsidR="00194550" w:rsidRDefault="00930150" w:rsidP="00930150">
      <w:r w:rsidRPr="00B558A9">
        <w:t>It is suggested to continue these analyses at least for a certain period after the reaching of the satellite nominal working conditions and the completion of the star tracker calibration operations (i.e. beginning of August). Moreover they shall be repeated after the planned change in the quaternion reference frame.</w:t>
      </w:r>
    </w:p>
    <w:p w14:paraId="3990DB21" w14:textId="77777777" w:rsidR="00A56869" w:rsidRPr="00C03F93" w:rsidRDefault="00A56869" w:rsidP="00930150"/>
    <w:p w14:paraId="3990DB22" w14:textId="77777777" w:rsidR="00194550" w:rsidRPr="00C03F93" w:rsidRDefault="00194550" w:rsidP="00C03F93">
      <w:pPr>
        <w:rPr>
          <w:b/>
        </w:rPr>
      </w:pPr>
      <w:r w:rsidRPr="00C03F93">
        <w:rPr>
          <w:b/>
        </w:rPr>
        <w:t>T1106: Support to IPF Verification</w:t>
      </w:r>
    </w:p>
    <w:p w14:paraId="3990DB23" w14:textId="77777777" w:rsidR="00930150" w:rsidRPr="00B558A9" w:rsidRDefault="00930150" w:rsidP="00930150">
      <w:r w:rsidRPr="00B558A9">
        <w:lastRenderedPageBreak/>
        <w:t>The results obtained from the internal calibration analyses using the ARESYS tools (see T1101) have been compared to the ones obtained by the IPF in order to validate them.</w:t>
      </w:r>
    </w:p>
    <w:p w14:paraId="3990DB24" w14:textId="77777777" w:rsidR="00194550" w:rsidRDefault="00930150" w:rsidP="00C03F93">
      <w:r w:rsidRPr="00B558A9">
        <w:t>Since the beginning a good agreement has been found both for the PG absolute value and the channel delays. The PG phase has instead required a third point of view, which has been provided by DLR. After this further check, the need to change the sign of the PG phase has been identified and fixed in the processor.</w:t>
      </w:r>
    </w:p>
    <w:p w14:paraId="3990DB25" w14:textId="77777777" w:rsidR="00A56869" w:rsidRPr="00C03F93" w:rsidRDefault="00A56869" w:rsidP="00C03F93"/>
    <w:p w14:paraId="3990DB26" w14:textId="77777777" w:rsidR="00194550" w:rsidRPr="00112118" w:rsidRDefault="00194550" w:rsidP="00C03F93">
      <w:pPr>
        <w:rPr>
          <w:b/>
          <w:lang w:val="fr-FR"/>
        </w:rPr>
      </w:pPr>
      <w:r w:rsidRPr="00112118">
        <w:rPr>
          <w:b/>
          <w:lang w:val="fr-FR"/>
        </w:rPr>
        <w:t>T1107: AUX_INS, AUX_EM and AUX_CAL Updates Recommandations</w:t>
      </w:r>
    </w:p>
    <w:p w14:paraId="3990DB27" w14:textId="77777777" w:rsidR="00194550" w:rsidRDefault="00930150" w:rsidP="00C03F93">
      <w:r w:rsidRPr="00B558A9">
        <w:t>All the outcomes of the</w:t>
      </w:r>
      <w:r w:rsidRPr="00A42676">
        <w:t xml:space="preserve"> tasks</w:t>
      </w:r>
      <w:r w:rsidRPr="00B558A9">
        <w:t xml:space="preserve"> described in this document</w:t>
      </w:r>
      <w:r w:rsidRPr="00A42676">
        <w:t xml:space="preserve"> have been used to suggest updates for the IPF AUX files</w:t>
      </w:r>
      <w:r w:rsidRPr="00B558A9">
        <w:t>. In particular, t</w:t>
      </w:r>
      <w:r w:rsidRPr="00A42676">
        <w:t>he AUX_</w:t>
      </w:r>
      <w:r w:rsidRPr="00B558A9">
        <w:t xml:space="preserve">INS, </w:t>
      </w:r>
      <w:r w:rsidRPr="00A42676">
        <w:t>AUX_PP1</w:t>
      </w:r>
      <w:r w:rsidRPr="00B558A9">
        <w:t xml:space="preserve"> (ARESYS) and AUX_CAL (BAE)</w:t>
      </w:r>
      <w:r w:rsidRPr="00A42676">
        <w:t xml:space="preserve"> files have been maintained since the S1A launch</w:t>
      </w:r>
      <w:r w:rsidRPr="00B558A9">
        <w:t>. The greatest effort has been required by the update of the processing gains and of the scaling look-up tables included in the AUX_PP1 file, in order to avoid saturation in the data and in the corresponding quick-look images.</w:t>
      </w:r>
    </w:p>
    <w:p w14:paraId="3990DB28" w14:textId="77777777" w:rsidR="00A56869" w:rsidRPr="00930150" w:rsidRDefault="00A56869" w:rsidP="00C03F93"/>
    <w:p w14:paraId="3990DB29" w14:textId="77777777" w:rsidR="00194550" w:rsidRPr="001B32D9" w:rsidRDefault="00194550" w:rsidP="00C03F93">
      <w:pPr>
        <w:rPr>
          <w:b/>
          <w:lang w:val="en-US"/>
        </w:rPr>
      </w:pPr>
      <w:r w:rsidRPr="001B32D9">
        <w:rPr>
          <w:b/>
          <w:lang w:val="en-US"/>
        </w:rPr>
        <w:t>T1108: Elevation Pointing Analysis</w:t>
      </w:r>
    </w:p>
    <w:p w14:paraId="3990DB2A" w14:textId="77777777" w:rsidR="00930150" w:rsidRPr="00B558A9" w:rsidRDefault="00930150" w:rsidP="00930150">
      <w:r w:rsidRPr="00B558A9">
        <w:t>Elevation Notch data have been used to monitor the elevation antenna pattern pointing during the satellite lifetime. In particular the pointing measured from data has been compared to the annotated roll angle and to the theoretical one. Both L1 products coming from IPF and from the ARESYS processor (CSPP) have been used to make a cross-check.</w:t>
      </w:r>
    </w:p>
    <w:p w14:paraId="3990DB2B" w14:textId="77777777" w:rsidR="00930150" w:rsidRPr="00B558A9" w:rsidRDefault="00930150" w:rsidP="00930150">
      <w:r w:rsidRPr="00B558A9">
        <w:t>Results on CSPP L1 data are reported in the following table. The ones coming from IPF are quite in agreement with them after the introduction of the two-step approach for roll definition: in fact, IPF uses the theoretical roll law and not the annotated one and the two-step approach for its definition is needed in order to use also data acquired before the reaching of the satellite nominal altitude.</w:t>
      </w:r>
    </w:p>
    <w:p w14:paraId="3990DB2C" w14:textId="77777777" w:rsidR="00930150" w:rsidRPr="00B558A9" w:rsidRDefault="00930150" w:rsidP="00930150">
      <w:r w:rsidRPr="00B558A9">
        <w:t>From the results is visible how the difference w.r.t. the theoretical law progressively decreases until the reaching of the nominal altitude, as expected. Also the difference w.r.t. the annotated law, which is lower since the beginning, decreases until around 0.05 deg. The residual bias seems to indicate the presence of a slight mispointing</w:t>
      </w:r>
      <w:r w:rsidR="0074127F">
        <w:t xml:space="preserve"> greater than the allowed one (from requirements, the maximum tolerable mispointing is of 0.01 deg)</w:t>
      </w:r>
      <w:r w:rsidR="00905B24">
        <w:t>.</w:t>
      </w:r>
    </w:p>
    <w:p w14:paraId="3990DB2D" w14:textId="77777777" w:rsidR="00930150" w:rsidRPr="00B558A9" w:rsidRDefault="00930150" w:rsidP="00930150"/>
    <w:p w14:paraId="3990DB2E" w14:textId="77777777" w:rsidR="00902EBF" w:rsidRDefault="00930150" w:rsidP="00902EBF">
      <w:pPr>
        <w:keepNext/>
        <w:jc w:val="center"/>
      </w:pPr>
      <w:r w:rsidRPr="005365A1">
        <w:rPr>
          <w:noProof/>
          <w:lang w:eastAsia="en-GB"/>
        </w:rPr>
        <w:drawing>
          <wp:inline distT="0" distB="0" distL="0" distR="0" wp14:anchorId="3990EE91" wp14:editId="3990EE92">
            <wp:extent cx="5174881" cy="2880000"/>
            <wp:effectExtent l="19050" t="0" r="6719" b="0"/>
            <wp:docPr id="13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174881" cy="2880000"/>
                    </a:xfrm>
                    <a:prstGeom prst="rect">
                      <a:avLst/>
                    </a:prstGeom>
                    <a:noFill/>
                  </pic:spPr>
                </pic:pic>
              </a:graphicData>
            </a:graphic>
          </wp:inline>
        </w:drawing>
      </w:r>
    </w:p>
    <w:p w14:paraId="3990DB2F" w14:textId="77777777" w:rsidR="00930150" w:rsidRPr="00B558A9" w:rsidRDefault="00902EBF" w:rsidP="00902EBF">
      <w:pPr>
        <w:pStyle w:val="Caption"/>
      </w:pPr>
      <w:bookmarkStart w:id="431" w:name="_Toc398190107"/>
      <w:bookmarkStart w:id="432" w:name="_Toc400445924"/>
      <w:r>
        <w:t xml:space="preserve">Table </w:t>
      </w:r>
      <w:r w:rsidR="004524AF">
        <w:fldChar w:fldCharType="begin"/>
      </w:r>
      <w:r w:rsidR="00F13B47">
        <w:instrText xml:space="preserve"> SEQ Table \* ARABIC </w:instrText>
      </w:r>
      <w:r w:rsidR="004524AF">
        <w:fldChar w:fldCharType="separate"/>
      </w:r>
      <w:r w:rsidR="00D46B59">
        <w:rPr>
          <w:noProof/>
        </w:rPr>
        <w:t>1</w:t>
      </w:r>
      <w:r w:rsidR="004524AF">
        <w:rPr>
          <w:noProof/>
        </w:rPr>
        <w:fldChar w:fldCharType="end"/>
      </w:r>
      <w:r w:rsidRPr="00902EBF">
        <w:t xml:space="preserve"> </w:t>
      </w:r>
      <w:r>
        <w:t xml:space="preserve">: </w:t>
      </w:r>
      <w:r w:rsidRPr="00B558A9">
        <w:t>Pointing results on Elevation Notch products</w:t>
      </w:r>
      <w:bookmarkEnd w:id="431"/>
      <w:bookmarkEnd w:id="432"/>
    </w:p>
    <w:p w14:paraId="3990DB30" w14:textId="77777777" w:rsidR="00930150" w:rsidRPr="00B558A9" w:rsidRDefault="00930150" w:rsidP="00930150"/>
    <w:p w14:paraId="3990DB31" w14:textId="77777777" w:rsidR="00930150" w:rsidRPr="00A42676" w:rsidRDefault="00930150" w:rsidP="00930150">
      <w:pPr>
        <w:rPr>
          <w:b/>
        </w:rPr>
      </w:pPr>
      <w:r w:rsidRPr="00A42676">
        <w:rPr>
          <w:b/>
        </w:rPr>
        <w:lastRenderedPageBreak/>
        <w:t>Recommendation</w:t>
      </w:r>
    </w:p>
    <w:p w14:paraId="3990DB32" w14:textId="77777777" w:rsidR="00194550" w:rsidRDefault="00930150" w:rsidP="00930150">
      <w:r w:rsidRPr="00B558A9">
        <w:t>Further EN products shall be analysed after the reaching of the nominal altitude, in order to confirm or not the current findings and then the presence of a certain mispointing.</w:t>
      </w:r>
    </w:p>
    <w:p w14:paraId="3990DB33" w14:textId="77777777" w:rsidR="00930150" w:rsidRPr="001B32D9" w:rsidRDefault="00930150" w:rsidP="00930150">
      <w:pPr>
        <w:rPr>
          <w:lang w:val="en-US"/>
        </w:rPr>
      </w:pPr>
    </w:p>
    <w:p w14:paraId="3990DB34" w14:textId="77777777" w:rsidR="00194550" w:rsidRPr="001B32D9" w:rsidRDefault="00194550" w:rsidP="00C03F93">
      <w:pPr>
        <w:rPr>
          <w:b/>
          <w:lang w:val="en-US"/>
        </w:rPr>
      </w:pPr>
      <w:r w:rsidRPr="001B32D9">
        <w:rPr>
          <w:b/>
          <w:lang w:val="en-US"/>
        </w:rPr>
        <w:t>T1109: Azimuth Antenna Mispointing Analysis</w:t>
      </w:r>
    </w:p>
    <w:p w14:paraId="3990DB35" w14:textId="77777777" w:rsidR="00930150" w:rsidRPr="00B558A9" w:rsidRDefault="00930150" w:rsidP="00930150">
      <w:r w:rsidRPr="00A42676">
        <w:t xml:space="preserve">As done with the Elevation Notch products, the Azimuth Notch ones have been used to monitor the pointing in the </w:t>
      </w:r>
      <w:r w:rsidRPr="00B558A9">
        <w:t>corresponding</w:t>
      </w:r>
      <w:r w:rsidRPr="00A42676">
        <w:t xml:space="preserve"> direction. In particular the data stored by transponders during AN acquisitions have been processed and the pattern retrieved compared to the one generated by the Antenna Model.</w:t>
      </w:r>
    </w:p>
    <w:p w14:paraId="3990DB36" w14:textId="77777777" w:rsidR="00930150" w:rsidRPr="00A42676" w:rsidRDefault="00930150" w:rsidP="00930150">
      <w:r w:rsidRPr="00B558A9">
        <w:t>As visible from the following figure, a good agreement has been observed, in particular around the notch itself.</w:t>
      </w:r>
      <w:r w:rsidR="00086209">
        <w:t xml:space="preserve"> In any case a slight mispointing of -0.028</w:t>
      </w:r>
      <w:r w:rsidR="00905B24">
        <w:rPr>
          <w:rFonts w:ascii="Calibri" w:hAnsi="Calibri" w:cs="Calibri"/>
        </w:rPr>
        <w:t>°</w:t>
      </w:r>
      <w:r w:rsidR="00086209">
        <w:t xml:space="preserve"> is visible (see in particular the zoom). This mispointing, converted into frequencies, corresponds to the -130 Hz bias visible in the Doppler Centroid estimations.</w:t>
      </w:r>
    </w:p>
    <w:p w14:paraId="3990DB37" w14:textId="77777777" w:rsidR="00930150" w:rsidRPr="00B558A9" w:rsidRDefault="00930150" w:rsidP="00930150"/>
    <w:p w14:paraId="3990DB38" w14:textId="77777777" w:rsidR="00930150" w:rsidRDefault="00930150" w:rsidP="00930150">
      <w:r w:rsidRPr="005365A1">
        <w:rPr>
          <w:noProof/>
          <w:lang w:eastAsia="en-GB"/>
        </w:rPr>
        <w:drawing>
          <wp:inline distT="0" distB="0" distL="0" distR="0" wp14:anchorId="3990EE93" wp14:editId="3990EE94">
            <wp:extent cx="5743575" cy="3312776"/>
            <wp:effectExtent l="0" t="0" r="0" b="0"/>
            <wp:docPr id="13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312776"/>
                    </a:xfrm>
                    <a:prstGeom prst="rect">
                      <a:avLst/>
                    </a:prstGeom>
                    <a:noFill/>
                    <a:ln>
                      <a:noFill/>
                    </a:ln>
                  </pic:spPr>
                </pic:pic>
              </a:graphicData>
            </a:graphic>
          </wp:inline>
        </w:drawing>
      </w:r>
    </w:p>
    <w:p w14:paraId="3990DB39" w14:textId="77777777" w:rsidR="00086209" w:rsidRPr="00B558A9" w:rsidRDefault="00086209" w:rsidP="00905B24">
      <w:pPr>
        <w:jc w:val="center"/>
      </w:pPr>
      <w:r>
        <w:rPr>
          <w:noProof/>
          <w:lang w:eastAsia="en-GB"/>
        </w:rPr>
        <w:lastRenderedPageBreak/>
        <w:drawing>
          <wp:inline distT="0" distB="0" distL="0" distR="0" wp14:anchorId="3990EE95" wp14:editId="3990EE96">
            <wp:extent cx="3556800" cy="2667600"/>
            <wp:effectExtent l="0" t="0" r="0" b="0"/>
            <wp:docPr id="20506" name="Immagine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6800" cy="2667600"/>
                    </a:xfrm>
                    <a:prstGeom prst="rect">
                      <a:avLst/>
                    </a:prstGeom>
                    <a:noFill/>
                    <a:ln>
                      <a:noFill/>
                    </a:ln>
                  </pic:spPr>
                </pic:pic>
              </a:graphicData>
            </a:graphic>
          </wp:inline>
        </w:drawing>
      </w:r>
    </w:p>
    <w:p w14:paraId="3990DB3A" w14:textId="77777777" w:rsidR="00930150" w:rsidRPr="00B558A9" w:rsidRDefault="00930150" w:rsidP="00C617CC">
      <w:pPr>
        <w:pStyle w:val="Caption"/>
        <w:ind w:left="0" w:firstLine="0"/>
      </w:pPr>
      <w:bookmarkStart w:id="433" w:name="_Toc398190153"/>
      <w:bookmarkStart w:id="434" w:name="_Toc400445853"/>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13</w:t>
      </w:r>
      <w:r w:rsidR="004524AF" w:rsidRPr="00A42676">
        <w:rPr>
          <w:noProof/>
        </w:rPr>
        <w:fldChar w:fldCharType="end"/>
      </w:r>
      <w:r w:rsidRPr="00B558A9">
        <w:t>: Azimuth Notch (N6) pattern: data stored by ESTEC transponder (blue) vs Antenna Model pattern (red)</w:t>
      </w:r>
      <w:bookmarkEnd w:id="433"/>
      <w:r w:rsidR="00086209">
        <w:t>. The second figure is a zoom around 0</w:t>
      </w:r>
      <w:r w:rsidR="00905B24">
        <w:rPr>
          <w:rFonts w:ascii="Calibri" w:hAnsi="Calibri" w:cs="Calibri"/>
        </w:rPr>
        <w:t>°</w:t>
      </w:r>
      <w:bookmarkEnd w:id="434"/>
    </w:p>
    <w:p w14:paraId="3990DB3B" w14:textId="77777777" w:rsidR="00194550" w:rsidRPr="001B32D9" w:rsidRDefault="00194550" w:rsidP="00C03F93">
      <w:pPr>
        <w:rPr>
          <w:lang w:val="en-US"/>
        </w:rPr>
      </w:pPr>
    </w:p>
    <w:p w14:paraId="3990DB3C" w14:textId="77777777" w:rsidR="005663E9" w:rsidRPr="001B32D9" w:rsidRDefault="005663E9" w:rsidP="00C03F93">
      <w:pPr>
        <w:rPr>
          <w:b/>
          <w:lang w:val="en-US"/>
        </w:rPr>
      </w:pPr>
      <w:r w:rsidRPr="001B32D9">
        <w:rPr>
          <w:b/>
          <w:lang w:val="en-US"/>
        </w:rPr>
        <w:t>T1110: L0 data Statistics Extraction and Analysis</w:t>
      </w:r>
    </w:p>
    <w:p w14:paraId="3990DB3D" w14:textId="77777777" w:rsidR="00930150" w:rsidRPr="00B558A9" w:rsidRDefault="00930150" w:rsidP="00930150">
      <w:r w:rsidRPr="00B558A9">
        <w:t xml:space="preserve">The monitoring of L0 data </w:t>
      </w:r>
      <w:r w:rsidR="00905B24">
        <w:t xml:space="preserve">statistics has allowed </w:t>
      </w:r>
      <w:r w:rsidRPr="00B558A9">
        <w:t>the following observations</w:t>
      </w:r>
      <w:r w:rsidR="00905B24">
        <w:t xml:space="preserve"> to be made</w:t>
      </w:r>
      <w:r w:rsidRPr="00B558A9">
        <w:t>:</w:t>
      </w:r>
    </w:p>
    <w:p w14:paraId="3990DB3E" w14:textId="77777777" w:rsidR="00930150" w:rsidRPr="00B558A9" w:rsidRDefault="00930150" w:rsidP="00930150">
      <w:pPr>
        <w:pStyle w:val="ListParagraph"/>
        <w:numPr>
          <w:ilvl w:val="0"/>
          <w:numId w:val="39"/>
        </w:numPr>
      </w:pPr>
      <w:r w:rsidRPr="00B558A9">
        <w:t>I and Q channels present anomalies in mean and skewness values due to FDBAQ compression, as described in details in T1111. This leads to a not perfect Gaussian shape. Moreover, mean values for echo data are different from the ones for noise data, as already described for T1103;</w:t>
      </w:r>
    </w:p>
    <w:p w14:paraId="3990DB3F" w14:textId="77777777" w:rsidR="00930150" w:rsidRPr="00B558A9" w:rsidRDefault="00930150" w:rsidP="00930150">
      <w:pPr>
        <w:pStyle w:val="ListParagraph"/>
        <w:numPr>
          <w:ilvl w:val="0"/>
          <w:numId w:val="39"/>
        </w:numPr>
      </w:pPr>
      <w:r w:rsidRPr="00B558A9">
        <w:t>orthogonality and channel imbalance values are as expected.</w:t>
      </w:r>
    </w:p>
    <w:p w14:paraId="3990DB40" w14:textId="77777777" w:rsidR="00930150" w:rsidRPr="00B558A9" w:rsidRDefault="00930150" w:rsidP="00930150">
      <w:r w:rsidRPr="00B558A9">
        <w:t>The figure below, as already done for the noise, shows the cross-plots of the mean and std values for the I and Q channels of the echo data. Relationships between them are clearly visible, as well as different trends depending on the signal intensity, differently from what has been seen for the noise which has in general a lower intensity (this before the update of the RX gains in the RDB). Moreover it is visible the difference in the receiving gains for the two polari</w:t>
      </w:r>
      <w:r w:rsidR="00A56869">
        <w:t>s</w:t>
      </w:r>
      <w:r w:rsidRPr="00B558A9">
        <w:t>ations</w:t>
      </w:r>
      <w:r w:rsidR="00E55DBF">
        <w:t>: in fact, looking at the plots of the std vs mean values, given a certain TX polarization (e.g. H) the values of the two RX ones are well separated (H-blue higher than V-green)</w:t>
      </w:r>
      <w:r w:rsidRPr="00B558A9">
        <w:t>.</w:t>
      </w:r>
    </w:p>
    <w:p w14:paraId="3990DB41" w14:textId="77777777" w:rsidR="00930150" w:rsidRPr="00B558A9" w:rsidRDefault="00930150" w:rsidP="00930150"/>
    <w:p w14:paraId="3990DB42" w14:textId="77777777" w:rsidR="00930150" w:rsidRPr="00B558A9" w:rsidRDefault="00930150" w:rsidP="00930150">
      <w:r w:rsidRPr="00A42676">
        <w:rPr>
          <w:noProof/>
          <w:color w:val="FF0000"/>
          <w:lang w:eastAsia="en-GB"/>
        </w:rPr>
        <w:lastRenderedPageBreak/>
        <w:drawing>
          <wp:inline distT="0" distB="0" distL="0" distR="0" wp14:anchorId="3990EE97" wp14:editId="3990EE98">
            <wp:extent cx="5743575" cy="4307383"/>
            <wp:effectExtent l="0" t="0" r="0" b="0"/>
            <wp:docPr id="7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743575" cy="4307383"/>
                    </a:xfrm>
                    <a:prstGeom prst="rect">
                      <a:avLst/>
                    </a:prstGeom>
                    <a:noFill/>
                    <a:ln w="9525">
                      <a:noFill/>
                      <a:miter lim="800000"/>
                      <a:headEnd/>
                      <a:tailEnd/>
                    </a:ln>
                  </pic:spPr>
                </pic:pic>
              </a:graphicData>
            </a:graphic>
          </wp:inline>
        </w:drawing>
      </w:r>
    </w:p>
    <w:p w14:paraId="3990DB43" w14:textId="77777777" w:rsidR="00930150" w:rsidRPr="00B558A9" w:rsidRDefault="00930150" w:rsidP="00930150">
      <w:pPr>
        <w:pStyle w:val="Caption"/>
      </w:pPr>
      <w:bookmarkStart w:id="435" w:name="_Toc398190154"/>
      <w:bookmarkStart w:id="436" w:name="_Toc400445854"/>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14</w:t>
      </w:r>
      <w:r w:rsidR="004524AF" w:rsidRPr="00A42676">
        <w:rPr>
          <w:noProof/>
        </w:rPr>
        <w:fldChar w:fldCharType="end"/>
      </w:r>
      <w:r w:rsidRPr="00B558A9">
        <w:t>: Echo packets I and Q channels mean and std values cross-plots</w:t>
      </w:r>
      <w:bookmarkEnd w:id="435"/>
      <w:bookmarkEnd w:id="436"/>
    </w:p>
    <w:p w14:paraId="3990DB44" w14:textId="77777777" w:rsidR="00930150" w:rsidRPr="00B558A9" w:rsidRDefault="00930150" w:rsidP="00930150"/>
    <w:p w14:paraId="3990DB45" w14:textId="77777777" w:rsidR="00930150" w:rsidRPr="00A42676" w:rsidRDefault="00930150" w:rsidP="00930150">
      <w:pPr>
        <w:rPr>
          <w:b/>
        </w:rPr>
      </w:pPr>
      <w:r w:rsidRPr="00A42676">
        <w:rPr>
          <w:b/>
        </w:rPr>
        <w:t>Recommendation</w:t>
      </w:r>
    </w:p>
    <w:p w14:paraId="3990DB46" w14:textId="77777777" w:rsidR="005663E9" w:rsidRDefault="00930150" w:rsidP="00930150">
      <w:r w:rsidRPr="00B558A9">
        <w:t>As already said for T1103, the suggestion is to repeat the same analyses after the introduction of RBD #00000003 and the change of the RX gains.</w:t>
      </w:r>
    </w:p>
    <w:p w14:paraId="3990DB47" w14:textId="77777777" w:rsidR="00930150" w:rsidRPr="001B32D9" w:rsidRDefault="00930150" w:rsidP="00930150">
      <w:pPr>
        <w:rPr>
          <w:lang w:val="en-US"/>
        </w:rPr>
      </w:pPr>
    </w:p>
    <w:p w14:paraId="3990DB48" w14:textId="77777777" w:rsidR="005663E9" w:rsidRPr="001B32D9" w:rsidRDefault="005663E9" w:rsidP="00C03F93">
      <w:pPr>
        <w:rPr>
          <w:b/>
          <w:lang w:val="en-US"/>
        </w:rPr>
      </w:pPr>
      <w:r w:rsidRPr="001B32D9">
        <w:rPr>
          <w:b/>
          <w:lang w:val="en-US"/>
        </w:rPr>
        <w:t>T1111: FDBAQ Performance Analysis</w:t>
      </w:r>
    </w:p>
    <w:p w14:paraId="3990DB49" w14:textId="77777777" w:rsidR="00930150" w:rsidRPr="00B558A9" w:rsidRDefault="00930150" w:rsidP="00930150">
      <w:r w:rsidRPr="00B558A9">
        <w:t>The analysis of data statistics together with the one of quantization features and FDBAQ parameters (bit rate, data volume, …) has led to the following considerations:</w:t>
      </w:r>
    </w:p>
    <w:p w14:paraId="3990DB4A" w14:textId="77777777" w:rsidR="00930150" w:rsidRPr="00B558A9" w:rsidRDefault="00930150" w:rsidP="00930150">
      <w:pPr>
        <w:pStyle w:val="ListParagraph"/>
        <w:numPr>
          <w:ilvl w:val="0"/>
          <w:numId w:val="40"/>
        </w:numPr>
      </w:pPr>
      <w:r w:rsidRPr="00B558A9">
        <w:t>at low signal power noise and echo data present different statistics (i.e. different I and Q mean values). After opportune simulations, this issue has been attributed to an intrinsic property of the BAQ algorithm: as visible in the figure below, starting from low signal power and increasing it the mean values of I and Q channels present a step, which is exactly what is seen in the data statistics analysis;</w:t>
      </w:r>
    </w:p>
    <w:p w14:paraId="3990DB4B" w14:textId="77777777" w:rsidR="00930150" w:rsidRPr="00B558A9" w:rsidRDefault="00930150" w:rsidP="00930150"/>
    <w:p w14:paraId="3990DB4C" w14:textId="77777777" w:rsidR="00930150" w:rsidRPr="00B558A9" w:rsidRDefault="00930150" w:rsidP="00930150">
      <w:pPr>
        <w:jc w:val="center"/>
      </w:pPr>
      <w:r w:rsidRPr="005365A1">
        <w:rPr>
          <w:noProof/>
          <w:lang w:eastAsia="en-GB"/>
        </w:rPr>
        <w:lastRenderedPageBreak/>
        <w:drawing>
          <wp:inline distT="0" distB="0" distL="0" distR="0" wp14:anchorId="3990EE99" wp14:editId="3990EE9A">
            <wp:extent cx="4388400" cy="2545200"/>
            <wp:effectExtent l="0" t="0" r="0" b="0"/>
            <wp:docPr id="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pic:cNvPicPr>
                      <a:picLocks noChangeAspect="1" noChangeArrowheads="1"/>
                    </pic:cNvPicPr>
                  </pic:nvPicPr>
                  <pic:blipFill>
                    <a:blip r:embed="rId41" cstate="print"/>
                    <a:srcRect/>
                    <a:stretch>
                      <a:fillRect/>
                    </a:stretch>
                  </pic:blipFill>
                  <pic:spPr bwMode="auto">
                    <a:xfrm>
                      <a:off x="0" y="0"/>
                      <a:ext cx="4388400" cy="2545200"/>
                    </a:xfrm>
                    <a:prstGeom prst="rect">
                      <a:avLst/>
                    </a:prstGeom>
                    <a:noFill/>
                    <a:ln w="9525">
                      <a:noFill/>
                      <a:miter lim="800000"/>
                      <a:headEnd/>
                      <a:tailEnd/>
                    </a:ln>
                  </pic:spPr>
                </pic:pic>
              </a:graphicData>
            </a:graphic>
          </wp:inline>
        </w:drawing>
      </w:r>
    </w:p>
    <w:p w14:paraId="3990DB4D" w14:textId="77777777" w:rsidR="00930150" w:rsidRPr="00B558A9" w:rsidRDefault="00930150" w:rsidP="00930150">
      <w:pPr>
        <w:pStyle w:val="Caption"/>
      </w:pPr>
      <w:bookmarkStart w:id="437" w:name="_Toc398190155"/>
      <w:bookmarkStart w:id="438" w:name="_Toc400445855"/>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15</w:t>
      </w:r>
      <w:r w:rsidR="004524AF" w:rsidRPr="00A42676">
        <w:rPr>
          <w:noProof/>
        </w:rPr>
        <w:fldChar w:fldCharType="end"/>
      </w:r>
      <w:r w:rsidRPr="00B558A9">
        <w:t>: Mean accuracy as a function of ASM for different compression schemes</w:t>
      </w:r>
      <w:bookmarkEnd w:id="437"/>
      <w:bookmarkEnd w:id="438"/>
    </w:p>
    <w:p w14:paraId="3990DB4E" w14:textId="77777777" w:rsidR="00930150" w:rsidRPr="00B558A9" w:rsidRDefault="00930150" w:rsidP="00C617CC">
      <w:pPr>
        <w:spacing w:after="0"/>
      </w:pPr>
    </w:p>
    <w:p w14:paraId="3990DB4F" w14:textId="77777777" w:rsidR="00930150" w:rsidRPr="00B558A9" w:rsidRDefault="00930150" w:rsidP="00930150">
      <w:pPr>
        <w:pStyle w:val="ListParagraph"/>
        <w:numPr>
          <w:ilvl w:val="0"/>
          <w:numId w:val="40"/>
        </w:numPr>
      </w:pPr>
      <w:r w:rsidRPr="00B558A9">
        <w:t>usage of quantizers is not optimal and different from what expected in simulations;</w:t>
      </w:r>
    </w:p>
    <w:p w14:paraId="3990DB50" w14:textId="77777777" w:rsidR="00930150" w:rsidRPr="00B558A9" w:rsidRDefault="00930150" w:rsidP="00930150">
      <w:pPr>
        <w:pStyle w:val="ListParagraph"/>
        <w:numPr>
          <w:ilvl w:val="0"/>
          <w:numId w:val="40"/>
        </w:numPr>
      </w:pPr>
      <w:r w:rsidRPr="00B558A9">
        <w:t>compression and bit rate are on the expected range (just a bit under for IW mode).</w:t>
      </w:r>
    </w:p>
    <w:p w14:paraId="3990DB51" w14:textId="77777777" w:rsidR="00930150" w:rsidRPr="00B558A9" w:rsidRDefault="00930150" w:rsidP="00930150">
      <w:r w:rsidRPr="00B558A9">
        <w:t>Further analyses performed both by ARESYS and ASD have allowed to conclude that all these issues can be removed or at least mitigated increasing the RX gain values. This update has been introduced in RBD #00000003 using the new gains provided by ASD and verified by ARESYS.</w:t>
      </w:r>
    </w:p>
    <w:p w14:paraId="3990DB52" w14:textId="77777777" w:rsidR="00930150" w:rsidRPr="00B558A9" w:rsidRDefault="00930150" w:rsidP="00930150">
      <w:r w:rsidRPr="00B558A9">
        <w:t>Other effects of FDBAQ usage has been detected on Sentinel-1 products and confirmed by dedicated simulations, in particular:</w:t>
      </w:r>
    </w:p>
    <w:p w14:paraId="3990DB53" w14:textId="77777777" w:rsidR="00930150" w:rsidRPr="00B558A9" w:rsidRDefault="00930150" w:rsidP="00930150">
      <w:pPr>
        <w:pStyle w:val="ListParagraph"/>
        <w:numPr>
          <w:ilvl w:val="0"/>
          <w:numId w:val="41"/>
        </w:numPr>
      </w:pPr>
      <w:r w:rsidRPr="00B558A9">
        <w:t>halo on dark areas (e.g. sea) due to near bright targets (e.g. city), due to the way quantizers are selected on a range blocks basis; at the same time, higher quantization error on the bright area;</w:t>
      </w:r>
    </w:p>
    <w:p w14:paraId="3990DB54" w14:textId="77777777" w:rsidR="00930150" w:rsidRPr="00B558A9" w:rsidRDefault="00930150" w:rsidP="00930150">
      <w:pPr>
        <w:pStyle w:val="ListParagraph"/>
        <w:numPr>
          <w:ilvl w:val="0"/>
          <w:numId w:val="41"/>
        </w:numPr>
      </w:pPr>
      <w:r w:rsidRPr="00B558A9">
        <w:t>higher effect and higher reduction of SNR on cross-polarization data due to the lower power but the same Rate Selection Thresholds w.r.t. the co-polarization ones.</w:t>
      </w:r>
    </w:p>
    <w:p w14:paraId="3990DB55" w14:textId="77777777" w:rsidR="00930150" w:rsidRPr="00B558A9" w:rsidRDefault="00930150" w:rsidP="00930150">
      <w:r w:rsidRPr="00B558A9">
        <w:t xml:space="preserve">This implies that </w:t>
      </w:r>
      <w:r w:rsidRPr="00A42676">
        <w:t>FDBAQ quantization produces higher quality images compared to the fixed BAQ, when the same average bit rate is required. In some areas of few images, anyway, the quality level can be lower. On the other hand, fixing the same quality (on average) between FDBAQ and BAQ3 allows to save some space during FDBAQ compression. This must be considered an intrinsic feature of FDBAQ and not an anomaly. A possible mitigation of such distortion can be achieved by adopting specific Rate Selection Thresholds for cross-polarization products or, again, raising the receiver gain in the cross-pol channel.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5"/>
        <w:gridCol w:w="4587"/>
      </w:tblGrid>
      <w:tr w:rsidR="00930150" w:rsidRPr="00B558A9" w14:paraId="3990DB58" w14:textId="77777777" w:rsidTr="00902EBF">
        <w:trPr>
          <w:jc w:val="center"/>
        </w:trPr>
        <w:tc>
          <w:tcPr>
            <w:tcW w:w="4822" w:type="dxa"/>
          </w:tcPr>
          <w:p w14:paraId="3990DB56" w14:textId="77777777" w:rsidR="00930150" w:rsidRPr="00A42676" w:rsidRDefault="00930150" w:rsidP="00902EBF">
            <w:pPr>
              <w:pStyle w:val="ARESYSNormale"/>
              <w:jc w:val="center"/>
              <w:rPr>
                <w:lang w:val="en-GB"/>
              </w:rPr>
            </w:pPr>
            <w:r w:rsidRPr="005365A1">
              <w:rPr>
                <w:noProof/>
                <w:lang w:val="en-GB" w:eastAsia="en-GB"/>
              </w:rPr>
              <w:drawing>
                <wp:inline distT="0" distB="0" distL="0" distR="0" wp14:anchorId="3990EE9B" wp14:editId="3990EE9C">
                  <wp:extent cx="3140075" cy="1800225"/>
                  <wp:effectExtent l="19050" t="0" r="3175" b="0"/>
                  <wp:docPr id="7183" name="Immagine 2"/>
                  <wp:cNvGraphicFramePr/>
                  <a:graphic xmlns:a="http://schemas.openxmlformats.org/drawingml/2006/main">
                    <a:graphicData uri="http://schemas.openxmlformats.org/drawingml/2006/picture">
                      <pic:pic xmlns:pic="http://schemas.openxmlformats.org/drawingml/2006/picture">
                        <pic:nvPicPr>
                          <pic:cNvPr id="14344" name="Immagine 11"/>
                          <pic:cNvPicPr>
                            <a:picLocks noChangeAspect="1"/>
                          </pic:cNvPicPr>
                        </pic:nvPicPr>
                        <pic:blipFill>
                          <a:blip r:embed="rId42" cstate="print"/>
                          <a:srcRect/>
                          <a:stretch>
                            <a:fillRect/>
                          </a:stretch>
                        </pic:blipFill>
                        <pic:spPr bwMode="auto">
                          <a:xfrm>
                            <a:off x="0" y="0"/>
                            <a:ext cx="3140075" cy="1800225"/>
                          </a:xfrm>
                          <a:prstGeom prst="rect">
                            <a:avLst/>
                          </a:prstGeom>
                          <a:noFill/>
                          <a:ln w="9525">
                            <a:noFill/>
                            <a:miter lim="800000"/>
                            <a:headEnd/>
                            <a:tailEnd/>
                          </a:ln>
                        </pic:spPr>
                      </pic:pic>
                    </a:graphicData>
                  </a:graphic>
                </wp:inline>
              </w:drawing>
            </w:r>
          </w:p>
        </w:tc>
        <w:tc>
          <w:tcPr>
            <w:tcW w:w="4439" w:type="dxa"/>
          </w:tcPr>
          <w:p w14:paraId="3990DB57" w14:textId="77777777" w:rsidR="00930150" w:rsidRPr="00A42676" w:rsidRDefault="00930150" w:rsidP="00902EBF">
            <w:pPr>
              <w:pStyle w:val="ARESYSNormale"/>
              <w:jc w:val="center"/>
              <w:rPr>
                <w:lang w:val="en-GB"/>
              </w:rPr>
            </w:pPr>
            <w:r w:rsidRPr="005365A1">
              <w:rPr>
                <w:noProof/>
                <w:lang w:val="en-GB" w:eastAsia="en-GB"/>
              </w:rPr>
              <w:drawing>
                <wp:inline distT="0" distB="0" distL="0" distR="0" wp14:anchorId="3990EE9D" wp14:editId="3990EE9E">
                  <wp:extent cx="2879725" cy="1798637"/>
                  <wp:effectExtent l="19050" t="0" r="0" b="0"/>
                  <wp:docPr id="7184" name="Immagine 3"/>
                  <wp:cNvGraphicFramePr/>
                  <a:graphic xmlns:a="http://schemas.openxmlformats.org/drawingml/2006/main">
                    <a:graphicData uri="http://schemas.openxmlformats.org/drawingml/2006/picture">
                      <pic:pic xmlns:pic="http://schemas.openxmlformats.org/drawingml/2006/picture">
                        <pic:nvPicPr>
                          <pic:cNvPr id="14345" name="Immagine 12"/>
                          <pic:cNvPicPr>
                            <a:picLocks noChangeAspect="1"/>
                          </pic:cNvPicPr>
                        </pic:nvPicPr>
                        <pic:blipFill>
                          <a:blip r:embed="rId43" cstate="print"/>
                          <a:srcRect/>
                          <a:stretch>
                            <a:fillRect/>
                          </a:stretch>
                        </pic:blipFill>
                        <pic:spPr bwMode="auto">
                          <a:xfrm>
                            <a:off x="0" y="0"/>
                            <a:ext cx="2879725" cy="1798637"/>
                          </a:xfrm>
                          <a:prstGeom prst="rect">
                            <a:avLst/>
                          </a:prstGeom>
                          <a:noFill/>
                          <a:ln w="9525">
                            <a:noFill/>
                            <a:miter lim="800000"/>
                            <a:headEnd/>
                            <a:tailEnd/>
                          </a:ln>
                        </pic:spPr>
                      </pic:pic>
                    </a:graphicData>
                  </a:graphic>
                </wp:inline>
              </w:drawing>
            </w:r>
          </w:p>
        </w:tc>
      </w:tr>
    </w:tbl>
    <w:p w14:paraId="3990DB59" w14:textId="77777777" w:rsidR="00930150" w:rsidRPr="00B558A9" w:rsidRDefault="00930150" w:rsidP="00C617CC">
      <w:pPr>
        <w:pStyle w:val="Caption"/>
        <w:tabs>
          <w:tab w:val="clear" w:pos="709"/>
          <w:tab w:val="clear" w:pos="851"/>
        </w:tabs>
        <w:ind w:left="0" w:right="-64" w:firstLine="0"/>
      </w:pPr>
      <w:bookmarkStart w:id="439" w:name="_Toc398190156"/>
      <w:bookmarkStart w:id="440" w:name="_Toc400445856"/>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16</w:t>
      </w:r>
      <w:r w:rsidR="004524AF" w:rsidRPr="00A42676">
        <w:rPr>
          <w:noProof/>
        </w:rPr>
        <w:fldChar w:fldCharType="end"/>
      </w:r>
      <w:r w:rsidRPr="00B558A9">
        <w:t>: Example of FDBAQ possible effects on data (HH pol on the left, HV on the right)</w:t>
      </w:r>
      <w:bookmarkEnd w:id="439"/>
      <w:bookmarkEnd w:id="440"/>
    </w:p>
    <w:p w14:paraId="3990DB5A" w14:textId="77777777" w:rsidR="00930150" w:rsidRPr="00B558A9" w:rsidRDefault="00930150" w:rsidP="00930150"/>
    <w:p w14:paraId="3990DB5B" w14:textId="77777777" w:rsidR="00930150" w:rsidRPr="00B558A9" w:rsidRDefault="00930150" w:rsidP="00930150">
      <w:r w:rsidRPr="00B558A9">
        <w:lastRenderedPageBreak/>
        <w:t>More details can be found in the S1A_CP_L0DataAnalyses_ARESYS_20140611.pdf presentation provided by ARESYS.</w:t>
      </w:r>
    </w:p>
    <w:p w14:paraId="3990DB5C" w14:textId="77777777" w:rsidR="005663E9" w:rsidRPr="001B32D9" w:rsidRDefault="005663E9" w:rsidP="00C03F93">
      <w:pPr>
        <w:rPr>
          <w:lang w:val="en-US"/>
        </w:rPr>
      </w:pPr>
    </w:p>
    <w:p w14:paraId="3990DB5D" w14:textId="77777777" w:rsidR="005663E9" w:rsidRPr="001B32D9" w:rsidRDefault="005663E9" w:rsidP="00C03F93">
      <w:pPr>
        <w:rPr>
          <w:b/>
          <w:lang w:val="en-US"/>
        </w:rPr>
      </w:pPr>
      <w:r w:rsidRPr="001B32D9">
        <w:rPr>
          <w:b/>
          <w:lang w:val="en-US"/>
        </w:rPr>
        <w:t>T1112: RDB Update Support and Verification</w:t>
      </w:r>
    </w:p>
    <w:p w14:paraId="3990DB5E" w14:textId="77777777" w:rsidR="00930150" w:rsidRPr="00B558A9" w:rsidRDefault="00930150" w:rsidP="00930150">
      <w:r w:rsidRPr="00B558A9">
        <w:t>Support has been provided for the update of the RX gain parameters in RDB #00000003 (see T1103). In particular, the new values have been verified through opportune simulations and analyses in order to provide the final approval before their implementation in the RDB.</w:t>
      </w:r>
    </w:p>
    <w:p w14:paraId="3990DB5F" w14:textId="77777777" w:rsidR="005663E9" w:rsidRPr="001B32D9" w:rsidRDefault="005663E9" w:rsidP="00C03F93">
      <w:pPr>
        <w:rPr>
          <w:lang w:val="en-US"/>
        </w:rPr>
      </w:pPr>
    </w:p>
    <w:p w14:paraId="3990DB60" w14:textId="77777777" w:rsidR="005663E9" w:rsidRPr="00C03F93" w:rsidRDefault="005663E9" w:rsidP="00C03F93">
      <w:pPr>
        <w:rPr>
          <w:b/>
        </w:rPr>
      </w:pPr>
      <w:r w:rsidRPr="00C03F93">
        <w:rPr>
          <w:b/>
        </w:rPr>
        <w:t>T1113: Doppler Calibration Profiles Monitoring</w:t>
      </w:r>
    </w:p>
    <w:p w14:paraId="3990DB61" w14:textId="77777777" w:rsidR="00930150" w:rsidRPr="00B558A9" w:rsidRDefault="00930150" w:rsidP="00930150">
      <w:r w:rsidRPr="00B558A9">
        <w:t>The analyses on the Doppler Centroid estimates performed by the IPF have led to some considerations, including the following:</w:t>
      </w:r>
    </w:p>
    <w:p w14:paraId="3990DB62" w14:textId="77777777" w:rsidR="00930150" w:rsidRPr="00B558A9" w:rsidRDefault="00930150" w:rsidP="00930150">
      <w:pPr>
        <w:pStyle w:val="ListParagraph"/>
        <w:numPr>
          <w:ilvl w:val="0"/>
          <w:numId w:val="42"/>
        </w:numPr>
      </w:pPr>
      <w:r w:rsidRPr="00B558A9">
        <w:t>DC jumps are visible between Topsar sub-swaths;</w:t>
      </w:r>
    </w:p>
    <w:p w14:paraId="3990DB63" w14:textId="77777777" w:rsidR="00930150" w:rsidRPr="00B558A9" w:rsidRDefault="00930150" w:rsidP="00930150">
      <w:pPr>
        <w:pStyle w:val="ListParagraph"/>
        <w:numPr>
          <w:ilvl w:val="0"/>
          <w:numId w:val="42"/>
        </w:numPr>
      </w:pPr>
      <w:r w:rsidRPr="00B558A9">
        <w:t>trends inside single sub-swaths are different from what expected.</w:t>
      </w:r>
    </w:p>
    <w:p w14:paraId="3990DB64" w14:textId="77777777" w:rsidR="00930150" w:rsidRPr="00B558A9" w:rsidRDefault="00930150" w:rsidP="00930150">
      <w:r w:rsidRPr="00B558A9">
        <w:t>The figure below shows an example.</w:t>
      </w:r>
    </w:p>
    <w:p w14:paraId="3990DB65" w14:textId="77777777" w:rsidR="00930150" w:rsidRPr="00B558A9" w:rsidRDefault="00930150" w:rsidP="00930150"/>
    <w:p w14:paraId="3990DB66" w14:textId="77777777" w:rsidR="00930150" w:rsidRPr="00B558A9" w:rsidRDefault="00930150" w:rsidP="00930150">
      <w:pPr>
        <w:jc w:val="center"/>
      </w:pPr>
      <w:r w:rsidRPr="005365A1">
        <w:rPr>
          <w:noProof/>
          <w:lang w:eastAsia="en-GB"/>
        </w:rPr>
        <w:drawing>
          <wp:inline distT="0" distB="0" distL="0" distR="0" wp14:anchorId="3990EE9F" wp14:editId="3990EEA0">
            <wp:extent cx="3560400" cy="2667600"/>
            <wp:effectExtent l="0" t="0" r="0" b="0"/>
            <wp:docPr id="1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0400" cy="2667600"/>
                    </a:xfrm>
                    <a:prstGeom prst="rect">
                      <a:avLst/>
                    </a:prstGeom>
                    <a:noFill/>
                    <a:ln>
                      <a:noFill/>
                    </a:ln>
                    <a:effectLst/>
                    <a:extLst/>
                  </pic:spPr>
                </pic:pic>
              </a:graphicData>
            </a:graphic>
          </wp:inline>
        </w:drawing>
      </w:r>
    </w:p>
    <w:p w14:paraId="3990DB67" w14:textId="77777777" w:rsidR="00930150" w:rsidRPr="00B558A9" w:rsidRDefault="00930150" w:rsidP="00930150">
      <w:pPr>
        <w:pStyle w:val="Caption"/>
      </w:pPr>
      <w:bookmarkStart w:id="441" w:name="_Toc398190157"/>
      <w:bookmarkStart w:id="442" w:name="_Toc400445857"/>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17</w:t>
      </w:r>
      <w:r w:rsidR="004524AF" w:rsidRPr="00A42676">
        <w:rPr>
          <w:noProof/>
        </w:rPr>
        <w:fldChar w:fldCharType="end"/>
      </w:r>
      <w:r w:rsidRPr="00B558A9">
        <w:t>: IPF DC estimates from data (example of EW data acquired on May 19</w:t>
      </w:r>
      <w:r w:rsidRPr="00A42676">
        <w:rPr>
          <w:vertAlign w:val="superscript"/>
        </w:rPr>
        <w:t>th</w:t>
      </w:r>
      <w:r w:rsidRPr="00B558A9">
        <w:t>)</w:t>
      </w:r>
      <w:bookmarkEnd w:id="441"/>
      <w:bookmarkEnd w:id="442"/>
    </w:p>
    <w:p w14:paraId="3990DB68" w14:textId="77777777" w:rsidR="00930150" w:rsidRPr="00B558A9" w:rsidRDefault="00930150" w:rsidP="00930150"/>
    <w:p w14:paraId="3990DB69" w14:textId="77777777" w:rsidR="00930150" w:rsidRPr="00B558A9" w:rsidRDefault="00930150" w:rsidP="00930150">
      <w:r w:rsidRPr="00B558A9">
        <w:t>These observations have required an analysis of the Doppler Calibration Profiles (exploiting the Antenna Model), to verify if they are due to issues in the pointing, and the outcome was the following:</w:t>
      </w:r>
    </w:p>
    <w:p w14:paraId="3990DB6A" w14:textId="77777777" w:rsidR="00930150" w:rsidRPr="00B558A9" w:rsidRDefault="00930150" w:rsidP="00930150">
      <w:pPr>
        <w:pStyle w:val="ListParagraph"/>
        <w:numPr>
          <w:ilvl w:val="0"/>
          <w:numId w:val="43"/>
        </w:numPr>
      </w:pPr>
      <w:r w:rsidRPr="00B558A9">
        <w:t>DCP profiles are not null, even when using an ideal Error Matrix;</w:t>
      </w:r>
    </w:p>
    <w:p w14:paraId="3990DB6B" w14:textId="77777777" w:rsidR="00930150" w:rsidRPr="00B558A9" w:rsidRDefault="00930150" w:rsidP="00930150">
      <w:pPr>
        <w:pStyle w:val="ListParagraph"/>
        <w:numPr>
          <w:ilvl w:val="0"/>
          <w:numId w:val="43"/>
        </w:numPr>
      </w:pPr>
      <w:r w:rsidRPr="00B558A9">
        <w:t>jumps between sub-swaths are visible;</w:t>
      </w:r>
    </w:p>
    <w:p w14:paraId="3990DB6C" w14:textId="77777777" w:rsidR="00930150" w:rsidRPr="00B558A9" w:rsidRDefault="00930150" w:rsidP="00930150">
      <w:pPr>
        <w:pStyle w:val="ListParagraph"/>
        <w:numPr>
          <w:ilvl w:val="0"/>
          <w:numId w:val="43"/>
        </w:numPr>
      </w:pPr>
      <w:r w:rsidRPr="00B558A9">
        <w:t>discontinuities at 0</w:t>
      </w:r>
      <w:r w:rsidR="00905B24">
        <w:rPr>
          <w:rFonts w:ascii="Calibri" w:hAnsi="Calibri" w:cs="Calibri"/>
        </w:rPr>
        <w:t>°</w:t>
      </w:r>
      <w:r w:rsidRPr="00B558A9">
        <w:t xml:space="preserve"> are present.</w:t>
      </w:r>
    </w:p>
    <w:p w14:paraId="3990DB6D" w14:textId="77777777" w:rsidR="00930150" w:rsidRPr="00B558A9" w:rsidRDefault="00930150" w:rsidP="00930150">
      <w:r w:rsidRPr="00B558A9">
        <w:t>The figure below shows an example.</w:t>
      </w:r>
    </w:p>
    <w:p w14:paraId="3990DB6E" w14:textId="77777777" w:rsidR="00930150" w:rsidRPr="00B558A9" w:rsidRDefault="00930150" w:rsidP="00930150"/>
    <w:p w14:paraId="3990DB6F" w14:textId="77777777" w:rsidR="00930150" w:rsidRPr="00B558A9" w:rsidRDefault="00930150" w:rsidP="00930150">
      <w:r w:rsidRPr="005365A1">
        <w:rPr>
          <w:noProof/>
          <w:lang w:eastAsia="en-GB"/>
        </w:rPr>
        <w:lastRenderedPageBreak/>
        <w:drawing>
          <wp:inline distT="0" distB="0" distL="0" distR="0" wp14:anchorId="3990EEA1" wp14:editId="3990EEA2">
            <wp:extent cx="5731200" cy="3859200"/>
            <wp:effectExtent l="0" t="0" r="0" b="0"/>
            <wp:docPr id="7173" name="Immagin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121" r="7960"/>
                    <a:stretch/>
                  </pic:blipFill>
                  <pic:spPr bwMode="auto">
                    <a:xfrm>
                      <a:off x="0" y="0"/>
                      <a:ext cx="5731200" cy="3859200"/>
                    </a:xfrm>
                    <a:prstGeom prst="rect">
                      <a:avLst/>
                    </a:prstGeom>
                    <a:noFill/>
                    <a:ln>
                      <a:noFill/>
                    </a:ln>
                    <a:extLst>
                      <a:ext uri="{53640926-AAD7-44D8-BBD7-CCE9431645EC}">
                        <a14:shadowObscured xmlns:a14="http://schemas.microsoft.com/office/drawing/2010/main"/>
                      </a:ext>
                    </a:extLst>
                  </pic:spPr>
                </pic:pic>
              </a:graphicData>
            </a:graphic>
          </wp:inline>
        </w:drawing>
      </w:r>
    </w:p>
    <w:p w14:paraId="3990DB70" w14:textId="77777777" w:rsidR="00930150" w:rsidRPr="00B558A9" w:rsidRDefault="00930150" w:rsidP="00930150">
      <w:pPr>
        <w:pStyle w:val="Caption"/>
      </w:pPr>
      <w:bookmarkStart w:id="443" w:name="_Toc398190158"/>
      <w:bookmarkStart w:id="444" w:name="_Toc400445858"/>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18</w:t>
      </w:r>
      <w:r w:rsidR="004524AF" w:rsidRPr="00A42676">
        <w:rPr>
          <w:noProof/>
        </w:rPr>
        <w:fldChar w:fldCharType="end"/>
      </w:r>
      <w:r w:rsidRPr="00B558A9">
        <w:t>: Doppler Calibration Profiles for IW case using different Error Matrices</w:t>
      </w:r>
      <w:bookmarkEnd w:id="443"/>
      <w:bookmarkEnd w:id="444"/>
    </w:p>
    <w:p w14:paraId="3990DB71" w14:textId="77777777" w:rsidR="00930150" w:rsidRPr="00B558A9" w:rsidRDefault="00930150" w:rsidP="00930150"/>
    <w:p w14:paraId="3990DB72" w14:textId="77777777" w:rsidR="00930150" w:rsidRPr="00A42676" w:rsidRDefault="00930150" w:rsidP="00930150">
      <w:pPr>
        <w:rPr>
          <w:b/>
        </w:rPr>
      </w:pPr>
      <w:r w:rsidRPr="00A42676">
        <w:rPr>
          <w:b/>
        </w:rPr>
        <w:t>Recommendation</w:t>
      </w:r>
    </w:p>
    <w:p w14:paraId="3990DB73" w14:textId="77777777" w:rsidR="00930150" w:rsidRPr="00B558A9" w:rsidRDefault="00930150" w:rsidP="00930150">
      <w:r w:rsidRPr="00B558A9">
        <w:t>Before comparing DC analyses and DCP profiles, the anomalies found in the usage of the AM shall be addressed and, if needed, fixed. This involves also the usage of the new EM computation algorithm, described in the last Calibration and Characterization Plan [</w:t>
      </w:r>
      <w:r w:rsidR="000751A7">
        <w:t>ESA</w:t>
      </w:r>
      <w:r w:rsidR="00FA5B97">
        <w:t>, 2012</w:t>
      </w:r>
      <w:r w:rsidRPr="00B558A9">
        <w:t>], and the decision to use directly the EM as input of the AM or to use them just to set the failures map.</w:t>
      </w:r>
    </w:p>
    <w:p w14:paraId="3990DB74" w14:textId="77777777" w:rsidR="005663E9" w:rsidRPr="00C03F93" w:rsidRDefault="005663E9" w:rsidP="00C03F93"/>
    <w:p w14:paraId="3990DB75" w14:textId="77777777" w:rsidR="005663E9" w:rsidRPr="00C03F93" w:rsidRDefault="005663E9" w:rsidP="00C03F93">
      <w:pPr>
        <w:rPr>
          <w:b/>
        </w:rPr>
      </w:pPr>
      <w:r w:rsidRPr="00C03F93">
        <w:rPr>
          <w:b/>
        </w:rPr>
        <w:t>T1114: Verification of Instrument Specific Radiometric Corrections</w:t>
      </w:r>
    </w:p>
    <w:p w14:paraId="3990DB76" w14:textId="77777777" w:rsidR="00930150" w:rsidRPr="00B558A9" w:rsidRDefault="00930150" w:rsidP="00930150">
      <w:pPr>
        <w:spacing w:after="0"/>
      </w:pPr>
      <w:r w:rsidRPr="00B558A9">
        <w:t>The Internal Calibration parameters (PG, RX gain) have been verified in the framework of T2201.</w:t>
      </w:r>
    </w:p>
    <w:p w14:paraId="3990DB77" w14:textId="77777777" w:rsidR="00A56869" w:rsidRDefault="00A56869" w:rsidP="00930150">
      <w:pPr>
        <w:spacing w:after="0"/>
      </w:pPr>
    </w:p>
    <w:p w14:paraId="3990DB78" w14:textId="77777777" w:rsidR="00930150" w:rsidRDefault="00930150" w:rsidP="00930150">
      <w:pPr>
        <w:spacing w:after="0"/>
      </w:pPr>
      <w:r w:rsidRPr="00B558A9">
        <w:t>The removal of the spurious signals ha</w:t>
      </w:r>
      <w:r>
        <w:t xml:space="preserve">s </w:t>
      </w:r>
      <w:r w:rsidRPr="00B558A9">
        <w:t xml:space="preserve">been verified </w:t>
      </w:r>
      <w:r w:rsidR="00C87304">
        <w:t>on a S1 data</w:t>
      </w:r>
      <w:r>
        <w:t xml:space="preserve">. </w:t>
      </w:r>
      <w:r w:rsidR="00C87304">
        <w:t>The figure below shows the</w:t>
      </w:r>
      <w:r w:rsidR="00C84354">
        <w:t xml:space="preserve"> average</w:t>
      </w:r>
      <w:r w:rsidR="00C87304">
        <w:t xml:space="preserve"> range spectrum </w:t>
      </w:r>
      <w:r w:rsidR="00C84354">
        <w:t>of the SLC product. Two considerations can be done:</w:t>
      </w:r>
    </w:p>
    <w:p w14:paraId="3990DB79" w14:textId="77777777" w:rsidR="00C84354" w:rsidRDefault="00C84354" w:rsidP="00905B24">
      <w:pPr>
        <w:pStyle w:val="ListParagraph"/>
        <w:numPr>
          <w:ilvl w:val="0"/>
          <w:numId w:val="51"/>
        </w:numPr>
        <w:spacing w:after="0"/>
      </w:pPr>
      <w:r>
        <w:t>the spurious signal at 0 Hz is still present as the IPF performs an I and Q bias removal basing on noise pulses statistics which have been demonstrated to be different from the echoes ones;</w:t>
      </w:r>
    </w:p>
    <w:p w14:paraId="3990DB7A" w14:textId="77777777" w:rsidR="00C84354" w:rsidRDefault="00C84354" w:rsidP="00905B24">
      <w:pPr>
        <w:pStyle w:val="ListParagraph"/>
        <w:numPr>
          <w:ilvl w:val="0"/>
          <w:numId w:val="51"/>
        </w:numPr>
        <w:spacing w:after="0"/>
      </w:pPr>
      <w:r>
        <w:t>the spurious signals at ~37 MHz are visible as the processing bandwidth is greater.</w:t>
      </w:r>
    </w:p>
    <w:p w14:paraId="3990DB7B" w14:textId="77777777" w:rsidR="00905B24" w:rsidRDefault="00905B24" w:rsidP="00C84354">
      <w:pPr>
        <w:spacing w:after="0"/>
      </w:pPr>
    </w:p>
    <w:p w14:paraId="3990DB7C" w14:textId="77777777" w:rsidR="00C84354" w:rsidRPr="00B558A9" w:rsidRDefault="00C84354" w:rsidP="00C84354">
      <w:pPr>
        <w:spacing w:after="0"/>
      </w:pPr>
      <w:r>
        <w:t>Being said that the presence of these signals doesn’t cause visible artefacts on the image, it is in any case recommended to remove them at IPF level, as done in principle for any undesired contribution introduced by the electronic. Moreover it is not excluded that, if not done, this can cause issues for the interferometric analyses (i.e. presence of residual fringes along range direction).</w:t>
      </w:r>
    </w:p>
    <w:p w14:paraId="3990DB7D" w14:textId="77777777" w:rsidR="00930150" w:rsidRPr="00B558A9" w:rsidRDefault="00930150" w:rsidP="00930150">
      <w:pPr>
        <w:spacing w:after="0"/>
        <w:jc w:val="left"/>
      </w:pPr>
    </w:p>
    <w:p w14:paraId="3990DB7E" w14:textId="77777777" w:rsidR="00930150" w:rsidRPr="00B558A9" w:rsidRDefault="00C84354" w:rsidP="00930150">
      <w:pPr>
        <w:spacing w:after="0"/>
        <w:jc w:val="center"/>
      </w:pPr>
      <w:r>
        <w:rPr>
          <w:noProof/>
          <w:lang w:eastAsia="en-GB"/>
        </w:rPr>
        <w:lastRenderedPageBreak/>
        <w:drawing>
          <wp:inline distT="0" distB="0" distL="0" distR="0" wp14:anchorId="3990EEA3" wp14:editId="3990EEA4">
            <wp:extent cx="3506400" cy="2642400"/>
            <wp:effectExtent l="0" t="0" r="0" b="0"/>
            <wp:docPr id="20508" name="Immagine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6400" cy="2642400"/>
                    </a:xfrm>
                    <a:prstGeom prst="rect">
                      <a:avLst/>
                    </a:prstGeom>
                    <a:noFill/>
                    <a:ln>
                      <a:noFill/>
                    </a:ln>
                  </pic:spPr>
                </pic:pic>
              </a:graphicData>
            </a:graphic>
          </wp:inline>
        </w:drawing>
      </w:r>
    </w:p>
    <w:p w14:paraId="3990DB7F" w14:textId="77777777" w:rsidR="00930150" w:rsidRPr="00B558A9" w:rsidRDefault="00930150" w:rsidP="00930150">
      <w:pPr>
        <w:pStyle w:val="Caption"/>
      </w:pPr>
      <w:bookmarkStart w:id="445" w:name="_Toc398190159"/>
      <w:bookmarkStart w:id="446" w:name="_Toc400445859"/>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19</w:t>
      </w:r>
      <w:r w:rsidR="004524AF" w:rsidRPr="00A42676">
        <w:rPr>
          <w:noProof/>
        </w:rPr>
        <w:fldChar w:fldCharType="end"/>
      </w:r>
      <w:r w:rsidRPr="00B558A9">
        <w:t xml:space="preserve">: Average spectrum of </w:t>
      </w:r>
      <w:r w:rsidR="00C84354">
        <w:t>S</w:t>
      </w:r>
      <w:r w:rsidRPr="00B558A9">
        <w:t>1 data</w:t>
      </w:r>
      <w:bookmarkEnd w:id="445"/>
      <w:r w:rsidR="00C84354">
        <w:t xml:space="preserve"> (in red the processing bandwidth)</w:t>
      </w:r>
      <w:bookmarkEnd w:id="446"/>
    </w:p>
    <w:p w14:paraId="3990DB80" w14:textId="77777777" w:rsidR="00930150" w:rsidRDefault="00930150" w:rsidP="00930150">
      <w:pPr>
        <w:spacing w:after="0"/>
        <w:jc w:val="left"/>
      </w:pPr>
    </w:p>
    <w:p w14:paraId="3990DB81" w14:textId="77777777" w:rsidR="00930150" w:rsidRDefault="00930150" w:rsidP="00930150">
      <w:pPr>
        <w:spacing w:after="0"/>
      </w:pPr>
      <w:r>
        <w:t>For what concern the correction of the RX gain variation over the receiving window, the dedicated acquisitions performed at the end of July commanding the satellite with the noise only ECCs have been exploited. The analysis has involved data acquired with different polarization and temperature conditions and the main conclusion has been that a new model for the correction shall be fitted over the data w.r.t. the one retrieved from the on ground measurements (see figure below).</w:t>
      </w:r>
    </w:p>
    <w:p w14:paraId="3990DB82" w14:textId="77777777" w:rsidR="00930150" w:rsidRDefault="00930150" w:rsidP="00930150">
      <w:pPr>
        <w:spacing w:after="0"/>
        <w:jc w:val="left"/>
      </w:pPr>
    </w:p>
    <w:p w14:paraId="3990DB83" w14:textId="77777777" w:rsidR="00930150" w:rsidRDefault="00930150" w:rsidP="00930150">
      <w:pPr>
        <w:spacing w:after="0"/>
        <w:jc w:val="center"/>
      </w:pPr>
      <w:r w:rsidRPr="00A101F2">
        <w:rPr>
          <w:noProof/>
          <w:lang w:eastAsia="en-GB"/>
        </w:rPr>
        <w:drawing>
          <wp:inline distT="0" distB="0" distL="0" distR="0" wp14:anchorId="3990EEA5" wp14:editId="3990EEA6">
            <wp:extent cx="3913200" cy="2934000"/>
            <wp:effectExtent l="0" t="0" r="0" b="0"/>
            <wp:docPr id="2049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3200" cy="2934000"/>
                    </a:xfrm>
                    <a:prstGeom prst="rect">
                      <a:avLst/>
                    </a:prstGeom>
                    <a:noFill/>
                    <a:ln>
                      <a:noFill/>
                    </a:ln>
                    <a:effectLst/>
                    <a:extLst/>
                  </pic:spPr>
                </pic:pic>
              </a:graphicData>
            </a:graphic>
          </wp:inline>
        </w:drawing>
      </w:r>
    </w:p>
    <w:p w14:paraId="3990DB84" w14:textId="77777777" w:rsidR="00930150" w:rsidRDefault="00930150" w:rsidP="00930150">
      <w:pPr>
        <w:spacing w:after="0"/>
        <w:jc w:val="left"/>
      </w:pPr>
    </w:p>
    <w:p w14:paraId="3990DB85" w14:textId="77777777" w:rsidR="00930150" w:rsidRPr="00B558A9" w:rsidRDefault="00930150" w:rsidP="00EF5D2B">
      <w:pPr>
        <w:pStyle w:val="Caption"/>
        <w:ind w:left="0" w:firstLine="0"/>
      </w:pPr>
      <w:bookmarkStart w:id="447" w:name="_Toc398190160"/>
      <w:bookmarkStart w:id="448" w:name="_Toc400445860"/>
      <w:r w:rsidRPr="00B558A9">
        <w:t xml:space="preserve">Figure </w:t>
      </w:r>
      <w:r w:rsidR="004524AF" w:rsidRPr="00CC096D">
        <w:fldChar w:fldCharType="begin"/>
      </w:r>
      <w:r w:rsidRPr="00B558A9">
        <w:instrText xml:space="preserve"> SEQ Figure \* ARABIC </w:instrText>
      </w:r>
      <w:r w:rsidR="004524AF" w:rsidRPr="00CC096D">
        <w:fldChar w:fldCharType="separate"/>
      </w:r>
      <w:r w:rsidR="00A56869">
        <w:rPr>
          <w:noProof/>
        </w:rPr>
        <w:t>20</w:t>
      </w:r>
      <w:r w:rsidR="004524AF" w:rsidRPr="00CC096D">
        <w:rPr>
          <w:noProof/>
        </w:rPr>
        <w:fldChar w:fldCharType="end"/>
      </w:r>
      <w:r w:rsidRPr="00B558A9">
        <w:t xml:space="preserve">: </w:t>
      </w:r>
      <w:r w:rsidRPr="003E57F7">
        <w:t>Frequency plots of</w:t>
      </w:r>
      <w:r>
        <w:t xml:space="preserve"> </w:t>
      </w:r>
      <w:r w:rsidRPr="003E57F7">
        <w:t>the noise</w:t>
      </w:r>
      <w:r>
        <w:t xml:space="preserve"> data</w:t>
      </w:r>
      <w:r w:rsidRPr="003E57F7">
        <w:t xml:space="preserve"> profile</w:t>
      </w:r>
      <w:r>
        <w:t>s</w:t>
      </w:r>
      <w:r w:rsidRPr="003E57F7">
        <w:t xml:space="preserve"> </w:t>
      </w:r>
      <w:r>
        <w:t xml:space="preserve">(temperature: </w:t>
      </w:r>
      <w:r w:rsidRPr="003E57F7">
        <w:t>15</w:t>
      </w:r>
      <w:r>
        <w:t>-</w:t>
      </w:r>
      <w:r w:rsidRPr="003E57F7">
        <w:t>20°</w:t>
      </w:r>
      <w:r>
        <w:t xml:space="preserve">C) </w:t>
      </w:r>
      <w:r w:rsidRPr="003E57F7">
        <w:t>compared with the</w:t>
      </w:r>
      <w:r>
        <w:t xml:space="preserve"> on-ground measurements</w:t>
      </w:r>
      <w:r w:rsidRPr="003E57F7">
        <w:t xml:space="preserve"> model</w:t>
      </w:r>
      <w:bookmarkEnd w:id="447"/>
      <w:bookmarkEnd w:id="448"/>
    </w:p>
    <w:p w14:paraId="3990DB86" w14:textId="77777777" w:rsidR="00930150" w:rsidRDefault="00930150" w:rsidP="00930150">
      <w:pPr>
        <w:spacing w:after="0"/>
        <w:jc w:val="left"/>
      </w:pPr>
    </w:p>
    <w:p w14:paraId="3990DB87" w14:textId="77777777" w:rsidR="00930150" w:rsidRPr="00EF5D2B" w:rsidRDefault="00930150" w:rsidP="00930150">
      <w:pPr>
        <w:spacing w:after="0"/>
        <w:jc w:val="left"/>
        <w:rPr>
          <w:b/>
          <w:u w:val="single"/>
        </w:rPr>
      </w:pPr>
      <w:r w:rsidRPr="00EF5D2B">
        <w:rPr>
          <w:b/>
          <w:u w:val="single"/>
        </w:rPr>
        <w:t>Recommendation</w:t>
      </w:r>
    </w:p>
    <w:p w14:paraId="3990DB88" w14:textId="77777777" w:rsidR="00930150" w:rsidRDefault="00930150" w:rsidP="00EF5D2B">
      <w:pPr>
        <w:spacing w:before="120" w:after="0"/>
      </w:pPr>
      <w:r>
        <w:t>The spurious signals removal shall be verified, as well as the effectiveness of the new model estimated for the RX gain correction.</w:t>
      </w:r>
    </w:p>
    <w:p w14:paraId="3990DB89" w14:textId="77777777" w:rsidR="00194550" w:rsidRDefault="00194550">
      <w:pPr>
        <w:spacing w:after="0"/>
        <w:jc w:val="left"/>
      </w:pPr>
    </w:p>
    <w:p w14:paraId="3990DB8A" w14:textId="77777777" w:rsidR="00194550" w:rsidRDefault="00194550" w:rsidP="00194550">
      <w:pPr>
        <w:pStyle w:val="Heading3"/>
        <w:numPr>
          <w:ilvl w:val="2"/>
          <w:numId w:val="1"/>
        </w:numPr>
        <w:rPr>
          <w:lang w:val="en-US"/>
        </w:rPr>
      </w:pPr>
      <w:bookmarkStart w:id="449" w:name="_Toc374368724"/>
      <w:bookmarkStart w:id="450" w:name="_Toc394304993"/>
      <w:bookmarkStart w:id="451" w:name="_Toc398190223"/>
      <w:bookmarkStart w:id="452" w:name="_Toc399940607"/>
      <w:r>
        <w:rPr>
          <w:lang w:val="en-US"/>
        </w:rPr>
        <w:lastRenderedPageBreak/>
        <w:t>A</w:t>
      </w:r>
      <w:r w:rsidRPr="003C4F86">
        <w:rPr>
          <w:lang w:val="en-US"/>
        </w:rPr>
        <w:t>ctivit</w:t>
      </w:r>
      <w:r>
        <w:rPr>
          <w:lang w:val="en-US"/>
        </w:rPr>
        <w:t>ies</w:t>
      </w:r>
      <w:r w:rsidRPr="003C4F86">
        <w:rPr>
          <w:lang w:val="en-US"/>
        </w:rPr>
        <w:t xml:space="preserve"> after </w:t>
      </w:r>
      <w:r>
        <w:rPr>
          <w:lang w:val="en-US"/>
        </w:rPr>
        <w:t>I</w:t>
      </w:r>
      <w:r w:rsidRPr="003C4F86">
        <w:rPr>
          <w:lang w:val="en-US"/>
        </w:rPr>
        <w:t xml:space="preserve">nstrument </w:t>
      </w:r>
      <w:r>
        <w:rPr>
          <w:lang w:val="en-US"/>
        </w:rPr>
        <w:t>C</w:t>
      </w:r>
      <w:r w:rsidRPr="003C4F86">
        <w:rPr>
          <w:lang w:val="en-US"/>
        </w:rPr>
        <w:t xml:space="preserve">ommissioning </w:t>
      </w:r>
      <w:r>
        <w:rPr>
          <w:lang w:val="en-US"/>
        </w:rPr>
        <w:t>P</w:t>
      </w:r>
      <w:r w:rsidRPr="003C4F86">
        <w:rPr>
          <w:lang w:val="en-US"/>
        </w:rPr>
        <w:t>hase</w:t>
      </w:r>
      <w:bookmarkEnd w:id="449"/>
      <w:bookmarkEnd w:id="450"/>
      <w:bookmarkEnd w:id="451"/>
      <w:bookmarkEnd w:id="452"/>
    </w:p>
    <w:p w14:paraId="3990DB8B" w14:textId="77777777" w:rsidR="00255BCB" w:rsidRPr="00B558A9" w:rsidRDefault="00255BCB" w:rsidP="00255BCB">
      <w:r w:rsidRPr="00B558A9">
        <w:t>All the tasks listed in this section are scheduled after the Instrument Commissioning Phase, th</w:t>
      </w:r>
      <w:r w:rsidR="00A56869">
        <w:t>us</w:t>
      </w:r>
      <w:r w:rsidRPr="00B558A9">
        <w:t xml:space="preserve"> no report is provided for them.</w:t>
      </w:r>
    </w:p>
    <w:p w14:paraId="3990DB8C" w14:textId="77777777" w:rsidR="00255BCB" w:rsidRPr="00255BCB" w:rsidRDefault="00255BCB" w:rsidP="00255BCB">
      <w:pPr>
        <w:rPr>
          <w:lang w:val="en-US"/>
        </w:rPr>
      </w:pPr>
    </w:p>
    <w:p w14:paraId="3990DB8D" w14:textId="77777777" w:rsidR="00194550" w:rsidRPr="00C03F93" w:rsidRDefault="00194550" w:rsidP="00C03F93">
      <w:pPr>
        <w:rPr>
          <w:b/>
        </w:rPr>
      </w:pPr>
      <w:r w:rsidRPr="00C03F93">
        <w:rPr>
          <w:b/>
        </w:rPr>
        <w:t xml:space="preserve">T1201: Antenna Excitation Optimization to Correct Failures </w:t>
      </w:r>
    </w:p>
    <w:p w14:paraId="3990DB8E" w14:textId="77777777" w:rsidR="00194550" w:rsidRDefault="00A56869" w:rsidP="00194550">
      <w:r>
        <w:t>Activity not yet started.</w:t>
      </w:r>
    </w:p>
    <w:p w14:paraId="3990DB8F" w14:textId="77777777" w:rsidR="00A56869" w:rsidRDefault="00A56869" w:rsidP="00194550"/>
    <w:p w14:paraId="3990DB90" w14:textId="77777777" w:rsidR="00194550" w:rsidRDefault="00194550" w:rsidP="00194550">
      <w:pPr>
        <w:rPr>
          <w:b/>
          <w:lang w:val="en-US"/>
        </w:rPr>
      </w:pPr>
      <w:r w:rsidRPr="00C03F93">
        <w:rPr>
          <w:b/>
          <w:lang w:val="en-US"/>
        </w:rPr>
        <w:t>T1202: Elevation Mispointing Effects Mitigation</w:t>
      </w:r>
    </w:p>
    <w:p w14:paraId="3990DB91" w14:textId="77777777" w:rsidR="00C03F93" w:rsidRDefault="00A56869" w:rsidP="00194550">
      <w:r>
        <w:t>Activity not yet started.</w:t>
      </w:r>
    </w:p>
    <w:p w14:paraId="3990DB92" w14:textId="77777777" w:rsidR="00A56869" w:rsidRDefault="00A56869" w:rsidP="00194550">
      <w:pPr>
        <w:rPr>
          <w:b/>
          <w:lang w:val="en-US"/>
        </w:rPr>
      </w:pPr>
    </w:p>
    <w:p w14:paraId="3990DB93" w14:textId="77777777" w:rsidR="00C03F93" w:rsidRPr="00C03F93" w:rsidRDefault="00C03F93" w:rsidP="00194550">
      <w:pPr>
        <w:rPr>
          <w:b/>
          <w:lang w:val="en-US"/>
        </w:rPr>
      </w:pPr>
      <w:r w:rsidRPr="00C03F93">
        <w:rPr>
          <w:b/>
          <w:lang w:val="en-US"/>
        </w:rPr>
        <w:t>T1203: FDBAQ Tables Correction Through Re-optimisation</w:t>
      </w:r>
    </w:p>
    <w:p w14:paraId="3990DB94" w14:textId="77777777" w:rsidR="00C03F93" w:rsidRDefault="00A56869" w:rsidP="00194550">
      <w:r>
        <w:t>Activity not yet started.</w:t>
      </w:r>
    </w:p>
    <w:p w14:paraId="3990DB95" w14:textId="77777777" w:rsidR="00A56869" w:rsidRDefault="00A56869" w:rsidP="00194550">
      <w:pPr>
        <w:rPr>
          <w:lang w:val="en-US"/>
        </w:rPr>
      </w:pPr>
    </w:p>
    <w:p w14:paraId="3990DB96" w14:textId="77777777" w:rsidR="00C03F93" w:rsidRPr="00C03F93" w:rsidRDefault="00C03F93" w:rsidP="00194550">
      <w:pPr>
        <w:rPr>
          <w:b/>
          <w:lang w:val="en-US"/>
        </w:rPr>
      </w:pPr>
      <w:r w:rsidRPr="00C03F93">
        <w:rPr>
          <w:b/>
          <w:lang w:val="en-US"/>
        </w:rPr>
        <w:t>T1204: SWST/SWL/PRF Laws Re-optimisation</w:t>
      </w:r>
    </w:p>
    <w:p w14:paraId="3990DB97" w14:textId="77777777" w:rsidR="00C03F93" w:rsidRDefault="00A56869" w:rsidP="00194550">
      <w:r>
        <w:t>Activity not yet started.</w:t>
      </w:r>
    </w:p>
    <w:p w14:paraId="3990DB98" w14:textId="77777777" w:rsidR="00A56869" w:rsidRDefault="00A56869" w:rsidP="00194550">
      <w:pPr>
        <w:rPr>
          <w:lang w:val="en-US"/>
        </w:rPr>
      </w:pPr>
    </w:p>
    <w:p w14:paraId="3990DB99" w14:textId="77777777" w:rsidR="00C03F93" w:rsidRPr="00C03F93" w:rsidRDefault="00C03F93" w:rsidP="00194550">
      <w:pPr>
        <w:rPr>
          <w:b/>
          <w:lang w:val="en-US"/>
        </w:rPr>
      </w:pPr>
      <w:r w:rsidRPr="00C03F93">
        <w:rPr>
          <w:b/>
          <w:lang w:val="en-US"/>
        </w:rPr>
        <w:t>T1205: TOPSAR Timeline Re-optimisation</w:t>
      </w:r>
    </w:p>
    <w:p w14:paraId="3990DB9A" w14:textId="77777777" w:rsidR="00C03F93" w:rsidRDefault="00A56869" w:rsidP="00194550">
      <w:r>
        <w:t>Activity not yet started.</w:t>
      </w:r>
    </w:p>
    <w:p w14:paraId="3990DB9B" w14:textId="77777777" w:rsidR="00A56869" w:rsidRDefault="00A56869" w:rsidP="00194550">
      <w:pPr>
        <w:rPr>
          <w:lang w:val="en-US"/>
        </w:rPr>
      </w:pPr>
    </w:p>
    <w:p w14:paraId="3990DB9C" w14:textId="77777777" w:rsidR="00C03F93" w:rsidRPr="00C03F93" w:rsidRDefault="00C03F93" w:rsidP="00194550">
      <w:pPr>
        <w:rPr>
          <w:b/>
          <w:lang w:val="en-US"/>
        </w:rPr>
      </w:pPr>
      <w:r w:rsidRPr="00C03F93">
        <w:rPr>
          <w:b/>
          <w:lang w:val="en-US"/>
        </w:rPr>
        <w:t>T1206: Azimuth Pointing Determination</w:t>
      </w:r>
    </w:p>
    <w:p w14:paraId="3990DB9D" w14:textId="77777777" w:rsidR="00C03F93" w:rsidRDefault="00A56869" w:rsidP="00194550">
      <w:r>
        <w:t>Activity not yet started.</w:t>
      </w:r>
    </w:p>
    <w:p w14:paraId="3990DB9E" w14:textId="77777777" w:rsidR="00A56869" w:rsidRDefault="00A56869" w:rsidP="00194550">
      <w:pPr>
        <w:rPr>
          <w:lang w:val="en-US"/>
        </w:rPr>
      </w:pPr>
    </w:p>
    <w:p w14:paraId="3990DB9F" w14:textId="77777777" w:rsidR="00C03F93" w:rsidRPr="00C03F93" w:rsidRDefault="00C03F93" w:rsidP="00194550">
      <w:pPr>
        <w:rPr>
          <w:b/>
          <w:lang w:val="en-US"/>
        </w:rPr>
      </w:pPr>
      <w:r w:rsidRPr="00C03F93">
        <w:rPr>
          <w:b/>
          <w:lang w:val="en-US"/>
        </w:rPr>
        <w:t>T1207: TOPS Burst Synchronisation</w:t>
      </w:r>
    </w:p>
    <w:p w14:paraId="3990DBA0" w14:textId="77777777" w:rsidR="00C03F93" w:rsidRDefault="00A56869" w:rsidP="00194550">
      <w:r>
        <w:t>Activity not yet started.</w:t>
      </w:r>
    </w:p>
    <w:p w14:paraId="3990DBA1" w14:textId="77777777" w:rsidR="00A56869" w:rsidRDefault="00A56869" w:rsidP="00194550">
      <w:pPr>
        <w:rPr>
          <w:b/>
          <w:lang w:val="en-US"/>
        </w:rPr>
      </w:pPr>
    </w:p>
    <w:p w14:paraId="3990DBA2" w14:textId="77777777" w:rsidR="00053DEC" w:rsidRPr="00053DEC" w:rsidRDefault="00E7718A" w:rsidP="007C1501">
      <w:pPr>
        <w:pStyle w:val="Heading2"/>
      </w:pPr>
      <w:bookmarkStart w:id="453" w:name="_Toc394304994"/>
      <w:bookmarkStart w:id="454" w:name="_Toc398190224"/>
      <w:bookmarkStart w:id="455" w:name="_Toc399940608"/>
      <w:r>
        <w:t>Instrument Processing Facility (IPF) verification</w:t>
      </w:r>
      <w:bookmarkEnd w:id="453"/>
      <w:bookmarkEnd w:id="454"/>
      <w:bookmarkEnd w:id="455"/>
    </w:p>
    <w:p w14:paraId="3990DBA3" w14:textId="77777777" w:rsidR="00C03F93" w:rsidRDefault="00E7718A" w:rsidP="00A56869">
      <w:r>
        <w:t>This section contains status and results of the tasks described in section 3.2 of [DI-MPC-CCVP]</w:t>
      </w:r>
    </w:p>
    <w:p w14:paraId="3990DBA4" w14:textId="77777777" w:rsidR="00C03F93" w:rsidRDefault="00C03F93" w:rsidP="00C03F93">
      <w:pPr>
        <w:pStyle w:val="Heading3"/>
        <w:numPr>
          <w:ilvl w:val="2"/>
          <w:numId w:val="1"/>
        </w:numPr>
        <w:rPr>
          <w:lang w:val="en-US"/>
        </w:rPr>
      </w:pPr>
      <w:bookmarkStart w:id="456" w:name="_Toc374368726"/>
      <w:bookmarkStart w:id="457" w:name="_Toc394304995"/>
      <w:bookmarkStart w:id="458" w:name="_Toc398190225"/>
      <w:bookmarkStart w:id="459" w:name="_Toc399940609"/>
      <w:r>
        <w:rPr>
          <w:lang w:val="en-US"/>
        </w:rPr>
        <w:t>Level 0</w:t>
      </w:r>
      <w:r w:rsidRPr="003C4F86">
        <w:rPr>
          <w:lang w:val="en-US"/>
        </w:rPr>
        <w:t xml:space="preserve"> </w:t>
      </w:r>
      <w:r>
        <w:rPr>
          <w:lang w:val="en-US"/>
        </w:rPr>
        <w:t>V</w:t>
      </w:r>
      <w:r w:rsidRPr="003C4F86">
        <w:rPr>
          <w:lang w:val="en-US"/>
        </w:rPr>
        <w:t>erification</w:t>
      </w:r>
      <w:bookmarkEnd w:id="456"/>
      <w:bookmarkEnd w:id="457"/>
      <w:bookmarkEnd w:id="458"/>
      <w:bookmarkEnd w:id="459"/>
    </w:p>
    <w:p w14:paraId="3990DBA5" w14:textId="77777777" w:rsidR="00C03F93" w:rsidRDefault="00C03F93" w:rsidP="00C03F93">
      <w:pPr>
        <w:rPr>
          <w:b/>
          <w:lang w:val="en-US"/>
        </w:rPr>
      </w:pPr>
      <w:r w:rsidRPr="00C03F93">
        <w:rPr>
          <w:b/>
          <w:lang w:val="en-US"/>
        </w:rPr>
        <w:t xml:space="preserve">T2101: Format Verification </w:t>
      </w:r>
    </w:p>
    <w:p w14:paraId="3990DBA6" w14:textId="77777777" w:rsidR="00255BCB" w:rsidRPr="00A42676" w:rsidRDefault="00255BCB" w:rsidP="00255BCB">
      <w:r w:rsidRPr="00A42676">
        <w:t>The format check has been performed automatically on all the downloaded and processed L0 products (i.e. all the L0A, L0C, L0N and more than 50 L0S products). No particular issues have been identified.</w:t>
      </w:r>
    </w:p>
    <w:p w14:paraId="3990DBA7" w14:textId="77777777" w:rsidR="000751A7" w:rsidRPr="00C03F93" w:rsidRDefault="000751A7" w:rsidP="00C03F93">
      <w:pPr>
        <w:rPr>
          <w:lang w:val="en-US"/>
        </w:rPr>
      </w:pPr>
    </w:p>
    <w:p w14:paraId="3990DBA8" w14:textId="77777777" w:rsidR="00C03F93" w:rsidRDefault="00C03F93" w:rsidP="00C03F93">
      <w:pPr>
        <w:rPr>
          <w:b/>
          <w:lang w:val="en-US"/>
        </w:rPr>
      </w:pPr>
      <w:r w:rsidRPr="00C03F93">
        <w:rPr>
          <w:b/>
          <w:lang w:val="en-US"/>
        </w:rPr>
        <w:t xml:space="preserve">T2102: Main Annotations Verification </w:t>
      </w:r>
    </w:p>
    <w:p w14:paraId="3990DBA9" w14:textId="77777777" w:rsidR="00255BCB" w:rsidRPr="00A42676" w:rsidRDefault="00255BCB" w:rsidP="00255BCB">
      <w:r w:rsidRPr="00A42676">
        <w:t>The ARESYS L0 analysis tool has been run automatically on all the downloaded and processed L0 products. The occasional issues found have been case by case communicated to the team and forwarded to PDGS.</w:t>
      </w:r>
    </w:p>
    <w:p w14:paraId="3990DBAA" w14:textId="77777777" w:rsidR="00C03F93" w:rsidRPr="00C03F93" w:rsidRDefault="00C03F93" w:rsidP="00C03F93">
      <w:pPr>
        <w:rPr>
          <w:lang w:val="en-US"/>
        </w:rPr>
      </w:pPr>
    </w:p>
    <w:p w14:paraId="3990DBAB" w14:textId="77777777" w:rsidR="00C03F93" w:rsidRDefault="00C03F93" w:rsidP="00C03F93">
      <w:pPr>
        <w:rPr>
          <w:b/>
          <w:lang w:val="en-US"/>
        </w:rPr>
      </w:pPr>
      <w:r w:rsidRPr="00C03F93">
        <w:rPr>
          <w:b/>
          <w:lang w:val="en-US"/>
        </w:rPr>
        <w:lastRenderedPageBreak/>
        <w:t xml:space="preserve">T2103: Slicing Strategy Verification </w:t>
      </w:r>
    </w:p>
    <w:p w14:paraId="3990DBAC" w14:textId="77777777" w:rsidR="00C44D0C" w:rsidRDefault="00C44D0C" w:rsidP="00C44D0C">
      <w:r>
        <w:t xml:space="preserve">No specific checks were performed in the L0 slicing beyond the ones </w:t>
      </w:r>
      <w:r w:rsidR="00044FDA">
        <w:t>made</w:t>
      </w:r>
      <w:r>
        <w:t xml:space="preserve"> during the PDGS development. The fact that no IPF failures related to problem on the L0 slicing is a good indication that it is working well.</w:t>
      </w:r>
    </w:p>
    <w:p w14:paraId="3990DBAD" w14:textId="77777777" w:rsidR="00C03F93" w:rsidRDefault="00C03F93">
      <w:pPr>
        <w:spacing w:after="0"/>
        <w:jc w:val="left"/>
      </w:pPr>
    </w:p>
    <w:p w14:paraId="3990DBAE" w14:textId="77777777" w:rsidR="00C03F93" w:rsidRDefault="00C03F93" w:rsidP="00C03F93">
      <w:pPr>
        <w:pStyle w:val="Heading3"/>
        <w:numPr>
          <w:ilvl w:val="2"/>
          <w:numId w:val="1"/>
        </w:numPr>
        <w:rPr>
          <w:lang w:val="en-US"/>
        </w:rPr>
      </w:pPr>
      <w:bookmarkStart w:id="460" w:name="_Toc374368727"/>
      <w:bookmarkStart w:id="461" w:name="_Toc394304996"/>
      <w:bookmarkStart w:id="462" w:name="_Toc398190226"/>
      <w:bookmarkStart w:id="463" w:name="_Toc399940610"/>
      <w:r w:rsidRPr="003C4F86">
        <w:rPr>
          <w:lang w:val="en-US"/>
        </w:rPr>
        <w:t xml:space="preserve">IPF </w:t>
      </w:r>
      <w:r>
        <w:rPr>
          <w:lang w:val="en-US"/>
        </w:rPr>
        <w:t>A</w:t>
      </w:r>
      <w:r w:rsidRPr="003C4F86">
        <w:rPr>
          <w:lang w:val="en-US"/>
        </w:rPr>
        <w:t xml:space="preserve">lgorithm </w:t>
      </w:r>
      <w:r>
        <w:rPr>
          <w:lang w:val="en-US"/>
        </w:rPr>
        <w:t>V</w:t>
      </w:r>
      <w:r w:rsidRPr="003C4F86">
        <w:rPr>
          <w:lang w:val="en-US"/>
        </w:rPr>
        <w:t xml:space="preserve">erification and </w:t>
      </w:r>
      <w:r>
        <w:rPr>
          <w:lang w:val="en-US"/>
        </w:rPr>
        <w:t>M</w:t>
      </w:r>
      <w:r w:rsidRPr="003C4F86">
        <w:rPr>
          <w:lang w:val="en-US"/>
        </w:rPr>
        <w:t>aintenance</w:t>
      </w:r>
      <w:bookmarkEnd w:id="460"/>
      <w:bookmarkEnd w:id="461"/>
      <w:bookmarkEnd w:id="462"/>
      <w:bookmarkEnd w:id="463"/>
    </w:p>
    <w:p w14:paraId="3990DBAF" w14:textId="77777777" w:rsidR="00C03F93" w:rsidRPr="00606981" w:rsidRDefault="00606981" w:rsidP="00C03F93">
      <w:pPr>
        <w:rPr>
          <w:b/>
          <w:lang w:val="en-US"/>
        </w:rPr>
      </w:pPr>
      <w:r w:rsidRPr="00606981">
        <w:rPr>
          <w:b/>
          <w:lang w:val="en-US"/>
        </w:rPr>
        <w:t>T2201: IPF Algorithm Verification: Processor Normalization and Gain Setting</w:t>
      </w:r>
    </w:p>
    <w:p w14:paraId="3990DBB0" w14:textId="77777777" w:rsidR="00711DA6" w:rsidRPr="00373111" w:rsidRDefault="00711DA6" w:rsidP="00711DA6">
      <w:pPr>
        <w:tabs>
          <w:tab w:val="left" w:pos="2835"/>
        </w:tabs>
        <w:rPr>
          <w:u w:val="single"/>
        </w:rPr>
      </w:pPr>
      <w:r w:rsidRPr="00373111">
        <w:rPr>
          <w:u w:val="single"/>
        </w:rPr>
        <w:t>A-Gain settings</w:t>
      </w:r>
    </w:p>
    <w:p w14:paraId="3990DBB1" w14:textId="77777777" w:rsidR="00711DA6" w:rsidRDefault="00711DA6" w:rsidP="00711DA6">
      <w:pPr>
        <w:tabs>
          <w:tab w:val="left" w:pos="2835"/>
        </w:tabs>
      </w:pPr>
      <w:r>
        <w:t>The IPF allows playing with two different gain settings:</w:t>
      </w:r>
    </w:p>
    <w:p w14:paraId="3990DBB2" w14:textId="77777777" w:rsidR="00711DA6" w:rsidRDefault="00711DA6" w:rsidP="00A25F7E">
      <w:pPr>
        <w:pStyle w:val="ListParagraph"/>
        <w:numPr>
          <w:ilvl w:val="0"/>
          <w:numId w:val="21"/>
        </w:numPr>
        <w:tabs>
          <w:tab w:val="left" w:pos="2835"/>
        </w:tabs>
        <w:spacing w:after="0"/>
      </w:pPr>
      <w:r>
        <w:t>SLC processing gain: impacting the level of the internal SLC and impacting the product calibration. This gain can be used to fine tune the level of each sub-swath independently in order to adjust for radiometric effects by the IPF normalization scheme</w:t>
      </w:r>
    </w:p>
    <w:p w14:paraId="3990DBB3" w14:textId="77777777" w:rsidR="00711DA6" w:rsidRDefault="00711DA6" w:rsidP="00A25F7E">
      <w:pPr>
        <w:pStyle w:val="ListParagraph"/>
        <w:numPr>
          <w:ilvl w:val="0"/>
          <w:numId w:val="21"/>
        </w:numPr>
        <w:tabs>
          <w:tab w:val="left" w:pos="2835"/>
        </w:tabs>
        <w:spacing w:after="0"/>
      </w:pPr>
      <w:r>
        <w:t>The Application LUT: adjusting the product dynamic range. Different LUT can be used for SLC and GRD. This parameter doesn't impact the product calibration. The LUT is defined per mode, thus the same value is used for all swath or sub-swaths</w:t>
      </w:r>
    </w:p>
    <w:p w14:paraId="3990DBB4" w14:textId="77777777" w:rsidR="00711DA6" w:rsidRDefault="00711DA6" w:rsidP="00711DA6">
      <w:pPr>
        <w:tabs>
          <w:tab w:val="left" w:pos="2835"/>
        </w:tabs>
      </w:pPr>
    </w:p>
    <w:p w14:paraId="3990DBB5" w14:textId="77777777" w:rsidR="00711DA6" w:rsidRDefault="00711DA6" w:rsidP="00711DA6">
      <w:pPr>
        <w:tabs>
          <w:tab w:val="left" w:pos="2835"/>
        </w:tabs>
      </w:pPr>
      <w:r>
        <w:t>The current SLC processing gain settings are such that:</w:t>
      </w:r>
    </w:p>
    <w:p w14:paraId="3990DBB6" w14:textId="77777777" w:rsidR="00711DA6" w:rsidRDefault="00711DA6" w:rsidP="00A25F7E">
      <w:pPr>
        <w:pStyle w:val="ListParagraph"/>
        <w:numPr>
          <w:ilvl w:val="0"/>
          <w:numId w:val="20"/>
        </w:numPr>
        <w:tabs>
          <w:tab w:val="left" w:pos="2835"/>
        </w:tabs>
        <w:spacing w:after="0"/>
      </w:pPr>
      <w:r>
        <w:t>Same processing gain is used for all SM and WV modes</w:t>
      </w:r>
    </w:p>
    <w:p w14:paraId="3990DBB7" w14:textId="77777777" w:rsidR="00711DA6" w:rsidRDefault="00711DA6" w:rsidP="00A25F7E">
      <w:pPr>
        <w:pStyle w:val="ListParagraph"/>
        <w:numPr>
          <w:ilvl w:val="0"/>
          <w:numId w:val="20"/>
        </w:numPr>
        <w:tabs>
          <w:tab w:val="left" w:pos="2835"/>
        </w:tabs>
        <w:spacing w:after="0"/>
      </w:pPr>
      <w:r>
        <w:t>Same processing gain is used for IW/EW (different than for SM). I.e. the same gain are used for all sub-swath</w:t>
      </w:r>
    </w:p>
    <w:p w14:paraId="3990DBB8" w14:textId="77777777" w:rsidR="00711DA6" w:rsidRDefault="00711DA6" w:rsidP="00711DA6">
      <w:pPr>
        <w:tabs>
          <w:tab w:val="left" w:pos="2835"/>
        </w:tabs>
      </w:pPr>
    </w:p>
    <w:p w14:paraId="3990DBB9" w14:textId="77777777" w:rsidR="00711DA6" w:rsidRDefault="00711DA6" w:rsidP="00711DA6">
      <w:pPr>
        <w:tabs>
          <w:tab w:val="left" w:pos="2835"/>
        </w:tabs>
      </w:pPr>
      <w:r>
        <w:t>The application LUT is currently configured to avoid saturation on the DLR transponders. Considering the current I/Q imbalance of the RAW data not corrected by the IPF, the dynamic is used as well as it could be. Indeed, the current tuning is made to avoid saturation of either I or Q channel. It is expected that once the channels being balanced the dynamic could be better used especially for SLC.</w:t>
      </w:r>
    </w:p>
    <w:p w14:paraId="3990DBBA" w14:textId="77777777" w:rsidR="00711DA6" w:rsidRDefault="00711DA6" w:rsidP="00711DA6">
      <w:pPr>
        <w:tabs>
          <w:tab w:val="left" w:pos="2835"/>
        </w:tabs>
      </w:pPr>
    </w:p>
    <w:p w14:paraId="3990DBBB" w14:textId="77777777" w:rsidR="00711DA6" w:rsidRDefault="00711DA6" w:rsidP="00711DA6">
      <w:pPr>
        <w:tabs>
          <w:tab w:val="left" w:pos="2835"/>
        </w:tabs>
      </w:pPr>
      <w:r>
        <w:t>Except for the dynamic usage, the current setting doesn’t lead to any significant radiometric bias.</w:t>
      </w:r>
    </w:p>
    <w:p w14:paraId="3990DBBC" w14:textId="77777777" w:rsidR="00711DA6" w:rsidRDefault="00711DA6" w:rsidP="00711DA6">
      <w:pPr>
        <w:tabs>
          <w:tab w:val="left" w:pos="2835"/>
        </w:tabs>
      </w:pPr>
    </w:p>
    <w:p w14:paraId="3990DBBD" w14:textId="77777777" w:rsidR="0050666E" w:rsidRDefault="00711DA6" w:rsidP="00711DA6">
      <w:pPr>
        <w:tabs>
          <w:tab w:val="left" w:pos="2835"/>
        </w:tabs>
      </w:pPr>
      <w:r>
        <w:rPr>
          <w:b/>
          <w:u w:val="single"/>
        </w:rPr>
        <w:t>R</w:t>
      </w:r>
      <w:r w:rsidRPr="0047157B">
        <w:rPr>
          <w:b/>
          <w:u w:val="single"/>
        </w:rPr>
        <w:t>ecommendation</w:t>
      </w:r>
    </w:p>
    <w:p w14:paraId="3990DBBE" w14:textId="77777777" w:rsidR="00711DA6" w:rsidRDefault="0050666E" w:rsidP="00711DA6">
      <w:pPr>
        <w:tabs>
          <w:tab w:val="left" w:pos="2835"/>
        </w:tabs>
      </w:pPr>
      <w:r>
        <w:t>T</w:t>
      </w:r>
      <w:r w:rsidR="00711DA6">
        <w:t xml:space="preserve">he I/Q bias issue shall be corrected with the RDB#3 upload. At this moment in time, the LUT for all mode should be </w:t>
      </w:r>
      <w:r w:rsidR="00255BCB">
        <w:t>fine-tuned</w:t>
      </w:r>
      <w:r w:rsidR="00711DA6">
        <w:t xml:space="preserve"> to allow best using the dynamic range allowed by SLC and GRD products</w:t>
      </w:r>
    </w:p>
    <w:p w14:paraId="3990DBBF" w14:textId="77777777" w:rsidR="00711DA6" w:rsidRDefault="00711DA6" w:rsidP="00711DA6">
      <w:pPr>
        <w:tabs>
          <w:tab w:val="left" w:pos="2835"/>
        </w:tabs>
      </w:pPr>
    </w:p>
    <w:p w14:paraId="3990DBC0" w14:textId="77777777" w:rsidR="00711DA6" w:rsidRPr="00373111" w:rsidRDefault="00711DA6" w:rsidP="00711DA6">
      <w:pPr>
        <w:tabs>
          <w:tab w:val="left" w:pos="2835"/>
        </w:tabs>
        <w:rPr>
          <w:u w:val="single"/>
        </w:rPr>
      </w:pPr>
      <w:r>
        <w:rPr>
          <w:u w:val="single"/>
        </w:rPr>
        <w:t>B</w:t>
      </w:r>
      <w:r w:rsidRPr="00373111">
        <w:rPr>
          <w:u w:val="single"/>
        </w:rPr>
        <w:t>-</w:t>
      </w:r>
      <w:r>
        <w:rPr>
          <w:u w:val="single"/>
        </w:rPr>
        <w:t>Processor</w:t>
      </w:r>
      <w:r w:rsidRPr="00373111">
        <w:rPr>
          <w:u w:val="single"/>
        </w:rPr>
        <w:t xml:space="preserve"> </w:t>
      </w:r>
      <w:r>
        <w:rPr>
          <w:u w:val="single"/>
        </w:rPr>
        <w:t>Normalisation</w:t>
      </w:r>
    </w:p>
    <w:p w14:paraId="3990DBC1" w14:textId="77777777" w:rsidR="00711DA6" w:rsidRDefault="00711DA6" w:rsidP="00711DA6">
      <w:pPr>
        <w:tabs>
          <w:tab w:val="left" w:pos="2835"/>
        </w:tabs>
      </w:pPr>
      <w:r>
        <w:t>On top of the processing gain that are scalar values that can be configured, the IPF is applying an internal normalization which consists in normalizing the filters used during processing (e.g. range/azimuth compression kernel, multi-look processing,..) suc</w:t>
      </w:r>
      <w:r w:rsidRPr="0004097B">
        <w:t xml:space="preserve">h that the </w:t>
      </w:r>
      <w:r>
        <w:t>output</w:t>
      </w:r>
      <w:r w:rsidRPr="0004097B">
        <w:t xml:space="preserve"> energy is the same as the </w:t>
      </w:r>
      <w:r>
        <w:t>input</w:t>
      </w:r>
      <w:r w:rsidRPr="0004097B">
        <w:t xml:space="preserve"> </w:t>
      </w:r>
      <w:r w:rsidR="00A56869">
        <w:t>energy.</w:t>
      </w:r>
    </w:p>
    <w:p w14:paraId="3990DBC2" w14:textId="77777777" w:rsidR="00711DA6" w:rsidRDefault="00711DA6" w:rsidP="00711DA6">
      <w:pPr>
        <w:tabs>
          <w:tab w:val="left" w:pos="2835"/>
        </w:tabs>
      </w:pPr>
      <w:r>
        <w:t>Up to the IPFV235, the normalization scheme wasn’t satisfactory as it can be seen from the radiometric assessment of the products:</w:t>
      </w:r>
    </w:p>
    <w:p w14:paraId="3990DBC3" w14:textId="77777777" w:rsidR="00711DA6" w:rsidRDefault="00711DA6" w:rsidP="00905B24">
      <w:pPr>
        <w:pStyle w:val="ListParagraph"/>
        <w:numPr>
          <w:ilvl w:val="0"/>
          <w:numId w:val="50"/>
        </w:numPr>
        <w:tabs>
          <w:tab w:val="left" w:pos="2835"/>
        </w:tabs>
      </w:pPr>
      <w:r>
        <w:t>For SM: Each beam is presenting a different calibration</w:t>
      </w:r>
      <w:r w:rsidR="00A56869">
        <w:t>.</w:t>
      </w:r>
    </w:p>
    <w:p w14:paraId="3990DBC4" w14:textId="77777777" w:rsidR="00711DA6" w:rsidRDefault="00711DA6" w:rsidP="00905B24">
      <w:pPr>
        <w:pStyle w:val="ListParagraph"/>
        <w:numPr>
          <w:ilvl w:val="0"/>
          <w:numId w:val="50"/>
        </w:numPr>
        <w:tabs>
          <w:tab w:val="left" w:pos="2835"/>
        </w:tabs>
      </w:pPr>
      <w:r>
        <w:t>For IW/EW: Each sub-swath is presenting a different calibration constant with important jumps between</w:t>
      </w:r>
      <w:r w:rsidR="00A56869">
        <w:t xml:space="preserve"> EW1 and all other EW sub-swath.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tblGrid>
      <w:tr w:rsidR="00711DA6" w14:paraId="3990DBC6" w14:textId="77777777" w:rsidTr="00C617CC">
        <w:tc>
          <w:tcPr>
            <w:tcW w:w="9464" w:type="dxa"/>
          </w:tcPr>
          <w:p w14:paraId="3990DBC5" w14:textId="77777777" w:rsidR="00711DA6" w:rsidRDefault="00711DA6" w:rsidP="00711DA6">
            <w:pPr>
              <w:tabs>
                <w:tab w:val="left" w:pos="2835"/>
              </w:tabs>
              <w:jc w:val="center"/>
            </w:pPr>
            <w:r w:rsidRPr="00B458E0">
              <w:rPr>
                <w:noProof/>
                <w:lang w:eastAsia="en-GB"/>
              </w:rPr>
              <w:lastRenderedPageBreak/>
              <w:drawing>
                <wp:inline distT="0" distB="0" distL="0" distR="0" wp14:anchorId="3990EEA7" wp14:editId="3990EEA8">
                  <wp:extent cx="4348480" cy="4252796"/>
                  <wp:effectExtent l="0" t="0" r="0" b="0"/>
                  <wp:docPr id="16" name="Content Placeholder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pic:cNvPicPr>
                            <a:picLocks noGrp="1" noChangeAspect="1"/>
                          </pic:cNvPicPr>
                        </pic:nvPicPr>
                        <pic:blipFill>
                          <a:blip r:embed="rId48"/>
                          <a:srcRect t="-6873" b="-6873"/>
                          <a:stretch>
                            <a:fillRect/>
                          </a:stretch>
                        </pic:blipFill>
                        <pic:spPr>
                          <a:xfrm>
                            <a:off x="0" y="0"/>
                            <a:ext cx="4348480" cy="4252796"/>
                          </a:xfrm>
                          <a:prstGeom prst="rect">
                            <a:avLst/>
                          </a:prstGeom>
                        </pic:spPr>
                      </pic:pic>
                    </a:graphicData>
                  </a:graphic>
                </wp:inline>
              </w:drawing>
            </w:r>
          </w:p>
        </w:tc>
      </w:tr>
      <w:tr w:rsidR="00711DA6" w14:paraId="3990DBC8" w14:textId="77777777" w:rsidTr="00C617CC">
        <w:tc>
          <w:tcPr>
            <w:tcW w:w="9464" w:type="dxa"/>
          </w:tcPr>
          <w:p w14:paraId="3990DBC7" w14:textId="77777777" w:rsidR="00711DA6" w:rsidRDefault="00A56869" w:rsidP="00C617CC">
            <w:pPr>
              <w:pStyle w:val="Caption"/>
              <w:ind w:left="0" w:firstLine="0"/>
            </w:pPr>
            <w:bookmarkStart w:id="464" w:name="_Toc398190161"/>
            <w:bookmarkStart w:id="465" w:name="_Toc400445861"/>
            <w:r>
              <w:t xml:space="preserve">Figure </w:t>
            </w:r>
            <w:r w:rsidR="004524AF">
              <w:fldChar w:fldCharType="begin"/>
            </w:r>
            <w:r>
              <w:instrText xml:space="preserve"> SEQ Figure \* ARABIC </w:instrText>
            </w:r>
            <w:r w:rsidR="004524AF">
              <w:fldChar w:fldCharType="separate"/>
            </w:r>
            <w:r>
              <w:rPr>
                <w:noProof/>
              </w:rPr>
              <w:t>21</w:t>
            </w:r>
            <w:r w:rsidR="004524AF">
              <w:rPr>
                <w:noProof/>
              </w:rPr>
              <w:fldChar w:fldCharType="end"/>
            </w:r>
            <w:r>
              <w:t xml:space="preserve">: </w:t>
            </w:r>
            <w:r w:rsidR="00711DA6">
              <w:t>RCS measures over the ESA, DLR  and BAE calibration sites from IPF releases V234 and V235</w:t>
            </w:r>
            <w:bookmarkEnd w:id="464"/>
            <w:bookmarkEnd w:id="465"/>
          </w:p>
        </w:tc>
      </w:tr>
    </w:tbl>
    <w:p w14:paraId="3990DBC9" w14:textId="77777777" w:rsidR="00A56869" w:rsidRDefault="00A56869" w:rsidP="00255BCB">
      <w:pPr>
        <w:tabs>
          <w:tab w:val="left" w:pos="2835"/>
        </w:tabs>
        <w:rPr>
          <w:b/>
        </w:rPr>
      </w:pPr>
    </w:p>
    <w:p w14:paraId="3990DBCA" w14:textId="77777777" w:rsidR="00255BCB" w:rsidRPr="00A42676" w:rsidRDefault="00255BCB" w:rsidP="00255BCB">
      <w:pPr>
        <w:tabs>
          <w:tab w:val="left" w:pos="2835"/>
        </w:tabs>
        <w:rPr>
          <w:b/>
        </w:rPr>
      </w:pPr>
      <w:r w:rsidRPr="00A42676">
        <w:rPr>
          <w:b/>
        </w:rPr>
        <w:t>Comparison with the ARESYS processor (CSPP)</w:t>
      </w:r>
    </w:p>
    <w:p w14:paraId="3990DBCB" w14:textId="77777777" w:rsidR="00255BCB" w:rsidRPr="00B558A9" w:rsidRDefault="00255BCB" w:rsidP="00255BCB">
      <w:pPr>
        <w:tabs>
          <w:tab w:val="left" w:pos="2835"/>
        </w:tabs>
      </w:pPr>
      <w:r w:rsidRPr="00B558A9">
        <w:t>A comparison between the radiometric profiles (Gamma) generated by the IPF and the ARESYS processor (CSPP) has been performed in order to have a cross-check. This has helped discovering the IPF normalization issues, which have been strongly improved in the last deliveries.</w:t>
      </w:r>
    </w:p>
    <w:p w14:paraId="3990DBCC" w14:textId="77777777" w:rsidR="00255BCB" w:rsidRDefault="00255BCB" w:rsidP="00711DA6">
      <w:pPr>
        <w:tabs>
          <w:tab w:val="left" w:pos="2835"/>
        </w:tabs>
      </w:pPr>
      <w:r w:rsidRPr="00B558A9">
        <w:t xml:space="preserve">The current status is that the two processors present residual normalization biases between sub-swaths which are </w:t>
      </w:r>
      <w:r>
        <w:t>of comparable order of magnitude. This together with single sub-swaths profiles which are not completely flat</w:t>
      </w:r>
      <w:r w:rsidRPr="00B558A9">
        <w:t>. The presence of such residuals seem not due to processing issues but to other factors not yet or partially considered (e.g. RX gain characterization and compensation, roll angle precise computation, antenna pattern modifications after detected failures, scene variability, ...) and are still under investigation.</w:t>
      </w:r>
    </w:p>
    <w:p w14:paraId="3990DBCD" w14:textId="77777777" w:rsidR="00255BCB" w:rsidRPr="00B558A9" w:rsidRDefault="00255BCB" w:rsidP="00255BCB">
      <w:pPr>
        <w:tabs>
          <w:tab w:val="left" w:pos="2835"/>
        </w:tabs>
      </w:pPr>
    </w:p>
    <w:p w14:paraId="3990DBCE" w14:textId="77777777" w:rsidR="00255BCB" w:rsidRPr="00B558A9" w:rsidRDefault="00255BCB" w:rsidP="00255BCB">
      <w:pPr>
        <w:tabs>
          <w:tab w:val="left" w:pos="2835"/>
        </w:tabs>
      </w:pPr>
      <w:r w:rsidRPr="005365A1">
        <w:rPr>
          <w:noProof/>
          <w:lang w:eastAsia="en-GB"/>
        </w:rPr>
        <w:lastRenderedPageBreak/>
        <w:drawing>
          <wp:inline distT="0" distB="0" distL="0" distR="0" wp14:anchorId="3990EEA9" wp14:editId="3990EEAA">
            <wp:extent cx="5817600" cy="3466800"/>
            <wp:effectExtent l="0" t="0" r="0" b="0"/>
            <wp:docPr id="27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9290" t="4256" r="7757" b="5167"/>
                    <a:stretch/>
                  </pic:blipFill>
                  <pic:spPr bwMode="auto">
                    <a:xfrm>
                      <a:off x="0" y="0"/>
                      <a:ext cx="5817600" cy="34668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990DBCF" w14:textId="77777777" w:rsidR="00255BCB" w:rsidRPr="00B558A9" w:rsidRDefault="00255BCB" w:rsidP="00255BCB">
      <w:pPr>
        <w:pStyle w:val="Caption"/>
      </w:pPr>
      <w:bookmarkStart w:id="466" w:name="_Toc398190162"/>
      <w:bookmarkStart w:id="467" w:name="_Toc400445862"/>
      <w:r w:rsidRPr="00B558A9">
        <w:t xml:space="preserve">Figure </w:t>
      </w:r>
      <w:r w:rsidR="004524AF" w:rsidRPr="00A42676">
        <w:fldChar w:fldCharType="begin"/>
      </w:r>
      <w:r w:rsidRPr="00B558A9">
        <w:instrText xml:space="preserve"> SEQ Figure \* ARABIC </w:instrText>
      </w:r>
      <w:r w:rsidR="004524AF" w:rsidRPr="00A42676">
        <w:fldChar w:fldCharType="separate"/>
      </w:r>
      <w:r w:rsidR="00A56869">
        <w:rPr>
          <w:noProof/>
        </w:rPr>
        <w:t>22</w:t>
      </w:r>
      <w:r w:rsidR="004524AF" w:rsidRPr="00A42676">
        <w:rPr>
          <w:noProof/>
        </w:rPr>
        <w:fldChar w:fldCharType="end"/>
      </w:r>
      <w:r w:rsidRPr="00B558A9">
        <w:t>: Gamma profiles (without EAP correction) on 3 EW data-takes acquired over Rainforest. Noisy lines represent the data profiles, continuous ones the EAP for different polarizations (DH blue-red, DV cyan-magenta)</w:t>
      </w:r>
      <w:bookmarkEnd w:id="466"/>
      <w:bookmarkEnd w:id="467"/>
    </w:p>
    <w:p w14:paraId="3990DBD0" w14:textId="77777777" w:rsidR="00255BCB" w:rsidRPr="00A42676" w:rsidRDefault="00255BCB" w:rsidP="00255BCB"/>
    <w:p w14:paraId="3990DBD1" w14:textId="77777777" w:rsidR="00711DA6" w:rsidRPr="00255BCB" w:rsidRDefault="00711DA6" w:rsidP="00255BCB">
      <w:pPr>
        <w:tabs>
          <w:tab w:val="left" w:pos="2835"/>
        </w:tabs>
      </w:pPr>
    </w:p>
    <w:p w14:paraId="3990DBD2" w14:textId="77777777" w:rsidR="00C03F93" w:rsidRPr="00606981" w:rsidRDefault="00606981" w:rsidP="00C03F93">
      <w:pPr>
        <w:rPr>
          <w:b/>
          <w:lang w:val="en-US"/>
        </w:rPr>
      </w:pPr>
      <w:r w:rsidRPr="00606981">
        <w:rPr>
          <w:b/>
          <w:lang w:val="en-US"/>
        </w:rPr>
        <w:t>T2202: IPF Algorithm Verification: Pre-processing</w:t>
      </w:r>
    </w:p>
    <w:p w14:paraId="3990DBD3" w14:textId="77777777" w:rsidR="00711DA6" w:rsidRDefault="00711DA6" w:rsidP="00711DA6">
      <w:pPr>
        <w:tabs>
          <w:tab w:val="left" w:pos="2835"/>
        </w:tabs>
      </w:pPr>
      <w:r>
        <w:t xml:space="preserve">The </w:t>
      </w:r>
      <w:r w:rsidR="00905B24">
        <w:t>pre-processing</w:t>
      </w:r>
      <w:r>
        <w:t xml:space="preserve"> is in charge of the decoding of the L0 product to provide key information to the successive processing stages.</w:t>
      </w:r>
    </w:p>
    <w:p w14:paraId="3990DBD4" w14:textId="77777777" w:rsidR="00711DA6" w:rsidRDefault="00711DA6" w:rsidP="00711DA6">
      <w:pPr>
        <w:tabs>
          <w:tab w:val="left" w:pos="2835"/>
        </w:tabs>
        <w:rPr>
          <w:u w:val="single"/>
        </w:rPr>
      </w:pPr>
      <w:r>
        <w:rPr>
          <w:u w:val="single"/>
        </w:rPr>
        <w:t>Data decompression</w:t>
      </w:r>
    </w:p>
    <w:p w14:paraId="3990DBD5" w14:textId="77777777" w:rsidR="00711DA6" w:rsidRPr="0060397C" w:rsidRDefault="00711DA6" w:rsidP="00711DA6">
      <w:pPr>
        <w:tabs>
          <w:tab w:val="left" w:pos="2835"/>
        </w:tabs>
      </w:pPr>
      <w:r w:rsidRPr="0060397C">
        <w:t>The data compression is working well for bypass, BAQ-5 and FDBAQ.</w:t>
      </w:r>
    </w:p>
    <w:p w14:paraId="3990DBD6" w14:textId="77777777" w:rsidR="00711DA6" w:rsidRPr="00233CE2" w:rsidRDefault="00711DA6" w:rsidP="00711DA6">
      <w:pPr>
        <w:tabs>
          <w:tab w:val="left" w:pos="2835"/>
        </w:tabs>
      </w:pPr>
      <w:r w:rsidRPr="00233CE2">
        <w:t>Several cases of FDBAQ corruption (known instrument issue) have been seen that were making the IPF to fail. The IPF was updated to handle that case by treating as case of missing lines</w:t>
      </w:r>
    </w:p>
    <w:p w14:paraId="3990DBD7" w14:textId="77777777" w:rsidR="00711DA6" w:rsidRDefault="00711DA6" w:rsidP="00711DA6">
      <w:pPr>
        <w:tabs>
          <w:tab w:val="left" w:pos="2835"/>
        </w:tabs>
        <w:rPr>
          <w:u w:val="single"/>
        </w:rPr>
      </w:pPr>
      <w:r>
        <w:rPr>
          <w:u w:val="single"/>
        </w:rPr>
        <w:t>Timeline decoding</w:t>
      </w:r>
    </w:p>
    <w:p w14:paraId="3990DBD8" w14:textId="77777777" w:rsidR="00711DA6" w:rsidRDefault="00711DA6" w:rsidP="00711DA6">
      <w:pPr>
        <w:tabs>
          <w:tab w:val="left" w:pos="2835"/>
        </w:tabs>
      </w:pPr>
      <w:r w:rsidRPr="00066CE6">
        <w:t xml:space="preserve">The decoding of the </w:t>
      </w:r>
      <w:r>
        <w:t>timeline is well performed.</w:t>
      </w:r>
    </w:p>
    <w:p w14:paraId="3990DBD9" w14:textId="77777777" w:rsidR="00711DA6" w:rsidRPr="000A3FFB" w:rsidRDefault="00711DA6" w:rsidP="00711DA6">
      <w:pPr>
        <w:tabs>
          <w:tab w:val="left" w:pos="2835"/>
        </w:tabs>
        <w:rPr>
          <w:u w:val="single"/>
        </w:rPr>
      </w:pPr>
      <w:r w:rsidRPr="000A3FFB">
        <w:rPr>
          <w:u w:val="single"/>
        </w:rPr>
        <w:t>Orbit &amp; attitude handling</w:t>
      </w:r>
    </w:p>
    <w:p w14:paraId="3990DBDA" w14:textId="77777777" w:rsidR="00711DA6" w:rsidRDefault="00711DA6" w:rsidP="00711DA6">
      <w:pPr>
        <w:tabs>
          <w:tab w:val="left" w:pos="2835"/>
        </w:tabs>
      </w:pPr>
      <w:r>
        <w:t>In particular, it has been verified that the orbit and attitude annotation is extracted properly.</w:t>
      </w:r>
    </w:p>
    <w:p w14:paraId="3990DBDB" w14:textId="77777777" w:rsidR="00711DA6" w:rsidRDefault="00711DA6" w:rsidP="00711DA6">
      <w:pPr>
        <w:tabs>
          <w:tab w:val="left" w:pos="2835"/>
        </w:tabs>
      </w:pPr>
      <w:r>
        <w:t>Several issues were encountered with the orbit information, which doesn’t allow performing interpolation due to lack of OSV beyond the L0 extent. As a consequence, a specific approach was put in place in order to avoid the failures inherent to the above-mentioned issue. It consists basically propagating the state vectors. The propagation approach has demonstrated to provide less accurate results than the interpolation one.</w:t>
      </w:r>
    </w:p>
    <w:p w14:paraId="3990DBDC" w14:textId="77777777" w:rsidR="00711DA6" w:rsidRDefault="00711DA6" w:rsidP="00711DA6">
      <w:pPr>
        <w:tabs>
          <w:tab w:val="left" w:pos="2835"/>
        </w:tabs>
      </w:pPr>
    </w:p>
    <w:p w14:paraId="3990DBDD" w14:textId="77777777" w:rsidR="0050666E" w:rsidRDefault="00711DA6" w:rsidP="00711DA6">
      <w:pPr>
        <w:tabs>
          <w:tab w:val="left" w:pos="2835"/>
        </w:tabs>
      </w:pPr>
      <w:r w:rsidRPr="00066CE6">
        <w:rPr>
          <w:b/>
        </w:rPr>
        <w:t>Recommendation</w:t>
      </w:r>
    </w:p>
    <w:p w14:paraId="3990DBDE" w14:textId="77777777" w:rsidR="00711DA6" w:rsidRDefault="0050666E" w:rsidP="00711DA6">
      <w:pPr>
        <w:tabs>
          <w:tab w:val="left" w:pos="2835"/>
        </w:tabs>
      </w:pPr>
      <w:r>
        <w:t>T</w:t>
      </w:r>
      <w:r w:rsidR="00711DA6">
        <w:t>he EOCFI team has emitted that it is possible to extend the downlink OSV beyond the product extent without creating discontinuities such that interpolation is possible. It is recommended to implement this approach in the IPF once documented by the CFI team</w:t>
      </w:r>
      <w:r w:rsidR="00A56869">
        <w:t>.</w:t>
      </w:r>
    </w:p>
    <w:p w14:paraId="3990DBDF" w14:textId="77777777" w:rsidR="00711DA6" w:rsidRDefault="00711DA6" w:rsidP="00711DA6">
      <w:pPr>
        <w:tabs>
          <w:tab w:val="left" w:pos="2835"/>
        </w:tabs>
      </w:pPr>
    </w:p>
    <w:p w14:paraId="3990DBE0" w14:textId="77777777" w:rsidR="00711DA6" w:rsidRPr="000E4FB7" w:rsidRDefault="00711DA6" w:rsidP="00711DA6">
      <w:pPr>
        <w:tabs>
          <w:tab w:val="left" w:pos="2835"/>
        </w:tabs>
        <w:rPr>
          <w:u w:val="single"/>
        </w:rPr>
      </w:pPr>
      <w:r w:rsidRPr="000E4FB7">
        <w:rPr>
          <w:u w:val="single"/>
        </w:rPr>
        <w:t>Missing line handling</w:t>
      </w:r>
    </w:p>
    <w:p w14:paraId="3990DBE1" w14:textId="77777777" w:rsidR="00711DA6" w:rsidRDefault="00711DA6" w:rsidP="00711DA6">
      <w:pPr>
        <w:tabs>
          <w:tab w:val="left" w:pos="2835"/>
        </w:tabs>
      </w:pPr>
      <w:r>
        <w:t>The OAP acquisition phase was such that the several cases of strong missing lines were observed due to misalignment between the actual orbit (changing due to manoeuver) and the TLE used by the ground station. The IPF appears to be not robust enough for handling these cases. This particularly true for the dual pol case where it is expected that the two channels are (almost) identical timeline wise. Several cases of a channel being half the other has been observed.</w:t>
      </w:r>
    </w:p>
    <w:p w14:paraId="3990DBE2" w14:textId="77777777" w:rsidR="00711DA6" w:rsidRDefault="00711DA6" w:rsidP="00711DA6">
      <w:pPr>
        <w:tabs>
          <w:tab w:val="left" w:pos="2835"/>
        </w:tabs>
      </w:pPr>
      <w:r>
        <w:t>The issues are tracked and the IPF maintainer is working in providing a better support for these degraded cases that are not supposed to happen during operation.</w:t>
      </w:r>
    </w:p>
    <w:p w14:paraId="3990DBE3" w14:textId="77777777" w:rsidR="00711DA6" w:rsidRPr="00C43404" w:rsidRDefault="00711DA6" w:rsidP="00711DA6">
      <w:pPr>
        <w:tabs>
          <w:tab w:val="left" w:pos="2835"/>
        </w:tabs>
        <w:rPr>
          <w:u w:val="single"/>
        </w:rPr>
      </w:pPr>
      <w:r w:rsidRPr="00C43404">
        <w:rPr>
          <w:u w:val="single"/>
        </w:rPr>
        <w:t>Internal calibration support</w:t>
      </w:r>
    </w:p>
    <w:p w14:paraId="3990DBE4" w14:textId="77777777" w:rsidR="00711DA6" w:rsidRDefault="00711DA6" w:rsidP="00711DA6">
      <w:pPr>
        <w:tabs>
          <w:tab w:val="left" w:pos="2835"/>
        </w:tabs>
      </w:pPr>
      <w:r>
        <w:t>The pre-processing is in charge of the operation related to the decoding of the internal calibration, which consists mainly in the estimation of the internal delay, the PG product and the ration of RxCal power for TOPS mode</w:t>
      </w:r>
    </w:p>
    <w:p w14:paraId="3990DBE5" w14:textId="77777777" w:rsidR="00711DA6" w:rsidRDefault="00711DA6" w:rsidP="00711DA6">
      <w:pPr>
        <w:tabs>
          <w:tab w:val="left" w:pos="2835"/>
        </w:tabs>
      </w:pPr>
      <w:r>
        <w:t>As per the IPFV235, all the issues related to the delay or internal calibration is closed. The IPF is able to estimate and apply pr</w:t>
      </w:r>
      <w:r w:rsidR="00FA5B97">
        <w:t>operly the internal calibration</w:t>
      </w:r>
    </w:p>
    <w:p w14:paraId="3990DBE6" w14:textId="77777777" w:rsidR="00711DA6" w:rsidRPr="004C7277" w:rsidRDefault="00711DA6" w:rsidP="00711DA6">
      <w:pPr>
        <w:tabs>
          <w:tab w:val="left" w:pos="2835"/>
        </w:tabs>
        <w:rPr>
          <w:u w:val="single"/>
        </w:rPr>
      </w:pPr>
      <w:r w:rsidRPr="004C7277">
        <w:rPr>
          <w:u w:val="single"/>
        </w:rPr>
        <w:t>RAW data statistics</w:t>
      </w:r>
    </w:p>
    <w:p w14:paraId="3990DBE7" w14:textId="77777777" w:rsidR="00711DA6" w:rsidRDefault="00711DA6" w:rsidP="00711DA6">
      <w:pPr>
        <w:tabs>
          <w:tab w:val="left" w:pos="2835"/>
        </w:tabs>
      </w:pPr>
      <w:r>
        <w:t>It has been observed that the IPF doesn’t properly correct for the I/Q channel bias. This is due to the fact that I/Q bias estimated from the noise pulses (BAQ5) is not representative of the bias of the echoes (FDBAQ) considering the current I/Q signal level.</w:t>
      </w:r>
    </w:p>
    <w:p w14:paraId="3990DBE8" w14:textId="77777777" w:rsidR="00711DA6" w:rsidRDefault="00711DA6" w:rsidP="00711DA6">
      <w:pPr>
        <w:tabs>
          <w:tab w:val="left" w:pos="2835"/>
        </w:tabs>
      </w:pPr>
    </w:p>
    <w:p w14:paraId="3990DBE9" w14:textId="77777777" w:rsidR="00711DA6" w:rsidRDefault="00711DA6" w:rsidP="00711DA6">
      <w:pPr>
        <w:tabs>
          <w:tab w:val="left" w:pos="2835"/>
        </w:tabs>
      </w:pPr>
      <w:r>
        <w:t>With RDB#3 (not yet loaded), the echo signal level will be increased such that the above-mentioned difference should be minor.</w:t>
      </w:r>
    </w:p>
    <w:p w14:paraId="3990DBEA" w14:textId="77777777" w:rsidR="00711DA6" w:rsidRDefault="00255BCB" w:rsidP="00711DA6">
      <w:pPr>
        <w:tabs>
          <w:tab w:val="left" w:pos="2835"/>
        </w:tabs>
      </w:pPr>
      <w:r w:rsidRPr="00A42676">
        <w:t>This point has been explained in details for T1111 and also in the S1A_CP_L0DataAnalyses_ARESYS_20140611.pdf presentation</w:t>
      </w:r>
      <w:r w:rsidRPr="00B558A9">
        <w:t xml:space="preserve"> provided by ARESYS.</w:t>
      </w:r>
    </w:p>
    <w:p w14:paraId="3990DBEB" w14:textId="77777777" w:rsidR="00255BCB" w:rsidRDefault="00255BCB" w:rsidP="00711DA6">
      <w:pPr>
        <w:tabs>
          <w:tab w:val="left" w:pos="2835"/>
        </w:tabs>
      </w:pPr>
    </w:p>
    <w:p w14:paraId="3990DBEC" w14:textId="77777777" w:rsidR="0050666E" w:rsidRDefault="00711DA6" w:rsidP="00711DA6">
      <w:pPr>
        <w:tabs>
          <w:tab w:val="left" w:pos="2835"/>
        </w:tabs>
      </w:pPr>
      <w:r w:rsidRPr="00066CE6">
        <w:rPr>
          <w:b/>
        </w:rPr>
        <w:t>Recommendation</w:t>
      </w:r>
    </w:p>
    <w:p w14:paraId="3990DBED" w14:textId="77777777" w:rsidR="00711DA6" w:rsidRDefault="0050666E" w:rsidP="00711DA6">
      <w:pPr>
        <w:tabs>
          <w:tab w:val="left" w:pos="2835"/>
        </w:tabs>
      </w:pPr>
      <w:r>
        <w:t>T</w:t>
      </w:r>
      <w:r w:rsidR="00711DA6">
        <w:t>he I/Q bias correction shall be re-assessed after the RDB#3 upload. If this doesn’t suffice then a new approach for I/W correction should be implemented</w:t>
      </w:r>
    </w:p>
    <w:p w14:paraId="3990DBEE" w14:textId="77777777" w:rsidR="00C03F93" w:rsidRDefault="00C03F93" w:rsidP="00C03F93">
      <w:pPr>
        <w:rPr>
          <w:lang w:val="en-US"/>
        </w:rPr>
      </w:pPr>
    </w:p>
    <w:p w14:paraId="3990DBEF" w14:textId="77777777" w:rsidR="00C03F93" w:rsidRPr="00930150" w:rsidRDefault="00606981" w:rsidP="00C03F93">
      <w:pPr>
        <w:rPr>
          <w:b/>
          <w:lang w:val="fr-FR"/>
        </w:rPr>
      </w:pPr>
      <w:r w:rsidRPr="00930150">
        <w:rPr>
          <w:b/>
          <w:lang w:val="fr-FR"/>
        </w:rPr>
        <w:t>T2203: IPF Algorithm Verification: Doppler Centroid Estimation</w:t>
      </w:r>
    </w:p>
    <w:p w14:paraId="3990DBF0" w14:textId="77777777" w:rsidR="00164D95" w:rsidRDefault="00164D95" w:rsidP="00164D95">
      <w:pPr>
        <w:tabs>
          <w:tab w:val="left" w:pos="2835"/>
        </w:tabs>
      </w:pPr>
      <w:r>
        <w:t>The IPF implements an approach for the Doppler estimation combining Doppler estimated from:</w:t>
      </w:r>
    </w:p>
    <w:p w14:paraId="3990DBF1" w14:textId="77777777" w:rsidR="00164D95" w:rsidRDefault="00164D95" w:rsidP="00A25F7E">
      <w:pPr>
        <w:pStyle w:val="ListParagraph"/>
        <w:numPr>
          <w:ilvl w:val="0"/>
          <w:numId w:val="22"/>
        </w:numPr>
        <w:tabs>
          <w:tab w:val="left" w:pos="2835"/>
        </w:tabs>
        <w:spacing w:after="0"/>
      </w:pPr>
      <w:r>
        <w:t>Geometry using the QT provided in the L0</w:t>
      </w:r>
    </w:p>
    <w:p w14:paraId="3990DBF2" w14:textId="77777777" w:rsidR="00164D95" w:rsidRDefault="00164D95" w:rsidP="00A25F7E">
      <w:pPr>
        <w:pStyle w:val="ListParagraph"/>
        <w:numPr>
          <w:ilvl w:val="0"/>
          <w:numId w:val="22"/>
        </w:numPr>
        <w:tabs>
          <w:tab w:val="left" w:pos="2835"/>
        </w:tabs>
        <w:spacing w:after="0"/>
      </w:pPr>
      <w:r>
        <w:t>Data using classical phase correlation method</w:t>
      </w:r>
    </w:p>
    <w:p w14:paraId="3990DBF3" w14:textId="77777777" w:rsidR="00164D95" w:rsidRDefault="00164D95" w:rsidP="00164D95">
      <w:pPr>
        <w:tabs>
          <w:tab w:val="left" w:pos="2835"/>
        </w:tabs>
      </w:pPr>
      <w:r>
        <w:t xml:space="preserve">The backbone of the approach is the geometry, which is supposed to be the </w:t>
      </w:r>
      <w:r w:rsidR="00905B24">
        <w:t>fall-back</w:t>
      </w:r>
      <w:r>
        <w:t xml:space="preserve"> solution in “Data” one is noisy.</w:t>
      </w:r>
    </w:p>
    <w:p w14:paraId="3990DBF4" w14:textId="77777777" w:rsidR="00164D95" w:rsidRPr="00FA5B97" w:rsidRDefault="00164D95" w:rsidP="00164D95">
      <w:r>
        <w:t xml:space="preserve">The Doppler estimated from the IPF has been verified against an external Doppler centroid estimator using data acquired over rain-forest. It has been possible to verify that the two estimators were agreeing very well and able to capture the Doppler variation induced by the antenna across range </w:t>
      </w:r>
      <w:r w:rsidRPr="00FA5B97">
        <w:t>(T1113).</w:t>
      </w:r>
    </w:p>
    <w:p w14:paraId="3990DBF5" w14:textId="77777777" w:rsidR="00164D95" w:rsidRDefault="00164D95" w:rsidP="00164D95">
      <w:r>
        <w:t>Since the star-tracker calibration the Doppler centroid is stable around -110±18Hz (</w:t>
      </w:r>
      <w:r w:rsidR="004524AF">
        <w:fldChar w:fldCharType="begin"/>
      </w:r>
      <w:r>
        <w:instrText xml:space="preserve"> REF _Ref271802045 \h </w:instrText>
      </w:r>
      <w:r w:rsidR="004524AF">
        <w:fldChar w:fldCharType="separate"/>
      </w:r>
      <w:r w:rsidR="00A56869">
        <w:t xml:space="preserve">Figure </w:t>
      </w:r>
      <w:r w:rsidR="00A56869">
        <w:rPr>
          <w:noProof/>
        </w:rPr>
        <w:t>23</w:t>
      </w:r>
      <w:r w:rsidR="004524AF">
        <w:fldChar w:fldCharType="end"/>
      </w:r>
      <w:r>
        <w:t>, top) wi</w:t>
      </w:r>
      <w:r w:rsidR="00A56869">
        <w:t xml:space="preserve">th a variation across swath of </w:t>
      </w:r>
      <w:r>
        <w:t>around 20H</w:t>
      </w:r>
      <w:r w:rsidR="00A56869">
        <w:t>z</w:t>
      </w:r>
      <w:r>
        <w:t xml:space="preserve"> in average (</w:t>
      </w:r>
      <w:r w:rsidR="004524AF">
        <w:fldChar w:fldCharType="begin"/>
      </w:r>
      <w:r>
        <w:instrText xml:space="preserve"> REF _Ref271802045 \h </w:instrText>
      </w:r>
      <w:r w:rsidR="004524AF">
        <w:fldChar w:fldCharType="separate"/>
      </w:r>
      <w:r w:rsidR="00A56869">
        <w:t xml:space="preserve">Figure </w:t>
      </w:r>
      <w:r w:rsidR="00A56869">
        <w:rPr>
          <w:noProof/>
        </w:rPr>
        <w:t>23</w:t>
      </w:r>
      <w:r w:rsidR="004524AF">
        <w:fldChar w:fldCharType="end"/>
      </w:r>
      <w:r>
        <w:t xml:space="preserve">, middle). </w:t>
      </w:r>
      <w:r w:rsidR="004524AF">
        <w:fldChar w:fldCharType="begin"/>
      </w:r>
      <w:r>
        <w:instrText xml:space="preserve"> REF _Ref271802045 \h </w:instrText>
      </w:r>
      <w:r w:rsidR="004524AF">
        <w:fldChar w:fldCharType="separate"/>
      </w:r>
      <w:r w:rsidR="00A56869">
        <w:t xml:space="preserve">Figure </w:t>
      </w:r>
      <w:r w:rsidR="00A56869">
        <w:rPr>
          <w:noProof/>
        </w:rPr>
        <w:t>23</w:t>
      </w:r>
      <w:r w:rsidR="004524AF">
        <w:fldChar w:fldCharType="end"/>
      </w:r>
      <w:r>
        <w:t>, bottom represents the confidence flag of the Doppler estimator. The threshold on this confidence has been increased in order to avoid switches to the geometric Doppler</w:t>
      </w:r>
      <w:r w:rsidR="00A56869">
        <w:t>.</w:t>
      </w:r>
    </w:p>
    <w:p w14:paraId="3990DBF6" w14:textId="77777777" w:rsidR="00164D95" w:rsidRDefault="00164D95" w:rsidP="00164D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tblGrid>
      <w:tr w:rsidR="00164D95" w14:paraId="3990DBF8" w14:textId="77777777" w:rsidTr="00EF5D2B">
        <w:tc>
          <w:tcPr>
            <w:tcW w:w="9464" w:type="dxa"/>
          </w:tcPr>
          <w:p w14:paraId="3990DBF7" w14:textId="77777777" w:rsidR="00164D95" w:rsidRDefault="00164D95" w:rsidP="00C617CC">
            <w:pPr>
              <w:jc w:val="center"/>
            </w:pPr>
            <w:r>
              <w:rPr>
                <w:noProof/>
                <w:lang w:eastAsia="en-GB"/>
              </w:rPr>
              <w:lastRenderedPageBreak/>
              <w:drawing>
                <wp:inline distT="0" distB="0" distL="0" distR="0" wp14:anchorId="3990EEAB" wp14:editId="3990EEAC">
                  <wp:extent cx="5262880" cy="45815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4581525"/>
                          </a:xfrm>
                          <a:prstGeom prst="rect">
                            <a:avLst/>
                          </a:prstGeom>
                          <a:noFill/>
                          <a:ln>
                            <a:noFill/>
                          </a:ln>
                        </pic:spPr>
                      </pic:pic>
                    </a:graphicData>
                  </a:graphic>
                </wp:inline>
              </w:drawing>
            </w:r>
          </w:p>
        </w:tc>
      </w:tr>
      <w:tr w:rsidR="00164D95" w14:paraId="3990DBFB" w14:textId="77777777" w:rsidTr="00C617CC">
        <w:tc>
          <w:tcPr>
            <w:tcW w:w="9464" w:type="dxa"/>
          </w:tcPr>
          <w:p w14:paraId="3990DBF9" w14:textId="77777777" w:rsidR="00164D95" w:rsidRDefault="00164D95" w:rsidP="00EF5D2B">
            <w:pPr>
              <w:pStyle w:val="Caption"/>
              <w:ind w:left="0" w:firstLine="0"/>
            </w:pPr>
            <w:bookmarkStart w:id="468" w:name="_Ref271802045"/>
            <w:bookmarkStart w:id="469" w:name="_Toc398190163"/>
            <w:bookmarkStart w:id="470" w:name="_Toc400445863"/>
            <w:r>
              <w:t xml:space="preserve">Figure </w:t>
            </w:r>
            <w:r w:rsidR="004524AF">
              <w:fldChar w:fldCharType="begin"/>
            </w:r>
            <w:r>
              <w:instrText xml:space="preserve"> SEQ Figure \* ARABIC </w:instrText>
            </w:r>
            <w:r w:rsidR="004524AF">
              <w:fldChar w:fldCharType="separate"/>
            </w:r>
            <w:r w:rsidR="00A56869">
              <w:rPr>
                <w:noProof/>
              </w:rPr>
              <w:t>23</w:t>
            </w:r>
            <w:r w:rsidR="004524AF">
              <w:fldChar w:fldCharType="end"/>
            </w:r>
            <w:bookmarkEnd w:id="468"/>
            <w:r>
              <w:t>: Evolution of the Doppler Centroid for the last two weeks of August. Estimated from all IW/EW/SM data acquired</w:t>
            </w:r>
            <w:bookmarkEnd w:id="469"/>
            <w:bookmarkEnd w:id="470"/>
          </w:p>
          <w:p w14:paraId="3990DBFA" w14:textId="77777777" w:rsidR="00164D95" w:rsidRDefault="00164D95" w:rsidP="00164D95"/>
        </w:tc>
      </w:tr>
    </w:tbl>
    <w:p w14:paraId="3990DBFC" w14:textId="77777777" w:rsidR="00164D95" w:rsidRDefault="00164D95" w:rsidP="00164D95">
      <w:r>
        <w:t>These values are agreeing very well with the mispointing measured using the azimuth notch over the transponders. Considering that steering law aims at achieving a total zero Doppler it is recommended to update the attitude control to correct the Doppler offset measured.</w:t>
      </w:r>
    </w:p>
    <w:p w14:paraId="3990DBFD" w14:textId="77777777" w:rsidR="00164D95" w:rsidRDefault="00164D95" w:rsidP="00164D95"/>
    <w:p w14:paraId="3990DBFE" w14:textId="77777777" w:rsidR="00164D95" w:rsidRDefault="00164D95" w:rsidP="00164D95">
      <w:r>
        <w:t xml:space="preserve">The quaternions provided with the SSP are key component of the Doppler centroid estimator scheme implemented in the IPF. They are used for </w:t>
      </w:r>
      <w:r w:rsidR="002800FD">
        <w:t xml:space="preserve">estimating </w:t>
      </w:r>
      <w:r>
        <w:t>the “</w:t>
      </w:r>
      <w:r w:rsidRPr="00332839">
        <w:rPr>
          <w:i/>
        </w:rPr>
        <w:t>geometric</w:t>
      </w:r>
      <w:r>
        <w:t xml:space="preserve">” Doppler that is used for unwrapping the estimates when necessary and to correct for the Doppler ambiguities. Furthermore when the estimation from the data is considered as not reliable enough the IPF switches to geometric Doppler. However, due to the frame on which these quaternions are provided (zero-Doppler frame), it has been understood that they can’t be used for estimating a reliable Doppler. As a matter of fact the geometric Doppler is always 0Hz as shown in </w:t>
      </w:r>
      <w:r w:rsidR="004524AF">
        <w:fldChar w:fldCharType="begin"/>
      </w:r>
      <w:r>
        <w:instrText xml:space="preserve"> REF _Ref271802045 \h </w:instrText>
      </w:r>
      <w:r w:rsidR="004524AF">
        <w:fldChar w:fldCharType="separate"/>
      </w:r>
      <w:r w:rsidR="004C3145">
        <w:t xml:space="preserve">Figure </w:t>
      </w:r>
      <w:r w:rsidR="004C3145">
        <w:rPr>
          <w:noProof/>
        </w:rPr>
        <w:t>23</w:t>
      </w:r>
      <w:r w:rsidR="004524AF">
        <w:fldChar w:fldCharType="end"/>
      </w:r>
      <w:r>
        <w:t>, top, brown curve.</w:t>
      </w:r>
    </w:p>
    <w:p w14:paraId="3990DBFF" w14:textId="77777777" w:rsidR="00164D95" w:rsidRDefault="00164D95" w:rsidP="00A56869">
      <w:r>
        <w:t>Thus, in specific cases (e.g. data over ocean) the Doppler estimates are noisier and the IPF switches to the geometric Doppler. It represents an error of ~110Hz. This is negligible for SM/WV but it represents a third of the IW azimuth band and 1 time the EW azimuth bandwidth. This is the reason why for EW data over oceans there are radiometric jumps for some processing blocks (slices) that are representative of the strong Doppler shift as shown in the image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6"/>
      </w:tblGrid>
      <w:tr w:rsidR="00711DA6" w14:paraId="3990DC01" w14:textId="77777777" w:rsidTr="00EF5D2B">
        <w:trPr>
          <w:jc w:val="center"/>
        </w:trPr>
        <w:tc>
          <w:tcPr>
            <w:tcW w:w="8536" w:type="dxa"/>
          </w:tcPr>
          <w:p w14:paraId="3990DC00" w14:textId="77777777" w:rsidR="00711DA6" w:rsidRDefault="00711DA6" w:rsidP="00C617CC">
            <w:pPr>
              <w:jc w:val="center"/>
            </w:pPr>
            <w:r>
              <w:rPr>
                <w:noProof/>
                <w:lang w:eastAsia="en-GB"/>
              </w:rPr>
              <w:lastRenderedPageBreak/>
              <w:drawing>
                <wp:inline distT="0" distB="0" distL="0" distR="0" wp14:anchorId="3990EEAD" wp14:editId="3990EEAE">
                  <wp:extent cx="5270500" cy="22352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2235200"/>
                          </a:xfrm>
                          <a:prstGeom prst="rect">
                            <a:avLst/>
                          </a:prstGeom>
                          <a:noFill/>
                          <a:ln>
                            <a:noFill/>
                          </a:ln>
                        </pic:spPr>
                      </pic:pic>
                    </a:graphicData>
                  </a:graphic>
                </wp:inline>
              </w:drawing>
            </w:r>
          </w:p>
        </w:tc>
      </w:tr>
    </w:tbl>
    <w:p w14:paraId="3990DC02" w14:textId="77777777" w:rsidR="00164D95" w:rsidRPr="00902EBF" w:rsidRDefault="00164D95" w:rsidP="00C617CC">
      <w:pPr>
        <w:tabs>
          <w:tab w:val="left" w:pos="1020"/>
          <w:tab w:val="left" w:pos="2835"/>
        </w:tabs>
        <w:spacing w:before="120"/>
        <w:jc w:val="center"/>
        <w:rPr>
          <w:b/>
        </w:rPr>
      </w:pPr>
      <w:bookmarkStart w:id="471" w:name="_Toc398190164"/>
      <w:bookmarkStart w:id="472" w:name="_Toc400445864"/>
      <w:r w:rsidRPr="00902EBF">
        <w:rPr>
          <w:b/>
        </w:rPr>
        <w:t xml:space="preserve">Figure </w:t>
      </w:r>
      <w:r w:rsidR="004524AF" w:rsidRPr="00902EBF">
        <w:rPr>
          <w:b/>
        </w:rPr>
        <w:fldChar w:fldCharType="begin"/>
      </w:r>
      <w:r w:rsidRPr="00902EBF">
        <w:rPr>
          <w:b/>
        </w:rPr>
        <w:instrText xml:space="preserve"> SEQ Figure \* ARABIC </w:instrText>
      </w:r>
      <w:r w:rsidR="004524AF" w:rsidRPr="00902EBF">
        <w:rPr>
          <w:b/>
        </w:rPr>
        <w:fldChar w:fldCharType="separate"/>
      </w:r>
      <w:r w:rsidR="004C3145">
        <w:rPr>
          <w:b/>
          <w:noProof/>
        </w:rPr>
        <w:t>24</w:t>
      </w:r>
      <w:r w:rsidR="004524AF" w:rsidRPr="00902EBF">
        <w:rPr>
          <w:b/>
        </w:rPr>
        <w:fldChar w:fldCharType="end"/>
      </w:r>
      <w:r w:rsidRPr="00902EBF">
        <w:rPr>
          <w:b/>
        </w:rPr>
        <w:t>: Radiometric jumps due to the Doppler centroid error for the  product S1A_EW_GRDM_1ADH_20140902T104043_20140902T104143_002212_002409_1545.SAFE</w:t>
      </w:r>
      <w:bookmarkEnd w:id="471"/>
      <w:bookmarkEnd w:id="472"/>
    </w:p>
    <w:p w14:paraId="3990DC03" w14:textId="77777777" w:rsidR="00164D95" w:rsidRDefault="00164D95" w:rsidP="00711DA6">
      <w:pPr>
        <w:tabs>
          <w:tab w:val="left" w:pos="2835"/>
        </w:tabs>
      </w:pPr>
    </w:p>
    <w:p w14:paraId="3990DC04" w14:textId="77777777" w:rsidR="00164D95" w:rsidRDefault="00164D95" w:rsidP="00164D95">
      <w:pPr>
        <w:tabs>
          <w:tab w:val="left" w:pos="2835"/>
        </w:tabs>
      </w:pPr>
      <w:r>
        <w:t>No p</w:t>
      </w:r>
      <w:r w:rsidR="004C3145">
        <w:t>articular trend was seen if one</w:t>
      </w:r>
      <w:r>
        <w:t xml:space="preserve"> considers the Doppler evolution around the orbit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164D95" w14:paraId="3990DC06" w14:textId="77777777" w:rsidTr="00C617CC">
        <w:trPr>
          <w:jc w:val="center"/>
        </w:trPr>
        <w:tc>
          <w:tcPr>
            <w:tcW w:w="8516" w:type="dxa"/>
          </w:tcPr>
          <w:p w14:paraId="3990DC05" w14:textId="77777777" w:rsidR="00164D95" w:rsidRDefault="00164D95" w:rsidP="00C617CC">
            <w:pPr>
              <w:tabs>
                <w:tab w:val="left" w:pos="2835"/>
              </w:tabs>
              <w:jc w:val="center"/>
            </w:pPr>
            <w:r>
              <w:rPr>
                <w:noProof/>
                <w:lang w:eastAsia="en-GB"/>
              </w:rPr>
              <w:drawing>
                <wp:inline distT="0" distB="0" distL="0" distR="0" wp14:anchorId="3990EEAF" wp14:editId="3990EEB0">
                  <wp:extent cx="5262880" cy="1128395"/>
                  <wp:effectExtent l="0" t="0" r="0" b="0"/>
                  <wp:docPr id="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2880" cy="1128395"/>
                          </a:xfrm>
                          <a:prstGeom prst="rect">
                            <a:avLst/>
                          </a:prstGeom>
                          <a:noFill/>
                          <a:ln>
                            <a:noFill/>
                          </a:ln>
                        </pic:spPr>
                      </pic:pic>
                    </a:graphicData>
                  </a:graphic>
                </wp:inline>
              </w:drawing>
            </w:r>
          </w:p>
        </w:tc>
      </w:tr>
      <w:tr w:rsidR="00164D95" w:rsidRPr="00902EBF" w14:paraId="3990DC08" w14:textId="77777777" w:rsidTr="00C617CC">
        <w:trPr>
          <w:jc w:val="center"/>
        </w:trPr>
        <w:tc>
          <w:tcPr>
            <w:tcW w:w="8516" w:type="dxa"/>
          </w:tcPr>
          <w:p w14:paraId="3990DC07" w14:textId="77777777" w:rsidR="00164D95" w:rsidRPr="00902EBF" w:rsidRDefault="00164D95" w:rsidP="00C617CC">
            <w:pPr>
              <w:tabs>
                <w:tab w:val="left" w:pos="1020"/>
                <w:tab w:val="left" w:pos="2835"/>
              </w:tabs>
              <w:jc w:val="center"/>
              <w:rPr>
                <w:b/>
              </w:rPr>
            </w:pPr>
            <w:bookmarkStart w:id="473" w:name="_Toc398190165"/>
            <w:bookmarkStart w:id="474" w:name="_Toc400445865"/>
            <w:r w:rsidRPr="00902EBF">
              <w:rPr>
                <w:b/>
              </w:rPr>
              <w:t xml:space="preserve">Figure </w:t>
            </w:r>
            <w:r w:rsidR="004524AF" w:rsidRPr="00902EBF">
              <w:rPr>
                <w:b/>
              </w:rPr>
              <w:fldChar w:fldCharType="begin"/>
            </w:r>
            <w:r w:rsidRPr="00902EBF">
              <w:rPr>
                <w:b/>
              </w:rPr>
              <w:instrText xml:space="preserve"> SEQ Figure \* ARABIC </w:instrText>
            </w:r>
            <w:r w:rsidR="004524AF" w:rsidRPr="00902EBF">
              <w:rPr>
                <w:b/>
              </w:rPr>
              <w:fldChar w:fldCharType="separate"/>
            </w:r>
            <w:r w:rsidR="004C3145">
              <w:rPr>
                <w:b/>
                <w:noProof/>
              </w:rPr>
              <w:t>25</w:t>
            </w:r>
            <w:r w:rsidR="004524AF" w:rsidRPr="00902EBF">
              <w:rPr>
                <w:b/>
              </w:rPr>
              <w:fldChar w:fldCharType="end"/>
            </w:r>
            <w:r w:rsidRPr="00902EBF">
              <w:rPr>
                <w:b/>
              </w:rPr>
              <w:t>: Doppler centroid evolution as function of the elapsed seconds from ANx</w:t>
            </w:r>
            <w:bookmarkEnd w:id="473"/>
            <w:bookmarkEnd w:id="474"/>
          </w:p>
        </w:tc>
      </w:tr>
    </w:tbl>
    <w:p w14:paraId="3990DC09" w14:textId="77777777" w:rsidR="00164D95" w:rsidRDefault="00164D95" w:rsidP="00711DA6">
      <w:pPr>
        <w:tabs>
          <w:tab w:val="left" w:pos="2835"/>
        </w:tabs>
      </w:pPr>
    </w:p>
    <w:p w14:paraId="3990DC0A" w14:textId="77777777" w:rsidR="00711DA6" w:rsidRPr="000905DD" w:rsidRDefault="00711DA6" w:rsidP="00711DA6">
      <w:pPr>
        <w:tabs>
          <w:tab w:val="left" w:pos="2835"/>
        </w:tabs>
        <w:rPr>
          <w:u w:val="single"/>
        </w:rPr>
      </w:pPr>
      <w:r w:rsidRPr="000905DD">
        <w:rPr>
          <w:u w:val="single"/>
        </w:rPr>
        <w:t>Doppler</w:t>
      </w:r>
      <w:r w:rsidR="00255BCB">
        <w:rPr>
          <w:u w:val="single"/>
        </w:rPr>
        <w:t xml:space="preserve"> estimated from data</w:t>
      </w:r>
    </w:p>
    <w:p w14:paraId="3990DC0B" w14:textId="77777777" w:rsidR="00255BCB" w:rsidRPr="00B558A9" w:rsidRDefault="00255BCB" w:rsidP="00255BCB">
      <w:pPr>
        <w:tabs>
          <w:tab w:val="left" w:pos="2835"/>
        </w:tabs>
      </w:pPr>
      <w:r w:rsidRPr="00B558A9">
        <w:t>A comparison between the DC estimations performed by the IPF and the ARESYS processor (CSPP) has been performed in order to have a cross-check. The outcome is summarized in the IPF_DopplerCentroidEstimation_v1_3.pdf presentation provided by ARESYS and mainly says that:</w:t>
      </w:r>
    </w:p>
    <w:p w14:paraId="3990DC0C" w14:textId="77777777" w:rsidR="00255BCB" w:rsidRPr="00A42676" w:rsidRDefault="00255BCB" w:rsidP="00255BCB">
      <w:pPr>
        <w:pStyle w:val="ListParagraph"/>
        <w:numPr>
          <w:ilvl w:val="0"/>
          <w:numId w:val="44"/>
        </w:numPr>
        <w:tabs>
          <w:tab w:val="left" w:pos="2835"/>
        </w:tabs>
      </w:pPr>
      <w:r w:rsidRPr="00A42676">
        <w:rPr>
          <w:szCs w:val="20"/>
        </w:rPr>
        <w:t>IPF DC estimates from data are in line with CSPP ones (few Hz of difference);</w:t>
      </w:r>
    </w:p>
    <w:p w14:paraId="3990DC0D" w14:textId="77777777" w:rsidR="00255BCB" w:rsidRPr="00A42676" w:rsidRDefault="00255BCB" w:rsidP="00255BCB">
      <w:pPr>
        <w:pStyle w:val="ListParagraph"/>
        <w:numPr>
          <w:ilvl w:val="0"/>
          <w:numId w:val="44"/>
        </w:numPr>
        <w:rPr>
          <w:szCs w:val="20"/>
        </w:rPr>
      </w:pPr>
      <w:r w:rsidRPr="00A42676">
        <w:rPr>
          <w:szCs w:val="20"/>
        </w:rPr>
        <w:t>discontinuities are observed along range, occurring in correspondence to sub-swath edges: this seems due to elevation dependent azimuth pointing of the antenna and as led to the DCP analyses presented in T1113;</w:t>
      </w:r>
    </w:p>
    <w:p w14:paraId="3990DC0E" w14:textId="77777777" w:rsidR="00255BCB" w:rsidRPr="00A42676" w:rsidRDefault="00255BCB" w:rsidP="00255BCB">
      <w:pPr>
        <w:pStyle w:val="ListParagraph"/>
        <w:numPr>
          <w:ilvl w:val="0"/>
          <w:numId w:val="44"/>
        </w:numPr>
        <w:rPr>
          <w:szCs w:val="20"/>
        </w:rPr>
      </w:pPr>
      <w:r w:rsidRPr="00A42676">
        <w:rPr>
          <w:szCs w:val="20"/>
        </w:rPr>
        <w:t>IPF DC polynomials for Topsar modes don’t follow the data DC due to the forcing of the polynomial to be continuous along range. This forcing is not present in the CSPP;</w:t>
      </w:r>
    </w:p>
    <w:p w14:paraId="3990DC0F" w14:textId="77777777" w:rsidR="00255BCB" w:rsidRPr="00B558A9" w:rsidRDefault="00255BCB" w:rsidP="00255BCB">
      <w:pPr>
        <w:pStyle w:val="ListParagraph"/>
        <w:numPr>
          <w:ilvl w:val="0"/>
          <w:numId w:val="44"/>
        </w:numPr>
        <w:tabs>
          <w:tab w:val="left" w:pos="2835"/>
        </w:tabs>
      </w:pPr>
      <w:r w:rsidRPr="00A42676">
        <w:rPr>
          <w:szCs w:val="20"/>
        </w:rPr>
        <w:t>IPF DC polynomials show not negligible variations from burst to burst due to independent estimation. CSPP applies an attitude refinement which ensure continuous variation along azimuth and a good fit of the DC estimations.</w:t>
      </w:r>
    </w:p>
    <w:p w14:paraId="3990DC10" w14:textId="77777777" w:rsidR="00255BCB" w:rsidRPr="00B558A9" w:rsidRDefault="00255BCB" w:rsidP="00255BCB">
      <w:pPr>
        <w:tabs>
          <w:tab w:val="left" w:pos="2835"/>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6"/>
        <w:gridCol w:w="4706"/>
      </w:tblGrid>
      <w:tr w:rsidR="00255BCB" w:rsidRPr="00B558A9" w14:paraId="3990DC13" w14:textId="77777777" w:rsidTr="00902EBF">
        <w:tc>
          <w:tcPr>
            <w:tcW w:w="4630" w:type="dxa"/>
          </w:tcPr>
          <w:p w14:paraId="3990DC11" w14:textId="77777777" w:rsidR="00255BCB" w:rsidRPr="00B558A9" w:rsidRDefault="00255BCB" w:rsidP="00902EBF">
            <w:pPr>
              <w:tabs>
                <w:tab w:val="left" w:pos="2835"/>
              </w:tabs>
            </w:pPr>
            <w:r w:rsidRPr="005365A1">
              <w:rPr>
                <w:noProof/>
                <w:lang w:eastAsia="en-GB"/>
              </w:rPr>
              <w:lastRenderedPageBreak/>
              <w:drawing>
                <wp:inline distT="0" distB="0" distL="0" distR="0" wp14:anchorId="3990EEB1" wp14:editId="3990EEB2">
                  <wp:extent cx="2851200" cy="2134800"/>
                  <wp:effectExtent l="0" t="0" r="0" b="0"/>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1200" cy="2134800"/>
                          </a:xfrm>
                          <a:prstGeom prst="rect">
                            <a:avLst/>
                          </a:prstGeom>
                          <a:noFill/>
                          <a:ln>
                            <a:noFill/>
                          </a:ln>
                          <a:effectLst/>
                          <a:extLst/>
                        </pic:spPr>
                      </pic:pic>
                    </a:graphicData>
                  </a:graphic>
                </wp:inline>
              </w:drawing>
            </w:r>
          </w:p>
        </w:tc>
        <w:tc>
          <w:tcPr>
            <w:tcW w:w="4631" w:type="dxa"/>
          </w:tcPr>
          <w:p w14:paraId="3990DC12" w14:textId="77777777" w:rsidR="00255BCB" w:rsidRPr="00B558A9" w:rsidRDefault="00255BCB" w:rsidP="00902EBF">
            <w:pPr>
              <w:tabs>
                <w:tab w:val="left" w:pos="2835"/>
              </w:tabs>
            </w:pPr>
            <w:r w:rsidRPr="005365A1">
              <w:rPr>
                <w:noProof/>
                <w:lang w:eastAsia="en-GB"/>
              </w:rPr>
              <w:drawing>
                <wp:inline distT="0" distB="0" distL="0" distR="0" wp14:anchorId="3990EEB3" wp14:editId="3990EEB4">
                  <wp:extent cx="2851200" cy="2134800"/>
                  <wp:effectExtent l="0" t="0" r="0" b="0"/>
                  <wp:docPr id="7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1200" cy="2134800"/>
                          </a:xfrm>
                          <a:prstGeom prst="rect">
                            <a:avLst/>
                          </a:prstGeom>
                          <a:noFill/>
                          <a:ln>
                            <a:noFill/>
                          </a:ln>
                          <a:effectLst/>
                          <a:extLst/>
                        </pic:spPr>
                      </pic:pic>
                    </a:graphicData>
                  </a:graphic>
                </wp:inline>
              </w:drawing>
            </w:r>
          </w:p>
        </w:tc>
      </w:tr>
      <w:tr w:rsidR="00255BCB" w:rsidRPr="00B558A9" w14:paraId="3990DC16" w14:textId="77777777" w:rsidTr="00902EBF">
        <w:tc>
          <w:tcPr>
            <w:tcW w:w="4630" w:type="dxa"/>
          </w:tcPr>
          <w:p w14:paraId="3990DC14" w14:textId="77777777" w:rsidR="00255BCB" w:rsidRPr="00B558A9" w:rsidRDefault="00255BCB" w:rsidP="00902EBF">
            <w:pPr>
              <w:tabs>
                <w:tab w:val="left" w:pos="2835"/>
              </w:tabs>
            </w:pPr>
            <w:r w:rsidRPr="005365A1">
              <w:rPr>
                <w:noProof/>
                <w:lang w:eastAsia="en-GB"/>
              </w:rPr>
              <w:drawing>
                <wp:inline distT="0" distB="0" distL="0" distR="0" wp14:anchorId="3990EEB5" wp14:editId="3990EEB6">
                  <wp:extent cx="2851200" cy="2134800"/>
                  <wp:effectExtent l="0" t="0" r="0" b="0"/>
                  <wp:docPr id="18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1200" cy="2134800"/>
                          </a:xfrm>
                          <a:prstGeom prst="rect">
                            <a:avLst/>
                          </a:prstGeom>
                          <a:noFill/>
                          <a:ln>
                            <a:noFill/>
                          </a:ln>
                          <a:effectLst/>
                          <a:extLst/>
                        </pic:spPr>
                      </pic:pic>
                    </a:graphicData>
                  </a:graphic>
                </wp:inline>
              </w:drawing>
            </w:r>
          </w:p>
        </w:tc>
        <w:tc>
          <w:tcPr>
            <w:tcW w:w="4631" w:type="dxa"/>
          </w:tcPr>
          <w:p w14:paraId="3990DC15" w14:textId="77777777" w:rsidR="00255BCB" w:rsidRPr="00B558A9" w:rsidRDefault="00255BCB" w:rsidP="00902EBF">
            <w:pPr>
              <w:tabs>
                <w:tab w:val="left" w:pos="2835"/>
              </w:tabs>
            </w:pPr>
            <w:r w:rsidRPr="005365A1">
              <w:rPr>
                <w:noProof/>
                <w:lang w:eastAsia="en-GB"/>
              </w:rPr>
              <w:drawing>
                <wp:inline distT="0" distB="0" distL="0" distR="0" wp14:anchorId="3990EEB7" wp14:editId="3990EEB8">
                  <wp:extent cx="2851200" cy="2134800"/>
                  <wp:effectExtent l="0" t="0" r="0" b="0"/>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1200" cy="2134800"/>
                          </a:xfrm>
                          <a:prstGeom prst="rect">
                            <a:avLst/>
                          </a:prstGeom>
                          <a:noFill/>
                          <a:ln>
                            <a:noFill/>
                          </a:ln>
                          <a:effectLst/>
                          <a:extLst/>
                        </pic:spPr>
                      </pic:pic>
                    </a:graphicData>
                  </a:graphic>
                </wp:inline>
              </w:drawing>
            </w:r>
          </w:p>
        </w:tc>
      </w:tr>
    </w:tbl>
    <w:p w14:paraId="3990DC17" w14:textId="77777777" w:rsidR="00255BCB" w:rsidRPr="00B558A9" w:rsidRDefault="00255BCB" w:rsidP="00C617CC">
      <w:pPr>
        <w:pStyle w:val="Caption"/>
        <w:ind w:left="0" w:firstLine="0"/>
      </w:pPr>
      <w:bookmarkStart w:id="475" w:name="_Toc398190166"/>
      <w:bookmarkStart w:id="476" w:name="_Toc400445866"/>
      <w:r w:rsidRPr="00B558A9">
        <w:t xml:space="preserve">Figure </w:t>
      </w:r>
      <w:r w:rsidR="004524AF" w:rsidRPr="00A42676">
        <w:fldChar w:fldCharType="begin"/>
      </w:r>
      <w:r w:rsidRPr="00B558A9">
        <w:instrText xml:space="preserve"> SEQ Figure \* ARABIC </w:instrText>
      </w:r>
      <w:r w:rsidR="004524AF" w:rsidRPr="00A42676">
        <w:fldChar w:fldCharType="separate"/>
      </w:r>
      <w:r w:rsidR="004C3145">
        <w:rPr>
          <w:noProof/>
        </w:rPr>
        <w:t>26</w:t>
      </w:r>
      <w:r w:rsidR="004524AF" w:rsidRPr="00A42676">
        <w:rPr>
          <w:noProof/>
        </w:rPr>
        <w:fldChar w:fldCharType="end"/>
      </w:r>
      <w:r w:rsidRPr="00B558A9">
        <w:t>: IPF and CSPP DC estimates from data and corresponding polynomial fitting (example of EW data acquired on May 19</w:t>
      </w:r>
      <w:r w:rsidRPr="00B558A9">
        <w:rPr>
          <w:vertAlign w:val="superscript"/>
        </w:rPr>
        <w:t>th</w:t>
      </w:r>
      <w:r w:rsidRPr="00B558A9">
        <w:t>)</w:t>
      </w:r>
      <w:bookmarkEnd w:id="475"/>
      <w:bookmarkEnd w:id="476"/>
    </w:p>
    <w:p w14:paraId="3990DC18" w14:textId="77777777" w:rsidR="00711DA6" w:rsidRDefault="00711DA6" w:rsidP="00711DA6">
      <w:pPr>
        <w:tabs>
          <w:tab w:val="left" w:pos="2835"/>
        </w:tabs>
      </w:pPr>
    </w:p>
    <w:p w14:paraId="3990DC19" w14:textId="77777777" w:rsidR="00711DA6" w:rsidRDefault="00711DA6" w:rsidP="00711DA6">
      <w:pPr>
        <w:tabs>
          <w:tab w:val="left" w:pos="2835"/>
        </w:tabs>
        <w:rPr>
          <w:u w:val="single"/>
        </w:rPr>
      </w:pPr>
      <w:r w:rsidRPr="009E629D">
        <w:rPr>
          <w:u w:val="single"/>
        </w:rPr>
        <w:t>Antenna contrib</w:t>
      </w:r>
      <w:r>
        <w:rPr>
          <w:u w:val="single"/>
        </w:rPr>
        <w:t>u</w:t>
      </w:r>
      <w:r w:rsidRPr="009E629D">
        <w:rPr>
          <w:u w:val="single"/>
        </w:rPr>
        <w:t>tion from the Antenna</w:t>
      </w:r>
    </w:p>
    <w:p w14:paraId="3990DC1A" w14:textId="77777777" w:rsidR="00255BCB" w:rsidRPr="00B558A9" w:rsidRDefault="00255BCB" w:rsidP="00255BCB">
      <w:pPr>
        <w:tabs>
          <w:tab w:val="left" w:pos="2835"/>
        </w:tabs>
      </w:pPr>
      <w:r w:rsidRPr="00B558A9">
        <w:t xml:space="preserve">See report provided for </w:t>
      </w:r>
      <w:r w:rsidRPr="00A42676">
        <w:rPr>
          <w:szCs w:val="20"/>
        </w:rPr>
        <w:t>T1113</w:t>
      </w:r>
      <w:r w:rsidR="00FA5B97">
        <w:rPr>
          <w:szCs w:val="20"/>
        </w:rPr>
        <w:t xml:space="preserve"> above</w:t>
      </w:r>
      <w:r w:rsidRPr="00A42676">
        <w:rPr>
          <w:szCs w:val="20"/>
        </w:rPr>
        <w:t>.</w:t>
      </w:r>
    </w:p>
    <w:p w14:paraId="3990DC1B" w14:textId="77777777" w:rsidR="00606981" w:rsidRDefault="00606981" w:rsidP="00C03F93">
      <w:pPr>
        <w:rPr>
          <w:szCs w:val="20"/>
          <w:lang w:val="en-US"/>
        </w:rPr>
      </w:pPr>
    </w:p>
    <w:p w14:paraId="3990DC1C" w14:textId="77777777" w:rsidR="00606981" w:rsidRPr="00606981" w:rsidRDefault="00606981" w:rsidP="00C03F93">
      <w:pPr>
        <w:rPr>
          <w:b/>
          <w:lang w:val="en-US"/>
        </w:rPr>
      </w:pPr>
      <w:r w:rsidRPr="00606981">
        <w:rPr>
          <w:b/>
          <w:lang w:val="en-US"/>
        </w:rPr>
        <w:t>T2204: IPF Algorithm Verification: Internal Calibration</w:t>
      </w:r>
    </w:p>
    <w:p w14:paraId="3990DC1D" w14:textId="77777777" w:rsidR="003E1B82" w:rsidRPr="00B558A9" w:rsidRDefault="003E1B82" w:rsidP="003E1B82">
      <w:r w:rsidRPr="00B558A9">
        <w:t>The results obtained from the internal calibration analyses using the ARESYS tools (see T1101) have been compared to the ones obtained by the IPF in order to validate them.</w:t>
      </w:r>
    </w:p>
    <w:p w14:paraId="3990DC1E" w14:textId="77777777" w:rsidR="00E04612" w:rsidRDefault="003E1B82" w:rsidP="003E1B82">
      <w:r w:rsidRPr="00B558A9">
        <w:t>Since the beginning a good agreement has been found both for the PG absolute value and the channel delays.</w:t>
      </w:r>
    </w:p>
    <w:p w14:paraId="3990DC1F" w14:textId="77777777" w:rsidR="003E1B82" w:rsidRPr="00B558A9" w:rsidRDefault="003E1B82" w:rsidP="003E1B82">
      <w:r w:rsidRPr="00B558A9">
        <w:t>The PG phase has instead required a third point of view, which has been provided by DLR. After this further check, the need to change the sign of the PG phase has been identified and fixed in the processor.</w:t>
      </w:r>
      <w:r w:rsidR="00E04612">
        <w:t xml:space="preserve"> This has allowed to obtain similar values for what concern the differential phase (i.e. difference between PG phases for the two polarizations), while differences are still visible in the single values. These discrepancies are at the moment under investigation.</w:t>
      </w:r>
    </w:p>
    <w:p w14:paraId="3990DC20" w14:textId="77777777" w:rsidR="00606981" w:rsidRDefault="00606981" w:rsidP="00C03F93">
      <w:pPr>
        <w:rPr>
          <w:szCs w:val="20"/>
          <w:lang w:val="en-US"/>
        </w:rPr>
      </w:pPr>
    </w:p>
    <w:p w14:paraId="3990DC21" w14:textId="77777777" w:rsidR="00606981" w:rsidRPr="00606981" w:rsidRDefault="00606981" w:rsidP="00C03F93">
      <w:pPr>
        <w:rPr>
          <w:b/>
          <w:lang w:val="en-US"/>
        </w:rPr>
      </w:pPr>
      <w:r w:rsidRPr="00606981">
        <w:rPr>
          <w:b/>
          <w:lang w:val="en-US"/>
        </w:rPr>
        <w:t>T2205: IPF Algorithm Verification: Beam Merging</w:t>
      </w:r>
    </w:p>
    <w:p w14:paraId="3990DC22" w14:textId="77777777" w:rsidR="00711DA6" w:rsidRDefault="00711DA6" w:rsidP="00711DA6">
      <w:pPr>
        <w:tabs>
          <w:tab w:val="left" w:pos="2835"/>
        </w:tabs>
      </w:pPr>
      <w:r>
        <w:t>The beam merging consists in putting the TOPS sub-swath together in order to generate a continuous image in range (GRD product).</w:t>
      </w:r>
    </w:p>
    <w:p w14:paraId="3990DC23" w14:textId="77777777" w:rsidR="00711DA6" w:rsidRDefault="00711DA6" w:rsidP="00711DA6">
      <w:pPr>
        <w:tabs>
          <w:tab w:val="left" w:pos="2835"/>
        </w:tabs>
      </w:pPr>
      <w:r>
        <w:lastRenderedPageBreak/>
        <w:t>The beam merging was initially showing in some particular cases holes at the sub-swath transitions as depicted in the image below. This was understood to be related to the wrong usage of the first/last valid sample annotation as provided in the product annotations during the IPF post-processing.</w:t>
      </w:r>
    </w:p>
    <w:p w14:paraId="3990DC24" w14:textId="77777777" w:rsidR="00711DA6" w:rsidRDefault="00711DA6" w:rsidP="00711DA6">
      <w:pPr>
        <w:tabs>
          <w:tab w:val="left" w:pos="2835"/>
        </w:tabs>
      </w:pPr>
      <w:r>
        <w:t>Since this has been implemented in the IPF V233 no new occurrences were observed.</w:t>
      </w:r>
    </w:p>
    <w:tbl>
      <w:tblPr>
        <w:tblStyle w:val="TableGrid"/>
        <w:tblW w:w="0" w:type="auto"/>
        <w:jc w:val="center"/>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6"/>
      </w:tblGrid>
      <w:tr w:rsidR="00711DA6" w14:paraId="3990DC26" w14:textId="77777777" w:rsidTr="00C617CC">
        <w:trPr>
          <w:jc w:val="center"/>
        </w:trPr>
        <w:tc>
          <w:tcPr>
            <w:tcW w:w="8936" w:type="dxa"/>
          </w:tcPr>
          <w:p w14:paraId="3990DC25" w14:textId="77777777" w:rsidR="00711DA6" w:rsidRDefault="00711DA6" w:rsidP="00711DA6">
            <w:pPr>
              <w:tabs>
                <w:tab w:val="left" w:pos="2835"/>
              </w:tabs>
              <w:jc w:val="center"/>
            </w:pPr>
            <w:r w:rsidRPr="0082235E">
              <w:rPr>
                <w:noProof/>
                <w:lang w:eastAsia="en-GB"/>
              </w:rPr>
              <w:drawing>
                <wp:inline distT="0" distB="0" distL="0" distR="0" wp14:anchorId="3990EEB9" wp14:editId="3990EEBA">
                  <wp:extent cx="4302584" cy="402142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cstate="email">
                            <a:extLst>
                              <a:ext uri="{28A0092B-C50C-407E-A947-70E740481C1C}">
                                <a14:useLocalDpi xmlns:a14="http://schemas.microsoft.com/office/drawing/2010/main"/>
                              </a:ext>
                            </a:extLst>
                          </a:blip>
                          <a:stretch>
                            <a:fillRect/>
                          </a:stretch>
                        </pic:blipFill>
                        <pic:spPr>
                          <a:xfrm>
                            <a:off x="0" y="0"/>
                            <a:ext cx="4302584" cy="4021425"/>
                          </a:xfrm>
                          <a:prstGeom prst="rect">
                            <a:avLst/>
                          </a:prstGeom>
                        </pic:spPr>
                      </pic:pic>
                    </a:graphicData>
                  </a:graphic>
                </wp:inline>
              </w:drawing>
            </w:r>
          </w:p>
        </w:tc>
      </w:tr>
      <w:tr w:rsidR="00711DA6" w:rsidRPr="004A2538" w14:paraId="3990DC28" w14:textId="77777777" w:rsidTr="00C617CC">
        <w:trPr>
          <w:jc w:val="center"/>
        </w:trPr>
        <w:tc>
          <w:tcPr>
            <w:tcW w:w="8936" w:type="dxa"/>
          </w:tcPr>
          <w:p w14:paraId="3990DC27" w14:textId="77777777" w:rsidR="00711DA6" w:rsidRPr="00C617CC" w:rsidRDefault="004C3145" w:rsidP="004C3145">
            <w:pPr>
              <w:pStyle w:val="Caption"/>
              <w:rPr>
                <w:lang w:val="fr-FR"/>
              </w:rPr>
            </w:pPr>
            <w:bookmarkStart w:id="477" w:name="_Toc398190167"/>
            <w:bookmarkStart w:id="478" w:name="_Toc400445867"/>
            <w:r w:rsidRPr="00C617CC">
              <w:rPr>
                <w:lang w:val="fr-FR"/>
              </w:rPr>
              <w:t xml:space="preserve">Figure </w:t>
            </w:r>
            <w:r w:rsidR="004524AF" w:rsidRPr="00A42676">
              <w:fldChar w:fldCharType="begin"/>
            </w:r>
            <w:r w:rsidRPr="00C617CC">
              <w:rPr>
                <w:lang w:val="fr-FR"/>
              </w:rPr>
              <w:instrText xml:space="preserve"> SEQ Figure \* ARABIC </w:instrText>
            </w:r>
            <w:r w:rsidR="004524AF" w:rsidRPr="00A42676">
              <w:fldChar w:fldCharType="separate"/>
            </w:r>
            <w:r w:rsidRPr="00C617CC">
              <w:rPr>
                <w:noProof/>
                <w:lang w:val="fr-FR"/>
              </w:rPr>
              <w:t>27</w:t>
            </w:r>
            <w:r w:rsidR="004524AF" w:rsidRPr="00A42676">
              <w:rPr>
                <w:noProof/>
              </w:rPr>
              <w:fldChar w:fldCharType="end"/>
            </w:r>
            <w:r w:rsidRPr="00C617CC">
              <w:rPr>
                <w:lang w:val="fr-FR"/>
              </w:rPr>
              <w:t xml:space="preserve">: </w:t>
            </w:r>
            <w:r w:rsidR="00711DA6" w:rsidRPr="00C617CC">
              <w:rPr>
                <w:lang w:val="fr-FR"/>
              </w:rPr>
              <w:t>EW GRD  20140417T081756_20140417T081855</w:t>
            </w:r>
            <w:r w:rsidR="00164D95" w:rsidRPr="00C617CC">
              <w:rPr>
                <w:lang w:val="fr-FR"/>
              </w:rPr>
              <w:t>_000196_000107</w:t>
            </w:r>
            <w:bookmarkEnd w:id="477"/>
            <w:bookmarkEnd w:id="478"/>
          </w:p>
        </w:tc>
      </w:tr>
    </w:tbl>
    <w:p w14:paraId="3990DC29" w14:textId="77777777" w:rsidR="004C3145" w:rsidRPr="00C617CC" w:rsidRDefault="004C3145" w:rsidP="00711DA6">
      <w:pPr>
        <w:tabs>
          <w:tab w:val="left" w:pos="2835"/>
        </w:tabs>
        <w:rPr>
          <w:lang w:val="fr-FR"/>
        </w:rPr>
      </w:pPr>
    </w:p>
    <w:p w14:paraId="3990DC2A" w14:textId="77777777" w:rsidR="00711DA6" w:rsidRDefault="00711DA6" w:rsidP="00711DA6">
      <w:pPr>
        <w:tabs>
          <w:tab w:val="left" w:pos="2835"/>
        </w:tabs>
        <w:rPr>
          <w:u w:val="single"/>
        </w:rPr>
      </w:pPr>
      <w:r>
        <w:t>When the sub-swaths are put together there are obvious sub-swath radiometric offsets that are observed. Those are related to the processor is internally performed. This aspect is discussed in the task T2201.</w:t>
      </w:r>
    </w:p>
    <w:p w14:paraId="3990DC2B" w14:textId="77777777" w:rsidR="00606981" w:rsidRDefault="00606981" w:rsidP="00C03F93">
      <w:pPr>
        <w:rPr>
          <w:szCs w:val="20"/>
          <w:lang w:val="en-US"/>
        </w:rPr>
      </w:pPr>
    </w:p>
    <w:p w14:paraId="3990DC2C" w14:textId="77777777" w:rsidR="00606981" w:rsidRPr="00112118" w:rsidRDefault="00606981" w:rsidP="00C03F93">
      <w:pPr>
        <w:rPr>
          <w:b/>
          <w:lang w:val="fr-FR"/>
        </w:rPr>
      </w:pPr>
      <w:r w:rsidRPr="00112118">
        <w:rPr>
          <w:b/>
          <w:lang w:val="fr-FR"/>
        </w:rPr>
        <w:t>T2206: IPF Algorithm Verification: De-noising</w:t>
      </w:r>
    </w:p>
    <w:p w14:paraId="3990DC2D" w14:textId="77777777" w:rsidR="00FA5B97" w:rsidRDefault="00FA5B97" w:rsidP="00FA5B97">
      <w:r>
        <w:t>Activity not yet started.</w:t>
      </w:r>
    </w:p>
    <w:p w14:paraId="3990DC2E" w14:textId="77777777" w:rsidR="004C3145" w:rsidRPr="00930150" w:rsidRDefault="004C3145" w:rsidP="00C03F93">
      <w:pPr>
        <w:rPr>
          <w:lang w:val="en-US"/>
        </w:rPr>
      </w:pPr>
    </w:p>
    <w:p w14:paraId="3990DC2F" w14:textId="77777777" w:rsidR="00606981" w:rsidRPr="00606981" w:rsidRDefault="00606981" w:rsidP="00C03F93">
      <w:pPr>
        <w:rPr>
          <w:b/>
          <w:lang w:val="en-US"/>
        </w:rPr>
      </w:pPr>
      <w:r w:rsidRPr="00606981">
        <w:rPr>
          <w:b/>
          <w:lang w:val="en-US"/>
        </w:rPr>
        <w:t>T2207: IPF Algorithm Verification: Slicing</w:t>
      </w:r>
    </w:p>
    <w:p w14:paraId="3990DC30" w14:textId="77777777" w:rsidR="00711DA6" w:rsidRPr="004E0A92" w:rsidRDefault="00711DA6" w:rsidP="00711DA6">
      <w:pPr>
        <w:tabs>
          <w:tab w:val="left" w:pos="2835"/>
        </w:tabs>
        <w:rPr>
          <w:b/>
        </w:rPr>
      </w:pPr>
      <w:r w:rsidRPr="004E0A92">
        <w:rPr>
          <w:b/>
        </w:rPr>
        <w:t xml:space="preserve">This activity hasn’t been formally started. </w:t>
      </w:r>
    </w:p>
    <w:p w14:paraId="3990DC31" w14:textId="77777777" w:rsidR="00711DA6" w:rsidRDefault="00711DA6" w:rsidP="00711DA6">
      <w:pPr>
        <w:tabs>
          <w:tab w:val="left" w:pos="2835"/>
        </w:tabs>
      </w:pPr>
      <w:r w:rsidRPr="00A54CE8">
        <w:t xml:space="preserve">In some cases the IPF was showing radiometric discontinuities between the slices. This was related to the fact in some specific cases (especially for SM) the internal slicing calculation was not properly done and one processing block was lost (i.e. not in provided in any of the slices). This </w:t>
      </w:r>
      <w:r>
        <w:t>has been corrected with the IPFV235.</w:t>
      </w:r>
    </w:p>
    <w:p w14:paraId="3990DC32" w14:textId="77777777" w:rsidR="00711DA6" w:rsidRPr="00A54CE8" w:rsidRDefault="00711DA6" w:rsidP="00711DA6">
      <w:pPr>
        <w:tabs>
          <w:tab w:val="left" w:pos="2835"/>
        </w:tabs>
      </w:pPr>
      <w:r>
        <w:t xml:space="preserve">Furthermore, it was noticed that the quality of the slices were strongly degrading when a long data-take (i.e. &gt; 10min) was acquired. This has been understood to be related to a limitation on the maximum number of terrainHeight values the IPF can handle. The previous number was allowing for data-takes lower than 10min. Beyond this, the IPF was extrapolating the available list leading to </w:t>
      </w:r>
      <w:r>
        <w:lastRenderedPageBreak/>
        <w:t>unrealistic height (10km) that was generating wrong EAP correction and geolocation. This has been corrected with the IPF V235.</w:t>
      </w:r>
    </w:p>
    <w:p w14:paraId="3990DC33" w14:textId="77777777" w:rsidR="00606981" w:rsidRDefault="00711DA6" w:rsidP="00711DA6">
      <w:r w:rsidRPr="005C2260">
        <w:t>Being these two issues corrected, it is possible to start the fine assessment after the IOCR.</w:t>
      </w:r>
    </w:p>
    <w:p w14:paraId="3990DC34" w14:textId="77777777" w:rsidR="00FA5B97" w:rsidRDefault="00FA5B97" w:rsidP="00C03F93">
      <w:pPr>
        <w:rPr>
          <w:szCs w:val="20"/>
          <w:lang w:val="en-US"/>
        </w:rPr>
      </w:pPr>
    </w:p>
    <w:p w14:paraId="3990DC35" w14:textId="77777777" w:rsidR="00606981" w:rsidRPr="00606981" w:rsidRDefault="00606981" w:rsidP="00C03F93">
      <w:pPr>
        <w:rPr>
          <w:b/>
          <w:lang w:val="en-US"/>
        </w:rPr>
      </w:pPr>
      <w:r w:rsidRPr="00606981">
        <w:rPr>
          <w:b/>
          <w:lang w:val="en-US"/>
        </w:rPr>
        <w:t>T2208: IPF Algorithm Verification: Phase Preservation (CEOS Offset)</w:t>
      </w:r>
    </w:p>
    <w:p w14:paraId="3990DC36" w14:textId="77777777" w:rsidR="00FA5B97" w:rsidRDefault="00FA5B97" w:rsidP="00FA5B97">
      <w:r>
        <w:t>Activity not yet started.</w:t>
      </w:r>
    </w:p>
    <w:p w14:paraId="3990DC37" w14:textId="77777777" w:rsidR="004C3145" w:rsidRDefault="004C3145" w:rsidP="00C03F93">
      <w:pPr>
        <w:rPr>
          <w:lang w:val="en-US"/>
        </w:rPr>
      </w:pPr>
    </w:p>
    <w:p w14:paraId="3990DC38" w14:textId="77777777" w:rsidR="00606981" w:rsidRPr="00606981" w:rsidRDefault="00606981" w:rsidP="00C03F93">
      <w:pPr>
        <w:rPr>
          <w:b/>
          <w:lang w:val="en-US"/>
        </w:rPr>
      </w:pPr>
      <w:r w:rsidRPr="00606981">
        <w:rPr>
          <w:b/>
          <w:lang w:val="en-US"/>
        </w:rPr>
        <w:t>T2209: IPF Algorithm Verification: TOPS Scalloping Verification</w:t>
      </w:r>
    </w:p>
    <w:p w14:paraId="3990DC39" w14:textId="77777777" w:rsidR="00711DA6" w:rsidRDefault="00711DA6" w:rsidP="00711DA6">
      <w:pPr>
        <w:tabs>
          <w:tab w:val="left" w:pos="2835"/>
        </w:tabs>
      </w:pPr>
      <w:r>
        <w:t>The TOPS descalloping is performed on IW/EW products.</w:t>
      </w:r>
    </w:p>
    <w:p w14:paraId="3990DC3A" w14:textId="77777777" w:rsidR="00711DA6" w:rsidRDefault="00711DA6" w:rsidP="00711DA6">
      <w:pPr>
        <w:tabs>
          <w:tab w:val="left" w:pos="2835"/>
        </w:tabs>
      </w:pPr>
      <w:r>
        <w:t xml:space="preserve">Before the launch the </w:t>
      </w:r>
      <w:r w:rsidR="003E1B82">
        <w:t>theoretical</w:t>
      </w:r>
      <w:r>
        <w:t xml:space="preserve"> descalloping function were replaced by functions derived from the AM output computed by the MPC. Those new functions revealed at certain level of asymmetry on the antenna pattern to correct. The asymmetry was measured to be more important on the EW products. As a consequence the verification was performed in these products.</w:t>
      </w:r>
    </w:p>
    <w:p w14:paraId="3990DC3B" w14:textId="77777777" w:rsidR="00711DA6" w:rsidRDefault="00711DA6" w:rsidP="00711DA6">
      <w:pPr>
        <w:tabs>
          <w:tab w:val="left" w:pos="2835"/>
        </w:tabs>
      </w:pPr>
      <w:r>
        <w:t xml:space="preserve">The residual of the TOPS descalloping was measured on EW products acquired over rain forest for all the sub-swaths and polarisation. Overall have it have been noticed that the updated descalloping function allow correcting very accurately the antenna pattern shaping. Considering the EW products acquired over august, no particular trend as a </w:t>
      </w:r>
      <w:r w:rsidR="003E1B82">
        <w:t>f</w:t>
      </w:r>
      <w:r>
        <w:t>unction of polarisation/sub-swath such that the results can be averaged to come to a unique number.</w:t>
      </w:r>
    </w:p>
    <w:p w14:paraId="3990DC3C" w14:textId="77777777" w:rsidR="00711DA6" w:rsidRDefault="00711DA6" w:rsidP="00711DA6">
      <w:pPr>
        <w:tabs>
          <w:tab w:val="left" w:pos="2835"/>
        </w:tabs>
      </w:pPr>
      <w:r>
        <w:t>It has been measured that the residue of the TOPS descalloping is of the order of 0.09 dB. This is illustrated in the figure below where it can be seen that profile (black) follows very well the descalloping function (pink).</w:t>
      </w:r>
    </w:p>
    <w:p w14:paraId="3990DC3D" w14:textId="77777777" w:rsidR="00711DA6" w:rsidRDefault="00711DA6" w:rsidP="00711DA6">
      <w:pPr>
        <w:tabs>
          <w:tab w:val="left" w:pos="2835"/>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tblGrid>
      <w:tr w:rsidR="00711DA6" w14:paraId="3990DC3F" w14:textId="77777777" w:rsidTr="00C617CC">
        <w:tc>
          <w:tcPr>
            <w:tcW w:w="9464" w:type="dxa"/>
          </w:tcPr>
          <w:p w14:paraId="3990DC3E" w14:textId="77777777" w:rsidR="00711DA6" w:rsidRDefault="00711DA6" w:rsidP="00C617CC">
            <w:pPr>
              <w:tabs>
                <w:tab w:val="left" w:pos="2835"/>
              </w:tabs>
              <w:jc w:val="center"/>
            </w:pPr>
            <w:r w:rsidRPr="00D75B16">
              <w:rPr>
                <w:noProof/>
                <w:lang w:eastAsia="en-GB"/>
              </w:rPr>
              <w:drawing>
                <wp:inline distT="0" distB="0" distL="0" distR="0" wp14:anchorId="3990EEBB" wp14:editId="3990EEBC">
                  <wp:extent cx="5486400" cy="4389120"/>
                  <wp:effectExtent l="0" t="0" r="0"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86400" cy="4389120"/>
                          </a:xfrm>
                          <a:prstGeom prst="rect">
                            <a:avLst/>
                          </a:prstGeom>
                        </pic:spPr>
                      </pic:pic>
                    </a:graphicData>
                  </a:graphic>
                </wp:inline>
              </w:drawing>
            </w:r>
          </w:p>
        </w:tc>
      </w:tr>
      <w:tr w:rsidR="00711DA6" w14:paraId="3990DC41" w14:textId="77777777" w:rsidTr="00C617CC">
        <w:tc>
          <w:tcPr>
            <w:tcW w:w="9464" w:type="dxa"/>
          </w:tcPr>
          <w:p w14:paraId="3990DC40" w14:textId="77777777" w:rsidR="00711DA6" w:rsidRDefault="004C3145" w:rsidP="004C3145">
            <w:pPr>
              <w:pStyle w:val="Caption"/>
            </w:pPr>
            <w:bookmarkStart w:id="479" w:name="_Toc398190168"/>
            <w:bookmarkStart w:id="480" w:name="_Toc400445868"/>
            <w:r w:rsidRPr="00B558A9">
              <w:lastRenderedPageBreak/>
              <w:t xml:space="preserve">Figure </w:t>
            </w:r>
            <w:r w:rsidR="004524AF" w:rsidRPr="00A42676">
              <w:fldChar w:fldCharType="begin"/>
            </w:r>
            <w:r w:rsidRPr="00B558A9">
              <w:instrText xml:space="preserve"> SEQ Figure \* ARABIC </w:instrText>
            </w:r>
            <w:r w:rsidR="004524AF" w:rsidRPr="00A42676">
              <w:fldChar w:fldCharType="separate"/>
            </w:r>
            <w:r>
              <w:rPr>
                <w:noProof/>
              </w:rPr>
              <w:t>28</w:t>
            </w:r>
            <w:r w:rsidR="004524AF" w:rsidRPr="00A42676">
              <w:rPr>
                <w:noProof/>
              </w:rPr>
              <w:fldChar w:fldCharType="end"/>
            </w:r>
            <w:r w:rsidRPr="00B558A9">
              <w:t>:</w:t>
            </w:r>
            <w:r>
              <w:t xml:space="preserve"> </w:t>
            </w:r>
            <w:r w:rsidR="00711DA6">
              <w:t>Comparison of TOPS descalloping performed for EW2 HH and HV</w:t>
            </w:r>
            <w:bookmarkEnd w:id="479"/>
            <w:bookmarkEnd w:id="480"/>
          </w:p>
        </w:tc>
      </w:tr>
    </w:tbl>
    <w:p w14:paraId="3990DC42" w14:textId="77777777" w:rsidR="004C3145" w:rsidRDefault="004C3145" w:rsidP="00711DA6">
      <w:pPr>
        <w:tabs>
          <w:tab w:val="left" w:pos="2835"/>
        </w:tabs>
      </w:pPr>
    </w:p>
    <w:p w14:paraId="3990DC43" w14:textId="77777777" w:rsidR="00711DA6" w:rsidRDefault="00711DA6" w:rsidP="00711DA6">
      <w:pPr>
        <w:tabs>
          <w:tab w:val="left" w:pos="2835"/>
        </w:tabs>
      </w:pPr>
      <w:r>
        <w:t>The same approach was used for IW where the results obtained are even better. The residue of the TOPS descallopin</w:t>
      </w:r>
      <w:r w:rsidR="004C3145">
        <w:t>g function is overall of 0.06dB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5206"/>
      </w:tblGrid>
      <w:tr w:rsidR="00711DA6" w14:paraId="3990DC46" w14:textId="77777777" w:rsidTr="00C617CC">
        <w:trPr>
          <w:jc w:val="center"/>
        </w:trPr>
        <w:tc>
          <w:tcPr>
            <w:tcW w:w="4258" w:type="dxa"/>
          </w:tcPr>
          <w:p w14:paraId="3990DC44" w14:textId="77777777" w:rsidR="00711DA6" w:rsidRDefault="00711DA6" w:rsidP="00C617CC">
            <w:pPr>
              <w:jc w:val="center"/>
            </w:pPr>
            <w:r>
              <w:rPr>
                <w:noProof/>
                <w:lang w:eastAsia="en-GB"/>
              </w:rPr>
              <w:drawing>
                <wp:inline distT="0" distB="0" distL="0" distR="0" wp14:anchorId="3990EEBD" wp14:editId="3990EEBE">
                  <wp:extent cx="2558468" cy="2052516"/>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8764" cy="2052753"/>
                          </a:xfrm>
                          <a:prstGeom prst="rect">
                            <a:avLst/>
                          </a:prstGeom>
                          <a:noFill/>
                          <a:ln>
                            <a:noFill/>
                          </a:ln>
                        </pic:spPr>
                      </pic:pic>
                    </a:graphicData>
                  </a:graphic>
                </wp:inline>
              </w:drawing>
            </w:r>
          </w:p>
        </w:tc>
        <w:tc>
          <w:tcPr>
            <w:tcW w:w="5206" w:type="dxa"/>
          </w:tcPr>
          <w:p w14:paraId="3990DC45" w14:textId="77777777" w:rsidR="00711DA6" w:rsidRDefault="00711DA6" w:rsidP="00C617CC">
            <w:pPr>
              <w:tabs>
                <w:tab w:val="left" w:pos="2835"/>
              </w:tabs>
              <w:jc w:val="center"/>
            </w:pPr>
            <w:r>
              <w:rPr>
                <w:noProof/>
                <w:lang w:eastAsia="en-GB"/>
              </w:rPr>
              <w:drawing>
                <wp:inline distT="0" distB="0" distL="0" distR="0" wp14:anchorId="3990EEBF" wp14:editId="3990EEC0">
                  <wp:extent cx="2418655" cy="19356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8655" cy="1935683"/>
                          </a:xfrm>
                          <a:prstGeom prst="rect">
                            <a:avLst/>
                          </a:prstGeom>
                          <a:noFill/>
                          <a:ln>
                            <a:noFill/>
                          </a:ln>
                        </pic:spPr>
                      </pic:pic>
                    </a:graphicData>
                  </a:graphic>
                </wp:inline>
              </w:drawing>
            </w:r>
          </w:p>
        </w:tc>
      </w:tr>
      <w:tr w:rsidR="00711DA6" w14:paraId="3990DC48" w14:textId="77777777" w:rsidTr="00C617CC">
        <w:trPr>
          <w:jc w:val="center"/>
        </w:trPr>
        <w:tc>
          <w:tcPr>
            <w:tcW w:w="9464" w:type="dxa"/>
            <w:gridSpan w:val="2"/>
          </w:tcPr>
          <w:p w14:paraId="3990DC47" w14:textId="77777777" w:rsidR="00711DA6" w:rsidRDefault="004C3145" w:rsidP="004C3145">
            <w:pPr>
              <w:pStyle w:val="Caption"/>
            </w:pPr>
            <w:bookmarkStart w:id="481" w:name="_Toc398190169"/>
            <w:bookmarkStart w:id="482" w:name="_Toc400445869"/>
            <w:r w:rsidRPr="00B558A9">
              <w:t xml:space="preserve">Figure </w:t>
            </w:r>
            <w:r w:rsidR="004524AF" w:rsidRPr="00A42676">
              <w:fldChar w:fldCharType="begin"/>
            </w:r>
            <w:r w:rsidRPr="00B558A9">
              <w:instrText xml:space="preserve"> SEQ Figure \* ARABIC </w:instrText>
            </w:r>
            <w:r w:rsidR="004524AF" w:rsidRPr="00A42676">
              <w:fldChar w:fldCharType="separate"/>
            </w:r>
            <w:r>
              <w:rPr>
                <w:noProof/>
              </w:rPr>
              <w:t>29</w:t>
            </w:r>
            <w:r w:rsidR="004524AF" w:rsidRPr="00A42676">
              <w:rPr>
                <w:noProof/>
              </w:rPr>
              <w:fldChar w:fldCharType="end"/>
            </w:r>
            <w:r w:rsidRPr="00B558A9">
              <w:t>:</w:t>
            </w:r>
            <w:r>
              <w:t xml:space="preserve"> </w:t>
            </w:r>
            <w:r w:rsidR="00711DA6">
              <w:t>Comparison of TOPS descalloping performed for IW1 HH and HV</w:t>
            </w:r>
            <w:bookmarkEnd w:id="481"/>
            <w:bookmarkEnd w:id="482"/>
          </w:p>
        </w:tc>
      </w:tr>
    </w:tbl>
    <w:p w14:paraId="3990DC49" w14:textId="77777777" w:rsidR="004C3145" w:rsidRDefault="004C3145" w:rsidP="00C03F93">
      <w:pPr>
        <w:rPr>
          <w:b/>
          <w:lang w:val="en-US"/>
        </w:rPr>
      </w:pPr>
    </w:p>
    <w:p w14:paraId="3990DC4A" w14:textId="77777777" w:rsidR="00606981" w:rsidRPr="001B32D9" w:rsidRDefault="00606981" w:rsidP="00C03F93">
      <w:pPr>
        <w:rPr>
          <w:b/>
          <w:lang w:val="en-US"/>
        </w:rPr>
      </w:pPr>
      <w:r w:rsidRPr="001B32D9">
        <w:rPr>
          <w:b/>
          <w:lang w:val="en-US"/>
        </w:rPr>
        <w:t>T2210: IPF Auxiliary Data Files</w:t>
      </w:r>
    </w:p>
    <w:p w14:paraId="3990DC4B" w14:textId="77777777" w:rsidR="003E1B82" w:rsidRPr="00EF5D2B" w:rsidRDefault="003E1B82" w:rsidP="003E1B82">
      <w:r w:rsidRPr="00B558A9">
        <w:t xml:space="preserve">All the outcomes of the tasks described in this document have been used to suggest updates for the IPF AUX files. In particular, the AUX_INS, AUX_PP1 (ARESYS) and AUX_CAL (BAE) </w:t>
      </w:r>
      <w:r w:rsidRPr="00EF5D2B">
        <w:t>files have been maintained since the S1A launch. The greatest effort has been required by the update of the processing gains and of the scaling look-up tables included in the AUX_PP1 file, in order to avoid saturation in the data and in the corresponding quick-look images.</w:t>
      </w:r>
    </w:p>
    <w:p w14:paraId="3990DC4C" w14:textId="77777777" w:rsidR="00606981" w:rsidRPr="00EF5D2B" w:rsidRDefault="00606981" w:rsidP="00C03F93">
      <w:pPr>
        <w:rPr>
          <w:lang w:val="en-US"/>
        </w:rPr>
      </w:pPr>
    </w:p>
    <w:p w14:paraId="3990DC4D" w14:textId="77777777" w:rsidR="00606981" w:rsidRPr="00EF5D2B" w:rsidRDefault="00606981" w:rsidP="00C03F93">
      <w:pPr>
        <w:rPr>
          <w:b/>
          <w:lang w:val="en-US"/>
        </w:rPr>
      </w:pPr>
      <w:r w:rsidRPr="00EF5D2B">
        <w:rPr>
          <w:b/>
          <w:lang w:val="en-US"/>
        </w:rPr>
        <w:t>T2211: IPF Algorithm Maintenance</w:t>
      </w:r>
    </w:p>
    <w:p w14:paraId="3990DC4E" w14:textId="77777777" w:rsidR="003E1B82" w:rsidRPr="00EF5D2B" w:rsidRDefault="003E1B82" w:rsidP="003E1B82">
      <w:pPr>
        <w:rPr>
          <w:b/>
        </w:rPr>
      </w:pPr>
      <w:r w:rsidRPr="00EF5D2B">
        <w:t>This task is not scheduled for the Instrument Commissioning Phase and then not yet performed.</w:t>
      </w:r>
    </w:p>
    <w:p w14:paraId="3990DC4F" w14:textId="77777777" w:rsidR="00606981" w:rsidRPr="00EF5D2B" w:rsidRDefault="00606981" w:rsidP="00C03F93">
      <w:pPr>
        <w:rPr>
          <w:szCs w:val="20"/>
          <w:lang w:val="en-US"/>
        </w:rPr>
      </w:pPr>
    </w:p>
    <w:p w14:paraId="3990DC50" w14:textId="77777777" w:rsidR="00606981" w:rsidRPr="00EF5D2B" w:rsidRDefault="00606981" w:rsidP="00C03F93">
      <w:pPr>
        <w:rPr>
          <w:b/>
          <w:lang w:val="en-US"/>
        </w:rPr>
      </w:pPr>
      <w:r w:rsidRPr="00EF5D2B">
        <w:rPr>
          <w:b/>
          <w:lang w:val="en-US"/>
        </w:rPr>
        <w:t>T2212: IPF Algorithm Updates Verification</w:t>
      </w:r>
    </w:p>
    <w:p w14:paraId="3990DC51" w14:textId="77777777" w:rsidR="003E1B82" w:rsidRPr="00EF5D2B" w:rsidRDefault="003E1B82" w:rsidP="003E1B82">
      <w:pPr>
        <w:rPr>
          <w:b/>
        </w:rPr>
      </w:pPr>
      <w:r w:rsidRPr="00EF5D2B">
        <w:t>This task is not scheduled for the Instrument Commissioning Phase and then not yet performed.</w:t>
      </w:r>
    </w:p>
    <w:p w14:paraId="3990DC52" w14:textId="77777777" w:rsidR="00B00D29" w:rsidRPr="00EF5D2B" w:rsidRDefault="00B00D29" w:rsidP="00C03F93">
      <w:pPr>
        <w:rPr>
          <w:b/>
          <w:lang w:val="en-US"/>
        </w:rPr>
      </w:pPr>
    </w:p>
    <w:p w14:paraId="3990DC53" w14:textId="77777777" w:rsidR="00B00D29" w:rsidRPr="00EF5D2B" w:rsidRDefault="00B00D29" w:rsidP="00B00D29">
      <w:pPr>
        <w:pStyle w:val="Heading3"/>
        <w:numPr>
          <w:ilvl w:val="2"/>
          <w:numId w:val="1"/>
        </w:numPr>
        <w:rPr>
          <w:lang w:val="en-US"/>
        </w:rPr>
      </w:pPr>
      <w:bookmarkStart w:id="483" w:name="_Toc374368728"/>
      <w:bookmarkStart w:id="484" w:name="_Toc394304997"/>
      <w:bookmarkStart w:id="485" w:name="_Toc398190227"/>
      <w:bookmarkStart w:id="486" w:name="_Toc399940611"/>
      <w:r w:rsidRPr="00EF5D2B">
        <w:rPr>
          <w:lang w:val="en-US"/>
        </w:rPr>
        <w:t>IPF Output Product Verification</w:t>
      </w:r>
      <w:bookmarkEnd w:id="483"/>
      <w:bookmarkEnd w:id="484"/>
      <w:bookmarkEnd w:id="485"/>
      <w:bookmarkEnd w:id="486"/>
    </w:p>
    <w:p w14:paraId="3990DC54" w14:textId="77777777" w:rsidR="00B00D29" w:rsidRPr="00EF5D2B" w:rsidRDefault="00B00D29" w:rsidP="00C03F93">
      <w:pPr>
        <w:rPr>
          <w:b/>
          <w:lang w:val="en-US"/>
        </w:rPr>
      </w:pPr>
      <w:r w:rsidRPr="00EF5D2B">
        <w:rPr>
          <w:b/>
          <w:lang w:val="en-US"/>
        </w:rPr>
        <w:t>T2301: Format Verification</w:t>
      </w:r>
    </w:p>
    <w:p w14:paraId="3990DC55" w14:textId="77777777" w:rsidR="00711DA6" w:rsidRPr="00EF5D2B" w:rsidRDefault="00711DA6" w:rsidP="00711DA6">
      <w:r w:rsidRPr="00EF5D2B">
        <w:t>The format verification is performed systematically on L1A product received at the MPC.</w:t>
      </w:r>
    </w:p>
    <w:p w14:paraId="3990DC56" w14:textId="77777777" w:rsidR="00711DA6" w:rsidRPr="00EF5D2B" w:rsidRDefault="00711DA6" w:rsidP="00711DA6">
      <w:r w:rsidRPr="00EF5D2B">
        <w:t>The L1 product format verification is compliant with the specification but for 1 issue for WV. For WV, for some imagettes there was no terrain</w:t>
      </w:r>
      <w:r w:rsidR="00EF5D2B">
        <w:t xml:space="preserve"> </w:t>
      </w:r>
      <w:r w:rsidR="009749F4" w:rsidRPr="00EF5D2B">
        <w:t>Height</w:t>
      </w:r>
      <w:r w:rsidR="00EF5D2B">
        <w:t xml:space="preserve"> </w:t>
      </w:r>
      <w:r w:rsidRPr="00EF5D2B">
        <w:t>List provided while this is not allowed by the specification.</w:t>
      </w:r>
    </w:p>
    <w:p w14:paraId="3990DC57" w14:textId="77777777" w:rsidR="00B00D29" w:rsidRPr="00EF5D2B" w:rsidRDefault="00711DA6" w:rsidP="00711DA6">
      <w:r w:rsidRPr="00EF5D2B">
        <w:t>This issue has been corrected with the IPFV235.</w:t>
      </w:r>
    </w:p>
    <w:p w14:paraId="3990DC58" w14:textId="77777777" w:rsidR="00711DA6" w:rsidRPr="00EF5D2B" w:rsidRDefault="00711DA6" w:rsidP="00711DA6"/>
    <w:p w14:paraId="3990DC59" w14:textId="77777777" w:rsidR="00B00D29" w:rsidRPr="00EF5D2B" w:rsidRDefault="00B00D29" w:rsidP="00C03F93">
      <w:pPr>
        <w:rPr>
          <w:b/>
          <w:lang w:val="en-US"/>
        </w:rPr>
      </w:pPr>
      <w:r w:rsidRPr="00EF5D2B">
        <w:rPr>
          <w:b/>
          <w:lang w:val="en-US"/>
        </w:rPr>
        <w:t>T2302: Main Annotations Verification</w:t>
      </w:r>
    </w:p>
    <w:p w14:paraId="3990DC5A" w14:textId="77777777" w:rsidR="00711DA6" w:rsidRPr="00EF5D2B" w:rsidRDefault="00711DA6" w:rsidP="00711DA6">
      <w:r w:rsidRPr="00EF5D2B">
        <w:t>As per the today status most of the annotation has been verified directly or indirectly.</w:t>
      </w:r>
    </w:p>
    <w:p w14:paraId="3990DC5B" w14:textId="77777777" w:rsidR="00711DA6" w:rsidRPr="00EF5D2B" w:rsidRDefault="00711DA6" w:rsidP="00711DA6">
      <w:r w:rsidRPr="00EF5D2B">
        <w:lastRenderedPageBreak/>
        <w:t>Directly means that the L1 annotations were verified against external reference. This is the case for:</w:t>
      </w:r>
    </w:p>
    <w:p w14:paraId="3990DC5C" w14:textId="77777777" w:rsidR="00711DA6" w:rsidRPr="00EF5D2B" w:rsidRDefault="00711DA6" w:rsidP="00A25F7E">
      <w:pPr>
        <w:pStyle w:val="ListParagraph"/>
        <w:numPr>
          <w:ilvl w:val="0"/>
          <w:numId w:val="23"/>
        </w:numPr>
        <w:spacing w:after="0"/>
        <w:jc w:val="left"/>
      </w:pPr>
      <w:r w:rsidRPr="00EF5D2B">
        <w:t>Internal calibration verified against direct measure from the QC tools</w:t>
      </w:r>
    </w:p>
    <w:p w14:paraId="3990DC5D" w14:textId="77777777" w:rsidR="00711DA6" w:rsidRPr="00EF5D2B" w:rsidRDefault="00711DA6" w:rsidP="00A25F7E">
      <w:pPr>
        <w:pStyle w:val="ListParagraph"/>
        <w:numPr>
          <w:ilvl w:val="0"/>
          <w:numId w:val="23"/>
        </w:numPr>
        <w:spacing w:after="0"/>
        <w:jc w:val="left"/>
      </w:pPr>
      <w:r w:rsidRPr="00EF5D2B">
        <w:t>Downlink information extracted from the SSP</w:t>
      </w:r>
    </w:p>
    <w:p w14:paraId="3990DC5E" w14:textId="77777777" w:rsidR="00711DA6" w:rsidRPr="00EF5D2B" w:rsidRDefault="00711DA6" w:rsidP="00A25F7E">
      <w:pPr>
        <w:pStyle w:val="ListParagraph"/>
        <w:numPr>
          <w:ilvl w:val="0"/>
          <w:numId w:val="23"/>
        </w:numPr>
        <w:spacing w:after="0"/>
        <w:jc w:val="left"/>
      </w:pPr>
      <w:r w:rsidRPr="00EF5D2B">
        <w:t>Derived information from the data (e.g. RAW data statistics)</w:t>
      </w:r>
    </w:p>
    <w:p w14:paraId="3990DC5F" w14:textId="77777777" w:rsidR="00711DA6" w:rsidRPr="00EF5D2B" w:rsidRDefault="00711DA6" w:rsidP="00A25F7E">
      <w:pPr>
        <w:pStyle w:val="ListParagraph"/>
        <w:numPr>
          <w:ilvl w:val="0"/>
          <w:numId w:val="23"/>
        </w:numPr>
        <w:spacing w:after="0"/>
        <w:jc w:val="left"/>
      </w:pPr>
      <w:r w:rsidRPr="00EF5D2B">
        <w:t>BurstList</w:t>
      </w:r>
    </w:p>
    <w:p w14:paraId="3990DC60" w14:textId="77777777" w:rsidR="00711DA6" w:rsidRPr="00EF5D2B" w:rsidRDefault="00711DA6" w:rsidP="00A25F7E">
      <w:pPr>
        <w:pStyle w:val="ListParagraph"/>
        <w:numPr>
          <w:ilvl w:val="0"/>
          <w:numId w:val="23"/>
        </w:numPr>
        <w:spacing w:after="0"/>
        <w:jc w:val="left"/>
      </w:pPr>
      <w:r w:rsidRPr="00EF5D2B">
        <w:t>swathTiming</w:t>
      </w:r>
    </w:p>
    <w:p w14:paraId="3990DC61" w14:textId="77777777" w:rsidR="00711DA6" w:rsidRPr="00EF5D2B" w:rsidRDefault="00711DA6" w:rsidP="00A25F7E">
      <w:pPr>
        <w:pStyle w:val="ListParagraph"/>
        <w:numPr>
          <w:ilvl w:val="0"/>
          <w:numId w:val="23"/>
        </w:numPr>
        <w:spacing w:after="0"/>
        <w:jc w:val="left"/>
      </w:pPr>
      <w:r w:rsidRPr="00EF5D2B">
        <w:t>EAP annotation</w:t>
      </w:r>
    </w:p>
    <w:p w14:paraId="3990DC62" w14:textId="77777777" w:rsidR="00711DA6" w:rsidRPr="00EF5D2B" w:rsidRDefault="00711DA6" w:rsidP="00A25F7E">
      <w:pPr>
        <w:pStyle w:val="ListParagraph"/>
        <w:numPr>
          <w:ilvl w:val="0"/>
          <w:numId w:val="23"/>
        </w:numPr>
        <w:spacing w:after="0"/>
        <w:jc w:val="left"/>
      </w:pPr>
      <w:r w:rsidRPr="00EF5D2B">
        <w:t>Doppler Centroid verified as part of T2203</w:t>
      </w:r>
    </w:p>
    <w:p w14:paraId="3990DC63" w14:textId="77777777" w:rsidR="00711DA6" w:rsidRPr="00EF5D2B" w:rsidRDefault="00711DA6" w:rsidP="00711DA6"/>
    <w:p w14:paraId="3990DC64" w14:textId="77777777" w:rsidR="00711DA6" w:rsidRPr="00EF5D2B" w:rsidRDefault="00711DA6" w:rsidP="00711DA6">
      <w:r w:rsidRPr="00EF5D2B">
        <w:t>Indirectly means that the annotations were used for other purposes (e.g. geometric verification, radiometric verification) and that no issues were found in these derived parameters indicating that the low level annotations are consistent. This is the case for the key fundamental annotations like:</w:t>
      </w:r>
    </w:p>
    <w:p w14:paraId="3990DC65" w14:textId="77777777" w:rsidR="00711DA6" w:rsidRPr="00EF5D2B" w:rsidRDefault="00711DA6" w:rsidP="00A25F7E">
      <w:pPr>
        <w:pStyle w:val="ListParagraph"/>
        <w:numPr>
          <w:ilvl w:val="0"/>
          <w:numId w:val="25"/>
        </w:numPr>
        <w:spacing w:after="0"/>
        <w:jc w:val="left"/>
      </w:pPr>
      <w:r w:rsidRPr="00EF5D2B">
        <w:t>Slant range times</w:t>
      </w:r>
    </w:p>
    <w:p w14:paraId="3990DC66" w14:textId="77777777" w:rsidR="00711DA6" w:rsidRPr="00EF5D2B" w:rsidRDefault="00711DA6" w:rsidP="00A25F7E">
      <w:pPr>
        <w:pStyle w:val="ListParagraph"/>
        <w:numPr>
          <w:ilvl w:val="0"/>
          <w:numId w:val="25"/>
        </w:numPr>
        <w:spacing w:after="0"/>
        <w:jc w:val="left"/>
      </w:pPr>
      <w:r w:rsidRPr="00EF5D2B">
        <w:t>Zero-Doppler time</w:t>
      </w:r>
    </w:p>
    <w:p w14:paraId="3990DC67" w14:textId="77777777" w:rsidR="00711DA6" w:rsidRPr="00EF5D2B" w:rsidRDefault="00711DA6" w:rsidP="00A25F7E">
      <w:pPr>
        <w:pStyle w:val="ListParagraph"/>
        <w:numPr>
          <w:ilvl w:val="0"/>
          <w:numId w:val="25"/>
        </w:numPr>
        <w:spacing w:after="0"/>
        <w:jc w:val="left"/>
      </w:pPr>
      <w:r w:rsidRPr="00EF5D2B">
        <w:t>Elevation/incidence angles</w:t>
      </w:r>
    </w:p>
    <w:p w14:paraId="3990DC68" w14:textId="77777777" w:rsidR="00711DA6" w:rsidRPr="00EF5D2B" w:rsidRDefault="00711DA6" w:rsidP="00A25F7E">
      <w:pPr>
        <w:pStyle w:val="ListParagraph"/>
        <w:numPr>
          <w:ilvl w:val="0"/>
          <w:numId w:val="25"/>
        </w:numPr>
        <w:spacing w:after="0"/>
        <w:jc w:val="left"/>
      </w:pPr>
      <w:r w:rsidRPr="00EF5D2B">
        <w:t>Sampling frequencies</w:t>
      </w:r>
    </w:p>
    <w:p w14:paraId="3990DC69" w14:textId="77777777" w:rsidR="00711DA6" w:rsidRPr="00EF5D2B" w:rsidRDefault="00711DA6" w:rsidP="00711DA6"/>
    <w:p w14:paraId="3990DC6A" w14:textId="77777777" w:rsidR="00711DA6" w:rsidRPr="00EF5D2B" w:rsidRDefault="00711DA6" w:rsidP="00711DA6">
      <w:r w:rsidRPr="00EF5D2B">
        <w:t>Several issues are however opened:</w:t>
      </w:r>
    </w:p>
    <w:p w14:paraId="3990DC6B" w14:textId="77777777" w:rsidR="00711DA6" w:rsidRPr="00EF5D2B" w:rsidRDefault="00711DA6" w:rsidP="00A25F7E">
      <w:pPr>
        <w:pStyle w:val="ListParagraph"/>
        <w:numPr>
          <w:ilvl w:val="0"/>
          <w:numId w:val="24"/>
        </w:numPr>
        <w:spacing w:after="0"/>
        <w:jc w:val="left"/>
      </w:pPr>
      <w:r w:rsidRPr="00EF5D2B">
        <w:t>Recent Issue on the SR2GR polynomial</w:t>
      </w:r>
    </w:p>
    <w:p w14:paraId="3990DC6C" w14:textId="77777777" w:rsidR="00B27B11" w:rsidRPr="00EF5D2B" w:rsidRDefault="00711DA6" w:rsidP="00FA5B97">
      <w:pPr>
        <w:pStyle w:val="ListParagraph"/>
        <w:numPr>
          <w:ilvl w:val="0"/>
          <w:numId w:val="24"/>
        </w:numPr>
        <w:spacing w:after="0"/>
        <w:jc w:val="left"/>
      </w:pPr>
      <w:r w:rsidRPr="00EF5D2B">
        <w:t>Some Downlink parameters are raising false alarms. This is because the IPF is considering as static during the datatake acquisition while they are dynamic (e.g. ABT).</w:t>
      </w:r>
    </w:p>
    <w:p w14:paraId="3990DC6D" w14:textId="77777777" w:rsidR="00711DA6" w:rsidRDefault="00711DA6" w:rsidP="00FA5B97">
      <w:pPr>
        <w:pStyle w:val="ListParagraph"/>
        <w:numPr>
          <w:ilvl w:val="0"/>
          <w:numId w:val="24"/>
        </w:numPr>
        <w:spacing w:after="0"/>
        <w:jc w:val="left"/>
      </w:pPr>
      <w:r w:rsidRPr="00EF5D2B">
        <w:t>All the alarms raised as part of the quality</w:t>
      </w:r>
      <w:r w:rsidR="00EF5D2B">
        <w:t xml:space="preserve"> </w:t>
      </w:r>
      <w:r w:rsidRPr="00EF5D2B">
        <w:t>Information record hasn’t been yet analysed.</w:t>
      </w:r>
    </w:p>
    <w:p w14:paraId="3990DC6E" w14:textId="77777777" w:rsidR="00B27B11" w:rsidRPr="00EF5D2B" w:rsidRDefault="000557C3" w:rsidP="00FA5B97">
      <w:pPr>
        <w:pStyle w:val="ListParagraph"/>
        <w:numPr>
          <w:ilvl w:val="0"/>
          <w:numId w:val="24"/>
        </w:numPr>
        <w:spacing w:after="0"/>
        <w:jc w:val="left"/>
      </w:pPr>
      <w:r>
        <w:t>Discontinuities</w:t>
      </w:r>
      <w:r w:rsidR="00B27B11">
        <w:t xml:space="preserve"> on the annotated OSVs from slice to slice</w:t>
      </w:r>
    </w:p>
    <w:p w14:paraId="3990DC6F" w14:textId="77777777" w:rsidR="00711DA6" w:rsidRPr="00EF5D2B" w:rsidRDefault="00711DA6" w:rsidP="00711DA6">
      <w:pPr>
        <w:tabs>
          <w:tab w:val="left" w:pos="2835"/>
        </w:tabs>
      </w:pPr>
    </w:p>
    <w:p w14:paraId="3990DC70" w14:textId="77777777" w:rsidR="0050666E" w:rsidRPr="00EF5D2B" w:rsidRDefault="00711DA6" w:rsidP="00711DA6">
      <w:pPr>
        <w:tabs>
          <w:tab w:val="left" w:pos="2835"/>
        </w:tabs>
      </w:pPr>
      <w:r w:rsidRPr="00EF5D2B">
        <w:rPr>
          <w:b/>
        </w:rPr>
        <w:t>Recommendation</w:t>
      </w:r>
      <w:r w:rsidRPr="00EF5D2B">
        <w:t xml:space="preserve"> </w:t>
      </w:r>
    </w:p>
    <w:p w14:paraId="3990DC71" w14:textId="77777777" w:rsidR="00711DA6" w:rsidRPr="00EF5D2B" w:rsidRDefault="00711DA6" w:rsidP="00711DA6">
      <w:pPr>
        <w:tabs>
          <w:tab w:val="left" w:pos="2835"/>
        </w:tabs>
      </w:pPr>
      <w:r w:rsidRPr="00EF5D2B">
        <w:t xml:space="preserve">The L1 product specification has been frozen before launch in order to avoid interface changes. However as an outcome of the early mission operation the need for updating the product specification has emerged. </w:t>
      </w:r>
      <w:r w:rsidR="004C3145" w:rsidRPr="00EF5D2B">
        <w:t>Those changes don’t</w:t>
      </w:r>
      <w:r w:rsidRPr="00EF5D2B">
        <w:t xml:space="preserve"> all necessarily impact the product format:</w:t>
      </w:r>
    </w:p>
    <w:p w14:paraId="3990DC72" w14:textId="77777777" w:rsidR="00711DA6" w:rsidRPr="00EF5D2B" w:rsidRDefault="00711DA6" w:rsidP="00A25F7E">
      <w:pPr>
        <w:pStyle w:val="ListParagraph"/>
        <w:numPr>
          <w:ilvl w:val="0"/>
          <w:numId w:val="26"/>
        </w:numPr>
        <w:tabs>
          <w:tab w:val="left" w:pos="2835"/>
        </w:tabs>
        <w:spacing w:after="0"/>
      </w:pPr>
      <w:r w:rsidRPr="00EF5D2B">
        <w:t>Annotation of the complex antenna pattern</w:t>
      </w:r>
    </w:p>
    <w:p w14:paraId="3990DC73" w14:textId="77777777" w:rsidR="00711DA6" w:rsidRPr="00EF5D2B" w:rsidRDefault="00711DA6" w:rsidP="00A25F7E">
      <w:pPr>
        <w:pStyle w:val="ListParagraph"/>
        <w:numPr>
          <w:ilvl w:val="0"/>
          <w:numId w:val="26"/>
        </w:numPr>
        <w:tabs>
          <w:tab w:val="left" w:pos="2835"/>
        </w:tabs>
        <w:spacing w:after="0"/>
      </w:pPr>
      <w:r w:rsidRPr="00EF5D2B">
        <w:t>Limiting some annotations to the strict minimum. Some annotations are provided with higher sampling than needed increasing drastically the size of the annotation file</w:t>
      </w:r>
    </w:p>
    <w:p w14:paraId="3990DC74" w14:textId="77777777" w:rsidR="00711DA6" w:rsidRPr="00EF5D2B" w:rsidRDefault="00711DA6" w:rsidP="00A25F7E">
      <w:pPr>
        <w:pStyle w:val="ListParagraph"/>
        <w:numPr>
          <w:ilvl w:val="0"/>
          <w:numId w:val="26"/>
        </w:numPr>
        <w:tabs>
          <w:tab w:val="left" w:pos="2835"/>
        </w:tabs>
        <w:spacing w:after="0"/>
      </w:pPr>
      <w:r w:rsidRPr="00EF5D2B">
        <w:t>Few more annotations might be needed for supporting the INSAR processing of TOPS data. Those annotations are under discussion with the INSAR verification teams</w:t>
      </w:r>
    </w:p>
    <w:p w14:paraId="3990DC75" w14:textId="77777777" w:rsidR="00E94021" w:rsidRPr="00EF5D2B" w:rsidRDefault="00E94021" w:rsidP="00C03F93">
      <w:pPr>
        <w:rPr>
          <w:szCs w:val="20"/>
          <w:lang w:val="en-US"/>
        </w:rPr>
      </w:pPr>
    </w:p>
    <w:p w14:paraId="3990DC76" w14:textId="77777777" w:rsidR="00B00D29" w:rsidRPr="00EF5D2B" w:rsidRDefault="00B00D29" w:rsidP="00C03F93">
      <w:pPr>
        <w:rPr>
          <w:b/>
          <w:lang w:val="en-US"/>
        </w:rPr>
      </w:pPr>
      <w:r w:rsidRPr="00EF5D2B">
        <w:rPr>
          <w:b/>
          <w:lang w:val="en-US"/>
        </w:rPr>
        <w:t>T2303: Slicing Strategy Verification</w:t>
      </w:r>
    </w:p>
    <w:p w14:paraId="3990DC77" w14:textId="77777777" w:rsidR="00B00D29" w:rsidRPr="00FA5B97" w:rsidRDefault="00FA5B97" w:rsidP="00C03F93">
      <w:r>
        <w:t>Activity not yet started.</w:t>
      </w:r>
    </w:p>
    <w:p w14:paraId="3990DC78" w14:textId="77777777" w:rsidR="00B00D29" w:rsidRPr="00EF5D2B" w:rsidRDefault="00B00D29" w:rsidP="00B00D29">
      <w:pPr>
        <w:pStyle w:val="Heading3"/>
        <w:numPr>
          <w:ilvl w:val="2"/>
          <w:numId w:val="1"/>
        </w:numPr>
        <w:rPr>
          <w:lang w:val="en-US"/>
        </w:rPr>
      </w:pPr>
      <w:bookmarkStart w:id="487" w:name="_Toc374368729"/>
      <w:bookmarkStart w:id="488" w:name="_Toc394304998"/>
      <w:bookmarkStart w:id="489" w:name="_Toc398190228"/>
      <w:bookmarkStart w:id="490" w:name="_Toc399940612"/>
      <w:r w:rsidRPr="00EF5D2B">
        <w:rPr>
          <w:lang w:val="en-US"/>
        </w:rPr>
        <w:t>IPF Auxiliary Files Verification</w:t>
      </w:r>
      <w:bookmarkEnd w:id="487"/>
      <w:bookmarkEnd w:id="488"/>
      <w:bookmarkEnd w:id="489"/>
      <w:bookmarkEnd w:id="490"/>
    </w:p>
    <w:p w14:paraId="3990DC79" w14:textId="77777777" w:rsidR="00B00D29" w:rsidRPr="00EF5D2B" w:rsidRDefault="00B00D29" w:rsidP="00C03F93">
      <w:pPr>
        <w:rPr>
          <w:b/>
          <w:lang w:val="en-US"/>
        </w:rPr>
      </w:pPr>
      <w:r w:rsidRPr="00EF5D2B">
        <w:rPr>
          <w:b/>
          <w:lang w:val="en-US"/>
        </w:rPr>
        <w:t>T2401: Format Verification</w:t>
      </w:r>
    </w:p>
    <w:p w14:paraId="3990DC7A" w14:textId="77777777" w:rsidR="003E1B82" w:rsidRPr="00EF5D2B" w:rsidRDefault="003E1B82" w:rsidP="003E1B82">
      <w:r w:rsidRPr="00EF5D2B">
        <w:t>The format check has been performed automatically on all the used AUX files (i.e. all the AUX_INS, AUX_PP1 and AUX_CAL). No particular issues have been identified.</w:t>
      </w:r>
    </w:p>
    <w:p w14:paraId="3990DC7B" w14:textId="77777777" w:rsidR="003E1B82" w:rsidRPr="00EF5D2B" w:rsidRDefault="003E1B82" w:rsidP="003E1B82">
      <w:r w:rsidRPr="00EF5D2B">
        <w:rPr>
          <w:szCs w:val="20"/>
        </w:rPr>
        <w:t>The same check has been performed also before delivering the updated AUX_INS and AUX_PP1 files.</w:t>
      </w:r>
    </w:p>
    <w:p w14:paraId="3990DC7C" w14:textId="77777777" w:rsidR="00E94021" w:rsidRPr="00EF5D2B" w:rsidRDefault="00E94021" w:rsidP="00C03F93">
      <w:pPr>
        <w:rPr>
          <w:szCs w:val="20"/>
          <w:lang w:val="en-US"/>
        </w:rPr>
      </w:pPr>
    </w:p>
    <w:p w14:paraId="3990DC7D" w14:textId="77777777" w:rsidR="00B00D29" w:rsidRDefault="00B00D29" w:rsidP="00C03F93">
      <w:pPr>
        <w:rPr>
          <w:b/>
          <w:lang w:val="en-US"/>
        </w:rPr>
      </w:pPr>
      <w:r w:rsidRPr="00EF5D2B">
        <w:rPr>
          <w:b/>
          <w:lang w:val="en-US"/>
        </w:rPr>
        <w:t>T2402:</w:t>
      </w:r>
      <w:r w:rsidRPr="00E94021">
        <w:rPr>
          <w:b/>
          <w:lang w:val="en-US"/>
        </w:rPr>
        <w:t xml:space="preserve"> </w:t>
      </w:r>
      <w:r w:rsidR="006A087A" w:rsidRPr="00E94021">
        <w:rPr>
          <w:b/>
          <w:lang w:val="en-US"/>
        </w:rPr>
        <w:t>Main Annotations Verification</w:t>
      </w:r>
    </w:p>
    <w:p w14:paraId="3990DC7E" w14:textId="77777777" w:rsidR="00606981" w:rsidRPr="00E94021" w:rsidRDefault="003E1B82" w:rsidP="00C03F93">
      <w:pPr>
        <w:rPr>
          <w:b/>
          <w:lang w:val="en-US"/>
        </w:rPr>
      </w:pPr>
      <w:r w:rsidRPr="00DF7F8B">
        <w:t xml:space="preserve">The </w:t>
      </w:r>
      <w:r w:rsidRPr="00A42676">
        <w:t>AUX</w:t>
      </w:r>
      <w:r w:rsidRPr="00DF7F8B">
        <w:t xml:space="preserve"> files </w:t>
      </w:r>
      <w:r w:rsidRPr="00A42676">
        <w:t>annotation</w:t>
      </w:r>
      <w:r w:rsidRPr="00DF7F8B">
        <w:t xml:space="preserve"> verification has been</w:t>
      </w:r>
      <w:r w:rsidRPr="00A42676">
        <w:t xml:space="preserve"> verified </w:t>
      </w:r>
      <w:r w:rsidRPr="00DF7F8B">
        <w:t>as part of their generation process.</w:t>
      </w:r>
    </w:p>
    <w:p w14:paraId="3990DC7F" w14:textId="77777777" w:rsidR="00D23E36" w:rsidRDefault="00E7718A" w:rsidP="00D23E36">
      <w:pPr>
        <w:pStyle w:val="Heading2"/>
      </w:pPr>
      <w:bookmarkStart w:id="491" w:name="_Toc394304999"/>
      <w:bookmarkStart w:id="492" w:name="_Toc398190229"/>
      <w:bookmarkStart w:id="493" w:name="_Toc399940613"/>
      <w:r>
        <w:lastRenderedPageBreak/>
        <w:t>Level 1 SLC Verification</w:t>
      </w:r>
      <w:bookmarkEnd w:id="491"/>
      <w:bookmarkEnd w:id="492"/>
      <w:bookmarkEnd w:id="493"/>
    </w:p>
    <w:p w14:paraId="3990DC80" w14:textId="77777777" w:rsidR="00E7718A" w:rsidRDefault="00E7718A" w:rsidP="00E7718A">
      <w:r>
        <w:t>This section contains status and results of the tasks described in section 3.3 of [DI-MPC-CCVP]</w:t>
      </w:r>
    </w:p>
    <w:p w14:paraId="3990DC81" w14:textId="77777777" w:rsidR="006A087A" w:rsidRDefault="006A087A" w:rsidP="00E7718A"/>
    <w:p w14:paraId="3990DC82" w14:textId="77777777" w:rsidR="006A087A" w:rsidRPr="00E94021" w:rsidRDefault="006A087A" w:rsidP="00E7718A">
      <w:pPr>
        <w:rPr>
          <w:b/>
          <w:lang w:val="en-US"/>
        </w:rPr>
      </w:pPr>
      <w:r w:rsidRPr="00E94021">
        <w:rPr>
          <w:b/>
          <w:lang w:val="en-US"/>
        </w:rPr>
        <w:t>T3001: Basic Verification Level 1 SLC Products</w:t>
      </w:r>
    </w:p>
    <w:p w14:paraId="3990DC83" w14:textId="77777777" w:rsidR="00E94021" w:rsidRDefault="000751A7" w:rsidP="00E7718A">
      <w:pPr>
        <w:rPr>
          <w:lang w:val="en-US"/>
        </w:rPr>
      </w:pPr>
      <w:r>
        <w:rPr>
          <w:lang w:val="en-US"/>
        </w:rPr>
        <w:t xml:space="preserve">Activities such as format and annotation checks, visual inspections, assessment of product dynamic range to avoid saturation of the point targets listed in Appendix B and swath characteristics have been performed on SLC products.  The Caviar analysis tool has been useful in checking the format of S1 product as a sub-set of parameters are extracted, displayed and </w:t>
      </w:r>
      <w:r w:rsidR="009749F4">
        <w:rPr>
          <w:lang w:val="en-US"/>
        </w:rPr>
        <w:t>used in subsequent analysis.  The main artefact identified through visual inspection has been examples of interference, these being similar to examples from Envisat ASAR. The standard version of the IPF used product scaling to avoid saturation of the DLR transponders.  Specific off-line processing has been performed for the ESA transponders to avoid saturation as well as to correct for their large time delay.</w:t>
      </w:r>
    </w:p>
    <w:p w14:paraId="3990DC84" w14:textId="77777777" w:rsidR="000751A7" w:rsidRDefault="000751A7" w:rsidP="00E7718A">
      <w:pPr>
        <w:rPr>
          <w:lang w:val="en-US"/>
        </w:rPr>
      </w:pPr>
    </w:p>
    <w:p w14:paraId="3990DC85" w14:textId="77777777" w:rsidR="006A087A" w:rsidRPr="00112118" w:rsidRDefault="006A087A" w:rsidP="00E7718A">
      <w:pPr>
        <w:rPr>
          <w:lang w:val="fr-FR"/>
        </w:rPr>
      </w:pPr>
      <w:r w:rsidRPr="00112118">
        <w:rPr>
          <w:b/>
          <w:lang w:val="fr-FR"/>
        </w:rPr>
        <w:t xml:space="preserve">T3002: </w:t>
      </w:r>
      <w:r w:rsidRPr="004A2538">
        <w:rPr>
          <w:b/>
          <w:lang w:val="fr-FR"/>
        </w:rPr>
        <w:t>Impulse Response Function Analysis</w:t>
      </w:r>
      <w:r w:rsidRPr="00112118">
        <w:rPr>
          <w:b/>
          <w:lang w:val="fr-FR"/>
        </w:rPr>
        <w:t xml:space="preserve"> (SLC)</w:t>
      </w:r>
    </w:p>
    <w:p w14:paraId="3990DC86" w14:textId="77777777" w:rsidR="00CE67BE" w:rsidRDefault="00CE67BE" w:rsidP="00CE67BE">
      <w:r w:rsidRPr="00F910C4">
        <w:t>The point</w:t>
      </w:r>
      <w:r>
        <w:t xml:space="preserve"> </w:t>
      </w:r>
      <w:r w:rsidRPr="004C3145">
        <w:t>targets given in Appendix B and the products given in Appendix C hav</w:t>
      </w:r>
      <w:r>
        <w:t>e been used to assess various impulse response function parameters as described below.</w:t>
      </w:r>
    </w:p>
    <w:p w14:paraId="3990DC87" w14:textId="77777777" w:rsidR="00CE67BE" w:rsidRDefault="00CE67BE" w:rsidP="00CE67BE">
      <w:pPr>
        <w:pStyle w:val="Heading3"/>
        <w:numPr>
          <w:ilvl w:val="2"/>
          <w:numId w:val="1"/>
        </w:numPr>
      </w:pPr>
      <w:bookmarkStart w:id="494" w:name="_Toc398190230"/>
      <w:bookmarkStart w:id="495" w:name="_Toc399940614"/>
      <w:r>
        <w:t>Spatial Resolution</w:t>
      </w:r>
      <w:bookmarkEnd w:id="494"/>
      <w:bookmarkEnd w:id="495"/>
    </w:p>
    <w:p w14:paraId="3990DC88" w14:textId="77777777" w:rsidR="00C617CC" w:rsidRPr="000751A7" w:rsidRDefault="00CE67BE" w:rsidP="00CE67BE">
      <w:r>
        <w:t xml:space="preserve">The 3dB width of the impulse response function gives the spatial resolution in azimuth and slant range.  The following tables and plots give these spatial resolutions for SM, IM and EW modes. The values on brackets in the table indicate the number of measurements. The red horizontal lines on </w:t>
      </w:r>
      <w:r w:rsidR="004524AF">
        <w:fldChar w:fldCharType="begin"/>
      </w:r>
      <w:r w:rsidR="004C3145">
        <w:instrText xml:space="preserve"> REF _Ref398104849 \h </w:instrText>
      </w:r>
      <w:r w:rsidR="004524AF">
        <w:fldChar w:fldCharType="separate"/>
      </w:r>
      <w:r w:rsidR="009749F4">
        <w:t xml:space="preserve">Figure </w:t>
      </w:r>
      <w:r w:rsidR="009749F4">
        <w:rPr>
          <w:noProof/>
        </w:rPr>
        <w:t>30</w:t>
      </w:r>
      <w:r w:rsidR="004524AF">
        <w:fldChar w:fldCharType="end"/>
      </w:r>
      <w:r w:rsidR="004C3145">
        <w:t xml:space="preserve"> to </w:t>
      </w:r>
      <w:r w:rsidR="004524AF">
        <w:fldChar w:fldCharType="begin"/>
      </w:r>
      <w:r w:rsidR="004C3145">
        <w:instrText xml:space="preserve"> REF _Ref398104855 \h </w:instrText>
      </w:r>
      <w:r w:rsidR="004524AF">
        <w:fldChar w:fldCharType="separate"/>
      </w:r>
      <w:r w:rsidR="009749F4">
        <w:t xml:space="preserve">Figure </w:t>
      </w:r>
      <w:r w:rsidR="009749F4">
        <w:rPr>
          <w:noProof/>
        </w:rPr>
        <w:t>35</w:t>
      </w:r>
      <w:r w:rsidR="004524AF">
        <w:fldChar w:fldCharType="end"/>
      </w:r>
      <w:r>
        <w:t xml:space="preserve"> are the spatial resolutions given in the Sentinel-1 Product Definition document </w:t>
      </w:r>
      <w:r w:rsidR="000751A7" w:rsidRPr="000751A7">
        <w:t>[Aulard-Macler</w:t>
      </w:r>
      <w:r w:rsidR="00FB632D">
        <w:t>, 2012</w:t>
      </w:r>
      <w:r w:rsidR="000751A7" w:rsidRPr="000751A7">
        <w:t>]</w:t>
      </w:r>
      <w:r w:rsidRPr="000751A7">
        <w:t>.</w:t>
      </w:r>
    </w:p>
    <w:p w14:paraId="3990DC89" w14:textId="77777777" w:rsidR="00C617CC" w:rsidRDefault="00C617CC">
      <w:pPr>
        <w:spacing w:after="0"/>
        <w:jc w:val="left"/>
      </w:pPr>
    </w:p>
    <w:tbl>
      <w:tblPr>
        <w:tblStyle w:val="TableGrid"/>
        <w:tblW w:w="0" w:type="auto"/>
        <w:tblLook w:val="04A0" w:firstRow="1" w:lastRow="0" w:firstColumn="1" w:lastColumn="0" w:noHBand="0" w:noVBand="1"/>
      </w:tblPr>
      <w:tblGrid>
        <w:gridCol w:w="3087"/>
        <w:gridCol w:w="3087"/>
        <w:gridCol w:w="3087"/>
      </w:tblGrid>
      <w:tr w:rsidR="00CE67BE" w14:paraId="3990DC8D" w14:textId="77777777" w:rsidTr="00881E8F">
        <w:tc>
          <w:tcPr>
            <w:tcW w:w="3087" w:type="dxa"/>
            <w:shd w:val="clear" w:color="auto" w:fill="BFBFBF" w:themeFill="background1" w:themeFillShade="BF"/>
          </w:tcPr>
          <w:p w14:paraId="3990DC8A" w14:textId="77777777" w:rsidR="00CE67BE" w:rsidRPr="00D30231" w:rsidRDefault="00CE67BE" w:rsidP="00881E8F">
            <w:pPr>
              <w:spacing w:before="60" w:after="60"/>
              <w:jc w:val="center"/>
              <w:rPr>
                <w:b/>
              </w:rPr>
            </w:pPr>
            <w:r w:rsidRPr="00D30231">
              <w:rPr>
                <w:b/>
              </w:rPr>
              <w:t>Mode/Swath</w:t>
            </w:r>
          </w:p>
        </w:tc>
        <w:tc>
          <w:tcPr>
            <w:tcW w:w="3087" w:type="dxa"/>
            <w:shd w:val="clear" w:color="auto" w:fill="BFBFBF" w:themeFill="background1" w:themeFillShade="BF"/>
          </w:tcPr>
          <w:p w14:paraId="3990DC8B" w14:textId="77777777" w:rsidR="00CE67BE" w:rsidRPr="00D30231" w:rsidRDefault="00CE67BE" w:rsidP="00881E8F">
            <w:pPr>
              <w:spacing w:before="60" w:after="60"/>
              <w:jc w:val="center"/>
              <w:rPr>
                <w:b/>
              </w:rPr>
            </w:pPr>
            <w:r w:rsidRPr="00D30231">
              <w:rPr>
                <w:b/>
              </w:rPr>
              <w:t>Measured Azimuth Spatial Resolution (m)</w:t>
            </w:r>
          </w:p>
        </w:tc>
        <w:tc>
          <w:tcPr>
            <w:tcW w:w="3087" w:type="dxa"/>
            <w:shd w:val="clear" w:color="auto" w:fill="BFBFBF" w:themeFill="background1" w:themeFillShade="BF"/>
          </w:tcPr>
          <w:p w14:paraId="3990DC8C" w14:textId="77777777" w:rsidR="00CE67BE" w:rsidRPr="00D30231" w:rsidRDefault="00CE67BE" w:rsidP="00881E8F">
            <w:pPr>
              <w:spacing w:before="60" w:after="60"/>
              <w:jc w:val="center"/>
              <w:rPr>
                <w:b/>
              </w:rPr>
            </w:pPr>
            <w:r w:rsidRPr="00D30231">
              <w:rPr>
                <w:b/>
              </w:rPr>
              <w:t xml:space="preserve">Product Definition </w:t>
            </w:r>
            <w:r>
              <w:rPr>
                <w:b/>
              </w:rPr>
              <w:t xml:space="preserve">Azimuth </w:t>
            </w:r>
            <w:r w:rsidRPr="00D30231">
              <w:rPr>
                <w:b/>
              </w:rPr>
              <w:t>Spatial Resolution (m)</w:t>
            </w:r>
          </w:p>
        </w:tc>
      </w:tr>
      <w:tr w:rsidR="00CE67BE" w14:paraId="3990DC91" w14:textId="77777777" w:rsidTr="00881E8F">
        <w:tc>
          <w:tcPr>
            <w:tcW w:w="3087" w:type="dxa"/>
          </w:tcPr>
          <w:p w14:paraId="3990DC8E" w14:textId="77777777" w:rsidR="00CE67BE" w:rsidRDefault="00CE67BE" w:rsidP="00881E8F">
            <w:pPr>
              <w:spacing w:before="60" w:after="60"/>
              <w:jc w:val="center"/>
            </w:pPr>
            <w:r>
              <w:t>SM1</w:t>
            </w:r>
          </w:p>
        </w:tc>
        <w:tc>
          <w:tcPr>
            <w:tcW w:w="3087" w:type="dxa"/>
          </w:tcPr>
          <w:p w14:paraId="3990DC8F" w14:textId="77777777" w:rsidR="00CE67BE" w:rsidRDefault="00CE67BE" w:rsidP="00881E8F">
            <w:pPr>
              <w:spacing w:before="60" w:after="60"/>
              <w:jc w:val="center"/>
            </w:pPr>
            <w:r>
              <w:t>4.31±0.06 (23)</w:t>
            </w:r>
          </w:p>
        </w:tc>
        <w:tc>
          <w:tcPr>
            <w:tcW w:w="3087" w:type="dxa"/>
          </w:tcPr>
          <w:p w14:paraId="3990DC90" w14:textId="77777777" w:rsidR="00CE67BE" w:rsidRDefault="00CE67BE" w:rsidP="00881E8F">
            <w:pPr>
              <w:spacing w:before="60" w:after="60"/>
              <w:jc w:val="center"/>
            </w:pPr>
            <w:r>
              <w:t>4.3</w:t>
            </w:r>
          </w:p>
        </w:tc>
      </w:tr>
      <w:tr w:rsidR="00CE67BE" w14:paraId="3990DC95" w14:textId="77777777" w:rsidTr="00881E8F">
        <w:tc>
          <w:tcPr>
            <w:tcW w:w="3087" w:type="dxa"/>
          </w:tcPr>
          <w:p w14:paraId="3990DC92" w14:textId="77777777" w:rsidR="00CE67BE" w:rsidRDefault="00CE67BE" w:rsidP="00881E8F">
            <w:pPr>
              <w:spacing w:before="60" w:after="60"/>
              <w:jc w:val="center"/>
            </w:pPr>
            <w:r>
              <w:t>SM2</w:t>
            </w:r>
          </w:p>
        </w:tc>
        <w:tc>
          <w:tcPr>
            <w:tcW w:w="3087" w:type="dxa"/>
          </w:tcPr>
          <w:p w14:paraId="3990DC93" w14:textId="77777777" w:rsidR="00CE67BE" w:rsidRDefault="00CE67BE" w:rsidP="00881E8F">
            <w:pPr>
              <w:spacing w:before="60" w:after="60"/>
              <w:jc w:val="center"/>
            </w:pPr>
            <w:r>
              <w:t>4.86±0.07 (6)</w:t>
            </w:r>
          </w:p>
        </w:tc>
        <w:tc>
          <w:tcPr>
            <w:tcW w:w="3087" w:type="dxa"/>
          </w:tcPr>
          <w:p w14:paraId="3990DC94" w14:textId="77777777" w:rsidR="00CE67BE" w:rsidRDefault="00CE67BE" w:rsidP="00881E8F">
            <w:pPr>
              <w:spacing w:before="60" w:after="60"/>
              <w:jc w:val="center"/>
            </w:pPr>
            <w:r>
              <w:t>4.9</w:t>
            </w:r>
          </w:p>
        </w:tc>
      </w:tr>
      <w:tr w:rsidR="00CE67BE" w14:paraId="3990DC99" w14:textId="77777777" w:rsidTr="00881E8F">
        <w:tc>
          <w:tcPr>
            <w:tcW w:w="3087" w:type="dxa"/>
          </w:tcPr>
          <w:p w14:paraId="3990DC96" w14:textId="77777777" w:rsidR="00CE67BE" w:rsidRDefault="00CE67BE" w:rsidP="00881E8F">
            <w:pPr>
              <w:spacing w:before="60" w:after="60"/>
              <w:jc w:val="center"/>
            </w:pPr>
            <w:r>
              <w:t>SM3</w:t>
            </w:r>
          </w:p>
        </w:tc>
        <w:tc>
          <w:tcPr>
            <w:tcW w:w="3087" w:type="dxa"/>
          </w:tcPr>
          <w:p w14:paraId="3990DC97" w14:textId="77777777" w:rsidR="00CE67BE" w:rsidRDefault="00CE67BE" w:rsidP="00881E8F">
            <w:pPr>
              <w:spacing w:before="60" w:after="60"/>
              <w:jc w:val="center"/>
            </w:pPr>
            <w:r>
              <w:t>3.54±0.04 (6)</w:t>
            </w:r>
          </w:p>
        </w:tc>
        <w:tc>
          <w:tcPr>
            <w:tcW w:w="3087" w:type="dxa"/>
          </w:tcPr>
          <w:p w14:paraId="3990DC98" w14:textId="77777777" w:rsidR="00CE67BE" w:rsidRDefault="00CE67BE" w:rsidP="00881E8F">
            <w:pPr>
              <w:spacing w:before="60" w:after="60"/>
              <w:jc w:val="center"/>
            </w:pPr>
            <w:r>
              <w:t>3.6</w:t>
            </w:r>
          </w:p>
        </w:tc>
      </w:tr>
      <w:tr w:rsidR="00CE67BE" w14:paraId="3990DC9D" w14:textId="77777777" w:rsidTr="00881E8F">
        <w:tc>
          <w:tcPr>
            <w:tcW w:w="3087" w:type="dxa"/>
          </w:tcPr>
          <w:p w14:paraId="3990DC9A" w14:textId="77777777" w:rsidR="00CE67BE" w:rsidRDefault="00CE67BE" w:rsidP="00881E8F">
            <w:pPr>
              <w:spacing w:before="60" w:after="60"/>
              <w:jc w:val="center"/>
            </w:pPr>
            <w:r>
              <w:t>SM4</w:t>
            </w:r>
          </w:p>
        </w:tc>
        <w:tc>
          <w:tcPr>
            <w:tcW w:w="3087" w:type="dxa"/>
          </w:tcPr>
          <w:p w14:paraId="3990DC9B" w14:textId="77777777" w:rsidR="00CE67BE" w:rsidRDefault="00CE67BE" w:rsidP="00881E8F">
            <w:pPr>
              <w:spacing w:before="60" w:after="60"/>
              <w:jc w:val="center"/>
            </w:pPr>
            <w:r>
              <w:t>4.73±0.02 (2)</w:t>
            </w:r>
          </w:p>
        </w:tc>
        <w:tc>
          <w:tcPr>
            <w:tcW w:w="3087" w:type="dxa"/>
          </w:tcPr>
          <w:p w14:paraId="3990DC9C" w14:textId="77777777" w:rsidR="00CE67BE" w:rsidRDefault="00CE67BE" w:rsidP="00881E8F">
            <w:pPr>
              <w:spacing w:before="60" w:after="60"/>
              <w:jc w:val="center"/>
            </w:pPr>
            <w:r>
              <w:t>4.8</w:t>
            </w:r>
          </w:p>
        </w:tc>
      </w:tr>
      <w:tr w:rsidR="00CE67BE" w14:paraId="3990DCA1" w14:textId="77777777" w:rsidTr="00881E8F">
        <w:tc>
          <w:tcPr>
            <w:tcW w:w="3087" w:type="dxa"/>
          </w:tcPr>
          <w:p w14:paraId="3990DC9E" w14:textId="77777777" w:rsidR="00CE67BE" w:rsidRDefault="00CE67BE" w:rsidP="00881E8F">
            <w:pPr>
              <w:spacing w:before="60" w:after="60"/>
              <w:jc w:val="center"/>
            </w:pPr>
            <w:r>
              <w:t>SM5</w:t>
            </w:r>
          </w:p>
        </w:tc>
        <w:tc>
          <w:tcPr>
            <w:tcW w:w="3087" w:type="dxa"/>
          </w:tcPr>
          <w:p w14:paraId="3990DC9F" w14:textId="77777777" w:rsidR="00CE67BE" w:rsidRDefault="00CE67BE" w:rsidP="00881E8F">
            <w:pPr>
              <w:spacing w:before="60" w:after="60"/>
              <w:jc w:val="center"/>
            </w:pPr>
            <w:r>
              <w:t>3.96±0.05 (17)</w:t>
            </w:r>
          </w:p>
        </w:tc>
        <w:tc>
          <w:tcPr>
            <w:tcW w:w="3087" w:type="dxa"/>
          </w:tcPr>
          <w:p w14:paraId="3990DCA0" w14:textId="77777777" w:rsidR="00CE67BE" w:rsidRDefault="00CE67BE" w:rsidP="00881E8F">
            <w:pPr>
              <w:spacing w:before="60" w:after="60"/>
              <w:jc w:val="center"/>
            </w:pPr>
            <w:r>
              <w:t>3.9</w:t>
            </w:r>
          </w:p>
        </w:tc>
      </w:tr>
      <w:tr w:rsidR="00CE67BE" w14:paraId="3990DCA5" w14:textId="77777777" w:rsidTr="00881E8F">
        <w:tc>
          <w:tcPr>
            <w:tcW w:w="3087" w:type="dxa"/>
          </w:tcPr>
          <w:p w14:paraId="3990DCA2" w14:textId="77777777" w:rsidR="00CE67BE" w:rsidRDefault="00CE67BE" w:rsidP="00881E8F">
            <w:pPr>
              <w:spacing w:before="60" w:after="60"/>
              <w:jc w:val="center"/>
            </w:pPr>
            <w:r>
              <w:t>SM6</w:t>
            </w:r>
          </w:p>
        </w:tc>
        <w:tc>
          <w:tcPr>
            <w:tcW w:w="3087" w:type="dxa"/>
          </w:tcPr>
          <w:p w14:paraId="3990DCA3" w14:textId="77777777" w:rsidR="00CE67BE" w:rsidRDefault="00CE67BE" w:rsidP="00881E8F">
            <w:pPr>
              <w:spacing w:before="60" w:after="60"/>
              <w:jc w:val="center"/>
            </w:pPr>
            <w:r>
              <w:t>4.83±0.03 (20)</w:t>
            </w:r>
          </w:p>
        </w:tc>
        <w:tc>
          <w:tcPr>
            <w:tcW w:w="3087" w:type="dxa"/>
          </w:tcPr>
          <w:p w14:paraId="3990DCA4" w14:textId="77777777" w:rsidR="00CE67BE" w:rsidRDefault="00CE67BE" w:rsidP="00881E8F">
            <w:pPr>
              <w:spacing w:before="60" w:after="60"/>
              <w:jc w:val="center"/>
            </w:pPr>
            <w:r>
              <w:t>4.9</w:t>
            </w:r>
          </w:p>
        </w:tc>
      </w:tr>
      <w:tr w:rsidR="00CE67BE" w14:paraId="3990DCA9" w14:textId="77777777" w:rsidTr="00881E8F">
        <w:tc>
          <w:tcPr>
            <w:tcW w:w="3087" w:type="dxa"/>
          </w:tcPr>
          <w:p w14:paraId="3990DCA6" w14:textId="77777777" w:rsidR="00CE67BE" w:rsidRDefault="00CE67BE" w:rsidP="00881E8F">
            <w:pPr>
              <w:spacing w:before="60" w:after="60"/>
              <w:jc w:val="center"/>
            </w:pPr>
            <w:r>
              <w:t>IW1</w:t>
            </w:r>
          </w:p>
        </w:tc>
        <w:tc>
          <w:tcPr>
            <w:tcW w:w="3087" w:type="dxa"/>
          </w:tcPr>
          <w:p w14:paraId="3990DCA7" w14:textId="77777777" w:rsidR="00CE67BE" w:rsidRDefault="00CE67BE" w:rsidP="00881E8F">
            <w:pPr>
              <w:spacing w:before="60" w:after="60"/>
              <w:jc w:val="center"/>
            </w:pPr>
            <w:r>
              <w:t>21.69±0.12 (21)</w:t>
            </w:r>
          </w:p>
        </w:tc>
        <w:tc>
          <w:tcPr>
            <w:tcW w:w="3087" w:type="dxa"/>
          </w:tcPr>
          <w:p w14:paraId="3990DCA8" w14:textId="77777777" w:rsidR="00CE67BE" w:rsidRDefault="00CE67BE" w:rsidP="00881E8F">
            <w:pPr>
              <w:spacing w:before="60" w:after="60"/>
              <w:jc w:val="center"/>
            </w:pPr>
            <w:r>
              <w:t>21.7</w:t>
            </w:r>
          </w:p>
        </w:tc>
      </w:tr>
      <w:tr w:rsidR="00CE67BE" w14:paraId="3990DCAD" w14:textId="77777777" w:rsidTr="00881E8F">
        <w:tc>
          <w:tcPr>
            <w:tcW w:w="3087" w:type="dxa"/>
          </w:tcPr>
          <w:p w14:paraId="3990DCAA" w14:textId="77777777" w:rsidR="00CE67BE" w:rsidRDefault="00CE67BE" w:rsidP="00881E8F">
            <w:pPr>
              <w:spacing w:before="60" w:after="60"/>
              <w:jc w:val="center"/>
            </w:pPr>
            <w:r>
              <w:t>IW2</w:t>
            </w:r>
          </w:p>
        </w:tc>
        <w:tc>
          <w:tcPr>
            <w:tcW w:w="3087" w:type="dxa"/>
          </w:tcPr>
          <w:p w14:paraId="3990DCAB" w14:textId="77777777" w:rsidR="00CE67BE" w:rsidRDefault="00CE67BE" w:rsidP="00881E8F">
            <w:pPr>
              <w:spacing w:before="60" w:after="60"/>
              <w:jc w:val="center"/>
            </w:pPr>
            <w:r>
              <w:t>21.69±0.09 (26)</w:t>
            </w:r>
          </w:p>
        </w:tc>
        <w:tc>
          <w:tcPr>
            <w:tcW w:w="3087" w:type="dxa"/>
          </w:tcPr>
          <w:p w14:paraId="3990DCAC" w14:textId="77777777" w:rsidR="00CE67BE" w:rsidRDefault="00CE67BE" w:rsidP="00881E8F">
            <w:pPr>
              <w:spacing w:before="60" w:after="60"/>
              <w:jc w:val="center"/>
            </w:pPr>
            <w:r>
              <w:t>21.7</w:t>
            </w:r>
          </w:p>
        </w:tc>
      </w:tr>
      <w:tr w:rsidR="00CE67BE" w14:paraId="3990DCB1" w14:textId="77777777" w:rsidTr="00881E8F">
        <w:tc>
          <w:tcPr>
            <w:tcW w:w="3087" w:type="dxa"/>
          </w:tcPr>
          <w:p w14:paraId="3990DCAE" w14:textId="77777777" w:rsidR="00CE67BE" w:rsidRDefault="00CE67BE" w:rsidP="00881E8F">
            <w:pPr>
              <w:spacing w:before="60" w:after="60"/>
              <w:jc w:val="center"/>
            </w:pPr>
            <w:r>
              <w:t>IW3</w:t>
            </w:r>
          </w:p>
        </w:tc>
        <w:tc>
          <w:tcPr>
            <w:tcW w:w="3087" w:type="dxa"/>
          </w:tcPr>
          <w:p w14:paraId="3990DCAF" w14:textId="77777777" w:rsidR="00CE67BE" w:rsidRDefault="00CE67BE" w:rsidP="00881E8F">
            <w:pPr>
              <w:spacing w:before="60" w:after="60"/>
              <w:jc w:val="center"/>
            </w:pPr>
            <w:r>
              <w:t>21.72±0.09 (28)</w:t>
            </w:r>
          </w:p>
        </w:tc>
        <w:tc>
          <w:tcPr>
            <w:tcW w:w="3087" w:type="dxa"/>
          </w:tcPr>
          <w:p w14:paraId="3990DCB0" w14:textId="77777777" w:rsidR="00CE67BE" w:rsidRDefault="00CE67BE" w:rsidP="00881E8F">
            <w:pPr>
              <w:spacing w:before="60" w:after="60"/>
              <w:jc w:val="center"/>
            </w:pPr>
            <w:r>
              <w:t>21.6</w:t>
            </w:r>
          </w:p>
        </w:tc>
      </w:tr>
      <w:tr w:rsidR="00CE67BE" w14:paraId="3990DCB5" w14:textId="77777777" w:rsidTr="00881E8F">
        <w:tc>
          <w:tcPr>
            <w:tcW w:w="3087" w:type="dxa"/>
          </w:tcPr>
          <w:p w14:paraId="3990DCB2" w14:textId="77777777" w:rsidR="00CE67BE" w:rsidRDefault="00CE67BE" w:rsidP="00881E8F">
            <w:pPr>
              <w:spacing w:before="60" w:after="60"/>
              <w:jc w:val="center"/>
            </w:pPr>
            <w:r>
              <w:t>EW1</w:t>
            </w:r>
          </w:p>
        </w:tc>
        <w:tc>
          <w:tcPr>
            <w:tcW w:w="3087" w:type="dxa"/>
          </w:tcPr>
          <w:p w14:paraId="3990DCB3" w14:textId="77777777" w:rsidR="00CE67BE" w:rsidRDefault="00CE67BE" w:rsidP="00881E8F">
            <w:pPr>
              <w:spacing w:before="60" w:after="60"/>
              <w:jc w:val="center"/>
            </w:pPr>
            <w:r>
              <w:t>42.91±0.24 (7)</w:t>
            </w:r>
          </w:p>
        </w:tc>
        <w:tc>
          <w:tcPr>
            <w:tcW w:w="3087" w:type="dxa"/>
          </w:tcPr>
          <w:p w14:paraId="3990DCB4" w14:textId="77777777" w:rsidR="00CE67BE" w:rsidRDefault="00CE67BE" w:rsidP="00881E8F">
            <w:pPr>
              <w:spacing w:before="60" w:after="60"/>
              <w:jc w:val="center"/>
            </w:pPr>
            <w:r>
              <w:t>42.2</w:t>
            </w:r>
          </w:p>
        </w:tc>
      </w:tr>
      <w:tr w:rsidR="00CE67BE" w14:paraId="3990DCB9" w14:textId="77777777" w:rsidTr="00881E8F">
        <w:tc>
          <w:tcPr>
            <w:tcW w:w="3087" w:type="dxa"/>
          </w:tcPr>
          <w:p w14:paraId="3990DCB6" w14:textId="77777777" w:rsidR="00CE67BE" w:rsidRDefault="00CE67BE" w:rsidP="00881E8F">
            <w:pPr>
              <w:spacing w:before="60" w:after="60"/>
              <w:jc w:val="center"/>
            </w:pPr>
            <w:r>
              <w:t>EW2</w:t>
            </w:r>
          </w:p>
        </w:tc>
        <w:tc>
          <w:tcPr>
            <w:tcW w:w="3087" w:type="dxa"/>
          </w:tcPr>
          <w:p w14:paraId="3990DCB7" w14:textId="77777777" w:rsidR="00CE67BE" w:rsidRDefault="00CE67BE" w:rsidP="00881E8F">
            <w:pPr>
              <w:spacing w:before="60" w:after="60"/>
              <w:jc w:val="center"/>
            </w:pPr>
            <w:r>
              <w:t>44.73±0.08 (2)</w:t>
            </w:r>
          </w:p>
        </w:tc>
        <w:tc>
          <w:tcPr>
            <w:tcW w:w="3087" w:type="dxa"/>
          </w:tcPr>
          <w:p w14:paraId="3990DCB8" w14:textId="77777777" w:rsidR="00CE67BE" w:rsidRDefault="00CE67BE" w:rsidP="00881E8F">
            <w:pPr>
              <w:spacing w:before="60" w:after="60"/>
              <w:jc w:val="center"/>
            </w:pPr>
            <w:r>
              <w:t>42.8</w:t>
            </w:r>
          </w:p>
        </w:tc>
      </w:tr>
      <w:tr w:rsidR="00CE67BE" w14:paraId="3990DCBD" w14:textId="77777777" w:rsidTr="00881E8F">
        <w:tc>
          <w:tcPr>
            <w:tcW w:w="3087" w:type="dxa"/>
          </w:tcPr>
          <w:p w14:paraId="3990DCBA" w14:textId="77777777" w:rsidR="00CE67BE" w:rsidRDefault="00CE67BE" w:rsidP="00881E8F">
            <w:pPr>
              <w:spacing w:before="60" w:after="60"/>
              <w:jc w:val="center"/>
            </w:pPr>
            <w:r>
              <w:t>EW3</w:t>
            </w:r>
          </w:p>
        </w:tc>
        <w:tc>
          <w:tcPr>
            <w:tcW w:w="3087" w:type="dxa"/>
          </w:tcPr>
          <w:p w14:paraId="3990DCBB" w14:textId="77777777" w:rsidR="00CE67BE" w:rsidRDefault="00CE67BE" w:rsidP="00881E8F">
            <w:pPr>
              <w:spacing w:before="60" w:after="60"/>
              <w:jc w:val="center"/>
            </w:pPr>
            <w:r>
              <w:t>44.78±0.39 (25)</w:t>
            </w:r>
          </w:p>
        </w:tc>
        <w:tc>
          <w:tcPr>
            <w:tcW w:w="3087" w:type="dxa"/>
          </w:tcPr>
          <w:p w14:paraId="3990DCBC" w14:textId="77777777" w:rsidR="00CE67BE" w:rsidRDefault="00CE67BE" w:rsidP="00881E8F">
            <w:pPr>
              <w:spacing w:before="60" w:after="60"/>
              <w:jc w:val="center"/>
            </w:pPr>
            <w:r>
              <w:t>43.6</w:t>
            </w:r>
          </w:p>
        </w:tc>
      </w:tr>
      <w:tr w:rsidR="00CE67BE" w14:paraId="3990DCC1" w14:textId="77777777" w:rsidTr="00881E8F">
        <w:tc>
          <w:tcPr>
            <w:tcW w:w="3087" w:type="dxa"/>
          </w:tcPr>
          <w:p w14:paraId="3990DCBE" w14:textId="77777777" w:rsidR="00CE67BE" w:rsidRDefault="00CE67BE" w:rsidP="00881E8F">
            <w:pPr>
              <w:spacing w:before="60" w:after="60"/>
              <w:jc w:val="center"/>
            </w:pPr>
            <w:r>
              <w:t>EW4</w:t>
            </w:r>
          </w:p>
        </w:tc>
        <w:tc>
          <w:tcPr>
            <w:tcW w:w="3087" w:type="dxa"/>
          </w:tcPr>
          <w:p w14:paraId="3990DCBF" w14:textId="77777777" w:rsidR="00CE67BE" w:rsidRDefault="00CE67BE" w:rsidP="00881E8F">
            <w:pPr>
              <w:spacing w:before="60" w:after="60"/>
              <w:jc w:val="center"/>
            </w:pPr>
            <w:r>
              <w:t>45.40±0.32 (16)</w:t>
            </w:r>
          </w:p>
        </w:tc>
        <w:tc>
          <w:tcPr>
            <w:tcW w:w="3087" w:type="dxa"/>
          </w:tcPr>
          <w:p w14:paraId="3990DCC0" w14:textId="77777777" w:rsidR="00CE67BE" w:rsidRDefault="00CE67BE" w:rsidP="00881E8F">
            <w:pPr>
              <w:spacing w:before="60" w:after="60"/>
              <w:jc w:val="center"/>
            </w:pPr>
            <w:r>
              <w:t>44.1</w:t>
            </w:r>
          </w:p>
        </w:tc>
      </w:tr>
      <w:tr w:rsidR="00CE67BE" w14:paraId="3990DCC5" w14:textId="77777777" w:rsidTr="00881E8F">
        <w:tc>
          <w:tcPr>
            <w:tcW w:w="3087" w:type="dxa"/>
          </w:tcPr>
          <w:p w14:paraId="3990DCC2" w14:textId="77777777" w:rsidR="00CE67BE" w:rsidRDefault="00CE67BE" w:rsidP="00881E8F">
            <w:pPr>
              <w:spacing w:before="60" w:after="60"/>
              <w:jc w:val="center"/>
            </w:pPr>
            <w:r>
              <w:t>EW5</w:t>
            </w:r>
          </w:p>
        </w:tc>
        <w:tc>
          <w:tcPr>
            <w:tcW w:w="3087" w:type="dxa"/>
          </w:tcPr>
          <w:p w14:paraId="3990DCC3" w14:textId="77777777" w:rsidR="00CE67BE" w:rsidRDefault="00CE67BE" w:rsidP="00881E8F">
            <w:pPr>
              <w:spacing w:before="60" w:after="60"/>
              <w:jc w:val="center"/>
            </w:pPr>
            <w:r>
              <w:t>43.78±0.10 (9)</w:t>
            </w:r>
          </w:p>
        </w:tc>
        <w:tc>
          <w:tcPr>
            <w:tcW w:w="3087" w:type="dxa"/>
          </w:tcPr>
          <w:p w14:paraId="3990DCC4" w14:textId="77777777" w:rsidR="00CE67BE" w:rsidRDefault="00CE67BE" w:rsidP="00881E8F">
            <w:pPr>
              <w:keepNext/>
              <w:spacing w:before="60" w:after="60"/>
              <w:jc w:val="center"/>
            </w:pPr>
            <w:r>
              <w:t>42.6</w:t>
            </w:r>
          </w:p>
        </w:tc>
      </w:tr>
    </w:tbl>
    <w:p w14:paraId="3990DCC6" w14:textId="77777777" w:rsidR="00CE67BE" w:rsidRDefault="00902EBF" w:rsidP="00902EBF">
      <w:pPr>
        <w:pStyle w:val="Caption"/>
      </w:pPr>
      <w:bookmarkStart w:id="496" w:name="_Toc398190108"/>
      <w:bookmarkStart w:id="497" w:name="_Toc400445925"/>
      <w:r>
        <w:t xml:space="preserve">Table </w:t>
      </w:r>
      <w:r w:rsidR="004524AF">
        <w:fldChar w:fldCharType="begin"/>
      </w:r>
      <w:r w:rsidR="00F13B47">
        <w:instrText xml:space="preserve"> SEQ Table \* ARABIC </w:instrText>
      </w:r>
      <w:r w:rsidR="004524AF">
        <w:fldChar w:fldCharType="separate"/>
      </w:r>
      <w:r w:rsidR="00D46B59">
        <w:rPr>
          <w:noProof/>
        </w:rPr>
        <w:t>2</w:t>
      </w:r>
      <w:r w:rsidR="004524AF">
        <w:rPr>
          <w:noProof/>
        </w:rPr>
        <w:fldChar w:fldCharType="end"/>
      </w:r>
      <w:r>
        <w:t xml:space="preserve">: </w:t>
      </w:r>
      <w:r w:rsidR="00CE67BE">
        <w:t>SLC Azimuth Spatial Resolution</w:t>
      </w:r>
      <w:bookmarkEnd w:id="496"/>
      <w:bookmarkEnd w:id="497"/>
      <w:r w:rsidR="00CE67BE">
        <w:t xml:space="preserve"> </w:t>
      </w:r>
    </w:p>
    <w:p w14:paraId="3990DCC7" w14:textId="77777777" w:rsidR="00CE67BE" w:rsidRDefault="00CE67BE" w:rsidP="00CE67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CE67BE" w14:paraId="3990DCCA" w14:textId="77777777" w:rsidTr="00C617CC">
        <w:tc>
          <w:tcPr>
            <w:tcW w:w="9180" w:type="dxa"/>
          </w:tcPr>
          <w:p w14:paraId="3990DCC8" w14:textId="77777777" w:rsidR="00902EBF" w:rsidRDefault="00CE67BE" w:rsidP="00902EBF">
            <w:pPr>
              <w:keepNext/>
              <w:spacing w:after="0"/>
              <w:jc w:val="center"/>
            </w:pPr>
            <w:r>
              <w:rPr>
                <w:noProof/>
                <w:lang w:eastAsia="en-GB"/>
              </w:rPr>
              <w:drawing>
                <wp:inline distT="0" distB="0" distL="0" distR="0" wp14:anchorId="3990EEC1" wp14:editId="3990EEC2">
                  <wp:extent cx="4584700" cy="2755900"/>
                  <wp:effectExtent l="0" t="0" r="6350" b="635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90DCC9" w14:textId="77777777" w:rsidR="00CE67BE" w:rsidRDefault="00902EBF" w:rsidP="00902EBF">
            <w:pPr>
              <w:pStyle w:val="Caption"/>
            </w:pPr>
            <w:bookmarkStart w:id="498" w:name="_Ref398104849"/>
            <w:bookmarkStart w:id="499" w:name="_Toc398190170"/>
            <w:bookmarkStart w:id="500" w:name="_Toc400445870"/>
            <w:r>
              <w:t xml:space="preserve">Figure </w:t>
            </w:r>
            <w:r w:rsidR="004524AF">
              <w:fldChar w:fldCharType="begin"/>
            </w:r>
            <w:r w:rsidR="00F13B47">
              <w:instrText xml:space="preserve"> SEQ Figure \* ARABIC </w:instrText>
            </w:r>
            <w:r w:rsidR="004524AF">
              <w:fldChar w:fldCharType="separate"/>
            </w:r>
            <w:r w:rsidR="009749F4">
              <w:rPr>
                <w:noProof/>
              </w:rPr>
              <w:t>30</w:t>
            </w:r>
            <w:r w:rsidR="004524AF">
              <w:rPr>
                <w:noProof/>
              </w:rPr>
              <w:fldChar w:fldCharType="end"/>
            </w:r>
            <w:bookmarkEnd w:id="498"/>
            <w:r>
              <w:t>: SLC SM Azimuth Spatial Resolution</w:t>
            </w:r>
            <w:bookmarkEnd w:id="499"/>
            <w:bookmarkEnd w:id="500"/>
          </w:p>
        </w:tc>
      </w:tr>
      <w:tr w:rsidR="00CE67BE" w14:paraId="3990DCCC" w14:textId="77777777" w:rsidTr="00C617CC">
        <w:tc>
          <w:tcPr>
            <w:tcW w:w="9180" w:type="dxa"/>
          </w:tcPr>
          <w:p w14:paraId="3990DCCB" w14:textId="77777777" w:rsidR="00CE67BE" w:rsidRDefault="00CE67BE" w:rsidP="00902EBF">
            <w:pPr>
              <w:pStyle w:val="Caption"/>
              <w:ind w:left="0" w:firstLine="0"/>
              <w:jc w:val="both"/>
            </w:pPr>
          </w:p>
        </w:tc>
      </w:tr>
      <w:tr w:rsidR="00CE67BE" w14:paraId="3990DCCE" w14:textId="77777777" w:rsidTr="00C617CC">
        <w:tc>
          <w:tcPr>
            <w:tcW w:w="9180" w:type="dxa"/>
          </w:tcPr>
          <w:p w14:paraId="3990DCCD" w14:textId="77777777" w:rsidR="00CE67BE" w:rsidRDefault="00CE67BE" w:rsidP="00881E8F">
            <w:pPr>
              <w:spacing w:after="0"/>
              <w:jc w:val="center"/>
            </w:pPr>
            <w:r>
              <w:rPr>
                <w:noProof/>
                <w:lang w:eastAsia="en-GB"/>
              </w:rPr>
              <w:drawing>
                <wp:inline distT="0" distB="0" distL="0" distR="0" wp14:anchorId="3990EEC3" wp14:editId="3990EEC4">
                  <wp:extent cx="4584700" cy="275590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CD0" w14:textId="77777777" w:rsidTr="00C617CC">
        <w:tc>
          <w:tcPr>
            <w:tcW w:w="9180" w:type="dxa"/>
          </w:tcPr>
          <w:p w14:paraId="3990DCCF" w14:textId="77777777" w:rsidR="00CE67BE" w:rsidRDefault="00902EBF" w:rsidP="00902EBF">
            <w:pPr>
              <w:pStyle w:val="Caption"/>
            </w:pPr>
            <w:bookmarkStart w:id="501" w:name="_Toc398190171"/>
            <w:bookmarkStart w:id="502" w:name="_Toc400445871"/>
            <w:r>
              <w:t xml:space="preserve">Figure </w:t>
            </w:r>
            <w:r w:rsidR="004524AF">
              <w:fldChar w:fldCharType="begin"/>
            </w:r>
            <w:r w:rsidR="00F13B47">
              <w:instrText xml:space="preserve"> SEQ Figure \* ARABIC </w:instrText>
            </w:r>
            <w:r w:rsidR="004524AF">
              <w:fldChar w:fldCharType="separate"/>
            </w:r>
            <w:r w:rsidR="009749F4">
              <w:rPr>
                <w:noProof/>
              </w:rPr>
              <w:t>31</w:t>
            </w:r>
            <w:r w:rsidR="004524AF">
              <w:rPr>
                <w:noProof/>
              </w:rPr>
              <w:fldChar w:fldCharType="end"/>
            </w:r>
            <w:r>
              <w:t xml:space="preserve">: </w:t>
            </w:r>
            <w:r w:rsidR="00CE67BE">
              <w:t>SLC IW Azimuth Spatial Resolution</w:t>
            </w:r>
            <w:bookmarkEnd w:id="501"/>
            <w:bookmarkEnd w:id="502"/>
          </w:p>
        </w:tc>
      </w:tr>
      <w:tr w:rsidR="00CE67BE" w14:paraId="3990DCD2" w14:textId="77777777" w:rsidTr="00C617CC">
        <w:tc>
          <w:tcPr>
            <w:tcW w:w="9180" w:type="dxa"/>
          </w:tcPr>
          <w:p w14:paraId="3990DCD1" w14:textId="77777777" w:rsidR="00CE67BE" w:rsidRDefault="00CE67BE" w:rsidP="00881E8F">
            <w:pPr>
              <w:spacing w:after="0"/>
              <w:jc w:val="center"/>
            </w:pPr>
            <w:r>
              <w:rPr>
                <w:noProof/>
                <w:lang w:eastAsia="en-GB"/>
              </w:rPr>
              <w:lastRenderedPageBreak/>
              <w:drawing>
                <wp:inline distT="0" distB="0" distL="0" distR="0" wp14:anchorId="3990EEC5" wp14:editId="3990EEC6">
                  <wp:extent cx="4584700" cy="2755900"/>
                  <wp:effectExtent l="0" t="0" r="635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CD4" w14:textId="77777777" w:rsidTr="00C617CC">
        <w:tc>
          <w:tcPr>
            <w:tcW w:w="9180" w:type="dxa"/>
          </w:tcPr>
          <w:p w14:paraId="3990DCD3" w14:textId="77777777" w:rsidR="00CE67BE" w:rsidRDefault="00902EBF" w:rsidP="00902EBF">
            <w:pPr>
              <w:pStyle w:val="Caption"/>
            </w:pPr>
            <w:bookmarkStart w:id="503" w:name="_Toc398190172"/>
            <w:bookmarkStart w:id="504" w:name="_Toc400445872"/>
            <w:r>
              <w:t xml:space="preserve">Figure </w:t>
            </w:r>
            <w:r w:rsidR="004524AF">
              <w:fldChar w:fldCharType="begin"/>
            </w:r>
            <w:r w:rsidR="00F13B47">
              <w:instrText xml:space="preserve"> SEQ Figure \* ARABIC </w:instrText>
            </w:r>
            <w:r w:rsidR="004524AF">
              <w:fldChar w:fldCharType="separate"/>
            </w:r>
            <w:r w:rsidR="009749F4">
              <w:rPr>
                <w:noProof/>
              </w:rPr>
              <w:t>32</w:t>
            </w:r>
            <w:r w:rsidR="004524AF">
              <w:rPr>
                <w:noProof/>
              </w:rPr>
              <w:fldChar w:fldCharType="end"/>
            </w:r>
            <w:r>
              <w:t xml:space="preserve">: </w:t>
            </w:r>
            <w:r w:rsidR="00CE67BE">
              <w:t>SLC EW Azimuth Spatial Resolution</w:t>
            </w:r>
            <w:bookmarkEnd w:id="503"/>
            <w:bookmarkEnd w:id="504"/>
          </w:p>
        </w:tc>
      </w:tr>
    </w:tbl>
    <w:p w14:paraId="3990DCD5" w14:textId="77777777" w:rsidR="009749F4" w:rsidRDefault="009749F4" w:rsidP="00CE67BE"/>
    <w:p w14:paraId="3990DCD6" w14:textId="77777777" w:rsidR="00CE67BE" w:rsidRDefault="00CE67BE" w:rsidP="00CE67BE">
      <w:r>
        <w:t xml:space="preserve">It can be seen that for SM and IW modes, the measured azimuth resolutions are comparable with the values from the </w:t>
      </w:r>
      <w:r w:rsidR="00603790">
        <w:t>product definition</w:t>
      </w:r>
      <w:r w:rsidR="00053AE3">
        <w:t xml:space="preserve"> </w:t>
      </w:r>
      <w:r w:rsidRPr="00603790">
        <w:t>but for EW mode all the measured</w:t>
      </w:r>
      <w:r>
        <w:t xml:space="preserve"> values are slightly larger than the product definition values. It is not clear why this is the case and this will need to be investigated further (either the values in the Sentinel-1 Product Definition document </w:t>
      </w:r>
      <w:r w:rsidR="000751A7" w:rsidRPr="000751A7">
        <w:t>[Aulard-Macler</w:t>
      </w:r>
      <w:r w:rsidR="00FB632D">
        <w:t>, 2012</w:t>
      </w:r>
      <w:r w:rsidR="000751A7" w:rsidRPr="000751A7">
        <w:t>]</w:t>
      </w:r>
      <w:r>
        <w:t xml:space="preserve"> need to be updated or there is an issue with the a</w:t>
      </w:r>
      <w:r w:rsidR="004C3145">
        <w:t>zimuth processing for EW mode).</w:t>
      </w:r>
    </w:p>
    <w:p w14:paraId="3990DCD7" w14:textId="77777777" w:rsidR="00053AE3" w:rsidRDefault="00053AE3" w:rsidP="00CE67BE"/>
    <w:tbl>
      <w:tblPr>
        <w:tblStyle w:val="TableGrid"/>
        <w:tblW w:w="0" w:type="auto"/>
        <w:tblLook w:val="04A0" w:firstRow="1" w:lastRow="0" w:firstColumn="1" w:lastColumn="0" w:noHBand="0" w:noVBand="1"/>
      </w:tblPr>
      <w:tblGrid>
        <w:gridCol w:w="3087"/>
        <w:gridCol w:w="3087"/>
        <w:gridCol w:w="3087"/>
      </w:tblGrid>
      <w:tr w:rsidR="00CE67BE" w14:paraId="3990DCDB" w14:textId="77777777" w:rsidTr="00881E8F">
        <w:tc>
          <w:tcPr>
            <w:tcW w:w="3087" w:type="dxa"/>
            <w:shd w:val="clear" w:color="auto" w:fill="BFBFBF" w:themeFill="background1" w:themeFillShade="BF"/>
          </w:tcPr>
          <w:p w14:paraId="3990DCD8" w14:textId="77777777" w:rsidR="00CE67BE" w:rsidRPr="007A3B44" w:rsidRDefault="00CE67BE" w:rsidP="00881E8F">
            <w:pPr>
              <w:spacing w:before="60" w:after="60"/>
              <w:jc w:val="center"/>
              <w:rPr>
                <w:b/>
              </w:rPr>
            </w:pPr>
            <w:r w:rsidRPr="007A3B44">
              <w:rPr>
                <w:b/>
              </w:rPr>
              <w:t>Mode/Swath</w:t>
            </w:r>
          </w:p>
        </w:tc>
        <w:tc>
          <w:tcPr>
            <w:tcW w:w="3087" w:type="dxa"/>
            <w:shd w:val="clear" w:color="auto" w:fill="BFBFBF" w:themeFill="background1" w:themeFillShade="BF"/>
          </w:tcPr>
          <w:p w14:paraId="3990DCD9" w14:textId="77777777" w:rsidR="00CE67BE" w:rsidRPr="007A3B44" w:rsidRDefault="00CE67BE" w:rsidP="00881E8F">
            <w:pPr>
              <w:spacing w:before="60" w:after="60"/>
              <w:jc w:val="center"/>
              <w:rPr>
                <w:b/>
              </w:rPr>
            </w:pPr>
            <w:r w:rsidRPr="007A3B44">
              <w:rPr>
                <w:b/>
              </w:rPr>
              <w:t>Measured Slant Range Spatial Resolution (m)</w:t>
            </w:r>
          </w:p>
        </w:tc>
        <w:tc>
          <w:tcPr>
            <w:tcW w:w="3087" w:type="dxa"/>
            <w:shd w:val="clear" w:color="auto" w:fill="BFBFBF" w:themeFill="background1" w:themeFillShade="BF"/>
          </w:tcPr>
          <w:p w14:paraId="3990DCDA" w14:textId="77777777" w:rsidR="00CE67BE" w:rsidRPr="007A3B44" w:rsidRDefault="00CE67BE" w:rsidP="00881E8F">
            <w:pPr>
              <w:spacing w:before="60" w:after="60"/>
              <w:jc w:val="center"/>
              <w:rPr>
                <w:b/>
              </w:rPr>
            </w:pPr>
            <w:r w:rsidRPr="007A3B44">
              <w:rPr>
                <w:b/>
              </w:rPr>
              <w:t>Product Definition Slant Range Spatial Resolution (m)</w:t>
            </w:r>
          </w:p>
        </w:tc>
      </w:tr>
      <w:tr w:rsidR="00CE67BE" w14:paraId="3990DCDF" w14:textId="77777777" w:rsidTr="00881E8F">
        <w:tc>
          <w:tcPr>
            <w:tcW w:w="3087" w:type="dxa"/>
          </w:tcPr>
          <w:p w14:paraId="3990DCDC" w14:textId="77777777" w:rsidR="00CE67BE" w:rsidRDefault="00CE67BE" w:rsidP="00881E8F">
            <w:pPr>
              <w:spacing w:before="60" w:after="60"/>
              <w:jc w:val="center"/>
            </w:pPr>
            <w:r>
              <w:t>SM1</w:t>
            </w:r>
          </w:p>
        </w:tc>
        <w:tc>
          <w:tcPr>
            <w:tcW w:w="3087" w:type="dxa"/>
          </w:tcPr>
          <w:p w14:paraId="3990DCDD" w14:textId="77777777" w:rsidR="00CE67BE" w:rsidRDefault="00CE67BE" w:rsidP="00881E8F">
            <w:pPr>
              <w:spacing w:before="60" w:after="60"/>
              <w:jc w:val="center"/>
            </w:pPr>
            <w:r>
              <w:t>1.73±0.01 (23)</w:t>
            </w:r>
          </w:p>
        </w:tc>
        <w:tc>
          <w:tcPr>
            <w:tcW w:w="3087" w:type="dxa"/>
          </w:tcPr>
          <w:p w14:paraId="3990DCDE" w14:textId="77777777" w:rsidR="00CE67BE" w:rsidRDefault="00CE67BE" w:rsidP="00881E8F">
            <w:pPr>
              <w:spacing w:before="60" w:after="60"/>
              <w:jc w:val="center"/>
            </w:pPr>
            <w:r>
              <w:t>1.7</w:t>
            </w:r>
          </w:p>
        </w:tc>
      </w:tr>
      <w:tr w:rsidR="00CE67BE" w14:paraId="3990DCE3" w14:textId="77777777" w:rsidTr="00881E8F">
        <w:tc>
          <w:tcPr>
            <w:tcW w:w="3087" w:type="dxa"/>
          </w:tcPr>
          <w:p w14:paraId="3990DCE0" w14:textId="77777777" w:rsidR="00CE67BE" w:rsidRDefault="00CE67BE" w:rsidP="00881E8F">
            <w:pPr>
              <w:spacing w:before="60" w:after="60"/>
              <w:jc w:val="center"/>
            </w:pPr>
            <w:r>
              <w:t>SM2</w:t>
            </w:r>
          </w:p>
        </w:tc>
        <w:tc>
          <w:tcPr>
            <w:tcW w:w="3087" w:type="dxa"/>
          </w:tcPr>
          <w:p w14:paraId="3990DCE1" w14:textId="77777777" w:rsidR="00CE67BE" w:rsidRDefault="00CE67BE" w:rsidP="00881E8F">
            <w:pPr>
              <w:spacing w:before="60" w:after="60"/>
              <w:jc w:val="center"/>
            </w:pPr>
            <w:r>
              <w:t>2.03±0.03 (6)</w:t>
            </w:r>
          </w:p>
        </w:tc>
        <w:tc>
          <w:tcPr>
            <w:tcW w:w="3087" w:type="dxa"/>
          </w:tcPr>
          <w:p w14:paraId="3990DCE2" w14:textId="77777777" w:rsidR="00CE67BE" w:rsidRDefault="00CE67BE" w:rsidP="00881E8F">
            <w:pPr>
              <w:spacing w:before="60" w:after="60"/>
              <w:jc w:val="center"/>
            </w:pPr>
            <w:r>
              <w:t>2.0</w:t>
            </w:r>
          </w:p>
        </w:tc>
      </w:tr>
      <w:tr w:rsidR="00CE67BE" w14:paraId="3990DCE7" w14:textId="77777777" w:rsidTr="00881E8F">
        <w:tc>
          <w:tcPr>
            <w:tcW w:w="3087" w:type="dxa"/>
          </w:tcPr>
          <w:p w14:paraId="3990DCE4" w14:textId="77777777" w:rsidR="00CE67BE" w:rsidRDefault="00CE67BE" w:rsidP="00881E8F">
            <w:pPr>
              <w:spacing w:before="60" w:after="60"/>
              <w:jc w:val="center"/>
            </w:pPr>
            <w:r>
              <w:t>SM3</w:t>
            </w:r>
          </w:p>
        </w:tc>
        <w:tc>
          <w:tcPr>
            <w:tcW w:w="3087" w:type="dxa"/>
          </w:tcPr>
          <w:p w14:paraId="3990DCE5" w14:textId="77777777" w:rsidR="00CE67BE" w:rsidRDefault="00CE67BE" w:rsidP="00881E8F">
            <w:pPr>
              <w:spacing w:before="60" w:after="60"/>
              <w:jc w:val="center"/>
            </w:pPr>
            <w:r>
              <w:t>2.53±0.02 (6)</w:t>
            </w:r>
          </w:p>
        </w:tc>
        <w:tc>
          <w:tcPr>
            <w:tcW w:w="3087" w:type="dxa"/>
          </w:tcPr>
          <w:p w14:paraId="3990DCE6" w14:textId="77777777" w:rsidR="00CE67BE" w:rsidRDefault="00CE67BE" w:rsidP="00881E8F">
            <w:pPr>
              <w:spacing w:before="60" w:after="60"/>
              <w:jc w:val="center"/>
            </w:pPr>
            <w:r>
              <w:t>2.5</w:t>
            </w:r>
          </w:p>
        </w:tc>
      </w:tr>
      <w:tr w:rsidR="00CE67BE" w14:paraId="3990DCEB" w14:textId="77777777" w:rsidTr="00881E8F">
        <w:tc>
          <w:tcPr>
            <w:tcW w:w="3087" w:type="dxa"/>
          </w:tcPr>
          <w:p w14:paraId="3990DCE8" w14:textId="77777777" w:rsidR="00CE67BE" w:rsidRDefault="00CE67BE" w:rsidP="00881E8F">
            <w:pPr>
              <w:spacing w:before="60" w:after="60"/>
              <w:jc w:val="center"/>
            </w:pPr>
            <w:r>
              <w:t>SM4</w:t>
            </w:r>
          </w:p>
        </w:tc>
        <w:tc>
          <w:tcPr>
            <w:tcW w:w="3087" w:type="dxa"/>
          </w:tcPr>
          <w:p w14:paraId="3990DCE9" w14:textId="77777777" w:rsidR="00CE67BE" w:rsidRDefault="00CE67BE" w:rsidP="00881E8F">
            <w:pPr>
              <w:spacing w:before="60" w:after="60"/>
              <w:jc w:val="center"/>
            </w:pPr>
            <w:r>
              <w:t>2.96±0.01 (2)</w:t>
            </w:r>
          </w:p>
        </w:tc>
        <w:tc>
          <w:tcPr>
            <w:tcW w:w="3087" w:type="dxa"/>
          </w:tcPr>
          <w:p w14:paraId="3990DCEA" w14:textId="77777777" w:rsidR="00CE67BE" w:rsidRDefault="00CE67BE" w:rsidP="00881E8F">
            <w:pPr>
              <w:spacing w:before="60" w:after="60"/>
              <w:jc w:val="center"/>
            </w:pPr>
            <w:r>
              <w:t>3.0</w:t>
            </w:r>
          </w:p>
        </w:tc>
      </w:tr>
      <w:tr w:rsidR="00CE67BE" w14:paraId="3990DCEF" w14:textId="77777777" w:rsidTr="00881E8F">
        <w:tc>
          <w:tcPr>
            <w:tcW w:w="3087" w:type="dxa"/>
          </w:tcPr>
          <w:p w14:paraId="3990DCEC" w14:textId="77777777" w:rsidR="00CE67BE" w:rsidRDefault="00CE67BE" w:rsidP="00881E8F">
            <w:pPr>
              <w:spacing w:before="60" w:after="60"/>
              <w:jc w:val="center"/>
            </w:pPr>
            <w:r>
              <w:t>SM5</w:t>
            </w:r>
          </w:p>
        </w:tc>
        <w:tc>
          <w:tcPr>
            <w:tcW w:w="3087" w:type="dxa"/>
          </w:tcPr>
          <w:p w14:paraId="3990DCED" w14:textId="77777777" w:rsidR="00CE67BE" w:rsidRDefault="00CE67BE" w:rsidP="00881E8F">
            <w:pPr>
              <w:spacing w:before="60" w:after="60"/>
              <w:jc w:val="center"/>
            </w:pPr>
            <w:r>
              <w:t>3.34±0.01 (17)</w:t>
            </w:r>
          </w:p>
        </w:tc>
        <w:tc>
          <w:tcPr>
            <w:tcW w:w="3087" w:type="dxa"/>
          </w:tcPr>
          <w:p w14:paraId="3990DCEE" w14:textId="77777777" w:rsidR="00CE67BE" w:rsidRDefault="00CE67BE" w:rsidP="00881E8F">
            <w:pPr>
              <w:spacing w:before="60" w:after="60"/>
              <w:jc w:val="center"/>
            </w:pPr>
            <w:r>
              <w:t>3.3</w:t>
            </w:r>
          </w:p>
        </w:tc>
      </w:tr>
      <w:tr w:rsidR="00CE67BE" w14:paraId="3990DCF3" w14:textId="77777777" w:rsidTr="00881E8F">
        <w:tc>
          <w:tcPr>
            <w:tcW w:w="3087" w:type="dxa"/>
          </w:tcPr>
          <w:p w14:paraId="3990DCF0" w14:textId="77777777" w:rsidR="00CE67BE" w:rsidRDefault="00CE67BE" w:rsidP="00881E8F">
            <w:pPr>
              <w:spacing w:before="60" w:after="60"/>
              <w:jc w:val="center"/>
            </w:pPr>
            <w:r>
              <w:t>SM6</w:t>
            </w:r>
          </w:p>
        </w:tc>
        <w:tc>
          <w:tcPr>
            <w:tcW w:w="3087" w:type="dxa"/>
          </w:tcPr>
          <w:p w14:paraId="3990DCF1" w14:textId="77777777" w:rsidR="00CE67BE" w:rsidRDefault="00CE67BE" w:rsidP="00881E8F">
            <w:pPr>
              <w:spacing w:before="60" w:after="60"/>
              <w:jc w:val="center"/>
            </w:pPr>
            <w:r>
              <w:t>3.55±0.02 (20)</w:t>
            </w:r>
          </w:p>
        </w:tc>
        <w:tc>
          <w:tcPr>
            <w:tcW w:w="3087" w:type="dxa"/>
          </w:tcPr>
          <w:p w14:paraId="3990DCF2" w14:textId="77777777" w:rsidR="00CE67BE" w:rsidRDefault="00CE67BE" w:rsidP="00881E8F">
            <w:pPr>
              <w:spacing w:before="60" w:after="60"/>
              <w:jc w:val="center"/>
            </w:pPr>
            <w:r>
              <w:t>3.6</w:t>
            </w:r>
          </w:p>
        </w:tc>
      </w:tr>
      <w:tr w:rsidR="00CE67BE" w14:paraId="3990DCF7" w14:textId="77777777" w:rsidTr="00881E8F">
        <w:tc>
          <w:tcPr>
            <w:tcW w:w="3087" w:type="dxa"/>
          </w:tcPr>
          <w:p w14:paraId="3990DCF4" w14:textId="77777777" w:rsidR="00CE67BE" w:rsidRDefault="00CE67BE" w:rsidP="00881E8F">
            <w:pPr>
              <w:spacing w:before="60" w:after="60"/>
              <w:jc w:val="center"/>
            </w:pPr>
            <w:r>
              <w:t>IW1</w:t>
            </w:r>
          </w:p>
        </w:tc>
        <w:tc>
          <w:tcPr>
            <w:tcW w:w="3087" w:type="dxa"/>
          </w:tcPr>
          <w:p w14:paraId="3990DCF5" w14:textId="77777777" w:rsidR="00CE67BE" w:rsidRDefault="00CE67BE" w:rsidP="00881E8F">
            <w:pPr>
              <w:spacing w:before="60" w:after="60"/>
              <w:jc w:val="center"/>
            </w:pPr>
            <w:r>
              <w:t>2.53±0.57 (22)</w:t>
            </w:r>
          </w:p>
        </w:tc>
        <w:tc>
          <w:tcPr>
            <w:tcW w:w="3087" w:type="dxa"/>
          </w:tcPr>
          <w:p w14:paraId="3990DCF6" w14:textId="77777777" w:rsidR="00CE67BE" w:rsidRDefault="00CE67BE" w:rsidP="00881E8F">
            <w:pPr>
              <w:spacing w:before="60" w:after="60"/>
              <w:jc w:val="center"/>
            </w:pPr>
            <w:r>
              <w:t>2.7</w:t>
            </w:r>
          </w:p>
        </w:tc>
      </w:tr>
      <w:tr w:rsidR="00CE67BE" w14:paraId="3990DCFB" w14:textId="77777777" w:rsidTr="00881E8F">
        <w:tc>
          <w:tcPr>
            <w:tcW w:w="3087" w:type="dxa"/>
          </w:tcPr>
          <w:p w14:paraId="3990DCF8" w14:textId="77777777" w:rsidR="00CE67BE" w:rsidRDefault="00CE67BE" w:rsidP="00881E8F">
            <w:pPr>
              <w:spacing w:before="60" w:after="60"/>
              <w:jc w:val="center"/>
            </w:pPr>
            <w:r>
              <w:t>IW2</w:t>
            </w:r>
          </w:p>
        </w:tc>
        <w:tc>
          <w:tcPr>
            <w:tcW w:w="3087" w:type="dxa"/>
          </w:tcPr>
          <w:p w14:paraId="3990DCF9" w14:textId="77777777" w:rsidR="00CE67BE" w:rsidRDefault="00CE67BE" w:rsidP="00881E8F">
            <w:pPr>
              <w:spacing w:before="60" w:after="60"/>
              <w:jc w:val="center"/>
            </w:pPr>
            <w:r>
              <w:t>3.10±0.01 (26)</w:t>
            </w:r>
          </w:p>
        </w:tc>
        <w:tc>
          <w:tcPr>
            <w:tcW w:w="3087" w:type="dxa"/>
          </w:tcPr>
          <w:p w14:paraId="3990DCFA" w14:textId="77777777" w:rsidR="00CE67BE" w:rsidRDefault="00CE67BE" w:rsidP="00881E8F">
            <w:pPr>
              <w:spacing w:before="60" w:after="60"/>
              <w:jc w:val="center"/>
            </w:pPr>
            <w:r>
              <w:t>3.1</w:t>
            </w:r>
          </w:p>
        </w:tc>
      </w:tr>
      <w:tr w:rsidR="00CE67BE" w14:paraId="3990DCFF" w14:textId="77777777" w:rsidTr="00881E8F">
        <w:tc>
          <w:tcPr>
            <w:tcW w:w="3087" w:type="dxa"/>
          </w:tcPr>
          <w:p w14:paraId="3990DCFC" w14:textId="77777777" w:rsidR="00CE67BE" w:rsidRDefault="00CE67BE" w:rsidP="00881E8F">
            <w:pPr>
              <w:spacing w:before="60" w:after="60"/>
              <w:jc w:val="center"/>
            </w:pPr>
            <w:r>
              <w:t>IW3</w:t>
            </w:r>
          </w:p>
        </w:tc>
        <w:tc>
          <w:tcPr>
            <w:tcW w:w="3087" w:type="dxa"/>
          </w:tcPr>
          <w:p w14:paraId="3990DCFD" w14:textId="77777777" w:rsidR="00CE67BE" w:rsidRDefault="00CE67BE" w:rsidP="00881E8F">
            <w:pPr>
              <w:spacing w:before="60" w:after="60"/>
              <w:jc w:val="center"/>
            </w:pPr>
            <w:r>
              <w:t>3.50±0.02 (28)</w:t>
            </w:r>
          </w:p>
        </w:tc>
        <w:tc>
          <w:tcPr>
            <w:tcW w:w="3087" w:type="dxa"/>
          </w:tcPr>
          <w:p w14:paraId="3990DCFE" w14:textId="77777777" w:rsidR="00CE67BE" w:rsidRDefault="00CE67BE" w:rsidP="00881E8F">
            <w:pPr>
              <w:spacing w:before="60" w:after="60"/>
              <w:jc w:val="center"/>
            </w:pPr>
            <w:r>
              <w:t>3.5</w:t>
            </w:r>
          </w:p>
        </w:tc>
      </w:tr>
      <w:tr w:rsidR="00CE67BE" w14:paraId="3990DD03" w14:textId="77777777" w:rsidTr="00881E8F">
        <w:tc>
          <w:tcPr>
            <w:tcW w:w="3087" w:type="dxa"/>
          </w:tcPr>
          <w:p w14:paraId="3990DD00" w14:textId="77777777" w:rsidR="00CE67BE" w:rsidRDefault="00CE67BE" w:rsidP="00881E8F">
            <w:pPr>
              <w:spacing w:before="60" w:after="60"/>
              <w:jc w:val="center"/>
            </w:pPr>
            <w:r>
              <w:t>EW1</w:t>
            </w:r>
          </w:p>
        </w:tc>
        <w:tc>
          <w:tcPr>
            <w:tcW w:w="3087" w:type="dxa"/>
          </w:tcPr>
          <w:p w14:paraId="3990DD01" w14:textId="77777777" w:rsidR="00CE67BE" w:rsidRDefault="00CE67BE" w:rsidP="00881E8F">
            <w:pPr>
              <w:spacing w:before="60" w:after="60"/>
              <w:jc w:val="center"/>
            </w:pPr>
            <w:r>
              <w:t>7.90±0.03 (7)</w:t>
            </w:r>
          </w:p>
        </w:tc>
        <w:tc>
          <w:tcPr>
            <w:tcW w:w="3087" w:type="dxa"/>
          </w:tcPr>
          <w:p w14:paraId="3990DD02" w14:textId="77777777" w:rsidR="00CE67BE" w:rsidRDefault="00CE67BE" w:rsidP="00881E8F">
            <w:pPr>
              <w:spacing w:before="60" w:after="60"/>
              <w:jc w:val="center"/>
            </w:pPr>
            <w:r>
              <w:t>7.9</w:t>
            </w:r>
          </w:p>
        </w:tc>
      </w:tr>
      <w:tr w:rsidR="00CE67BE" w14:paraId="3990DD07" w14:textId="77777777" w:rsidTr="00881E8F">
        <w:tc>
          <w:tcPr>
            <w:tcW w:w="3087" w:type="dxa"/>
          </w:tcPr>
          <w:p w14:paraId="3990DD04" w14:textId="77777777" w:rsidR="00CE67BE" w:rsidRDefault="00CE67BE" w:rsidP="00881E8F">
            <w:pPr>
              <w:spacing w:before="60" w:after="60"/>
              <w:jc w:val="center"/>
            </w:pPr>
            <w:r>
              <w:t>EW2</w:t>
            </w:r>
          </w:p>
        </w:tc>
        <w:tc>
          <w:tcPr>
            <w:tcW w:w="3087" w:type="dxa"/>
          </w:tcPr>
          <w:p w14:paraId="3990DD05" w14:textId="77777777" w:rsidR="00CE67BE" w:rsidRDefault="00CE67BE" w:rsidP="00881E8F">
            <w:pPr>
              <w:spacing w:before="60" w:after="60"/>
              <w:jc w:val="center"/>
            </w:pPr>
            <w:r>
              <w:t>10.02±0.02 (2)</w:t>
            </w:r>
          </w:p>
        </w:tc>
        <w:tc>
          <w:tcPr>
            <w:tcW w:w="3087" w:type="dxa"/>
          </w:tcPr>
          <w:p w14:paraId="3990DD06" w14:textId="77777777" w:rsidR="00CE67BE" w:rsidRDefault="00CE67BE" w:rsidP="00881E8F">
            <w:pPr>
              <w:spacing w:before="60" w:after="60"/>
              <w:jc w:val="center"/>
            </w:pPr>
            <w:r>
              <w:t>9.9</w:t>
            </w:r>
          </w:p>
        </w:tc>
      </w:tr>
      <w:tr w:rsidR="00CE67BE" w14:paraId="3990DD0B" w14:textId="77777777" w:rsidTr="00881E8F">
        <w:tc>
          <w:tcPr>
            <w:tcW w:w="3087" w:type="dxa"/>
          </w:tcPr>
          <w:p w14:paraId="3990DD08" w14:textId="77777777" w:rsidR="00CE67BE" w:rsidRDefault="00CE67BE" w:rsidP="00881E8F">
            <w:pPr>
              <w:spacing w:before="60" w:after="60"/>
              <w:jc w:val="center"/>
            </w:pPr>
            <w:r>
              <w:t>EW3</w:t>
            </w:r>
          </w:p>
        </w:tc>
        <w:tc>
          <w:tcPr>
            <w:tcW w:w="3087" w:type="dxa"/>
          </w:tcPr>
          <w:p w14:paraId="3990DD09" w14:textId="77777777" w:rsidR="00CE67BE" w:rsidRDefault="00CE67BE" w:rsidP="00881E8F">
            <w:pPr>
              <w:spacing w:before="60" w:after="60"/>
              <w:jc w:val="center"/>
            </w:pPr>
            <w:r>
              <w:t>11.71±0.07 (25)</w:t>
            </w:r>
          </w:p>
        </w:tc>
        <w:tc>
          <w:tcPr>
            <w:tcW w:w="3087" w:type="dxa"/>
          </w:tcPr>
          <w:p w14:paraId="3990DD0A" w14:textId="77777777" w:rsidR="00CE67BE" w:rsidRDefault="00CE67BE" w:rsidP="00881E8F">
            <w:pPr>
              <w:spacing w:before="60" w:after="60"/>
              <w:jc w:val="center"/>
            </w:pPr>
            <w:r>
              <w:t>11.6</w:t>
            </w:r>
          </w:p>
        </w:tc>
      </w:tr>
      <w:tr w:rsidR="00CE67BE" w14:paraId="3990DD0F" w14:textId="77777777" w:rsidTr="00881E8F">
        <w:tc>
          <w:tcPr>
            <w:tcW w:w="3087" w:type="dxa"/>
          </w:tcPr>
          <w:p w14:paraId="3990DD0C" w14:textId="77777777" w:rsidR="00CE67BE" w:rsidRDefault="00CE67BE" w:rsidP="00881E8F">
            <w:pPr>
              <w:spacing w:before="60" w:after="60"/>
              <w:jc w:val="center"/>
            </w:pPr>
            <w:r>
              <w:t>EW4</w:t>
            </w:r>
          </w:p>
        </w:tc>
        <w:tc>
          <w:tcPr>
            <w:tcW w:w="3087" w:type="dxa"/>
          </w:tcPr>
          <w:p w14:paraId="3990DD0D" w14:textId="77777777" w:rsidR="00CE67BE" w:rsidRDefault="00CE67BE" w:rsidP="00881E8F">
            <w:pPr>
              <w:spacing w:before="60" w:after="60"/>
              <w:jc w:val="center"/>
            </w:pPr>
            <w:r>
              <w:t>13.37±0.11 (16)</w:t>
            </w:r>
          </w:p>
        </w:tc>
        <w:tc>
          <w:tcPr>
            <w:tcW w:w="3087" w:type="dxa"/>
          </w:tcPr>
          <w:p w14:paraId="3990DD0E" w14:textId="77777777" w:rsidR="00CE67BE" w:rsidRDefault="00CE67BE" w:rsidP="00881E8F">
            <w:pPr>
              <w:spacing w:before="60" w:after="60"/>
              <w:jc w:val="center"/>
            </w:pPr>
            <w:r>
              <w:t>13.3</w:t>
            </w:r>
          </w:p>
        </w:tc>
      </w:tr>
      <w:tr w:rsidR="00CE67BE" w14:paraId="3990DD13" w14:textId="77777777" w:rsidTr="00881E8F">
        <w:tc>
          <w:tcPr>
            <w:tcW w:w="3087" w:type="dxa"/>
          </w:tcPr>
          <w:p w14:paraId="3990DD10" w14:textId="77777777" w:rsidR="00CE67BE" w:rsidRDefault="00CE67BE" w:rsidP="00881E8F">
            <w:pPr>
              <w:spacing w:before="60" w:after="60"/>
              <w:jc w:val="center"/>
            </w:pPr>
            <w:r>
              <w:t>EW5</w:t>
            </w:r>
          </w:p>
        </w:tc>
        <w:tc>
          <w:tcPr>
            <w:tcW w:w="3087" w:type="dxa"/>
          </w:tcPr>
          <w:p w14:paraId="3990DD11" w14:textId="77777777" w:rsidR="00CE67BE" w:rsidRDefault="00CE67BE" w:rsidP="00881E8F">
            <w:pPr>
              <w:spacing w:before="60" w:after="60"/>
              <w:jc w:val="center"/>
            </w:pPr>
            <w:r>
              <w:t>14.59±0.12 (9)</w:t>
            </w:r>
          </w:p>
        </w:tc>
        <w:tc>
          <w:tcPr>
            <w:tcW w:w="3087" w:type="dxa"/>
          </w:tcPr>
          <w:p w14:paraId="3990DD12" w14:textId="77777777" w:rsidR="00CE67BE" w:rsidRDefault="00CE67BE" w:rsidP="00881E8F">
            <w:pPr>
              <w:keepNext/>
              <w:spacing w:before="60" w:after="60"/>
              <w:jc w:val="center"/>
            </w:pPr>
            <w:r>
              <w:t>14.4</w:t>
            </w:r>
          </w:p>
        </w:tc>
      </w:tr>
    </w:tbl>
    <w:p w14:paraId="3990DD14" w14:textId="77777777" w:rsidR="00CE67BE" w:rsidRDefault="00902EBF" w:rsidP="00902EBF">
      <w:pPr>
        <w:pStyle w:val="Caption"/>
      </w:pPr>
      <w:bookmarkStart w:id="505" w:name="_Toc398190109"/>
      <w:bookmarkStart w:id="506" w:name="_Toc400445926"/>
      <w:r>
        <w:t xml:space="preserve">Table </w:t>
      </w:r>
      <w:r w:rsidR="004524AF">
        <w:fldChar w:fldCharType="begin"/>
      </w:r>
      <w:r w:rsidR="00F13B47">
        <w:instrText xml:space="preserve"> SEQ Table \* ARABIC </w:instrText>
      </w:r>
      <w:r w:rsidR="004524AF">
        <w:fldChar w:fldCharType="separate"/>
      </w:r>
      <w:r w:rsidR="00D46B59">
        <w:rPr>
          <w:noProof/>
        </w:rPr>
        <w:t>3</w:t>
      </w:r>
      <w:r w:rsidR="004524AF">
        <w:rPr>
          <w:noProof/>
        </w:rPr>
        <w:fldChar w:fldCharType="end"/>
      </w:r>
      <w:r>
        <w:t xml:space="preserve">: </w:t>
      </w:r>
      <w:r w:rsidR="00CE67BE">
        <w:t>SLC Slant Range Spatial Resolution</w:t>
      </w:r>
      <w:bookmarkEnd w:id="505"/>
      <w:bookmarkEnd w:id="506"/>
    </w:p>
    <w:p w14:paraId="3990DD15" w14:textId="77777777" w:rsidR="00CE67BE" w:rsidRDefault="00CE67BE" w:rsidP="00CE67BE"/>
    <w:p w14:paraId="3990DD16" w14:textId="77777777" w:rsidR="00CE67BE" w:rsidRDefault="00CE67BE" w:rsidP="00CE67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tblGrid>
      <w:tr w:rsidR="00CE67BE" w14:paraId="3990DD18" w14:textId="77777777" w:rsidTr="00C617CC">
        <w:tc>
          <w:tcPr>
            <w:tcW w:w="9322" w:type="dxa"/>
          </w:tcPr>
          <w:p w14:paraId="3990DD17" w14:textId="77777777" w:rsidR="00CE67BE" w:rsidRDefault="00CE67BE" w:rsidP="00881E8F">
            <w:pPr>
              <w:spacing w:after="0"/>
              <w:jc w:val="center"/>
            </w:pPr>
            <w:r>
              <w:rPr>
                <w:noProof/>
                <w:lang w:eastAsia="en-GB"/>
              </w:rPr>
              <w:lastRenderedPageBreak/>
              <w:drawing>
                <wp:inline distT="0" distB="0" distL="0" distR="0" wp14:anchorId="3990EEC7" wp14:editId="3990EEC8">
                  <wp:extent cx="4584700" cy="2755900"/>
                  <wp:effectExtent l="0" t="0" r="635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D1B" w14:textId="77777777" w:rsidTr="00C617CC">
        <w:tc>
          <w:tcPr>
            <w:tcW w:w="9322" w:type="dxa"/>
          </w:tcPr>
          <w:p w14:paraId="3990DD19" w14:textId="77777777" w:rsidR="00CE67BE" w:rsidRDefault="00902EBF" w:rsidP="00902EBF">
            <w:pPr>
              <w:pStyle w:val="Caption"/>
            </w:pPr>
            <w:bookmarkStart w:id="507" w:name="_Toc398190173"/>
            <w:bookmarkStart w:id="508" w:name="_Toc400445873"/>
            <w:r>
              <w:t xml:space="preserve">Figure </w:t>
            </w:r>
            <w:r w:rsidR="004524AF">
              <w:fldChar w:fldCharType="begin"/>
            </w:r>
            <w:r w:rsidR="00F13B47">
              <w:instrText xml:space="preserve"> SEQ Figure \* ARABIC </w:instrText>
            </w:r>
            <w:r w:rsidR="004524AF">
              <w:fldChar w:fldCharType="separate"/>
            </w:r>
            <w:r w:rsidR="009749F4">
              <w:rPr>
                <w:noProof/>
              </w:rPr>
              <w:t>33</w:t>
            </w:r>
            <w:r w:rsidR="004524AF">
              <w:rPr>
                <w:noProof/>
              </w:rPr>
              <w:fldChar w:fldCharType="end"/>
            </w:r>
            <w:r>
              <w:t xml:space="preserve">: </w:t>
            </w:r>
            <w:r w:rsidR="00CE67BE">
              <w:t>SLC SM Slant Range Spatial Resolution</w:t>
            </w:r>
            <w:bookmarkEnd w:id="507"/>
            <w:bookmarkEnd w:id="508"/>
          </w:p>
          <w:p w14:paraId="3990DD1A" w14:textId="77777777" w:rsidR="009749F4" w:rsidRPr="009749F4" w:rsidRDefault="009749F4" w:rsidP="009749F4"/>
        </w:tc>
      </w:tr>
      <w:tr w:rsidR="00CE67BE" w14:paraId="3990DD1D" w14:textId="77777777" w:rsidTr="00C617CC">
        <w:tc>
          <w:tcPr>
            <w:tcW w:w="9322" w:type="dxa"/>
          </w:tcPr>
          <w:p w14:paraId="3990DD1C" w14:textId="77777777" w:rsidR="00CE67BE" w:rsidRDefault="00CE67BE" w:rsidP="00881E8F">
            <w:pPr>
              <w:spacing w:after="0"/>
              <w:jc w:val="center"/>
            </w:pPr>
            <w:r>
              <w:rPr>
                <w:noProof/>
                <w:lang w:eastAsia="en-GB"/>
              </w:rPr>
              <w:drawing>
                <wp:inline distT="0" distB="0" distL="0" distR="0" wp14:anchorId="3990EEC9" wp14:editId="3990EECA">
                  <wp:extent cx="4584700" cy="2755900"/>
                  <wp:effectExtent l="0" t="0" r="635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D1F" w14:textId="77777777" w:rsidTr="00C617CC">
        <w:tc>
          <w:tcPr>
            <w:tcW w:w="9322" w:type="dxa"/>
          </w:tcPr>
          <w:p w14:paraId="3990DD1E" w14:textId="77777777" w:rsidR="00CE67BE" w:rsidRDefault="00902EBF" w:rsidP="00902EBF">
            <w:pPr>
              <w:pStyle w:val="Caption"/>
            </w:pPr>
            <w:bookmarkStart w:id="509" w:name="_Toc398190174"/>
            <w:bookmarkStart w:id="510" w:name="_Toc400445874"/>
            <w:r>
              <w:t xml:space="preserve">Figure </w:t>
            </w:r>
            <w:r w:rsidR="004524AF">
              <w:fldChar w:fldCharType="begin"/>
            </w:r>
            <w:r w:rsidR="00F13B47">
              <w:instrText xml:space="preserve"> SEQ Figure \* ARABIC </w:instrText>
            </w:r>
            <w:r w:rsidR="004524AF">
              <w:fldChar w:fldCharType="separate"/>
            </w:r>
            <w:r w:rsidR="009749F4">
              <w:rPr>
                <w:noProof/>
              </w:rPr>
              <w:t>34</w:t>
            </w:r>
            <w:r w:rsidR="004524AF">
              <w:rPr>
                <w:noProof/>
              </w:rPr>
              <w:fldChar w:fldCharType="end"/>
            </w:r>
            <w:r>
              <w:t xml:space="preserve">: </w:t>
            </w:r>
            <w:r w:rsidR="00CE67BE">
              <w:t>SLC IW Slant Range Spatial Resolution</w:t>
            </w:r>
            <w:bookmarkEnd w:id="509"/>
            <w:bookmarkEnd w:id="510"/>
          </w:p>
        </w:tc>
      </w:tr>
      <w:tr w:rsidR="00CE67BE" w14:paraId="3990DD21" w14:textId="77777777" w:rsidTr="00C617CC">
        <w:tc>
          <w:tcPr>
            <w:tcW w:w="9322" w:type="dxa"/>
          </w:tcPr>
          <w:p w14:paraId="3990DD20" w14:textId="77777777" w:rsidR="00CE67BE" w:rsidRDefault="00CE67BE" w:rsidP="00881E8F">
            <w:pPr>
              <w:spacing w:after="0"/>
              <w:jc w:val="center"/>
            </w:pPr>
            <w:r>
              <w:rPr>
                <w:noProof/>
                <w:lang w:eastAsia="en-GB"/>
              </w:rPr>
              <w:lastRenderedPageBreak/>
              <w:drawing>
                <wp:inline distT="0" distB="0" distL="0" distR="0" wp14:anchorId="3990EECB" wp14:editId="3990EECC">
                  <wp:extent cx="4584700" cy="2755900"/>
                  <wp:effectExtent l="0" t="0" r="635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D23" w14:textId="77777777" w:rsidTr="00C617CC">
        <w:tc>
          <w:tcPr>
            <w:tcW w:w="9322" w:type="dxa"/>
          </w:tcPr>
          <w:p w14:paraId="3990DD22" w14:textId="77777777" w:rsidR="00CE67BE" w:rsidRDefault="00902EBF" w:rsidP="00902EBF">
            <w:pPr>
              <w:pStyle w:val="Caption"/>
            </w:pPr>
            <w:bookmarkStart w:id="511" w:name="_Ref398104855"/>
            <w:bookmarkStart w:id="512" w:name="_Toc398190175"/>
            <w:bookmarkStart w:id="513" w:name="_Toc400445875"/>
            <w:r>
              <w:t xml:space="preserve">Figure </w:t>
            </w:r>
            <w:r w:rsidR="004524AF">
              <w:fldChar w:fldCharType="begin"/>
            </w:r>
            <w:r w:rsidR="00F13B47">
              <w:instrText xml:space="preserve"> SEQ Figure \* ARABIC </w:instrText>
            </w:r>
            <w:r w:rsidR="004524AF">
              <w:fldChar w:fldCharType="separate"/>
            </w:r>
            <w:r w:rsidR="009749F4">
              <w:rPr>
                <w:noProof/>
              </w:rPr>
              <w:t>35</w:t>
            </w:r>
            <w:r w:rsidR="004524AF">
              <w:rPr>
                <w:noProof/>
              </w:rPr>
              <w:fldChar w:fldCharType="end"/>
            </w:r>
            <w:bookmarkEnd w:id="511"/>
            <w:r>
              <w:t xml:space="preserve">: </w:t>
            </w:r>
            <w:r w:rsidR="00CE67BE">
              <w:t>SLC EW Slant Range Spatial Resolution</w:t>
            </w:r>
            <w:bookmarkEnd w:id="512"/>
            <w:bookmarkEnd w:id="513"/>
          </w:p>
        </w:tc>
      </w:tr>
    </w:tbl>
    <w:p w14:paraId="3990DD24" w14:textId="77777777" w:rsidR="00CE67BE" w:rsidRDefault="00CE67BE" w:rsidP="00CE67BE">
      <w:r>
        <w:t xml:space="preserve">There is a good match between the slant range spatial resolutions from the Sentinel-1 Product Definition document </w:t>
      </w:r>
      <w:r w:rsidR="000751A7" w:rsidRPr="000751A7">
        <w:t>[Aulard-Macler</w:t>
      </w:r>
      <w:r w:rsidR="00FB632D">
        <w:t>, 2012</w:t>
      </w:r>
      <w:r w:rsidR="000751A7" w:rsidRPr="000751A7">
        <w:t>]</w:t>
      </w:r>
      <w:r w:rsidR="00053AE3">
        <w:t xml:space="preserve"> </w:t>
      </w:r>
      <w:r>
        <w:t xml:space="preserve">and the point target measurements for all modes, swaths and sub-swaths. </w:t>
      </w:r>
    </w:p>
    <w:p w14:paraId="3990DD25" w14:textId="77777777" w:rsidR="00CE67BE" w:rsidRDefault="00CE67BE" w:rsidP="00CE67BE"/>
    <w:p w14:paraId="3990DD26" w14:textId="77777777" w:rsidR="0050666E" w:rsidRDefault="004C3145" w:rsidP="00CE67BE">
      <w:pPr>
        <w:rPr>
          <w:b/>
        </w:rPr>
      </w:pPr>
      <w:r>
        <w:rPr>
          <w:b/>
        </w:rPr>
        <w:t xml:space="preserve">Recommendation </w:t>
      </w:r>
    </w:p>
    <w:p w14:paraId="3990DD27" w14:textId="77777777" w:rsidR="00CE67BE" w:rsidRPr="004C3145" w:rsidRDefault="00CE67BE" w:rsidP="00CE67BE">
      <w:pPr>
        <w:rPr>
          <w:b/>
        </w:rPr>
      </w:pPr>
      <w:r>
        <w:t>To investigate the difference between measured and product definition azimuth spatial resolution for EW mode.</w:t>
      </w:r>
    </w:p>
    <w:p w14:paraId="3990DD28" w14:textId="77777777" w:rsidR="00CE67BE" w:rsidRDefault="00CE67BE" w:rsidP="00CE67BE">
      <w:pPr>
        <w:pStyle w:val="Heading3"/>
        <w:numPr>
          <w:ilvl w:val="2"/>
          <w:numId w:val="1"/>
        </w:numPr>
      </w:pPr>
      <w:bookmarkStart w:id="514" w:name="_Toc398190231"/>
      <w:bookmarkStart w:id="515" w:name="_Toc399940615"/>
      <w:r>
        <w:t>Sidelobe Ratios</w:t>
      </w:r>
      <w:bookmarkEnd w:id="514"/>
      <w:bookmarkEnd w:id="515"/>
    </w:p>
    <w:p w14:paraId="3990DD29" w14:textId="77777777" w:rsidR="00CE67BE" w:rsidRDefault="00CE67BE" w:rsidP="00CE67BE">
      <w:r>
        <w:t>The following table gives the measured sidelobe ratios and these from the Sentinel-1 Product Definition document</w:t>
      </w:r>
      <w:r w:rsidR="000751A7">
        <w:t xml:space="preserve"> </w:t>
      </w:r>
      <w:r w:rsidR="000751A7" w:rsidRPr="000751A7">
        <w:t>[Aulard-Macler</w:t>
      </w:r>
      <w:r w:rsidR="00FB632D">
        <w:t>, 2012</w:t>
      </w:r>
      <w:r w:rsidR="000751A7" w:rsidRPr="000751A7">
        <w:t>]</w:t>
      </w:r>
      <w:r>
        <w:t>:</w:t>
      </w:r>
    </w:p>
    <w:p w14:paraId="3990DD2A" w14:textId="77777777" w:rsidR="00C617CC" w:rsidRPr="00FD571F" w:rsidRDefault="00C617CC" w:rsidP="00CE67BE"/>
    <w:tbl>
      <w:tblPr>
        <w:tblStyle w:val="TableGrid"/>
        <w:tblW w:w="9356" w:type="dxa"/>
        <w:tblInd w:w="108" w:type="dxa"/>
        <w:tblLayout w:type="fixed"/>
        <w:tblLook w:val="04A0" w:firstRow="1" w:lastRow="0" w:firstColumn="1" w:lastColumn="0" w:noHBand="0" w:noVBand="1"/>
      </w:tblPr>
      <w:tblGrid>
        <w:gridCol w:w="862"/>
        <w:gridCol w:w="1373"/>
        <w:gridCol w:w="1559"/>
        <w:gridCol w:w="1701"/>
        <w:gridCol w:w="1559"/>
        <w:gridCol w:w="2302"/>
      </w:tblGrid>
      <w:tr w:rsidR="00CE67BE" w14:paraId="3990DD31" w14:textId="77777777" w:rsidTr="00C617CC">
        <w:tc>
          <w:tcPr>
            <w:tcW w:w="862" w:type="dxa"/>
            <w:shd w:val="clear" w:color="auto" w:fill="BFBFBF" w:themeFill="background1" w:themeFillShade="BF"/>
          </w:tcPr>
          <w:p w14:paraId="3990DD2B" w14:textId="77777777" w:rsidR="00CE67BE" w:rsidRDefault="00CE67BE" w:rsidP="00881E8F">
            <w:pPr>
              <w:spacing w:before="60" w:after="60"/>
              <w:jc w:val="center"/>
            </w:pPr>
            <w:r>
              <w:t>Mode</w:t>
            </w:r>
          </w:p>
        </w:tc>
        <w:tc>
          <w:tcPr>
            <w:tcW w:w="1373" w:type="dxa"/>
            <w:shd w:val="clear" w:color="auto" w:fill="BFBFBF" w:themeFill="background1" w:themeFillShade="BF"/>
          </w:tcPr>
          <w:p w14:paraId="3990DD2C" w14:textId="77777777" w:rsidR="00CE67BE" w:rsidRDefault="00CE67BE" w:rsidP="00881E8F">
            <w:pPr>
              <w:spacing w:before="60" w:after="60"/>
              <w:jc w:val="center"/>
            </w:pPr>
            <w:r>
              <w:t>Measured Integrated Side-lobe Ratio (dB)</w:t>
            </w:r>
          </w:p>
        </w:tc>
        <w:tc>
          <w:tcPr>
            <w:tcW w:w="1559" w:type="dxa"/>
            <w:shd w:val="clear" w:color="auto" w:fill="BFBFBF" w:themeFill="background1" w:themeFillShade="BF"/>
          </w:tcPr>
          <w:p w14:paraId="3990DD2D" w14:textId="77777777" w:rsidR="00CE67BE" w:rsidRDefault="00CE67BE" w:rsidP="00881E8F">
            <w:pPr>
              <w:spacing w:before="60" w:after="60"/>
              <w:jc w:val="center"/>
            </w:pPr>
            <w:r>
              <w:t>Product Definition ISLR (dB)*</w:t>
            </w:r>
          </w:p>
        </w:tc>
        <w:tc>
          <w:tcPr>
            <w:tcW w:w="1701" w:type="dxa"/>
            <w:shd w:val="clear" w:color="auto" w:fill="BFBFBF" w:themeFill="background1" w:themeFillShade="BF"/>
          </w:tcPr>
          <w:p w14:paraId="3990DD2E" w14:textId="77777777" w:rsidR="00CE67BE" w:rsidRDefault="00CE67BE" w:rsidP="00881E8F">
            <w:pPr>
              <w:spacing w:before="60" w:after="60"/>
              <w:jc w:val="center"/>
            </w:pPr>
            <w:r>
              <w:t>Measured Peak Side-lobe Ratio (dB)</w:t>
            </w:r>
          </w:p>
        </w:tc>
        <w:tc>
          <w:tcPr>
            <w:tcW w:w="1559" w:type="dxa"/>
            <w:shd w:val="clear" w:color="auto" w:fill="BFBFBF" w:themeFill="background1" w:themeFillShade="BF"/>
          </w:tcPr>
          <w:p w14:paraId="3990DD2F" w14:textId="77777777" w:rsidR="00CE67BE" w:rsidRDefault="00CE67BE" w:rsidP="00881E8F">
            <w:pPr>
              <w:spacing w:before="60" w:after="60"/>
              <w:jc w:val="center"/>
            </w:pPr>
            <w:r>
              <w:t>Product Definition PSLR (dB)</w:t>
            </w:r>
          </w:p>
        </w:tc>
        <w:tc>
          <w:tcPr>
            <w:tcW w:w="2302" w:type="dxa"/>
            <w:shd w:val="clear" w:color="auto" w:fill="BFBFBF" w:themeFill="background1" w:themeFillShade="BF"/>
          </w:tcPr>
          <w:p w14:paraId="3990DD30" w14:textId="77777777" w:rsidR="00CE67BE" w:rsidRDefault="00CE67BE" w:rsidP="00881E8F">
            <w:pPr>
              <w:spacing w:before="60" w:after="60"/>
              <w:jc w:val="center"/>
            </w:pPr>
            <w:r>
              <w:t>Measured Spurious Side-lobe Ratio (dB)</w:t>
            </w:r>
          </w:p>
        </w:tc>
      </w:tr>
      <w:tr w:rsidR="00CE67BE" w14:paraId="3990DD38" w14:textId="77777777" w:rsidTr="00C617CC">
        <w:tc>
          <w:tcPr>
            <w:tcW w:w="862" w:type="dxa"/>
          </w:tcPr>
          <w:p w14:paraId="3990DD32" w14:textId="77777777" w:rsidR="00CE67BE" w:rsidRDefault="00CE67BE" w:rsidP="00881E8F">
            <w:pPr>
              <w:spacing w:before="60" w:after="60"/>
              <w:jc w:val="center"/>
            </w:pPr>
            <w:r>
              <w:t>SM</w:t>
            </w:r>
          </w:p>
        </w:tc>
        <w:tc>
          <w:tcPr>
            <w:tcW w:w="1373" w:type="dxa"/>
          </w:tcPr>
          <w:p w14:paraId="3990DD33" w14:textId="77777777" w:rsidR="00CE67BE" w:rsidRDefault="00CE67BE" w:rsidP="00881E8F">
            <w:pPr>
              <w:spacing w:before="60" w:after="60"/>
              <w:jc w:val="center"/>
            </w:pPr>
            <w:r>
              <w:t>-12.56±0.81</w:t>
            </w:r>
          </w:p>
        </w:tc>
        <w:tc>
          <w:tcPr>
            <w:tcW w:w="1559" w:type="dxa"/>
          </w:tcPr>
          <w:p w14:paraId="3990DD34" w14:textId="77777777" w:rsidR="00CE67BE" w:rsidRDefault="00CE67BE" w:rsidP="00881E8F">
            <w:pPr>
              <w:spacing w:before="60" w:after="60"/>
              <w:jc w:val="center"/>
            </w:pPr>
            <w:r>
              <w:t>&lt; -16.1</w:t>
            </w:r>
          </w:p>
        </w:tc>
        <w:tc>
          <w:tcPr>
            <w:tcW w:w="1701" w:type="dxa"/>
          </w:tcPr>
          <w:p w14:paraId="3990DD35" w14:textId="77777777" w:rsidR="00CE67BE" w:rsidRDefault="00CE67BE" w:rsidP="00881E8F">
            <w:pPr>
              <w:spacing w:before="60" w:after="60"/>
              <w:jc w:val="center"/>
            </w:pPr>
            <w:r>
              <w:t>-20.18±0.87</w:t>
            </w:r>
          </w:p>
        </w:tc>
        <w:tc>
          <w:tcPr>
            <w:tcW w:w="1559" w:type="dxa"/>
          </w:tcPr>
          <w:p w14:paraId="3990DD36" w14:textId="77777777" w:rsidR="00CE67BE" w:rsidRDefault="00CE67BE" w:rsidP="00881E8F">
            <w:pPr>
              <w:spacing w:before="60" w:after="60"/>
              <w:jc w:val="center"/>
            </w:pPr>
            <w:r>
              <w:t>&lt; -21.2</w:t>
            </w:r>
          </w:p>
        </w:tc>
        <w:tc>
          <w:tcPr>
            <w:tcW w:w="2302" w:type="dxa"/>
          </w:tcPr>
          <w:p w14:paraId="3990DD37" w14:textId="77777777" w:rsidR="00CE67BE" w:rsidRDefault="00CE67BE" w:rsidP="00881E8F">
            <w:pPr>
              <w:spacing w:before="60" w:after="60"/>
              <w:jc w:val="center"/>
            </w:pPr>
            <w:r>
              <w:t>-26.22±1.76</w:t>
            </w:r>
          </w:p>
        </w:tc>
      </w:tr>
      <w:tr w:rsidR="00CE67BE" w14:paraId="3990DD3F" w14:textId="77777777" w:rsidTr="00C617CC">
        <w:tc>
          <w:tcPr>
            <w:tcW w:w="862" w:type="dxa"/>
          </w:tcPr>
          <w:p w14:paraId="3990DD39" w14:textId="77777777" w:rsidR="00CE67BE" w:rsidRDefault="00CE67BE" w:rsidP="00881E8F">
            <w:pPr>
              <w:spacing w:before="60" w:after="60"/>
              <w:jc w:val="center"/>
            </w:pPr>
            <w:r>
              <w:t>IW</w:t>
            </w:r>
          </w:p>
        </w:tc>
        <w:tc>
          <w:tcPr>
            <w:tcW w:w="1373" w:type="dxa"/>
          </w:tcPr>
          <w:p w14:paraId="3990DD3A" w14:textId="77777777" w:rsidR="00CE67BE" w:rsidRDefault="00CE67BE" w:rsidP="00881E8F">
            <w:pPr>
              <w:spacing w:before="60" w:after="60"/>
              <w:jc w:val="center"/>
            </w:pPr>
            <w:r>
              <w:t>-12.46±3.03</w:t>
            </w:r>
          </w:p>
        </w:tc>
        <w:tc>
          <w:tcPr>
            <w:tcW w:w="1559" w:type="dxa"/>
          </w:tcPr>
          <w:p w14:paraId="3990DD3B" w14:textId="77777777" w:rsidR="00CE67BE" w:rsidRDefault="00CE67BE" w:rsidP="00881E8F">
            <w:pPr>
              <w:spacing w:before="60" w:after="60"/>
              <w:jc w:val="center"/>
            </w:pPr>
            <w:r>
              <w:t>&lt; -16.1</w:t>
            </w:r>
          </w:p>
        </w:tc>
        <w:tc>
          <w:tcPr>
            <w:tcW w:w="1701" w:type="dxa"/>
          </w:tcPr>
          <w:p w14:paraId="3990DD3C" w14:textId="77777777" w:rsidR="00CE67BE" w:rsidRDefault="00CE67BE" w:rsidP="00881E8F">
            <w:pPr>
              <w:spacing w:before="60" w:after="60"/>
              <w:jc w:val="center"/>
            </w:pPr>
            <w:r>
              <w:t>-19.10±4.56</w:t>
            </w:r>
          </w:p>
        </w:tc>
        <w:tc>
          <w:tcPr>
            <w:tcW w:w="1559" w:type="dxa"/>
          </w:tcPr>
          <w:p w14:paraId="3990DD3D" w14:textId="77777777" w:rsidR="00CE67BE" w:rsidRDefault="00CE67BE" w:rsidP="00881E8F">
            <w:pPr>
              <w:spacing w:before="60" w:after="60"/>
              <w:jc w:val="center"/>
            </w:pPr>
            <w:r>
              <w:t>&lt; -21.2</w:t>
            </w:r>
          </w:p>
        </w:tc>
        <w:tc>
          <w:tcPr>
            <w:tcW w:w="2302" w:type="dxa"/>
          </w:tcPr>
          <w:p w14:paraId="3990DD3E" w14:textId="77777777" w:rsidR="00CE67BE" w:rsidRDefault="00CE67BE" w:rsidP="00881E8F">
            <w:pPr>
              <w:spacing w:before="60" w:after="60"/>
              <w:jc w:val="center"/>
            </w:pPr>
            <w:r>
              <w:t>-24.66±6.11</w:t>
            </w:r>
          </w:p>
        </w:tc>
      </w:tr>
      <w:tr w:rsidR="00CE67BE" w14:paraId="3990DD46" w14:textId="77777777" w:rsidTr="00C617CC">
        <w:tc>
          <w:tcPr>
            <w:tcW w:w="862" w:type="dxa"/>
          </w:tcPr>
          <w:p w14:paraId="3990DD40" w14:textId="77777777" w:rsidR="00CE67BE" w:rsidRDefault="00CE67BE" w:rsidP="00881E8F">
            <w:pPr>
              <w:spacing w:before="60" w:after="60"/>
              <w:jc w:val="center"/>
            </w:pPr>
            <w:r>
              <w:t>EW</w:t>
            </w:r>
          </w:p>
        </w:tc>
        <w:tc>
          <w:tcPr>
            <w:tcW w:w="1373" w:type="dxa"/>
          </w:tcPr>
          <w:p w14:paraId="3990DD41" w14:textId="77777777" w:rsidR="00CE67BE" w:rsidRDefault="00CE67BE" w:rsidP="00881E8F">
            <w:pPr>
              <w:spacing w:before="60" w:after="60"/>
              <w:jc w:val="center"/>
            </w:pPr>
            <w:r>
              <w:t>-12.22±3.51</w:t>
            </w:r>
          </w:p>
        </w:tc>
        <w:tc>
          <w:tcPr>
            <w:tcW w:w="1559" w:type="dxa"/>
          </w:tcPr>
          <w:p w14:paraId="3990DD42" w14:textId="77777777" w:rsidR="00CE67BE" w:rsidRDefault="00CE67BE" w:rsidP="00881E8F">
            <w:pPr>
              <w:spacing w:before="60" w:after="60"/>
              <w:jc w:val="center"/>
            </w:pPr>
            <w:r>
              <w:t>&lt; -16.1</w:t>
            </w:r>
          </w:p>
        </w:tc>
        <w:tc>
          <w:tcPr>
            <w:tcW w:w="1701" w:type="dxa"/>
          </w:tcPr>
          <w:p w14:paraId="3990DD43" w14:textId="77777777" w:rsidR="00CE67BE" w:rsidRDefault="00CE67BE" w:rsidP="00881E8F">
            <w:pPr>
              <w:spacing w:before="60" w:after="60"/>
              <w:jc w:val="center"/>
            </w:pPr>
            <w:r>
              <w:t>-20.54±3.12</w:t>
            </w:r>
          </w:p>
        </w:tc>
        <w:tc>
          <w:tcPr>
            <w:tcW w:w="1559" w:type="dxa"/>
          </w:tcPr>
          <w:p w14:paraId="3990DD44" w14:textId="77777777" w:rsidR="00CE67BE" w:rsidRDefault="00CE67BE" w:rsidP="00881E8F">
            <w:pPr>
              <w:spacing w:before="60" w:after="60"/>
              <w:jc w:val="center"/>
            </w:pPr>
            <w:r>
              <w:t>&lt; -21.2</w:t>
            </w:r>
          </w:p>
        </w:tc>
        <w:tc>
          <w:tcPr>
            <w:tcW w:w="2302" w:type="dxa"/>
          </w:tcPr>
          <w:p w14:paraId="3990DD45" w14:textId="77777777" w:rsidR="00CE67BE" w:rsidRDefault="00CE67BE" w:rsidP="00881E8F">
            <w:pPr>
              <w:keepNext/>
              <w:spacing w:before="60" w:after="60"/>
              <w:jc w:val="center"/>
            </w:pPr>
            <w:r>
              <w:t>-24.14±5.18</w:t>
            </w:r>
          </w:p>
        </w:tc>
      </w:tr>
    </w:tbl>
    <w:p w14:paraId="3990DD47" w14:textId="77777777" w:rsidR="00CE67BE" w:rsidRPr="00F910C4" w:rsidRDefault="00902EBF" w:rsidP="00902EBF">
      <w:pPr>
        <w:pStyle w:val="Caption"/>
      </w:pPr>
      <w:bookmarkStart w:id="516" w:name="_Toc398190110"/>
      <w:bookmarkStart w:id="517" w:name="_Toc400445927"/>
      <w:r>
        <w:t xml:space="preserve">Table </w:t>
      </w:r>
      <w:r w:rsidR="004524AF">
        <w:fldChar w:fldCharType="begin"/>
      </w:r>
      <w:r w:rsidR="00F13B47">
        <w:instrText xml:space="preserve"> SEQ Table \* ARABIC </w:instrText>
      </w:r>
      <w:r w:rsidR="004524AF">
        <w:fldChar w:fldCharType="separate"/>
      </w:r>
      <w:r w:rsidR="00D46B59">
        <w:rPr>
          <w:noProof/>
        </w:rPr>
        <w:t>4</w:t>
      </w:r>
      <w:r w:rsidR="004524AF">
        <w:rPr>
          <w:noProof/>
        </w:rPr>
        <w:fldChar w:fldCharType="end"/>
      </w:r>
      <w:r>
        <w:t xml:space="preserve">: </w:t>
      </w:r>
      <w:r w:rsidR="00CE67BE">
        <w:t>SLC Sidelobe Ratios</w:t>
      </w:r>
      <w:bookmarkEnd w:id="516"/>
      <w:bookmarkEnd w:id="517"/>
    </w:p>
    <w:p w14:paraId="3990DD48" w14:textId="77777777" w:rsidR="00CE67BE" w:rsidRPr="009C6D09" w:rsidRDefault="00CE67BE" w:rsidP="00CE67BE">
      <w:pPr>
        <w:rPr>
          <w:lang w:val="en-US"/>
        </w:rPr>
      </w:pPr>
      <w:r w:rsidRPr="009C6D09">
        <w:rPr>
          <w:lang w:val="en-US"/>
        </w:rPr>
        <w:t>* Definition refers to 1-D ISLR rather than the measured 2-D ISLR.</w:t>
      </w:r>
    </w:p>
    <w:p w14:paraId="3990DD49" w14:textId="77777777" w:rsidR="00CE67BE" w:rsidRPr="009C6D09" w:rsidRDefault="00CE67BE" w:rsidP="00CE67BE">
      <w:pPr>
        <w:rPr>
          <w:lang w:val="en-US"/>
        </w:rPr>
      </w:pPr>
    </w:p>
    <w:p w14:paraId="3990DD4A" w14:textId="77777777" w:rsidR="00CE67BE" w:rsidRPr="00CE67BE" w:rsidRDefault="00CE67BE" w:rsidP="00E94021">
      <w:pPr>
        <w:rPr>
          <w:lang w:val="en-US"/>
        </w:rPr>
      </w:pPr>
      <w:r>
        <w:rPr>
          <w:lang w:val="en-US"/>
        </w:rPr>
        <w:t>Note that the ISLR, SSLR and PSLR are consistent between the different modes although the standard deviation is higher for IW &amp; EW modes due to the reduced peak rasterDN value compared to the background caused by the larger spatial resolution of these modes compared to SM.  The measured ISLR values are similar to those measured for previous SAR missions (e.g. Envisat ASAR) and are higher than the product definition as this refers to 1-D ISLR rather than the measured 2-D ISLR.  The PSLR measurements are close to the product definition values (within the standard deviations).</w:t>
      </w:r>
    </w:p>
    <w:p w14:paraId="3990DD4B" w14:textId="77777777" w:rsidR="00E7718A" w:rsidRDefault="00E7718A" w:rsidP="00E7718A">
      <w:pPr>
        <w:pStyle w:val="Heading2"/>
      </w:pPr>
      <w:bookmarkStart w:id="518" w:name="_Toc394305000"/>
      <w:bookmarkStart w:id="519" w:name="_Toc398190232"/>
      <w:bookmarkStart w:id="520" w:name="_Toc399940616"/>
      <w:r>
        <w:lastRenderedPageBreak/>
        <w:t>Level 1 GRD Verification</w:t>
      </w:r>
      <w:bookmarkEnd w:id="518"/>
      <w:bookmarkEnd w:id="519"/>
      <w:bookmarkEnd w:id="520"/>
    </w:p>
    <w:p w14:paraId="3990DD4C" w14:textId="77777777" w:rsidR="00E7718A" w:rsidRPr="007C1501" w:rsidRDefault="00E7718A" w:rsidP="00E7718A">
      <w:r>
        <w:t>This section contains status and results of the tasks described in section 3.4 of [DI-MPC-CCVP]</w:t>
      </w:r>
    </w:p>
    <w:p w14:paraId="3990DD4D" w14:textId="77777777" w:rsidR="00E7718A" w:rsidRDefault="00E7718A" w:rsidP="00E7718A"/>
    <w:p w14:paraId="3990DD4E" w14:textId="77777777" w:rsidR="006A087A" w:rsidRPr="00E94021" w:rsidRDefault="006A087A" w:rsidP="00E7718A">
      <w:pPr>
        <w:rPr>
          <w:b/>
          <w:lang w:val="en-US"/>
        </w:rPr>
      </w:pPr>
      <w:r w:rsidRPr="00E94021">
        <w:rPr>
          <w:b/>
          <w:lang w:val="en-US"/>
        </w:rPr>
        <w:t>T4001: Basic Verification Level 1 GRD Products</w:t>
      </w:r>
    </w:p>
    <w:p w14:paraId="3990DD4F" w14:textId="77777777" w:rsidR="000751A7" w:rsidRDefault="000751A7" w:rsidP="000751A7">
      <w:pPr>
        <w:rPr>
          <w:lang w:val="en-US"/>
        </w:rPr>
      </w:pPr>
      <w:r>
        <w:rPr>
          <w:lang w:val="en-US"/>
        </w:rPr>
        <w:t>Activities such as format and annotation checks, visual inspections, assessment of product dynamic range to avoid saturation of the point targets listed in Appendix B and swath characteristics have been performed on GRD products.</w:t>
      </w:r>
      <w:r w:rsidR="009749F4">
        <w:rPr>
          <w:lang w:val="en-US"/>
        </w:rPr>
        <w:t xml:space="preserve"> The Caviar analysis tool has been useful in checking the format of S1 product as a sub-set of parameters are extracted, displayed and used in subsequent analysis.  The main artefact identified through visual inspection has been examples of interference, these being similar to examples from Envisat ASAR. The standard version of the IPF used product scaling to avoid saturation of the DLR transponders.  Specific off-line processing has been performed for the ESA transponders to avoid saturation as well as to correct for their large time delay.</w:t>
      </w:r>
    </w:p>
    <w:p w14:paraId="3990DD50" w14:textId="77777777" w:rsidR="00E94021" w:rsidRDefault="00E94021" w:rsidP="00E7718A">
      <w:pPr>
        <w:rPr>
          <w:lang w:val="en-US"/>
        </w:rPr>
      </w:pPr>
    </w:p>
    <w:p w14:paraId="3990DD51" w14:textId="77777777" w:rsidR="006A087A" w:rsidRPr="00112118" w:rsidRDefault="006A087A" w:rsidP="00E7718A">
      <w:pPr>
        <w:rPr>
          <w:b/>
          <w:lang w:val="fr-FR"/>
        </w:rPr>
      </w:pPr>
      <w:r w:rsidRPr="00112118">
        <w:rPr>
          <w:b/>
          <w:lang w:val="fr-FR"/>
        </w:rPr>
        <w:t>T4002: Impulse Response Function Analysis (GRD)</w:t>
      </w:r>
    </w:p>
    <w:p w14:paraId="3990DD52" w14:textId="77777777" w:rsidR="00CE67BE" w:rsidRDefault="00CE67BE" w:rsidP="00CE67BE">
      <w:r w:rsidRPr="00F910C4">
        <w:t>The point</w:t>
      </w:r>
      <w:r>
        <w:t xml:space="preserve"> targets </w:t>
      </w:r>
      <w:r w:rsidRPr="004C3145">
        <w:t>given in Appendix B and the products given in Appendix C have</w:t>
      </w:r>
      <w:r>
        <w:t xml:space="preserve"> been used to assess various impulse response function parameters as described below.</w:t>
      </w:r>
    </w:p>
    <w:p w14:paraId="3990DD53" w14:textId="77777777" w:rsidR="00CE67BE" w:rsidRDefault="00CE67BE" w:rsidP="00CE67BE">
      <w:pPr>
        <w:pStyle w:val="Heading3"/>
        <w:numPr>
          <w:ilvl w:val="2"/>
          <w:numId w:val="1"/>
        </w:numPr>
      </w:pPr>
      <w:bookmarkStart w:id="521" w:name="_Toc398190233"/>
      <w:bookmarkStart w:id="522" w:name="_Toc399940617"/>
      <w:r>
        <w:t>Spatial Resolution</w:t>
      </w:r>
      <w:bookmarkEnd w:id="521"/>
      <w:bookmarkEnd w:id="522"/>
    </w:p>
    <w:p w14:paraId="3990DD54" w14:textId="77777777" w:rsidR="00CE67BE" w:rsidRDefault="00CE67BE" w:rsidP="00CE67BE">
      <w:r>
        <w:t xml:space="preserve">The 3dB width of the impulse response function gives the spatial resolution in azimuth and slant range.  The following tables and plots give these spatial resolutions for SM, IM and EW modes. The values on brackets in the table indicate the number of measurements. The red horizontal lines on </w:t>
      </w:r>
      <w:r w:rsidR="004524AF">
        <w:fldChar w:fldCharType="begin"/>
      </w:r>
      <w:r w:rsidR="004C3145">
        <w:instrText xml:space="preserve"> REF _Ref398104956 \h </w:instrText>
      </w:r>
      <w:r w:rsidR="004524AF">
        <w:fldChar w:fldCharType="separate"/>
      </w:r>
      <w:r w:rsidR="00053AE3">
        <w:t xml:space="preserve">Figure </w:t>
      </w:r>
      <w:r w:rsidR="00053AE3">
        <w:rPr>
          <w:noProof/>
        </w:rPr>
        <w:t>36</w:t>
      </w:r>
      <w:r w:rsidR="004524AF">
        <w:fldChar w:fldCharType="end"/>
      </w:r>
      <w:r w:rsidR="004C3145">
        <w:t xml:space="preserve"> to </w:t>
      </w:r>
      <w:r w:rsidR="004524AF">
        <w:fldChar w:fldCharType="begin"/>
      </w:r>
      <w:r w:rsidR="004C3145">
        <w:instrText xml:space="preserve"> REF _Ref398104959 \h </w:instrText>
      </w:r>
      <w:r w:rsidR="004524AF">
        <w:fldChar w:fldCharType="separate"/>
      </w:r>
      <w:r w:rsidR="00053AE3">
        <w:t xml:space="preserve">Figure </w:t>
      </w:r>
      <w:r w:rsidR="00053AE3">
        <w:rPr>
          <w:noProof/>
        </w:rPr>
        <w:t>41</w:t>
      </w:r>
      <w:r w:rsidR="004524AF">
        <w:fldChar w:fldCharType="end"/>
      </w:r>
      <w:r w:rsidR="004C3145">
        <w:t xml:space="preserve"> </w:t>
      </w:r>
      <w:r>
        <w:t xml:space="preserve">to </w:t>
      </w:r>
      <w:r w:rsidRPr="00DC4720">
        <w:t>are the s</w:t>
      </w:r>
      <w:r>
        <w:t>patial resolutions given in the Sentinel-1 Product Definition document</w:t>
      </w:r>
      <w:r w:rsidR="000751A7">
        <w:t xml:space="preserve"> </w:t>
      </w:r>
      <w:r w:rsidR="000751A7" w:rsidRPr="000751A7">
        <w:t>[Aulard-Macler</w:t>
      </w:r>
      <w:r w:rsidR="00FB632D">
        <w:t>, 2012</w:t>
      </w:r>
      <w:r w:rsidR="000751A7" w:rsidRPr="000751A7">
        <w:t>]</w:t>
      </w:r>
      <w:r>
        <w:t>.</w:t>
      </w:r>
    </w:p>
    <w:tbl>
      <w:tblPr>
        <w:tblStyle w:val="TableGrid"/>
        <w:tblW w:w="0" w:type="auto"/>
        <w:tblInd w:w="108" w:type="dxa"/>
        <w:tblLook w:val="04A0" w:firstRow="1" w:lastRow="0" w:firstColumn="1" w:lastColumn="0" w:noHBand="0" w:noVBand="1"/>
      </w:tblPr>
      <w:tblGrid>
        <w:gridCol w:w="2031"/>
        <w:gridCol w:w="2447"/>
        <w:gridCol w:w="2392"/>
        <w:gridCol w:w="2391"/>
      </w:tblGrid>
      <w:tr w:rsidR="00CE67BE" w14:paraId="3990DD59" w14:textId="77777777" w:rsidTr="00C617CC">
        <w:tc>
          <w:tcPr>
            <w:tcW w:w="2031" w:type="dxa"/>
            <w:shd w:val="clear" w:color="auto" w:fill="BFBFBF" w:themeFill="background1" w:themeFillShade="BF"/>
          </w:tcPr>
          <w:p w14:paraId="3990DD55" w14:textId="77777777" w:rsidR="00CE67BE" w:rsidRPr="00D30231" w:rsidRDefault="00CE67BE" w:rsidP="00881E8F">
            <w:pPr>
              <w:spacing w:before="60" w:after="60"/>
              <w:jc w:val="center"/>
              <w:rPr>
                <w:b/>
              </w:rPr>
            </w:pPr>
            <w:r>
              <w:rPr>
                <w:b/>
              </w:rPr>
              <w:t>Product Type</w:t>
            </w:r>
          </w:p>
        </w:tc>
        <w:tc>
          <w:tcPr>
            <w:tcW w:w="2447" w:type="dxa"/>
            <w:shd w:val="clear" w:color="auto" w:fill="BFBFBF" w:themeFill="background1" w:themeFillShade="BF"/>
          </w:tcPr>
          <w:p w14:paraId="3990DD56" w14:textId="77777777" w:rsidR="00CE67BE" w:rsidRPr="00D30231" w:rsidRDefault="00CE67BE" w:rsidP="00881E8F">
            <w:pPr>
              <w:spacing w:before="60" w:after="60"/>
              <w:jc w:val="center"/>
              <w:rPr>
                <w:b/>
              </w:rPr>
            </w:pPr>
            <w:r w:rsidRPr="00D30231">
              <w:rPr>
                <w:b/>
              </w:rPr>
              <w:t>Mode/Swath</w:t>
            </w:r>
          </w:p>
        </w:tc>
        <w:tc>
          <w:tcPr>
            <w:tcW w:w="2392" w:type="dxa"/>
            <w:shd w:val="clear" w:color="auto" w:fill="BFBFBF" w:themeFill="background1" w:themeFillShade="BF"/>
          </w:tcPr>
          <w:p w14:paraId="3990DD57" w14:textId="77777777" w:rsidR="00CE67BE" w:rsidRPr="00D30231" w:rsidRDefault="00CE67BE" w:rsidP="00881E8F">
            <w:pPr>
              <w:spacing w:before="60" w:after="60"/>
              <w:jc w:val="center"/>
              <w:rPr>
                <w:b/>
              </w:rPr>
            </w:pPr>
            <w:r w:rsidRPr="00D30231">
              <w:rPr>
                <w:b/>
              </w:rPr>
              <w:t>Measured Azimuth Spatial Resolution (m)</w:t>
            </w:r>
          </w:p>
        </w:tc>
        <w:tc>
          <w:tcPr>
            <w:tcW w:w="2391" w:type="dxa"/>
            <w:shd w:val="clear" w:color="auto" w:fill="BFBFBF" w:themeFill="background1" w:themeFillShade="BF"/>
          </w:tcPr>
          <w:p w14:paraId="3990DD58" w14:textId="77777777" w:rsidR="00CE67BE" w:rsidRPr="00D30231" w:rsidRDefault="00CE67BE" w:rsidP="00881E8F">
            <w:pPr>
              <w:spacing w:before="60" w:after="60"/>
              <w:jc w:val="center"/>
              <w:rPr>
                <w:b/>
              </w:rPr>
            </w:pPr>
            <w:r w:rsidRPr="00D30231">
              <w:rPr>
                <w:b/>
              </w:rPr>
              <w:t xml:space="preserve">Product Definition </w:t>
            </w:r>
            <w:r>
              <w:rPr>
                <w:b/>
              </w:rPr>
              <w:t xml:space="preserve">Azimuth </w:t>
            </w:r>
            <w:r w:rsidRPr="00D30231">
              <w:rPr>
                <w:b/>
              </w:rPr>
              <w:t>Spatial Resolution (m)</w:t>
            </w:r>
          </w:p>
        </w:tc>
      </w:tr>
      <w:tr w:rsidR="00CE67BE" w14:paraId="3990DD5E" w14:textId="77777777" w:rsidTr="00C617CC">
        <w:tc>
          <w:tcPr>
            <w:tcW w:w="2031" w:type="dxa"/>
          </w:tcPr>
          <w:p w14:paraId="3990DD5A" w14:textId="77777777" w:rsidR="00CE67BE" w:rsidRDefault="00CE67BE" w:rsidP="00881E8F">
            <w:pPr>
              <w:spacing w:before="60" w:after="60"/>
              <w:jc w:val="center"/>
            </w:pPr>
            <w:r>
              <w:t>GRDF</w:t>
            </w:r>
          </w:p>
        </w:tc>
        <w:tc>
          <w:tcPr>
            <w:tcW w:w="2447" w:type="dxa"/>
          </w:tcPr>
          <w:p w14:paraId="3990DD5B" w14:textId="77777777" w:rsidR="00CE67BE" w:rsidRDefault="00CE67BE" w:rsidP="00881E8F">
            <w:pPr>
              <w:spacing w:before="60" w:after="60"/>
              <w:jc w:val="center"/>
            </w:pPr>
            <w:r>
              <w:t>SM1</w:t>
            </w:r>
          </w:p>
        </w:tc>
        <w:tc>
          <w:tcPr>
            <w:tcW w:w="2392" w:type="dxa"/>
          </w:tcPr>
          <w:p w14:paraId="3990DD5C" w14:textId="77777777" w:rsidR="00CE67BE" w:rsidRDefault="00CE67BE" w:rsidP="00881E8F">
            <w:pPr>
              <w:spacing w:before="60" w:after="60"/>
              <w:jc w:val="center"/>
            </w:pPr>
            <w:r>
              <w:t>7.95±0.08 (23)</w:t>
            </w:r>
          </w:p>
        </w:tc>
        <w:tc>
          <w:tcPr>
            <w:tcW w:w="2391" w:type="dxa"/>
          </w:tcPr>
          <w:p w14:paraId="3990DD5D" w14:textId="77777777" w:rsidR="00CE67BE" w:rsidRDefault="00CE67BE" w:rsidP="00881E8F">
            <w:pPr>
              <w:spacing w:before="60" w:after="60"/>
              <w:jc w:val="center"/>
            </w:pPr>
            <w:r>
              <w:t>8.1</w:t>
            </w:r>
          </w:p>
        </w:tc>
      </w:tr>
      <w:tr w:rsidR="00CE67BE" w14:paraId="3990DD63" w14:textId="77777777" w:rsidTr="00C617CC">
        <w:tc>
          <w:tcPr>
            <w:tcW w:w="2031" w:type="dxa"/>
          </w:tcPr>
          <w:p w14:paraId="3990DD5F" w14:textId="77777777" w:rsidR="00CE67BE" w:rsidRDefault="00CE67BE" w:rsidP="00881E8F">
            <w:pPr>
              <w:spacing w:before="60" w:after="60"/>
              <w:jc w:val="center"/>
            </w:pPr>
            <w:r>
              <w:t>GRDF</w:t>
            </w:r>
          </w:p>
        </w:tc>
        <w:tc>
          <w:tcPr>
            <w:tcW w:w="2447" w:type="dxa"/>
          </w:tcPr>
          <w:p w14:paraId="3990DD60" w14:textId="77777777" w:rsidR="00CE67BE" w:rsidRDefault="00CE67BE" w:rsidP="00881E8F">
            <w:pPr>
              <w:spacing w:before="60" w:after="60"/>
              <w:jc w:val="center"/>
            </w:pPr>
            <w:r>
              <w:t>SM2</w:t>
            </w:r>
          </w:p>
        </w:tc>
        <w:tc>
          <w:tcPr>
            <w:tcW w:w="2392" w:type="dxa"/>
          </w:tcPr>
          <w:p w14:paraId="3990DD61" w14:textId="77777777" w:rsidR="00CE67BE" w:rsidRDefault="00CE67BE" w:rsidP="00881E8F">
            <w:pPr>
              <w:spacing w:before="60" w:after="60"/>
              <w:jc w:val="center"/>
            </w:pPr>
            <w:r>
              <w:t>8.62±0.13 (6)</w:t>
            </w:r>
          </w:p>
        </w:tc>
        <w:tc>
          <w:tcPr>
            <w:tcW w:w="2391" w:type="dxa"/>
          </w:tcPr>
          <w:p w14:paraId="3990DD62" w14:textId="77777777" w:rsidR="00CE67BE" w:rsidRDefault="00CE67BE" w:rsidP="00881E8F">
            <w:pPr>
              <w:spacing w:before="60" w:after="60"/>
              <w:jc w:val="center"/>
            </w:pPr>
            <w:r>
              <w:t>8.7</w:t>
            </w:r>
          </w:p>
        </w:tc>
      </w:tr>
      <w:tr w:rsidR="00CE67BE" w14:paraId="3990DD68" w14:textId="77777777" w:rsidTr="00C617CC">
        <w:tc>
          <w:tcPr>
            <w:tcW w:w="2031" w:type="dxa"/>
          </w:tcPr>
          <w:p w14:paraId="3990DD64" w14:textId="77777777" w:rsidR="00CE67BE" w:rsidRDefault="00CE67BE" w:rsidP="00881E8F">
            <w:pPr>
              <w:spacing w:before="60" w:after="60"/>
              <w:jc w:val="center"/>
            </w:pPr>
            <w:r>
              <w:t>GRDF</w:t>
            </w:r>
          </w:p>
        </w:tc>
        <w:tc>
          <w:tcPr>
            <w:tcW w:w="2447" w:type="dxa"/>
          </w:tcPr>
          <w:p w14:paraId="3990DD65" w14:textId="77777777" w:rsidR="00CE67BE" w:rsidRDefault="00CE67BE" w:rsidP="00881E8F">
            <w:pPr>
              <w:spacing w:before="60" w:after="60"/>
              <w:jc w:val="center"/>
            </w:pPr>
            <w:r>
              <w:t>SM3</w:t>
            </w:r>
          </w:p>
        </w:tc>
        <w:tc>
          <w:tcPr>
            <w:tcW w:w="2392" w:type="dxa"/>
          </w:tcPr>
          <w:p w14:paraId="3990DD66" w14:textId="77777777" w:rsidR="00CE67BE" w:rsidRDefault="00CE67BE" w:rsidP="00881E8F">
            <w:pPr>
              <w:spacing w:before="60" w:after="60"/>
              <w:jc w:val="center"/>
            </w:pPr>
            <w:r>
              <w:t>8.61±0.06 (6)</w:t>
            </w:r>
          </w:p>
        </w:tc>
        <w:tc>
          <w:tcPr>
            <w:tcW w:w="2391" w:type="dxa"/>
          </w:tcPr>
          <w:p w14:paraId="3990DD67" w14:textId="77777777" w:rsidR="00CE67BE" w:rsidRDefault="00CE67BE" w:rsidP="00881E8F">
            <w:pPr>
              <w:spacing w:before="60" w:after="60"/>
              <w:jc w:val="center"/>
            </w:pPr>
            <w:r>
              <w:t>8.8</w:t>
            </w:r>
          </w:p>
        </w:tc>
      </w:tr>
      <w:tr w:rsidR="00CE67BE" w14:paraId="3990DD6D" w14:textId="77777777" w:rsidTr="00C617CC">
        <w:tc>
          <w:tcPr>
            <w:tcW w:w="2031" w:type="dxa"/>
          </w:tcPr>
          <w:p w14:paraId="3990DD69" w14:textId="77777777" w:rsidR="00CE67BE" w:rsidRDefault="00CE67BE" w:rsidP="00881E8F">
            <w:pPr>
              <w:spacing w:before="60" w:after="60"/>
              <w:jc w:val="center"/>
            </w:pPr>
            <w:r>
              <w:t>GRDF</w:t>
            </w:r>
          </w:p>
        </w:tc>
        <w:tc>
          <w:tcPr>
            <w:tcW w:w="2447" w:type="dxa"/>
          </w:tcPr>
          <w:p w14:paraId="3990DD6A" w14:textId="77777777" w:rsidR="00CE67BE" w:rsidRDefault="00CE67BE" w:rsidP="00881E8F">
            <w:pPr>
              <w:spacing w:before="60" w:after="60"/>
              <w:jc w:val="center"/>
            </w:pPr>
            <w:r>
              <w:t>SM4</w:t>
            </w:r>
          </w:p>
        </w:tc>
        <w:tc>
          <w:tcPr>
            <w:tcW w:w="2392" w:type="dxa"/>
          </w:tcPr>
          <w:p w14:paraId="3990DD6B" w14:textId="77777777" w:rsidR="00CE67BE" w:rsidRDefault="00CE67BE" w:rsidP="00881E8F">
            <w:pPr>
              <w:spacing w:before="60" w:after="60"/>
              <w:jc w:val="center"/>
            </w:pPr>
            <w:r>
              <w:t>8.81 (1)</w:t>
            </w:r>
          </w:p>
        </w:tc>
        <w:tc>
          <w:tcPr>
            <w:tcW w:w="2391" w:type="dxa"/>
          </w:tcPr>
          <w:p w14:paraId="3990DD6C" w14:textId="77777777" w:rsidR="00CE67BE" w:rsidRDefault="00CE67BE" w:rsidP="00881E8F">
            <w:pPr>
              <w:spacing w:before="60" w:after="60"/>
              <w:jc w:val="center"/>
            </w:pPr>
            <w:r>
              <w:t>8.9</w:t>
            </w:r>
          </w:p>
        </w:tc>
      </w:tr>
      <w:tr w:rsidR="00CE67BE" w14:paraId="3990DD72" w14:textId="77777777" w:rsidTr="00C617CC">
        <w:tc>
          <w:tcPr>
            <w:tcW w:w="2031" w:type="dxa"/>
          </w:tcPr>
          <w:p w14:paraId="3990DD6E" w14:textId="77777777" w:rsidR="00CE67BE" w:rsidRDefault="00CE67BE" w:rsidP="00881E8F">
            <w:pPr>
              <w:spacing w:before="60" w:after="60"/>
              <w:jc w:val="center"/>
            </w:pPr>
            <w:r>
              <w:t>GRDF</w:t>
            </w:r>
          </w:p>
        </w:tc>
        <w:tc>
          <w:tcPr>
            <w:tcW w:w="2447" w:type="dxa"/>
          </w:tcPr>
          <w:p w14:paraId="3990DD6F" w14:textId="77777777" w:rsidR="00CE67BE" w:rsidRDefault="00CE67BE" w:rsidP="00881E8F">
            <w:pPr>
              <w:spacing w:before="60" w:after="60"/>
              <w:jc w:val="center"/>
            </w:pPr>
            <w:r>
              <w:t>SM5</w:t>
            </w:r>
          </w:p>
        </w:tc>
        <w:tc>
          <w:tcPr>
            <w:tcW w:w="2392" w:type="dxa"/>
          </w:tcPr>
          <w:p w14:paraId="3990DD70" w14:textId="77777777" w:rsidR="00CE67BE" w:rsidRDefault="00CE67BE" w:rsidP="00881E8F">
            <w:pPr>
              <w:spacing w:before="60" w:after="60"/>
              <w:jc w:val="center"/>
            </w:pPr>
            <w:r>
              <w:t>8.70±0.08 (17)</w:t>
            </w:r>
          </w:p>
        </w:tc>
        <w:tc>
          <w:tcPr>
            <w:tcW w:w="2391" w:type="dxa"/>
          </w:tcPr>
          <w:p w14:paraId="3990DD71" w14:textId="77777777" w:rsidR="00CE67BE" w:rsidRDefault="00CE67BE" w:rsidP="00881E8F">
            <w:pPr>
              <w:spacing w:before="60" w:after="60"/>
              <w:jc w:val="center"/>
            </w:pPr>
            <w:r>
              <w:t>8.9</w:t>
            </w:r>
          </w:p>
        </w:tc>
      </w:tr>
      <w:tr w:rsidR="00CE67BE" w14:paraId="3990DD77" w14:textId="77777777" w:rsidTr="00C617CC">
        <w:tc>
          <w:tcPr>
            <w:tcW w:w="2031" w:type="dxa"/>
          </w:tcPr>
          <w:p w14:paraId="3990DD73" w14:textId="77777777" w:rsidR="00CE67BE" w:rsidRDefault="00CE67BE" w:rsidP="00881E8F">
            <w:pPr>
              <w:spacing w:before="60" w:after="60"/>
              <w:jc w:val="center"/>
            </w:pPr>
            <w:r>
              <w:t>GRDH</w:t>
            </w:r>
          </w:p>
        </w:tc>
        <w:tc>
          <w:tcPr>
            <w:tcW w:w="2447" w:type="dxa"/>
          </w:tcPr>
          <w:p w14:paraId="3990DD74" w14:textId="77777777" w:rsidR="00CE67BE" w:rsidRDefault="00CE67BE" w:rsidP="00881E8F">
            <w:pPr>
              <w:spacing w:before="60" w:after="60"/>
              <w:jc w:val="center"/>
            </w:pPr>
            <w:r>
              <w:t>SM6</w:t>
            </w:r>
          </w:p>
        </w:tc>
        <w:tc>
          <w:tcPr>
            <w:tcW w:w="2392" w:type="dxa"/>
          </w:tcPr>
          <w:p w14:paraId="3990DD75" w14:textId="77777777" w:rsidR="00CE67BE" w:rsidRDefault="00CE67BE" w:rsidP="00881E8F">
            <w:pPr>
              <w:spacing w:before="60" w:after="60"/>
              <w:jc w:val="center"/>
            </w:pPr>
            <w:r>
              <w:t>8.91±0.05 (20)</w:t>
            </w:r>
          </w:p>
        </w:tc>
        <w:tc>
          <w:tcPr>
            <w:tcW w:w="2391" w:type="dxa"/>
          </w:tcPr>
          <w:p w14:paraId="3990DD76" w14:textId="77777777" w:rsidR="00CE67BE" w:rsidRDefault="00CE67BE" w:rsidP="00881E8F">
            <w:pPr>
              <w:spacing w:before="60" w:after="60"/>
              <w:jc w:val="center"/>
            </w:pPr>
            <w:r>
              <w:t>9.1</w:t>
            </w:r>
          </w:p>
        </w:tc>
      </w:tr>
      <w:tr w:rsidR="00CE67BE" w14:paraId="3990DD7C" w14:textId="77777777" w:rsidTr="00C617CC">
        <w:tc>
          <w:tcPr>
            <w:tcW w:w="2031" w:type="dxa"/>
          </w:tcPr>
          <w:p w14:paraId="3990DD78" w14:textId="77777777" w:rsidR="00CE67BE" w:rsidRDefault="00CE67BE" w:rsidP="00881E8F">
            <w:pPr>
              <w:spacing w:before="60" w:after="60"/>
              <w:jc w:val="center"/>
            </w:pPr>
            <w:r>
              <w:t>GRDH</w:t>
            </w:r>
          </w:p>
        </w:tc>
        <w:tc>
          <w:tcPr>
            <w:tcW w:w="2447" w:type="dxa"/>
          </w:tcPr>
          <w:p w14:paraId="3990DD79" w14:textId="77777777" w:rsidR="00CE67BE" w:rsidRDefault="00CE67BE" w:rsidP="00881E8F">
            <w:pPr>
              <w:spacing w:before="60" w:after="60"/>
              <w:jc w:val="center"/>
            </w:pPr>
            <w:r>
              <w:t>IW1</w:t>
            </w:r>
          </w:p>
        </w:tc>
        <w:tc>
          <w:tcPr>
            <w:tcW w:w="2392" w:type="dxa"/>
          </w:tcPr>
          <w:p w14:paraId="3990DD7A" w14:textId="77777777" w:rsidR="00CE67BE" w:rsidRDefault="00CE67BE" w:rsidP="00881E8F">
            <w:pPr>
              <w:spacing w:before="60" w:after="60"/>
              <w:jc w:val="center"/>
            </w:pPr>
            <w:r>
              <w:t>21.39±0.12 (23)</w:t>
            </w:r>
          </w:p>
        </w:tc>
        <w:tc>
          <w:tcPr>
            <w:tcW w:w="2391" w:type="dxa"/>
          </w:tcPr>
          <w:p w14:paraId="3990DD7B" w14:textId="77777777" w:rsidR="00CE67BE" w:rsidRDefault="00CE67BE" w:rsidP="00881E8F">
            <w:pPr>
              <w:spacing w:before="60" w:after="60"/>
              <w:jc w:val="center"/>
            </w:pPr>
            <w:r>
              <w:t>21.7</w:t>
            </w:r>
          </w:p>
        </w:tc>
      </w:tr>
      <w:tr w:rsidR="00CE67BE" w14:paraId="3990DD81" w14:textId="77777777" w:rsidTr="00C617CC">
        <w:tc>
          <w:tcPr>
            <w:tcW w:w="2031" w:type="dxa"/>
          </w:tcPr>
          <w:p w14:paraId="3990DD7D" w14:textId="77777777" w:rsidR="00CE67BE" w:rsidRDefault="00CE67BE" w:rsidP="00881E8F">
            <w:pPr>
              <w:spacing w:before="60" w:after="60"/>
              <w:jc w:val="center"/>
            </w:pPr>
            <w:r>
              <w:t>GRDH</w:t>
            </w:r>
          </w:p>
        </w:tc>
        <w:tc>
          <w:tcPr>
            <w:tcW w:w="2447" w:type="dxa"/>
          </w:tcPr>
          <w:p w14:paraId="3990DD7E" w14:textId="77777777" w:rsidR="00CE67BE" w:rsidRDefault="00CE67BE" w:rsidP="00881E8F">
            <w:pPr>
              <w:spacing w:before="60" w:after="60"/>
              <w:jc w:val="center"/>
            </w:pPr>
            <w:r>
              <w:t>IW2</w:t>
            </w:r>
          </w:p>
        </w:tc>
        <w:tc>
          <w:tcPr>
            <w:tcW w:w="2392" w:type="dxa"/>
          </w:tcPr>
          <w:p w14:paraId="3990DD7F" w14:textId="77777777" w:rsidR="00CE67BE" w:rsidRDefault="00CE67BE" w:rsidP="00881E8F">
            <w:pPr>
              <w:spacing w:before="60" w:after="60"/>
              <w:jc w:val="center"/>
            </w:pPr>
            <w:r>
              <w:t>21.39±0.13 (25)</w:t>
            </w:r>
          </w:p>
        </w:tc>
        <w:tc>
          <w:tcPr>
            <w:tcW w:w="2391" w:type="dxa"/>
          </w:tcPr>
          <w:p w14:paraId="3990DD80" w14:textId="77777777" w:rsidR="00CE67BE" w:rsidRDefault="00CE67BE" w:rsidP="00881E8F">
            <w:pPr>
              <w:spacing w:before="60" w:after="60"/>
              <w:jc w:val="center"/>
            </w:pPr>
            <w:r>
              <w:t>21.7</w:t>
            </w:r>
          </w:p>
        </w:tc>
      </w:tr>
      <w:tr w:rsidR="00CE67BE" w14:paraId="3990DD86" w14:textId="77777777" w:rsidTr="00C617CC">
        <w:tc>
          <w:tcPr>
            <w:tcW w:w="2031" w:type="dxa"/>
          </w:tcPr>
          <w:p w14:paraId="3990DD82" w14:textId="77777777" w:rsidR="00CE67BE" w:rsidRDefault="00CE67BE" w:rsidP="00881E8F">
            <w:pPr>
              <w:spacing w:before="60" w:after="60"/>
              <w:jc w:val="center"/>
            </w:pPr>
            <w:r>
              <w:t>GRDH</w:t>
            </w:r>
          </w:p>
        </w:tc>
        <w:tc>
          <w:tcPr>
            <w:tcW w:w="2447" w:type="dxa"/>
          </w:tcPr>
          <w:p w14:paraId="3990DD83" w14:textId="77777777" w:rsidR="00CE67BE" w:rsidRDefault="00CE67BE" w:rsidP="00881E8F">
            <w:pPr>
              <w:spacing w:before="60" w:after="60"/>
              <w:jc w:val="center"/>
            </w:pPr>
            <w:r>
              <w:t>IW3</w:t>
            </w:r>
          </w:p>
        </w:tc>
        <w:tc>
          <w:tcPr>
            <w:tcW w:w="2392" w:type="dxa"/>
          </w:tcPr>
          <w:p w14:paraId="3990DD84" w14:textId="77777777" w:rsidR="00CE67BE" w:rsidRDefault="00CE67BE" w:rsidP="00881E8F">
            <w:pPr>
              <w:spacing w:before="60" w:after="60"/>
              <w:jc w:val="center"/>
            </w:pPr>
            <w:r>
              <w:t>21.52±0.09 (30)</w:t>
            </w:r>
          </w:p>
        </w:tc>
        <w:tc>
          <w:tcPr>
            <w:tcW w:w="2391" w:type="dxa"/>
          </w:tcPr>
          <w:p w14:paraId="3990DD85" w14:textId="77777777" w:rsidR="00CE67BE" w:rsidRDefault="00CE67BE" w:rsidP="00881E8F">
            <w:pPr>
              <w:spacing w:before="60" w:after="60"/>
              <w:jc w:val="center"/>
            </w:pPr>
            <w:r>
              <w:t>21.6</w:t>
            </w:r>
          </w:p>
        </w:tc>
      </w:tr>
      <w:tr w:rsidR="00CE67BE" w14:paraId="3990DD8B" w14:textId="77777777" w:rsidTr="00C617CC">
        <w:tc>
          <w:tcPr>
            <w:tcW w:w="2031" w:type="dxa"/>
          </w:tcPr>
          <w:p w14:paraId="3990DD87" w14:textId="77777777" w:rsidR="00CE67BE" w:rsidRDefault="00CE67BE" w:rsidP="00881E8F">
            <w:pPr>
              <w:spacing w:before="60" w:after="60"/>
              <w:jc w:val="center"/>
            </w:pPr>
            <w:r>
              <w:t>GRDH</w:t>
            </w:r>
          </w:p>
        </w:tc>
        <w:tc>
          <w:tcPr>
            <w:tcW w:w="2447" w:type="dxa"/>
          </w:tcPr>
          <w:p w14:paraId="3990DD88" w14:textId="77777777" w:rsidR="00CE67BE" w:rsidRDefault="00CE67BE" w:rsidP="00881E8F">
            <w:pPr>
              <w:spacing w:before="60" w:after="60"/>
              <w:jc w:val="center"/>
            </w:pPr>
            <w:r>
              <w:t>EW1</w:t>
            </w:r>
          </w:p>
        </w:tc>
        <w:tc>
          <w:tcPr>
            <w:tcW w:w="2392" w:type="dxa"/>
          </w:tcPr>
          <w:p w14:paraId="3990DD89" w14:textId="77777777" w:rsidR="00CE67BE" w:rsidRDefault="00CE67BE" w:rsidP="00881E8F">
            <w:pPr>
              <w:spacing w:before="60" w:after="60"/>
              <w:jc w:val="center"/>
            </w:pPr>
            <w:r>
              <w:t>50.07±0.42 (7)</w:t>
            </w:r>
          </w:p>
        </w:tc>
        <w:tc>
          <w:tcPr>
            <w:tcW w:w="2391" w:type="dxa"/>
          </w:tcPr>
          <w:p w14:paraId="3990DD8A" w14:textId="77777777" w:rsidR="00CE67BE" w:rsidRDefault="00CE67BE" w:rsidP="00881E8F">
            <w:pPr>
              <w:spacing w:before="60" w:after="60"/>
              <w:jc w:val="center"/>
            </w:pPr>
            <w:r>
              <w:t>49.7</w:t>
            </w:r>
          </w:p>
        </w:tc>
      </w:tr>
      <w:tr w:rsidR="00CE67BE" w14:paraId="3990DD90" w14:textId="77777777" w:rsidTr="00C617CC">
        <w:tc>
          <w:tcPr>
            <w:tcW w:w="2031" w:type="dxa"/>
          </w:tcPr>
          <w:p w14:paraId="3990DD8C" w14:textId="77777777" w:rsidR="00CE67BE" w:rsidRDefault="00CE67BE" w:rsidP="00881E8F">
            <w:pPr>
              <w:spacing w:before="60" w:after="60"/>
              <w:jc w:val="center"/>
            </w:pPr>
            <w:r>
              <w:t>GRDH</w:t>
            </w:r>
          </w:p>
        </w:tc>
        <w:tc>
          <w:tcPr>
            <w:tcW w:w="2447" w:type="dxa"/>
          </w:tcPr>
          <w:p w14:paraId="3990DD8D" w14:textId="77777777" w:rsidR="00CE67BE" w:rsidRDefault="00CE67BE" w:rsidP="00881E8F">
            <w:pPr>
              <w:spacing w:before="60" w:after="60"/>
              <w:jc w:val="center"/>
            </w:pPr>
            <w:r>
              <w:t>EW2</w:t>
            </w:r>
          </w:p>
        </w:tc>
        <w:tc>
          <w:tcPr>
            <w:tcW w:w="2392" w:type="dxa"/>
          </w:tcPr>
          <w:p w14:paraId="3990DD8E" w14:textId="77777777" w:rsidR="00CE67BE" w:rsidRDefault="00CE67BE" w:rsidP="00881E8F">
            <w:pPr>
              <w:spacing w:before="60" w:after="60"/>
              <w:jc w:val="center"/>
            </w:pPr>
            <w:r>
              <w:t>50.97±0.23 (2)</w:t>
            </w:r>
          </w:p>
        </w:tc>
        <w:tc>
          <w:tcPr>
            <w:tcW w:w="2391" w:type="dxa"/>
          </w:tcPr>
          <w:p w14:paraId="3990DD8F" w14:textId="77777777" w:rsidR="00CE67BE" w:rsidRDefault="00CE67BE" w:rsidP="00881E8F">
            <w:pPr>
              <w:spacing w:before="60" w:after="60"/>
              <w:jc w:val="center"/>
            </w:pPr>
            <w:r>
              <w:t>49.3</w:t>
            </w:r>
          </w:p>
        </w:tc>
      </w:tr>
      <w:tr w:rsidR="00CE67BE" w14:paraId="3990DD95" w14:textId="77777777" w:rsidTr="00C617CC">
        <w:tc>
          <w:tcPr>
            <w:tcW w:w="2031" w:type="dxa"/>
          </w:tcPr>
          <w:p w14:paraId="3990DD91" w14:textId="77777777" w:rsidR="00CE67BE" w:rsidRDefault="00CE67BE" w:rsidP="00881E8F">
            <w:pPr>
              <w:spacing w:before="60" w:after="60"/>
              <w:jc w:val="center"/>
            </w:pPr>
            <w:r>
              <w:t>GRDH</w:t>
            </w:r>
          </w:p>
        </w:tc>
        <w:tc>
          <w:tcPr>
            <w:tcW w:w="2447" w:type="dxa"/>
          </w:tcPr>
          <w:p w14:paraId="3990DD92" w14:textId="77777777" w:rsidR="00CE67BE" w:rsidRDefault="00CE67BE" w:rsidP="00881E8F">
            <w:pPr>
              <w:spacing w:before="60" w:after="60"/>
              <w:jc w:val="center"/>
            </w:pPr>
            <w:r>
              <w:t>EW3</w:t>
            </w:r>
          </w:p>
        </w:tc>
        <w:tc>
          <w:tcPr>
            <w:tcW w:w="2392" w:type="dxa"/>
          </w:tcPr>
          <w:p w14:paraId="3990DD93" w14:textId="77777777" w:rsidR="00CE67BE" w:rsidRDefault="00CE67BE" w:rsidP="00881E8F">
            <w:pPr>
              <w:spacing w:before="60" w:after="60"/>
              <w:jc w:val="center"/>
            </w:pPr>
            <w:r>
              <w:t>50.52±0.54 (25)</w:t>
            </w:r>
          </w:p>
        </w:tc>
        <w:tc>
          <w:tcPr>
            <w:tcW w:w="2391" w:type="dxa"/>
          </w:tcPr>
          <w:p w14:paraId="3990DD94" w14:textId="77777777" w:rsidR="00CE67BE" w:rsidRDefault="00CE67BE" w:rsidP="00881E8F">
            <w:pPr>
              <w:spacing w:before="60" w:after="60"/>
              <w:jc w:val="center"/>
            </w:pPr>
            <w:r>
              <w:t>49.6</w:t>
            </w:r>
          </w:p>
        </w:tc>
      </w:tr>
      <w:tr w:rsidR="00CE67BE" w14:paraId="3990DD9A" w14:textId="77777777" w:rsidTr="00C617CC">
        <w:tc>
          <w:tcPr>
            <w:tcW w:w="2031" w:type="dxa"/>
          </w:tcPr>
          <w:p w14:paraId="3990DD96" w14:textId="77777777" w:rsidR="00CE67BE" w:rsidRDefault="00CE67BE" w:rsidP="00881E8F">
            <w:pPr>
              <w:spacing w:before="60" w:after="60"/>
              <w:jc w:val="center"/>
            </w:pPr>
            <w:r>
              <w:t>GRDH</w:t>
            </w:r>
          </w:p>
        </w:tc>
        <w:tc>
          <w:tcPr>
            <w:tcW w:w="2447" w:type="dxa"/>
          </w:tcPr>
          <w:p w14:paraId="3990DD97" w14:textId="77777777" w:rsidR="00CE67BE" w:rsidRDefault="00CE67BE" w:rsidP="00881E8F">
            <w:pPr>
              <w:spacing w:before="60" w:after="60"/>
              <w:jc w:val="center"/>
            </w:pPr>
            <w:r>
              <w:t>EW4</w:t>
            </w:r>
          </w:p>
        </w:tc>
        <w:tc>
          <w:tcPr>
            <w:tcW w:w="2392" w:type="dxa"/>
          </w:tcPr>
          <w:p w14:paraId="3990DD98" w14:textId="77777777" w:rsidR="00CE67BE" w:rsidRDefault="00CE67BE" w:rsidP="00881E8F">
            <w:pPr>
              <w:spacing w:before="60" w:after="60"/>
              <w:jc w:val="center"/>
            </w:pPr>
            <w:r>
              <w:t>50.47±0.33 (16)</w:t>
            </w:r>
          </w:p>
        </w:tc>
        <w:tc>
          <w:tcPr>
            <w:tcW w:w="2391" w:type="dxa"/>
          </w:tcPr>
          <w:p w14:paraId="3990DD99" w14:textId="77777777" w:rsidR="00CE67BE" w:rsidRDefault="00CE67BE" w:rsidP="00881E8F">
            <w:pPr>
              <w:spacing w:before="60" w:after="60"/>
              <w:jc w:val="center"/>
            </w:pPr>
            <w:r>
              <w:t>49.5</w:t>
            </w:r>
          </w:p>
        </w:tc>
      </w:tr>
      <w:tr w:rsidR="00CE67BE" w14:paraId="3990DD9F" w14:textId="77777777" w:rsidTr="00C617CC">
        <w:tc>
          <w:tcPr>
            <w:tcW w:w="2031" w:type="dxa"/>
          </w:tcPr>
          <w:p w14:paraId="3990DD9B" w14:textId="77777777" w:rsidR="00CE67BE" w:rsidRDefault="00CE67BE" w:rsidP="00881E8F">
            <w:pPr>
              <w:spacing w:before="60" w:after="60"/>
              <w:jc w:val="center"/>
            </w:pPr>
            <w:r>
              <w:t>GRDH</w:t>
            </w:r>
          </w:p>
        </w:tc>
        <w:tc>
          <w:tcPr>
            <w:tcW w:w="2447" w:type="dxa"/>
          </w:tcPr>
          <w:p w14:paraId="3990DD9C" w14:textId="77777777" w:rsidR="00CE67BE" w:rsidRDefault="00CE67BE" w:rsidP="00881E8F">
            <w:pPr>
              <w:spacing w:before="60" w:after="60"/>
              <w:jc w:val="center"/>
            </w:pPr>
            <w:r>
              <w:t>EW5</w:t>
            </w:r>
          </w:p>
        </w:tc>
        <w:tc>
          <w:tcPr>
            <w:tcW w:w="2392" w:type="dxa"/>
          </w:tcPr>
          <w:p w14:paraId="3990DD9D" w14:textId="77777777" w:rsidR="00CE67BE" w:rsidRDefault="00CE67BE" w:rsidP="00881E8F">
            <w:pPr>
              <w:spacing w:before="60" w:after="60"/>
              <w:jc w:val="center"/>
            </w:pPr>
            <w:r>
              <w:t>50.27±0.27 (9)</w:t>
            </w:r>
          </w:p>
        </w:tc>
        <w:tc>
          <w:tcPr>
            <w:tcW w:w="2391" w:type="dxa"/>
          </w:tcPr>
          <w:p w14:paraId="3990DD9E" w14:textId="77777777" w:rsidR="00CE67BE" w:rsidRDefault="00CE67BE" w:rsidP="00881E8F">
            <w:pPr>
              <w:keepNext/>
              <w:spacing w:before="60" w:after="60"/>
              <w:jc w:val="center"/>
            </w:pPr>
            <w:r>
              <w:t>49.8</w:t>
            </w:r>
          </w:p>
        </w:tc>
      </w:tr>
    </w:tbl>
    <w:p w14:paraId="3990DDA0" w14:textId="77777777" w:rsidR="00CE67BE" w:rsidRDefault="00902EBF" w:rsidP="00902EBF">
      <w:pPr>
        <w:pStyle w:val="Caption"/>
      </w:pPr>
      <w:bookmarkStart w:id="523" w:name="_Toc398190111"/>
      <w:bookmarkStart w:id="524" w:name="_Toc400445928"/>
      <w:r>
        <w:t xml:space="preserve">Table </w:t>
      </w:r>
      <w:r w:rsidR="004524AF">
        <w:fldChar w:fldCharType="begin"/>
      </w:r>
      <w:r w:rsidR="00F13B47">
        <w:instrText xml:space="preserve"> SEQ Table \* ARABIC </w:instrText>
      </w:r>
      <w:r w:rsidR="004524AF">
        <w:fldChar w:fldCharType="separate"/>
      </w:r>
      <w:r w:rsidR="00D46B59">
        <w:rPr>
          <w:noProof/>
        </w:rPr>
        <w:t>5</w:t>
      </w:r>
      <w:r w:rsidR="004524AF">
        <w:rPr>
          <w:noProof/>
        </w:rPr>
        <w:fldChar w:fldCharType="end"/>
      </w:r>
      <w:r>
        <w:t xml:space="preserve">: </w:t>
      </w:r>
      <w:r w:rsidR="00CE67BE">
        <w:t>GRD Azimuth Spatial Resolution</w:t>
      </w:r>
      <w:bookmarkEnd w:id="523"/>
      <w:bookmarkEnd w:id="524"/>
      <w:r w:rsidR="00CE67BE">
        <w:t xml:space="preserve"> </w:t>
      </w:r>
    </w:p>
    <w:p w14:paraId="3990DDA1" w14:textId="77777777" w:rsidR="00CE67BE" w:rsidRDefault="00CE67BE" w:rsidP="00CE67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tblGrid>
      <w:tr w:rsidR="00CE67BE" w14:paraId="3990DDA4" w14:textId="77777777" w:rsidTr="00C617CC">
        <w:tc>
          <w:tcPr>
            <w:tcW w:w="9322" w:type="dxa"/>
          </w:tcPr>
          <w:p w14:paraId="3990DDA2" w14:textId="77777777" w:rsidR="00902EBF" w:rsidRDefault="00CE67BE" w:rsidP="00902EBF">
            <w:pPr>
              <w:keepNext/>
              <w:spacing w:after="0"/>
              <w:jc w:val="center"/>
            </w:pPr>
            <w:r>
              <w:rPr>
                <w:noProof/>
                <w:lang w:eastAsia="en-GB"/>
              </w:rPr>
              <w:drawing>
                <wp:inline distT="0" distB="0" distL="0" distR="0" wp14:anchorId="3990EECD" wp14:editId="3990EECE">
                  <wp:extent cx="4584700" cy="2755900"/>
                  <wp:effectExtent l="0" t="0" r="635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90DDA3" w14:textId="77777777" w:rsidR="00CE67BE" w:rsidRDefault="00902EBF" w:rsidP="00902EBF">
            <w:pPr>
              <w:pStyle w:val="Caption"/>
            </w:pPr>
            <w:bookmarkStart w:id="525" w:name="_Ref398104956"/>
            <w:bookmarkStart w:id="526" w:name="_Toc398190176"/>
            <w:bookmarkStart w:id="527" w:name="_Toc400445876"/>
            <w:r>
              <w:t xml:space="preserve">Figure </w:t>
            </w:r>
            <w:r w:rsidR="004524AF">
              <w:fldChar w:fldCharType="begin"/>
            </w:r>
            <w:r w:rsidR="00F13B47">
              <w:instrText xml:space="preserve"> SEQ Figure \* ARABIC </w:instrText>
            </w:r>
            <w:r w:rsidR="004524AF">
              <w:fldChar w:fldCharType="separate"/>
            </w:r>
            <w:r w:rsidR="00053AE3">
              <w:rPr>
                <w:noProof/>
              </w:rPr>
              <w:t>36</w:t>
            </w:r>
            <w:r w:rsidR="004524AF">
              <w:rPr>
                <w:noProof/>
              </w:rPr>
              <w:fldChar w:fldCharType="end"/>
            </w:r>
            <w:bookmarkEnd w:id="525"/>
            <w:r>
              <w:t>: GRDF SM Azimuth Spatial Resolution</w:t>
            </w:r>
            <w:bookmarkEnd w:id="526"/>
            <w:bookmarkEnd w:id="527"/>
          </w:p>
        </w:tc>
      </w:tr>
    </w:tbl>
    <w:p w14:paraId="3990DDA5" w14:textId="77777777" w:rsidR="00CE67BE" w:rsidRDefault="00CE67BE" w:rsidP="00CE67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tblGrid>
      <w:tr w:rsidR="00CE67BE" w14:paraId="3990DDA7" w14:textId="77777777" w:rsidTr="00C617CC">
        <w:tc>
          <w:tcPr>
            <w:tcW w:w="9322" w:type="dxa"/>
          </w:tcPr>
          <w:p w14:paraId="3990DDA6" w14:textId="77777777" w:rsidR="00CE67BE" w:rsidRDefault="00CE67BE" w:rsidP="00881E8F">
            <w:pPr>
              <w:spacing w:after="0"/>
              <w:jc w:val="center"/>
            </w:pPr>
            <w:r>
              <w:rPr>
                <w:noProof/>
                <w:lang w:eastAsia="en-GB"/>
              </w:rPr>
              <w:drawing>
                <wp:inline distT="0" distB="0" distL="0" distR="0" wp14:anchorId="3990EECF" wp14:editId="3990EED0">
                  <wp:extent cx="4584700" cy="2755900"/>
                  <wp:effectExtent l="0" t="0" r="6350" b="63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DA9" w14:textId="77777777" w:rsidTr="00C617CC">
        <w:tc>
          <w:tcPr>
            <w:tcW w:w="9322" w:type="dxa"/>
          </w:tcPr>
          <w:p w14:paraId="3990DDA8" w14:textId="77777777" w:rsidR="00CE67BE" w:rsidRDefault="00902EBF" w:rsidP="00902EBF">
            <w:pPr>
              <w:pStyle w:val="Caption"/>
            </w:pPr>
            <w:bookmarkStart w:id="528" w:name="_Toc398190177"/>
            <w:bookmarkStart w:id="529" w:name="_Toc400445877"/>
            <w:r>
              <w:t xml:space="preserve">Figure </w:t>
            </w:r>
            <w:r w:rsidR="004524AF">
              <w:fldChar w:fldCharType="begin"/>
            </w:r>
            <w:r w:rsidR="00F13B47">
              <w:instrText xml:space="preserve"> SEQ Figure \* ARABIC </w:instrText>
            </w:r>
            <w:r w:rsidR="004524AF">
              <w:fldChar w:fldCharType="separate"/>
            </w:r>
            <w:r w:rsidR="00053AE3">
              <w:rPr>
                <w:noProof/>
              </w:rPr>
              <w:t>37</w:t>
            </w:r>
            <w:r w:rsidR="004524AF">
              <w:rPr>
                <w:noProof/>
              </w:rPr>
              <w:fldChar w:fldCharType="end"/>
            </w:r>
            <w:r>
              <w:t xml:space="preserve">: </w:t>
            </w:r>
            <w:r w:rsidR="00CE67BE">
              <w:t>GRDH IW Azimuth Spatial Resolution</w:t>
            </w:r>
            <w:bookmarkEnd w:id="528"/>
            <w:bookmarkEnd w:id="529"/>
          </w:p>
        </w:tc>
      </w:tr>
      <w:tr w:rsidR="00CE67BE" w14:paraId="3990DDAB" w14:textId="77777777" w:rsidTr="00C617CC">
        <w:tc>
          <w:tcPr>
            <w:tcW w:w="9322" w:type="dxa"/>
          </w:tcPr>
          <w:p w14:paraId="3990DDAA" w14:textId="77777777" w:rsidR="00CE67BE" w:rsidRDefault="00CE67BE" w:rsidP="00881E8F">
            <w:pPr>
              <w:spacing w:after="0"/>
              <w:jc w:val="center"/>
            </w:pPr>
            <w:r>
              <w:rPr>
                <w:noProof/>
                <w:lang w:eastAsia="en-GB"/>
              </w:rPr>
              <w:lastRenderedPageBreak/>
              <w:drawing>
                <wp:inline distT="0" distB="0" distL="0" distR="0" wp14:anchorId="3990EED1" wp14:editId="3990EED2">
                  <wp:extent cx="4584700" cy="2755900"/>
                  <wp:effectExtent l="0" t="0" r="6350" b="635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DAD" w14:textId="77777777" w:rsidTr="00C617CC">
        <w:tc>
          <w:tcPr>
            <w:tcW w:w="9322" w:type="dxa"/>
          </w:tcPr>
          <w:p w14:paraId="3990DDAC" w14:textId="77777777" w:rsidR="00CE67BE" w:rsidRDefault="00902EBF" w:rsidP="00902EBF">
            <w:pPr>
              <w:pStyle w:val="Caption"/>
            </w:pPr>
            <w:bookmarkStart w:id="530" w:name="_Toc398190178"/>
            <w:bookmarkStart w:id="531" w:name="_Toc400445878"/>
            <w:r>
              <w:t xml:space="preserve">Figure </w:t>
            </w:r>
            <w:r w:rsidR="004524AF">
              <w:fldChar w:fldCharType="begin"/>
            </w:r>
            <w:r w:rsidR="00F13B47">
              <w:instrText xml:space="preserve"> SEQ Figure \* ARABIC </w:instrText>
            </w:r>
            <w:r w:rsidR="004524AF">
              <w:fldChar w:fldCharType="separate"/>
            </w:r>
            <w:r w:rsidR="00053AE3">
              <w:rPr>
                <w:noProof/>
              </w:rPr>
              <w:t>38</w:t>
            </w:r>
            <w:r w:rsidR="004524AF">
              <w:rPr>
                <w:noProof/>
              </w:rPr>
              <w:fldChar w:fldCharType="end"/>
            </w:r>
            <w:r>
              <w:t xml:space="preserve">: </w:t>
            </w:r>
            <w:r w:rsidR="00CE67BE">
              <w:t>GRDH EW Azimuth Spatial Resolution</w:t>
            </w:r>
            <w:bookmarkEnd w:id="530"/>
            <w:bookmarkEnd w:id="531"/>
          </w:p>
        </w:tc>
      </w:tr>
    </w:tbl>
    <w:p w14:paraId="3990DDAE" w14:textId="77777777" w:rsidR="00CE67BE" w:rsidRDefault="00CE67BE" w:rsidP="00CE67BE">
      <w:r>
        <w:t>It can be seen that for SM and IW modes, the measured azimuth resolutions are slightly smaller than the val</w:t>
      </w:r>
      <w:r w:rsidR="00053AE3">
        <w:t>ues from the product definition</w:t>
      </w:r>
      <w:r>
        <w:t xml:space="preserve"> but for EW mode all the measured values are slightly larger than the product definition values. It is not clear why this is the case and this will need to be investigated further (either the values in the Sentinel-1 Product Definition document </w:t>
      </w:r>
      <w:r w:rsidR="000751A7" w:rsidRPr="000751A7">
        <w:t>[Aulard-Macler</w:t>
      </w:r>
      <w:r w:rsidR="00FB632D">
        <w:t>, 2012</w:t>
      </w:r>
      <w:r w:rsidR="000751A7" w:rsidRPr="000751A7">
        <w:t>]</w:t>
      </w:r>
      <w:r>
        <w:t xml:space="preserve"> need to be updated or there is an issue with the azimuth processing for EW mode).</w:t>
      </w:r>
    </w:p>
    <w:p w14:paraId="3990DDAF" w14:textId="77777777" w:rsidR="00CE67BE" w:rsidRDefault="00CE67BE" w:rsidP="00CE67BE"/>
    <w:tbl>
      <w:tblPr>
        <w:tblStyle w:val="TableGrid"/>
        <w:tblW w:w="9356" w:type="dxa"/>
        <w:tblInd w:w="108" w:type="dxa"/>
        <w:tblLook w:val="04A0" w:firstRow="1" w:lastRow="0" w:firstColumn="1" w:lastColumn="0" w:noHBand="0" w:noVBand="1"/>
      </w:tblPr>
      <w:tblGrid>
        <w:gridCol w:w="1668"/>
        <w:gridCol w:w="1701"/>
        <w:gridCol w:w="3152"/>
        <w:gridCol w:w="2835"/>
      </w:tblGrid>
      <w:tr w:rsidR="00CE67BE" w14:paraId="3990DDB4" w14:textId="77777777" w:rsidTr="00360FDC">
        <w:tc>
          <w:tcPr>
            <w:tcW w:w="1668" w:type="dxa"/>
            <w:shd w:val="clear" w:color="auto" w:fill="BFBFBF" w:themeFill="background1" w:themeFillShade="BF"/>
          </w:tcPr>
          <w:p w14:paraId="3990DDB0" w14:textId="77777777" w:rsidR="00CE67BE" w:rsidRPr="00D30231" w:rsidRDefault="00CE67BE" w:rsidP="00881E8F">
            <w:pPr>
              <w:spacing w:before="60" w:after="60"/>
              <w:jc w:val="center"/>
              <w:rPr>
                <w:b/>
              </w:rPr>
            </w:pPr>
            <w:r>
              <w:rPr>
                <w:b/>
              </w:rPr>
              <w:t>Product Type</w:t>
            </w:r>
          </w:p>
        </w:tc>
        <w:tc>
          <w:tcPr>
            <w:tcW w:w="1701" w:type="dxa"/>
            <w:shd w:val="clear" w:color="auto" w:fill="BFBFBF" w:themeFill="background1" w:themeFillShade="BF"/>
          </w:tcPr>
          <w:p w14:paraId="3990DDB1" w14:textId="77777777" w:rsidR="00CE67BE" w:rsidRPr="007A3B44" w:rsidRDefault="00CE67BE" w:rsidP="00881E8F">
            <w:pPr>
              <w:spacing w:before="60" w:after="60"/>
              <w:jc w:val="center"/>
              <w:rPr>
                <w:b/>
              </w:rPr>
            </w:pPr>
            <w:r w:rsidRPr="007A3B44">
              <w:rPr>
                <w:b/>
              </w:rPr>
              <w:t>Mode/Swath</w:t>
            </w:r>
          </w:p>
        </w:tc>
        <w:tc>
          <w:tcPr>
            <w:tcW w:w="3152" w:type="dxa"/>
            <w:shd w:val="clear" w:color="auto" w:fill="BFBFBF" w:themeFill="background1" w:themeFillShade="BF"/>
          </w:tcPr>
          <w:p w14:paraId="3990DDB2" w14:textId="77777777" w:rsidR="00CE67BE" w:rsidRPr="007A3B44" w:rsidRDefault="00CE67BE" w:rsidP="00881E8F">
            <w:pPr>
              <w:spacing w:before="60" w:after="60"/>
              <w:jc w:val="center"/>
              <w:rPr>
                <w:b/>
              </w:rPr>
            </w:pPr>
            <w:r w:rsidRPr="007A3B44">
              <w:rPr>
                <w:b/>
              </w:rPr>
              <w:t xml:space="preserve">Measured </w:t>
            </w:r>
            <w:r>
              <w:rPr>
                <w:b/>
              </w:rPr>
              <w:t>Ground</w:t>
            </w:r>
            <w:r w:rsidRPr="007A3B44">
              <w:rPr>
                <w:b/>
              </w:rPr>
              <w:t xml:space="preserve"> Range Spatial Resolution (m)</w:t>
            </w:r>
          </w:p>
        </w:tc>
        <w:tc>
          <w:tcPr>
            <w:tcW w:w="2835" w:type="dxa"/>
            <w:shd w:val="clear" w:color="auto" w:fill="BFBFBF" w:themeFill="background1" w:themeFillShade="BF"/>
          </w:tcPr>
          <w:p w14:paraId="3990DDB3" w14:textId="77777777" w:rsidR="00CE67BE" w:rsidRPr="007A3B44" w:rsidRDefault="00CE67BE" w:rsidP="00881E8F">
            <w:pPr>
              <w:spacing w:before="60" w:after="60"/>
              <w:jc w:val="center"/>
              <w:rPr>
                <w:b/>
              </w:rPr>
            </w:pPr>
            <w:r w:rsidRPr="007A3B44">
              <w:rPr>
                <w:b/>
              </w:rPr>
              <w:t xml:space="preserve">Product Definition </w:t>
            </w:r>
            <w:r>
              <w:rPr>
                <w:b/>
              </w:rPr>
              <w:t>Ground</w:t>
            </w:r>
            <w:r w:rsidRPr="007A3B44">
              <w:rPr>
                <w:b/>
              </w:rPr>
              <w:t xml:space="preserve"> Range Spatial Resolution (m)</w:t>
            </w:r>
          </w:p>
        </w:tc>
      </w:tr>
      <w:tr w:rsidR="00CE67BE" w14:paraId="3990DDB9" w14:textId="77777777" w:rsidTr="00360FDC">
        <w:tc>
          <w:tcPr>
            <w:tcW w:w="1668" w:type="dxa"/>
          </w:tcPr>
          <w:p w14:paraId="3990DDB5" w14:textId="77777777" w:rsidR="00CE67BE" w:rsidRDefault="00CE67BE" w:rsidP="00881E8F">
            <w:pPr>
              <w:spacing w:before="60" w:after="60"/>
              <w:jc w:val="center"/>
            </w:pPr>
            <w:r>
              <w:t>GRDF</w:t>
            </w:r>
          </w:p>
        </w:tc>
        <w:tc>
          <w:tcPr>
            <w:tcW w:w="1701" w:type="dxa"/>
          </w:tcPr>
          <w:p w14:paraId="3990DDB6" w14:textId="77777777" w:rsidR="00CE67BE" w:rsidRDefault="00CE67BE" w:rsidP="00881E8F">
            <w:pPr>
              <w:spacing w:before="60" w:after="60"/>
              <w:jc w:val="center"/>
            </w:pPr>
            <w:r>
              <w:t>SM1</w:t>
            </w:r>
          </w:p>
        </w:tc>
        <w:tc>
          <w:tcPr>
            <w:tcW w:w="3152" w:type="dxa"/>
          </w:tcPr>
          <w:p w14:paraId="3990DDB7" w14:textId="77777777" w:rsidR="00CE67BE" w:rsidRDefault="00CE67BE" w:rsidP="00881E8F">
            <w:pPr>
              <w:spacing w:before="60" w:after="60"/>
              <w:jc w:val="center"/>
            </w:pPr>
            <w:r>
              <w:t>7.96±0.45 (23)</w:t>
            </w:r>
          </w:p>
        </w:tc>
        <w:tc>
          <w:tcPr>
            <w:tcW w:w="2835" w:type="dxa"/>
          </w:tcPr>
          <w:p w14:paraId="3990DDB8" w14:textId="77777777" w:rsidR="00CE67BE" w:rsidRDefault="00CE67BE" w:rsidP="00881E8F">
            <w:pPr>
              <w:spacing w:before="60" w:after="60"/>
              <w:jc w:val="center"/>
            </w:pPr>
            <w:r>
              <w:t>8.1</w:t>
            </w:r>
          </w:p>
        </w:tc>
      </w:tr>
      <w:tr w:rsidR="00CE67BE" w14:paraId="3990DDBE" w14:textId="77777777" w:rsidTr="00360FDC">
        <w:tc>
          <w:tcPr>
            <w:tcW w:w="1668" w:type="dxa"/>
          </w:tcPr>
          <w:p w14:paraId="3990DDBA" w14:textId="77777777" w:rsidR="00CE67BE" w:rsidRDefault="00CE67BE" w:rsidP="00881E8F">
            <w:pPr>
              <w:spacing w:before="60" w:after="60"/>
              <w:jc w:val="center"/>
            </w:pPr>
            <w:r>
              <w:t>GRDF</w:t>
            </w:r>
          </w:p>
        </w:tc>
        <w:tc>
          <w:tcPr>
            <w:tcW w:w="1701" w:type="dxa"/>
          </w:tcPr>
          <w:p w14:paraId="3990DDBB" w14:textId="77777777" w:rsidR="00CE67BE" w:rsidRDefault="00CE67BE" w:rsidP="00881E8F">
            <w:pPr>
              <w:spacing w:before="60" w:after="60"/>
              <w:jc w:val="center"/>
            </w:pPr>
            <w:r>
              <w:t>SM2</w:t>
            </w:r>
          </w:p>
        </w:tc>
        <w:tc>
          <w:tcPr>
            <w:tcW w:w="3152" w:type="dxa"/>
          </w:tcPr>
          <w:p w14:paraId="3990DDBC" w14:textId="77777777" w:rsidR="00CE67BE" w:rsidRDefault="00CE67BE" w:rsidP="00881E8F">
            <w:pPr>
              <w:spacing w:before="60" w:after="60"/>
              <w:jc w:val="center"/>
            </w:pPr>
            <w:r>
              <w:t>8.45±0.60 (6)</w:t>
            </w:r>
          </w:p>
        </w:tc>
        <w:tc>
          <w:tcPr>
            <w:tcW w:w="2835" w:type="dxa"/>
          </w:tcPr>
          <w:p w14:paraId="3990DDBD" w14:textId="77777777" w:rsidR="00CE67BE" w:rsidRDefault="00CE67BE" w:rsidP="00881E8F">
            <w:pPr>
              <w:spacing w:before="60" w:after="60"/>
              <w:jc w:val="center"/>
            </w:pPr>
            <w:r>
              <w:t>8.4</w:t>
            </w:r>
          </w:p>
        </w:tc>
      </w:tr>
      <w:tr w:rsidR="00CE67BE" w14:paraId="3990DDC3" w14:textId="77777777" w:rsidTr="00360FDC">
        <w:tc>
          <w:tcPr>
            <w:tcW w:w="1668" w:type="dxa"/>
          </w:tcPr>
          <w:p w14:paraId="3990DDBF" w14:textId="77777777" w:rsidR="00CE67BE" w:rsidRDefault="00CE67BE" w:rsidP="00881E8F">
            <w:pPr>
              <w:spacing w:before="60" w:after="60"/>
              <w:jc w:val="center"/>
            </w:pPr>
            <w:r>
              <w:t>GRDF</w:t>
            </w:r>
          </w:p>
        </w:tc>
        <w:tc>
          <w:tcPr>
            <w:tcW w:w="1701" w:type="dxa"/>
          </w:tcPr>
          <w:p w14:paraId="3990DDC0" w14:textId="77777777" w:rsidR="00CE67BE" w:rsidRDefault="00CE67BE" w:rsidP="00881E8F">
            <w:pPr>
              <w:spacing w:before="60" w:after="60"/>
              <w:jc w:val="center"/>
            </w:pPr>
            <w:r>
              <w:t>SM3</w:t>
            </w:r>
          </w:p>
        </w:tc>
        <w:tc>
          <w:tcPr>
            <w:tcW w:w="3152" w:type="dxa"/>
          </w:tcPr>
          <w:p w14:paraId="3990DDC1" w14:textId="77777777" w:rsidR="00CE67BE" w:rsidRDefault="00CE67BE" w:rsidP="00881E8F">
            <w:pPr>
              <w:spacing w:before="60" w:after="60"/>
              <w:jc w:val="center"/>
            </w:pPr>
            <w:r>
              <w:t>8.64±0.32 (6)</w:t>
            </w:r>
          </w:p>
        </w:tc>
        <w:tc>
          <w:tcPr>
            <w:tcW w:w="2835" w:type="dxa"/>
          </w:tcPr>
          <w:p w14:paraId="3990DDC2" w14:textId="77777777" w:rsidR="00CE67BE" w:rsidRDefault="00CE67BE" w:rsidP="00881E8F">
            <w:pPr>
              <w:spacing w:before="60" w:after="60"/>
              <w:jc w:val="center"/>
            </w:pPr>
            <w:r>
              <w:t>8.8</w:t>
            </w:r>
          </w:p>
        </w:tc>
      </w:tr>
      <w:tr w:rsidR="00CE67BE" w14:paraId="3990DDC8" w14:textId="77777777" w:rsidTr="00360FDC">
        <w:tc>
          <w:tcPr>
            <w:tcW w:w="1668" w:type="dxa"/>
          </w:tcPr>
          <w:p w14:paraId="3990DDC4" w14:textId="77777777" w:rsidR="00CE67BE" w:rsidRDefault="00CE67BE" w:rsidP="00881E8F">
            <w:pPr>
              <w:spacing w:before="60" w:after="60"/>
              <w:jc w:val="center"/>
            </w:pPr>
            <w:r>
              <w:t>GRDF</w:t>
            </w:r>
          </w:p>
        </w:tc>
        <w:tc>
          <w:tcPr>
            <w:tcW w:w="1701" w:type="dxa"/>
          </w:tcPr>
          <w:p w14:paraId="3990DDC5" w14:textId="77777777" w:rsidR="00CE67BE" w:rsidRDefault="00CE67BE" w:rsidP="00881E8F">
            <w:pPr>
              <w:spacing w:before="60" w:after="60"/>
              <w:jc w:val="center"/>
            </w:pPr>
            <w:r>
              <w:t>SM4</w:t>
            </w:r>
          </w:p>
        </w:tc>
        <w:tc>
          <w:tcPr>
            <w:tcW w:w="3152" w:type="dxa"/>
          </w:tcPr>
          <w:p w14:paraId="3990DDC6" w14:textId="77777777" w:rsidR="00CE67BE" w:rsidRDefault="00CE67BE" w:rsidP="00881E8F">
            <w:pPr>
              <w:spacing w:before="60" w:after="60"/>
              <w:jc w:val="center"/>
            </w:pPr>
            <w:r>
              <w:t>9.28 (1)</w:t>
            </w:r>
          </w:p>
        </w:tc>
        <w:tc>
          <w:tcPr>
            <w:tcW w:w="2835" w:type="dxa"/>
          </w:tcPr>
          <w:p w14:paraId="3990DDC7" w14:textId="77777777" w:rsidR="00CE67BE" w:rsidRDefault="00CE67BE" w:rsidP="00881E8F">
            <w:pPr>
              <w:spacing w:before="60" w:after="60"/>
              <w:jc w:val="center"/>
            </w:pPr>
            <w:r>
              <w:t>9.0</w:t>
            </w:r>
          </w:p>
        </w:tc>
      </w:tr>
      <w:tr w:rsidR="00CE67BE" w14:paraId="3990DDCD" w14:textId="77777777" w:rsidTr="00360FDC">
        <w:tc>
          <w:tcPr>
            <w:tcW w:w="1668" w:type="dxa"/>
          </w:tcPr>
          <w:p w14:paraId="3990DDC9" w14:textId="77777777" w:rsidR="00CE67BE" w:rsidRDefault="00CE67BE" w:rsidP="00881E8F">
            <w:pPr>
              <w:spacing w:before="60" w:after="60"/>
              <w:jc w:val="center"/>
            </w:pPr>
            <w:r>
              <w:t>GRDF</w:t>
            </w:r>
          </w:p>
        </w:tc>
        <w:tc>
          <w:tcPr>
            <w:tcW w:w="1701" w:type="dxa"/>
          </w:tcPr>
          <w:p w14:paraId="3990DDCA" w14:textId="77777777" w:rsidR="00CE67BE" w:rsidRDefault="00CE67BE" w:rsidP="00881E8F">
            <w:pPr>
              <w:spacing w:before="60" w:after="60"/>
              <w:jc w:val="center"/>
            </w:pPr>
            <w:r>
              <w:t>SM5</w:t>
            </w:r>
          </w:p>
        </w:tc>
        <w:tc>
          <w:tcPr>
            <w:tcW w:w="3152" w:type="dxa"/>
          </w:tcPr>
          <w:p w14:paraId="3990DDCB" w14:textId="77777777" w:rsidR="00CE67BE" w:rsidRDefault="00CE67BE" w:rsidP="00881E8F">
            <w:pPr>
              <w:spacing w:before="60" w:after="60"/>
              <w:jc w:val="center"/>
            </w:pPr>
            <w:r>
              <w:t>8.98±0.21 (17)</w:t>
            </w:r>
          </w:p>
        </w:tc>
        <w:tc>
          <w:tcPr>
            <w:tcW w:w="2835" w:type="dxa"/>
          </w:tcPr>
          <w:p w14:paraId="3990DDCC" w14:textId="77777777" w:rsidR="00CE67BE" w:rsidRDefault="00CE67BE" w:rsidP="00881E8F">
            <w:pPr>
              <w:spacing w:before="60" w:after="60"/>
              <w:jc w:val="center"/>
            </w:pPr>
            <w:r>
              <w:t>9.2</w:t>
            </w:r>
          </w:p>
        </w:tc>
      </w:tr>
      <w:tr w:rsidR="00CE67BE" w14:paraId="3990DDD2" w14:textId="77777777" w:rsidTr="00360FDC">
        <w:tc>
          <w:tcPr>
            <w:tcW w:w="1668" w:type="dxa"/>
          </w:tcPr>
          <w:p w14:paraId="3990DDCE" w14:textId="77777777" w:rsidR="00CE67BE" w:rsidRDefault="00CE67BE" w:rsidP="00881E8F">
            <w:pPr>
              <w:spacing w:before="60" w:after="60"/>
              <w:jc w:val="center"/>
            </w:pPr>
            <w:r>
              <w:t>GRDH</w:t>
            </w:r>
          </w:p>
        </w:tc>
        <w:tc>
          <w:tcPr>
            <w:tcW w:w="1701" w:type="dxa"/>
          </w:tcPr>
          <w:p w14:paraId="3990DDCF" w14:textId="77777777" w:rsidR="00CE67BE" w:rsidRDefault="00CE67BE" w:rsidP="00881E8F">
            <w:pPr>
              <w:spacing w:before="60" w:after="60"/>
              <w:jc w:val="center"/>
            </w:pPr>
            <w:r>
              <w:t>SM6</w:t>
            </w:r>
          </w:p>
        </w:tc>
        <w:tc>
          <w:tcPr>
            <w:tcW w:w="3152" w:type="dxa"/>
          </w:tcPr>
          <w:p w14:paraId="3990DDD0" w14:textId="77777777" w:rsidR="00CE67BE" w:rsidRDefault="00CE67BE" w:rsidP="00881E8F">
            <w:pPr>
              <w:spacing w:before="60" w:after="60"/>
              <w:jc w:val="center"/>
            </w:pPr>
            <w:r>
              <w:t>9.13±0.13 (20)</w:t>
            </w:r>
          </w:p>
        </w:tc>
        <w:tc>
          <w:tcPr>
            <w:tcW w:w="2835" w:type="dxa"/>
          </w:tcPr>
          <w:p w14:paraId="3990DDD1" w14:textId="77777777" w:rsidR="00CE67BE" w:rsidRDefault="00CE67BE" w:rsidP="00881E8F">
            <w:pPr>
              <w:spacing w:before="60" w:after="60"/>
              <w:jc w:val="center"/>
            </w:pPr>
            <w:r>
              <w:t>9.2</w:t>
            </w:r>
          </w:p>
        </w:tc>
      </w:tr>
      <w:tr w:rsidR="00CE67BE" w14:paraId="3990DDD7" w14:textId="77777777" w:rsidTr="00360FDC">
        <w:tc>
          <w:tcPr>
            <w:tcW w:w="1668" w:type="dxa"/>
          </w:tcPr>
          <w:p w14:paraId="3990DDD3" w14:textId="77777777" w:rsidR="00CE67BE" w:rsidRDefault="00CE67BE" w:rsidP="00881E8F">
            <w:pPr>
              <w:spacing w:before="60" w:after="60"/>
              <w:jc w:val="center"/>
            </w:pPr>
            <w:r>
              <w:t>GRDH</w:t>
            </w:r>
          </w:p>
        </w:tc>
        <w:tc>
          <w:tcPr>
            <w:tcW w:w="1701" w:type="dxa"/>
          </w:tcPr>
          <w:p w14:paraId="3990DDD4" w14:textId="77777777" w:rsidR="00CE67BE" w:rsidRDefault="00CE67BE" w:rsidP="00881E8F">
            <w:pPr>
              <w:spacing w:before="60" w:after="60"/>
              <w:jc w:val="center"/>
            </w:pPr>
            <w:r>
              <w:t>IW1</w:t>
            </w:r>
          </w:p>
        </w:tc>
        <w:tc>
          <w:tcPr>
            <w:tcW w:w="3152" w:type="dxa"/>
          </w:tcPr>
          <w:p w14:paraId="3990DDD5" w14:textId="77777777" w:rsidR="00CE67BE" w:rsidRDefault="00CE67BE" w:rsidP="00881E8F">
            <w:pPr>
              <w:spacing w:before="60" w:after="60"/>
              <w:jc w:val="center"/>
            </w:pPr>
            <w:r>
              <w:t>19.56±0.87 (22)</w:t>
            </w:r>
          </w:p>
        </w:tc>
        <w:tc>
          <w:tcPr>
            <w:tcW w:w="2835" w:type="dxa"/>
          </w:tcPr>
          <w:p w14:paraId="3990DDD6" w14:textId="77777777" w:rsidR="00CE67BE" w:rsidRDefault="00CE67BE" w:rsidP="00881E8F">
            <w:pPr>
              <w:spacing w:before="60" w:after="60"/>
              <w:jc w:val="center"/>
            </w:pPr>
            <w:r>
              <w:t>20.4</w:t>
            </w:r>
          </w:p>
        </w:tc>
      </w:tr>
      <w:tr w:rsidR="00CE67BE" w14:paraId="3990DDDC" w14:textId="77777777" w:rsidTr="00360FDC">
        <w:tc>
          <w:tcPr>
            <w:tcW w:w="1668" w:type="dxa"/>
          </w:tcPr>
          <w:p w14:paraId="3990DDD8" w14:textId="77777777" w:rsidR="00CE67BE" w:rsidRDefault="00CE67BE" w:rsidP="00881E8F">
            <w:pPr>
              <w:spacing w:before="60" w:after="60"/>
              <w:jc w:val="center"/>
            </w:pPr>
            <w:r>
              <w:t>GRDH</w:t>
            </w:r>
          </w:p>
        </w:tc>
        <w:tc>
          <w:tcPr>
            <w:tcW w:w="1701" w:type="dxa"/>
          </w:tcPr>
          <w:p w14:paraId="3990DDD9" w14:textId="77777777" w:rsidR="00CE67BE" w:rsidRDefault="00CE67BE" w:rsidP="00881E8F">
            <w:pPr>
              <w:spacing w:before="60" w:after="60"/>
              <w:jc w:val="center"/>
            </w:pPr>
            <w:r>
              <w:t>IW2</w:t>
            </w:r>
          </w:p>
        </w:tc>
        <w:tc>
          <w:tcPr>
            <w:tcW w:w="3152" w:type="dxa"/>
          </w:tcPr>
          <w:p w14:paraId="3990DDDA" w14:textId="77777777" w:rsidR="00CE67BE" w:rsidRDefault="00CE67BE" w:rsidP="00881E8F">
            <w:pPr>
              <w:spacing w:before="60" w:after="60"/>
              <w:jc w:val="center"/>
            </w:pPr>
            <w:r>
              <w:t>19.82±0.58 (25)</w:t>
            </w:r>
          </w:p>
        </w:tc>
        <w:tc>
          <w:tcPr>
            <w:tcW w:w="2835" w:type="dxa"/>
          </w:tcPr>
          <w:p w14:paraId="3990DDDB" w14:textId="77777777" w:rsidR="00CE67BE" w:rsidRDefault="00CE67BE" w:rsidP="00881E8F">
            <w:pPr>
              <w:spacing w:before="60" w:after="60"/>
              <w:jc w:val="center"/>
            </w:pPr>
            <w:r>
              <w:t>20.3</w:t>
            </w:r>
          </w:p>
        </w:tc>
      </w:tr>
      <w:tr w:rsidR="00CE67BE" w14:paraId="3990DDE1" w14:textId="77777777" w:rsidTr="00360FDC">
        <w:tc>
          <w:tcPr>
            <w:tcW w:w="1668" w:type="dxa"/>
          </w:tcPr>
          <w:p w14:paraId="3990DDDD" w14:textId="77777777" w:rsidR="00CE67BE" w:rsidRDefault="00CE67BE" w:rsidP="00881E8F">
            <w:pPr>
              <w:spacing w:before="60" w:after="60"/>
              <w:jc w:val="center"/>
            </w:pPr>
            <w:r>
              <w:t>GRDH</w:t>
            </w:r>
          </w:p>
        </w:tc>
        <w:tc>
          <w:tcPr>
            <w:tcW w:w="1701" w:type="dxa"/>
          </w:tcPr>
          <w:p w14:paraId="3990DDDE" w14:textId="77777777" w:rsidR="00CE67BE" w:rsidRDefault="00CE67BE" w:rsidP="00881E8F">
            <w:pPr>
              <w:spacing w:before="60" w:after="60"/>
              <w:jc w:val="center"/>
            </w:pPr>
            <w:r>
              <w:t>IW3</w:t>
            </w:r>
          </w:p>
        </w:tc>
        <w:tc>
          <w:tcPr>
            <w:tcW w:w="3152" w:type="dxa"/>
          </w:tcPr>
          <w:p w14:paraId="3990DDDF" w14:textId="77777777" w:rsidR="00CE67BE" w:rsidRDefault="00CE67BE" w:rsidP="00881E8F">
            <w:pPr>
              <w:spacing w:before="60" w:after="60"/>
              <w:jc w:val="center"/>
            </w:pPr>
            <w:r>
              <w:t>20.17±0.46 (30)</w:t>
            </w:r>
          </w:p>
        </w:tc>
        <w:tc>
          <w:tcPr>
            <w:tcW w:w="2835" w:type="dxa"/>
          </w:tcPr>
          <w:p w14:paraId="3990DDE0" w14:textId="77777777" w:rsidR="00CE67BE" w:rsidRDefault="00CE67BE" w:rsidP="00881E8F">
            <w:pPr>
              <w:spacing w:before="60" w:after="60"/>
              <w:jc w:val="center"/>
            </w:pPr>
            <w:r>
              <w:t>20.5</w:t>
            </w:r>
          </w:p>
        </w:tc>
      </w:tr>
      <w:tr w:rsidR="00CE67BE" w14:paraId="3990DDE6" w14:textId="77777777" w:rsidTr="00360FDC">
        <w:tc>
          <w:tcPr>
            <w:tcW w:w="1668" w:type="dxa"/>
          </w:tcPr>
          <w:p w14:paraId="3990DDE2" w14:textId="77777777" w:rsidR="00CE67BE" w:rsidRDefault="00CE67BE" w:rsidP="00881E8F">
            <w:pPr>
              <w:spacing w:before="60" w:after="60"/>
              <w:jc w:val="center"/>
            </w:pPr>
            <w:r>
              <w:t>GRDH</w:t>
            </w:r>
          </w:p>
        </w:tc>
        <w:tc>
          <w:tcPr>
            <w:tcW w:w="1701" w:type="dxa"/>
          </w:tcPr>
          <w:p w14:paraId="3990DDE3" w14:textId="77777777" w:rsidR="00CE67BE" w:rsidRDefault="00CE67BE" w:rsidP="00881E8F">
            <w:pPr>
              <w:spacing w:before="60" w:after="60"/>
              <w:jc w:val="center"/>
            </w:pPr>
            <w:r>
              <w:t>EW1</w:t>
            </w:r>
          </w:p>
        </w:tc>
        <w:tc>
          <w:tcPr>
            <w:tcW w:w="3152" w:type="dxa"/>
          </w:tcPr>
          <w:p w14:paraId="3990DDE4" w14:textId="77777777" w:rsidR="00CE67BE" w:rsidRDefault="00CE67BE" w:rsidP="00881E8F">
            <w:pPr>
              <w:spacing w:before="60" w:after="60"/>
              <w:jc w:val="center"/>
            </w:pPr>
            <w:r>
              <w:t>54.24±2.95 (7)</w:t>
            </w:r>
          </w:p>
        </w:tc>
        <w:tc>
          <w:tcPr>
            <w:tcW w:w="2835" w:type="dxa"/>
          </w:tcPr>
          <w:p w14:paraId="3990DDE5" w14:textId="77777777" w:rsidR="00CE67BE" w:rsidRDefault="00CE67BE" w:rsidP="00881E8F">
            <w:pPr>
              <w:spacing w:before="60" w:after="60"/>
              <w:jc w:val="center"/>
            </w:pPr>
            <w:r>
              <w:t>49.1</w:t>
            </w:r>
          </w:p>
        </w:tc>
      </w:tr>
      <w:tr w:rsidR="00CE67BE" w14:paraId="3990DDEB" w14:textId="77777777" w:rsidTr="00360FDC">
        <w:tc>
          <w:tcPr>
            <w:tcW w:w="1668" w:type="dxa"/>
          </w:tcPr>
          <w:p w14:paraId="3990DDE7" w14:textId="77777777" w:rsidR="00CE67BE" w:rsidRDefault="00CE67BE" w:rsidP="00881E8F">
            <w:pPr>
              <w:spacing w:before="60" w:after="60"/>
              <w:jc w:val="center"/>
            </w:pPr>
            <w:r>
              <w:t>GRDH</w:t>
            </w:r>
          </w:p>
        </w:tc>
        <w:tc>
          <w:tcPr>
            <w:tcW w:w="1701" w:type="dxa"/>
          </w:tcPr>
          <w:p w14:paraId="3990DDE8" w14:textId="77777777" w:rsidR="00CE67BE" w:rsidRDefault="00CE67BE" w:rsidP="00881E8F">
            <w:pPr>
              <w:spacing w:before="60" w:after="60"/>
              <w:jc w:val="center"/>
            </w:pPr>
            <w:r>
              <w:t>EW2</w:t>
            </w:r>
          </w:p>
        </w:tc>
        <w:tc>
          <w:tcPr>
            <w:tcW w:w="3152" w:type="dxa"/>
          </w:tcPr>
          <w:p w14:paraId="3990DDE9" w14:textId="77777777" w:rsidR="00CE67BE" w:rsidRDefault="00CE67BE" w:rsidP="00881E8F">
            <w:pPr>
              <w:spacing w:before="60" w:after="60"/>
              <w:jc w:val="center"/>
            </w:pPr>
            <w:r>
              <w:t>47.75±0.14 (2)</w:t>
            </w:r>
          </w:p>
        </w:tc>
        <w:tc>
          <w:tcPr>
            <w:tcW w:w="2835" w:type="dxa"/>
          </w:tcPr>
          <w:p w14:paraId="3990DDEA" w14:textId="77777777" w:rsidR="00CE67BE" w:rsidRDefault="00CE67BE" w:rsidP="00881E8F">
            <w:pPr>
              <w:spacing w:before="60" w:after="60"/>
              <w:jc w:val="center"/>
            </w:pPr>
            <w:r>
              <w:t>50.3</w:t>
            </w:r>
          </w:p>
        </w:tc>
      </w:tr>
      <w:tr w:rsidR="00CE67BE" w14:paraId="3990DDF0" w14:textId="77777777" w:rsidTr="00360FDC">
        <w:tc>
          <w:tcPr>
            <w:tcW w:w="1668" w:type="dxa"/>
          </w:tcPr>
          <w:p w14:paraId="3990DDEC" w14:textId="77777777" w:rsidR="00CE67BE" w:rsidRDefault="00CE67BE" w:rsidP="00881E8F">
            <w:pPr>
              <w:spacing w:before="60" w:after="60"/>
              <w:jc w:val="center"/>
            </w:pPr>
            <w:r>
              <w:t>GRDH</w:t>
            </w:r>
          </w:p>
        </w:tc>
        <w:tc>
          <w:tcPr>
            <w:tcW w:w="1701" w:type="dxa"/>
          </w:tcPr>
          <w:p w14:paraId="3990DDED" w14:textId="77777777" w:rsidR="00CE67BE" w:rsidRDefault="00CE67BE" w:rsidP="00881E8F">
            <w:pPr>
              <w:spacing w:before="60" w:after="60"/>
              <w:jc w:val="center"/>
            </w:pPr>
            <w:r>
              <w:t>EW3</w:t>
            </w:r>
          </w:p>
        </w:tc>
        <w:tc>
          <w:tcPr>
            <w:tcW w:w="3152" w:type="dxa"/>
          </w:tcPr>
          <w:p w14:paraId="3990DDEE" w14:textId="77777777" w:rsidR="00CE67BE" w:rsidRDefault="00CE67BE" w:rsidP="00881E8F">
            <w:pPr>
              <w:spacing w:before="60" w:after="60"/>
              <w:jc w:val="center"/>
            </w:pPr>
            <w:r>
              <w:t>49.71±2.79 (25)</w:t>
            </w:r>
          </w:p>
        </w:tc>
        <w:tc>
          <w:tcPr>
            <w:tcW w:w="2835" w:type="dxa"/>
          </w:tcPr>
          <w:p w14:paraId="3990DDEF" w14:textId="77777777" w:rsidR="00CE67BE" w:rsidRDefault="00CE67BE" w:rsidP="00881E8F">
            <w:pPr>
              <w:spacing w:before="60" w:after="60"/>
              <w:jc w:val="center"/>
            </w:pPr>
            <w:r>
              <w:t>50.4</w:t>
            </w:r>
          </w:p>
        </w:tc>
      </w:tr>
      <w:tr w:rsidR="00CE67BE" w14:paraId="3990DDF5" w14:textId="77777777" w:rsidTr="00360FDC">
        <w:tc>
          <w:tcPr>
            <w:tcW w:w="1668" w:type="dxa"/>
          </w:tcPr>
          <w:p w14:paraId="3990DDF1" w14:textId="77777777" w:rsidR="00CE67BE" w:rsidRDefault="00CE67BE" w:rsidP="00881E8F">
            <w:pPr>
              <w:spacing w:before="60" w:after="60"/>
              <w:jc w:val="center"/>
            </w:pPr>
            <w:r>
              <w:t>GRDH</w:t>
            </w:r>
          </w:p>
        </w:tc>
        <w:tc>
          <w:tcPr>
            <w:tcW w:w="1701" w:type="dxa"/>
          </w:tcPr>
          <w:p w14:paraId="3990DDF2" w14:textId="77777777" w:rsidR="00CE67BE" w:rsidRDefault="00CE67BE" w:rsidP="00881E8F">
            <w:pPr>
              <w:spacing w:before="60" w:after="60"/>
              <w:jc w:val="center"/>
            </w:pPr>
            <w:r>
              <w:t>EW4</w:t>
            </w:r>
          </w:p>
        </w:tc>
        <w:tc>
          <w:tcPr>
            <w:tcW w:w="3152" w:type="dxa"/>
          </w:tcPr>
          <w:p w14:paraId="3990DDF3" w14:textId="77777777" w:rsidR="00CE67BE" w:rsidRDefault="00CE67BE" w:rsidP="00881E8F">
            <w:pPr>
              <w:spacing w:before="60" w:after="60"/>
              <w:jc w:val="center"/>
            </w:pPr>
            <w:r>
              <w:t>50.09±1.05 (16)</w:t>
            </w:r>
          </w:p>
        </w:tc>
        <w:tc>
          <w:tcPr>
            <w:tcW w:w="2835" w:type="dxa"/>
          </w:tcPr>
          <w:p w14:paraId="3990DDF4" w14:textId="77777777" w:rsidR="00CE67BE" w:rsidRDefault="00CE67BE" w:rsidP="00881E8F">
            <w:pPr>
              <w:spacing w:before="60" w:after="60"/>
              <w:jc w:val="center"/>
            </w:pPr>
            <w:r>
              <w:t>50.7</w:t>
            </w:r>
          </w:p>
        </w:tc>
      </w:tr>
      <w:tr w:rsidR="00CE67BE" w14:paraId="3990DDFA" w14:textId="77777777" w:rsidTr="00360FDC">
        <w:tc>
          <w:tcPr>
            <w:tcW w:w="1668" w:type="dxa"/>
          </w:tcPr>
          <w:p w14:paraId="3990DDF6" w14:textId="77777777" w:rsidR="00CE67BE" w:rsidRDefault="00CE67BE" w:rsidP="00881E8F">
            <w:pPr>
              <w:spacing w:before="60" w:after="60"/>
              <w:jc w:val="center"/>
            </w:pPr>
            <w:r>
              <w:t>GRDH</w:t>
            </w:r>
          </w:p>
        </w:tc>
        <w:tc>
          <w:tcPr>
            <w:tcW w:w="1701" w:type="dxa"/>
          </w:tcPr>
          <w:p w14:paraId="3990DDF7" w14:textId="77777777" w:rsidR="00CE67BE" w:rsidRDefault="00CE67BE" w:rsidP="00881E8F">
            <w:pPr>
              <w:spacing w:before="60" w:after="60"/>
              <w:jc w:val="center"/>
            </w:pPr>
            <w:r>
              <w:t>EW5</w:t>
            </w:r>
          </w:p>
        </w:tc>
        <w:tc>
          <w:tcPr>
            <w:tcW w:w="3152" w:type="dxa"/>
          </w:tcPr>
          <w:p w14:paraId="3990DDF8" w14:textId="77777777" w:rsidR="00CE67BE" w:rsidRDefault="00CE67BE" w:rsidP="00881E8F">
            <w:pPr>
              <w:spacing w:before="60" w:after="60"/>
              <w:jc w:val="center"/>
            </w:pPr>
            <w:r>
              <w:t>50.99±0.81 (9)</w:t>
            </w:r>
          </w:p>
        </w:tc>
        <w:tc>
          <w:tcPr>
            <w:tcW w:w="2835" w:type="dxa"/>
          </w:tcPr>
          <w:p w14:paraId="3990DDF9" w14:textId="77777777" w:rsidR="00CE67BE" w:rsidRDefault="00CE67BE" w:rsidP="00881E8F">
            <w:pPr>
              <w:keepNext/>
              <w:spacing w:before="60" w:after="60"/>
              <w:jc w:val="center"/>
            </w:pPr>
            <w:r>
              <w:t>51.4</w:t>
            </w:r>
          </w:p>
        </w:tc>
      </w:tr>
    </w:tbl>
    <w:p w14:paraId="3990DDFB" w14:textId="77777777" w:rsidR="00CE67BE" w:rsidRDefault="00902EBF" w:rsidP="00902EBF">
      <w:pPr>
        <w:pStyle w:val="Caption"/>
      </w:pPr>
      <w:bookmarkStart w:id="532" w:name="_Toc398190112"/>
      <w:bookmarkStart w:id="533" w:name="_Toc400445929"/>
      <w:r>
        <w:t xml:space="preserve">Table </w:t>
      </w:r>
      <w:r w:rsidR="004524AF">
        <w:fldChar w:fldCharType="begin"/>
      </w:r>
      <w:r w:rsidR="00F13B47">
        <w:instrText xml:space="preserve"> SEQ Table \* ARABIC </w:instrText>
      </w:r>
      <w:r w:rsidR="004524AF">
        <w:fldChar w:fldCharType="separate"/>
      </w:r>
      <w:r w:rsidR="00D46B59">
        <w:rPr>
          <w:noProof/>
        </w:rPr>
        <w:t>6</w:t>
      </w:r>
      <w:r w:rsidR="004524AF">
        <w:rPr>
          <w:noProof/>
        </w:rPr>
        <w:fldChar w:fldCharType="end"/>
      </w:r>
      <w:r>
        <w:t xml:space="preserve">: </w:t>
      </w:r>
      <w:r w:rsidR="00CE67BE">
        <w:t>GRD Ground Range Spatial Resolution</w:t>
      </w:r>
      <w:bookmarkEnd w:id="532"/>
      <w:bookmarkEnd w:id="533"/>
    </w:p>
    <w:p w14:paraId="3990DDFC" w14:textId="77777777" w:rsidR="00CE67BE" w:rsidRDefault="00CE67BE" w:rsidP="00CE67BE"/>
    <w:p w14:paraId="3990DDFD" w14:textId="77777777" w:rsidR="00CE67BE" w:rsidRDefault="00CE67BE" w:rsidP="00CE67B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4"/>
      </w:tblGrid>
      <w:tr w:rsidR="00CE67BE" w14:paraId="3990DDFF" w14:textId="77777777" w:rsidTr="00360FDC">
        <w:tc>
          <w:tcPr>
            <w:tcW w:w="9464" w:type="dxa"/>
          </w:tcPr>
          <w:p w14:paraId="3990DDFE" w14:textId="77777777" w:rsidR="00CE67BE" w:rsidRDefault="00CE67BE" w:rsidP="00881E8F">
            <w:pPr>
              <w:spacing w:after="0"/>
              <w:jc w:val="center"/>
            </w:pPr>
            <w:r>
              <w:rPr>
                <w:noProof/>
                <w:lang w:eastAsia="en-GB"/>
              </w:rPr>
              <w:lastRenderedPageBreak/>
              <w:drawing>
                <wp:inline distT="0" distB="0" distL="0" distR="0" wp14:anchorId="3990EED3" wp14:editId="3990EED4">
                  <wp:extent cx="4584700" cy="2755900"/>
                  <wp:effectExtent l="0" t="0" r="6350"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E02" w14:textId="77777777" w:rsidTr="00360FDC">
        <w:tc>
          <w:tcPr>
            <w:tcW w:w="9464" w:type="dxa"/>
          </w:tcPr>
          <w:p w14:paraId="3990DE00" w14:textId="77777777" w:rsidR="00CE67BE" w:rsidRDefault="00902EBF" w:rsidP="00902EBF">
            <w:pPr>
              <w:pStyle w:val="Caption"/>
            </w:pPr>
            <w:bookmarkStart w:id="534" w:name="_Toc398190179"/>
            <w:bookmarkStart w:id="535" w:name="_Toc400445879"/>
            <w:r>
              <w:t xml:space="preserve">Figure </w:t>
            </w:r>
            <w:r w:rsidR="004524AF">
              <w:fldChar w:fldCharType="begin"/>
            </w:r>
            <w:r w:rsidR="00F13B47">
              <w:instrText xml:space="preserve"> SEQ Figure \* ARABIC </w:instrText>
            </w:r>
            <w:r w:rsidR="004524AF">
              <w:fldChar w:fldCharType="separate"/>
            </w:r>
            <w:r w:rsidR="00053AE3">
              <w:rPr>
                <w:noProof/>
              </w:rPr>
              <w:t>39</w:t>
            </w:r>
            <w:r w:rsidR="004524AF">
              <w:rPr>
                <w:noProof/>
              </w:rPr>
              <w:fldChar w:fldCharType="end"/>
            </w:r>
            <w:r>
              <w:t xml:space="preserve">: </w:t>
            </w:r>
            <w:r w:rsidR="00CE67BE">
              <w:t>GRDF SM Ground Range Spatial Resolution</w:t>
            </w:r>
            <w:bookmarkEnd w:id="534"/>
            <w:bookmarkEnd w:id="535"/>
          </w:p>
          <w:p w14:paraId="3990DE01" w14:textId="77777777" w:rsidR="00053AE3" w:rsidRPr="00053AE3" w:rsidRDefault="00053AE3" w:rsidP="00053AE3"/>
        </w:tc>
      </w:tr>
      <w:tr w:rsidR="00CE67BE" w14:paraId="3990DE04" w14:textId="77777777" w:rsidTr="00360FDC">
        <w:tc>
          <w:tcPr>
            <w:tcW w:w="9464" w:type="dxa"/>
          </w:tcPr>
          <w:p w14:paraId="3990DE03" w14:textId="77777777" w:rsidR="00CE67BE" w:rsidRDefault="00CE67BE" w:rsidP="00881E8F">
            <w:pPr>
              <w:spacing w:after="0"/>
              <w:jc w:val="center"/>
            </w:pPr>
            <w:r>
              <w:rPr>
                <w:noProof/>
                <w:lang w:eastAsia="en-GB"/>
              </w:rPr>
              <w:drawing>
                <wp:inline distT="0" distB="0" distL="0" distR="0" wp14:anchorId="3990EED5" wp14:editId="3990EED6">
                  <wp:extent cx="4584700" cy="2755900"/>
                  <wp:effectExtent l="0" t="0" r="6350" b="635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E06" w14:textId="77777777" w:rsidTr="00360FDC">
        <w:tc>
          <w:tcPr>
            <w:tcW w:w="9464" w:type="dxa"/>
          </w:tcPr>
          <w:p w14:paraId="3990DE05" w14:textId="77777777" w:rsidR="00CE67BE" w:rsidRDefault="00902EBF" w:rsidP="00902EBF">
            <w:pPr>
              <w:pStyle w:val="Caption"/>
            </w:pPr>
            <w:bookmarkStart w:id="536" w:name="_Toc398190180"/>
            <w:bookmarkStart w:id="537" w:name="_Toc400445880"/>
            <w:r>
              <w:t xml:space="preserve">Figure </w:t>
            </w:r>
            <w:r w:rsidR="004524AF">
              <w:fldChar w:fldCharType="begin"/>
            </w:r>
            <w:r w:rsidR="00F13B47">
              <w:instrText xml:space="preserve"> SEQ Figure \* ARABIC </w:instrText>
            </w:r>
            <w:r w:rsidR="004524AF">
              <w:fldChar w:fldCharType="separate"/>
            </w:r>
            <w:r w:rsidR="00053AE3">
              <w:rPr>
                <w:noProof/>
              </w:rPr>
              <w:t>40</w:t>
            </w:r>
            <w:r w:rsidR="004524AF">
              <w:rPr>
                <w:noProof/>
              </w:rPr>
              <w:fldChar w:fldCharType="end"/>
            </w:r>
            <w:r>
              <w:t xml:space="preserve">: </w:t>
            </w:r>
            <w:r w:rsidR="00CE67BE">
              <w:t>GRDH IW Ground Range Spatial Resolution</w:t>
            </w:r>
            <w:bookmarkEnd w:id="536"/>
            <w:bookmarkEnd w:id="537"/>
          </w:p>
        </w:tc>
      </w:tr>
      <w:tr w:rsidR="00CE67BE" w14:paraId="3990DE08" w14:textId="77777777" w:rsidTr="00360FDC">
        <w:tc>
          <w:tcPr>
            <w:tcW w:w="9464" w:type="dxa"/>
          </w:tcPr>
          <w:p w14:paraId="3990DE07" w14:textId="77777777" w:rsidR="00CE67BE" w:rsidRDefault="00CE67BE" w:rsidP="00881E8F">
            <w:pPr>
              <w:spacing w:after="0"/>
              <w:jc w:val="center"/>
            </w:pPr>
            <w:r>
              <w:rPr>
                <w:noProof/>
                <w:lang w:eastAsia="en-GB"/>
              </w:rPr>
              <w:lastRenderedPageBreak/>
              <w:drawing>
                <wp:inline distT="0" distB="0" distL="0" distR="0" wp14:anchorId="3990EED7" wp14:editId="3990EED8">
                  <wp:extent cx="4584700" cy="2755900"/>
                  <wp:effectExtent l="0" t="0" r="6350" b="635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r w:rsidR="00CE67BE" w14:paraId="3990DE0A" w14:textId="77777777" w:rsidTr="00360FDC">
        <w:tc>
          <w:tcPr>
            <w:tcW w:w="9464" w:type="dxa"/>
          </w:tcPr>
          <w:p w14:paraId="3990DE09" w14:textId="77777777" w:rsidR="00CE67BE" w:rsidRDefault="00902EBF" w:rsidP="00902EBF">
            <w:pPr>
              <w:pStyle w:val="Caption"/>
            </w:pPr>
            <w:bookmarkStart w:id="538" w:name="_Ref398104959"/>
            <w:bookmarkStart w:id="539" w:name="_Toc398190181"/>
            <w:bookmarkStart w:id="540" w:name="_Toc400445881"/>
            <w:r>
              <w:t xml:space="preserve">Figure </w:t>
            </w:r>
            <w:r w:rsidR="004524AF">
              <w:fldChar w:fldCharType="begin"/>
            </w:r>
            <w:r w:rsidR="00F13B47">
              <w:instrText xml:space="preserve"> SEQ Figure \* ARABIC </w:instrText>
            </w:r>
            <w:r w:rsidR="004524AF">
              <w:fldChar w:fldCharType="separate"/>
            </w:r>
            <w:r w:rsidR="00053AE3">
              <w:rPr>
                <w:noProof/>
              </w:rPr>
              <w:t>41</w:t>
            </w:r>
            <w:r w:rsidR="004524AF">
              <w:rPr>
                <w:noProof/>
              </w:rPr>
              <w:fldChar w:fldCharType="end"/>
            </w:r>
            <w:bookmarkEnd w:id="538"/>
            <w:r>
              <w:t xml:space="preserve">: </w:t>
            </w:r>
            <w:r w:rsidR="00CE67BE">
              <w:t>GRDH EW Ground Range Spatial Resolution</w:t>
            </w:r>
            <w:bookmarkEnd w:id="539"/>
            <w:bookmarkEnd w:id="540"/>
          </w:p>
        </w:tc>
      </w:tr>
    </w:tbl>
    <w:p w14:paraId="3990DE0B" w14:textId="77777777" w:rsidR="00CE67BE" w:rsidRDefault="00CE67BE" w:rsidP="00CE67BE">
      <w:r>
        <w:t xml:space="preserve">For ground range spatial resolution there is a variation with incidence angle, as is evident in the above plots. Thus the ground range spatial resolutions given in the Sentinel-1 Product Definition document </w:t>
      </w:r>
      <w:r w:rsidR="000751A7" w:rsidRPr="000751A7">
        <w:t>[Aulard-Macler</w:t>
      </w:r>
      <w:r w:rsidR="00FB632D">
        <w:t>, 2012</w:t>
      </w:r>
      <w:r w:rsidR="000751A7" w:rsidRPr="000751A7">
        <w:t>]</w:t>
      </w:r>
      <w:r>
        <w:t xml:space="preserve"> will just be an average across the swath. </w:t>
      </w:r>
    </w:p>
    <w:p w14:paraId="3990DE0C" w14:textId="77777777" w:rsidR="00CE67BE" w:rsidRDefault="00CE67BE" w:rsidP="00CE67BE"/>
    <w:p w14:paraId="3990DE0D" w14:textId="77777777" w:rsidR="0050666E" w:rsidRDefault="004C3145" w:rsidP="00CE67BE">
      <w:pPr>
        <w:rPr>
          <w:b/>
        </w:rPr>
      </w:pPr>
      <w:r>
        <w:rPr>
          <w:b/>
        </w:rPr>
        <w:t>Recommendation</w:t>
      </w:r>
    </w:p>
    <w:p w14:paraId="3990DE0E" w14:textId="77777777" w:rsidR="00CE67BE" w:rsidRPr="004C3145" w:rsidRDefault="00CE67BE" w:rsidP="00CE67BE">
      <w:pPr>
        <w:rPr>
          <w:b/>
        </w:rPr>
      </w:pPr>
      <w:r>
        <w:t>To investigate the differences between measured and product definition azimuth spatial resolution for all modes.</w:t>
      </w:r>
    </w:p>
    <w:p w14:paraId="3990DE0F" w14:textId="77777777" w:rsidR="00CE67BE" w:rsidRDefault="00CE67BE" w:rsidP="00CE67BE">
      <w:pPr>
        <w:pStyle w:val="Heading3"/>
        <w:numPr>
          <w:ilvl w:val="2"/>
          <w:numId w:val="1"/>
        </w:numPr>
      </w:pPr>
      <w:bookmarkStart w:id="541" w:name="_Toc398190234"/>
      <w:bookmarkStart w:id="542" w:name="_Toc399940618"/>
      <w:r>
        <w:t>Sidelobe Ratios</w:t>
      </w:r>
      <w:bookmarkEnd w:id="541"/>
      <w:bookmarkEnd w:id="542"/>
    </w:p>
    <w:p w14:paraId="3990DE10" w14:textId="77777777" w:rsidR="00CE67BE" w:rsidRPr="00FD571F" w:rsidRDefault="00CE67BE" w:rsidP="00CE67BE">
      <w:r>
        <w:t xml:space="preserve">The following table gives the measured sidelobe ratios and these from the Sentinel-1 Product Definition document </w:t>
      </w:r>
      <w:r w:rsidR="000751A7" w:rsidRPr="000751A7">
        <w:t>[Aulard-Macler</w:t>
      </w:r>
      <w:r w:rsidR="00FB632D">
        <w:t>, 2012</w:t>
      </w:r>
      <w:r w:rsidR="000751A7" w:rsidRPr="000751A7">
        <w:t>]</w:t>
      </w:r>
      <w:r>
        <w:t>:</w:t>
      </w:r>
    </w:p>
    <w:tbl>
      <w:tblPr>
        <w:tblStyle w:val="TableGrid"/>
        <w:tblW w:w="9463" w:type="dxa"/>
        <w:tblLayout w:type="fixed"/>
        <w:tblLook w:val="04A0" w:firstRow="1" w:lastRow="0" w:firstColumn="1" w:lastColumn="0" w:noHBand="0" w:noVBand="1"/>
      </w:tblPr>
      <w:tblGrid>
        <w:gridCol w:w="959"/>
        <w:gridCol w:w="765"/>
        <w:gridCol w:w="1786"/>
        <w:gridCol w:w="1276"/>
        <w:gridCol w:w="1842"/>
        <w:gridCol w:w="1276"/>
        <w:gridCol w:w="1559"/>
      </w:tblGrid>
      <w:tr w:rsidR="00CE67BE" w14:paraId="3990DE18" w14:textId="77777777" w:rsidTr="00360FDC">
        <w:tc>
          <w:tcPr>
            <w:tcW w:w="959" w:type="dxa"/>
            <w:shd w:val="clear" w:color="auto" w:fill="BFBFBF" w:themeFill="background1" w:themeFillShade="BF"/>
          </w:tcPr>
          <w:p w14:paraId="3990DE11" w14:textId="77777777" w:rsidR="00CE67BE" w:rsidRDefault="00CE67BE" w:rsidP="00881E8F">
            <w:pPr>
              <w:spacing w:before="60" w:after="60"/>
              <w:jc w:val="center"/>
            </w:pPr>
            <w:r>
              <w:t>Product Type</w:t>
            </w:r>
          </w:p>
        </w:tc>
        <w:tc>
          <w:tcPr>
            <w:tcW w:w="765" w:type="dxa"/>
            <w:shd w:val="clear" w:color="auto" w:fill="BFBFBF" w:themeFill="background1" w:themeFillShade="BF"/>
          </w:tcPr>
          <w:p w14:paraId="3990DE12" w14:textId="77777777" w:rsidR="00CE67BE" w:rsidRDefault="00CE67BE" w:rsidP="00881E8F">
            <w:pPr>
              <w:spacing w:before="60" w:after="60"/>
              <w:jc w:val="center"/>
            </w:pPr>
            <w:r>
              <w:t>Mode</w:t>
            </w:r>
          </w:p>
        </w:tc>
        <w:tc>
          <w:tcPr>
            <w:tcW w:w="1786" w:type="dxa"/>
            <w:shd w:val="clear" w:color="auto" w:fill="BFBFBF" w:themeFill="background1" w:themeFillShade="BF"/>
          </w:tcPr>
          <w:p w14:paraId="3990DE13" w14:textId="77777777" w:rsidR="00CE67BE" w:rsidRDefault="00CE67BE" w:rsidP="00881E8F">
            <w:pPr>
              <w:spacing w:before="60" w:after="60"/>
              <w:jc w:val="center"/>
            </w:pPr>
            <w:r>
              <w:t>Measured Integrated Side-lobe Ratio (dB)</w:t>
            </w:r>
          </w:p>
        </w:tc>
        <w:tc>
          <w:tcPr>
            <w:tcW w:w="1276" w:type="dxa"/>
            <w:shd w:val="clear" w:color="auto" w:fill="BFBFBF" w:themeFill="background1" w:themeFillShade="BF"/>
          </w:tcPr>
          <w:p w14:paraId="3990DE14" w14:textId="77777777" w:rsidR="00CE67BE" w:rsidRDefault="00CE67BE" w:rsidP="00881E8F">
            <w:pPr>
              <w:spacing w:before="60" w:after="60"/>
              <w:jc w:val="center"/>
            </w:pPr>
            <w:r>
              <w:t>Product Definition ISLR (dB)*</w:t>
            </w:r>
          </w:p>
        </w:tc>
        <w:tc>
          <w:tcPr>
            <w:tcW w:w="1842" w:type="dxa"/>
            <w:shd w:val="clear" w:color="auto" w:fill="BFBFBF" w:themeFill="background1" w:themeFillShade="BF"/>
          </w:tcPr>
          <w:p w14:paraId="3990DE15" w14:textId="77777777" w:rsidR="00CE67BE" w:rsidRDefault="00CE67BE" w:rsidP="00881E8F">
            <w:pPr>
              <w:spacing w:before="60" w:after="60"/>
              <w:jc w:val="center"/>
            </w:pPr>
            <w:r>
              <w:t>Measured Peak Side-lobe Ratio (dB)</w:t>
            </w:r>
          </w:p>
        </w:tc>
        <w:tc>
          <w:tcPr>
            <w:tcW w:w="1276" w:type="dxa"/>
            <w:shd w:val="clear" w:color="auto" w:fill="BFBFBF" w:themeFill="background1" w:themeFillShade="BF"/>
          </w:tcPr>
          <w:p w14:paraId="3990DE16" w14:textId="77777777" w:rsidR="00CE67BE" w:rsidRDefault="00CE67BE" w:rsidP="00881E8F">
            <w:pPr>
              <w:spacing w:before="60" w:after="60"/>
              <w:jc w:val="center"/>
            </w:pPr>
            <w:r>
              <w:t>Product Definition PSLR (dB)</w:t>
            </w:r>
          </w:p>
        </w:tc>
        <w:tc>
          <w:tcPr>
            <w:tcW w:w="1559" w:type="dxa"/>
            <w:shd w:val="clear" w:color="auto" w:fill="BFBFBF" w:themeFill="background1" w:themeFillShade="BF"/>
          </w:tcPr>
          <w:p w14:paraId="3990DE17" w14:textId="77777777" w:rsidR="00CE67BE" w:rsidRDefault="00CE67BE" w:rsidP="00881E8F">
            <w:pPr>
              <w:spacing w:before="60" w:after="60"/>
              <w:jc w:val="center"/>
            </w:pPr>
            <w:r>
              <w:t>Measured Spurious Side-lobe Ratio (dB)</w:t>
            </w:r>
          </w:p>
        </w:tc>
      </w:tr>
      <w:tr w:rsidR="00CE67BE" w14:paraId="3990DE20" w14:textId="77777777" w:rsidTr="00360FDC">
        <w:tc>
          <w:tcPr>
            <w:tcW w:w="959" w:type="dxa"/>
          </w:tcPr>
          <w:p w14:paraId="3990DE19" w14:textId="77777777" w:rsidR="00CE67BE" w:rsidRDefault="00CE67BE" w:rsidP="00881E8F">
            <w:pPr>
              <w:spacing w:before="60" w:after="60"/>
              <w:jc w:val="center"/>
            </w:pPr>
            <w:r>
              <w:t>GRDF</w:t>
            </w:r>
          </w:p>
        </w:tc>
        <w:tc>
          <w:tcPr>
            <w:tcW w:w="765" w:type="dxa"/>
          </w:tcPr>
          <w:p w14:paraId="3990DE1A" w14:textId="77777777" w:rsidR="00CE67BE" w:rsidRDefault="00CE67BE" w:rsidP="00881E8F">
            <w:pPr>
              <w:spacing w:before="60" w:after="60"/>
              <w:jc w:val="center"/>
            </w:pPr>
            <w:r>
              <w:t>SM</w:t>
            </w:r>
          </w:p>
        </w:tc>
        <w:tc>
          <w:tcPr>
            <w:tcW w:w="1786" w:type="dxa"/>
          </w:tcPr>
          <w:p w14:paraId="3990DE1B" w14:textId="77777777" w:rsidR="00CE67BE" w:rsidRDefault="00CE67BE" w:rsidP="00881E8F">
            <w:pPr>
              <w:spacing w:before="60" w:after="60"/>
              <w:jc w:val="center"/>
            </w:pPr>
            <w:r>
              <w:t>-12.81±1.14</w:t>
            </w:r>
          </w:p>
        </w:tc>
        <w:tc>
          <w:tcPr>
            <w:tcW w:w="1276" w:type="dxa"/>
          </w:tcPr>
          <w:p w14:paraId="3990DE1C" w14:textId="77777777" w:rsidR="00CE67BE" w:rsidRDefault="00CE67BE" w:rsidP="00881E8F">
            <w:pPr>
              <w:spacing w:before="60" w:after="60"/>
              <w:jc w:val="center"/>
            </w:pPr>
            <w:r>
              <w:t>&lt; -16.1</w:t>
            </w:r>
          </w:p>
        </w:tc>
        <w:tc>
          <w:tcPr>
            <w:tcW w:w="1842" w:type="dxa"/>
          </w:tcPr>
          <w:p w14:paraId="3990DE1D" w14:textId="77777777" w:rsidR="00CE67BE" w:rsidRDefault="00CE67BE" w:rsidP="00881E8F">
            <w:pPr>
              <w:spacing w:before="60" w:after="60"/>
              <w:jc w:val="center"/>
            </w:pPr>
            <w:r>
              <w:t>-20.61±0.68</w:t>
            </w:r>
          </w:p>
        </w:tc>
        <w:tc>
          <w:tcPr>
            <w:tcW w:w="1276" w:type="dxa"/>
          </w:tcPr>
          <w:p w14:paraId="3990DE1E" w14:textId="77777777" w:rsidR="00CE67BE" w:rsidRDefault="00CE67BE" w:rsidP="00881E8F">
            <w:pPr>
              <w:spacing w:before="60" w:after="60"/>
              <w:jc w:val="center"/>
            </w:pPr>
            <w:r>
              <w:t>&lt; -21.2</w:t>
            </w:r>
          </w:p>
        </w:tc>
        <w:tc>
          <w:tcPr>
            <w:tcW w:w="1559" w:type="dxa"/>
          </w:tcPr>
          <w:p w14:paraId="3990DE1F" w14:textId="77777777" w:rsidR="00CE67BE" w:rsidRDefault="00CE67BE" w:rsidP="00881E8F">
            <w:pPr>
              <w:spacing w:before="60" w:after="60"/>
              <w:jc w:val="center"/>
            </w:pPr>
            <w:r>
              <w:t>-25.93±1.78</w:t>
            </w:r>
          </w:p>
        </w:tc>
      </w:tr>
      <w:tr w:rsidR="00CE67BE" w14:paraId="3990DE28" w14:textId="77777777" w:rsidTr="00360FDC">
        <w:tc>
          <w:tcPr>
            <w:tcW w:w="959" w:type="dxa"/>
          </w:tcPr>
          <w:p w14:paraId="3990DE21" w14:textId="77777777" w:rsidR="00CE67BE" w:rsidRDefault="00CE67BE" w:rsidP="00881E8F">
            <w:pPr>
              <w:spacing w:before="60" w:after="60"/>
              <w:jc w:val="center"/>
            </w:pPr>
            <w:r>
              <w:t>GRDH</w:t>
            </w:r>
          </w:p>
        </w:tc>
        <w:tc>
          <w:tcPr>
            <w:tcW w:w="765" w:type="dxa"/>
          </w:tcPr>
          <w:p w14:paraId="3990DE22" w14:textId="77777777" w:rsidR="00CE67BE" w:rsidRDefault="00CE67BE" w:rsidP="00881E8F">
            <w:pPr>
              <w:spacing w:before="60" w:after="60"/>
              <w:jc w:val="center"/>
            </w:pPr>
            <w:r>
              <w:t>IW</w:t>
            </w:r>
          </w:p>
        </w:tc>
        <w:tc>
          <w:tcPr>
            <w:tcW w:w="1786" w:type="dxa"/>
          </w:tcPr>
          <w:p w14:paraId="3990DE23" w14:textId="77777777" w:rsidR="00CE67BE" w:rsidRDefault="00CE67BE" w:rsidP="00881E8F">
            <w:pPr>
              <w:spacing w:before="60" w:after="60"/>
              <w:jc w:val="center"/>
            </w:pPr>
            <w:r>
              <w:t>-12.17±3.07</w:t>
            </w:r>
          </w:p>
        </w:tc>
        <w:tc>
          <w:tcPr>
            <w:tcW w:w="1276" w:type="dxa"/>
          </w:tcPr>
          <w:p w14:paraId="3990DE24" w14:textId="77777777" w:rsidR="00CE67BE" w:rsidRDefault="00CE67BE" w:rsidP="00881E8F">
            <w:pPr>
              <w:spacing w:before="60" w:after="60"/>
              <w:jc w:val="center"/>
            </w:pPr>
            <w:r>
              <w:t>&lt; -16.1</w:t>
            </w:r>
          </w:p>
        </w:tc>
        <w:tc>
          <w:tcPr>
            <w:tcW w:w="1842" w:type="dxa"/>
          </w:tcPr>
          <w:p w14:paraId="3990DE25" w14:textId="77777777" w:rsidR="00CE67BE" w:rsidRDefault="00CE67BE" w:rsidP="00881E8F">
            <w:pPr>
              <w:spacing w:before="60" w:after="60"/>
              <w:jc w:val="center"/>
            </w:pPr>
            <w:r>
              <w:t>-19.72±3.34</w:t>
            </w:r>
          </w:p>
        </w:tc>
        <w:tc>
          <w:tcPr>
            <w:tcW w:w="1276" w:type="dxa"/>
          </w:tcPr>
          <w:p w14:paraId="3990DE26" w14:textId="77777777" w:rsidR="00CE67BE" w:rsidRDefault="00CE67BE" w:rsidP="00881E8F">
            <w:pPr>
              <w:spacing w:before="60" w:after="60"/>
              <w:jc w:val="center"/>
            </w:pPr>
            <w:r>
              <w:t>&lt; -21.2</w:t>
            </w:r>
          </w:p>
        </w:tc>
        <w:tc>
          <w:tcPr>
            <w:tcW w:w="1559" w:type="dxa"/>
          </w:tcPr>
          <w:p w14:paraId="3990DE27" w14:textId="77777777" w:rsidR="00CE67BE" w:rsidRDefault="00CE67BE" w:rsidP="00881E8F">
            <w:pPr>
              <w:spacing w:before="60" w:after="60"/>
              <w:jc w:val="center"/>
            </w:pPr>
            <w:r>
              <w:t>-24.91±5.74</w:t>
            </w:r>
          </w:p>
        </w:tc>
      </w:tr>
      <w:tr w:rsidR="00CE67BE" w14:paraId="3990DE30" w14:textId="77777777" w:rsidTr="00360FDC">
        <w:tc>
          <w:tcPr>
            <w:tcW w:w="959" w:type="dxa"/>
          </w:tcPr>
          <w:p w14:paraId="3990DE29" w14:textId="77777777" w:rsidR="00CE67BE" w:rsidRDefault="00CE67BE" w:rsidP="00881E8F">
            <w:pPr>
              <w:spacing w:before="60" w:after="60"/>
              <w:jc w:val="center"/>
            </w:pPr>
            <w:r>
              <w:t>GRDH</w:t>
            </w:r>
          </w:p>
        </w:tc>
        <w:tc>
          <w:tcPr>
            <w:tcW w:w="765" w:type="dxa"/>
          </w:tcPr>
          <w:p w14:paraId="3990DE2A" w14:textId="77777777" w:rsidR="00CE67BE" w:rsidRDefault="00CE67BE" w:rsidP="00881E8F">
            <w:pPr>
              <w:spacing w:before="60" w:after="60"/>
              <w:jc w:val="center"/>
            </w:pPr>
            <w:r>
              <w:t>EW</w:t>
            </w:r>
          </w:p>
        </w:tc>
        <w:tc>
          <w:tcPr>
            <w:tcW w:w="1786" w:type="dxa"/>
          </w:tcPr>
          <w:p w14:paraId="3990DE2B" w14:textId="77777777" w:rsidR="00CE67BE" w:rsidRDefault="00CE67BE" w:rsidP="00881E8F">
            <w:pPr>
              <w:spacing w:before="60" w:after="60"/>
              <w:jc w:val="center"/>
            </w:pPr>
            <w:r>
              <w:t>-11.73±4.57</w:t>
            </w:r>
          </w:p>
        </w:tc>
        <w:tc>
          <w:tcPr>
            <w:tcW w:w="1276" w:type="dxa"/>
          </w:tcPr>
          <w:p w14:paraId="3990DE2C" w14:textId="77777777" w:rsidR="00CE67BE" w:rsidRDefault="00CE67BE" w:rsidP="00881E8F">
            <w:pPr>
              <w:spacing w:before="60" w:after="60"/>
              <w:jc w:val="center"/>
            </w:pPr>
            <w:r>
              <w:t>&lt; -16.1</w:t>
            </w:r>
          </w:p>
        </w:tc>
        <w:tc>
          <w:tcPr>
            <w:tcW w:w="1842" w:type="dxa"/>
          </w:tcPr>
          <w:p w14:paraId="3990DE2D" w14:textId="77777777" w:rsidR="00CE67BE" w:rsidRDefault="00CE67BE" w:rsidP="00881E8F">
            <w:pPr>
              <w:spacing w:before="60" w:after="60"/>
              <w:jc w:val="center"/>
            </w:pPr>
            <w:r>
              <w:t>-20.22±1.41</w:t>
            </w:r>
          </w:p>
        </w:tc>
        <w:tc>
          <w:tcPr>
            <w:tcW w:w="1276" w:type="dxa"/>
          </w:tcPr>
          <w:p w14:paraId="3990DE2E" w14:textId="77777777" w:rsidR="00CE67BE" w:rsidRDefault="00CE67BE" w:rsidP="00881E8F">
            <w:pPr>
              <w:spacing w:before="60" w:after="60"/>
              <w:jc w:val="center"/>
            </w:pPr>
            <w:r>
              <w:t>&lt; -21.2</w:t>
            </w:r>
          </w:p>
        </w:tc>
        <w:tc>
          <w:tcPr>
            <w:tcW w:w="1559" w:type="dxa"/>
          </w:tcPr>
          <w:p w14:paraId="3990DE2F" w14:textId="77777777" w:rsidR="00CE67BE" w:rsidRDefault="00CE67BE" w:rsidP="00881E8F">
            <w:pPr>
              <w:keepNext/>
              <w:spacing w:before="60" w:after="60"/>
              <w:jc w:val="center"/>
            </w:pPr>
            <w:r>
              <w:t>-22.11±5.56</w:t>
            </w:r>
          </w:p>
        </w:tc>
      </w:tr>
    </w:tbl>
    <w:p w14:paraId="3990DE31" w14:textId="77777777" w:rsidR="00CE67BE" w:rsidRPr="00F910C4" w:rsidRDefault="00902EBF" w:rsidP="00902EBF">
      <w:pPr>
        <w:pStyle w:val="Caption"/>
      </w:pPr>
      <w:bookmarkStart w:id="543" w:name="_Toc398190113"/>
      <w:bookmarkStart w:id="544" w:name="_Toc400445930"/>
      <w:r>
        <w:t xml:space="preserve">Table </w:t>
      </w:r>
      <w:r w:rsidR="004524AF">
        <w:fldChar w:fldCharType="begin"/>
      </w:r>
      <w:r w:rsidR="00F13B47">
        <w:instrText xml:space="preserve"> SEQ Table \* ARABIC </w:instrText>
      </w:r>
      <w:r w:rsidR="004524AF">
        <w:fldChar w:fldCharType="separate"/>
      </w:r>
      <w:r w:rsidR="00D46B59">
        <w:rPr>
          <w:noProof/>
        </w:rPr>
        <w:t>7</w:t>
      </w:r>
      <w:r w:rsidR="004524AF">
        <w:rPr>
          <w:noProof/>
        </w:rPr>
        <w:fldChar w:fldCharType="end"/>
      </w:r>
      <w:r>
        <w:t xml:space="preserve">: </w:t>
      </w:r>
      <w:r w:rsidR="00CE67BE">
        <w:t>GRD Sidelobe Ratios</w:t>
      </w:r>
      <w:bookmarkEnd w:id="543"/>
      <w:bookmarkEnd w:id="544"/>
    </w:p>
    <w:p w14:paraId="3990DE32" w14:textId="77777777" w:rsidR="00CE67BE" w:rsidRPr="009C6D09" w:rsidRDefault="00CE67BE" w:rsidP="00CE67BE">
      <w:pPr>
        <w:rPr>
          <w:lang w:val="en-US"/>
        </w:rPr>
      </w:pPr>
      <w:r w:rsidRPr="009C6D09">
        <w:rPr>
          <w:lang w:val="en-US"/>
        </w:rPr>
        <w:t>* Definition refers to 1-D ISLR rather than the measured 2-D ISLR.</w:t>
      </w:r>
    </w:p>
    <w:p w14:paraId="3990DE33" w14:textId="77777777" w:rsidR="00CE67BE" w:rsidRPr="009C6D09" w:rsidRDefault="00CE67BE" w:rsidP="00CE67BE">
      <w:pPr>
        <w:rPr>
          <w:lang w:val="en-US"/>
        </w:rPr>
      </w:pPr>
    </w:p>
    <w:p w14:paraId="3990DE34" w14:textId="77777777" w:rsidR="00CE67BE" w:rsidRPr="00CE67BE" w:rsidRDefault="00CE67BE" w:rsidP="00E94021">
      <w:pPr>
        <w:rPr>
          <w:lang w:val="en-US"/>
        </w:rPr>
      </w:pPr>
      <w:r>
        <w:rPr>
          <w:lang w:val="en-US"/>
        </w:rPr>
        <w:t>Note that the ISLR, SSLR and PSLR are consistent between the different modes although the standard deviation is higher for IW &amp; EW modes due to the reduced peak rasterDN value compared to the background caused by the larger spatial resolution of these modes compared to SM.  The measured ISLR values are similar to those measured for previous SAR missions (e.g. Envisat ASAR) and are higher than the product definition as this refers to 1-D ISLR rather than the measured 2-D ISLR.  The PSLR measurements are close to the product definition values (within the standard deviations).</w:t>
      </w:r>
    </w:p>
    <w:p w14:paraId="3990DE35" w14:textId="77777777" w:rsidR="00E7718A" w:rsidRDefault="00E7718A" w:rsidP="00E7718A">
      <w:pPr>
        <w:pStyle w:val="Heading2"/>
      </w:pPr>
      <w:bookmarkStart w:id="545" w:name="_Toc394305001"/>
      <w:bookmarkStart w:id="546" w:name="_Toc398190235"/>
      <w:bookmarkStart w:id="547" w:name="_Toc399940619"/>
      <w:r>
        <w:lastRenderedPageBreak/>
        <w:t>Level 1 Product Calibration</w:t>
      </w:r>
      <w:bookmarkEnd w:id="545"/>
      <w:bookmarkEnd w:id="546"/>
      <w:bookmarkEnd w:id="547"/>
    </w:p>
    <w:p w14:paraId="3990DE36" w14:textId="77777777" w:rsidR="00E7718A" w:rsidRDefault="00E7718A" w:rsidP="00E7718A">
      <w:r>
        <w:t>This section contains status and results of the tasks described in section 3.5 of [DI-MPC-CCVP]</w:t>
      </w:r>
    </w:p>
    <w:p w14:paraId="3990DE37" w14:textId="77777777" w:rsidR="006A087A" w:rsidRDefault="006A087A" w:rsidP="006A087A">
      <w:pPr>
        <w:pStyle w:val="Heading3"/>
        <w:numPr>
          <w:ilvl w:val="2"/>
          <w:numId w:val="1"/>
        </w:numPr>
        <w:rPr>
          <w:lang w:val="en-US"/>
        </w:rPr>
      </w:pPr>
      <w:bookmarkStart w:id="548" w:name="_Toc374368733"/>
      <w:bookmarkStart w:id="549" w:name="_Toc394305002"/>
      <w:bookmarkStart w:id="550" w:name="_Toc398190236"/>
      <w:bookmarkStart w:id="551" w:name="_Toc399940620"/>
      <w:r>
        <w:rPr>
          <w:lang w:val="en-US"/>
        </w:rPr>
        <w:t>Radiometric Calibration</w:t>
      </w:r>
      <w:bookmarkEnd w:id="548"/>
      <w:bookmarkEnd w:id="549"/>
      <w:bookmarkEnd w:id="550"/>
      <w:bookmarkEnd w:id="551"/>
    </w:p>
    <w:p w14:paraId="3990DE38" w14:textId="77777777" w:rsidR="00E7718A" w:rsidRPr="00E94021" w:rsidRDefault="006A087A" w:rsidP="00E7718A">
      <w:pPr>
        <w:rPr>
          <w:b/>
          <w:lang w:val="en-US"/>
        </w:rPr>
      </w:pPr>
      <w:r w:rsidRPr="00E94021">
        <w:rPr>
          <w:b/>
          <w:lang w:val="en-US"/>
        </w:rPr>
        <w:t>T5101: Absolute Calibration Constant Determination</w:t>
      </w:r>
    </w:p>
    <w:p w14:paraId="3990DE39" w14:textId="77777777" w:rsidR="00053AE3" w:rsidRDefault="00053AE3" w:rsidP="00053AE3">
      <w:r>
        <w:rPr>
          <w:lang w:val="en-US"/>
        </w:rPr>
        <w:t xml:space="preserve">The </w:t>
      </w:r>
      <w:r w:rsidRPr="00F910C4">
        <w:t>point</w:t>
      </w:r>
      <w:r>
        <w:t xml:space="preserve"> </w:t>
      </w:r>
      <w:r w:rsidRPr="00D94B2E">
        <w:t xml:space="preserve">targets given in Appendix B and the products given in Appendix C have </w:t>
      </w:r>
      <w:r>
        <w:t>been used to effectively determine the absolute calibration constant by the measurements of the relative radar cross-section of the point targets.  This is due to the fact that the calibration constant in IPF v2.34 products has been set to 1 – in this case the relative radar cross-section gives the calibration constant for each SM swath and each IW &amp; EW sub-swath.</w:t>
      </w:r>
    </w:p>
    <w:p w14:paraId="3990DE3A" w14:textId="77777777" w:rsidR="00053AE3" w:rsidRDefault="004524AF" w:rsidP="00053AE3">
      <w:r>
        <w:fldChar w:fldCharType="begin"/>
      </w:r>
      <w:r w:rsidR="00053AE3">
        <w:instrText xml:space="preserve"> REF _Ref398189632 \h </w:instrText>
      </w:r>
      <w:r>
        <w:fldChar w:fldCharType="separate"/>
      </w:r>
      <w:r w:rsidR="00053AE3">
        <w:t xml:space="preserve">Figure </w:t>
      </w:r>
      <w:r w:rsidR="00053AE3">
        <w:rPr>
          <w:noProof/>
        </w:rPr>
        <w:t>42</w:t>
      </w:r>
      <w:r>
        <w:fldChar w:fldCharType="end"/>
      </w:r>
      <w:r w:rsidR="00053AE3">
        <w:t xml:space="preserve"> to </w:t>
      </w:r>
      <w:r>
        <w:fldChar w:fldCharType="begin"/>
      </w:r>
      <w:r w:rsidR="00053AE3">
        <w:instrText xml:space="preserve"> REF _Ref398189635 \h </w:instrText>
      </w:r>
      <w:r>
        <w:fldChar w:fldCharType="separate"/>
      </w:r>
      <w:r w:rsidR="00053AE3">
        <w:t xml:space="preserve">Figure </w:t>
      </w:r>
      <w:r w:rsidR="00053AE3">
        <w:rPr>
          <w:noProof/>
        </w:rPr>
        <w:t>44</w:t>
      </w:r>
      <w:r>
        <w:fldChar w:fldCharType="end"/>
      </w:r>
      <w:r w:rsidR="00053AE3">
        <w:t xml:space="preserve"> give the relative radar cross-section derived from SLC products for each mode where different symbols have been used for the different target types (ESA transponders, DLR transponders, DLR corner reflectors and the BAE corner reflector) and different colours for SM swaths and IW &amp; EW sub-swaths.</w:t>
      </w:r>
    </w:p>
    <w:p w14:paraId="3990DE3B"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053AE3" w14:paraId="3990DE3D" w14:textId="77777777" w:rsidTr="00053AE3">
        <w:tc>
          <w:tcPr>
            <w:tcW w:w="9261" w:type="dxa"/>
          </w:tcPr>
          <w:p w14:paraId="3990DE3C" w14:textId="77777777" w:rsidR="00053AE3" w:rsidRDefault="00053AE3" w:rsidP="00C57895">
            <w:pPr>
              <w:spacing w:before="60" w:after="60"/>
              <w:jc w:val="center"/>
              <w:rPr>
                <w:lang w:val="en-US"/>
              </w:rPr>
            </w:pPr>
            <w:r>
              <w:rPr>
                <w:noProof/>
                <w:lang w:eastAsia="en-GB"/>
              </w:rPr>
              <w:drawing>
                <wp:inline distT="0" distB="0" distL="0" distR="0" wp14:anchorId="3990EED9" wp14:editId="3990EEDA">
                  <wp:extent cx="4584700" cy="27559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bl>
    <w:p w14:paraId="3990DE3E" w14:textId="77777777" w:rsidR="00053AE3" w:rsidRDefault="00053AE3" w:rsidP="00053AE3">
      <w:pPr>
        <w:pStyle w:val="Caption"/>
        <w:rPr>
          <w:lang w:val="en-US"/>
        </w:rPr>
      </w:pPr>
      <w:bookmarkStart w:id="552" w:name="_Ref398189632"/>
      <w:bookmarkStart w:id="553" w:name="_Toc400445882"/>
      <w:r>
        <w:t xml:space="preserve">Figure </w:t>
      </w:r>
      <w:r w:rsidR="004524AF">
        <w:fldChar w:fldCharType="begin"/>
      </w:r>
      <w:r>
        <w:instrText xml:space="preserve"> SEQ Figure \* ARABIC </w:instrText>
      </w:r>
      <w:r w:rsidR="004524AF">
        <w:fldChar w:fldCharType="separate"/>
      </w:r>
      <w:r>
        <w:rPr>
          <w:noProof/>
        </w:rPr>
        <w:t>42</w:t>
      </w:r>
      <w:r w:rsidR="004524AF">
        <w:rPr>
          <w:noProof/>
        </w:rPr>
        <w:fldChar w:fldCharType="end"/>
      </w:r>
      <w:bookmarkEnd w:id="552"/>
      <w:r w:rsidRPr="008D1624">
        <w:t xml:space="preserve">: </w:t>
      </w:r>
      <w:r>
        <w:t>SM SLC Relative Radar Cross-Section</w:t>
      </w:r>
      <w:bookmarkEnd w:id="553"/>
    </w:p>
    <w:p w14:paraId="3990DE3F"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053AE3" w14:paraId="3990DE41" w14:textId="77777777" w:rsidTr="00053AE3">
        <w:tc>
          <w:tcPr>
            <w:tcW w:w="9261" w:type="dxa"/>
          </w:tcPr>
          <w:p w14:paraId="3990DE40" w14:textId="77777777" w:rsidR="00053AE3" w:rsidRDefault="00053AE3" w:rsidP="00C57895">
            <w:pPr>
              <w:spacing w:before="60" w:after="60"/>
              <w:jc w:val="center"/>
              <w:rPr>
                <w:lang w:val="en-US"/>
              </w:rPr>
            </w:pPr>
            <w:r>
              <w:rPr>
                <w:noProof/>
                <w:lang w:eastAsia="en-GB"/>
              </w:rPr>
              <w:lastRenderedPageBreak/>
              <w:drawing>
                <wp:inline distT="0" distB="0" distL="0" distR="0" wp14:anchorId="3990EEDB" wp14:editId="3990EEDC">
                  <wp:extent cx="4584700" cy="27559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bl>
    <w:p w14:paraId="3990DE42" w14:textId="77777777" w:rsidR="00053AE3" w:rsidRPr="007541E7" w:rsidRDefault="00053AE3" w:rsidP="00053AE3">
      <w:pPr>
        <w:pStyle w:val="Caption"/>
      </w:pPr>
      <w:bookmarkStart w:id="554" w:name="_Toc400445883"/>
      <w:r>
        <w:t xml:space="preserve">Figure </w:t>
      </w:r>
      <w:r w:rsidR="004524AF">
        <w:fldChar w:fldCharType="begin"/>
      </w:r>
      <w:r>
        <w:instrText xml:space="preserve"> SEQ Figure \* ARABIC </w:instrText>
      </w:r>
      <w:r w:rsidR="004524AF">
        <w:fldChar w:fldCharType="separate"/>
      </w:r>
      <w:r>
        <w:rPr>
          <w:noProof/>
        </w:rPr>
        <w:t>43</w:t>
      </w:r>
      <w:r w:rsidR="004524AF">
        <w:rPr>
          <w:noProof/>
        </w:rPr>
        <w:fldChar w:fldCharType="end"/>
      </w:r>
      <w:r w:rsidRPr="00A31754">
        <w:t xml:space="preserve">: </w:t>
      </w:r>
      <w:r>
        <w:t>IW</w:t>
      </w:r>
      <w:r w:rsidRPr="00A31754">
        <w:t xml:space="preserve"> </w:t>
      </w:r>
      <w:r>
        <w:t>SLC Relative Radar Cross-Section</w:t>
      </w:r>
      <w:bookmarkEnd w:id="554"/>
    </w:p>
    <w:p w14:paraId="3990DE43"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053AE3" w14:paraId="3990DE45" w14:textId="77777777" w:rsidTr="00053AE3">
        <w:tc>
          <w:tcPr>
            <w:tcW w:w="9261" w:type="dxa"/>
          </w:tcPr>
          <w:p w14:paraId="3990DE44" w14:textId="77777777" w:rsidR="00053AE3" w:rsidRDefault="00053AE3" w:rsidP="00C57895">
            <w:pPr>
              <w:spacing w:before="60" w:after="60"/>
              <w:jc w:val="center"/>
              <w:rPr>
                <w:lang w:val="en-US"/>
              </w:rPr>
            </w:pPr>
            <w:r>
              <w:rPr>
                <w:noProof/>
                <w:lang w:eastAsia="en-GB"/>
              </w:rPr>
              <w:drawing>
                <wp:inline distT="0" distB="0" distL="0" distR="0" wp14:anchorId="3990EEDD" wp14:editId="3990EEDE">
                  <wp:extent cx="4584700" cy="27559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tc>
      </w:tr>
    </w:tbl>
    <w:p w14:paraId="3990DE46" w14:textId="77777777" w:rsidR="00053AE3" w:rsidRPr="00A31754" w:rsidRDefault="00053AE3" w:rsidP="00053AE3">
      <w:pPr>
        <w:pStyle w:val="Caption"/>
      </w:pPr>
      <w:bookmarkStart w:id="555" w:name="_Ref398189635"/>
      <w:bookmarkStart w:id="556" w:name="_Toc400445884"/>
      <w:r>
        <w:t xml:space="preserve">Figure </w:t>
      </w:r>
      <w:r w:rsidR="004524AF">
        <w:fldChar w:fldCharType="begin"/>
      </w:r>
      <w:r>
        <w:instrText xml:space="preserve"> SEQ Figure \* ARABIC </w:instrText>
      </w:r>
      <w:r w:rsidR="004524AF">
        <w:fldChar w:fldCharType="separate"/>
      </w:r>
      <w:r>
        <w:rPr>
          <w:noProof/>
        </w:rPr>
        <w:t>44</w:t>
      </w:r>
      <w:r w:rsidR="004524AF">
        <w:rPr>
          <w:noProof/>
        </w:rPr>
        <w:fldChar w:fldCharType="end"/>
      </w:r>
      <w:bookmarkEnd w:id="555"/>
      <w:r w:rsidRPr="00A31754">
        <w:t xml:space="preserve">: EW </w:t>
      </w:r>
      <w:r>
        <w:t>SLC Relative Radar Cross-Section</w:t>
      </w:r>
      <w:bookmarkEnd w:id="556"/>
    </w:p>
    <w:p w14:paraId="3990DE47" w14:textId="77777777" w:rsidR="00053AE3" w:rsidRDefault="00053AE3" w:rsidP="00053AE3">
      <w:pPr>
        <w:rPr>
          <w:lang w:val="en-US"/>
        </w:rPr>
      </w:pPr>
    </w:p>
    <w:p w14:paraId="3990DE48" w14:textId="77777777" w:rsidR="00053AE3" w:rsidRDefault="00053AE3" w:rsidP="00053AE3">
      <w:pPr>
        <w:rPr>
          <w:lang w:val="en-US"/>
        </w:rPr>
      </w:pPr>
      <w:r>
        <w:rPr>
          <w:lang w:val="en-US"/>
        </w:rPr>
        <w:t>The above figures clearly show a significant difference in the relative radar cross-section/calibration constant between the SM swaths and between the IW &amp; EW sub-swaths.  Note that for EW mode, there are no point target measures for the far swath portion of sub-swath EW1 and for the majority of sub-swath EW2.</w:t>
      </w:r>
    </w:p>
    <w:p w14:paraId="3990DE49" w14:textId="77777777" w:rsidR="00053AE3" w:rsidRDefault="00053AE3" w:rsidP="00053AE3">
      <w:pPr>
        <w:rPr>
          <w:lang w:val="en-US"/>
        </w:rPr>
      </w:pPr>
      <w:r>
        <w:rPr>
          <w:lang w:val="en-US"/>
        </w:rPr>
        <w:t xml:space="preserve">Even for the same swath/sub-swath there is quite a large variation in relative radar cross-section of up to 2 dB (this being larger than would be expected).  Some of this variation is explained if the point target measures are separated into receive polarisation.  </w:t>
      </w:r>
      <w:r w:rsidR="004524AF">
        <w:rPr>
          <w:lang w:val="en-US"/>
        </w:rPr>
        <w:fldChar w:fldCharType="begin"/>
      </w:r>
      <w:r>
        <w:rPr>
          <w:lang w:val="en-US"/>
        </w:rPr>
        <w:instrText xml:space="preserve"> REF _Ref398109896 \h </w:instrText>
      </w:r>
      <w:r w:rsidR="004524AF">
        <w:rPr>
          <w:lang w:val="en-US"/>
        </w:rPr>
      </w:r>
      <w:r w:rsidR="004524AF">
        <w:rPr>
          <w:lang w:val="en-US"/>
        </w:rPr>
        <w:fldChar w:fldCharType="separate"/>
      </w:r>
      <w:r>
        <w:t xml:space="preserve">Figure </w:t>
      </w:r>
      <w:r>
        <w:rPr>
          <w:noProof/>
        </w:rPr>
        <w:t>45</w:t>
      </w:r>
      <w:r w:rsidR="004524AF">
        <w:rPr>
          <w:lang w:val="en-US"/>
        </w:rPr>
        <w:fldChar w:fldCharType="end"/>
      </w:r>
      <w:r>
        <w:rPr>
          <w:lang w:val="en-US"/>
        </w:rPr>
        <w:t xml:space="preserve"> to </w:t>
      </w:r>
      <w:r w:rsidR="004524AF">
        <w:rPr>
          <w:lang w:val="en-US"/>
        </w:rPr>
        <w:fldChar w:fldCharType="begin"/>
      </w:r>
      <w:r>
        <w:rPr>
          <w:lang w:val="en-US"/>
        </w:rPr>
        <w:instrText xml:space="preserve"> REF _Ref398109899 \h </w:instrText>
      </w:r>
      <w:r w:rsidR="004524AF">
        <w:rPr>
          <w:lang w:val="en-US"/>
        </w:rPr>
      </w:r>
      <w:r w:rsidR="004524AF">
        <w:rPr>
          <w:lang w:val="en-US"/>
        </w:rPr>
        <w:fldChar w:fldCharType="separate"/>
      </w:r>
      <w:r>
        <w:t xml:space="preserve">Figure </w:t>
      </w:r>
      <w:r>
        <w:rPr>
          <w:noProof/>
        </w:rPr>
        <w:t>47</w:t>
      </w:r>
      <w:r w:rsidR="004524AF">
        <w:rPr>
          <w:lang w:val="en-US"/>
        </w:rPr>
        <w:fldChar w:fldCharType="end"/>
      </w:r>
      <w:r>
        <w:rPr>
          <w:lang w:val="en-US"/>
        </w:rPr>
        <w:t xml:space="preserve"> shows the receive H and receive V plots. For example for the SM1 swath, there is a clear separation in relative radar cross-section/calibration constant between the two receive polarisations. Further information on the gain imbalance can be found for T5301.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746"/>
      </w:tblGrid>
      <w:tr w:rsidR="00053AE3" w14:paraId="3990DE4C" w14:textId="77777777" w:rsidTr="00053AE3">
        <w:tc>
          <w:tcPr>
            <w:tcW w:w="4616" w:type="dxa"/>
          </w:tcPr>
          <w:p w14:paraId="3990DE4A" w14:textId="77777777" w:rsidR="00053AE3" w:rsidRDefault="00053AE3" w:rsidP="00C57895">
            <w:pPr>
              <w:spacing w:after="0"/>
              <w:jc w:val="center"/>
              <w:rPr>
                <w:lang w:val="en-US"/>
              </w:rPr>
            </w:pPr>
            <w:r>
              <w:rPr>
                <w:noProof/>
                <w:lang w:eastAsia="en-GB"/>
              </w:rPr>
              <w:lastRenderedPageBreak/>
              <w:drawing>
                <wp:inline distT="0" distB="0" distL="0" distR="0" wp14:anchorId="3990EEDF" wp14:editId="3990EEE0">
                  <wp:extent cx="2874690" cy="1728000"/>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4690" cy="1728000"/>
                          </a:xfrm>
                          <a:prstGeom prst="rect">
                            <a:avLst/>
                          </a:prstGeom>
                          <a:noFill/>
                        </pic:spPr>
                      </pic:pic>
                    </a:graphicData>
                  </a:graphic>
                </wp:inline>
              </w:drawing>
            </w:r>
          </w:p>
        </w:tc>
        <w:tc>
          <w:tcPr>
            <w:tcW w:w="4645" w:type="dxa"/>
          </w:tcPr>
          <w:p w14:paraId="3990DE4B" w14:textId="77777777" w:rsidR="00053AE3" w:rsidRDefault="00053AE3" w:rsidP="00C57895">
            <w:pPr>
              <w:spacing w:after="0"/>
              <w:jc w:val="center"/>
              <w:rPr>
                <w:lang w:val="en-US"/>
              </w:rPr>
            </w:pPr>
            <w:r>
              <w:rPr>
                <w:noProof/>
                <w:lang w:eastAsia="en-GB"/>
              </w:rPr>
              <w:drawing>
                <wp:inline distT="0" distB="0" distL="0" distR="0" wp14:anchorId="3990EEE1" wp14:editId="3990EEE2">
                  <wp:extent cx="2875171" cy="1728288"/>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9650" cy="1736992"/>
                          </a:xfrm>
                          <a:prstGeom prst="rect">
                            <a:avLst/>
                          </a:prstGeom>
                          <a:noFill/>
                        </pic:spPr>
                      </pic:pic>
                    </a:graphicData>
                  </a:graphic>
                </wp:inline>
              </w:drawing>
            </w:r>
          </w:p>
        </w:tc>
      </w:tr>
      <w:tr w:rsidR="00053AE3" w14:paraId="3990DE4F" w14:textId="77777777" w:rsidTr="00053AE3">
        <w:tc>
          <w:tcPr>
            <w:tcW w:w="4616" w:type="dxa"/>
          </w:tcPr>
          <w:p w14:paraId="3990DE4D" w14:textId="77777777" w:rsidR="00053AE3" w:rsidRDefault="00053AE3" w:rsidP="00C57895">
            <w:pPr>
              <w:spacing w:after="0"/>
              <w:jc w:val="center"/>
              <w:rPr>
                <w:noProof/>
                <w:lang w:eastAsia="en-GB"/>
              </w:rPr>
            </w:pPr>
            <w:r>
              <w:rPr>
                <w:noProof/>
                <w:lang w:eastAsia="en-GB"/>
              </w:rPr>
              <w:t xml:space="preserve">SM H Receive </w:t>
            </w:r>
          </w:p>
        </w:tc>
        <w:tc>
          <w:tcPr>
            <w:tcW w:w="4645" w:type="dxa"/>
          </w:tcPr>
          <w:p w14:paraId="3990DE4E" w14:textId="77777777" w:rsidR="00053AE3" w:rsidRDefault="00053AE3" w:rsidP="00C57895">
            <w:pPr>
              <w:spacing w:after="0"/>
              <w:jc w:val="center"/>
              <w:rPr>
                <w:lang w:val="en-US"/>
              </w:rPr>
            </w:pPr>
            <w:r>
              <w:rPr>
                <w:lang w:val="en-US"/>
              </w:rPr>
              <w:t>SM V Receive</w:t>
            </w:r>
          </w:p>
        </w:tc>
      </w:tr>
    </w:tbl>
    <w:p w14:paraId="3990DE50" w14:textId="77777777" w:rsidR="00053AE3" w:rsidRPr="00A31754" w:rsidRDefault="00053AE3" w:rsidP="00053AE3">
      <w:pPr>
        <w:pStyle w:val="Caption"/>
      </w:pPr>
      <w:bookmarkStart w:id="557" w:name="_Ref398109896"/>
      <w:bookmarkStart w:id="558" w:name="_Toc400445885"/>
      <w:r>
        <w:t xml:space="preserve">Figure </w:t>
      </w:r>
      <w:r w:rsidR="004524AF">
        <w:fldChar w:fldCharType="begin"/>
      </w:r>
      <w:r>
        <w:instrText xml:space="preserve"> SEQ Figure \* ARABIC </w:instrText>
      </w:r>
      <w:r w:rsidR="004524AF">
        <w:fldChar w:fldCharType="separate"/>
      </w:r>
      <w:r>
        <w:rPr>
          <w:noProof/>
        </w:rPr>
        <w:t>45</w:t>
      </w:r>
      <w:r w:rsidR="004524AF">
        <w:fldChar w:fldCharType="end"/>
      </w:r>
      <w:bookmarkEnd w:id="557"/>
      <w:r>
        <w:t>: SM</w:t>
      </w:r>
      <w:r w:rsidRPr="00A31754">
        <w:t xml:space="preserve"> </w:t>
      </w:r>
      <w:r>
        <w:t>SLC H &amp; V Receive Relative Radar Cross-Section</w:t>
      </w:r>
      <w:bookmarkEnd w:id="558"/>
    </w:p>
    <w:p w14:paraId="3990DE51"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746"/>
      </w:tblGrid>
      <w:tr w:rsidR="00053AE3" w14:paraId="3990DE54" w14:textId="77777777" w:rsidTr="00053AE3">
        <w:tc>
          <w:tcPr>
            <w:tcW w:w="4616" w:type="dxa"/>
          </w:tcPr>
          <w:p w14:paraId="3990DE52" w14:textId="77777777" w:rsidR="00053AE3" w:rsidRDefault="00053AE3" w:rsidP="00C57895">
            <w:pPr>
              <w:spacing w:after="0"/>
              <w:jc w:val="center"/>
              <w:rPr>
                <w:lang w:val="en-US"/>
              </w:rPr>
            </w:pPr>
            <w:r>
              <w:rPr>
                <w:noProof/>
                <w:lang w:eastAsia="en-GB"/>
              </w:rPr>
              <w:drawing>
                <wp:inline distT="0" distB="0" distL="0" distR="0" wp14:anchorId="3990EEE3" wp14:editId="3990EEE4">
                  <wp:extent cx="2874692" cy="1728000"/>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4692" cy="1728000"/>
                          </a:xfrm>
                          <a:prstGeom prst="rect">
                            <a:avLst/>
                          </a:prstGeom>
                          <a:noFill/>
                        </pic:spPr>
                      </pic:pic>
                    </a:graphicData>
                  </a:graphic>
                </wp:inline>
              </w:drawing>
            </w:r>
          </w:p>
        </w:tc>
        <w:tc>
          <w:tcPr>
            <w:tcW w:w="4645" w:type="dxa"/>
          </w:tcPr>
          <w:p w14:paraId="3990DE53" w14:textId="77777777" w:rsidR="00053AE3" w:rsidRDefault="00053AE3" w:rsidP="00C57895">
            <w:pPr>
              <w:spacing w:after="0"/>
              <w:jc w:val="center"/>
              <w:rPr>
                <w:lang w:val="en-US"/>
              </w:rPr>
            </w:pPr>
            <w:r>
              <w:rPr>
                <w:noProof/>
                <w:lang w:eastAsia="en-GB"/>
              </w:rPr>
              <w:drawing>
                <wp:inline distT="0" distB="0" distL="0" distR="0" wp14:anchorId="3990EEE5" wp14:editId="3990EEE6">
                  <wp:extent cx="2874691" cy="1728000"/>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4691" cy="1728000"/>
                          </a:xfrm>
                          <a:prstGeom prst="rect">
                            <a:avLst/>
                          </a:prstGeom>
                          <a:noFill/>
                        </pic:spPr>
                      </pic:pic>
                    </a:graphicData>
                  </a:graphic>
                </wp:inline>
              </w:drawing>
            </w:r>
          </w:p>
        </w:tc>
      </w:tr>
      <w:tr w:rsidR="00053AE3" w14:paraId="3990DE57" w14:textId="77777777" w:rsidTr="00053AE3">
        <w:tc>
          <w:tcPr>
            <w:tcW w:w="4616" w:type="dxa"/>
          </w:tcPr>
          <w:p w14:paraId="3990DE55" w14:textId="77777777" w:rsidR="00053AE3" w:rsidRDefault="00053AE3" w:rsidP="00C57895">
            <w:pPr>
              <w:spacing w:after="0"/>
              <w:jc w:val="center"/>
              <w:rPr>
                <w:noProof/>
                <w:lang w:eastAsia="en-GB"/>
              </w:rPr>
            </w:pPr>
            <w:r>
              <w:rPr>
                <w:noProof/>
                <w:lang w:eastAsia="en-GB"/>
              </w:rPr>
              <w:t xml:space="preserve">IW H Receive </w:t>
            </w:r>
          </w:p>
        </w:tc>
        <w:tc>
          <w:tcPr>
            <w:tcW w:w="4645" w:type="dxa"/>
          </w:tcPr>
          <w:p w14:paraId="3990DE56" w14:textId="77777777" w:rsidR="00053AE3" w:rsidRDefault="00053AE3" w:rsidP="00C57895">
            <w:pPr>
              <w:spacing w:after="0"/>
              <w:jc w:val="center"/>
              <w:rPr>
                <w:lang w:val="en-US"/>
              </w:rPr>
            </w:pPr>
            <w:r>
              <w:rPr>
                <w:lang w:val="en-US"/>
              </w:rPr>
              <w:t>IW V Receive</w:t>
            </w:r>
          </w:p>
        </w:tc>
      </w:tr>
    </w:tbl>
    <w:p w14:paraId="3990DE58" w14:textId="77777777" w:rsidR="00053AE3" w:rsidRPr="00A31754" w:rsidRDefault="00053AE3" w:rsidP="00053AE3">
      <w:pPr>
        <w:pStyle w:val="Caption"/>
      </w:pPr>
      <w:bookmarkStart w:id="559" w:name="_Toc400445886"/>
      <w:r>
        <w:t xml:space="preserve">Figure </w:t>
      </w:r>
      <w:r w:rsidR="004524AF">
        <w:fldChar w:fldCharType="begin"/>
      </w:r>
      <w:r>
        <w:instrText xml:space="preserve"> SEQ Figure \* ARABIC </w:instrText>
      </w:r>
      <w:r w:rsidR="004524AF">
        <w:fldChar w:fldCharType="separate"/>
      </w:r>
      <w:r>
        <w:rPr>
          <w:noProof/>
        </w:rPr>
        <w:t>46</w:t>
      </w:r>
      <w:r w:rsidR="004524AF">
        <w:fldChar w:fldCharType="end"/>
      </w:r>
      <w:r w:rsidRPr="00A31754">
        <w:t xml:space="preserve">: </w:t>
      </w:r>
      <w:r>
        <w:t>IW</w:t>
      </w:r>
      <w:r w:rsidRPr="00A31754">
        <w:t xml:space="preserve"> </w:t>
      </w:r>
      <w:r>
        <w:t>SLC H &amp; V Receive Relative Radar Cross-Section</w:t>
      </w:r>
      <w:bookmarkEnd w:id="559"/>
    </w:p>
    <w:p w14:paraId="3990DE59"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56"/>
      </w:tblGrid>
      <w:tr w:rsidR="00053AE3" w14:paraId="3990DE5C" w14:textId="77777777" w:rsidTr="00053AE3">
        <w:tc>
          <w:tcPr>
            <w:tcW w:w="4616" w:type="dxa"/>
          </w:tcPr>
          <w:p w14:paraId="3990DE5A" w14:textId="77777777" w:rsidR="00053AE3" w:rsidRDefault="00053AE3" w:rsidP="00C57895">
            <w:pPr>
              <w:spacing w:after="0"/>
              <w:jc w:val="center"/>
              <w:rPr>
                <w:lang w:val="en-US"/>
              </w:rPr>
            </w:pPr>
            <w:r>
              <w:rPr>
                <w:noProof/>
                <w:lang w:eastAsia="en-GB"/>
              </w:rPr>
              <w:drawing>
                <wp:inline distT="0" distB="0" distL="0" distR="0" wp14:anchorId="3990EEE7" wp14:editId="3990EEE8">
                  <wp:extent cx="2814802" cy="1692000"/>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14802" cy="1692000"/>
                          </a:xfrm>
                          <a:prstGeom prst="rect">
                            <a:avLst/>
                          </a:prstGeom>
                          <a:noFill/>
                        </pic:spPr>
                      </pic:pic>
                    </a:graphicData>
                  </a:graphic>
                </wp:inline>
              </w:drawing>
            </w:r>
          </w:p>
        </w:tc>
        <w:tc>
          <w:tcPr>
            <w:tcW w:w="4645" w:type="dxa"/>
          </w:tcPr>
          <w:p w14:paraId="3990DE5B" w14:textId="77777777" w:rsidR="00053AE3" w:rsidRDefault="00053AE3" w:rsidP="00C57895">
            <w:pPr>
              <w:spacing w:after="0"/>
              <w:jc w:val="center"/>
              <w:rPr>
                <w:lang w:val="en-US"/>
              </w:rPr>
            </w:pPr>
            <w:r>
              <w:rPr>
                <w:noProof/>
                <w:lang w:eastAsia="en-GB"/>
              </w:rPr>
              <w:drawing>
                <wp:inline distT="0" distB="0" distL="0" distR="0" wp14:anchorId="3990EEE9" wp14:editId="3990EEEA">
                  <wp:extent cx="2814802" cy="1692000"/>
                  <wp:effectExtent l="0" t="0" r="508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4802" cy="1692000"/>
                          </a:xfrm>
                          <a:prstGeom prst="rect">
                            <a:avLst/>
                          </a:prstGeom>
                          <a:noFill/>
                        </pic:spPr>
                      </pic:pic>
                    </a:graphicData>
                  </a:graphic>
                </wp:inline>
              </w:drawing>
            </w:r>
          </w:p>
        </w:tc>
      </w:tr>
      <w:tr w:rsidR="00053AE3" w14:paraId="3990DE5F" w14:textId="77777777" w:rsidTr="00053AE3">
        <w:tc>
          <w:tcPr>
            <w:tcW w:w="4616" w:type="dxa"/>
          </w:tcPr>
          <w:p w14:paraId="3990DE5D" w14:textId="77777777" w:rsidR="00053AE3" w:rsidRDefault="00053AE3" w:rsidP="00C57895">
            <w:pPr>
              <w:spacing w:after="0"/>
              <w:jc w:val="center"/>
              <w:rPr>
                <w:noProof/>
                <w:lang w:eastAsia="en-GB"/>
              </w:rPr>
            </w:pPr>
            <w:r>
              <w:rPr>
                <w:noProof/>
                <w:lang w:eastAsia="en-GB"/>
              </w:rPr>
              <w:t xml:space="preserve">EW H Receive </w:t>
            </w:r>
          </w:p>
        </w:tc>
        <w:tc>
          <w:tcPr>
            <w:tcW w:w="4645" w:type="dxa"/>
          </w:tcPr>
          <w:p w14:paraId="3990DE5E" w14:textId="77777777" w:rsidR="00053AE3" w:rsidRDefault="00053AE3" w:rsidP="00C57895">
            <w:pPr>
              <w:spacing w:after="0"/>
              <w:jc w:val="center"/>
              <w:rPr>
                <w:lang w:val="en-US"/>
              </w:rPr>
            </w:pPr>
            <w:r>
              <w:rPr>
                <w:lang w:val="en-US"/>
              </w:rPr>
              <w:t>EW V Receive</w:t>
            </w:r>
          </w:p>
        </w:tc>
      </w:tr>
    </w:tbl>
    <w:p w14:paraId="3990DE60" w14:textId="77777777" w:rsidR="00053AE3" w:rsidRPr="00A31754" w:rsidRDefault="00053AE3" w:rsidP="00053AE3">
      <w:pPr>
        <w:pStyle w:val="Caption"/>
      </w:pPr>
      <w:bookmarkStart w:id="560" w:name="_Ref398109899"/>
      <w:bookmarkStart w:id="561" w:name="_Toc400445887"/>
      <w:r>
        <w:t xml:space="preserve">Figure </w:t>
      </w:r>
      <w:r w:rsidR="004524AF">
        <w:fldChar w:fldCharType="begin"/>
      </w:r>
      <w:r>
        <w:instrText xml:space="preserve"> SEQ Figure \* ARABIC </w:instrText>
      </w:r>
      <w:r w:rsidR="004524AF">
        <w:fldChar w:fldCharType="separate"/>
      </w:r>
      <w:r>
        <w:rPr>
          <w:noProof/>
        </w:rPr>
        <w:t>47</w:t>
      </w:r>
      <w:r w:rsidR="004524AF">
        <w:fldChar w:fldCharType="end"/>
      </w:r>
      <w:bookmarkEnd w:id="560"/>
      <w:r w:rsidRPr="00A31754">
        <w:t xml:space="preserve">: EW </w:t>
      </w:r>
      <w:r>
        <w:t>SLC H &amp; V Receive Relative Radar Cross-Section</w:t>
      </w:r>
      <w:bookmarkEnd w:id="561"/>
    </w:p>
    <w:p w14:paraId="3990DE61" w14:textId="77777777" w:rsidR="00053AE3" w:rsidRDefault="00053AE3" w:rsidP="00053AE3">
      <w:pPr>
        <w:rPr>
          <w:lang w:val="en-US"/>
        </w:rPr>
      </w:pPr>
    </w:p>
    <w:p w14:paraId="3990DE62" w14:textId="77777777" w:rsidR="00053AE3" w:rsidRDefault="00053AE3" w:rsidP="00053AE3">
      <w:pPr>
        <w:rPr>
          <w:lang w:val="en-US"/>
        </w:rPr>
      </w:pPr>
      <w:r>
        <w:rPr>
          <w:lang w:val="en-US"/>
        </w:rPr>
        <w:t>Also included in the plots for IW and EW H receive polarisation are plots of the calibration constant from the Amazon Rainforest.  To derive this calibration constant, it has been assumed that the gamma of the rainforest is equal to -6.5dB.  All three Amazon products analysed were acquired since Sentinel-1 reached the final orbit on 7th August and all were HH polarisation. For IW it can be seen that there is a good correspondence between the Amazon derived calibration constant and that from the point targets.  This is not the case for EW HH where a large discrepancy can be seen of about 1.5dB. For sub-swaths EW1 and EW2 there are also differences in the Amazon gamma between the two products analysed.  It is not clear why there is a discrepancy and why there is variability between the two Amazon products.</w:t>
      </w:r>
    </w:p>
    <w:p w14:paraId="3990DE63" w14:textId="77777777" w:rsidR="00053AE3" w:rsidRDefault="00053AE3" w:rsidP="00053AE3">
      <w:pPr>
        <w:rPr>
          <w:lang w:val="en-US"/>
        </w:rPr>
      </w:pPr>
      <w:r>
        <w:rPr>
          <w:lang w:val="en-US"/>
        </w:rPr>
        <w:lastRenderedPageBreak/>
        <w:t xml:space="preserve">Similar point target measurements have been performed using GRD products and a comparison performed between the relative radar cross-section from corresponding SLC products.  </w:t>
      </w:r>
      <w:r w:rsidR="004524AF">
        <w:rPr>
          <w:lang w:val="en-US"/>
        </w:rPr>
        <w:fldChar w:fldCharType="begin"/>
      </w:r>
      <w:r>
        <w:rPr>
          <w:lang w:val="en-US"/>
        </w:rPr>
        <w:instrText xml:space="preserve"> REF _Ref398111995 \h </w:instrText>
      </w:r>
      <w:r w:rsidR="004524AF">
        <w:rPr>
          <w:lang w:val="en-US"/>
        </w:rPr>
      </w:r>
      <w:r w:rsidR="004524AF">
        <w:rPr>
          <w:lang w:val="en-US"/>
        </w:rPr>
        <w:fldChar w:fldCharType="separate"/>
      </w:r>
      <w:r>
        <w:t xml:space="preserve">Figure </w:t>
      </w:r>
      <w:r>
        <w:rPr>
          <w:noProof/>
        </w:rPr>
        <w:t>48</w:t>
      </w:r>
      <w:r w:rsidR="004524AF">
        <w:rPr>
          <w:lang w:val="en-US"/>
        </w:rPr>
        <w:fldChar w:fldCharType="end"/>
      </w:r>
      <w:r>
        <w:rPr>
          <w:lang w:val="en-US"/>
        </w:rPr>
        <w:t xml:space="preserve"> shows this comparison – the red line indicates the expected 1:1 relationship.</w:t>
      </w:r>
    </w:p>
    <w:p w14:paraId="3990DE64"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053AE3" w14:paraId="3990DE66" w14:textId="77777777" w:rsidTr="00053AE3">
        <w:tc>
          <w:tcPr>
            <w:tcW w:w="9261" w:type="dxa"/>
          </w:tcPr>
          <w:p w14:paraId="3990DE65" w14:textId="77777777" w:rsidR="00053AE3" w:rsidRDefault="00053AE3" w:rsidP="00C57895">
            <w:pPr>
              <w:spacing w:after="0"/>
              <w:jc w:val="center"/>
              <w:rPr>
                <w:lang w:val="en-US"/>
              </w:rPr>
            </w:pPr>
            <w:r>
              <w:rPr>
                <w:noProof/>
                <w:lang w:eastAsia="en-GB"/>
              </w:rPr>
              <w:drawing>
                <wp:inline distT="0" distB="0" distL="0" distR="0" wp14:anchorId="3990EEEB" wp14:editId="3990EEEC">
                  <wp:extent cx="5426075" cy="406654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6075" cy="4066540"/>
                          </a:xfrm>
                          <a:prstGeom prst="rect">
                            <a:avLst/>
                          </a:prstGeom>
                          <a:noFill/>
                        </pic:spPr>
                      </pic:pic>
                    </a:graphicData>
                  </a:graphic>
                </wp:inline>
              </w:drawing>
            </w:r>
          </w:p>
        </w:tc>
      </w:tr>
    </w:tbl>
    <w:p w14:paraId="3990DE67" w14:textId="77777777" w:rsidR="00053AE3" w:rsidRPr="00A31754" w:rsidRDefault="00053AE3" w:rsidP="00053AE3">
      <w:pPr>
        <w:pStyle w:val="Caption"/>
      </w:pPr>
      <w:bookmarkStart w:id="562" w:name="_Ref398111995"/>
      <w:bookmarkStart w:id="563" w:name="_Toc400445888"/>
      <w:r>
        <w:t xml:space="preserve">Figure </w:t>
      </w:r>
      <w:r w:rsidR="004524AF">
        <w:fldChar w:fldCharType="begin"/>
      </w:r>
      <w:r>
        <w:instrText xml:space="preserve"> SEQ Figure \* ARABIC </w:instrText>
      </w:r>
      <w:r w:rsidR="004524AF">
        <w:fldChar w:fldCharType="separate"/>
      </w:r>
      <w:r>
        <w:rPr>
          <w:noProof/>
        </w:rPr>
        <w:t>48</w:t>
      </w:r>
      <w:r w:rsidR="004524AF">
        <w:fldChar w:fldCharType="end"/>
      </w:r>
      <w:bookmarkEnd w:id="562"/>
      <w:r w:rsidRPr="00A31754">
        <w:t xml:space="preserve">: </w:t>
      </w:r>
      <w:r>
        <w:t>Comparison of GRD and SLC Receive Relative Radar Cross-Section</w:t>
      </w:r>
      <w:bookmarkEnd w:id="563"/>
    </w:p>
    <w:p w14:paraId="3990DE68" w14:textId="77777777" w:rsidR="00053AE3" w:rsidRDefault="00053AE3" w:rsidP="00053AE3">
      <w:pPr>
        <w:jc w:val="center"/>
        <w:rPr>
          <w:lang w:val="en-US"/>
        </w:rPr>
      </w:pPr>
    </w:p>
    <w:p w14:paraId="3990DE69" w14:textId="77777777" w:rsidR="009E01BD" w:rsidRDefault="00053AE3" w:rsidP="00053AE3">
      <w:pPr>
        <w:rPr>
          <w:lang w:val="en-US"/>
        </w:rPr>
      </w:pPr>
      <w:r>
        <w:rPr>
          <w:lang w:val="en-US"/>
        </w:rPr>
        <w:t xml:space="preserve">The above plot shows that for the majority of SM and IW point targets, there the relative radar cross-section is almost the same when derived from SLC and GRD products.  However there are a few SM products (each containing multiple point targets) which lie away from the 1:1 line.  There is a systematic offset for all EW point target RCS measurements.  These aspects will need to be investigated further. </w:t>
      </w:r>
    </w:p>
    <w:p w14:paraId="3990DE6A" w14:textId="77777777" w:rsidR="00053AE3" w:rsidRDefault="009E01BD" w:rsidP="00053AE3">
      <w:pPr>
        <w:rPr>
          <w:lang w:val="en-US"/>
        </w:rPr>
      </w:pPr>
      <w:r>
        <w:rPr>
          <w:lang w:val="en-US"/>
        </w:rPr>
        <w:t xml:space="preserve">No </w:t>
      </w:r>
      <w:r w:rsidR="00FA5B97">
        <w:rPr>
          <w:lang w:val="en-US"/>
        </w:rPr>
        <w:t>measurements</w:t>
      </w:r>
      <w:r w:rsidR="00905B24">
        <w:rPr>
          <w:lang w:val="en-US"/>
        </w:rPr>
        <w:t xml:space="preserve"> w</w:t>
      </w:r>
      <w:r>
        <w:rPr>
          <w:lang w:val="en-US"/>
        </w:rPr>
        <w:t>ere made on WV over the calibration sites. The uni</w:t>
      </w:r>
      <w:r w:rsidR="00FA5B97">
        <w:rPr>
          <w:lang w:val="en-US"/>
        </w:rPr>
        <w:t xml:space="preserve">que calibration constant </w:t>
      </w:r>
      <w:r>
        <w:rPr>
          <w:lang w:val="en-US"/>
        </w:rPr>
        <w:t xml:space="preserve">derived so far has been derived by the geophysical calibration </w:t>
      </w:r>
      <w:r w:rsidR="00855732">
        <w:rPr>
          <w:lang w:val="en-US"/>
        </w:rPr>
        <w:t xml:space="preserve">approach defined in section </w:t>
      </w:r>
      <w:r w:rsidR="004524AF">
        <w:rPr>
          <w:lang w:val="en-US"/>
        </w:rPr>
        <w:fldChar w:fldCharType="begin"/>
      </w:r>
      <w:r w:rsidR="00855732">
        <w:rPr>
          <w:lang w:val="en-US"/>
        </w:rPr>
        <w:instrText xml:space="preserve"> REF _Ref272079944 \r \h </w:instrText>
      </w:r>
      <w:r w:rsidR="004524AF">
        <w:rPr>
          <w:lang w:val="en-US"/>
        </w:rPr>
      </w:r>
      <w:r w:rsidR="004524AF">
        <w:rPr>
          <w:lang w:val="en-US"/>
        </w:rPr>
        <w:fldChar w:fldCharType="separate"/>
      </w:r>
      <w:r w:rsidR="00855732">
        <w:rPr>
          <w:lang w:val="en-US"/>
        </w:rPr>
        <w:t>2.6.1.1</w:t>
      </w:r>
      <w:r w:rsidR="004524AF">
        <w:rPr>
          <w:lang w:val="en-US"/>
        </w:rPr>
        <w:fldChar w:fldCharType="end"/>
      </w:r>
      <w:r w:rsidR="00855732">
        <w:rPr>
          <w:lang w:val="en-US"/>
        </w:rPr>
        <w:t>.</w:t>
      </w:r>
    </w:p>
    <w:p w14:paraId="3990DE6B" w14:textId="77777777" w:rsidR="00053AE3" w:rsidRPr="001436FC" w:rsidRDefault="00053AE3" w:rsidP="00053AE3">
      <w:pPr>
        <w:rPr>
          <w:b/>
          <w:lang w:val="en-US"/>
        </w:rPr>
      </w:pPr>
      <w:r w:rsidRPr="001436FC">
        <w:rPr>
          <w:b/>
          <w:lang w:val="en-US"/>
        </w:rPr>
        <w:t>Recommendation</w:t>
      </w:r>
    </w:p>
    <w:p w14:paraId="3990DE6C" w14:textId="77777777" w:rsidR="00053AE3" w:rsidRDefault="00053AE3" w:rsidP="00053AE3">
      <w:pPr>
        <w:rPr>
          <w:lang w:val="en-US"/>
        </w:rPr>
      </w:pPr>
      <w:r>
        <w:rPr>
          <w:lang w:val="en-US"/>
        </w:rPr>
        <w:t xml:space="preserve">The issue found for EW mode for the discrepancy between the Amazon derived calibration constant and the point target relative radar cross-sections needs to be investigated further.  The will be done by the analysis of IPF v2.36 beta products (removal of normalisation issues) for point targets and comparison with further Amazon imagery including VV polarisation. </w:t>
      </w:r>
    </w:p>
    <w:p w14:paraId="3990DE6D" w14:textId="77777777" w:rsidR="00E94021" w:rsidRDefault="00053AE3" w:rsidP="00053AE3">
      <w:pPr>
        <w:rPr>
          <w:lang w:val="en-US"/>
        </w:rPr>
      </w:pPr>
      <w:r>
        <w:rPr>
          <w:lang w:val="en-US"/>
        </w:rPr>
        <w:t xml:space="preserve">The issues identified via the comparison of GRD and SLC relative radar cross-section measurements will need to be investigated further (initially be re-calculating RCS measurements using IPF v2.36 beta).  </w:t>
      </w:r>
    </w:p>
    <w:p w14:paraId="3990DE6E" w14:textId="77777777" w:rsidR="00053AE3" w:rsidRDefault="00053AE3" w:rsidP="00053AE3">
      <w:pPr>
        <w:rPr>
          <w:lang w:val="en-US"/>
        </w:rPr>
      </w:pPr>
    </w:p>
    <w:p w14:paraId="3990DE6F" w14:textId="77777777" w:rsidR="006A087A" w:rsidRPr="00E94021" w:rsidRDefault="006A087A" w:rsidP="00E7718A">
      <w:pPr>
        <w:rPr>
          <w:b/>
          <w:lang w:val="en-US"/>
        </w:rPr>
      </w:pPr>
      <w:r w:rsidRPr="00E94021">
        <w:rPr>
          <w:b/>
          <w:lang w:val="en-US"/>
        </w:rPr>
        <w:t>T5102: Absolute Calibration Constant Monitoring</w:t>
      </w:r>
    </w:p>
    <w:p w14:paraId="3990DE70" w14:textId="77777777" w:rsidR="00E94021" w:rsidRDefault="00053AE3" w:rsidP="00E7718A">
      <w:pPr>
        <w:rPr>
          <w:lang w:val="en-US"/>
        </w:rPr>
      </w:pPr>
      <w:r w:rsidRPr="00053AE3">
        <w:rPr>
          <w:lang w:val="en-US"/>
        </w:rPr>
        <w:t xml:space="preserve">Activity not yet </w:t>
      </w:r>
      <w:r>
        <w:rPr>
          <w:lang w:val="en-US"/>
        </w:rPr>
        <w:t>started.</w:t>
      </w:r>
    </w:p>
    <w:p w14:paraId="3990DE71" w14:textId="77777777" w:rsidR="00053AE3" w:rsidRDefault="00053AE3" w:rsidP="00E7718A">
      <w:pPr>
        <w:rPr>
          <w:lang w:val="en-US"/>
        </w:rPr>
      </w:pPr>
    </w:p>
    <w:p w14:paraId="3990DE72" w14:textId="77777777" w:rsidR="00053AE3" w:rsidRPr="00053AE3" w:rsidRDefault="00053AE3" w:rsidP="00E7718A">
      <w:pPr>
        <w:rPr>
          <w:lang w:val="en-US"/>
        </w:rPr>
      </w:pPr>
    </w:p>
    <w:p w14:paraId="3990DE73" w14:textId="77777777" w:rsidR="006A087A" w:rsidRPr="00E94021" w:rsidRDefault="006A087A" w:rsidP="00E7718A">
      <w:pPr>
        <w:rPr>
          <w:b/>
          <w:lang w:val="en-US"/>
        </w:rPr>
      </w:pPr>
      <w:r w:rsidRPr="00053AE3">
        <w:rPr>
          <w:b/>
          <w:lang w:val="en-US"/>
        </w:rPr>
        <w:t>T5103: L1 Elevation Antenna Pattern Verification</w:t>
      </w:r>
    </w:p>
    <w:p w14:paraId="3990DE74" w14:textId="77777777" w:rsidR="00A25F7E" w:rsidRPr="004C3145"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 xml:space="preserve">The activity encompasses the verification of the accuracy of the patterns generated by the AM, which are used by the IPF for radiometric compensation. </w:t>
      </w:r>
    </w:p>
    <w:p w14:paraId="3990DE75" w14:textId="77777777" w:rsidR="00A25F7E" w:rsidRPr="004C3145"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 xml:space="preserve">The EAP verification is based on the analysis of gamma profiles measured over rain-forest. The gamma profiles for different beams are shown in the </w:t>
      </w:r>
      <w:r w:rsidR="00A43995">
        <w:fldChar w:fldCharType="begin"/>
      </w:r>
      <w:r w:rsidR="00A43995">
        <w:instrText xml:space="preserve"> REF _Ref271536957 \h  \* MERGEFORMAT </w:instrText>
      </w:r>
      <w:r w:rsidR="00A43995">
        <w:fldChar w:fldCharType="separate"/>
      </w:r>
      <w:r w:rsidR="0050666E" w:rsidRPr="0050666E">
        <w:rPr>
          <w:lang w:val="en-US"/>
        </w:rPr>
        <w:t>Figure 43</w:t>
      </w:r>
      <w:r w:rsidR="00A43995">
        <w:fldChar w:fldCharType="end"/>
      </w:r>
      <w:r w:rsidRPr="004C3145">
        <w:rPr>
          <w:lang w:val="en-US"/>
        </w:rPr>
        <w:t xml:space="preserve"> below for EW, IW and a subset of SM.</w:t>
      </w:r>
    </w:p>
    <w:p w14:paraId="3990DE76" w14:textId="77777777" w:rsidR="00A25F7E" w:rsidRPr="004C3145"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Several effects can be observed:</w:t>
      </w:r>
    </w:p>
    <w:p w14:paraId="3990DE77" w14:textId="77777777" w:rsidR="00A25F7E" w:rsidRPr="004C3145" w:rsidRDefault="00A25F7E" w:rsidP="00A25F7E">
      <w:pPr>
        <w:pStyle w:val="ListParagraph"/>
        <w:widowControl w:val="0"/>
        <w:numPr>
          <w:ilvl w:val="0"/>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sidRPr="004C3145">
        <w:rPr>
          <w:lang w:val="en-US"/>
        </w:rPr>
        <w:t>beam to beam offset:</w:t>
      </w:r>
    </w:p>
    <w:p w14:paraId="3990DE78" w14:textId="77777777" w:rsidR="00A25F7E" w:rsidRPr="004C3145" w:rsidRDefault="00A25F7E" w:rsidP="0050666E">
      <w:pPr>
        <w:pStyle w:val="ListParagraph"/>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 xml:space="preserve">It is possible to see (particularly in TOPS mode) obvious radiometric jumps. Those are related to the issue related to the IPF internal normalisation. However, this issue doesn't impact the AM verification as the offset can be compensated in order to </w:t>
      </w:r>
      <w:r w:rsidR="0050666E">
        <w:rPr>
          <w:lang w:val="en-US"/>
        </w:rPr>
        <w:t>compare the different patterns.</w:t>
      </w:r>
    </w:p>
    <w:p w14:paraId="3990DE79" w14:textId="77777777" w:rsidR="00A25F7E" w:rsidRPr="004C3145" w:rsidRDefault="00A25F7E" w:rsidP="00A25F7E">
      <w:pPr>
        <w:pStyle w:val="ListParagraph"/>
        <w:widowControl w:val="0"/>
        <w:numPr>
          <w:ilvl w:val="0"/>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sidRPr="004C3145">
        <w:rPr>
          <w:lang w:val="en-US"/>
        </w:rPr>
        <w:t>Residual EAP correction</w:t>
      </w:r>
    </w:p>
    <w:p w14:paraId="3990DE7A" w14:textId="77777777" w:rsidR="00A25F7E" w:rsidRPr="004C3145" w:rsidRDefault="00A25F7E" w:rsidP="00A25F7E">
      <w:pPr>
        <w:pStyle w:val="ListParagraph"/>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 xml:space="preserve">As described in the previous section, the (varying) roll mispointing introduces a radiometric residue depending on the shape of the elevation beam. For swaths where the beam is close to a classical sinc^2 the residue takes the form of an increasing linear slope having of ~0.9dB from near to far range. The slope is clearly visible for the co-pol channel. However, it can be observed for the cross-pol for all modes but especially for SM that there is an increase of the gamma towards the far range. Such increase can’t be due to the roll offset. This effect is not explained at the time and could be explained by </w:t>
      </w:r>
      <w:r w:rsidR="00200C79">
        <w:rPr>
          <w:lang w:val="en-US"/>
        </w:rPr>
        <w:t>3</w:t>
      </w:r>
      <w:r w:rsidR="00200C79" w:rsidRPr="004C3145">
        <w:rPr>
          <w:lang w:val="en-US"/>
        </w:rPr>
        <w:t xml:space="preserve"> </w:t>
      </w:r>
      <w:r w:rsidRPr="004C3145">
        <w:rPr>
          <w:lang w:val="en-US"/>
        </w:rPr>
        <w:t>possible causes:</w:t>
      </w:r>
    </w:p>
    <w:p w14:paraId="3990DE7B" w14:textId="77777777" w:rsidR="00A25F7E" w:rsidRPr="004C3145" w:rsidRDefault="00A25F7E" w:rsidP="00A25F7E">
      <w:pPr>
        <w:pStyle w:val="ListParagraph"/>
        <w:widowControl w:val="0"/>
        <w:numPr>
          <w:ilvl w:val="1"/>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sidRPr="004C3145">
        <w:rPr>
          <w:lang w:val="en-US"/>
        </w:rPr>
        <w:t>Discrepancy between the EAP used for correction (coming from the AM) and between the actual pattern</w:t>
      </w:r>
    </w:p>
    <w:p w14:paraId="3990DE7C" w14:textId="77777777" w:rsidR="00A25F7E" w:rsidRDefault="00A25F7E" w:rsidP="00A25F7E">
      <w:pPr>
        <w:pStyle w:val="ListParagraph"/>
        <w:widowControl w:val="0"/>
        <w:numPr>
          <w:ilvl w:val="1"/>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sidRPr="004C3145">
        <w:rPr>
          <w:lang w:val="en-US"/>
        </w:rPr>
        <w:t>The cross-pol being presenting a lower signal level we are in presence of an effect related to a poorer SNR</w:t>
      </w:r>
    </w:p>
    <w:p w14:paraId="3990DE7D" w14:textId="77777777" w:rsidR="00200C79" w:rsidRPr="004C3145" w:rsidRDefault="00200C79" w:rsidP="00A25F7E">
      <w:pPr>
        <w:pStyle w:val="ListParagraph"/>
        <w:widowControl w:val="0"/>
        <w:numPr>
          <w:ilvl w:val="1"/>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Pr>
          <w:lang w:val="en-US"/>
        </w:rPr>
        <w:t xml:space="preserve">The gain correction over Rx time which is currently not activated </w:t>
      </w:r>
    </w:p>
    <w:p w14:paraId="3990DE7E" w14:textId="77777777" w:rsidR="00A25F7E" w:rsidRPr="004C3145" w:rsidRDefault="00A25F7E" w:rsidP="00A25F7E">
      <w:pPr>
        <w:pStyle w:val="ListParagraph"/>
        <w:widowControl w:val="0"/>
        <w:numPr>
          <w:ilvl w:val="0"/>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rPr>
          <w:lang w:val="en-US"/>
        </w:rPr>
      </w:pPr>
      <w:r w:rsidRPr="004C3145">
        <w:rPr>
          <w:lang w:val="en-US"/>
        </w:rPr>
        <w:t xml:space="preserve">Some patterns e.g. EW1/2 VV present a slight better correction (flatter gamma) than others. They behave like </w:t>
      </w:r>
      <w:r w:rsidR="00751240">
        <w:rPr>
          <w:lang w:val="en-US"/>
        </w:rPr>
        <w:t xml:space="preserve">if </w:t>
      </w:r>
      <w:r w:rsidRPr="004C3145">
        <w:rPr>
          <w:lang w:val="en-US"/>
        </w:rPr>
        <w:t>the AM patterns are offset by the amount of the roll offset measured (~0.05deg)</w:t>
      </w:r>
      <w:r w:rsidR="0050666E">
        <w:rPr>
          <w:lang w:val="en-US"/>
        </w:rPr>
        <w:t>.</w:t>
      </w:r>
    </w:p>
    <w:p w14:paraId="3990DE7F" w14:textId="77777777" w:rsidR="00A25F7E" w:rsidRPr="004C3145"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p>
    <w:p w14:paraId="3990DE80" w14:textId="77777777" w:rsidR="00A25F7E" w:rsidRPr="004C3145"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sidRPr="004C3145">
        <w:rPr>
          <w:lang w:val="en-US"/>
        </w:rPr>
        <w:t xml:space="preserve">From the gamma profile it is possible to derive an antenna pattern estimated from the gamma profiles </w:t>
      </w:r>
      <w:r w:rsidR="00A43995">
        <w:fldChar w:fldCharType="begin"/>
      </w:r>
      <w:r w:rsidR="00A43995">
        <w:instrText xml:space="preserve"> REF _Ref271536957 \h  \* MERGEFORMAT </w:instrText>
      </w:r>
      <w:r w:rsidR="00A43995">
        <w:fldChar w:fldCharType="separate"/>
      </w:r>
      <w:r w:rsidR="0050666E" w:rsidRPr="0050666E">
        <w:rPr>
          <w:lang w:val="en-US"/>
        </w:rPr>
        <w:t>Figure 43</w:t>
      </w:r>
      <w:r w:rsidR="00A43995">
        <w:fldChar w:fldCharType="end"/>
      </w:r>
      <w:r w:rsidRPr="004C3145">
        <w:rPr>
          <w:lang w:val="en-US"/>
        </w:rPr>
        <w:t>(f) in order to perform a comparison with the reference patterns provided by the AM.</w:t>
      </w:r>
    </w:p>
    <w:p w14:paraId="3990DE81" w14:textId="77777777" w:rsidR="00A25F7E" w:rsidRPr="004C3145" w:rsidRDefault="00A43995"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fldChar w:fldCharType="begin"/>
      </w:r>
      <w:r>
        <w:instrText xml:space="preserve"> REF _Ref271537390 \h  \* MERGEFORMAT </w:instrText>
      </w:r>
      <w:r>
        <w:fldChar w:fldCharType="separate"/>
      </w:r>
      <w:r w:rsidR="0050666E" w:rsidRPr="0050666E">
        <w:rPr>
          <w:lang w:val="en-US"/>
        </w:rPr>
        <w:t>Figure 44</w:t>
      </w:r>
      <w:r>
        <w:fldChar w:fldCharType="end"/>
      </w:r>
      <w:r w:rsidR="00A25F7E" w:rsidRPr="004C3145">
        <w:rPr>
          <w:lang w:val="en-US"/>
        </w:rPr>
        <w:t xml:space="preserve"> shows the residual of the correction (AM_EAP – GAMMA_EAP) considering the current roll error (left) and correcting for a constant roll error of 50mdeg (right). The roll offset correction being artificially made by offsetting the AM patterns.</w:t>
      </w:r>
    </w:p>
    <w:p w14:paraId="3990DE82" w14:textId="77777777" w:rsidR="00A25F7E" w:rsidRPr="004C3145" w:rsidRDefault="0050666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lang w:val="en-US"/>
        </w:rPr>
      </w:pPr>
      <w:r>
        <w:rPr>
          <w:lang w:val="en-US"/>
        </w:rPr>
        <w:t>It can be</w:t>
      </w:r>
      <w:r w:rsidR="00A25F7E" w:rsidRPr="004C3145">
        <w:rPr>
          <w:lang w:val="en-US"/>
        </w:rPr>
        <w:t xml:space="preserve"> seen that the correction of a roll offset of 0.05deg allows to improve the RMS but also the peak-to-pe</w:t>
      </w:r>
      <w:r>
        <w:rPr>
          <w:lang w:val="en-US"/>
        </w:rPr>
        <w:t xml:space="preserve">ak residue significantly for IW </w:t>
      </w:r>
      <w:r w:rsidR="00A25F7E" w:rsidRPr="004C3145">
        <w:rPr>
          <w:lang w:val="en-US"/>
        </w:rPr>
        <w:t>(</w:t>
      </w:r>
      <w:r w:rsidR="00A43995">
        <w:fldChar w:fldCharType="begin"/>
      </w:r>
      <w:r w:rsidR="00A43995">
        <w:instrText xml:space="preserve"> REF _Ref271544305 \h  \* MERGEFORMAT </w:instrText>
      </w:r>
      <w:r w:rsidR="00A43995">
        <w:fldChar w:fldCharType="separate"/>
      </w:r>
      <w:r w:rsidR="00A25F7E" w:rsidRPr="004C3145">
        <w:rPr>
          <w:lang w:val="en-US"/>
        </w:rPr>
        <w:t>Table 1</w:t>
      </w:r>
      <w:r w:rsidR="00A43995">
        <w:fldChar w:fldCharType="end"/>
      </w:r>
      <w:r w:rsidR="00A25F7E" w:rsidRPr="004C3145">
        <w:rPr>
          <w:lang w:val="en-US"/>
        </w:rPr>
        <w:t>) and EW (</w:t>
      </w:r>
      <w:r w:rsidR="00A43995">
        <w:fldChar w:fldCharType="begin"/>
      </w:r>
      <w:r w:rsidR="00A43995">
        <w:instrText xml:space="preserve"> REF _Ref271544317 \h  \* MERGEFORMAT </w:instrText>
      </w:r>
      <w:r w:rsidR="00A43995">
        <w:fldChar w:fldCharType="separate"/>
      </w:r>
      <w:r w:rsidR="00A25F7E" w:rsidRPr="004C3145">
        <w:rPr>
          <w:lang w:val="en-US"/>
        </w:rPr>
        <w:t>Table 2</w:t>
      </w:r>
      <w:r w:rsidR="00A43995">
        <w:fldChar w:fldCharType="end"/>
      </w:r>
      <w:r w:rsidR="00A25F7E" w:rsidRPr="004C3145">
        <w:rPr>
          <w:lang w:val="en-US"/>
        </w:rPr>
        <w:t>). Although some residual linear trend persists, that would require to be investigated further, the RMS is decreased significantly and the peak-to-peak variation is below 0.4dB for most of the beams. Peak-to-peak values of 0.3/0.4dB were considered a limit beyond which it was necessary to update the ASAR EAP.</w:t>
      </w:r>
    </w:p>
    <w:p w14:paraId="3990DE83" w14:textId="77777777" w:rsidR="00A25F7E"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jc w:val="center"/>
        <w:rPr>
          <w:rFonts w:ascii="Geneva" w:hAnsi="Geneva" w:cs="Geneva"/>
          <w:color w:val="000000"/>
          <w:szCs w:val="20"/>
        </w:rPr>
      </w:pPr>
    </w:p>
    <w:tbl>
      <w:tblPr>
        <w:tblW w:w="5980" w:type="dxa"/>
        <w:jc w:val="center"/>
        <w:tblInd w:w="93" w:type="dxa"/>
        <w:tblLook w:val="04A0" w:firstRow="1" w:lastRow="0" w:firstColumn="1" w:lastColumn="0" w:noHBand="0" w:noVBand="1"/>
      </w:tblPr>
      <w:tblGrid>
        <w:gridCol w:w="1060"/>
        <w:gridCol w:w="599"/>
        <w:gridCol w:w="1661"/>
        <w:gridCol w:w="240"/>
        <w:gridCol w:w="642"/>
        <w:gridCol w:w="1778"/>
      </w:tblGrid>
      <w:tr w:rsidR="00A25F7E" w:rsidRPr="00BE0703" w14:paraId="3990DE88" w14:textId="77777777" w:rsidTr="00360FDC">
        <w:trPr>
          <w:trHeight w:val="320"/>
          <w:jc w:val="center"/>
        </w:trPr>
        <w:tc>
          <w:tcPr>
            <w:tcW w:w="1060" w:type="dxa"/>
            <w:tcBorders>
              <w:top w:val="nil"/>
              <w:left w:val="nil"/>
              <w:bottom w:val="nil"/>
              <w:right w:val="nil"/>
            </w:tcBorders>
            <w:shd w:val="clear" w:color="auto" w:fill="auto"/>
            <w:noWrap/>
            <w:vAlign w:val="bottom"/>
            <w:hideMark/>
          </w:tcPr>
          <w:p w14:paraId="3990DE84" w14:textId="77777777" w:rsidR="00A25F7E" w:rsidRPr="00BE0703" w:rsidRDefault="00A25F7E" w:rsidP="00881E8F">
            <w:pPr>
              <w:jc w:val="center"/>
              <w:rPr>
                <w:rFonts w:ascii="Calibri" w:hAnsi="Calibri"/>
                <w:color w:val="000000"/>
              </w:rPr>
            </w:pPr>
          </w:p>
        </w:tc>
        <w:tc>
          <w:tcPr>
            <w:tcW w:w="22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DE85" w14:textId="77777777" w:rsidR="00A25F7E" w:rsidRPr="00BE0703" w:rsidRDefault="00A25F7E" w:rsidP="00881E8F">
            <w:pPr>
              <w:jc w:val="center"/>
              <w:rPr>
                <w:rFonts w:ascii="Calibri" w:hAnsi="Calibri"/>
                <w:b/>
                <w:bCs/>
                <w:color w:val="000000"/>
              </w:rPr>
            </w:pPr>
            <w:r w:rsidRPr="00BE0703">
              <w:rPr>
                <w:rFonts w:ascii="Calibri" w:hAnsi="Calibri"/>
                <w:b/>
                <w:bCs/>
                <w:color w:val="000000"/>
              </w:rPr>
              <w:t>No roll correction</w:t>
            </w:r>
          </w:p>
        </w:tc>
        <w:tc>
          <w:tcPr>
            <w:tcW w:w="240" w:type="dxa"/>
            <w:tcBorders>
              <w:top w:val="single" w:sz="4" w:space="0" w:color="auto"/>
              <w:left w:val="nil"/>
              <w:bottom w:val="single" w:sz="4" w:space="0" w:color="auto"/>
              <w:right w:val="single" w:sz="4" w:space="0" w:color="auto"/>
            </w:tcBorders>
            <w:shd w:val="clear" w:color="auto" w:fill="auto"/>
            <w:noWrap/>
            <w:vAlign w:val="bottom"/>
            <w:hideMark/>
          </w:tcPr>
          <w:p w14:paraId="3990DE86" w14:textId="77777777" w:rsidR="00A25F7E" w:rsidRPr="00BE0703" w:rsidRDefault="00A25F7E" w:rsidP="00881E8F">
            <w:pPr>
              <w:jc w:val="center"/>
              <w:rPr>
                <w:rFonts w:ascii="Calibri" w:hAnsi="Calibri"/>
                <w:b/>
                <w:bCs/>
                <w:color w:val="000000"/>
              </w:rPr>
            </w:pPr>
          </w:p>
        </w:tc>
        <w:tc>
          <w:tcPr>
            <w:tcW w:w="24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90DE87" w14:textId="77777777" w:rsidR="00A25F7E" w:rsidRPr="00BE0703" w:rsidRDefault="00A25F7E" w:rsidP="00881E8F">
            <w:pPr>
              <w:jc w:val="center"/>
              <w:rPr>
                <w:rFonts w:ascii="Calibri" w:hAnsi="Calibri"/>
                <w:b/>
                <w:bCs/>
                <w:color w:val="000000"/>
              </w:rPr>
            </w:pPr>
            <w:r w:rsidRPr="00BE0703">
              <w:rPr>
                <w:rFonts w:ascii="Calibri" w:hAnsi="Calibri"/>
                <w:b/>
                <w:bCs/>
                <w:color w:val="000000"/>
              </w:rPr>
              <w:t>roll correction 0.05deg</w:t>
            </w:r>
          </w:p>
        </w:tc>
      </w:tr>
      <w:tr w:rsidR="00A25F7E" w:rsidRPr="00BE0703" w14:paraId="3990DE8F" w14:textId="77777777" w:rsidTr="00360FDC">
        <w:trPr>
          <w:trHeight w:val="320"/>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DE89" w14:textId="77777777" w:rsidR="00A25F7E" w:rsidRPr="00BE0703" w:rsidRDefault="00A25F7E" w:rsidP="00881E8F">
            <w:pPr>
              <w:jc w:val="center"/>
              <w:rPr>
                <w:rFonts w:ascii="Calibri" w:hAnsi="Calibri"/>
                <w:b/>
                <w:bCs/>
                <w:color w:val="000000"/>
              </w:rPr>
            </w:pPr>
          </w:p>
        </w:tc>
        <w:tc>
          <w:tcPr>
            <w:tcW w:w="599" w:type="dxa"/>
            <w:tcBorders>
              <w:top w:val="nil"/>
              <w:left w:val="nil"/>
              <w:bottom w:val="single" w:sz="4" w:space="0" w:color="auto"/>
              <w:right w:val="single" w:sz="4" w:space="0" w:color="auto"/>
            </w:tcBorders>
            <w:shd w:val="clear" w:color="auto" w:fill="auto"/>
            <w:noWrap/>
            <w:vAlign w:val="bottom"/>
            <w:hideMark/>
          </w:tcPr>
          <w:p w14:paraId="3990DE8A" w14:textId="77777777" w:rsidR="00A25F7E" w:rsidRPr="00BE0703" w:rsidRDefault="00A25F7E" w:rsidP="00881E8F">
            <w:pPr>
              <w:jc w:val="center"/>
              <w:rPr>
                <w:rFonts w:ascii="Calibri" w:hAnsi="Calibri"/>
                <w:b/>
                <w:bCs/>
                <w:color w:val="000000"/>
              </w:rPr>
            </w:pPr>
            <w:r w:rsidRPr="00BE0703">
              <w:rPr>
                <w:rFonts w:ascii="Calibri" w:hAnsi="Calibri"/>
                <w:b/>
                <w:bCs/>
                <w:color w:val="000000"/>
              </w:rPr>
              <w:t>RMS</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8B" w14:textId="77777777" w:rsidR="00A25F7E" w:rsidRPr="00BE0703" w:rsidRDefault="00A25F7E" w:rsidP="00881E8F">
            <w:pPr>
              <w:jc w:val="center"/>
              <w:rPr>
                <w:rFonts w:ascii="Calibri" w:hAnsi="Calibri"/>
                <w:b/>
                <w:bCs/>
                <w:color w:val="9C0006"/>
              </w:rPr>
            </w:pPr>
            <w:r w:rsidRPr="00BE0703">
              <w:rPr>
                <w:rFonts w:ascii="Calibri" w:hAnsi="Calibri"/>
                <w:b/>
                <w:bCs/>
                <w:color w:val="9C0006"/>
              </w:rPr>
              <w:t>Peak-to-peak</w:t>
            </w:r>
          </w:p>
        </w:tc>
        <w:tc>
          <w:tcPr>
            <w:tcW w:w="240" w:type="dxa"/>
            <w:tcBorders>
              <w:top w:val="nil"/>
              <w:left w:val="nil"/>
              <w:bottom w:val="single" w:sz="4" w:space="0" w:color="auto"/>
              <w:right w:val="single" w:sz="4" w:space="0" w:color="auto"/>
            </w:tcBorders>
            <w:shd w:val="clear" w:color="auto" w:fill="auto"/>
            <w:noWrap/>
            <w:vAlign w:val="bottom"/>
            <w:hideMark/>
          </w:tcPr>
          <w:p w14:paraId="3990DE8C" w14:textId="77777777" w:rsidR="00A25F7E" w:rsidRPr="00BE0703" w:rsidRDefault="00A25F7E" w:rsidP="00881E8F">
            <w:pPr>
              <w:jc w:val="center"/>
              <w:rPr>
                <w:rFonts w:ascii="Calibri" w:hAnsi="Calibri"/>
                <w:b/>
                <w:bCs/>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8D" w14:textId="77777777" w:rsidR="00A25F7E" w:rsidRPr="00BE0703" w:rsidRDefault="00A25F7E" w:rsidP="00881E8F">
            <w:pPr>
              <w:jc w:val="center"/>
              <w:rPr>
                <w:rFonts w:ascii="Calibri" w:hAnsi="Calibri"/>
                <w:b/>
                <w:bCs/>
                <w:color w:val="000000"/>
              </w:rPr>
            </w:pPr>
            <w:r w:rsidRPr="00BE0703">
              <w:rPr>
                <w:rFonts w:ascii="Calibri" w:hAnsi="Calibri"/>
                <w:b/>
                <w:bCs/>
                <w:color w:val="000000"/>
              </w:rPr>
              <w:t>RMS</w:t>
            </w:r>
          </w:p>
        </w:tc>
        <w:tc>
          <w:tcPr>
            <w:tcW w:w="17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8E" w14:textId="77777777" w:rsidR="00A25F7E" w:rsidRPr="00BE0703" w:rsidRDefault="00A25F7E" w:rsidP="00881E8F">
            <w:pPr>
              <w:jc w:val="center"/>
              <w:rPr>
                <w:rFonts w:ascii="Calibri" w:hAnsi="Calibri"/>
                <w:b/>
                <w:bCs/>
                <w:color w:val="9C0006"/>
              </w:rPr>
            </w:pPr>
            <w:r w:rsidRPr="00BE0703">
              <w:rPr>
                <w:rFonts w:ascii="Calibri" w:hAnsi="Calibri"/>
                <w:b/>
                <w:bCs/>
                <w:color w:val="9C0006"/>
              </w:rPr>
              <w:t>Peak-to-peak</w:t>
            </w:r>
          </w:p>
        </w:tc>
      </w:tr>
      <w:tr w:rsidR="00A25F7E" w:rsidRPr="00BE0703" w14:paraId="3990DE96"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90"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IW1HH</w:t>
            </w:r>
          </w:p>
        </w:tc>
        <w:tc>
          <w:tcPr>
            <w:tcW w:w="599" w:type="dxa"/>
            <w:tcBorders>
              <w:top w:val="nil"/>
              <w:left w:val="nil"/>
              <w:bottom w:val="single" w:sz="4" w:space="0" w:color="auto"/>
              <w:right w:val="single" w:sz="4" w:space="0" w:color="auto"/>
            </w:tcBorders>
            <w:shd w:val="clear" w:color="auto" w:fill="auto"/>
            <w:noWrap/>
            <w:vAlign w:val="bottom"/>
            <w:hideMark/>
          </w:tcPr>
          <w:p w14:paraId="3990DE91" w14:textId="77777777" w:rsidR="00A25F7E" w:rsidRPr="00BE0703" w:rsidRDefault="00A25F7E" w:rsidP="00881E8F">
            <w:pPr>
              <w:jc w:val="center"/>
              <w:rPr>
                <w:rFonts w:ascii="Calibri" w:hAnsi="Calibri"/>
                <w:color w:val="000000"/>
              </w:rPr>
            </w:pPr>
            <w:r w:rsidRPr="00BE0703">
              <w:rPr>
                <w:rFonts w:ascii="Calibri" w:hAnsi="Calibri"/>
                <w:color w:val="000000"/>
              </w:rPr>
              <w:t>0.08</w:t>
            </w:r>
          </w:p>
        </w:tc>
        <w:tc>
          <w:tcPr>
            <w:tcW w:w="1661" w:type="dxa"/>
            <w:tcBorders>
              <w:top w:val="nil"/>
              <w:left w:val="nil"/>
              <w:bottom w:val="single" w:sz="4" w:space="0" w:color="auto"/>
              <w:right w:val="single" w:sz="4" w:space="0" w:color="auto"/>
            </w:tcBorders>
            <w:shd w:val="clear" w:color="auto" w:fill="auto"/>
            <w:noWrap/>
            <w:vAlign w:val="bottom"/>
            <w:hideMark/>
          </w:tcPr>
          <w:p w14:paraId="3990DE92" w14:textId="77777777" w:rsidR="00A25F7E" w:rsidRPr="00BE0703" w:rsidRDefault="00A25F7E" w:rsidP="00881E8F">
            <w:pPr>
              <w:jc w:val="center"/>
              <w:rPr>
                <w:rFonts w:ascii="Calibri" w:hAnsi="Calibri"/>
                <w:color w:val="000000"/>
              </w:rPr>
            </w:pPr>
            <w:r w:rsidRPr="00BE0703">
              <w:rPr>
                <w:rFonts w:ascii="Calibri" w:hAnsi="Calibri"/>
                <w:color w:val="000000"/>
              </w:rPr>
              <w:t>0.17</w:t>
            </w:r>
          </w:p>
        </w:tc>
        <w:tc>
          <w:tcPr>
            <w:tcW w:w="240" w:type="dxa"/>
            <w:tcBorders>
              <w:top w:val="nil"/>
              <w:left w:val="nil"/>
              <w:bottom w:val="single" w:sz="4" w:space="0" w:color="auto"/>
              <w:right w:val="single" w:sz="4" w:space="0" w:color="auto"/>
            </w:tcBorders>
            <w:shd w:val="clear" w:color="auto" w:fill="auto"/>
            <w:noWrap/>
            <w:vAlign w:val="bottom"/>
            <w:hideMark/>
          </w:tcPr>
          <w:p w14:paraId="3990DE93"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94" w14:textId="77777777" w:rsidR="00A25F7E" w:rsidRPr="00BE0703" w:rsidRDefault="00A25F7E" w:rsidP="00881E8F">
            <w:pPr>
              <w:jc w:val="center"/>
              <w:rPr>
                <w:rFonts w:ascii="Calibri" w:hAnsi="Calibri"/>
                <w:color w:val="000000"/>
              </w:rPr>
            </w:pPr>
            <w:r w:rsidRPr="00BE0703">
              <w:rPr>
                <w:rFonts w:ascii="Calibri" w:hAnsi="Calibri"/>
                <w:color w:val="000000"/>
              </w:rPr>
              <w:t>0.04</w:t>
            </w:r>
          </w:p>
        </w:tc>
        <w:tc>
          <w:tcPr>
            <w:tcW w:w="1778" w:type="dxa"/>
            <w:tcBorders>
              <w:top w:val="nil"/>
              <w:left w:val="nil"/>
              <w:bottom w:val="single" w:sz="4" w:space="0" w:color="auto"/>
              <w:right w:val="single" w:sz="4" w:space="0" w:color="auto"/>
            </w:tcBorders>
            <w:shd w:val="clear" w:color="auto" w:fill="auto"/>
            <w:noWrap/>
            <w:vAlign w:val="bottom"/>
            <w:hideMark/>
          </w:tcPr>
          <w:p w14:paraId="3990DE95" w14:textId="77777777" w:rsidR="00A25F7E" w:rsidRPr="00BE0703" w:rsidRDefault="00A25F7E" w:rsidP="00881E8F">
            <w:pPr>
              <w:jc w:val="center"/>
              <w:rPr>
                <w:rFonts w:ascii="Calibri" w:hAnsi="Calibri"/>
                <w:color w:val="000000"/>
              </w:rPr>
            </w:pPr>
            <w:r w:rsidRPr="00BE0703">
              <w:rPr>
                <w:rFonts w:ascii="Calibri" w:hAnsi="Calibri"/>
                <w:color w:val="000000"/>
              </w:rPr>
              <w:t>0.10</w:t>
            </w:r>
          </w:p>
        </w:tc>
      </w:tr>
      <w:tr w:rsidR="00A25F7E" w:rsidRPr="00BE0703" w14:paraId="3990DE9D"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97"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IW2HH</w:t>
            </w:r>
          </w:p>
        </w:tc>
        <w:tc>
          <w:tcPr>
            <w:tcW w:w="599" w:type="dxa"/>
            <w:tcBorders>
              <w:top w:val="nil"/>
              <w:left w:val="nil"/>
              <w:bottom w:val="single" w:sz="4" w:space="0" w:color="auto"/>
              <w:right w:val="single" w:sz="4" w:space="0" w:color="auto"/>
            </w:tcBorders>
            <w:shd w:val="clear" w:color="auto" w:fill="auto"/>
            <w:noWrap/>
            <w:vAlign w:val="bottom"/>
            <w:hideMark/>
          </w:tcPr>
          <w:p w14:paraId="3990DE98" w14:textId="77777777" w:rsidR="00A25F7E" w:rsidRPr="00BE0703" w:rsidRDefault="00A25F7E" w:rsidP="00881E8F">
            <w:pPr>
              <w:jc w:val="center"/>
              <w:rPr>
                <w:rFonts w:ascii="Calibri" w:hAnsi="Calibri"/>
                <w:color w:val="000000"/>
              </w:rPr>
            </w:pPr>
            <w:r w:rsidRPr="00BE0703">
              <w:rPr>
                <w:rFonts w:ascii="Calibri" w:hAnsi="Calibri"/>
                <w:color w:val="000000"/>
              </w:rPr>
              <w:t>0.17</w:t>
            </w:r>
          </w:p>
        </w:tc>
        <w:tc>
          <w:tcPr>
            <w:tcW w:w="1661" w:type="dxa"/>
            <w:tcBorders>
              <w:top w:val="nil"/>
              <w:left w:val="nil"/>
              <w:bottom w:val="single" w:sz="4" w:space="0" w:color="auto"/>
              <w:right w:val="single" w:sz="4" w:space="0" w:color="auto"/>
            </w:tcBorders>
            <w:shd w:val="clear" w:color="auto" w:fill="auto"/>
            <w:noWrap/>
            <w:vAlign w:val="bottom"/>
            <w:hideMark/>
          </w:tcPr>
          <w:p w14:paraId="3990DE99" w14:textId="77777777" w:rsidR="00A25F7E" w:rsidRPr="00BE0703" w:rsidRDefault="00A25F7E" w:rsidP="00881E8F">
            <w:pPr>
              <w:jc w:val="center"/>
              <w:rPr>
                <w:rFonts w:ascii="Calibri" w:hAnsi="Calibri"/>
                <w:color w:val="000000"/>
              </w:rPr>
            </w:pPr>
            <w:r w:rsidRPr="00BE0703">
              <w:rPr>
                <w:rFonts w:ascii="Calibri" w:hAnsi="Calibri"/>
                <w:color w:val="000000"/>
              </w:rPr>
              <w:t>0.26</w:t>
            </w:r>
          </w:p>
        </w:tc>
        <w:tc>
          <w:tcPr>
            <w:tcW w:w="240" w:type="dxa"/>
            <w:tcBorders>
              <w:top w:val="nil"/>
              <w:left w:val="nil"/>
              <w:bottom w:val="single" w:sz="4" w:space="0" w:color="auto"/>
              <w:right w:val="single" w:sz="4" w:space="0" w:color="auto"/>
            </w:tcBorders>
            <w:shd w:val="clear" w:color="auto" w:fill="auto"/>
            <w:noWrap/>
            <w:vAlign w:val="bottom"/>
            <w:hideMark/>
          </w:tcPr>
          <w:p w14:paraId="3990DE9A"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9B" w14:textId="77777777" w:rsidR="00A25F7E" w:rsidRPr="00BE0703" w:rsidRDefault="00A25F7E" w:rsidP="00881E8F">
            <w:pPr>
              <w:jc w:val="center"/>
              <w:rPr>
                <w:rFonts w:ascii="Calibri" w:hAnsi="Calibri"/>
                <w:color w:val="000000"/>
              </w:rPr>
            </w:pPr>
            <w:r w:rsidRPr="00BE0703">
              <w:rPr>
                <w:rFonts w:ascii="Calibri" w:hAnsi="Calibri"/>
                <w:color w:val="000000"/>
              </w:rPr>
              <w:t>0.06</w:t>
            </w:r>
          </w:p>
        </w:tc>
        <w:tc>
          <w:tcPr>
            <w:tcW w:w="1778" w:type="dxa"/>
            <w:tcBorders>
              <w:top w:val="nil"/>
              <w:left w:val="nil"/>
              <w:bottom w:val="single" w:sz="4" w:space="0" w:color="auto"/>
              <w:right w:val="single" w:sz="4" w:space="0" w:color="auto"/>
            </w:tcBorders>
            <w:shd w:val="clear" w:color="auto" w:fill="auto"/>
            <w:noWrap/>
            <w:vAlign w:val="bottom"/>
            <w:hideMark/>
          </w:tcPr>
          <w:p w14:paraId="3990DE9C" w14:textId="77777777" w:rsidR="00A25F7E" w:rsidRPr="00BE0703" w:rsidRDefault="00A25F7E" w:rsidP="00881E8F">
            <w:pPr>
              <w:jc w:val="center"/>
              <w:rPr>
                <w:rFonts w:ascii="Calibri" w:hAnsi="Calibri"/>
                <w:color w:val="000000"/>
              </w:rPr>
            </w:pPr>
            <w:r w:rsidRPr="00BE0703">
              <w:rPr>
                <w:rFonts w:ascii="Calibri" w:hAnsi="Calibri"/>
                <w:color w:val="000000"/>
              </w:rPr>
              <w:t>0.09</w:t>
            </w:r>
          </w:p>
        </w:tc>
      </w:tr>
      <w:tr w:rsidR="00A25F7E" w:rsidRPr="00BE0703" w14:paraId="3990DEA4"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9E"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IW3HH</w:t>
            </w:r>
          </w:p>
        </w:tc>
        <w:tc>
          <w:tcPr>
            <w:tcW w:w="599" w:type="dxa"/>
            <w:tcBorders>
              <w:top w:val="nil"/>
              <w:left w:val="nil"/>
              <w:bottom w:val="single" w:sz="4" w:space="0" w:color="auto"/>
              <w:right w:val="single" w:sz="4" w:space="0" w:color="auto"/>
            </w:tcBorders>
            <w:shd w:val="clear" w:color="auto" w:fill="auto"/>
            <w:noWrap/>
            <w:vAlign w:val="bottom"/>
            <w:hideMark/>
          </w:tcPr>
          <w:p w14:paraId="3990DE9F" w14:textId="77777777" w:rsidR="00A25F7E" w:rsidRPr="00BE0703" w:rsidRDefault="00A25F7E" w:rsidP="00881E8F">
            <w:pPr>
              <w:jc w:val="center"/>
              <w:rPr>
                <w:rFonts w:ascii="Calibri" w:hAnsi="Calibri"/>
                <w:color w:val="000000"/>
              </w:rPr>
            </w:pPr>
            <w:r w:rsidRPr="00BE0703">
              <w:rPr>
                <w:rFonts w:ascii="Calibri" w:hAnsi="Calibri"/>
                <w:color w:val="000000"/>
              </w:rPr>
              <w:t>0.27</w:t>
            </w:r>
          </w:p>
        </w:tc>
        <w:tc>
          <w:tcPr>
            <w:tcW w:w="1661" w:type="dxa"/>
            <w:tcBorders>
              <w:top w:val="nil"/>
              <w:left w:val="nil"/>
              <w:bottom w:val="single" w:sz="4" w:space="0" w:color="auto"/>
              <w:right w:val="single" w:sz="4" w:space="0" w:color="auto"/>
            </w:tcBorders>
            <w:shd w:val="clear" w:color="auto" w:fill="auto"/>
            <w:noWrap/>
            <w:vAlign w:val="bottom"/>
            <w:hideMark/>
          </w:tcPr>
          <w:p w14:paraId="3990DEA0" w14:textId="77777777" w:rsidR="00A25F7E" w:rsidRPr="00BE0703" w:rsidRDefault="00A25F7E" w:rsidP="00881E8F">
            <w:pPr>
              <w:jc w:val="center"/>
              <w:rPr>
                <w:rFonts w:ascii="Calibri" w:hAnsi="Calibri"/>
                <w:color w:val="000000"/>
              </w:rPr>
            </w:pPr>
            <w:r w:rsidRPr="00BE0703">
              <w:rPr>
                <w:rFonts w:ascii="Calibri" w:hAnsi="Calibri"/>
                <w:color w:val="000000"/>
              </w:rPr>
              <w:t>0.37</w:t>
            </w:r>
          </w:p>
        </w:tc>
        <w:tc>
          <w:tcPr>
            <w:tcW w:w="240" w:type="dxa"/>
            <w:tcBorders>
              <w:top w:val="nil"/>
              <w:left w:val="nil"/>
              <w:bottom w:val="single" w:sz="4" w:space="0" w:color="auto"/>
              <w:right w:val="single" w:sz="4" w:space="0" w:color="auto"/>
            </w:tcBorders>
            <w:shd w:val="clear" w:color="auto" w:fill="auto"/>
            <w:noWrap/>
            <w:vAlign w:val="bottom"/>
            <w:hideMark/>
          </w:tcPr>
          <w:p w14:paraId="3990DEA1"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A2" w14:textId="77777777" w:rsidR="00A25F7E" w:rsidRPr="00BE0703" w:rsidRDefault="00A25F7E" w:rsidP="00881E8F">
            <w:pPr>
              <w:jc w:val="center"/>
              <w:rPr>
                <w:rFonts w:ascii="Calibri" w:hAnsi="Calibri"/>
                <w:color w:val="000000"/>
              </w:rPr>
            </w:pPr>
            <w:r w:rsidRPr="00BE0703">
              <w:rPr>
                <w:rFonts w:ascii="Calibri" w:hAnsi="Calibri"/>
                <w:color w:val="000000"/>
              </w:rPr>
              <w:t>0.05</w:t>
            </w:r>
          </w:p>
        </w:tc>
        <w:tc>
          <w:tcPr>
            <w:tcW w:w="1778" w:type="dxa"/>
            <w:tcBorders>
              <w:top w:val="nil"/>
              <w:left w:val="nil"/>
              <w:bottom w:val="single" w:sz="4" w:space="0" w:color="auto"/>
              <w:right w:val="single" w:sz="4" w:space="0" w:color="auto"/>
            </w:tcBorders>
            <w:shd w:val="clear" w:color="auto" w:fill="auto"/>
            <w:noWrap/>
            <w:vAlign w:val="bottom"/>
            <w:hideMark/>
          </w:tcPr>
          <w:p w14:paraId="3990DEA3" w14:textId="77777777" w:rsidR="00A25F7E" w:rsidRPr="00BE0703" w:rsidRDefault="00A25F7E" w:rsidP="00881E8F">
            <w:pPr>
              <w:jc w:val="center"/>
              <w:rPr>
                <w:rFonts w:ascii="Calibri" w:hAnsi="Calibri"/>
                <w:color w:val="000000"/>
              </w:rPr>
            </w:pPr>
            <w:r w:rsidRPr="00BE0703">
              <w:rPr>
                <w:rFonts w:ascii="Calibri" w:hAnsi="Calibri"/>
                <w:color w:val="000000"/>
              </w:rPr>
              <w:t>0.13</w:t>
            </w:r>
          </w:p>
        </w:tc>
      </w:tr>
      <w:tr w:rsidR="00A25F7E" w:rsidRPr="00BE0703" w14:paraId="3990DEAB"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A5"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IW1HV</w:t>
            </w:r>
          </w:p>
        </w:tc>
        <w:tc>
          <w:tcPr>
            <w:tcW w:w="599" w:type="dxa"/>
            <w:tcBorders>
              <w:top w:val="nil"/>
              <w:left w:val="nil"/>
              <w:bottom w:val="single" w:sz="4" w:space="0" w:color="auto"/>
              <w:right w:val="single" w:sz="4" w:space="0" w:color="auto"/>
            </w:tcBorders>
            <w:shd w:val="clear" w:color="auto" w:fill="auto"/>
            <w:noWrap/>
            <w:vAlign w:val="bottom"/>
            <w:hideMark/>
          </w:tcPr>
          <w:p w14:paraId="3990DEA6" w14:textId="77777777" w:rsidR="00A25F7E" w:rsidRPr="00BE0703" w:rsidRDefault="00A25F7E" w:rsidP="00881E8F">
            <w:pPr>
              <w:jc w:val="center"/>
              <w:rPr>
                <w:rFonts w:ascii="Calibri" w:hAnsi="Calibri"/>
                <w:color w:val="000000"/>
              </w:rPr>
            </w:pPr>
            <w:r w:rsidRPr="00BE0703">
              <w:rPr>
                <w:rFonts w:ascii="Calibri" w:hAnsi="Calibri"/>
                <w:color w:val="000000"/>
              </w:rPr>
              <w:t>0.22</w:t>
            </w:r>
          </w:p>
        </w:tc>
        <w:tc>
          <w:tcPr>
            <w:tcW w:w="1661" w:type="dxa"/>
            <w:tcBorders>
              <w:top w:val="nil"/>
              <w:left w:val="nil"/>
              <w:bottom w:val="single" w:sz="4" w:space="0" w:color="auto"/>
              <w:right w:val="single" w:sz="4" w:space="0" w:color="auto"/>
            </w:tcBorders>
            <w:shd w:val="clear" w:color="auto" w:fill="auto"/>
            <w:noWrap/>
            <w:vAlign w:val="bottom"/>
            <w:hideMark/>
          </w:tcPr>
          <w:p w14:paraId="3990DEA7" w14:textId="77777777" w:rsidR="00A25F7E" w:rsidRPr="00BE0703" w:rsidRDefault="00A25F7E" w:rsidP="00881E8F">
            <w:pPr>
              <w:jc w:val="center"/>
              <w:rPr>
                <w:rFonts w:ascii="Calibri" w:hAnsi="Calibri"/>
                <w:color w:val="000000"/>
              </w:rPr>
            </w:pPr>
            <w:r w:rsidRPr="00BE0703">
              <w:rPr>
                <w:rFonts w:ascii="Calibri" w:hAnsi="Calibri"/>
                <w:color w:val="000000"/>
              </w:rPr>
              <w:t>0.36</w:t>
            </w:r>
          </w:p>
        </w:tc>
        <w:tc>
          <w:tcPr>
            <w:tcW w:w="240" w:type="dxa"/>
            <w:tcBorders>
              <w:top w:val="nil"/>
              <w:left w:val="nil"/>
              <w:bottom w:val="single" w:sz="4" w:space="0" w:color="auto"/>
              <w:right w:val="single" w:sz="4" w:space="0" w:color="auto"/>
            </w:tcBorders>
            <w:shd w:val="clear" w:color="auto" w:fill="auto"/>
            <w:noWrap/>
            <w:vAlign w:val="bottom"/>
            <w:hideMark/>
          </w:tcPr>
          <w:p w14:paraId="3990DEA8"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A9" w14:textId="77777777" w:rsidR="00A25F7E" w:rsidRPr="00BE0703" w:rsidRDefault="00A25F7E" w:rsidP="00881E8F">
            <w:pPr>
              <w:jc w:val="center"/>
              <w:rPr>
                <w:rFonts w:ascii="Calibri" w:hAnsi="Calibri"/>
                <w:color w:val="000000"/>
              </w:rPr>
            </w:pPr>
            <w:r w:rsidRPr="00BE0703">
              <w:rPr>
                <w:rFonts w:ascii="Calibri" w:hAnsi="Calibri"/>
                <w:color w:val="000000"/>
              </w:rPr>
              <w:t>0.15</w:t>
            </w:r>
          </w:p>
        </w:tc>
        <w:tc>
          <w:tcPr>
            <w:tcW w:w="17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AA" w14:textId="77777777" w:rsidR="00A25F7E" w:rsidRPr="00BE0703" w:rsidRDefault="00A25F7E" w:rsidP="00881E8F">
            <w:pPr>
              <w:jc w:val="center"/>
              <w:rPr>
                <w:rFonts w:ascii="Calibri" w:hAnsi="Calibri"/>
                <w:color w:val="9C0006"/>
              </w:rPr>
            </w:pPr>
            <w:r w:rsidRPr="00BE0703">
              <w:rPr>
                <w:rFonts w:ascii="Calibri" w:hAnsi="Calibri"/>
                <w:color w:val="9C0006"/>
              </w:rPr>
              <w:t>0.46</w:t>
            </w:r>
          </w:p>
        </w:tc>
      </w:tr>
      <w:tr w:rsidR="00A25F7E" w:rsidRPr="00BE0703" w14:paraId="3990DEB2"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AC"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IW2HV</w:t>
            </w:r>
          </w:p>
        </w:tc>
        <w:tc>
          <w:tcPr>
            <w:tcW w:w="599" w:type="dxa"/>
            <w:tcBorders>
              <w:top w:val="nil"/>
              <w:left w:val="nil"/>
              <w:bottom w:val="single" w:sz="4" w:space="0" w:color="auto"/>
              <w:right w:val="single" w:sz="4" w:space="0" w:color="auto"/>
            </w:tcBorders>
            <w:shd w:val="clear" w:color="auto" w:fill="auto"/>
            <w:noWrap/>
            <w:vAlign w:val="bottom"/>
            <w:hideMark/>
          </w:tcPr>
          <w:p w14:paraId="3990DEAD" w14:textId="77777777" w:rsidR="00A25F7E" w:rsidRPr="00BE0703" w:rsidRDefault="00A25F7E" w:rsidP="00881E8F">
            <w:pPr>
              <w:jc w:val="center"/>
              <w:rPr>
                <w:rFonts w:ascii="Calibri" w:hAnsi="Calibri"/>
                <w:color w:val="000000"/>
              </w:rPr>
            </w:pPr>
            <w:r w:rsidRPr="00BE0703">
              <w:rPr>
                <w:rFonts w:ascii="Calibri" w:hAnsi="Calibri"/>
                <w:color w:val="000000"/>
              </w:rPr>
              <w:t>0.32</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AE" w14:textId="77777777" w:rsidR="00A25F7E" w:rsidRPr="00BE0703" w:rsidRDefault="00A25F7E" w:rsidP="00881E8F">
            <w:pPr>
              <w:jc w:val="center"/>
              <w:rPr>
                <w:rFonts w:ascii="Calibri" w:hAnsi="Calibri"/>
                <w:color w:val="9C0006"/>
              </w:rPr>
            </w:pPr>
            <w:r w:rsidRPr="00BE0703">
              <w:rPr>
                <w:rFonts w:ascii="Calibri" w:hAnsi="Calibri"/>
                <w:color w:val="9C0006"/>
              </w:rPr>
              <w:t>0.52</w:t>
            </w:r>
          </w:p>
        </w:tc>
        <w:tc>
          <w:tcPr>
            <w:tcW w:w="240" w:type="dxa"/>
            <w:tcBorders>
              <w:top w:val="nil"/>
              <w:left w:val="nil"/>
              <w:bottom w:val="single" w:sz="4" w:space="0" w:color="auto"/>
              <w:right w:val="single" w:sz="4" w:space="0" w:color="auto"/>
            </w:tcBorders>
            <w:shd w:val="clear" w:color="auto" w:fill="auto"/>
            <w:noWrap/>
            <w:vAlign w:val="bottom"/>
            <w:hideMark/>
          </w:tcPr>
          <w:p w14:paraId="3990DEAF"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B0" w14:textId="77777777" w:rsidR="00A25F7E" w:rsidRPr="00BE0703" w:rsidRDefault="00A25F7E" w:rsidP="00881E8F">
            <w:pPr>
              <w:jc w:val="center"/>
              <w:rPr>
                <w:rFonts w:ascii="Calibri" w:hAnsi="Calibri"/>
                <w:color w:val="000000"/>
              </w:rPr>
            </w:pPr>
            <w:r w:rsidRPr="00BE0703">
              <w:rPr>
                <w:rFonts w:ascii="Calibri" w:hAnsi="Calibri"/>
                <w:color w:val="000000"/>
              </w:rPr>
              <w:t>0.15</w:t>
            </w:r>
          </w:p>
        </w:tc>
        <w:tc>
          <w:tcPr>
            <w:tcW w:w="1778" w:type="dxa"/>
            <w:tcBorders>
              <w:top w:val="nil"/>
              <w:left w:val="nil"/>
              <w:bottom w:val="single" w:sz="4" w:space="0" w:color="auto"/>
              <w:right w:val="single" w:sz="4" w:space="0" w:color="auto"/>
            </w:tcBorders>
            <w:shd w:val="clear" w:color="auto" w:fill="auto"/>
            <w:noWrap/>
            <w:vAlign w:val="bottom"/>
            <w:hideMark/>
          </w:tcPr>
          <w:p w14:paraId="3990DEB1" w14:textId="77777777" w:rsidR="00A25F7E" w:rsidRPr="00BE0703" w:rsidRDefault="00A25F7E" w:rsidP="00881E8F">
            <w:pPr>
              <w:jc w:val="center"/>
              <w:rPr>
                <w:rFonts w:ascii="Calibri" w:hAnsi="Calibri"/>
                <w:color w:val="000000"/>
              </w:rPr>
            </w:pPr>
            <w:r w:rsidRPr="00BE0703">
              <w:rPr>
                <w:rFonts w:ascii="Calibri" w:hAnsi="Calibri"/>
                <w:color w:val="000000"/>
              </w:rPr>
              <w:t>0.35</w:t>
            </w:r>
          </w:p>
        </w:tc>
      </w:tr>
      <w:tr w:rsidR="00A25F7E" w:rsidRPr="00BE0703" w14:paraId="3990DEB9"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B3"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IW3HV</w:t>
            </w:r>
          </w:p>
        </w:tc>
        <w:tc>
          <w:tcPr>
            <w:tcW w:w="599" w:type="dxa"/>
            <w:tcBorders>
              <w:top w:val="nil"/>
              <w:left w:val="nil"/>
              <w:bottom w:val="single" w:sz="4" w:space="0" w:color="auto"/>
              <w:right w:val="single" w:sz="4" w:space="0" w:color="auto"/>
            </w:tcBorders>
            <w:shd w:val="clear" w:color="auto" w:fill="auto"/>
            <w:noWrap/>
            <w:vAlign w:val="bottom"/>
            <w:hideMark/>
          </w:tcPr>
          <w:p w14:paraId="3990DEB4" w14:textId="77777777" w:rsidR="00A25F7E" w:rsidRPr="00BE0703" w:rsidRDefault="00A25F7E" w:rsidP="00881E8F">
            <w:pPr>
              <w:jc w:val="center"/>
              <w:rPr>
                <w:rFonts w:ascii="Calibri" w:hAnsi="Calibri"/>
                <w:color w:val="000000"/>
              </w:rPr>
            </w:pPr>
            <w:r w:rsidRPr="00BE0703">
              <w:rPr>
                <w:rFonts w:ascii="Calibri" w:hAnsi="Calibri"/>
                <w:color w:val="000000"/>
              </w:rPr>
              <w:t>0.33</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B5" w14:textId="77777777" w:rsidR="00A25F7E" w:rsidRPr="00BE0703" w:rsidRDefault="00A25F7E" w:rsidP="00881E8F">
            <w:pPr>
              <w:jc w:val="center"/>
              <w:rPr>
                <w:rFonts w:ascii="Calibri" w:hAnsi="Calibri"/>
                <w:color w:val="9C0006"/>
              </w:rPr>
            </w:pPr>
            <w:r w:rsidRPr="00BE0703">
              <w:rPr>
                <w:rFonts w:ascii="Calibri" w:hAnsi="Calibri"/>
                <w:color w:val="9C0006"/>
              </w:rPr>
              <w:t>0.48</w:t>
            </w:r>
          </w:p>
        </w:tc>
        <w:tc>
          <w:tcPr>
            <w:tcW w:w="240" w:type="dxa"/>
            <w:tcBorders>
              <w:top w:val="nil"/>
              <w:left w:val="nil"/>
              <w:bottom w:val="single" w:sz="4" w:space="0" w:color="auto"/>
              <w:right w:val="single" w:sz="4" w:space="0" w:color="auto"/>
            </w:tcBorders>
            <w:shd w:val="clear" w:color="auto" w:fill="auto"/>
            <w:noWrap/>
            <w:vAlign w:val="bottom"/>
            <w:hideMark/>
          </w:tcPr>
          <w:p w14:paraId="3990DEB6"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B7" w14:textId="77777777" w:rsidR="00A25F7E" w:rsidRPr="00BE0703" w:rsidRDefault="00A25F7E" w:rsidP="00881E8F">
            <w:pPr>
              <w:jc w:val="center"/>
              <w:rPr>
                <w:rFonts w:ascii="Calibri" w:hAnsi="Calibri"/>
                <w:color w:val="000000"/>
              </w:rPr>
            </w:pPr>
            <w:r w:rsidRPr="00BE0703">
              <w:rPr>
                <w:rFonts w:ascii="Calibri" w:hAnsi="Calibri"/>
                <w:color w:val="000000"/>
              </w:rPr>
              <w:t>0.09</w:t>
            </w:r>
          </w:p>
        </w:tc>
        <w:tc>
          <w:tcPr>
            <w:tcW w:w="1778" w:type="dxa"/>
            <w:tcBorders>
              <w:top w:val="nil"/>
              <w:left w:val="nil"/>
              <w:bottom w:val="single" w:sz="4" w:space="0" w:color="auto"/>
              <w:right w:val="single" w:sz="4" w:space="0" w:color="auto"/>
            </w:tcBorders>
            <w:shd w:val="clear" w:color="auto" w:fill="auto"/>
            <w:noWrap/>
            <w:vAlign w:val="bottom"/>
            <w:hideMark/>
          </w:tcPr>
          <w:p w14:paraId="3990DEB8" w14:textId="77777777" w:rsidR="00A25F7E" w:rsidRPr="00BE0703" w:rsidRDefault="00A25F7E" w:rsidP="00881E8F">
            <w:pPr>
              <w:jc w:val="center"/>
              <w:rPr>
                <w:rFonts w:ascii="Calibri" w:hAnsi="Calibri"/>
                <w:color w:val="000000"/>
              </w:rPr>
            </w:pPr>
            <w:r w:rsidRPr="00BE0703">
              <w:rPr>
                <w:rFonts w:ascii="Calibri" w:hAnsi="Calibri"/>
                <w:color w:val="000000"/>
              </w:rPr>
              <w:t>0.19</w:t>
            </w:r>
          </w:p>
        </w:tc>
      </w:tr>
      <w:tr w:rsidR="00A25F7E" w:rsidRPr="00BE0703" w14:paraId="3990DEC0"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BA"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IW1VV</w:t>
            </w:r>
          </w:p>
        </w:tc>
        <w:tc>
          <w:tcPr>
            <w:tcW w:w="599" w:type="dxa"/>
            <w:tcBorders>
              <w:top w:val="nil"/>
              <w:left w:val="nil"/>
              <w:bottom w:val="single" w:sz="4" w:space="0" w:color="auto"/>
              <w:right w:val="single" w:sz="4" w:space="0" w:color="auto"/>
            </w:tcBorders>
            <w:shd w:val="clear" w:color="auto" w:fill="auto"/>
            <w:noWrap/>
            <w:vAlign w:val="bottom"/>
            <w:hideMark/>
          </w:tcPr>
          <w:p w14:paraId="3990DEBB" w14:textId="77777777" w:rsidR="00A25F7E" w:rsidRPr="00BE0703" w:rsidRDefault="00A25F7E" w:rsidP="00881E8F">
            <w:pPr>
              <w:jc w:val="center"/>
              <w:rPr>
                <w:rFonts w:ascii="Calibri" w:hAnsi="Calibri"/>
                <w:color w:val="000000"/>
              </w:rPr>
            </w:pPr>
            <w:r w:rsidRPr="00BE0703">
              <w:rPr>
                <w:rFonts w:ascii="Calibri" w:hAnsi="Calibri"/>
                <w:color w:val="000000"/>
              </w:rPr>
              <w:t>0.17</w:t>
            </w:r>
          </w:p>
        </w:tc>
        <w:tc>
          <w:tcPr>
            <w:tcW w:w="1661" w:type="dxa"/>
            <w:tcBorders>
              <w:top w:val="nil"/>
              <w:left w:val="nil"/>
              <w:bottom w:val="single" w:sz="4" w:space="0" w:color="auto"/>
              <w:right w:val="single" w:sz="4" w:space="0" w:color="auto"/>
            </w:tcBorders>
            <w:shd w:val="clear" w:color="auto" w:fill="auto"/>
            <w:noWrap/>
            <w:vAlign w:val="bottom"/>
            <w:hideMark/>
          </w:tcPr>
          <w:p w14:paraId="3990DEBC" w14:textId="77777777" w:rsidR="00A25F7E" w:rsidRPr="00BE0703" w:rsidRDefault="00A25F7E" w:rsidP="00881E8F">
            <w:pPr>
              <w:jc w:val="center"/>
              <w:rPr>
                <w:rFonts w:ascii="Calibri" w:hAnsi="Calibri"/>
                <w:color w:val="000000"/>
              </w:rPr>
            </w:pPr>
            <w:r w:rsidRPr="00BE0703">
              <w:rPr>
                <w:rFonts w:ascii="Calibri" w:hAnsi="Calibri"/>
                <w:color w:val="000000"/>
              </w:rPr>
              <w:t>0.25</w:t>
            </w:r>
          </w:p>
        </w:tc>
        <w:tc>
          <w:tcPr>
            <w:tcW w:w="240" w:type="dxa"/>
            <w:tcBorders>
              <w:top w:val="nil"/>
              <w:left w:val="nil"/>
              <w:bottom w:val="single" w:sz="4" w:space="0" w:color="auto"/>
              <w:right w:val="single" w:sz="4" w:space="0" w:color="auto"/>
            </w:tcBorders>
            <w:shd w:val="clear" w:color="auto" w:fill="auto"/>
            <w:noWrap/>
            <w:vAlign w:val="bottom"/>
            <w:hideMark/>
          </w:tcPr>
          <w:p w14:paraId="3990DEBD"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BE" w14:textId="77777777" w:rsidR="00A25F7E" w:rsidRPr="00BE0703" w:rsidRDefault="00A25F7E" w:rsidP="00881E8F">
            <w:pPr>
              <w:jc w:val="center"/>
              <w:rPr>
                <w:rFonts w:ascii="Calibri" w:hAnsi="Calibri"/>
                <w:color w:val="000000"/>
              </w:rPr>
            </w:pPr>
            <w:r w:rsidRPr="00BE0703">
              <w:rPr>
                <w:rFonts w:ascii="Calibri" w:hAnsi="Calibri"/>
                <w:color w:val="000000"/>
              </w:rPr>
              <w:t>0.10</w:t>
            </w:r>
          </w:p>
        </w:tc>
        <w:tc>
          <w:tcPr>
            <w:tcW w:w="1778" w:type="dxa"/>
            <w:tcBorders>
              <w:top w:val="nil"/>
              <w:left w:val="nil"/>
              <w:bottom w:val="single" w:sz="4" w:space="0" w:color="auto"/>
              <w:right w:val="single" w:sz="4" w:space="0" w:color="auto"/>
            </w:tcBorders>
            <w:shd w:val="clear" w:color="auto" w:fill="auto"/>
            <w:noWrap/>
            <w:vAlign w:val="bottom"/>
            <w:hideMark/>
          </w:tcPr>
          <w:p w14:paraId="3990DEBF" w14:textId="77777777" w:rsidR="00A25F7E" w:rsidRPr="00BE0703" w:rsidRDefault="00A25F7E" w:rsidP="00881E8F">
            <w:pPr>
              <w:jc w:val="center"/>
              <w:rPr>
                <w:rFonts w:ascii="Calibri" w:hAnsi="Calibri"/>
                <w:color w:val="000000"/>
              </w:rPr>
            </w:pPr>
            <w:r w:rsidRPr="00BE0703">
              <w:rPr>
                <w:rFonts w:ascii="Calibri" w:hAnsi="Calibri"/>
                <w:color w:val="000000"/>
              </w:rPr>
              <w:t>0.35</w:t>
            </w:r>
          </w:p>
        </w:tc>
      </w:tr>
      <w:tr w:rsidR="00A25F7E" w:rsidRPr="00BE0703" w14:paraId="3990DEC7"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C1" w14:textId="77777777" w:rsidR="00A25F7E" w:rsidRPr="00BE0703" w:rsidRDefault="00A25F7E" w:rsidP="00881E8F">
            <w:pPr>
              <w:jc w:val="center"/>
              <w:rPr>
                <w:rFonts w:ascii="Calibri" w:hAnsi="Calibri"/>
                <w:b/>
                <w:bCs/>
                <w:color w:val="000000"/>
              </w:rPr>
            </w:pPr>
            <w:r w:rsidRPr="00BE0703">
              <w:rPr>
                <w:rFonts w:ascii="Calibri" w:hAnsi="Calibri"/>
                <w:b/>
                <w:bCs/>
                <w:color w:val="000000"/>
              </w:rPr>
              <w:lastRenderedPageBreak/>
              <w:t>IW2VV</w:t>
            </w:r>
          </w:p>
        </w:tc>
        <w:tc>
          <w:tcPr>
            <w:tcW w:w="599" w:type="dxa"/>
            <w:tcBorders>
              <w:top w:val="nil"/>
              <w:left w:val="nil"/>
              <w:bottom w:val="single" w:sz="4" w:space="0" w:color="auto"/>
              <w:right w:val="single" w:sz="4" w:space="0" w:color="auto"/>
            </w:tcBorders>
            <w:shd w:val="clear" w:color="auto" w:fill="auto"/>
            <w:noWrap/>
            <w:vAlign w:val="bottom"/>
            <w:hideMark/>
          </w:tcPr>
          <w:p w14:paraId="3990DEC2" w14:textId="77777777" w:rsidR="00A25F7E" w:rsidRPr="00BE0703" w:rsidRDefault="00A25F7E" w:rsidP="00881E8F">
            <w:pPr>
              <w:jc w:val="center"/>
              <w:rPr>
                <w:rFonts w:ascii="Calibri" w:hAnsi="Calibri"/>
                <w:color w:val="000000"/>
              </w:rPr>
            </w:pPr>
            <w:r w:rsidRPr="00BE0703">
              <w:rPr>
                <w:rFonts w:ascii="Calibri" w:hAnsi="Calibri"/>
                <w:color w:val="000000"/>
              </w:rPr>
              <w:t>0.44</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C3" w14:textId="77777777" w:rsidR="00A25F7E" w:rsidRPr="00BE0703" w:rsidRDefault="00A25F7E" w:rsidP="00881E8F">
            <w:pPr>
              <w:jc w:val="center"/>
              <w:rPr>
                <w:rFonts w:ascii="Calibri" w:hAnsi="Calibri"/>
                <w:color w:val="9C0006"/>
              </w:rPr>
            </w:pPr>
            <w:r w:rsidRPr="00BE0703">
              <w:rPr>
                <w:rFonts w:ascii="Calibri" w:hAnsi="Calibri"/>
                <w:color w:val="9C0006"/>
              </w:rPr>
              <w:t>0.56</w:t>
            </w:r>
          </w:p>
        </w:tc>
        <w:tc>
          <w:tcPr>
            <w:tcW w:w="240" w:type="dxa"/>
            <w:tcBorders>
              <w:top w:val="nil"/>
              <w:left w:val="nil"/>
              <w:bottom w:val="single" w:sz="4" w:space="0" w:color="auto"/>
              <w:right w:val="single" w:sz="4" w:space="0" w:color="auto"/>
            </w:tcBorders>
            <w:shd w:val="clear" w:color="auto" w:fill="auto"/>
            <w:noWrap/>
            <w:vAlign w:val="bottom"/>
            <w:hideMark/>
          </w:tcPr>
          <w:p w14:paraId="3990DEC4"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C5" w14:textId="77777777" w:rsidR="00A25F7E" w:rsidRPr="00BE0703" w:rsidRDefault="00A25F7E" w:rsidP="00881E8F">
            <w:pPr>
              <w:jc w:val="center"/>
              <w:rPr>
                <w:rFonts w:ascii="Calibri" w:hAnsi="Calibri"/>
                <w:color w:val="000000"/>
              </w:rPr>
            </w:pPr>
            <w:r w:rsidRPr="00BE0703">
              <w:rPr>
                <w:rFonts w:ascii="Calibri" w:hAnsi="Calibri"/>
                <w:color w:val="000000"/>
              </w:rPr>
              <w:t>0.23</w:t>
            </w:r>
          </w:p>
        </w:tc>
        <w:tc>
          <w:tcPr>
            <w:tcW w:w="1778" w:type="dxa"/>
            <w:tcBorders>
              <w:top w:val="nil"/>
              <w:left w:val="nil"/>
              <w:bottom w:val="single" w:sz="4" w:space="0" w:color="auto"/>
              <w:right w:val="single" w:sz="4" w:space="0" w:color="auto"/>
            </w:tcBorders>
            <w:shd w:val="clear" w:color="auto" w:fill="auto"/>
            <w:noWrap/>
            <w:vAlign w:val="bottom"/>
            <w:hideMark/>
          </w:tcPr>
          <w:p w14:paraId="3990DEC6" w14:textId="77777777" w:rsidR="00A25F7E" w:rsidRPr="00BE0703" w:rsidRDefault="00A25F7E" w:rsidP="00881E8F">
            <w:pPr>
              <w:jc w:val="center"/>
              <w:rPr>
                <w:rFonts w:ascii="Calibri" w:hAnsi="Calibri"/>
                <w:color w:val="000000"/>
              </w:rPr>
            </w:pPr>
            <w:r w:rsidRPr="00BE0703">
              <w:rPr>
                <w:rFonts w:ascii="Calibri" w:hAnsi="Calibri"/>
                <w:color w:val="000000"/>
              </w:rPr>
              <w:t>0.39</w:t>
            </w:r>
          </w:p>
        </w:tc>
      </w:tr>
      <w:tr w:rsidR="00A25F7E" w:rsidRPr="00BE0703" w14:paraId="3990DECE"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C8"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IW3VV</w:t>
            </w:r>
          </w:p>
        </w:tc>
        <w:tc>
          <w:tcPr>
            <w:tcW w:w="599" w:type="dxa"/>
            <w:tcBorders>
              <w:top w:val="nil"/>
              <w:left w:val="nil"/>
              <w:bottom w:val="single" w:sz="4" w:space="0" w:color="auto"/>
              <w:right w:val="single" w:sz="4" w:space="0" w:color="auto"/>
            </w:tcBorders>
            <w:shd w:val="clear" w:color="auto" w:fill="auto"/>
            <w:noWrap/>
            <w:vAlign w:val="bottom"/>
            <w:hideMark/>
          </w:tcPr>
          <w:p w14:paraId="3990DEC9" w14:textId="77777777" w:rsidR="00A25F7E" w:rsidRPr="00BE0703" w:rsidRDefault="00A25F7E" w:rsidP="00881E8F">
            <w:pPr>
              <w:jc w:val="center"/>
              <w:rPr>
                <w:rFonts w:ascii="Calibri" w:hAnsi="Calibri"/>
                <w:color w:val="000000"/>
              </w:rPr>
            </w:pPr>
            <w:r w:rsidRPr="00BE0703">
              <w:rPr>
                <w:rFonts w:ascii="Calibri" w:hAnsi="Calibri"/>
                <w:color w:val="000000"/>
              </w:rPr>
              <w:t>0.43</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CA" w14:textId="77777777" w:rsidR="00A25F7E" w:rsidRPr="00BE0703" w:rsidRDefault="00A25F7E" w:rsidP="00881E8F">
            <w:pPr>
              <w:jc w:val="center"/>
              <w:rPr>
                <w:rFonts w:ascii="Calibri" w:hAnsi="Calibri"/>
                <w:color w:val="9C0006"/>
              </w:rPr>
            </w:pPr>
            <w:r w:rsidRPr="00BE0703">
              <w:rPr>
                <w:rFonts w:ascii="Calibri" w:hAnsi="Calibri"/>
                <w:color w:val="9C0006"/>
              </w:rPr>
              <w:t>0.59</w:t>
            </w:r>
          </w:p>
        </w:tc>
        <w:tc>
          <w:tcPr>
            <w:tcW w:w="240" w:type="dxa"/>
            <w:tcBorders>
              <w:top w:val="nil"/>
              <w:left w:val="nil"/>
              <w:bottom w:val="single" w:sz="4" w:space="0" w:color="auto"/>
              <w:right w:val="single" w:sz="4" w:space="0" w:color="auto"/>
            </w:tcBorders>
            <w:shd w:val="clear" w:color="auto" w:fill="auto"/>
            <w:noWrap/>
            <w:vAlign w:val="bottom"/>
            <w:hideMark/>
          </w:tcPr>
          <w:p w14:paraId="3990DECB"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CC" w14:textId="77777777" w:rsidR="00A25F7E" w:rsidRPr="00BE0703" w:rsidRDefault="00A25F7E" w:rsidP="00881E8F">
            <w:pPr>
              <w:jc w:val="center"/>
              <w:rPr>
                <w:rFonts w:ascii="Calibri" w:hAnsi="Calibri"/>
                <w:color w:val="000000"/>
              </w:rPr>
            </w:pPr>
            <w:r w:rsidRPr="00BE0703">
              <w:rPr>
                <w:rFonts w:ascii="Calibri" w:hAnsi="Calibri"/>
                <w:color w:val="000000"/>
              </w:rPr>
              <w:t>0.11</w:t>
            </w:r>
          </w:p>
        </w:tc>
        <w:tc>
          <w:tcPr>
            <w:tcW w:w="1778" w:type="dxa"/>
            <w:tcBorders>
              <w:top w:val="nil"/>
              <w:left w:val="nil"/>
              <w:bottom w:val="single" w:sz="4" w:space="0" w:color="auto"/>
              <w:right w:val="single" w:sz="4" w:space="0" w:color="auto"/>
            </w:tcBorders>
            <w:shd w:val="clear" w:color="auto" w:fill="auto"/>
            <w:noWrap/>
            <w:vAlign w:val="bottom"/>
            <w:hideMark/>
          </w:tcPr>
          <w:p w14:paraId="3990DECD" w14:textId="77777777" w:rsidR="00A25F7E" w:rsidRPr="00BE0703" w:rsidRDefault="00A25F7E" w:rsidP="00881E8F">
            <w:pPr>
              <w:jc w:val="center"/>
              <w:rPr>
                <w:rFonts w:ascii="Calibri" w:hAnsi="Calibri"/>
                <w:color w:val="000000"/>
              </w:rPr>
            </w:pPr>
            <w:r w:rsidRPr="00BE0703">
              <w:rPr>
                <w:rFonts w:ascii="Calibri" w:hAnsi="Calibri"/>
                <w:color w:val="000000"/>
              </w:rPr>
              <w:t>0.27</w:t>
            </w:r>
          </w:p>
        </w:tc>
      </w:tr>
      <w:tr w:rsidR="00A25F7E" w:rsidRPr="00BE0703" w14:paraId="3990DED5"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CF"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IW1VH</w:t>
            </w:r>
          </w:p>
        </w:tc>
        <w:tc>
          <w:tcPr>
            <w:tcW w:w="599" w:type="dxa"/>
            <w:tcBorders>
              <w:top w:val="nil"/>
              <w:left w:val="nil"/>
              <w:bottom w:val="single" w:sz="4" w:space="0" w:color="auto"/>
              <w:right w:val="single" w:sz="4" w:space="0" w:color="auto"/>
            </w:tcBorders>
            <w:shd w:val="clear" w:color="auto" w:fill="auto"/>
            <w:noWrap/>
            <w:vAlign w:val="bottom"/>
            <w:hideMark/>
          </w:tcPr>
          <w:p w14:paraId="3990DED0" w14:textId="77777777" w:rsidR="00A25F7E" w:rsidRPr="00BE0703" w:rsidRDefault="00A25F7E" w:rsidP="00881E8F">
            <w:pPr>
              <w:jc w:val="center"/>
              <w:rPr>
                <w:rFonts w:ascii="Calibri" w:hAnsi="Calibri"/>
                <w:color w:val="000000"/>
              </w:rPr>
            </w:pPr>
            <w:r w:rsidRPr="00BE0703">
              <w:rPr>
                <w:rFonts w:ascii="Calibri" w:hAnsi="Calibri"/>
                <w:color w:val="000000"/>
              </w:rPr>
              <w:t>0.20</w:t>
            </w:r>
          </w:p>
        </w:tc>
        <w:tc>
          <w:tcPr>
            <w:tcW w:w="1661" w:type="dxa"/>
            <w:tcBorders>
              <w:top w:val="nil"/>
              <w:left w:val="nil"/>
              <w:bottom w:val="single" w:sz="4" w:space="0" w:color="auto"/>
              <w:right w:val="single" w:sz="4" w:space="0" w:color="auto"/>
            </w:tcBorders>
            <w:shd w:val="clear" w:color="auto" w:fill="auto"/>
            <w:noWrap/>
            <w:vAlign w:val="bottom"/>
            <w:hideMark/>
          </w:tcPr>
          <w:p w14:paraId="3990DED1" w14:textId="77777777" w:rsidR="00A25F7E" w:rsidRPr="00BE0703" w:rsidRDefault="00A25F7E" w:rsidP="00881E8F">
            <w:pPr>
              <w:jc w:val="center"/>
              <w:rPr>
                <w:rFonts w:ascii="Calibri" w:hAnsi="Calibri"/>
                <w:color w:val="000000"/>
              </w:rPr>
            </w:pPr>
            <w:r w:rsidRPr="00BE0703">
              <w:rPr>
                <w:rFonts w:ascii="Calibri" w:hAnsi="Calibri"/>
                <w:color w:val="000000"/>
              </w:rPr>
              <w:t>0.27</w:t>
            </w:r>
          </w:p>
        </w:tc>
        <w:tc>
          <w:tcPr>
            <w:tcW w:w="240" w:type="dxa"/>
            <w:tcBorders>
              <w:top w:val="nil"/>
              <w:left w:val="nil"/>
              <w:bottom w:val="single" w:sz="4" w:space="0" w:color="auto"/>
              <w:right w:val="single" w:sz="4" w:space="0" w:color="auto"/>
            </w:tcBorders>
            <w:shd w:val="clear" w:color="auto" w:fill="auto"/>
            <w:noWrap/>
            <w:vAlign w:val="bottom"/>
            <w:hideMark/>
          </w:tcPr>
          <w:p w14:paraId="3990DED2"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D3" w14:textId="77777777" w:rsidR="00A25F7E" w:rsidRPr="00BE0703" w:rsidRDefault="00A25F7E" w:rsidP="00881E8F">
            <w:pPr>
              <w:jc w:val="center"/>
              <w:rPr>
                <w:rFonts w:ascii="Calibri" w:hAnsi="Calibri"/>
                <w:color w:val="000000"/>
              </w:rPr>
            </w:pPr>
            <w:r w:rsidRPr="00BE0703">
              <w:rPr>
                <w:rFonts w:ascii="Calibri" w:hAnsi="Calibri"/>
                <w:color w:val="000000"/>
              </w:rPr>
              <w:t>0.12</w:t>
            </w:r>
          </w:p>
        </w:tc>
        <w:tc>
          <w:tcPr>
            <w:tcW w:w="1778" w:type="dxa"/>
            <w:tcBorders>
              <w:top w:val="nil"/>
              <w:left w:val="nil"/>
              <w:bottom w:val="single" w:sz="4" w:space="0" w:color="auto"/>
              <w:right w:val="single" w:sz="4" w:space="0" w:color="auto"/>
            </w:tcBorders>
            <w:shd w:val="clear" w:color="auto" w:fill="auto"/>
            <w:noWrap/>
            <w:vAlign w:val="bottom"/>
            <w:hideMark/>
          </w:tcPr>
          <w:p w14:paraId="3990DED4" w14:textId="77777777" w:rsidR="00A25F7E" w:rsidRPr="00BE0703" w:rsidRDefault="00A25F7E" w:rsidP="00881E8F">
            <w:pPr>
              <w:jc w:val="center"/>
              <w:rPr>
                <w:rFonts w:ascii="Calibri" w:hAnsi="Calibri"/>
                <w:color w:val="000000"/>
              </w:rPr>
            </w:pPr>
            <w:r w:rsidRPr="00BE0703">
              <w:rPr>
                <w:rFonts w:ascii="Calibri" w:hAnsi="Calibri"/>
                <w:color w:val="000000"/>
              </w:rPr>
              <w:t>0.38</w:t>
            </w:r>
          </w:p>
        </w:tc>
      </w:tr>
      <w:tr w:rsidR="00A25F7E" w:rsidRPr="00BE0703" w14:paraId="3990DEDC"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D6"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IW2VH</w:t>
            </w:r>
          </w:p>
        </w:tc>
        <w:tc>
          <w:tcPr>
            <w:tcW w:w="599" w:type="dxa"/>
            <w:tcBorders>
              <w:top w:val="nil"/>
              <w:left w:val="nil"/>
              <w:bottom w:val="single" w:sz="4" w:space="0" w:color="auto"/>
              <w:right w:val="single" w:sz="4" w:space="0" w:color="auto"/>
            </w:tcBorders>
            <w:shd w:val="clear" w:color="auto" w:fill="auto"/>
            <w:noWrap/>
            <w:vAlign w:val="bottom"/>
            <w:hideMark/>
          </w:tcPr>
          <w:p w14:paraId="3990DED7" w14:textId="77777777" w:rsidR="00A25F7E" w:rsidRPr="00BE0703" w:rsidRDefault="00A25F7E" w:rsidP="00881E8F">
            <w:pPr>
              <w:jc w:val="center"/>
              <w:rPr>
                <w:rFonts w:ascii="Calibri" w:hAnsi="Calibri"/>
                <w:color w:val="000000"/>
              </w:rPr>
            </w:pPr>
            <w:r w:rsidRPr="00BE0703">
              <w:rPr>
                <w:rFonts w:ascii="Calibri" w:hAnsi="Calibri"/>
                <w:color w:val="000000"/>
              </w:rPr>
              <w:t>0.39</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D8" w14:textId="77777777" w:rsidR="00A25F7E" w:rsidRPr="00BE0703" w:rsidRDefault="00A25F7E" w:rsidP="00881E8F">
            <w:pPr>
              <w:jc w:val="center"/>
              <w:rPr>
                <w:rFonts w:ascii="Calibri" w:hAnsi="Calibri"/>
                <w:color w:val="9C0006"/>
              </w:rPr>
            </w:pPr>
            <w:r w:rsidRPr="00BE0703">
              <w:rPr>
                <w:rFonts w:ascii="Calibri" w:hAnsi="Calibri"/>
                <w:color w:val="9C0006"/>
              </w:rPr>
              <w:t>0.53</w:t>
            </w:r>
          </w:p>
        </w:tc>
        <w:tc>
          <w:tcPr>
            <w:tcW w:w="240" w:type="dxa"/>
            <w:tcBorders>
              <w:top w:val="nil"/>
              <w:left w:val="nil"/>
              <w:bottom w:val="single" w:sz="4" w:space="0" w:color="auto"/>
              <w:right w:val="single" w:sz="4" w:space="0" w:color="auto"/>
            </w:tcBorders>
            <w:shd w:val="clear" w:color="auto" w:fill="auto"/>
            <w:noWrap/>
            <w:vAlign w:val="bottom"/>
            <w:hideMark/>
          </w:tcPr>
          <w:p w14:paraId="3990DED9"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DA" w14:textId="77777777" w:rsidR="00A25F7E" w:rsidRPr="00BE0703" w:rsidRDefault="00A25F7E" w:rsidP="00881E8F">
            <w:pPr>
              <w:jc w:val="center"/>
              <w:rPr>
                <w:rFonts w:ascii="Calibri" w:hAnsi="Calibri"/>
                <w:color w:val="000000"/>
              </w:rPr>
            </w:pPr>
            <w:r w:rsidRPr="00BE0703">
              <w:rPr>
                <w:rFonts w:ascii="Calibri" w:hAnsi="Calibri"/>
                <w:color w:val="000000"/>
              </w:rPr>
              <w:t>0.17</w:t>
            </w:r>
          </w:p>
        </w:tc>
        <w:tc>
          <w:tcPr>
            <w:tcW w:w="1778" w:type="dxa"/>
            <w:tcBorders>
              <w:top w:val="nil"/>
              <w:left w:val="nil"/>
              <w:bottom w:val="single" w:sz="4" w:space="0" w:color="auto"/>
              <w:right w:val="single" w:sz="4" w:space="0" w:color="auto"/>
            </w:tcBorders>
            <w:shd w:val="clear" w:color="auto" w:fill="auto"/>
            <w:noWrap/>
            <w:vAlign w:val="bottom"/>
            <w:hideMark/>
          </w:tcPr>
          <w:p w14:paraId="3990DEDB" w14:textId="77777777" w:rsidR="00A25F7E" w:rsidRPr="00BE0703" w:rsidRDefault="00A25F7E" w:rsidP="00881E8F">
            <w:pPr>
              <w:jc w:val="center"/>
              <w:rPr>
                <w:rFonts w:ascii="Calibri" w:hAnsi="Calibri"/>
                <w:color w:val="000000"/>
              </w:rPr>
            </w:pPr>
            <w:r w:rsidRPr="00BE0703">
              <w:rPr>
                <w:rFonts w:ascii="Calibri" w:hAnsi="Calibri"/>
                <w:color w:val="000000"/>
              </w:rPr>
              <w:t>0.35</w:t>
            </w:r>
          </w:p>
        </w:tc>
      </w:tr>
      <w:tr w:rsidR="00A25F7E" w:rsidRPr="00BE0703" w14:paraId="3990DEE3"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DD" w14:textId="77777777" w:rsidR="00A25F7E" w:rsidRPr="00BE0703" w:rsidRDefault="00A25F7E" w:rsidP="00881E8F">
            <w:pPr>
              <w:jc w:val="center"/>
              <w:rPr>
                <w:rFonts w:ascii="Calibri" w:hAnsi="Calibri"/>
                <w:b/>
                <w:bCs/>
                <w:color w:val="000000"/>
              </w:rPr>
            </w:pPr>
            <w:r w:rsidRPr="00BE0703">
              <w:rPr>
                <w:rFonts w:ascii="Calibri" w:hAnsi="Calibri"/>
                <w:b/>
                <w:bCs/>
                <w:color w:val="000000"/>
              </w:rPr>
              <w:t>IW3VH</w:t>
            </w:r>
          </w:p>
        </w:tc>
        <w:tc>
          <w:tcPr>
            <w:tcW w:w="599" w:type="dxa"/>
            <w:tcBorders>
              <w:top w:val="nil"/>
              <w:left w:val="nil"/>
              <w:bottom w:val="single" w:sz="4" w:space="0" w:color="auto"/>
              <w:right w:val="single" w:sz="4" w:space="0" w:color="auto"/>
            </w:tcBorders>
            <w:shd w:val="clear" w:color="auto" w:fill="auto"/>
            <w:noWrap/>
            <w:vAlign w:val="bottom"/>
            <w:hideMark/>
          </w:tcPr>
          <w:p w14:paraId="3990DEDE" w14:textId="77777777" w:rsidR="00A25F7E" w:rsidRPr="00BE0703" w:rsidRDefault="00A25F7E" w:rsidP="00881E8F">
            <w:pPr>
              <w:jc w:val="center"/>
              <w:rPr>
                <w:rFonts w:ascii="Calibri" w:hAnsi="Calibri"/>
                <w:color w:val="000000"/>
              </w:rPr>
            </w:pPr>
            <w:r w:rsidRPr="00BE0703">
              <w:rPr>
                <w:rFonts w:ascii="Calibri" w:hAnsi="Calibri"/>
                <w:color w:val="000000"/>
              </w:rPr>
              <w:t>0.35</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DF" w14:textId="77777777" w:rsidR="00A25F7E" w:rsidRPr="00BE0703" w:rsidRDefault="00A25F7E" w:rsidP="00881E8F">
            <w:pPr>
              <w:jc w:val="center"/>
              <w:rPr>
                <w:rFonts w:ascii="Calibri" w:hAnsi="Calibri"/>
                <w:color w:val="9C0006"/>
              </w:rPr>
            </w:pPr>
            <w:r w:rsidRPr="00BE0703">
              <w:rPr>
                <w:rFonts w:ascii="Calibri" w:hAnsi="Calibri"/>
                <w:color w:val="9C0006"/>
              </w:rPr>
              <w:t>0.48</w:t>
            </w:r>
          </w:p>
        </w:tc>
        <w:tc>
          <w:tcPr>
            <w:tcW w:w="240" w:type="dxa"/>
            <w:tcBorders>
              <w:top w:val="nil"/>
              <w:left w:val="nil"/>
              <w:bottom w:val="single" w:sz="4" w:space="0" w:color="auto"/>
              <w:right w:val="single" w:sz="4" w:space="0" w:color="auto"/>
            </w:tcBorders>
            <w:shd w:val="clear" w:color="auto" w:fill="auto"/>
            <w:noWrap/>
            <w:vAlign w:val="bottom"/>
            <w:hideMark/>
          </w:tcPr>
          <w:p w14:paraId="3990DEE0" w14:textId="77777777" w:rsidR="00A25F7E" w:rsidRPr="00BE0703" w:rsidRDefault="00A25F7E" w:rsidP="00881E8F">
            <w:pPr>
              <w:jc w:val="center"/>
              <w:rPr>
                <w:rFonts w:ascii="Calibri" w:hAnsi="Calibri"/>
                <w:color w:val="000000"/>
              </w:rPr>
            </w:pPr>
          </w:p>
        </w:tc>
        <w:tc>
          <w:tcPr>
            <w:tcW w:w="642" w:type="dxa"/>
            <w:tcBorders>
              <w:top w:val="nil"/>
              <w:left w:val="nil"/>
              <w:bottom w:val="single" w:sz="4" w:space="0" w:color="auto"/>
              <w:right w:val="single" w:sz="4" w:space="0" w:color="auto"/>
            </w:tcBorders>
            <w:shd w:val="clear" w:color="auto" w:fill="auto"/>
            <w:noWrap/>
            <w:vAlign w:val="bottom"/>
            <w:hideMark/>
          </w:tcPr>
          <w:p w14:paraId="3990DEE1" w14:textId="77777777" w:rsidR="00A25F7E" w:rsidRPr="00BE0703" w:rsidRDefault="00A25F7E" w:rsidP="00881E8F">
            <w:pPr>
              <w:jc w:val="center"/>
              <w:rPr>
                <w:rFonts w:ascii="Calibri" w:hAnsi="Calibri"/>
                <w:color w:val="000000"/>
              </w:rPr>
            </w:pPr>
            <w:r w:rsidRPr="00BE0703">
              <w:rPr>
                <w:rFonts w:ascii="Calibri" w:hAnsi="Calibri"/>
                <w:color w:val="000000"/>
              </w:rPr>
              <w:t>0.08</w:t>
            </w:r>
          </w:p>
        </w:tc>
        <w:tc>
          <w:tcPr>
            <w:tcW w:w="1778" w:type="dxa"/>
            <w:tcBorders>
              <w:top w:val="nil"/>
              <w:left w:val="nil"/>
              <w:bottom w:val="single" w:sz="4" w:space="0" w:color="auto"/>
              <w:right w:val="single" w:sz="4" w:space="0" w:color="auto"/>
            </w:tcBorders>
            <w:shd w:val="clear" w:color="auto" w:fill="auto"/>
            <w:noWrap/>
            <w:vAlign w:val="bottom"/>
            <w:hideMark/>
          </w:tcPr>
          <w:p w14:paraId="3990DEE2" w14:textId="77777777" w:rsidR="00A25F7E" w:rsidRPr="00BE0703" w:rsidRDefault="00A25F7E" w:rsidP="00881E8F">
            <w:pPr>
              <w:keepNext/>
              <w:jc w:val="center"/>
              <w:rPr>
                <w:rFonts w:ascii="Calibri" w:hAnsi="Calibri"/>
                <w:color w:val="000000"/>
              </w:rPr>
            </w:pPr>
            <w:r w:rsidRPr="00BE0703">
              <w:rPr>
                <w:rFonts w:ascii="Calibri" w:hAnsi="Calibri"/>
                <w:color w:val="000000"/>
              </w:rPr>
              <w:t>0.18</w:t>
            </w:r>
          </w:p>
        </w:tc>
      </w:tr>
    </w:tbl>
    <w:p w14:paraId="3990DEE4" w14:textId="77777777" w:rsidR="00A25F7E" w:rsidRDefault="00902EBF" w:rsidP="00902EBF">
      <w:pPr>
        <w:pStyle w:val="Caption"/>
        <w:tabs>
          <w:tab w:val="clear" w:pos="709"/>
          <w:tab w:val="clear" w:pos="851"/>
        </w:tabs>
        <w:ind w:left="0" w:firstLine="0"/>
      </w:pPr>
      <w:bookmarkStart w:id="564" w:name="_Toc398190114"/>
      <w:bookmarkStart w:id="565" w:name="_Toc400445931"/>
      <w:r>
        <w:t xml:space="preserve">Table </w:t>
      </w:r>
      <w:r w:rsidR="004524AF">
        <w:fldChar w:fldCharType="begin"/>
      </w:r>
      <w:r>
        <w:instrText xml:space="preserve"> SEQ Table \* ARABIC </w:instrText>
      </w:r>
      <w:r w:rsidR="004524AF">
        <w:fldChar w:fldCharType="separate"/>
      </w:r>
      <w:r w:rsidR="00D46B59">
        <w:rPr>
          <w:noProof/>
        </w:rPr>
        <w:t>8</w:t>
      </w:r>
      <w:r w:rsidR="004524AF">
        <w:fldChar w:fldCharType="end"/>
      </w:r>
      <w:r w:rsidR="00A25F7E">
        <w:t>: Residue of EAP correction [dB] for IW with no roll correction and with a correction of 0.05deg. Highlight in red is the peak-to-peak value &gt; 0.4dB</w:t>
      </w:r>
      <w:bookmarkEnd w:id="564"/>
      <w:bookmarkEnd w:id="565"/>
    </w:p>
    <w:p w14:paraId="3990DEE5" w14:textId="77777777" w:rsidR="00A25F7E" w:rsidRDefault="00A25F7E" w:rsidP="00A25F7E">
      <w:pPr>
        <w:jc w:val="center"/>
      </w:pPr>
    </w:p>
    <w:tbl>
      <w:tblPr>
        <w:tblW w:w="6120" w:type="dxa"/>
        <w:jc w:val="center"/>
        <w:tblInd w:w="93" w:type="dxa"/>
        <w:tblLook w:val="04A0" w:firstRow="1" w:lastRow="0" w:firstColumn="1" w:lastColumn="0" w:noHBand="0" w:noVBand="1"/>
      </w:tblPr>
      <w:tblGrid>
        <w:gridCol w:w="1060"/>
        <w:gridCol w:w="675"/>
        <w:gridCol w:w="1661"/>
        <w:gridCol w:w="271"/>
        <w:gridCol w:w="675"/>
        <w:gridCol w:w="1778"/>
      </w:tblGrid>
      <w:tr w:rsidR="00A25F7E" w:rsidRPr="004B56F3" w14:paraId="3990DEEA" w14:textId="77777777" w:rsidTr="00360FDC">
        <w:trPr>
          <w:trHeight w:val="320"/>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DEE6" w14:textId="77777777" w:rsidR="00A25F7E" w:rsidRPr="004B56F3" w:rsidRDefault="00A25F7E" w:rsidP="00881E8F">
            <w:pPr>
              <w:jc w:val="center"/>
              <w:rPr>
                <w:rFonts w:ascii="Calibri" w:hAnsi="Calibri"/>
                <w:color w:val="000000"/>
              </w:rPr>
            </w:pPr>
          </w:p>
        </w:tc>
        <w:tc>
          <w:tcPr>
            <w:tcW w:w="233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90DEE7" w14:textId="77777777" w:rsidR="00A25F7E" w:rsidRPr="004B56F3" w:rsidRDefault="00A25F7E" w:rsidP="00881E8F">
            <w:pPr>
              <w:jc w:val="center"/>
              <w:rPr>
                <w:rFonts w:ascii="Calibri" w:hAnsi="Calibri"/>
                <w:b/>
                <w:bCs/>
                <w:color w:val="000000"/>
              </w:rPr>
            </w:pPr>
            <w:r w:rsidRPr="004B56F3">
              <w:rPr>
                <w:rFonts w:ascii="Calibri" w:hAnsi="Calibri"/>
                <w:b/>
                <w:bCs/>
                <w:color w:val="000000"/>
              </w:rPr>
              <w:t>No roll correction</w:t>
            </w:r>
          </w:p>
        </w:tc>
        <w:tc>
          <w:tcPr>
            <w:tcW w:w="271" w:type="dxa"/>
            <w:tcBorders>
              <w:top w:val="single" w:sz="4" w:space="0" w:color="auto"/>
              <w:left w:val="nil"/>
              <w:bottom w:val="single" w:sz="4" w:space="0" w:color="auto"/>
              <w:right w:val="single" w:sz="4" w:space="0" w:color="auto"/>
            </w:tcBorders>
            <w:shd w:val="clear" w:color="auto" w:fill="auto"/>
            <w:noWrap/>
            <w:vAlign w:val="bottom"/>
            <w:hideMark/>
          </w:tcPr>
          <w:p w14:paraId="3990DEE8" w14:textId="77777777" w:rsidR="00A25F7E" w:rsidRPr="004B56F3" w:rsidRDefault="00A25F7E" w:rsidP="00881E8F">
            <w:pPr>
              <w:jc w:val="center"/>
              <w:rPr>
                <w:rFonts w:ascii="Calibri" w:hAnsi="Calibri"/>
                <w:b/>
                <w:bCs/>
                <w:color w:val="000000"/>
              </w:rPr>
            </w:pPr>
          </w:p>
        </w:tc>
        <w:tc>
          <w:tcPr>
            <w:tcW w:w="245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90DEE9" w14:textId="77777777" w:rsidR="00A25F7E" w:rsidRPr="004B56F3" w:rsidRDefault="00A25F7E" w:rsidP="00881E8F">
            <w:pPr>
              <w:jc w:val="center"/>
              <w:rPr>
                <w:rFonts w:ascii="Calibri" w:hAnsi="Calibri"/>
                <w:b/>
                <w:bCs/>
                <w:color w:val="000000"/>
              </w:rPr>
            </w:pPr>
            <w:r w:rsidRPr="004B56F3">
              <w:rPr>
                <w:rFonts w:ascii="Calibri" w:hAnsi="Calibri"/>
                <w:b/>
                <w:bCs/>
                <w:color w:val="000000"/>
              </w:rPr>
              <w:t>roll correction 0.05deg</w:t>
            </w:r>
          </w:p>
        </w:tc>
      </w:tr>
      <w:tr w:rsidR="00A25F7E" w:rsidRPr="004B56F3" w14:paraId="3990DEF1"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EB"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EEC" w14:textId="77777777" w:rsidR="00A25F7E" w:rsidRPr="004B56F3" w:rsidRDefault="00A25F7E" w:rsidP="00881E8F">
            <w:pPr>
              <w:jc w:val="center"/>
              <w:rPr>
                <w:rFonts w:ascii="Calibri" w:hAnsi="Calibri"/>
                <w:b/>
                <w:bCs/>
                <w:color w:val="000000"/>
              </w:rPr>
            </w:pPr>
            <w:r w:rsidRPr="004B56F3">
              <w:rPr>
                <w:rFonts w:ascii="Calibri" w:hAnsi="Calibri"/>
                <w:b/>
                <w:bCs/>
                <w:color w:val="000000"/>
              </w:rPr>
              <w:t>RMS</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ED" w14:textId="77777777" w:rsidR="00A25F7E" w:rsidRPr="004B56F3" w:rsidRDefault="00A25F7E" w:rsidP="00881E8F">
            <w:pPr>
              <w:jc w:val="center"/>
              <w:rPr>
                <w:rFonts w:ascii="Calibri" w:hAnsi="Calibri"/>
                <w:b/>
                <w:bCs/>
                <w:color w:val="9C0006"/>
              </w:rPr>
            </w:pPr>
            <w:r w:rsidRPr="004B56F3">
              <w:rPr>
                <w:rFonts w:ascii="Calibri" w:hAnsi="Calibri"/>
                <w:b/>
                <w:bCs/>
                <w:color w:val="9C0006"/>
              </w:rPr>
              <w:t>Peak-to-peak</w:t>
            </w:r>
          </w:p>
        </w:tc>
        <w:tc>
          <w:tcPr>
            <w:tcW w:w="271" w:type="dxa"/>
            <w:tcBorders>
              <w:top w:val="nil"/>
              <w:left w:val="nil"/>
              <w:bottom w:val="single" w:sz="4" w:space="0" w:color="auto"/>
              <w:right w:val="single" w:sz="4" w:space="0" w:color="auto"/>
            </w:tcBorders>
            <w:shd w:val="clear" w:color="auto" w:fill="auto"/>
            <w:noWrap/>
            <w:vAlign w:val="bottom"/>
            <w:hideMark/>
          </w:tcPr>
          <w:p w14:paraId="3990DEEE" w14:textId="77777777" w:rsidR="00A25F7E" w:rsidRPr="004B56F3" w:rsidRDefault="00A25F7E" w:rsidP="00881E8F">
            <w:pPr>
              <w:jc w:val="center"/>
              <w:rPr>
                <w:rFonts w:ascii="Calibri" w:hAnsi="Calibri"/>
                <w:b/>
                <w:bCs/>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EEF" w14:textId="77777777" w:rsidR="00A25F7E" w:rsidRPr="004B56F3" w:rsidRDefault="00A25F7E" w:rsidP="00881E8F">
            <w:pPr>
              <w:jc w:val="center"/>
              <w:rPr>
                <w:rFonts w:ascii="Calibri" w:hAnsi="Calibri"/>
                <w:b/>
                <w:bCs/>
                <w:color w:val="000000"/>
              </w:rPr>
            </w:pPr>
            <w:r w:rsidRPr="004B56F3">
              <w:rPr>
                <w:rFonts w:ascii="Calibri" w:hAnsi="Calibri"/>
                <w:b/>
                <w:bCs/>
                <w:color w:val="000000"/>
              </w:rPr>
              <w:t>RMS</w:t>
            </w:r>
          </w:p>
        </w:tc>
        <w:tc>
          <w:tcPr>
            <w:tcW w:w="17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F0" w14:textId="77777777" w:rsidR="00A25F7E" w:rsidRPr="004B56F3" w:rsidRDefault="00A25F7E" w:rsidP="00881E8F">
            <w:pPr>
              <w:jc w:val="center"/>
              <w:rPr>
                <w:rFonts w:ascii="Calibri" w:hAnsi="Calibri"/>
                <w:b/>
                <w:bCs/>
                <w:color w:val="9C0006"/>
              </w:rPr>
            </w:pPr>
            <w:r w:rsidRPr="004B56F3">
              <w:rPr>
                <w:rFonts w:ascii="Calibri" w:hAnsi="Calibri"/>
                <w:b/>
                <w:bCs/>
                <w:color w:val="9C0006"/>
              </w:rPr>
              <w:t>Peak-to-peak</w:t>
            </w:r>
          </w:p>
        </w:tc>
      </w:tr>
      <w:tr w:rsidR="00A25F7E" w:rsidRPr="004B56F3" w14:paraId="3990DEF8"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F2"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EW1HH</w:t>
            </w:r>
          </w:p>
        </w:tc>
        <w:tc>
          <w:tcPr>
            <w:tcW w:w="675" w:type="dxa"/>
            <w:tcBorders>
              <w:top w:val="nil"/>
              <w:left w:val="nil"/>
              <w:bottom w:val="single" w:sz="4" w:space="0" w:color="auto"/>
              <w:right w:val="single" w:sz="4" w:space="0" w:color="auto"/>
            </w:tcBorders>
            <w:shd w:val="clear" w:color="auto" w:fill="auto"/>
            <w:noWrap/>
            <w:vAlign w:val="bottom"/>
            <w:hideMark/>
          </w:tcPr>
          <w:p w14:paraId="3990DEF3" w14:textId="77777777" w:rsidR="00A25F7E" w:rsidRPr="004B56F3" w:rsidRDefault="00A25F7E" w:rsidP="00881E8F">
            <w:pPr>
              <w:jc w:val="center"/>
              <w:rPr>
                <w:rFonts w:ascii="Calibri" w:hAnsi="Calibri"/>
                <w:color w:val="000000"/>
              </w:rPr>
            </w:pPr>
            <w:r w:rsidRPr="004B56F3">
              <w:rPr>
                <w:rFonts w:ascii="Calibri" w:hAnsi="Calibri"/>
                <w:color w:val="000000"/>
              </w:rPr>
              <w:t>0.27</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EF4" w14:textId="77777777" w:rsidR="00A25F7E" w:rsidRPr="004B56F3" w:rsidRDefault="00A25F7E" w:rsidP="00881E8F">
            <w:pPr>
              <w:jc w:val="center"/>
              <w:rPr>
                <w:rFonts w:ascii="Calibri" w:hAnsi="Calibri"/>
                <w:color w:val="9C0006"/>
              </w:rPr>
            </w:pPr>
            <w:r w:rsidRPr="004B56F3">
              <w:rPr>
                <w:rFonts w:ascii="Calibri" w:hAnsi="Calibri"/>
                <w:color w:val="9C0006"/>
              </w:rPr>
              <w:t>0.55</w:t>
            </w:r>
          </w:p>
        </w:tc>
        <w:tc>
          <w:tcPr>
            <w:tcW w:w="271" w:type="dxa"/>
            <w:tcBorders>
              <w:top w:val="nil"/>
              <w:left w:val="nil"/>
              <w:bottom w:val="single" w:sz="4" w:space="0" w:color="auto"/>
              <w:right w:val="single" w:sz="4" w:space="0" w:color="auto"/>
            </w:tcBorders>
            <w:shd w:val="clear" w:color="auto" w:fill="auto"/>
            <w:noWrap/>
            <w:vAlign w:val="bottom"/>
            <w:hideMark/>
          </w:tcPr>
          <w:p w14:paraId="3990DEF5"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EF6" w14:textId="77777777" w:rsidR="00A25F7E" w:rsidRPr="004B56F3" w:rsidRDefault="00A25F7E" w:rsidP="00881E8F">
            <w:pPr>
              <w:jc w:val="center"/>
              <w:rPr>
                <w:rFonts w:ascii="Calibri" w:hAnsi="Calibri"/>
                <w:color w:val="000000"/>
              </w:rPr>
            </w:pPr>
            <w:r w:rsidRPr="004B56F3">
              <w:rPr>
                <w:rFonts w:ascii="Calibri" w:hAnsi="Calibri"/>
                <w:color w:val="000000"/>
              </w:rPr>
              <w:t>0.23</w:t>
            </w:r>
          </w:p>
        </w:tc>
        <w:tc>
          <w:tcPr>
            <w:tcW w:w="1778" w:type="dxa"/>
            <w:tcBorders>
              <w:top w:val="nil"/>
              <w:left w:val="nil"/>
              <w:bottom w:val="single" w:sz="4" w:space="0" w:color="auto"/>
              <w:right w:val="single" w:sz="4" w:space="0" w:color="auto"/>
            </w:tcBorders>
            <w:shd w:val="clear" w:color="auto" w:fill="auto"/>
            <w:noWrap/>
            <w:vAlign w:val="bottom"/>
            <w:hideMark/>
          </w:tcPr>
          <w:p w14:paraId="3990DEF7" w14:textId="77777777" w:rsidR="00A25F7E" w:rsidRPr="004B56F3" w:rsidRDefault="00A25F7E" w:rsidP="00881E8F">
            <w:pPr>
              <w:jc w:val="center"/>
              <w:rPr>
                <w:rFonts w:ascii="Calibri" w:hAnsi="Calibri"/>
                <w:color w:val="000000"/>
              </w:rPr>
            </w:pPr>
            <w:r w:rsidRPr="004B56F3">
              <w:rPr>
                <w:rFonts w:ascii="Calibri" w:hAnsi="Calibri"/>
                <w:color w:val="000000"/>
              </w:rPr>
              <w:t>0.34</w:t>
            </w:r>
          </w:p>
        </w:tc>
      </w:tr>
      <w:tr w:rsidR="00A25F7E" w:rsidRPr="004B56F3" w14:paraId="3990DEFF"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EF9"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EW2HH</w:t>
            </w:r>
          </w:p>
        </w:tc>
        <w:tc>
          <w:tcPr>
            <w:tcW w:w="675" w:type="dxa"/>
            <w:tcBorders>
              <w:top w:val="nil"/>
              <w:left w:val="nil"/>
              <w:bottom w:val="single" w:sz="4" w:space="0" w:color="auto"/>
              <w:right w:val="single" w:sz="4" w:space="0" w:color="auto"/>
            </w:tcBorders>
            <w:shd w:val="clear" w:color="auto" w:fill="auto"/>
            <w:noWrap/>
            <w:vAlign w:val="bottom"/>
            <w:hideMark/>
          </w:tcPr>
          <w:p w14:paraId="3990DEFA" w14:textId="77777777" w:rsidR="00A25F7E" w:rsidRPr="004B56F3" w:rsidRDefault="00A25F7E" w:rsidP="00881E8F">
            <w:pPr>
              <w:jc w:val="center"/>
              <w:rPr>
                <w:rFonts w:ascii="Calibri" w:hAnsi="Calibri"/>
                <w:color w:val="000000"/>
              </w:rPr>
            </w:pPr>
            <w:r w:rsidRPr="004B56F3">
              <w:rPr>
                <w:rFonts w:ascii="Calibri" w:hAnsi="Calibri"/>
                <w:color w:val="000000"/>
              </w:rPr>
              <w:t>0.12</w:t>
            </w:r>
          </w:p>
        </w:tc>
        <w:tc>
          <w:tcPr>
            <w:tcW w:w="1661" w:type="dxa"/>
            <w:tcBorders>
              <w:top w:val="nil"/>
              <w:left w:val="nil"/>
              <w:bottom w:val="single" w:sz="4" w:space="0" w:color="auto"/>
              <w:right w:val="single" w:sz="4" w:space="0" w:color="auto"/>
            </w:tcBorders>
            <w:shd w:val="clear" w:color="auto" w:fill="auto"/>
            <w:noWrap/>
            <w:vAlign w:val="bottom"/>
            <w:hideMark/>
          </w:tcPr>
          <w:p w14:paraId="3990DEFB" w14:textId="77777777" w:rsidR="00A25F7E" w:rsidRPr="004B56F3" w:rsidRDefault="00A25F7E" w:rsidP="00881E8F">
            <w:pPr>
              <w:jc w:val="center"/>
              <w:rPr>
                <w:rFonts w:ascii="Calibri" w:hAnsi="Calibri"/>
                <w:color w:val="000000"/>
              </w:rPr>
            </w:pPr>
            <w:r w:rsidRPr="004B56F3">
              <w:rPr>
                <w:rFonts w:ascii="Calibri" w:hAnsi="Calibri"/>
                <w:color w:val="000000"/>
              </w:rPr>
              <w:t>0.27</w:t>
            </w:r>
          </w:p>
        </w:tc>
        <w:tc>
          <w:tcPr>
            <w:tcW w:w="271" w:type="dxa"/>
            <w:tcBorders>
              <w:top w:val="nil"/>
              <w:left w:val="nil"/>
              <w:bottom w:val="single" w:sz="4" w:space="0" w:color="auto"/>
              <w:right w:val="single" w:sz="4" w:space="0" w:color="auto"/>
            </w:tcBorders>
            <w:shd w:val="clear" w:color="auto" w:fill="auto"/>
            <w:noWrap/>
            <w:vAlign w:val="bottom"/>
            <w:hideMark/>
          </w:tcPr>
          <w:p w14:paraId="3990DEFC"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EFD" w14:textId="77777777" w:rsidR="00A25F7E" w:rsidRPr="004B56F3" w:rsidRDefault="00A25F7E" w:rsidP="00881E8F">
            <w:pPr>
              <w:jc w:val="center"/>
              <w:rPr>
                <w:rFonts w:ascii="Calibri" w:hAnsi="Calibri"/>
                <w:color w:val="000000"/>
              </w:rPr>
            </w:pPr>
            <w:r w:rsidRPr="004B56F3">
              <w:rPr>
                <w:rFonts w:ascii="Calibri" w:hAnsi="Calibri"/>
                <w:color w:val="000000"/>
              </w:rPr>
              <w:t>0.05</w:t>
            </w:r>
          </w:p>
        </w:tc>
        <w:tc>
          <w:tcPr>
            <w:tcW w:w="1778" w:type="dxa"/>
            <w:tcBorders>
              <w:top w:val="nil"/>
              <w:left w:val="nil"/>
              <w:bottom w:val="single" w:sz="4" w:space="0" w:color="auto"/>
              <w:right w:val="single" w:sz="4" w:space="0" w:color="auto"/>
            </w:tcBorders>
            <w:shd w:val="clear" w:color="auto" w:fill="auto"/>
            <w:noWrap/>
            <w:vAlign w:val="bottom"/>
            <w:hideMark/>
          </w:tcPr>
          <w:p w14:paraId="3990DEFE" w14:textId="77777777" w:rsidR="00A25F7E" w:rsidRPr="004B56F3" w:rsidRDefault="00A25F7E" w:rsidP="00881E8F">
            <w:pPr>
              <w:jc w:val="center"/>
              <w:rPr>
                <w:rFonts w:ascii="Calibri" w:hAnsi="Calibri"/>
                <w:color w:val="000000"/>
              </w:rPr>
            </w:pPr>
            <w:r w:rsidRPr="004B56F3">
              <w:rPr>
                <w:rFonts w:ascii="Calibri" w:hAnsi="Calibri"/>
                <w:color w:val="000000"/>
              </w:rPr>
              <w:t>0.10</w:t>
            </w:r>
          </w:p>
        </w:tc>
      </w:tr>
      <w:tr w:rsidR="00A25F7E" w:rsidRPr="004B56F3" w14:paraId="3990DF06"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00"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EW3HH</w:t>
            </w:r>
          </w:p>
        </w:tc>
        <w:tc>
          <w:tcPr>
            <w:tcW w:w="675" w:type="dxa"/>
            <w:tcBorders>
              <w:top w:val="nil"/>
              <w:left w:val="nil"/>
              <w:bottom w:val="single" w:sz="4" w:space="0" w:color="auto"/>
              <w:right w:val="single" w:sz="4" w:space="0" w:color="auto"/>
            </w:tcBorders>
            <w:shd w:val="clear" w:color="auto" w:fill="auto"/>
            <w:noWrap/>
            <w:vAlign w:val="bottom"/>
            <w:hideMark/>
          </w:tcPr>
          <w:p w14:paraId="3990DF01" w14:textId="77777777" w:rsidR="00A25F7E" w:rsidRPr="004B56F3" w:rsidRDefault="00A25F7E" w:rsidP="00881E8F">
            <w:pPr>
              <w:jc w:val="center"/>
              <w:rPr>
                <w:rFonts w:ascii="Calibri" w:hAnsi="Calibri"/>
                <w:color w:val="000000"/>
              </w:rPr>
            </w:pPr>
            <w:r w:rsidRPr="004B56F3">
              <w:rPr>
                <w:rFonts w:ascii="Calibri" w:hAnsi="Calibri"/>
                <w:color w:val="000000"/>
              </w:rPr>
              <w:t>0.22</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02" w14:textId="77777777" w:rsidR="00A25F7E" w:rsidRPr="004B56F3" w:rsidRDefault="00A25F7E" w:rsidP="00881E8F">
            <w:pPr>
              <w:jc w:val="center"/>
              <w:rPr>
                <w:rFonts w:ascii="Calibri" w:hAnsi="Calibri"/>
                <w:color w:val="9C0006"/>
              </w:rPr>
            </w:pPr>
            <w:r w:rsidRPr="004B56F3">
              <w:rPr>
                <w:rFonts w:ascii="Calibri" w:hAnsi="Calibri"/>
                <w:color w:val="9C0006"/>
              </w:rPr>
              <w:t>0.50</w:t>
            </w:r>
          </w:p>
        </w:tc>
        <w:tc>
          <w:tcPr>
            <w:tcW w:w="271" w:type="dxa"/>
            <w:tcBorders>
              <w:top w:val="nil"/>
              <w:left w:val="nil"/>
              <w:bottom w:val="single" w:sz="4" w:space="0" w:color="auto"/>
              <w:right w:val="single" w:sz="4" w:space="0" w:color="auto"/>
            </w:tcBorders>
            <w:shd w:val="clear" w:color="auto" w:fill="auto"/>
            <w:noWrap/>
            <w:vAlign w:val="bottom"/>
            <w:hideMark/>
          </w:tcPr>
          <w:p w14:paraId="3990DF03"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04" w14:textId="77777777" w:rsidR="00A25F7E" w:rsidRPr="004B56F3" w:rsidRDefault="00A25F7E" w:rsidP="00881E8F">
            <w:pPr>
              <w:jc w:val="center"/>
              <w:rPr>
                <w:rFonts w:ascii="Calibri" w:hAnsi="Calibri"/>
                <w:color w:val="000000"/>
              </w:rPr>
            </w:pPr>
            <w:r w:rsidRPr="004B56F3">
              <w:rPr>
                <w:rFonts w:ascii="Calibri" w:hAnsi="Calibri"/>
                <w:color w:val="000000"/>
              </w:rPr>
              <w:t>0.12</w:t>
            </w:r>
          </w:p>
        </w:tc>
        <w:tc>
          <w:tcPr>
            <w:tcW w:w="1778" w:type="dxa"/>
            <w:tcBorders>
              <w:top w:val="nil"/>
              <w:left w:val="nil"/>
              <w:bottom w:val="single" w:sz="4" w:space="0" w:color="auto"/>
              <w:right w:val="single" w:sz="4" w:space="0" w:color="auto"/>
            </w:tcBorders>
            <w:shd w:val="clear" w:color="auto" w:fill="auto"/>
            <w:noWrap/>
            <w:vAlign w:val="bottom"/>
            <w:hideMark/>
          </w:tcPr>
          <w:p w14:paraId="3990DF05" w14:textId="77777777" w:rsidR="00A25F7E" w:rsidRPr="004B56F3" w:rsidRDefault="00A25F7E" w:rsidP="00881E8F">
            <w:pPr>
              <w:jc w:val="center"/>
              <w:rPr>
                <w:rFonts w:ascii="Calibri" w:hAnsi="Calibri"/>
                <w:color w:val="000000"/>
              </w:rPr>
            </w:pPr>
            <w:r w:rsidRPr="004B56F3">
              <w:rPr>
                <w:rFonts w:ascii="Calibri" w:hAnsi="Calibri"/>
                <w:color w:val="000000"/>
              </w:rPr>
              <w:t>0.29</w:t>
            </w:r>
          </w:p>
        </w:tc>
      </w:tr>
      <w:tr w:rsidR="00A25F7E" w:rsidRPr="004B56F3" w14:paraId="3990DF0D"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07"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EW4HH</w:t>
            </w:r>
          </w:p>
        </w:tc>
        <w:tc>
          <w:tcPr>
            <w:tcW w:w="675" w:type="dxa"/>
            <w:tcBorders>
              <w:top w:val="nil"/>
              <w:left w:val="nil"/>
              <w:bottom w:val="single" w:sz="4" w:space="0" w:color="auto"/>
              <w:right w:val="single" w:sz="4" w:space="0" w:color="auto"/>
            </w:tcBorders>
            <w:shd w:val="clear" w:color="auto" w:fill="auto"/>
            <w:noWrap/>
            <w:vAlign w:val="bottom"/>
            <w:hideMark/>
          </w:tcPr>
          <w:p w14:paraId="3990DF08" w14:textId="77777777" w:rsidR="00A25F7E" w:rsidRPr="004B56F3" w:rsidRDefault="00A25F7E" w:rsidP="00881E8F">
            <w:pPr>
              <w:jc w:val="center"/>
              <w:rPr>
                <w:rFonts w:ascii="Calibri" w:hAnsi="Calibri"/>
                <w:color w:val="000000"/>
              </w:rPr>
            </w:pPr>
            <w:r w:rsidRPr="004B56F3">
              <w:rPr>
                <w:rFonts w:ascii="Calibri" w:hAnsi="Calibri"/>
                <w:color w:val="000000"/>
              </w:rPr>
              <w:t>0.15</w:t>
            </w:r>
          </w:p>
        </w:tc>
        <w:tc>
          <w:tcPr>
            <w:tcW w:w="1661" w:type="dxa"/>
            <w:tcBorders>
              <w:top w:val="nil"/>
              <w:left w:val="nil"/>
              <w:bottom w:val="single" w:sz="4" w:space="0" w:color="auto"/>
              <w:right w:val="single" w:sz="4" w:space="0" w:color="auto"/>
            </w:tcBorders>
            <w:shd w:val="clear" w:color="auto" w:fill="auto"/>
            <w:noWrap/>
            <w:vAlign w:val="bottom"/>
            <w:hideMark/>
          </w:tcPr>
          <w:p w14:paraId="3990DF09" w14:textId="77777777" w:rsidR="00A25F7E" w:rsidRPr="004B56F3" w:rsidRDefault="00A25F7E" w:rsidP="00881E8F">
            <w:pPr>
              <w:jc w:val="center"/>
              <w:rPr>
                <w:rFonts w:ascii="Calibri" w:hAnsi="Calibri"/>
                <w:color w:val="000000"/>
              </w:rPr>
            </w:pPr>
            <w:r w:rsidRPr="004B56F3">
              <w:rPr>
                <w:rFonts w:ascii="Calibri" w:hAnsi="Calibri"/>
                <w:color w:val="000000"/>
              </w:rPr>
              <w:t>0.35</w:t>
            </w:r>
          </w:p>
        </w:tc>
        <w:tc>
          <w:tcPr>
            <w:tcW w:w="271" w:type="dxa"/>
            <w:tcBorders>
              <w:top w:val="nil"/>
              <w:left w:val="nil"/>
              <w:bottom w:val="single" w:sz="4" w:space="0" w:color="auto"/>
              <w:right w:val="single" w:sz="4" w:space="0" w:color="auto"/>
            </w:tcBorders>
            <w:shd w:val="clear" w:color="auto" w:fill="auto"/>
            <w:noWrap/>
            <w:vAlign w:val="bottom"/>
            <w:hideMark/>
          </w:tcPr>
          <w:p w14:paraId="3990DF0A"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0B" w14:textId="77777777" w:rsidR="00A25F7E" w:rsidRPr="004B56F3" w:rsidRDefault="00A25F7E" w:rsidP="00881E8F">
            <w:pPr>
              <w:jc w:val="center"/>
              <w:rPr>
                <w:rFonts w:ascii="Calibri" w:hAnsi="Calibri"/>
                <w:color w:val="000000"/>
              </w:rPr>
            </w:pPr>
            <w:r w:rsidRPr="004B56F3">
              <w:rPr>
                <w:rFonts w:ascii="Calibri" w:hAnsi="Calibri"/>
                <w:color w:val="000000"/>
              </w:rPr>
              <w:t>0.06</w:t>
            </w:r>
          </w:p>
        </w:tc>
        <w:tc>
          <w:tcPr>
            <w:tcW w:w="1778" w:type="dxa"/>
            <w:tcBorders>
              <w:top w:val="nil"/>
              <w:left w:val="nil"/>
              <w:bottom w:val="single" w:sz="4" w:space="0" w:color="auto"/>
              <w:right w:val="single" w:sz="4" w:space="0" w:color="auto"/>
            </w:tcBorders>
            <w:shd w:val="clear" w:color="auto" w:fill="auto"/>
            <w:noWrap/>
            <w:vAlign w:val="bottom"/>
            <w:hideMark/>
          </w:tcPr>
          <w:p w14:paraId="3990DF0C" w14:textId="77777777" w:rsidR="00A25F7E" w:rsidRPr="004B56F3" w:rsidRDefault="00A25F7E" w:rsidP="00881E8F">
            <w:pPr>
              <w:jc w:val="center"/>
              <w:rPr>
                <w:rFonts w:ascii="Calibri" w:hAnsi="Calibri"/>
                <w:color w:val="000000"/>
              </w:rPr>
            </w:pPr>
            <w:r w:rsidRPr="004B56F3">
              <w:rPr>
                <w:rFonts w:ascii="Calibri" w:hAnsi="Calibri"/>
                <w:color w:val="000000"/>
              </w:rPr>
              <w:t>0.17</w:t>
            </w:r>
          </w:p>
        </w:tc>
      </w:tr>
      <w:tr w:rsidR="00A25F7E" w:rsidRPr="004B56F3" w14:paraId="3990DF14"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0E"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EW5HH</w:t>
            </w:r>
          </w:p>
        </w:tc>
        <w:tc>
          <w:tcPr>
            <w:tcW w:w="675" w:type="dxa"/>
            <w:tcBorders>
              <w:top w:val="nil"/>
              <w:left w:val="nil"/>
              <w:bottom w:val="single" w:sz="4" w:space="0" w:color="auto"/>
              <w:right w:val="single" w:sz="4" w:space="0" w:color="auto"/>
            </w:tcBorders>
            <w:shd w:val="clear" w:color="auto" w:fill="auto"/>
            <w:noWrap/>
            <w:vAlign w:val="bottom"/>
            <w:hideMark/>
          </w:tcPr>
          <w:p w14:paraId="3990DF0F" w14:textId="77777777" w:rsidR="00A25F7E" w:rsidRPr="004B56F3" w:rsidRDefault="00A25F7E" w:rsidP="00881E8F">
            <w:pPr>
              <w:jc w:val="center"/>
              <w:rPr>
                <w:rFonts w:ascii="Calibri" w:hAnsi="Calibri"/>
                <w:color w:val="000000"/>
              </w:rPr>
            </w:pPr>
            <w:r w:rsidRPr="004B56F3">
              <w:rPr>
                <w:rFonts w:ascii="Calibri" w:hAnsi="Calibri"/>
                <w:color w:val="000000"/>
              </w:rPr>
              <w:t>0.15</w:t>
            </w:r>
          </w:p>
        </w:tc>
        <w:tc>
          <w:tcPr>
            <w:tcW w:w="1661" w:type="dxa"/>
            <w:tcBorders>
              <w:top w:val="nil"/>
              <w:left w:val="nil"/>
              <w:bottom w:val="single" w:sz="4" w:space="0" w:color="auto"/>
              <w:right w:val="single" w:sz="4" w:space="0" w:color="auto"/>
            </w:tcBorders>
            <w:shd w:val="clear" w:color="auto" w:fill="auto"/>
            <w:noWrap/>
            <w:vAlign w:val="bottom"/>
            <w:hideMark/>
          </w:tcPr>
          <w:p w14:paraId="3990DF10" w14:textId="77777777" w:rsidR="00A25F7E" w:rsidRPr="004B56F3" w:rsidRDefault="00A25F7E" w:rsidP="00881E8F">
            <w:pPr>
              <w:jc w:val="center"/>
              <w:rPr>
                <w:rFonts w:ascii="Calibri" w:hAnsi="Calibri"/>
                <w:color w:val="000000"/>
              </w:rPr>
            </w:pPr>
            <w:r w:rsidRPr="004B56F3">
              <w:rPr>
                <w:rFonts w:ascii="Calibri" w:hAnsi="Calibri"/>
                <w:color w:val="000000"/>
              </w:rPr>
              <w:t>0.32</w:t>
            </w:r>
          </w:p>
        </w:tc>
        <w:tc>
          <w:tcPr>
            <w:tcW w:w="271" w:type="dxa"/>
            <w:tcBorders>
              <w:top w:val="nil"/>
              <w:left w:val="nil"/>
              <w:bottom w:val="single" w:sz="4" w:space="0" w:color="auto"/>
              <w:right w:val="single" w:sz="4" w:space="0" w:color="auto"/>
            </w:tcBorders>
            <w:shd w:val="clear" w:color="auto" w:fill="auto"/>
            <w:noWrap/>
            <w:vAlign w:val="bottom"/>
            <w:hideMark/>
          </w:tcPr>
          <w:p w14:paraId="3990DF11"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12" w14:textId="77777777" w:rsidR="00A25F7E" w:rsidRPr="004B56F3" w:rsidRDefault="00A25F7E" w:rsidP="00881E8F">
            <w:pPr>
              <w:jc w:val="center"/>
              <w:rPr>
                <w:rFonts w:ascii="Calibri" w:hAnsi="Calibri"/>
                <w:color w:val="000000"/>
              </w:rPr>
            </w:pPr>
            <w:r w:rsidRPr="004B56F3">
              <w:rPr>
                <w:rFonts w:ascii="Calibri" w:hAnsi="Calibri"/>
                <w:color w:val="000000"/>
              </w:rPr>
              <w:t>0.05</w:t>
            </w:r>
          </w:p>
        </w:tc>
        <w:tc>
          <w:tcPr>
            <w:tcW w:w="1778" w:type="dxa"/>
            <w:tcBorders>
              <w:top w:val="nil"/>
              <w:left w:val="nil"/>
              <w:bottom w:val="single" w:sz="4" w:space="0" w:color="auto"/>
              <w:right w:val="single" w:sz="4" w:space="0" w:color="auto"/>
            </w:tcBorders>
            <w:shd w:val="clear" w:color="auto" w:fill="auto"/>
            <w:noWrap/>
            <w:vAlign w:val="bottom"/>
            <w:hideMark/>
          </w:tcPr>
          <w:p w14:paraId="3990DF13" w14:textId="77777777" w:rsidR="00A25F7E" w:rsidRPr="004B56F3" w:rsidRDefault="00A25F7E" w:rsidP="00881E8F">
            <w:pPr>
              <w:jc w:val="center"/>
              <w:rPr>
                <w:rFonts w:ascii="Calibri" w:hAnsi="Calibri"/>
                <w:color w:val="000000"/>
              </w:rPr>
            </w:pPr>
            <w:r w:rsidRPr="004B56F3">
              <w:rPr>
                <w:rFonts w:ascii="Calibri" w:hAnsi="Calibri"/>
                <w:color w:val="000000"/>
              </w:rPr>
              <w:t>0.12</w:t>
            </w:r>
          </w:p>
        </w:tc>
      </w:tr>
      <w:tr w:rsidR="00A25F7E" w:rsidRPr="004B56F3" w14:paraId="3990DF1B"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15"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EW1HV</w:t>
            </w:r>
          </w:p>
        </w:tc>
        <w:tc>
          <w:tcPr>
            <w:tcW w:w="675" w:type="dxa"/>
            <w:tcBorders>
              <w:top w:val="nil"/>
              <w:left w:val="nil"/>
              <w:bottom w:val="single" w:sz="4" w:space="0" w:color="auto"/>
              <w:right w:val="single" w:sz="4" w:space="0" w:color="auto"/>
            </w:tcBorders>
            <w:shd w:val="clear" w:color="auto" w:fill="auto"/>
            <w:noWrap/>
            <w:vAlign w:val="bottom"/>
            <w:hideMark/>
          </w:tcPr>
          <w:p w14:paraId="3990DF16" w14:textId="77777777" w:rsidR="00A25F7E" w:rsidRPr="004B56F3" w:rsidRDefault="00A25F7E" w:rsidP="00881E8F">
            <w:pPr>
              <w:jc w:val="center"/>
              <w:rPr>
                <w:rFonts w:ascii="Calibri" w:hAnsi="Calibri"/>
                <w:color w:val="000000"/>
              </w:rPr>
            </w:pPr>
            <w:r w:rsidRPr="004B56F3">
              <w:rPr>
                <w:rFonts w:ascii="Calibri" w:hAnsi="Calibri"/>
                <w:color w:val="000000"/>
              </w:rPr>
              <w:t>0.13</w:t>
            </w:r>
          </w:p>
        </w:tc>
        <w:tc>
          <w:tcPr>
            <w:tcW w:w="1661" w:type="dxa"/>
            <w:tcBorders>
              <w:top w:val="nil"/>
              <w:left w:val="nil"/>
              <w:bottom w:val="single" w:sz="4" w:space="0" w:color="auto"/>
              <w:right w:val="single" w:sz="4" w:space="0" w:color="auto"/>
            </w:tcBorders>
            <w:shd w:val="clear" w:color="auto" w:fill="auto"/>
            <w:noWrap/>
            <w:vAlign w:val="bottom"/>
            <w:hideMark/>
          </w:tcPr>
          <w:p w14:paraId="3990DF17" w14:textId="77777777" w:rsidR="00A25F7E" w:rsidRPr="004B56F3" w:rsidRDefault="00A25F7E" w:rsidP="00881E8F">
            <w:pPr>
              <w:jc w:val="center"/>
              <w:rPr>
                <w:rFonts w:ascii="Calibri" w:hAnsi="Calibri"/>
                <w:color w:val="000000"/>
              </w:rPr>
            </w:pPr>
            <w:r w:rsidRPr="004B56F3">
              <w:rPr>
                <w:rFonts w:ascii="Calibri" w:hAnsi="Calibri"/>
                <w:color w:val="000000"/>
              </w:rPr>
              <w:t>0.33</w:t>
            </w:r>
          </w:p>
        </w:tc>
        <w:tc>
          <w:tcPr>
            <w:tcW w:w="271" w:type="dxa"/>
            <w:tcBorders>
              <w:top w:val="nil"/>
              <w:left w:val="nil"/>
              <w:bottom w:val="single" w:sz="4" w:space="0" w:color="auto"/>
              <w:right w:val="single" w:sz="4" w:space="0" w:color="auto"/>
            </w:tcBorders>
            <w:shd w:val="clear" w:color="auto" w:fill="auto"/>
            <w:noWrap/>
            <w:vAlign w:val="bottom"/>
            <w:hideMark/>
          </w:tcPr>
          <w:p w14:paraId="3990DF18"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19" w14:textId="77777777" w:rsidR="00A25F7E" w:rsidRPr="004B56F3" w:rsidRDefault="00A25F7E" w:rsidP="00881E8F">
            <w:pPr>
              <w:jc w:val="center"/>
              <w:rPr>
                <w:rFonts w:ascii="Calibri" w:hAnsi="Calibri"/>
                <w:color w:val="000000"/>
              </w:rPr>
            </w:pPr>
            <w:r w:rsidRPr="004B56F3">
              <w:rPr>
                <w:rFonts w:ascii="Calibri" w:hAnsi="Calibri"/>
                <w:color w:val="000000"/>
              </w:rPr>
              <w:t>0.12</w:t>
            </w:r>
          </w:p>
        </w:tc>
        <w:tc>
          <w:tcPr>
            <w:tcW w:w="1778" w:type="dxa"/>
            <w:tcBorders>
              <w:top w:val="nil"/>
              <w:left w:val="nil"/>
              <w:bottom w:val="single" w:sz="4" w:space="0" w:color="auto"/>
              <w:right w:val="single" w:sz="4" w:space="0" w:color="auto"/>
            </w:tcBorders>
            <w:shd w:val="clear" w:color="auto" w:fill="auto"/>
            <w:noWrap/>
            <w:vAlign w:val="bottom"/>
            <w:hideMark/>
          </w:tcPr>
          <w:p w14:paraId="3990DF1A" w14:textId="77777777" w:rsidR="00A25F7E" w:rsidRPr="004B56F3" w:rsidRDefault="00A25F7E" w:rsidP="00881E8F">
            <w:pPr>
              <w:jc w:val="center"/>
              <w:rPr>
                <w:rFonts w:ascii="Calibri" w:hAnsi="Calibri"/>
                <w:color w:val="000000"/>
              </w:rPr>
            </w:pPr>
            <w:r w:rsidRPr="004B56F3">
              <w:rPr>
                <w:rFonts w:ascii="Calibri" w:hAnsi="Calibri"/>
                <w:color w:val="000000"/>
              </w:rPr>
              <w:t>0.35</w:t>
            </w:r>
          </w:p>
        </w:tc>
      </w:tr>
      <w:tr w:rsidR="00A25F7E" w:rsidRPr="004B56F3" w14:paraId="3990DF22"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1C"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EW2HV</w:t>
            </w:r>
          </w:p>
        </w:tc>
        <w:tc>
          <w:tcPr>
            <w:tcW w:w="675" w:type="dxa"/>
            <w:tcBorders>
              <w:top w:val="nil"/>
              <w:left w:val="nil"/>
              <w:bottom w:val="single" w:sz="4" w:space="0" w:color="auto"/>
              <w:right w:val="single" w:sz="4" w:space="0" w:color="auto"/>
            </w:tcBorders>
            <w:shd w:val="clear" w:color="auto" w:fill="auto"/>
            <w:noWrap/>
            <w:vAlign w:val="bottom"/>
            <w:hideMark/>
          </w:tcPr>
          <w:p w14:paraId="3990DF1D" w14:textId="77777777" w:rsidR="00A25F7E" w:rsidRPr="004B56F3" w:rsidRDefault="00A25F7E" w:rsidP="00881E8F">
            <w:pPr>
              <w:jc w:val="center"/>
              <w:rPr>
                <w:rFonts w:ascii="Calibri" w:hAnsi="Calibri"/>
                <w:color w:val="000000"/>
              </w:rPr>
            </w:pPr>
            <w:r w:rsidRPr="004B56F3">
              <w:rPr>
                <w:rFonts w:ascii="Calibri" w:hAnsi="Calibri"/>
                <w:color w:val="000000"/>
              </w:rPr>
              <w:t>0.08</w:t>
            </w:r>
          </w:p>
        </w:tc>
        <w:tc>
          <w:tcPr>
            <w:tcW w:w="1661" w:type="dxa"/>
            <w:tcBorders>
              <w:top w:val="nil"/>
              <w:left w:val="nil"/>
              <w:bottom w:val="single" w:sz="4" w:space="0" w:color="auto"/>
              <w:right w:val="single" w:sz="4" w:space="0" w:color="auto"/>
            </w:tcBorders>
            <w:shd w:val="clear" w:color="auto" w:fill="auto"/>
            <w:noWrap/>
            <w:vAlign w:val="bottom"/>
            <w:hideMark/>
          </w:tcPr>
          <w:p w14:paraId="3990DF1E" w14:textId="77777777" w:rsidR="00A25F7E" w:rsidRPr="004B56F3" w:rsidRDefault="00A25F7E" w:rsidP="00881E8F">
            <w:pPr>
              <w:jc w:val="center"/>
              <w:rPr>
                <w:rFonts w:ascii="Calibri" w:hAnsi="Calibri"/>
                <w:color w:val="000000"/>
              </w:rPr>
            </w:pPr>
            <w:r w:rsidRPr="004B56F3">
              <w:rPr>
                <w:rFonts w:ascii="Calibri" w:hAnsi="Calibri"/>
                <w:color w:val="000000"/>
              </w:rPr>
              <w:t>0.15</w:t>
            </w:r>
          </w:p>
        </w:tc>
        <w:tc>
          <w:tcPr>
            <w:tcW w:w="271" w:type="dxa"/>
            <w:tcBorders>
              <w:top w:val="nil"/>
              <w:left w:val="nil"/>
              <w:bottom w:val="single" w:sz="4" w:space="0" w:color="auto"/>
              <w:right w:val="single" w:sz="4" w:space="0" w:color="auto"/>
            </w:tcBorders>
            <w:shd w:val="clear" w:color="auto" w:fill="auto"/>
            <w:noWrap/>
            <w:vAlign w:val="bottom"/>
            <w:hideMark/>
          </w:tcPr>
          <w:p w14:paraId="3990DF1F"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20" w14:textId="77777777" w:rsidR="00A25F7E" w:rsidRPr="004B56F3" w:rsidRDefault="00A25F7E" w:rsidP="00881E8F">
            <w:pPr>
              <w:jc w:val="center"/>
              <w:rPr>
                <w:rFonts w:ascii="Calibri" w:hAnsi="Calibri"/>
                <w:color w:val="000000"/>
              </w:rPr>
            </w:pPr>
            <w:r w:rsidRPr="004B56F3">
              <w:rPr>
                <w:rFonts w:ascii="Calibri" w:hAnsi="Calibri"/>
                <w:color w:val="000000"/>
              </w:rPr>
              <w:t>0.02</w:t>
            </w:r>
          </w:p>
        </w:tc>
        <w:tc>
          <w:tcPr>
            <w:tcW w:w="1778" w:type="dxa"/>
            <w:tcBorders>
              <w:top w:val="nil"/>
              <w:left w:val="nil"/>
              <w:bottom w:val="single" w:sz="4" w:space="0" w:color="auto"/>
              <w:right w:val="single" w:sz="4" w:space="0" w:color="auto"/>
            </w:tcBorders>
            <w:shd w:val="clear" w:color="auto" w:fill="auto"/>
            <w:noWrap/>
            <w:vAlign w:val="bottom"/>
            <w:hideMark/>
          </w:tcPr>
          <w:p w14:paraId="3990DF21" w14:textId="77777777" w:rsidR="00A25F7E" w:rsidRPr="004B56F3" w:rsidRDefault="00A25F7E" w:rsidP="00881E8F">
            <w:pPr>
              <w:jc w:val="center"/>
              <w:rPr>
                <w:rFonts w:ascii="Calibri" w:hAnsi="Calibri"/>
                <w:color w:val="000000"/>
              </w:rPr>
            </w:pPr>
            <w:r w:rsidRPr="004B56F3">
              <w:rPr>
                <w:rFonts w:ascii="Calibri" w:hAnsi="Calibri"/>
                <w:color w:val="000000"/>
              </w:rPr>
              <w:t>0.05</w:t>
            </w:r>
          </w:p>
        </w:tc>
      </w:tr>
      <w:tr w:rsidR="00A25F7E" w:rsidRPr="004B56F3" w14:paraId="3990DF29"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23"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EW3HV</w:t>
            </w:r>
          </w:p>
        </w:tc>
        <w:tc>
          <w:tcPr>
            <w:tcW w:w="675" w:type="dxa"/>
            <w:tcBorders>
              <w:top w:val="nil"/>
              <w:left w:val="nil"/>
              <w:bottom w:val="single" w:sz="4" w:space="0" w:color="auto"/>
              <w:right w:val="single" w:sz="4" w:space="0" w:color="auto"/>
            </w:tcBorders>
            <w:shd w:val="clear" w:color="auto" w:fill="auto"/>
            <w:noWrap/>
            <w:vAlign w:val="bottom"/>
            <w:hideMark/>
          </w:tcPr>
          <w:p w14:paraId="3990DF24" w14:textId="77777777" w:rsidR="00A25F7E" w:rsidRPr="004B56F3" w:rsidRDefault="00A25F7E" w:rsidP="00881E8F">
            <w:pPr>
              <w:jc w:val="center"/>
              <w:rPr>
                <w:rFonts w:ascii="Calibri" w:hAnsi="Calibri"/>
                <w:color w:val="000000"/>
              </w:rPr>
            </w:pPr>
            <w:r w:rsidRPr="004B56F3">
              <w:rPr>
                <w:rFonts w:ascii="Calibri" w:hAnsi="Calibri"/>
                <w:color w:val="000000"/>
              </w:rPr>
              <w:t>0.20</w:t>
            </w:r>
          </w:p>
        </w:tc>
        <w:tc>
          <w:tcPr>
            <w:tcW w:w="1661" w:type="dxa"/>
            <w:tcBorders>
              <w:top w:val="nil"/>
              <w:left w:val="nil"/>
              <w:bottom w:val="single" w:sz="4" w:space="0" w:color="auto"/>
              <w:right w:val="single" w:sz="4" w:space="0" w:color="auto"/>
            </w:tcBorders>
            <w:shd w:val="clear" w:color="auto" w:fill="auto"/>
            <w:noWrap/>
            <w:vAlign w:val="bottom"/>
            <w:hideMark/>
          </w:tcPr>
          <w:p w14:paraId="3990DF25" w14:textId="77777777" w:rsidR="00A25F7E" w:rsidRPr="004B56F3" w:rsidRDefault="00A25F7E" w:rsidP="00881E8F">
            <w:pPr>
              <w:jc w:val="center"/>
              <w:rPr>
                <w:rFonts w:ascii="Calibri" w:hAnsi="Calibri"/>
                <w:color w:val="000000"/>
              </w:rPr>
            </w:pPr>
            <w:r w:rsidRPr="004B56F3">
              <w:rPr>
                <w:rFonts w:ascii="Calibri" w:hAnsi="Calibri"/>
                <w:color w:val="000000"/>
              </w:rPr>
              <w:t>0.38</w:t>
            </w:r>
          </w:p>
        </w:tc>
        <w:tc>
          <w:tcPr>
            <w:tcW w:w="271" w:type="dxa"/>
            <w:tcBorders>
              <w:top w:val="nil"/>
              <w:left w:val="nil"/>
              <w:bottom w:val="single" w:sz="4" w:space="0" w:color="auto"/>
              <w:right w:val="single" w:sz="4" w:space="0" w:color="auto"/>
            </w:tcBorders>
            <w:shd w:val="clear" w:color="auto" w:fill="auto"/>
            <w:noWrap/>
            <w:vAlign w:val="bottom"/>
            <w:hideMark/>
          </w:tcPr>
          <w:p w14:paraId="3990DF26"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27" w14:textId="77777777" w:rsidR="00A25F7E" w:rsidRPr="004B56F3" w:rsidRDefault="00A25F7E" w:rsidP="00881E8F">
            <w:pPr>
              <w:jc w:val="center"/>
              <w:rPr>
                <w:rFonts w:ascii="Calibri" w:hAnsi="Calibri"/>
                <w:color w:val="000000"/>
              </w:rPr>
            </w:pPr>
            <w:r w:rsidRPr="004B56F3">
              <w:rPr>
                <w:rFonts w:ascii="Calibri" w:hAnsi="Calibri"/>
                <w:color w:val="000000"/>
              </w:rPr>
              <w:t>0.10</w:t>
            </w:r>
          </w:p>
        </w:tc>
        <w:tc>
          <w:tcPr>
            <w:tcW w:w="1778" w:type="dxa"/>
            <w:tcBorders>
              <w:top w:val="nil"/>
              <w:left w:val="nil"/>
              <w:bottom w:val="single" w:sz="4" w:space="0" w:color="auto"/>
              <w:right w:val="single" w:sz="4" w:space="0" w:color="auto"/>
            </w:tcBorders>
            <w:shd w:val="clear" w:color="auto" w:fill="auto"/>
            <w:noWrap/>
            <w:vAlign w:val="bottom"/>
            <w:hideMark/>
          </w:tcPr>
          <w:p w14:paraId="3990DF28" w14:textId="77777777" w:rsidR="00A25F7E" w:rsidRPr="004B56F3" w:rsidRDefault="00A25F7E" w:rsidP="00881E8F">
            <w:pPr>
              <w:jc w:val="center"/>
              <w:rPr>
                <w:rFonts w:ascii="Calibri" w:hAnsi="Calibri"/>
                <w:color w:val="000000"/>
              </w:rPr>
            </w:pPr>
            <w:r w:rsidRPr="004B56F3">
              <w:rPr>
                <w:rFonts w:ascii="Calibri" w:hAnsi="Calibri"/>
                <w:color w:val="000000"/>
              </w:rPr>
              <w:t>0.16</w:t>
            </w:r>
          </w:p>
        </w:tc>
      </w:tr>
      <w:tr w:rsidR="00A25F7E" w:rsidRPr="004B56F3" w14:paraId="3990DF30"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2A"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EW4HV</w:t>
            </w:r>
          </w:p>
        </w:tc>
        <w:tc>
          <w:tcPr>
            <w:tcW w:w="675" w:type="dxa"/>
            <w:tcBorders>
              <w:top w:val="nil"/>
              <w:left w:val="nil"/>
              <w:bottom w:val="single" w:sz="4" w:space="0" w:color="auto"/>
              <w:right w:val="single" w:sz="4" w:space="0" w:color="auto"/>
            </w:tcBorders>
            <w:shd w:val="clear" w:color="auto" w:fill="auto"/>
            <w:noWrap/>
            <w:vAlign w:val="bottom"/>
            <w:hideMark/>
          </w:tcPr>
          <w:p w14:paraId="3990DF2B" w14:textId="77777777" w:rsidR="00A25F7E" w:rsidRPr="004B56F3" w:rsidRDefault="00A25F7E" w:rsidP="00881E8F">
            <w:pPr>
              <w:jc w:val="center"/>
              <w:rPr>
                <w:rFonts w:ascii="Calibri" w:hAnsi="Calibri"/>
                <w:color w:val="000000"/>
              </w:rPr>
            </w:pPr>
            <w:r w:rsidRPr="004B56F3">
              <w:rPr>
                <w:rFonts w:ascii="Calibri" w:hAnsi="Calibri"/>
                <w:color w:val="000000"/>
              </w:rPr>
              <w:t>0.26</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2C" w14:textId="77777777" w:rsidR="00A25F7E" w:rsidRPr="004B56F3" w:rsidRDefault="00A25F7E" w:rsidP="00881E8F">
            <w:pPr>
              <w:jc w:val="center"/>
              <w:rPr>
                <w:rFonts w:ascii="Calibri" w:hAnsi="Calibri"/>
                <w:color w:val="9C0006"/>
              </w:rPr>
            </w:pPr>
            <w:r w:rsidRPr="004B56F3">
              <w:rPr>
                <w:rFonts w:ascii="Calibri" w:hAnsi="Calibri"/>
                <w:color w:val="9C0006"/>
              </w:rPr>
              <w:t>0.53</w:t>
            </w:r>
          </w:p>
        </w:tc>
        <w:tc>
          <w:tcPr>
            <w:tcW w:w="271" w:type="dxa"/>
            <w:tcBorders>
              <w:top w:val="nil"/>
              <w:left w:val="nil"/>
              <w:bottom w:val="single" w:sz="4" w:space="0" w:color="auto"/>
              <w:right w:val="single" w:sz="4" w:space="0" w:color="auto"/>
            </w:tcBorders>
            <w:shd w:val="clear" w:color="auto" w:fill="auto"/>
            <w:noWrap/>
            <w:vAlign w:val="bottom"/>
            <w:hideMark/>
          </w:tcPr>
          <w:p w14:paraId="3990DF2D"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2E" w14:textId="77777777" w:rsidR="00A25F7E" w:rsidRPr="004B56F3" w:rsidRDefault="00A25F7E" w:rsidP="00881E8F">
            <w:pPr>
              <w:jc w:val="center"/>
              <w:rPr>
                <w:rFonts w:ascii="Calibri" w:hAnsi="Calibri"/>
                <w:color w:val="000000"/>
              </w:rPr>
            </w:pPr>
            <w:r w:rsidRPr="004B56F3">
              <w:rPr>
                <w:rFonts w:ascii="Calibri" w:hAnsi="Calibri"/>
                <w:color w:val="000000"/>
              </w:rPr>
              <w:t>0.09</w:t>
            </w:r>
          </w:p>
        </w:tc>
        <w:tc>
          <w:tcPr>
            <w:tcW w:w="1778" w:type="dxa"/>
            <w:tcBorders>
              <w:top w:val="nil"/>
              <w:left w:val="nil"/>
              <w:bottom w:val="single" w:sz="4" w:space="0" w:color="auto"/>
              <w:right w:val="single" w:sz="4" w:space="0" w:color="auto"/>
            </w:tcBorders>
            <w:shd w:val="clear" w:color="auto" w:fill="auto"/>
            <w:noWrap/>
            <w:vAlign w:val="bottom"/>
            <w:hideMark/>
          </w:tcPr>
          <w:p w14:paraId="3990DF2F" w14:textId="77777777" w:rsidR="00A25F7E" w:rsidRPr="004B56F3" w:rsidRDefault="00A25F7E" w:rsidP="00881E8F">
            <w:pPr>
              <w:jc w:val="center"/>
              <w:rPr>
                <w:rFonts w:ascii="Calibri" w:hAnsi="Calibri"/>
                <w:color w:val="000000"/>
              </w:rPr>
            </w:pPr>
            <w:r w:rsidRPr="004B56F3">
              <w:rPr>
                <w:rFonts w:ascii="Calibri" w:hAnsi="Calibri"/>
                <w:color w:val="000000"/>
              </w:rPr>
              <w:t>0.21</w:t>
            </w:r>
          </w:p>
        </w:tc>
      </w:tr>
      <w:tr w:rsidR="00A25F7E" w:rsidRPr="004B56F3" w14:paraId="3990DF37"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31"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EW5HV</w:t>
            </w:r>
          </w:p>
        </w:tc>
        <w:tc>
          <w:tcPr>
            <w:tcW w:w="675" w:type="dxa"/>
            <w:tcBorders>
              <w:top w:val="nil"/>
              <w:left w:val="nil"/>
              <w:bottom w:val="single" w:sz="4" w:space="0" w:color="auto"/>
              <w:right w:val="single" w:sz="4" w:space="0" w:color="auto"/>
            </w:tcBorders>
            <w:shd w:val="clear" w:color="auto" w:fill="auto"/>
            <w:noWrap/>
            <w:vAlign w:val="bottom"/>
            <w:hideMark/>
          </w:tcPr>
          <w:p w14:paraId="3990DF32" w14:textId="77777777" w:rsidR="00A25F7E" w:rsidRPr="004B56F3" w:rsidRDefault="00A25F7E" w:rsidP="00881E8F">
            <w:pPr>
              <w:jc w:val="center"/>
              <w:rPr>
                <w:rFonts w:ascii="Calibri" w:hAnsi="Calibri"/>
                <w:color w:val="000000"/>
              </w:rPr>
            </w:pPr>
            <w:r w:rsidRPr="004B56F3">
              <w:rPr>
                <w:rFonts w:ascii="Calibri" w:hAnsi="Calibri"/>
                <w:color w:val="000000"/>
              </w:rPr>
              <w:t>0.19</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33" w14:textId="77777777" w:rsidR="00A25F7E" w:rsidRPr="004B56F3" w:rsidRDefault="00A25F7E" w:rsidP="00881E8F">
            <w:pPr>
              <w:jc w:val="center"/>
              <w:rPr>
                <w:rFonts w:ascii="Calibri" w:hAnsi="Calibri"/>
                <w:color w:val="9C0006"/>
              </w:rPr>
            </w:pPr>
            <w:r w:rsidRPr="004B56F3">
              <w:rPr>
                <w:rFonts w:ascii="Calibri" w:hAnsi="Calibri"/>
                <w:color w:val="9C0006"/>
              </w:rPr>
              <w:t>0.44</w:t>
            </w:r>
          </w:p>
        </w:tc>
        <w:tc>
          <w:tcPr>
            <w:tcW w:w="271" w:type="dxa"/>
            <w:tcBorders>
              <w:top w:val="nil"/>
              <w:left w:val="nil"/>
              <w:bottom w:val="single" w:sz="4" w:space="0" w:color="auto"/>
              <w:right w:val="single" w:sz="4" w:space="0" w:color="auto"/>
            </w:tcBorders>
            <w:shd w:val="clear" w:color="auto" w:fill="auto"/>
            <w:noWrap/>
            <w:vAlign w:val="bottom"/>
            <w:hideMark/>
          </w:tcPr>
          <w:p w14:paraId="3990DF34"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35" w14:textId="77777777" w:rsidR="00A25F7E" w:rsidRPr="004B56F3" w:rsidRDefault="00A25F7E" w:rsidP="00881E8F">
            <w:pPr>
              <w:jc w:val="center"/>
              <w:rPr>
                <w:rFonts w:ascii="Calibri" w:hAnsi="Calibri"/>
                <w:color w:val="000000"/>
              </w:rPr>
            </w:pPr>
            <w:r w:rsidRPr="004B56F3">
              <w:rPr>
                <w:rFonts w:ascii="Calibri" w:hAnsi="Calibri"/>
                <w:color w:val="000000"/>
              </w:rPr>
              <w:t>0.09</w:t>
            </w:r>
          </w:p>
        </w:tc>
        <w:tc>
          <w:tcPr>
            <w:tcW w:w="1778" w:type="dxa"/>
            <w:tcBorders>
              <w:top w:val="nil"/>
              <w:left w:val="nil"/>
              <w:bottom w:val="single" w:sz="4" w:space="0" w:color="auto"/>
              <w:right w:val="single" w:sz="4" w:space="0" w:color="auto"/>
            </w:tcBorders>
            <w:shd w:val="clear" w:color="auto" w:fill="auto"/>
            <w:noWrap/>
            <w:vAlign w:val="bottom"/>
            <w:hideMark/>
          </w:tcPr>
          <w:p w14:paraId="3990DF36" w14:textId="77777777" w:rsidR="00A25F7E" w:rsidRPr="004B56F3" w:rsidRDefault="00A25F7E" w:rsidP="00881E8F">
            <w:pPr>
              <w:jc w:val="center"/>
              <w:rPr>
                <w:rFonts w:ascii="Calibri" w:hAnsi="Calibri"/>
                <w:color w:val="000000"/>
              </w:rPr>
            </w:pPr>
            <w:r w:rsidRPr="004B56F3">
              <w:rPr>
                <w:rFonts w:ascii="Calibri" w:hAnsi="Calibri"/>
                <w:color w:val="000000"/>
              </w:rPr>
              <w:t>0.23</w:t>
            </w:r>
          </w:p>
        </w:tc>
      </w:tr>
      <w:tr w:rsidR="00A25F7E" w:rsidRPr="004B56F3" w14:paraId="3990DF3E"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38"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EW1VV</w:t>
            </w:r>
          </w:p>
        </w:tc>
        <w:tc>
          <w:tcPr>
            <w:tcW w:w="675" w:type="dxa"/>
            <w:tcBorders>
              <w:top w:val="nil"/>
              <w:left w:val="nil"/>
              <w:bottom w:val="single" w:sz="4" w:space="0" w:color="auto"/>
              <w:right w:val="single" w:sz="4" w:space="0" w:color="auto"/>
            </w:tcBorders>
            <w:shd w:val="clear" w:color="auto" w:fill="auto"/>
            <w:noWrap/>
            <w:vAlign w:val="bottom"/>
            <w:hideMark/>
          </w:tcPr>
          <w:p w14:paraId="3990DF39" w14:textId="77777777" w:rsidR="00A25F7E" w:rsidRPr="004B56F3" w:rsidRDefault="00A25F7E" w:rsidP="00881E8F">
            <w:pPr>
              <w:jc w:val="center"/>
              <w:rPr>
                <w:rFonts w:ascii="Calibri" w:hAnsi="Calibri"/>
                <w:color w:val="000000"/>
              </w:rPr>
            </w:pPr>
            <w:r w:rsidRPr="004B56F3">
              <w:rPr>
                <w:rFonts w:ascii="Calibri" w:hAnsi="Calibri"/>
                <w:color w:val="000000"/>
              </w:rPr>
              <w:t>0.07</w:t>
            </w:r>
          </w:p>
        </w:tc>
        <w:tc>
          <w:tcPr>
            <w:tcW w:w="1661" w:type="dxa"/>
            <w:tcBorders>
              <w:top w:val="nil"/>
              <w:left w:val="nil"/>
              <w:bottom w:val="single" w:sz="4" w:space="0" w:color="auto"/>
              <w:right w:val="single" w:sz="4" w:space="0" w:color="auto"/>
            </w:tcBorders>
            <w:shd w:val="clear" w:color="auto" w:fill="auto"/>
            <w:noWrap/>
            <w:vAlign w:val="bottom"/>
            <w:hideMark/>
          </w:tcPr>
          <w:p w14:paraId="3990DF3A" w14:textId="77777777" w:rsidR="00A25F7E" w:rsidRPr="004B56F3" w:rsidRDefault="00A25F7E" w:rsidP="00881E8F">
            <w:pPr>
              <w:jc w:val="center"/>
              <w:rPr>
                <w:rFonts w:ascii="Calibri" w:hAnsi="Calibri"/>
                <w:color w:val="000000"/>
              </w:rPr>
            </w:pPr>
            <w:r w:rsidRPr="004B56F3">
              <w:rPr>
                <w:rFonts w:ascii="Calibri" w:hAnsi="Calibri"/>
                <w:color w:val="000000"/>
              </w:rPr>
              <w:t>0.20</w:t>
            </w:r>
          </w:p>
        </w:tc>
        <w:tc>
          <w:tcPr>
            <w:tcW w:w="271" w:type="dxa"/>
            <w:tcBorders>
              <w:top w:val="nil"/>
              <w:left w:val="nil"/>
              <w:bottom w:val="single" w:sz="4" w:space="0" w:color="auto"/>
              <w:right w:val="single" w:sz="4" w:space="0" w:color="auto"/>
            </w:tcBorders>
            <w:shd w:val="clear" w:color="auto" w:fill="auto"/>
            <w:noWrap/>
            <w:vAlign w:val="bottom"/>
            <w:hideMark/>
          </w:tcPr>
          <w:p w14:paraId="3990DF3B"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3C" w14:textId="77777777" w:rsidR="00A25F7E" w:rsidRPr="004B56F3" w:rsidRDefault="00A25F7E" w:rsidP="00881E8F">
            <w:pPr>
              <w:jc w:val="center"/>
              <w:rPr>
                <w:rFonts w:ascii="Calibri" w:hAnsi="Calibri"/>
                <w:color w:val="000000"/>
              </w:rPr>
            </w:pPr>
            <w:r w:rsidRPr="004B56F3">
              <w:rPr>
                <w:rFonts w:ascii="Calibri" w:hAnsi="Calibri"/>
                <w:color w:val="000000"/>
              </w:rPr>
              <w:t>0.11</w:t>
            </w:r>
          </w:p>
        </w:tc>
        <w:tc>
          <w:tcPr>
            <w:tcW w:w="17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3D" w14:textId="77777777" w:rsidR="00A25F7E" w:rsidRPr="004B56F3" w:rsidRDefault="00A25F7E" w:rsidP="00881E8F">
            <w:pPr>
              <w:jc w:val="center"/>
              <w:rPr>
                <w:rFonts w:ascii="Calibri" w:hAnsi="Calibri"/>
                <w:color w:val="9C0006"/>
              </w:rPr>
            </w:pPr>
            <w:r w:rsidRPr="004B56F3">
              <w:rPr>
                <w:rFonts w:ascii="Calibri" w:hAnsi="Calibri"/>
                <w:color w:val="9C0006"/>
              </w:rPr>
              <w:t>0.42</w:t>
            </w:r>
          </w:p>
        </w:tc>
      </w:tr>
      <w:tr w:rsidR="00A25F7E" w:rsidRPr="004B56F3" w14:paraId="3990DF45"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3F"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EW2VV</w:t>
            </w:r>
          </w:p>
        </w:tc>
        <w:tc>
          <w:tcPr>
            <w:tcW w:w="675" w:type="dxa"/>
            <w:tcBorders>
              <w:top w:val="nil"/>
              <w:left w:val="nil"/>
              <w:bottom w:val="single" w:sz="4" w:space="0" w:color="auto"/>
              <w:right w:val="single" w:sz="4" w:space="0" w:color="auto"/>
            </w:tcBorders>
            <w:shd w:val="clear" w:color="auto" w:fill="auto"/>
            <w:noWrap/>
            <w:vAlign w:val="bottom"/>
            <w:hideMark/>
          </w:tcPr>
          <w:p w14:paraId="3990DF40" w14:textId="77777777" w:rsidR="00A25F7E" w:rsidRPr="004B56F3" w:rsidRDefault="00A25F7E" w:rsidP="00881E8F">
            <w:pPr>
              <w:jc w:val="center"/>
              <w:rPr>
                <w:rFonts w:ascii="Calibri" w:hAnsi="Calibri"/>
                <w:color w:val="000000"/>
              </w:rPr>
            </w:pPr>
            <w:r w:rsidRPr="004B56F3">
              <w:rPr>
                <w:rFonts w:ascii="Calibri" w:hAnsi="Calibri"/>
                <w:color w:val="000000"/>
              </w:rPr>
              <w:t>0.07</w:t>
            </w:r>
          </w:p>
        </w:tc>
        <w:tc>
          <w:tcPr>
            <w:tcW w:w="1661" w:type="dxa"/>
            <w:tcBorders>
              <w:top w:val="nil"/>
              <w:left w:val="nil"/>
              <w:bottom w:val="single" w:sz="4" w:space="0" w:color="auto"/>
              <w:right w:val="single" w:sz="4" w:space="0" w:color="auto"/>
            </w:tcBorders>
            <w:shd w:val="clear" w:color="auto" w:fill="auto"/>
            <w:noWrap/>
            <w:vAlign w:val="bottom"/>
            <w:hideMark/>
          </w:tcPr>
          <w:p w14:paraId="3990DF41" w14:textId="77777777" w:rsidR="00A25F7E" w:rsidRPr="004B56F3" w:rsidRDefault="00A25F7E" w:rsidP="00881E8F">
            <w:pPr>
              <w:jc w:val="center"/>
              <w:rPr>
                <w:rFonts w:ascii="Calibri" w:hAnsi="Calibri"/>
                <w:color w:val="000000"/>
              </w:rPr>
            </w:pPr>
            <w:r w:rsidRPr="004B56F3">
              <w:rPr>
                <w:rFonts w:ascii="Calibri" w:hAnsi="Calibri"/>
                <w:color w:val="000000"/>
              </w:rPr>
              <w:t>0.18</w:t>
            </w:r>
          </w:p>
        </w:tc>
        <w:tc>
          <w:tcPr>
            <w:tcW w:w="271" w:type="dxa"/>
            <w:tcBorders>
              <w:top w:val="nil"/>
              <w:left w:val="nil"/>
              <w:bottom w:val="single" w:sz="4" w:space="0" w:color="auto"/>
              <w:right w:val="single" w:sz="4" w:space="0" w:color="auto"/>
            </w:tcBorders>
            <w:shd w:val="clear" w:color="auto" w:fill="auto"/>
            <w:noWrap/>
            <w:vAlign w:val="bottom"/>
            <w:hideMark/>
          </w:tcPr>
          <w:p w14:paraId="3990DF42"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43" w14:textId="77777777" w:rsidR="00A25F7E" w:rsidRPr="004B56F3" w:rsidRDefault="00A25F7E" w:rsidP="00881E8F">
            <w:pPr>
              <w:jc w:val="center"/>
              <w:rPr>
                <w:rFonts w:ascii="Calibri" w:hAnsi="Calibri"/>
                <w:color w:val="000000"/>
              </w:rPr>
            </w:pPr>
            <w:r w:rsidRPr="004B56F3">
              <w:rPr>
                <w:rFonts w:ascii="Calibri" w:hAnsi="Calibri"/>
                <w:color w:val="000000"/>
              </w:rPr>
              <w:t>0.03</w:t>
            </w:r>
          </w:p>
        </w:tc>
        <w:tc>
          <w:tcPr>
            <w:tcW w:w="1778" w:type="dxa"/>
            <w:tcBorders>
              <w:top w:val="nil"/>
              <w:left w:val="nil"/>
              <w:bottom w:val="single" w:sz="4" w:space="0" w:color="auto"/>
              <w:right w:val="single" w:sz="4" w:space="0" w:color="auto"/>
            </w:tcBorders>
            <w:shd w:val="clear" w:color="auto" w:fill="auto"/>
            <w:noWrap/>
            <w:vAlign w:val="bottom"/>
            <w:hideMark/>
          </w:tcPr>
          <w:p w14:paraId="3990DF44" w14:textId="77777777" w:rsidR="00A25F7E" w:rsidRPr="004B56F3" w:rsidRDefault="00A25F7E" w:rsidP="00881E8F">
            <w:pPr>
              <w:jc w:val="center"/>
              <w:rPr>
                <w:rFonts w:ascii="Calibri" w:hAnsi="Calibri"/>
                <w:color w:val="000000"/>
              </w:rPr>
            </w:pPr>
            <w:r w:rsidRPr="004B56F3">
              <w:rPr>
                <w:rFonts w:ascii="Calibri" w:hAnsi="Calibri"/>
                <w:color w:val="000000"/>
              </w:rPr>
              <w:t>0.11</w:t>
            </w:r>
          </w:p>
        </w:tc>
      </w:tr>
      <w:tr w:rsidR="00A25F7E" w:rsidRPr="004B56F3" w14:paraId="3990DF4C"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46"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EW3VV</w:t>
            </w:r>
          </w:p>
        </w:tc>
        <w:tc>
          <w:tcPr>
            <w:tcW w:w="675" w:type="dxa"/>
            <w:tcBorders>
              <w:top w:val="nil"/>
              <w:left w:val="nil"/>
              <w:bottom w:val="single" w:sz="4" w:space="0" w:color="auto"/>
              <w:right w:val="single" w:sz="4" w:space="0" w:color="auto"/>
            </w:tcBorders>
            <w:shd w:val="clear" w:color="auto" w:fill="auto"/>
            <w:noWrap/>
            <w:vAlign w:val="bottom"/>
            <w:hideMark/>
          </w:tcPr>
          <w:p w14:paraId="3990DF47" w14:textId="77777777" w:rsidR="00A25F7E" w:rsidRPr="004B56F3" w:rsidRDefault="00A25F7E" w:rsidP="00881E8F">
            <w:pPr>
              <w:jc w:val="center"/>
              <w:rPr>
                <w:rFonts w:ascii="Calibri" w:hAnsi="Calibri"/>
                <w:color w:val="000000"/>
              </w:rPr>
            </w:pPr>
            <w:r w:rsidRPr="004B56F3">
              <w:rPr>
                <w:rFonts w:ascii="Calibri" w:hAnsi="Calibri"/>
                <w:color w:val="000000"/>
              </w:rPr>
              <w:t>0.22</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48" w14:textId="77777777" w:rsidR="00A25F7E" w:rsidRPr="004B56F3" w:rsidRDefault="00A25F7E" w:rsidP="00881E8F">
            <w:pPr>
              <w:jc w:val="center"/>
              <w:rPr>
                <w:rFonts w:ascii="Calibri" w:hAnsi="Calibri"/>
                <w:color w:val="9C0006"/>
              </w:rPr>
            </w:pPr>
            <w:r w:rsidRPr="004B56F3">
              <w:rPr>
                <w:rFonts w:ascii="Calibri" w:hAnsi="Calibri"/>
                <w:color w:val="9C0006"/>
              </w:rPr>
              <w:t>0.43</w:t>
            </w:r>
          </w:p>
        </w:tc>
        <w:tc>
          <w:tcPr>
            <w:tcW w:w="271" w:type="dxa"/>
            <w:tcBorders>
              <w:top w:val="nil"/>
              <w:left w:val="nil"/>
              <w:bottom w:val="single" w:sz="4" w:space="0" w:color="auto"/>
              <w:right w:val="single" w:sz="4" w:space="0" w:color="auto"/>
            </w:tcBorders>
            <w:shd w:val="clear" w:color="auto" w:fill="auto"/>
            <w:noWrap/>
            <w:vAlign w:val="bottom"/>
            <w:hideMark/>
          </w:tcPr>
          <w:p w14:paraId="3990DF49"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4A" w14:textId="77777777" w:rsidR="00A25F7E" w:rsidRPr="004B56F3" w:rsidRDefault="00A25F7E" w:rsidP="00881E8F">
            <w:pPr>
              <w:jc w:val="center"/>
              <w:rPr>
                <w:rFonts w:ascii="Calibri" w:hAnsi="Calibri"/>
                <w:color w:val="000000"/>
              </w:rPr>
            </w:pPr>
            <w:r w:rsidRPr="004B56F3">
              <w:rPr>
                <w:rFonts w:ascii="Calibri" w:hAnsi="Calibri"/>
                <w:color w:val="000000"/>
              </w:rPr>
              <w:t>0.10</w:t>
            </w:r>
          </w:p>
        </w:tc>
        <w:tc>
          <w:tcPr>
            <w:tcW w:w="1778" w:type="dxa"/>
            <w:tcBorders>
              <w:top w:val="nil"/>
              <w:left w:val="nil"/>
              <w:bottom w:val="single" w:sz="4" w:space="0" w:color="auto"/>
              <w:right w:val="single" w:sz="4" w:space="0" w:color="auto"/>
            </w:tcBorders>
            <w:shd w:val="clear" w:color="auto" w:fill="auto"/>
            <w:noWrap/>
            <w:vAlign w:val="bottom"/>
            <w:hideMark/>
          </w:tcPr>
          <w:p w14:paraId="3990DF4B" w14:textId="77777777" w:rsidR="00A25F7E" w:rsidRPr="004B56F3" w:rsidRDefault="00A25F7E" w:rsidP="00881E8F">
            <w:pPr>
              <w:jc w:val="center"/>
              <w:rPr>
                <w:rFonts w:ascii="Calibri" w:hAnsi="Calibri"/>
                <w:color w:val="000000"/>
              </w:rPr>
            </w:pPr>
            <w:r w:rsidRPr="004B56F3">
              <w:rPr>
                <w:rFonts w:ascii="Calibri" w:hAnsi="Calibri"/>
                <w:color w:val="000000"/>
              </w:rPr>
              <w:t>0.21</w:t>
            </w:r>
          </w:p>
        </w:tc>
      </w:tr>
      <w:tr w:rsidR="00A25F7E" w:rsidRPr="004B56F3" w14:paraId="3990DF53"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4D"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EW4VV</w:t>
            </w:r>
          </w:p>
        </w:tc>
        <w:tc>
          <w:tcPr>
            <w:tcW w:w="675" w:type="dxa"/>
            <w:tcBorders>
              <w:top w:val="nil"/>
              <w:left w:val="nil"/>
              <w:bottom w:val="single" w:sz="4" w:space="0" w:color="auto"/>
              <w:right w:val="single" w:sz="4" w:space="0" w:color="auto"/>
            </w:tcBorders>
            <w:shd w:val="clear" w:color="auto" w:fill="auto"/>
            <w:noWrap/>
            <w:vAlign w:val="bottom"/>
            <w:hideMark/>
          </w:tcPr>
          <w:p w14:paraId="3990DF4E" w14:textId="77777777" w:rsidR="00A25F7E" w:rsidRPr="004B56F3" w:rsidRDefault="00A25F7E" w:rsidP="00881E8F">
            <w:pPr>
              <w:jc w:val="center"/>
              <w:rPr>
                <w:rFonts w:ascii="Calibri" w:hAnsi="Calibri"/>
                <w:color w:val="000000"/>
              </w:rPr>
            </w:pPr>
            <w:r w:rsidRPr="004B56F3">
              <w:rPr>
                <w:rFonts w:ascii="Calibri" w:hAnsi="Calibri"/>
                <w:color w:val="000000"/>
              </w:rPr>
              <w:t>0.31</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4F" w14:textId="77777777" w:rsidR="00A25F7E" w:rsidRPr="004B56F3" w:rsidRDefault="00A25F7E" w:rsidP="00881E8F">
            <w:pPr>
              <w:jc w:val="center"/>
              <w:rPr>
                <w:rFonts w:ascii="Calibri" w:hAnsi="Calibri"/>
                <w:color w:val="9C0006"/>
              </w:rPr>
            </w:pPr>
            <w:r w:rsidRPr="004B56F3">
              <w:rPr>
                <w:rFonts w:ascii="Calibri" w:hAnsi="Calibri"/>
                <w:color w:val="9C0006"/>
              </w:rPr>
              <w:t>0.63</w:t>
            </w:r>
          </w:p>
        </w:tc>
        <w:tc>
          <w:tcPr>
            <w:tcW w:w="271" w:type="dxa"/>
            <w:tcBorders>
              <w:top w:val="nil"/>
              <w:left w:val="nil"/>
              <w:bottom w:val="single" w:sz="4" w:space="0" w:color="auto"/>
              <w:right w:val="single" w:sz="4" w:space="0" w:color="auto"/>
            </w:tcBorders>
            <w:shd w:val="clear" w:color="auto" w:fill="auto"/>
            <w:noWrap/>
            <w:vAlign w:val="bottom"/>
            <w:hideMark/>
          </w:tcPr>
          <w:p w14:paraId="3990DF50"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51" w14:textId="77777777" w:rsidR="00A25F7E" w:rsidRPr="004B56F3" w:rsidRDefault="00A25F7E" w:rsidP="00881E8F">
            <w:pPr>
              <w:jc w:val="center"/>
              <w:rPr>
                <w:rFonts w:ascii="Calibri" w:hAnsi="Calibri"/>
                <w:color w:val="000000"/>
              </w:rPr>
            </w:pPr>
            <w:r w:rsidRPr="004B56F3">
              <w:rPr>
                <w:rFonts w:ascii="Calibri" w:hAnsi="Calibri"/>
                <w:color w:val="000000"/>
              </w:rPr>
              <w:t>0.14</w:t>
            </w:r>
          </w:p>
        </w:tc>
        <w:tc>
          <w:tcPr>
            <w:tcW w:w="1778" w:type="dxa"/>
            <w:tcBorders>
              <w:top w:val="nil"/>
              <w:left w:val="nil"/>
              <w:bottom w:val="single" w:sz="4" w:space="0" w:color="auto"/>
              <w:right w:val="single" w:sz="4" w:space="0" w:color="auto"/>
            </w:tcBorders>
            <w:shd w:val="clear" w:color="auto" w:fill="auto"/>
            <w:noWrap/>
            <w:vAlign w:val="bottom"/>
            <w:hideMark/>
          </w:tcPr>
          <w:p w14:paraId="3990DF52" w14:textId="77777777" w:rsidR="00A25F7E" w:rsidRPr="004B56F3" w:rsidRDefault="00A25F7E" w:rsidP="00881E8F">
            <w:pPr>
              <w:jc w:val="center"/>
              <w:rPr>
                <w:rFonts w:ascii="Calibri" w:hAnsi="Calibri"/>
                <w:color w:val="000000"/>
              </w:rPr>
            </w:pPr>
            <w:r w:rsidRPr="004B56F3">
              <w:rPr>
                <w:rFonts w:ascii="Calibri" w:hAnsi="Calibri"/>
                <w:color w:val="000000"/>
              </w:rPr>
              <w:t>0.31</w:t>
            </w:r>
          </w:p>
        </w:tc>
      </w:tr>
      <w:tr w:rsidR="00A25F7E" w:rsidRPr="004B56F3" w14:paraId="3990DF5A"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54"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EW5VV</w:t>
            </w:r>
          </w:p>
        </w:tc>
        <w:tc>
          <w:tcPr>
            <w:tcW w:w="675" w:type="dxa"/>
            <w:tcBorders>
              <w:top w:val="nil"/>
              <w:left w:val="nil"/>
              <w:bottom w:val="single" w:sz="4" w:space="0" w:color="auto"/>
              <w:right w:val="single" w:sz="4" w:space="0" w:color="auto"/>
            </w:tcBorders>
            <w:shd w:val="clear" w:color="auto" w:fill="auto"/>
            <w:noWrap/>
            <w:vAlign w:val="bottom"/>
            <w:hideMark/>
          </w:tcPr>
          <w:p w14:paraId="3990DF55" w14:textId="77777777" w:rsidR="00A25F7E" w:rsidRPr="004B56F3" w:rsidRDefault="00A25F7E" w:rsidP="00881E8F">
            <w:pPr>
              <w:jc w:val="center"/>
              <w:rPr>
                <w:rFonts w:ascii="Calibri" w:hAnsi="Calibri"/>
                <w:color w:val="000000"/>
              </w:rPr>
            </w:pPr>
            <w:r w:rsidRPr="004B56F3">
              <w:rPr>
                <w:rFonts w:ascii="Calibri" w:hAnsi="Calibri"/>
                <w:color w:val="000000"/>
              </w:rPr>
              <w:t>0.30</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56" w14:textId="77777777" w:rsidR="00A25F7E" w:rsidRPr="004B56F3" w:rsidRDefault="00A25F7E" w:rsidP="00881E8F">
            <w:pPr>
              <w:jc w:val="center"/>
              <w:rPr>
                <w:rFonts w:ascii="Calibri" w:hAnsi="Calibri"/>
                <w:color w:val="9C0006"/>
              </w:rPr>
            </w:pPr>
            <w:r w:rsidRPr="004B56F3">
              <w:rPr>
                <w:rFonts w:ascii="Calibri" w:hAnsi="Calibri"/>
                <w:color w:val="9C0006"/>
              </w:rPr>
              <w:t>0.62</w:t>
            </w:r>
          </w:p>
        </w:tc>
        <w:tc>
          <w:tcPr>
            <w:tcW w:w="271" w:type="dxa"/>
            <w:tcBorders>
              <w:top w:val="nil"/>
              <w:left w:val="nil"/>
              <w:bottom w:val="single" w:sz="4" w:space="0" w:color="auto"/>
              <w:right w:val="single" w:sz="4" w:space="0" w:color="auto"/>
            </w:tcBorders>
            <w:shd w:val="clear" w:color="auto" w:fill="auto"/>
            <w:noWrap/>
            <w:vAlign w:val="bottom"/>
            <w:hideMark/>
          </w:tcPr>
          <w:p w14:paraId="3990DF57"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58" w14:textId="77777777" w:rsidR="00A25F7E" w:rsidRPr="004B56F3" w:rsidRDefault="00A25F7E" w:rsidP="00881E8F">
            <w:pPr>
              <w:jc w:val="center"/>
              <w:rPr>
                <w:rFonts w:ascii="Calibri" w:hAnsi="Calibri"/>
                <w:color w:val="000000"/>
              </w:rPr>
            </w:pPr>
            <w:r w:rsidRPr="004B56F3">
              <w:rPr>
                <w:rFonts w:ascii="Calibri" w:hAnsi="Calibri"/>
                <w:color w:val="000000"/>
              </w:rPr>
              <w:t>0.19</w:t>
            </w:r>
          </w:p>
        </w:tc>
        <w:tc>
          <w:tcPr>
            <w:tcW w:w="17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59" w14:textId="77777777" w:rsidR="00A25F7E" w:rsidRPr="004B56F3" w:rsidRDefault="00A25F7E" w:rsidP="00881E8F">
            <w:pPr>
              <w:jc w:val="center"/>
              <w:rPr>
                <w:rFonts w:ascii="Calibri" w:hAnsi="Calibri"/>
                <w:color w:val="9C0006"/>
              </w:rPr>
            </w:pPr>
            <w:r w:rsidRPr="004B56F3">
              <w:rPr>
                <w:rFonts w:ascii="Calibri" w:hAnsi="Calibri"/>
                <w:color w:val="9C0006"/>
              </w:rPr>
              <w:t>0.41</w:t>
            </w:r>
          </w:p>
        </w:tc>
      </w:tr>
      <w:tr w:rsidR="00A25F7E" w:rsidRPr="004B56F3" w14:paraId="3990DF61"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5B"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EW1VH</w:t>
            </w:r>
          </w:p>
        </w:tc>
        <w:tc>
          <w:tcPr>
            <w:tcW w:w="675" w:type="dxa"/>
            <w:tcBorders>
              <w:top w:val="nil"/>
              <w:left w:val="nil"/>
              <w:bottom w:val="single" w:sz="4" w:space="0" w:color="auto"/>
              <w:right w:val="single" w:sz="4" w:space="0" w:color="auto"/>
            </w:tcBorders>
            <w:shd w:val="clear" w:color="auto" w:fill="auto"/>
            <w:noWrap/>
            <w:vAlign w:val="bottom"/>
            <w:hideMark/>
          </w:tcPr>
          <w:p w14:paraId="3990DF5C" w14:textId="77777777" w:rsidR="00A25F7E" w:rsidRPr="004B56F3" w:rsidRDefault="00A25F7E" w:rsidP="00881E8F">
            <w:pPr>
              <w:jc w:val="center"/>
              <w:rPr>
                <w:rFonts w:ascii="Calibri" w:hAnsi="Calibri"/>
                <w:color w:val="000000"/>
              </w:rPr>
            </w:pPr>
            <w:r w:rsidRPr="004B56F3">
              <w:rPr>
                <w:rFonts w:ascii="Calibri" w:hAnsi="Calibri"/>
                <w:color w:val="000000"/>
              </w:rPr>
              <w:t>0.20</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5D" w14:textId="77777777" w:rsidR="00A25F7E" w:rsidRPr="004B56F3" w:rsidRDefault="00A25F7E" w:rsidP="00881E8F">
            <w:pPr>
              <w:jc w:val="center"/>
              <w:rPr>
                <w:rFonts w:ascii="Calibri" w:hAnsi="Calibri"/>
                <w:color w:val="9C0006"/>
              </w:rPr>
            </w:pPr>
            <w:r w:rsidRPr="004B56F3">
              <w:rPr>
                <w:rFonts w:ascii="Calibri" w:hAnsi="Calibri"/>
                <w:color w:val="9C0006"/>
              </w:rPr>
              <w:t>0.47</w:t>
            </w:r>
          </w:p>
        </w:tc>
        <w:tc>
          <w:tcPr>
            <w:tcW w:w="271" w:type="dxa"/>
            <w:tcBorders>
              <w:top w:val="nil"/>
              <w:left w:val="nil"/>
              <w:bottom w:val="single" w:sz="4" w:space="0" w:color="auto"/>
              <w:right w:val="single" w:sz="4" w:space="0" w:color="auto"/>
            </w:tcBorders>
            <w:shd w:val="clear" w:color="auto" w:fill="auto"/>
            <w:noWrap/>
            <w:vAlign w:val="bottom"/>
            <w:hideMark/>
          </w:tcPr>
          <w:p w14:paraId="3990DF5E"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5F" w14:textId="77777777" w:rsidR="00A25F7E" w:rsidRPr="004B56F3" w:rsidRDefault="00A25F7E" w:rsidP="00881E8F">
            <w:pPr>
              <w:jc w:val="center"/>
              <w:rPr>
                <w:rFonts w:ascii="Calibri" w:hAnsi="Calibri"/>
                <w:color w:val="000000"/>
              </w:rPr>
            </w:pPr>
            <w:r w:rsidRPr="004B56F3">
              <w:rPr>
                <w:rFonts w:ascii="Calibri" w:hAnsi="Calibri"/>
                <w:color w:val="000000"/>
              </w:rPr>
              <w:t>0.16</w:t>
            </w:r>
          </w:p>
        </w:tc>
        <w:tc>
          <w:tcPr>
            <w:tcW w:w="1778" w:type="dxa"/>
            <w:tcBorders>
              <w:top w:val="nil"/>
              <w:left w:val="nil"/>
              <w:bottom w:val="single" w:sz="4" w:space="0" w:color="auto"/>
              <w:right w:val="single" w:sz="4" w:space="0" w:color="auto"/>
            </w:tcBorders>
            <w:shd w:val="clear" w:color="auto" w:fill="auto"/>
            <w:noWrap/>
            <w:vAlign w:val="bottom"/>
            <w:hideMark/>
          </w:tcPr>
          <w:p w14:paraId="3990DF60" w14:textId="77777777" w:rsidR="00A25F7E" w:rsidRPr="004B56F3" w:rsidRDefault="00A25F7E" w:rsidP="00881E8F">
            <w:pPr>
              <w:jc w:val="center"/>
              <w:rPr>
                <w:rFonts w:ascii="Calibri" w:hAnsi="Calibri"/>
                <w:color w:val="000000"/>
              </w:rPr>
            </w:pPr>
            <w:r w:rsidRPr="004B56F3">
              <w:rPr>
                <w:rFonts w:ascii="Calibri" w:hAnsi="Calibri"/>
                <w:color w:val="000000"/>
              </w:rPr>
              <w:t>0.27</w:t>
            </w:r>
          </w:p>
        </w:tc>
      </w:tr>
      <w:tr w:rsidR="00A25F7E" w:rsidRPr="004B56F3" w14:paraId="3990DF68"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62"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EW2VH</w:t>
            </w:r>
          </w:p>
        </w:tc>
        <w:tc>
          <w:tcPr>
            <w:tcW w:w="675" w:type="dxa"/>
            <w:tcBorders>
              <w:top w:val="nil"/>
              <w:left w:val="nil"/>
              <w:bottom w:val="single" w:sz="4" w:space="0" w:color="auto"/>
              <w:right w:val="single" w:sz="4" w:space="0" w:color="auto"/>
            </w:tcBorders>
            <w:shd w:val="clear" w:color="auto" w:fill="auto"/>
            <w:noWrap/>
            <w:vAlign w:val="bottom"/>
            <w:hideMark/>
          </w:tcPr>
          <w:p w14:paraId="3990DF63" w14:textId="77777777" w:rsidR="00A25F7E" w:rsidRPr="004B56F3" w:rsidRDefault="00A25F7E" w:rsidP="00881E8F">
            <w:pPr>
              <w:jc w:val="center"/>
              <w:rPr>
                <w:rFonts w:ascii="Calibri" w:hAnsi="Calibri"/>
                <w:color w:val="000000"/>
              </w:rPr>
            </w:pPr>
            <w:r w:rsidRPr="004B56F3">
              <w:rPr>
                <w:rFonts w:ascii="Calibri" w:hAnsi="Calibri"/>
                <w:color w:val="000000"/>
              </w:rPr>
              <w:t>0.14</w:t>
            </w:r>
          </w:p>
        </w:tc>
        <w:tc>
          <w:tcPr>
            <w:tcW w:w="1661" w:type="dxa"/>
            <w:tcBorders>
              <w:top w:val="nil"/>
              <w:left w:val="nil"/>
              <w:bottom w:val="single" w:sz="4" w:space="0" w:color="auto"/>
              <w:right w:val="single" w:sz="4" w:space="0" w:color="auto"/>
            </w:tcBorders>
            <w:shd w:val="clear" w:color="auto" w:fill="auto"/>
            <w:noWrap/>
            <w:vAlign w:val="bottom"/>
            <w:hideMark/>
          </w:tcPr>
          <w:p w14:paraId="3990DF64" w14:textId="77777777" w:rsidR="00A25F7E" w:rsidRPr="004B56F3" w:rsidRDefault="00A25F7E" w:rsidP="00881E8F">
            <w:pPr>
              <w:jc w:val="center"/>
              <w:rPr>
                <w:rFonts w:ascii="Calibri" w:hAnsi="Calibri"/>
                <w:color w:val="000000"/>
              </w:rPr>
            </w:pPr>
            <w:r w:rsidRPr="004B56F3">
              <w:rPr>
                <w:rFonts w:ascii="Calibri" w:hAnsi="Calibri"/>
                <w:color w:val="000000"/>
              </w:rPr>
              <w:t>0.32</w:t>
            </w:r>
          </w:p>
        </w:tc>
        <w:tc>
          <w:tcPr>
            <w:tcW w:w="271" w:type="dxa"/>
            <w:tcBorders>
              <w:top w:val="nil"/>
              <w:left w:val="nil"/>
              <w:bottom w:val="single" w:sz="4" w:space="0" w:color="auto"/>
              <w:right w:val="single" w:sz="4" w:space="0" w:color="auto"/>
            </w:tcBorders>
            <w:shd w:val="clear" w:color="auto" w:fill="auto"/>
            <w:noWrap/>
            <w:vAlign w:val="bottom"/>
            <w:hideMark/>
          </w:tcPr>
          <w:p w14:paraId="3990DF65"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66" w14:textId="77777777" w:rsidR="00A25F7E" w:rsidRPr="004B56F3" w:rsidRDefault="00A25F7E" w:rsidP="00881E8F">
            <w:pPr>
              <w:jc w:val="center"/>
              <w:rPr>
                <w:rFonts w:ascii="Calibri" w:hAnsi="Calibri"/>
                <w:color w:val="000000"/>
              </w:rPr>
            </w:pPr>
            <w:r w:rsidRPr="004B56F3">
              <w:rPr>
                <w:rFonts w:ascii="Calibri" w:hAnsi="Calibri"/>
                <w:color w:val="000000"/>
              </w:rPr>
              <w:t>0.08</w:t>
            </w:r>
          </w:p>
        </w:tc>
        <w:tc>
          <w:tcPr>
            <w:tcW w:w="1778" w:type="dxa"/>
            <w:tcBorders>
              <w:top w:val="nil"/>
              <w:left w:val="nil"/>
              <w:bottom w:val="single" w:sz="4" w:space="0" w:color="auto"/>
              <w:right w:val="single" w:sz="4" w:space="0" w:color="auto"/>
            </w:tcBorders>
            <w:shd w:val="clear" w:color="auto" w:fill="auto"/>
            <w:noWrap/>
            <w:vAlign w:val="bottom"/>
            <w:hideMark/>
          </w:tcPr>
          <w:p w14:paraId="3990DF67" w14:textId="77777777" w:rsidR="00A25F7E" w:rsidRPr="004B56F3" w:rsidRDefault="00A25F7E" w:rsidP="00881E8F">
            <w:pPr>
              <w:jc w:val="center"/>
              <w:rPr>
                <w:rFonts w:ascii="Calibri" w:hAnsi="Calibri"/>
                <w:color w:val="000000"/>
              </w:rPr>
            </w:pPr>
            <w:r w:rsidRPr="004B56F3">
              <w:rPr>
                <w:rFonts w:ascii="Calibri" w:hAnsi="Calibri"/>
                <w:color w:val="000000"/>
              </w:rPr>
              <w:t>0.15</w:t>
            </w:r>
          </w:p>
        </w:tc>
      </w:tr>
      <w:tr w:rsidR="00A25F7E" w:rsidRPr="004B56F3" w14:paraId="3990DF6F"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69"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EW3VH</w:t>
            </w:r>
          </w:p>
        </w:tc>
        <w:tc>
          <w:tcPr>
            <w:tcW w:w="675" w:type="dxa"/>
            <w:tcBorders>
              <w:top w:val="nil"/>
              <w:left w:val="nil"/>
              <w:bottom w:val="single" w:sz="4" w:space="0" w:color="auto"/>
              <w:right w:val="single" w:sz="4" w:space="0" w:color="auto"/>
            </w:tcBorders>
            <w:shd w:val="clear" w:color="auto" w:fill="auto"/>
            <w:noWrap/>
            <w:vAlign w:val="bottom"/>
            <w:hideMark/>
          </w:tcPr>
          <w:p w14:paraId="3990DF6A" w14:textId="77777777" w:rsidR="00A25F7E" w:rsidRPr="004B56F3" w:rsidRDefault="00A25F7E" w:rsidP="00881E8F">
            <w:pPr>
              <w:jc w:val="center"/>
              <w:rPr>
                <w:rFonts w:ascii="Calibri" w:hAnsi="Calibri"/>
                <w:color w:val="000000"/>
              </w:rPr>
            </w:pPr>
            <w:r w:rsidRPr="004B56F3">
              <w:rPr>
                <w:rFonts w:ascii="Calibri" w:hAnsi="Calibri"/>
                <w:color w:val="000000"/>
              </w:rPr>
              <w:t>0.22</w:t>
            </w:r>
          </w:p>
        </w:tc>
        <w:tc>
          <w:tcPr>
            <w:tcW w:w="1661" w:type="dxa"/>
            <w:tcBorders>
              <w:top w:val="nil"/>
              <w:left w:val="nil"/>
              <w:bottom w:val="single" w:sz="4" w:space="0" w:color="auto"/>
              <w:right w:val="single" w:sz="4" w:space="0" w:color="auto"/>
            </w:tcBorders>
            <w:shd w:val="clear" w:color="auto" w:fill="auto"/>
            <w:noWrap/>
            <w:vAlign w:val="bottom"/>
            <w:hideMark/>
          </w:tcPr>
          <w:p w14:paraId="3990DF6B" w14:textId="77777777" w:rsidR="00A25F7E" w:rsidRPr="004B56F3" w:rsidRDefault="00A25F7E" w:rsidP="00881E8F">
            <w:pPr>
              <w:jc w:val="center"/>
              <w:rPr>
                <w:rFonts w:ascii="Calibri" w:hAnsi="Calibri"/>
                <w:color w:val="000000"/>
              </w:rPr>
            </w:pPr>
            <w:r w:rsidRPr="004B56F3">
              <w:rPr>
                <w:rFonts w:ascii="Calibri" w:hAnsi="Calibri"/>
                <w:color w:val="000000"/>
              </w:rPr>
              <w:t>0.40</w:t>
            </w:r>
          </w:p>
        </w:tc>
        <w:tc>
          <w:tcPr>
            <w:tcW w:w="271" w:type="dxa"/>
            <w:tcBorders>
              <w:top w:val="nil"/>
              <w:left w:val="nil"/>
              <w:bottom w:val="single" w:sz="4" w:space="0" w:color="auto"/>
              <w:right w:val="single" w:sz="4" w:space="0" w:color="auto"/>
            </w:tcBorders>
            <w:shd w:val="clear" w:color="auto" w:fill="auto"/>
            <w:noWrap/>
            <w:vAlign w:val="bottom"/>
            <w:hideMark/>
          </w:tcPr>
          <w:p w14:paraId="3990DF6C"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6D" w14:textId="77777777" w:rsidR="00A25F7E" w:rsidRPr="004B56F3" w:rsidRDefault="00A25F7E" w:rsidP="00881E8F">
            <w:pPr>
              <w:jc w:val="center"/>
              <w:rPr>
                <w:rFonts w:ascii="Calibri" w:hAnsi="Calibri"/>
                <w:color w:val="000000"/>
              </w:rPr>
            </w:pPr>
            <w:r w:rsidRPr="004B56F3">
              <w:rPr>
                <w:rFonts w:ascii="Calibri" w:hAnsi="Calibri"/>
                <w:color w:val="000000"/>
              </w:rPr>
              <w:t>0.11</w:t>
            </w:r>
          </w:p>
        </w:tc>
        <w:tc>
          <w:tcPr>
            <w:tcW w:w="1778" w:type="dxa"/>
            <w:tcBorders>
              <w:top w:val="nil"/>
              <w:left w:val="nil"/>
              <w:bottom w:val="single" w:sz="4" w:space="0" w:color="auto"/>
              <w:right w:val="single" w:sz="4" w:space="0" w:color="auto"/>
            </w:tcBorders>
            <w:shd w:val="clear" w:color="auto" w:fill="auto"/>
            <w:noWrap/>
            <w:vAlign w:val="bottom"/>
            <w:hideMark/>
          </w:tcPr>
          <w:p w14:paraId="3990DF6E" w14:textId="77777777" w:rsidR="00A25F7E" w:rsidRPr="004B56F3" w:rsidRDefault="00A25F7E" w:rsidP="00881E8F">
            <w:pPr>
              <w:jc w:val="center"/>
              <w:rPr>
                <w:rFonts w:ascii="Calibri" w:hAnsi="Calibri"/>
                <w:color w:val="000000"/>
              </w:rPr>
            </w:pPr>
            <w:r w:rsidRPr="004B56F3">
              <w:rPr>
                <w:rFonts w:ascii="Calibri" w:hAnsi="Calibri"/>
                <w:color w:val="000000"/>
              </w:rPr>
              <w:t>0.18</w:t>
            </w:r>
          </w:p>
        </w:tc>
      </w:tr>
      <w:tr w:rsidR="00A25F7E" w:rsidRPr="004B56F3" w14:paraId="3990DF76"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70"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EW4VH</w:t>
            </w:r>
          </w:p>
        </w:tc>
        <w:tc>
          <w:tcPr>
            <w:tcW w:w="675" w:type="dxa"/>
            <w:tcBorders>
              <w:top w:val="nil"/>
              <w:left w:val="nil"/>
              <w:bottom w:val="single" w:sz="4" w:space="0" w:color="auto"/>
              <w:right w:val="single" w:sz="4" w:space="0" w:color="auto"/>
            </w:tcBorders>
            <w:shd w:val="clear" w:color="auto" w:fill="auto"/>
            <w:noWrap/>
            <w:vAlign w:val="bottom"/>
            <w:hideMark/>
          </w:tcPr>
          <w:p w14:paraId="3990DF71" w14:textId="77777777" w:rsidR="00A25F7E" w:rsidRPr="004B56F3" w:rsidRDefault="00A25F7E" w:rsidP="00881E8F">
            <w:pPr>
              <w:jc w:val="center"/>
              <w:rPr>
                <w:rFonts w:ascii="Calibri" w:hAnsi="Calibri"/>
                <w:color w:val="000000"/>
              </w:rPr>
            </w:pPr>
            <w:r w:rsidRPr="004B56F3">
              <w:rPr>
                <w:rFonts w:ascii="Calibri" w:hAnsi="Calibri"/>
                <w:color w:val="000000"/>
              </w:rPr>
              <w:t>0.27</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72" w14:textId="77777777" w:rsidR="00A25F7E" w:rsidRPr="004B56F3" w:rsidRDefault="00A25F7E" w:rsidP="00881E8F">
            <w:pPr>
              <w:jc w:val="center"/>
              <w:rPr>
                <w:rFonts w:ascii="Calibri" w:hAnsi="Calibri"/>
                <w:color w:val="9C0006"/>
              </w:rPr>
            </w:pPr>
            <w:r w:rsidRPr="004B56F3">
              <w:rPr>
                <w:rFonts w:ascii="Calibri" w:hAnsi="Calibri"/>
                <w:color w:val="9C0006"/>
              </w:rPr>
              <w:t>0.53</w:t>
            </w:r>
          </w:p>
        </w:tc>
        <w:tc>
          <w:tcPr>
            <w:tcW w:w="271" w:type="dxa"/>
            <w:tcBorders>
              <w:top w:val="nil"/>
              <w:left w:val="nil"/>
              <w:bottom w:val="single" w:sz="4" w:space="0" w:color="auto"/>
              <w:right w:val="single" w:sz="4" w:space="0" w:color="auto"/>
            </w:tcBorders>
            <w:shd w:val="clear" w:color="auto" w:fill="auto"/>
            <w:noWrap/>
            <w:vAlign w:val="bottom"/>
            <w:hideMark/>
          </w:tcPr>
          <w:p w14:paraId="3990DF73"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74" w14:textId="77777777" w:rsidR="00A25F7E" w:rsidRPr="004B56F3" w:rsidRDefault="00A25F7E" w:rsidP="00881E8F">
            <w:pPr>
              <w:jc w:val="center"/>
              <w:rPr>
                <w:rFonts w:ascii="Calibri" w:hAnsi="Calibri"/>
                <w:color w:val="000000"/>
              </w:rPr>
            </w:pPr>
            <w:r w:rsidRPr="004B56F3">
              <w:rPr>
                <w:rFonts w:ascii="Calibri" w:hAnsi="Calibri"/>
                <w:color w:val="000000"/>
              </w:rPr>
              <w:t>0.10</w:t>
            </w:r>
          </w:p>
        </w:tc>
        <w:tc>
          <w:tcPr>
            <w:tcW w:w="1778" w:type="dxa"/>
            <w:tcBorders>
              <w:top w:val="nil"/>
              <w:left w:val="nil"/>
              <w:bottom w:val="single" w:sz="4" w:space="0" w:color="auto"/>
              <w:right w:val="single" w:sz="4" w:space="0" w:color="auto"/>
            </w:tcBorders>
            <w:shd w:val="clear" w:color="auto" w:fill="auto"/>
            <w:noWrap/>
            <w:vAlign w:val="bottom"/>
            <w:hideMark/>
          </w:tcPr>
          <w:p w14:paraId="3990DF75" w14:textId="77777777" w:rsidR="00A25F7E" w:rsidRPr="004B56F3" w:rsidRDefault="00A25F7E" w:rsidP="00881E8F">
            <w:pPr>
              <w:jc w:val="center"/>
              <w:rPr>
                <w:rFonts w:ascii="Calibri" w:hAnsi="Calibri"/>
                <w:color w:val="000000"/>
              </w:rPr>
            </w:pPr>
            <w:r w:rsidRPr="004B56F3">
              <w:rPr>
                <w:rFonts w:ascii="Calibri" w:hAnsi="Calibri"/>
                <w:color w:val="000000"/>
              </w:rPr>
              <w:t>0.21</w:t>
            </w:r>
          </w:p>
        </w:tc>
      </w:tr>
      <w:tr w:rsidR="00A25F7E" w:rsidRPr="004B56F3" w14:paraId="3990DF7D"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77" w14:textId="77777777" w:rsidR="00A25F7E" w:rsidRPr="004B56F3" w:rsidRDefault="00A25F7E" w:rsidP="00881E8F">
            <w:pPr>
              <w:jc w:val="center"/>
              <w:rPr>
                <w:rFonts w:ascii="Calibri" w:hAnsi="Calibri"/>
                <w:b/>
                <w:bCs/>
                <w:color w:val="000000"/>
              </w:rPr>
            </w:pPr>
            <w:r w:rsidRPr="004B56F3">
              <w:rPr>
                <w:rFonts w:ascii="Calibri" w:hAnsi="Calibri"/>
                <w:b/>
                <w:bCs/>
                <w:color w:val="000000"/>
              </w:rPr>
              <w:t>EW5VH</w:t>
            </w:r>
          </w:p>
        </w:tc>
        <w:tc>
          <w:tcPr>
            <w:tcW w:w="675" w:type="dxa"/>
            <w:tcBorders>
              <w:top w:val="nil"/>
              <w:left w:val="nil"/>
              <w:bottom w:val="single" w:sz="4" w:space="0" w:color="auto"/>
              <w:right w:val="single" w:sz="4" w:space="0" w:color="auto"/>
            </w:tcBorders>
            <w:shd w:val="clear" w:color="auto" w:fill="auto"/>
            <w:noWrap/>
            <w:vAlign w:val="bottom"/>
            <w:hideMark/>
          </w:tcPr>
          <w:p w14:paraId="3990DF78" w14:textId="77777777" w:rsidR="00A25F7E" w:rsidRPr="004B56F3" w:rsidRDefault="00A25F7E" w:rsidP="00881E8F">
            <w:pPr>
              <w:jc w:val="center"/>
              <w:rPr>
                <w:rFonts w:ascii="Calibri" w:hAnsi="Calibri"/>
                <w:color w:val="000000"/>
              </w:rPr>
            </w:pPr>
            <w:r w:rsidRPr="004B56F3">
              <w:rPr>
                <w:rFonts w:ascii="Calibri" w:hAnsi="Calibri"/>
                <w:color w:val="000000"/>
              </w:rPr>
              <w:t>0.26</w:t>
            </w:r>
          </w:p>
        </w:tc>
        <w:tc>
          <w:tcPr>
            <w:tcW w:w="166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79" w14:textId="77777777" w:rsidR="00A25F7E" w:rsidRPr="004B56F3" w:rsidRDefault="00A25F7E" w:rsidP="00881E8F">
            <w:pPr>
              <w:jc w:val="center"/>
              <w:rPr>
                <w:rFonts w:ascii="Calibri" w:hAnsi="Calibri"/>
                <w:color w:val="9C0006"/>
              </w:rPr>
            </w:pPr>
            <w:r w:rsidRPr="004B56F3">
              <w:rPr>
                <w:rFonts w:ascii="Calibri" w:hAnsi="Calibri"/>
                <w:color w:val="9C0006"/>
              </w:rPr>
              <w:t>0.47</w:t>
            </w:r>
          </w:p>
        </w:tc>
        <w:tc>
          <w:tcPr>
            <w:tcW w:w="271" w:type="dxa"/>
            <w:tcBorders>
              <w:top w:val="nil"/>
              <w:left w:val="nil"/>
              <w:bottom w:val="single" w:sz="4" w:space="0" w:color="auto"/>
              <w:right w:val="single" w:sz="4" w:space="0" w:color="auto"/>
            </w:tcBorders>
            <w:shd w:val="clear" w:color="auto" w:fill="auto"/>
            <w:noWrap/>
            <w:vAlign w:val="bottom"/>
            <w:hideMark/>
          </w:tcPr>
          <w:p w14:paraId="3990DF7A" w14:textId="77777777" w:rsidR="00A25F7E" w:rsidRPr="004B56F3" w:rsidRDefault="00A25F7E" w:rsidP="00881E8F">
            <w:pPr>
              <w:jc w:val="center"/>
              <w:rPr>
                <w:rFonts w:ascii="Calibri" w:hAnsi="Calibri"/>
                <w:color w:val="000000"/>
              </w:rPr>
            </w:pPr>
          </w:p>
        </w:tc>
        <w:tc>
          <w:tcPr>
            <w:tcW w:w="675" w:type="dxa"/>
            <w:tcBorders>
              <w:top w:val="nil"/>
              <w:left w:val="nil"/>
              <w:bottom w:val="single" w:sz="4" w:space="0" w:color="auto"/>
              <w:right w:val="single" w:sz="4" w:space="0" w:color="auto"/>
            </w:tcBorders>
            <w:shd w:val="clear" w:color="auto" w:fill="auto"/>
            <w:noWrap/>
            <w:vAlign w:val="bottom"/>
            <w:hideMark/>
          </w:tcPr>
          <w:p w14:paraId="3990DF7B" w14:textId="77777777" w:rsidR="00A25F7E" w:rsidRPr="004B56F3" w:rsidRDefault="00A25F7E" w:rsidP="00881E8F">
            <w:pPr>
              <w:jc w:val="center"/>
              <w:rPr>
                <w:rFonts w:ascii="Calibri" w:hAnsi="Calibri"/>
                <w:color w:val="000000"/>
              </w:rPr>
            </w:pPr>
            <w:r w:rsidRPr="004B56F3">
              <w:rPr>
                <w:rFonts w:ascii="Calibri" w:hAnsi="Calibri"/>
                <w:color w:val="000000"/>
              </w:rPr>
              <w:t>0.14</w:t>
            </w:r>
          </w:p>
        </w:tc>
        <w:tc>
          <w:tcPr>
            <w:tcW w:w="1778" w:type="dxa"/>
            <w:tcBorders>
              <w:top w:val="nil"/>
              <w:left w:val="nil"/>
              <w:bottom w:val="single" w:sz="4" w:space="0" w:color="auto"/>
              <w:right w:val="single" w:sz="4" w:space="0" w:color="auto"/>
            </w:tcBorders>
            <w:shd w:val="clear" w:color="auto" w:fill="auto"/>
            <w:noWrap/>
            <w:vAlign w:val="bottom"/>
            <w:hideMark/>
          </w:tcPr>
          <w:p w14:paraId="3990DF7C" w14:textId="77777777" w:rsidR="00A25F7E" w:rsidRPr="004B56F3" w:rsidRDefault="00A25F7E" w:rsidP="00881E8F">
            <w:pPr>
              <w:jc w:val="center"/>
              <w:rPr>
                <w:rFonts w:ascii="Calibri" w:hAnsi="Calibri"/>
                <w:color w:val="000000"/>
              </w:rPr>
            </w:pPr>
            <w:r w:rsidRPr="004B56F3">
              <w:rPr>
                <w:rFonts w:ascii="Calibri" w:hAnsi="Calibri"/>
                <w:color w:val="000000"/>
              </w:rPr>
              <w:t>0.27</w:t>
            </w:r>
          </w:p>
        </w:tc>
      </w:tr>
    </w:tbl>
    <w:p w14:paraId="3990DF7E" w14:textId="77777777" w:rsidR="00A25F7E" w:rsidRDefault="00902EBF" w:rsidP="00360FDC">
      <w:pPr>
        <w:pStyle w:val="Caption"/>
        <w:ind w:left="0" w:firstLine="0"/>
      </w:pPr>
      <w:bookmarkStart w:id="566" w:name="_Toc398190115"/>
      <w:bookmarkStart w:id="567" w:name="_Toc400445932"/>
      <w:r>
        <w:t xml:space="preserve">Table </w:t>
      </w:r>
      <w:r w:rsidR="004524AF">
        <w:fldChar w:fldCharType="begin"/>
      </w:r>
      <w:r>
        <w:instrText xml:space="preserve"> SEQ Table \* ARABIC </w:instrText>
      </w:r>
      <w:r w:rsidR="004524AF">
        <w:fldChar w:fldCharType="separate"/>
      </w:r>
      <w:r w:rsidR="00D46B59">
        <w:rPr>
          <w:noProof/>
        </w:rPr>
        <w:t>9</w:t>
      </w:r>
      <w:r w:rsidR="004524AF">
        <w:fldChar w:fldCharType="end"/>
      </w:r>
      <w:r>
        <w:t xml:space="preserve">: </w:t>
      </w:r>
      <w:r w:rsidR="00A25F7E">
        <w:t>Residue of EAP correction [dB] for EW with no roll correction and with a correction of 0.05deg. Highlight in red is the peak-to-peak value &gt; 0.4dB</w:t>
      </w:r>
      <w:bookmarkEnd w:id="566"/>
      <w:bookmarkEnd w:id="567"/>
    </w:p>
    <w:p w14:paraId="3990DF7F" w14:textId="77777777" w:rsidR="00A25F7E" w:rsidRDefault="00A25F7E" w:rsidP="00A25F7E">
      <w:r>
        <w:t>The situation is slightly different for SM where even with a correction of roll of 0.05deg the peak to peak variation is most of the time &gt; 0.4dB. It is particularly true for cross-pol channel due to the issue raised above on the increase of gamma at far range. The reason for this gain increase needs to be investigated further and in particular if it is due to the change of gain of Rx time that is not yet corrected in the data.</w:t>
      </w:r>
    </w:p>
    <w:p w14:paraId="3990DF80" w14:textId="77777777" w:rsidR="00A25F7E" w:rsidRDefault="00A25F7E" w:rsidP="00A25F7E"/>
    <w:tbl>
      <w:tblPr>
        <w:tblW w:w="6018" w:type="dxa"/>
        <w:jc w:val="center"/>
        <w:tblInd w:w="93" w:type="dxa"/>
        <w:tblLook w:val="04A0" w:firstRow="1" w:lastRow="0" w:firstColumn="1" w:lastColumn="0" w:noHBand="0" w:noVBand="1"/>
      </w:tblPr>
      <w:tblGrid>
        <w:gridCol w:w="1060"/>
        <w:gridCol w:w="764"/>
        <w:gridCol w:w="1503"/>
        <w:gridCol w:w="271"/>
        <w:gridCol w:w="811"/>
        <w:gridCol w:w="1609"/>
      </w:tblGrid>
      <w:tr w:rsidR="00A25F7E" w:rsidRPr="004B56F3" w14:paraId="3990DF85" w14:textId="77777777" w:rsidTr="00360FDC">
        <w:trPr>
          <w:trHeight w:val="320"/>
          <w:jc w:val="center"/>
        </w:trPr>
        <w:tc>
          <w:tcPr>
            <w:tcW w:w="1060" w:type="dxa"/>
            <w:tcBorders>
              <w:top w:val="nil"/>
              <w:left w:val="nil"/>
              <w:bottom w:val="nil"/>
              <w:right w:val="nil"/>
            </w:tcBorders>
            <w:shd w:val="clear" w:color="auto" w:fill="auto"/>
            <w:noWrap/>
            <w:vAlign w:val="bottom"/>
            <w:hideMark/>
          </w:tcPr>
          <w:p w14:paraId="3990DF81" w14:textId="77777777" w:rsidR="00A25F7E" w:rsidRPr="004B56F3" w:rsidRDefault="00A25F7E" w:rsidP="00881E8F">
            <w:pPr>
              <w:rPr>
                <w:rFonts w:ascii="Calibri" w:hAnsi="Calibri"/>
                <w:color w:val="000000"/>
              </w:rPr>
            </w:pPr>
          </w:p>
        </w:tc>
        <w:tc>
          <w:tcPr>
            <w:tcW w:w="226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DF82" w14:textId="77777777" w:rsidR="00A25F7E" w:rsidRPr="004B56F3" w:rsidRDefault="00A25F7E" w:rsidP="00881E8F">
            <w:pPr>
              <w:rPr>
                <w:rFonts w:ascii="Calibri" w:hAnsi="Calibri"/>
                <w:b/>
                <w:bCs/>
                <w:color w:val="000000"/>
              </w:rPr>
            </w:pPr>
            <w:r w:rsidRPr="004B56F3">
              <w:rPr>
                <w:rFonts w:ascii="Calibri" w:hAnsi="Calibri"/>
                <w:b/>
                <w:bCs/>
                <w:color w:val="000000"/>
              </w:rPr>
              <w:t>No roll correction</w:t>
            </w:r>
          </w:p>
        </w:tc>
        <w:tc>
          <w:tcPr>
            <w:tcW w:w="271" w:type="dxa"/>
            <w:tcBorders>
              <w:top w:val="single" w:sz="4" w:space="0" w:color="auto"/>
              <w:left w:val="nil"/>
              <w:bottom w:val="single" w:sz="4" w:space="0" w:color="auto"/>
              <w:right w:val="single" w:sz="4" w:space="0" w:color="auto"/>
            </w:tcBorders>
            <w:shd w:val="clear" w:color="auto" w:fill="auto"/>
            <w:noWrap/>
            <w:vAlign w:val="bottom"/>
            <w:hideMark/>
          </w:tcPr>
          <w:p w14:paraId="3990DF83" w14:textId="77777777" w:rsidR="00A25F7E" w:rsidRPr="004B56F3" w:rsidRDefault="00A25F7E" w:rsidP="00881E8F">
            <w:pPr>
              <w:rPr>
                <w:rFonts w:ascii="Calibri" w:hAnsi="Calibri"/>
                <w:b/>
                <w:bCs/>
                <w:color w:val="000000"/>
              </w:rPr>
            </w:pPr>
            <w:r w:rsidRPr="004B56F3">
              <w:rPr>
                <w:rFonts w:ascii="Calibri" w:hAnsi="Calibri"/>
                <w:b/>
                <w:bCs/>
                <w:color w:val="000000"/>
              </w:rPr>
              <w:t> </w:t>
            </w:r>
          </w:p>
        </w:tc>
        <w:tc>
          <w:tcPr>
            <w:tcW w:w="24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90DF84" w14:textId="77777777" w:rsidR="00A25F7E" w:rsidRPr="004B56F3" w:rsidRDefault="00A25F7E" w:rsidP="00881E8F">
            <w:pPr>
              <w:rPr>
                <w:rFonts w:ascii="Calibri" w:hAnsi="Calibri"/>
                <w:b/>
                <w:bCs/>
                <w:color w:val="000000"/>
              </w:rPr>
            </w:pPr>
            <w:r w:rsidRPr="004B56F3">
              <w:rPr>
                <w:rFonts w:ascii="Calibri" w:hAnsi="Calibri"/>
                <w:b/>
                <w:bCs/>
                <w:color w:val="000000"/>
              </w:rPr>
              <w:t>roll correction 0.05deg</w:t>
            </w:r>
          </w:p>
        </w:tc>
      </w:tr>
      <w:tr w:rsidR="00A25F7E" w:rsidRPr="004B56F3" w14:paraId="3990DF8C" w14:textId="77777777" w:rsidTr="00360FDC">
        <w:trPr>
          <w:trHeight w:val="320"/>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DF86" w14:textId="77777777" w:rsidR="00A25F7E" w:rsidRPr="004B56F3" w:rsidRDefault="00A25F7E" w:rsidP="00881E8F">
            <w:pPr>
              <w:rPr>
                <w:rFonts w:ascii="Calibri" w:hAnsi="Calibri"/>
                <w:color w:val="000000"/>
              </w:rPr>
            </w:pPr>
            <w:r w:rsidRPr="004B56F3">
              <w:rPr>
                <w:rFonts w:ascii="Calibri" w:hAnsi="Calibri"/>
                <w:color w:val="000000"/>
              </w:rPr>
              <w:t> </w:t>
            </w:r>
          </w:p>
        </w:tc>
        <w:tc>
          <w:tcPr>
            <w:tcW w:w="764" w:type="dxa"/>
            <w:tcBorders>
              <w:top w:val="nil"/>
              <w:left w:val="nil"/>
              <w:bottom w:val="single" w:sz="4" w:space="0" w:color="auto"/>
              <w:right w:val="single" w:sz="4" w:space="0" w:color="auto"/>
            </w:tcBorders>
            <w:shd w:val="clear" w:color="auto" w:fill="auto"/>
            <w:noWrap/>
            <w:vAlign w:val="bottom"/>
            <w:hideMark/>
          </w:tcPr>
          <w:p w14:paraId="3990DF87" w14:textId="77777777" w:rsidR="00A25F7E" w:rsidRPr="004B56F3" w:rsidRDefault="00A25F7E" w:rsidP="00881E8F">
            <w:pPr>
              <w:rPr>
                <w:rFonts w:ascii="Calibri" w:hAnsi="Calibri"/>
                <w:b/>
                <w:bCs/>
                <w:color w:val="000000"/>
              </w:rPr>
            </w:pPr>
            <w:r w:rsidRPr="004B56F3">
              <w:rPr>
                <w:rFonts w:ascii="Calibri" w:hAnsi="Calibri"/>
                <w:b/>
                <w:bCs/>
                <w:color w:val="000000"/>
              </w:rPr>
              <w:t>RMS</w:t>
            </w:r>
          </w:p>
        </w:tc>
        <w:tc>
          <w:tcPr>
            <w:tcW w:w="1503" w:type="dxa"/>
            <w:tcBorders>
              <w:top w:val="nil"/>
              <w:left w:val="single" w:sz="4" w:space="0" w:color="auto"/>
              <w:bottom w:val="single" w:sz="4" w:space="0" w:color="auto"/>
              <w:right w:val="single" w:sz="4" w:space="0" w:color="auto"/>
            </w:tcBorders>
            <w:shd w:val="clear" w:color="000000" w:fill="FFC7CE"/>
            <w:noWrap/>
            <w:vAlign w:val="bottom"/>
            <w:hideMark/>
          </w:tcPr>
          <w:p w14:paraId="3990DF88" w14:textId="77777777" w:rsidR="00A25F7E" w:rsidRPr="004B56F3" w:rsidRDefault="00A25F7E" w:rsidP="00881E8F">
            <w:pPr>
              <w:rPr>
                <w:rFonts w:ascii="Calibri" w:hAnsi="Calibri"/>
                <w:b/>
                <w:bCs/>
                <w:color w:val="9C0006"/>
              </w:rPr>
            </w:pPr>
            <w:r w:rsidRPr="004B56F3">
              <w:rPr>
                <w:rFonts w:ascii="Calibri" w:hAnsi="Calibri"/>
                <w:b/>
                <w:bCs/>
                <w:color w:val="9C0006"/>
              </w:rPr>
              <w:t>PEAK-PEAK</w:t>
            </w:r>
          </w:p>
        </w:tc>
        <w:tc>
          <w:tcPr>
            <w:tcW w:w="271" w:type="dxa"/>
            <w:tcBorders>
              <w:top w:val="nil"/>
              <w:left w:val="nil"/>
              <w:bottom w:val="nil"/>
              <w:right w:val="nil"/>
            </w:tcBorders>
            <w:shd w:val="clear" w:color="auto" w:fill="auto"/>
            <w:noWrap/>
            <w:vAlign w:val="bottom"/>
            <w:hideMark/>
          </w:tcPr>
          <w:p w14:paraId="3990DF89"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8A" w14:textId="77777777" w:rsidR="00A25F7E" w:rsidRPr="004B56F3" w:rsidRDefault="00A25F7E" w:rsidP="00881E8F">
            <w:pPr>
              <w:rPr>
                <w:rFonts w:ascii="Calibri" w:hAnsi="Calibri"/>
                <w:b/>
                <w:bCs/>
                <w:color w:val="000000"/>
              </w:rPr>
            </w:pPr>
            <w:r w:rsidRPr="004B56F3">
              <w:rPr>
                <w:rFonts w:ascii="Calibri" w:hAnsi="Calibri"/>
                <w:b/>
                <w:bCs/>
                <w:color w:val="000000"/>
              </w:rPr>
              <w:t>RMS</w:t>
            </w:r>
          </w:p>
        </w:tc>
        <w:tc>
          <w:tcPr>
            <w:tcW w:w="1609" w:type="dxa"/>
            <w:tcBorders>
              <w:top w:val="nil"/>
              <w:left w:val="single" w:sz="4" w:space="0" w:color="auto"/>
              <w:bottom w:val="single" w:sz="4" w:space="0" w:color="auto"/>
              <w:right w:val="single" w:sz="4" w:space="0" w:color="auto"/>
            </w:tcBorders>
            <w:shd w:val="clear" w:color="000000" w:fill="FFC7CE"/>
            <w:noWrap/>
            <w:vAlign w:val="bottom"/>
            <w:hideMark/>
          </w:tcPr>
          <w:p w14:paraId="3990DF8B" w14:textId="77777777" w:rsidR="00A25F7E" w:rsidRPr="004B56F3" w:rsidRDefault="00A25F7E" w:rsidP="00881E8F">
            <w:pPr>
              <w:rPr>
                <w:rFonts w:ascii="Calibri" w:hAnsi="Calibri"/>
                <w:b/>
                <w:bCs/>
                <w:color w:val="9C0006"/>
              </w:rPr>
            </w:pPr>
            <w:r w:rsidRPr="004B56F3">
              <w:rPr>
                <w:rFonts w:ascii="Calibri" w:hAnsi="Calibri"/>
                <w:b/>
                <w:bCs/>
                <w:color w:val="9C0006"/>
              </w:rPr>
              <w:t>PEAK-PEAK</w:t>
            </w:r>
          </w:p>
        </w:tc>
      </w:tr>
      <w:tr w:rsidR="00A25F7E" w:rsidRPr="004B56F3" w14:paraId="3990DF93"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8D" w14:textId="77777777" w:rsidR="00A25F7E" w:rsidRPr="004B56F3" w:rsidRDefault="00A25F7E" w:rsidP="00881E8F">
            <w:pPr>
              <w:rPr>
                <w:rFonts w:ascii="Calibri" w:hAnsi="Calibri"/>
                <w:b/>
                <w:bCs/>
                <w:color w:val="000000"/>
              </w:rPr>
            </w:pPr>
            <w:r w:rsidRPr="004B56F3">
              <w:rPr>
                <w:rFonts w:ascii="Calibri" w:hAnsi="Calibri"/>
                <w:b/>
                <w:bCs/>
                <w:color w:val="000000"/>
              </w:rPr>
              <w:t>S1HH</w:t>
            </w:r>
          </w:p>
        </w:tc>
        <w:tc>
          <w:tcPr>
            <w:tcW w:w="764" w:type="dxa"/>
            <w:tcBorders>
              <w:top w:val="nil"/>
              <w:left w:val="nil"/>
              <w:bottom w:val="single" w:sz="4" w:space="0" w:color="auto"/>
              <w:right w:val="single" w:sz="4" w:space="0" w:color="auto"/>
            </w:tcBorders>
            <w:shd w:val="clear" w:color="auto" w:fill="auto"/>
            <w:noWrap/>
            <w:vAlign w:val="bottom"/>
            <w:hideMark/>
          </w:tcPr>
          <w:p w14:paraId="3990DF8E" w14:textId="77777777" w:rsidR="00A25F7E" w:rsidRPr="004B56F3" w:rsidRDefault="00A25F7E" w:rsidP="00881E8F">
            <w:pPr>
              <w:rPr>
                <w:rFonts w:ascii="Calibri" w:hAnsi="Calibri"/>
                <w:color w:val="000000"/>
              </w:rPr>
            </w:pPr>
            <w:r w:rsidRPr="004B56F3">
              <w:rPr>
                <w:rFonts w:ascii="Calibri" w:hAnsi="Calibri"/>
                <w:color w:val="000000"/>
              </w:rPr>
              <w:t>0.248</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8F" w14:textId="77777777" w:rsidR="00A25F7E" w:rsidRPr="004B56F3" w:rsidRDefault="00A25F7E" w:rsidP="00881E8F">
            <w:pPr>
              <w:rPr>
                <w:rFonts w:ascii="Calibri" w:hAnsi="Calibri"/>
                <w:color w:val="9C0006"/>
              </w:rPr>
            </w:pPr>
            <w:r w:rsidRPr="004B56F3">
              <w:rPr>
                <w:rFonts w:ascii="Calibri" w:hAnsi="Calibri"/>
                <w:color w:val="9C0006"/>
              </w:rPr>
              <w:t>0.522</w:t>
            </w:r>
          </w:p>
        </w:tc>
        <w:tc>
          <w:tcPr>
            <w:tcW w:w="271" w:type="dxa"/>
            <w:tcBorders>
              <w:top w:val="nil"/>
              <w:left w:val="nil"/>
              <w:bottom w:val="nil"/>
              <w:right w:val="nil"/>
            </w:tcBorders>
            <w:shd w:val="clear" w:color="auto" w:fill="auto"/>
            <w:noWrap/>
            <w:vAlign w:val="bottom"/>
            <w:hideMark/>
          </w:tcPr>
          <w:p w14:paraId="3990DF90"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91" w14:textId="77777777" w:rsidR="00A25F7E" w:rsidRPr="004B56F3" w:rsidRDefault="00A25F7E" w:rsidP="00881E8F">
            <w:pPr>
              <w:rPr>
                <w:rFonts w:ascii="Calibri" w:hAnsi="Calibri"/>
                <w:color w:val="000000"/>
              </w:rPr>
            </w:pPr>
            <w:r w:rsidRPr="004B56F3">
              <w:rPr>
                <w:rFonts w:ascii="Calibri" w:hAnsi="Calibri"/>
                <w:color w:val="000000"/>
              </w:rPr>
              <w:t>0.205</w:t>
            </w:r>
          </w:p>
        </w:tc>
        <w:tc>
          <w:tcPr>
            <w:tcW w:w="1609" w:type="dxa"/>
            <w:tcBorders>
              <w:top w:val="nil"/>
              <w:left w:val="nil"/>
              <w:bottom w:val="single" w:sz="4" w:space="0" w:color="auto"/>
              <w:right w:val="single" w:sz="4" w:space="0" w:color="auto"/>
            </w:tcBorders>
            <w:shd w:val="clear" w:color="auto" w:fill="auto"/>
            <w:noWrap/>
            <w:vAlign w:val="bottom"/>
            <w:hideMark/>
          </w:tcPr>
          <w:p w14:paraId="3990DF92" w14:textId="77777777" w:rsidR="00A25F7E" w:rsidRPr="004B56F3" w:rsidRDefault="00A25F7E" w:rsidP="00881E8F">
            <w:pPr>
              <w:rPr>
                <w:rFonts w:ascii="Calibri" w:hAnsi="Calibri"/>
                <w:color w:val="000000"/>
              </w:rPr>
            </w:pPr>
            <w:r w:rsidRPr="004B56F3">
              <w:rPr>
                <w:rFonts w:ascii="Calibri" w:hAnsi="Calibri"/>
                <w:color w:val="000000"/>
              </w:rPr>
              <w:t>0.366</w:t>
            </w:r>
          </w:p>
        </w:tc>
      </w:tr>
      <w:tr w:rsidR="00A25F7E" w:rsidRPr="004B56F3" w14:paraId="3990DF9A"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94" w14:textId="77777777" w:rsidR="00A25F7E" w:rsidRPr="004B56F3" w:rsidRDefault="00A25F7E" w:rsidP="00881E8F">
            <w:pPr>
              <w:rPr>
                <w:rFonts w:ascii="Calibri" w:hAnsi="Calibri"/>
                <w:b/>
                <w:bCs/>
                <w:color w:val="000000"/>
              </w:rPr>
            </w:pPr>
            <w:r w:rsidRPr="004B56F3">
              <w:rPr>
                <w:rFonts w:ascii="Calibri" w:hAnsi="Calibri"/>
                <w:b/>
                <w:bCs/>
                <w:color w:val="000000"/>
              </w:rPr>
              <w:t>S1HV</w:t>
            </w:r>
          </w:p>
        </w:tc>
        <w:tc>
          <w:tcPr>
            <w:tcW w:w="764" w:type="dxa"/>
            <w:tcBorders>
              <w:top w:val="nil"/>
              <w:left w:val="nil"/>
              <w:bottom w:val="single" w:sz="4" w:space="0" w:color="auto"/>
              <w:right w:val="single" w:sz="4" w:space="0" w:color="auto"/>
            </w:tcBorders>
            <w:shd w:val="clear" w:color="auto" w:fill="auto"/>
            <w:noWrap/>
            <w:vAlign w:val="bottom"/>
            <w:hideMark/>
          </w:tcPr>
          <w:p w14:paraId="3990DF95" w14:textId="77777777" w:rsidR="00A25F7E" w:rsidRPr="004B56F3" w:rsidRDefault="00A25F7E" w:rsidP="00881E8F">
            <w:pPr>
              <w:rPr>
                <w:rFonts w:ascii="Calibri" w:hAnsi="Calibri"/>
                <w:color w:val="000000"/>
              </w:rPr>
            </w:pPr>
            <w:r w:rsidRPr="004B56F3">
              <w:rPr>
                <w:rFonts w:ascii="Calibri" w:hAnsi="Calibri"/>
                <w:color w:val="000000"/>
              </w:rPr>
              <w:t>0.117</w:t>
            </w:r>
          </w:p>
        </w:tc>
        <w:tc>
          <w:tcPr>
            <w:tcW w:w="1503" w:type="dxa"/>
            <w:tcBorders>
              <w:top w:val="nil"/>
              <w:left w:val="nil"/>
              <w:bottom w:val="single" w:sz="4" w:space="0" w:color="auto"/>
              <w:right w:val="single" w:sz="4" w:space="0" w:color="auto"/>
            </w:tcBorders>
            <w:shd w:val="clear" w:color="auto" w:fill="auto"/>
            <w:noWrap/>
            <w:vAlign w:val="bottom"/>
            <w:hideMark/>
          </w:tcPr>
          <w:p w14:paraId="3990DF96" w14:textId="77777777" w:rsidR="00A25F7E" w:rsidRPr="004B56F3" w:rsidRDefault="00A25F7E" w:rsidP="00881E8F">
            <w:pPr>
              <w:rPr>
                <w:rFonts w:ascii="Calibri" w:hAnsi="Calibri"/>
                <w:color w:val="000000"/>
              </w:rPr>
            </w:pPr>
            <w:r w:rsidRPr="004B56F3">
              <w:rPr>
                <w:rFonts w:ascii="Calibri" w:hAnsi="Calibri"/>
                <w:color w:val="000000"/>
              </w:rPr>
              <w:t>0.277</w:t>
            </w:r>
          </w:p>
        </w:tc>
        <w:tc>
          <w:tcPr>
            <w:tcW w:w="271" w:type="dxa"/>
            <w:tcBorders>
              <w:top w:val="nil"/>
              <w:left w:val="nil"/>
              <w:bottom w:val="nil"/>
              <w:right w:val="nil"/>
            </w:tcBorders>
            <w:shd w:val="clear" w:color="auto" w:fill="auto"/>
            <w:noWrap/>
            <w:vAlign w:val="bottom"/>
            <w:hideMark/>
          </w:tcPr>
          <w:p w14:paraId="3990DF97"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98" w14:textId="77777777" w:rsidR="00A25F7E" w:rsidRPr="004B56F3" w:rsidRDefault="00A25F7E" w:rsidP="00881E8F">
            <w:pPr>
              <w:rPr>
                <w:rFonts w:ascii="Calibri" w:hAnsi="Calibri"/>
                <w:color w:val="000000"/>
              </w:rPr>
            </w:pPr>
            <w:r w:rsidRPr="004B56F3">
              <w:rPr>
                <w:rFonts w:ascii="Calibri" w:hAnsi="Calibri"/>
                <w:color w:val="000000"/>
              </w:rPr>
              <w:t>0.116</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99" w14:textId="77777777" w:rsidR="00A25F7E" w:rsidRPr="004B56F3" w:rsidRDefault="00A25F7E" w:rsidP="00881E8F">
            <w:pPr>
              <w:rPr>
                <w:rFonts w:ascii="Calibri" w:hAnsi="Calibri"/>
                <w:color w:val="9C0006"/>
              </w:rPr>
            </w:pPr>
            <w:r w:rsidRPr="004B56F3">
              <w:rPr>
                <w:rFonts w:ascii="Calibri" w:hAnsi="Calibri"/>
                <w:color w:val="9C0006"/>
              </w:rPr>
              <w:t>0.413</w:t>
            </w:r>
          </w:p>
        </w:tc>
      </w:tr>
      <w:tr w:rsidR="00A25F7E" w:rsidRPr="004B56F3" w14:paraId="3990DFA1"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9B" w14:textId="77777777" w:rsidR="00A25F7E" w:rsidRPr="004B56F3" w:rsidRDefault="00A25F7E" w:rsidP="00881E8F">
            <w:pPr>
              <w:rPr>
                <w:rFonts w:ascii="Calibri" w:hAnsi="Calibri"/>
                <w:b/>
                <w:bCs/>
                <w:color w:val="000000"/>
              </w:rPr>
            </w:pPr>
            <w:r w:rsidRPr="004B56F3">
              <w:rPr>
                <w:rFonts w:ascii="Calibri" w:hAnsi="Calibri"/>
                <w:b/>
                <w:bCs/>
                <w:color w:val="000000"/>
              </w:rPr>
              <w:t>S3HH</w:t>
            </w:r>
          </w:p>
        </w:tc>
        <w:tc>
          <w:tcPr>
            <w:tcW w:w="764" w:type="dxa"/>
            <w:tcBorders>
              <w:top w:val="nil"/>
              <w:left w:val="nil"/>
              <w:bottom w:val="single" w:sz="4" w:space="0" w:color="auto"/>
              <w:right w:val="single" w:sz="4" w:space="0" w:color="auto"/>
            </w:tcBorders>
            <w:shd w:val="clear" w:color="auto" w:fill="auto"/>
            <w:noWrap/>
            <w:vAlign w:val="bottom"/>
            <w:hideMark/>
          </w:tcPr>
          <w:p w14:paraId="3990DF9C" w14:textId="77777777" w:rsidR="00A25F7E" w:rsidRPr="004B56F3" w:rsidRDefault="00A25F7E" w:rsidP="00881E8F">
            <w:pPr>
              <w:rPr>
                <w:rFonts w:ascii="Calibri" w:hAnsi="Calibri"/>
                <w:color w:val="000000"/>
              </w:rPr>
            </w:pPr>
            <w:r w:rsidRPr="004B56F3">
              <w:rPr>
                <w:rFonts w:ascii="Calibri" w:hAnsi="Calibri"/>
                <w:color w:val="000000"/>
              </w:rPr>
              <w:t>0.230</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9D" w14:textId="77777777" w:rsidR="00A25F7E" w:rsidRPr="004B56F3" w:rsidRDefault="00A25F7E" w:rsidP="00881E8F">
            <w:pPr>
              <w:rPr>
                <w:rFonts w:ascii="Calibri" w:hAnsi="Calibri"/>
                <w:color w:val="9C0006"/>
              </w:rPr>
            </w:pPr>
            <w:r w:rsidRPr="004B56F3">
              <w:rPr>
                <w:rFonts w:ascii="Calibri" w:hAnsi="Calibri"/>
                <w:color w:val="9C0006"/>
              </w:rPr>
              <w:t>0.430</w:t>
            </w:r>
          </w:p>
        </w:tc>
        <w:tc>
          <w:tcPr>
            <w:tcW w:w="271" w:type="dxa"/>
            <w:tcBorders>
              <w:top w:val="nil"/>
              <w:left w:val="nil"/>
              <w:bottom w:val="nil"/>
              <w:right w:val="nil"/>
            </w:tcBorders>
            <w:shd w:val="clear" w:color="auto" w:fill="auto"/>
            <w:noWrap/>
            <w:vAlign w:val="bottom"/>
            <w:hideMark/>
          </w:tcPr>
          <w:p w14:paraId="3990DF9E"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9F" w14:textId="77777777" w:rsidR="00A25F7E" w:rsidRPr="004B56F3" w:rsidRDefault="00A25F7E" w:rsidP="00881E8F">
            <w:pPr>
              <w:rPr>
                <w:rFonts w:ascii="Calibri" w:hAnsi="Calibri"/>
                <w:color w:val="000000"/>
              </w:rPr>
            </w:pPr>
            <w:r w:rsidRPr="004B56F3">
              <w:rPr>
                <w:rFonts w:ascii="Calibri" w:hAnsi="Calibri"/>
                <w:color w:val="000000"/>
              </w:rPr>
              <w:t>0.163</w:t>
            </w:r>
          </w:p>
        </w:tc>
        <w:tc>
          <w:tcPr>
            <w:tcW w:w="1609" w:type="dxa"/>
            <w:tcBorders>
              <w:top w:val="nil"/>
              <w:left w:val="nil"/>
              <w:bottom w:val="single" w:sz="4" w:space="0" w:color="auto"/>
              <w:right w:val="single" w:sz="4" w:space="0" w:color="auto"/>
            </w:tcBorders>
            <w:shd w:val="clear" w:color="auto" w:fill="auto"/>
            <w:noWrap/>
            <w:vAlign w:val="bottom"/>
            <w:hideMark/>
          </w:tcPr>
          <w:p w14:paraId="3990DFA0" w14:textId="77777777" w:rsidR="00A25F7E" w:rsidRPr="004B56F3" w:rsidRDefault="00A25F7E" w:rsidP="00881E8F">
            <w:pPr>
              <w:rPr>
                <w:rFonts w:ascii="Calibri" w:hAnsi="Calibri"/>
                <w:color w:val="000000"/>
              </w:rPr>
            </w:pPr>
            <w:r w:rsidRPr="004B56F3">
              <w:rPr>
                <w:rFonts w:ascii="Calibri" w:hAnsi="Calibri"/>
                <w:color w:val="000000"/>
              </w:rPr>
              <w:t>0.264</w:t>
            </w:r>
          </w:p>
        </w:tc>
      </w:tr>
      <w:tr w:rsidR="00A25F7E" w:rsidRPr="004B56F3" w14:paraId="3990DFA8"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A2" w14:textId="77777777" w:rsidR="00A25F7E" w:rsidRPr="004B56F3" w:rsidRDefault="00A25F7E" w:rsidP="00881E8F">
            <w:pPr>
              <w:rPr>
                <w:rFonts w:ascii="Calibri" w:hAnsi="Calibri"/>
                <w:b/>
                <w:bCs/>
                <w:color w:val="000000"/>
              </w:rPr>
            </w:pPr>
            <w:r w:rsidRPr="004B56F3">
              <w:rPr>
                <w:rFonts w:ascii="Calibri" w:hAnsi="Calibri"/>
                <w:b/>
                <w:bCs/>
                <w:color w:val="000000"/>
              </w:rPr>
              <w:t>S3HV</w:t>
            </w:r>
          </w:p>
        </w:tc>
        <w:tc>
          <w:tcPr>
            <w:tcW w:w="764" w:type="dxa"/>
            <w:tcBorders>
              <w:top w:val="nil"/>
              <w:left w:val="nil"/>
              <w:bottom w:val="single" w:sz="4" w:space="0" w:color="auto"/>
              <w:right w:val="single" w:sz="4" w:space="0" w:color="auto"/>
            </w:tcBorders>
            <w:shd w:val="clear" w:color="auto" w:fill="auto"/>
            <w:noWrap/>
            <w:vAlign w:val="bottom"/>
            <w:hideMark/>
          </w:tcPr>
          <w:p w14:paraId="3990DFA3" w14:textId="77777777" w:rsidR="00A25F7E" w:rsidRPr="004B56F3" w:rsidRDefault="00A25F7E" w:rsidP="00881E8F">
            <w:pPr>
              <w:rPr>
                <w:rFonts w:ascii="Calibri" w:hAnsi="Calibri"/>
                <w:color w:val="000000"/>
              </w:rPr>
            </w:pPr>
            <w:r w:rsidRPr="004B56F3">
              <w:rPr>
                <w:rFonts w:ascii="Calibri" w:hAnsi="Calibri"/>
                <w:color w:val="000000"/>
              </w:rPr>
              <w:t>0.268</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A4" w14:textId="77777777" w:rsidR="00A25F7E" w:rsidRPr="004B56F3" w:rsidRDefault="00A25F7E" w:rsidP="00881E8F">
            <w:pPr>
              <w:rPr>
                <w:rFonts w:ascii="Calibri" w:hAnsi="Calibri"/>
                <w:color w:val="9C0006"/>
              </w:rPr>
            </w:pPr>
            <w:r w:rsidRPr="004B56F3">
              <w:rPr>
                <w:rFonts w:ascii="Calibri" w:hAnsi="Calibri"/>
                <w:color w:val="9C0006"/>
              </w:rPr>
              <w:t>0.661</w:t>
            </w:r>
          </w:p>
        </w:tc>
        <w:tc>
          <w:tcPr>
            <w:tcW w:w="271" w:type="dxa"/>
            <w:tcBorders>
              <w:top w:val="nil"/>
              <w:left w:val="nil"/>
              <w:bottom w:val="nil"/>
              <w:right w:val="nil"/>
            </w:tcBorders>
            <w:shd w:val="clear" w:color="auto" w:fill="auto"/>
            <w:noWrap/>
            <w:vAlign w:val="bottom"/>
            <w:hideMark/>
          </w:tcPr>
          <w:p w14:paraId="3990DFA5"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A6" w14:textId="77777777" w:rsidR="00A25F7E" w:rsidRPr="004B56F3" w:rsidRDefault="00A25F7E" w:rsidP="00881E8F">
            <w:pPr>
              <w:rPr>
                <w:rFonts w:ascii="Calibri" w:hAnsi="Calibri"/>
                <w:color w:val="000000"/>
              </w:rPr>
            </w:pPr>
            <w:r w:rsidRPr="004B56F3">
              <w:rPr>
                <w:rFonts w:ascii="Calibri" w:hAnsi="Calibri"/>
                <w:color w:val="000000"/>
              </w:rPr>
              <w:t>0.259</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A7" w14:textId="77777777" w:rsidR="00A25F7E" w:rsidRPr="004B56F3" w:rsidRDefault="00A25F7E" w:rsidP="00881E8F">
            <w:pPr>
              <w:rPr>
                <w:rFonts w:ascii="Calibri" w:hAnsi="Calibri"/>
                <w:color w:val="9C0006"/>
              </w:rPr>
            </w:pPr>
            <w:r w:rsidRPr="004B56F3">
              <w:rPr>
                <w:rFonts w:ascii="Calibri" w:hAnsi="Calibri"/>
                <w:color w:val="9C0006"/>
              </w:rPr>
              <w:t>0.585</w:t>
            </w:r>
          </w:p>
        </w:tc>
      </w:tr>
      <w:tr w:rsidR="00A25F7E" w:rsidRPr="004B56F3" w14:paraId="3990DFAF"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A9" w14:textId="77777777" w:rsidR="00A25F7E" w:rsidRPr="004B56F3" w:rsidRDefault="00A25F7E" w:rsidP="00881E8F">
            <w:pPr>
              <w:rPr>
                <w:rFonts w:ascii="Calibri" w:hAnsi="Calibri"/>
                <w:b/>
                <w:bCs/>
                <w:color w:val="000000"/>
              </w:rPr>
            </w:pPr>
            <w:r w:rsidRPr="004B56F3">
              <w:rPr>
                <w:rFonts w:ascii="Calibri" w:hAnsi="Calibri"/>
                <w:b/>
                <w:bCs/>
                <w:color w:val="000000"/>
              </w:rPr>
              <w:t>S3HH</w:t>
            </w:r>
          </w:p>
        </w:tc>
        <w:tc>
          <w:tcPr>
            <w:tcW w:w="764" w:type="dxa"/>
            <w:tcBorders>
              <w:top w:val="nil"/>
              <w:left w:val="nil"/>
              <w:bottom w:val="single" w:sz="4" w:space="0" w:color="auto"/>
              <w:right w:val="single" w:sz="4" w:space="0" w:color="auto"/>
            </w:tcBorders>
            <w:shd w:val="clear" w:color="auto" w:fill="auto"/>
            <w:noWrap/>
            <w:vAlign w:val="bottom"/>
            <w:hideMark/>
          </w:tcPr>
          <w:p w14:paraId="3990DFAA" w14:textId="77777777" w:rsidR="00A25F7E" w:rsidRPr="004B56F3" w:rsidRDefault="00A25F7E" w:rsidP="00881E8F">
            <w:pPr>
              <w:rPr>
                <w:rFonts w:ascii="Calibri" w:hAnsi="Calibri"/>
                <w:color w:val="000000"/>
              </w:rPr>
            </w:pPr>
            <w:r w:rsidRPr="004B56F3">
              <w:rPr>
                <w:rFonts w:ascii="Calibri" w:hAnsi="Calibri"/>
                <w:color w:val="000000"/>
              </w:rPr>
              <w:t>0.318</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AB" w14:textId="77777777" w:rsidR="00A25F7E" w:rsidRPr="004B56F3" w:rsidRDefault="00A25F7E" w:rsidP="00881E8F">
            <w:pPr>
              <w:rPr>
                <w:rFonts w:ascii="Calibri" w:hAnsi="Calibri"/>
                <w:color w:val="9C0006"/>
              </w:rPr>
            </w:pPr>
            <w:r w:rsidRPr="004B56F3">
              <w:rPr>
                <w:rFonts w:ascii="Calibri" w:hAnsi="Calibri"/>
                <w:color w:val="9C0006"/>
              </w:rPr>
              <w:t>0.555</w:t>
            </w:r>
          </w:p>
        </w:tc>
        <w:tc>
          <w:tcPr>
            <w:tcW w:w="271" w:type="dxa"/>
            <w:tcBorders>
              <w:top w:val="nil"/>
              <w:left w:val="nil"/>
              <w:bottom w:val="nil"/>
              <w:right w:val="nil"/>
            </w:tcBorders>
            <w:shd w:val="clear" w:color="auto" w:fill="auto"/>
            <w:noWrap/>
            <w:vAlign w:val="bottom"/>
            <w:hideMark/>
          </w:tcPr>
          <w:p w14:paraId="3990DFAC"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AD" w14:textId="77777777" w:rsidR="00A25F7E" w:rsidRPr="004B56F3" w:rsidRDefault="00A25F7E" w:rsidP="00881E8F">
            <w:pPr>
              <w:rPr>
                <w:rFonts w:ascii="Calibri" w:hAnsi="Calibri"/>
                <w:color w:val="000000"/>
              </w:rPr>
            </w:pPr>
            <w:r w:rsidRPr="004B56F3">
              <w:rPr>
                <w:rFonts w:ascii="Calibri" w:hAnsi="Calibri"/>
                <w:color w:val="000000"/>
              </w:rPr>
              <w:t>0.252</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AE" w14:textId="77777777" w:rsidR="00A25F7E" w:rsidRPr="004B56F3" w:rsidRDefault="00A25F7E" w:rsidP="00881E8F">
            <w:pPr>
              <w:rPr>
                <w:rFonts w:ascii="Calibri" w:hAnsi="Calibri"/>
                <w:color w:val="9C0006"/>
              </w:rPr>
            </w:pPr>
            <w:r w:rsidRPr="004B56F3">
              <w:rPr>
                <w:rFonts w:ascii="Calibri" w:hAnsi="Calibri"/>
                <w:color w:val="9C0006"/>
              </w:rPr>
              <w:t>0.419</w:t>
            </w:r>
          </w:p>
        </w:tc>
      </w:tr>
      <w:tr w:rsidR="00A25F7E" w:rsidRPr="004B56F3" w14:paraId="3990DFB6"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B0" w14:textId="77777777" w:rsidR="00A25F7E" w:rsidRPr="004B56F3" w:rsidRDefault="00A25F7E" w:rsidP="00881E8F">
            <w:pPr>
              <w:rPr>
                <w:rFonts w:ascii="Calibri" w:hAnsi="Calibri"/>
                <w:b/>
                <w:bCs/>
                <w:color w:val="000000"/>
              </w:rPr>
            </w:pPr>
            <w:r w:rsidRPr="004B56F3">
              <w:rPr>
                <w:rFonts w:ascii="Calibri" w:hAnsi="Calibri"/>
                <w:b/>
                <w:bCs/>
                <w:color w:val="000000"/>
              </w:rPr>
              <w:t>S3HV</w:t>
            </w:r>
          </w:p>
        </w:tc>
        <w:tc>
          <w:tcPr>
            <w:tcW w:w="764" w:type="dxa"/>
            <w:tcBorders>
              <w:top w:val="nil"/>
              <w:left w:val="nil"/>
              <w:bottom w:val="single" w:sz="4" w:space="0" w:color="auto"/>
              <w:right w:val="single" w:sz="4" w:space="0" w:color="auto"/>
            </w:tcBorders>
            <w:shd w:val="clear" w:color="auto" w:fill="auto"/>
            <w:noWrap/>
            <w:vAlign w:val="bottom"/>
            <w:hideMark/>
          </w:tcPr>
          <w:p w14:paraId="3990DFB1" w14:textId="77777777" w:rsidR="00A25F7E" w:rsidRPr="004B56F3" w:rsidRDefault="00A25F7E" w:rsidP="00881E8F">
            <w:pPr>
              <w:rPr>
                <w:rFonts w:ascii="Calibri" w:hAnsi="Calibri"/>
                <w:color w:val="000000"/>
              </w:rPr>
            </w:pPr>
            <w:r w:rsidRPr="004B56F3">
              <w:rPr>
                <w:rFonts w:ascii="Calibri" w:hAnsi="Calibri"/>
                <w:color w:val="000000"/>
              </w:rPr>
              <w:t>0.294</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B2" w14:textId="77777777" w:rsidR="00A25F7E" w:rsidRPr="004B56F3" w:rsidRDefault="00A25F7E" w:rsidP="00881E8F">
            <w:pPr>
              <w:rPr>
                <w:rFonts w:ascii="Calibri" w:hAnsi="Calibri"/>
                <w:color w:val="9C0006"/>
              </w:rPr>
            </w:pPr>
            <w:r w:rsidRPr="004B56F3">
              <w:rPr>
                <w:rFonts w:ascii="Calibri" w:hAnsi="Calibri"/>
                <w:color w:val="9C0006"/>
              </w:rPr>
              <w:t>0.752</w:t>
            </w:r>
          </w:p>
        </w:tc>
        <w:tc>
          <w:tcPr>
            <w:tcW w:w="271" w:type="dxa"/>
            <w:tcBorders>
              <w:top w:val="nil"/>
              <w:left w:val="nil"/>
              <w:bottom w:val="nil"/>
              <w:right w:val="nil"/>
            </w:tcBorders>
            <w:shd w:val="clear" w:color="auto" w:fill="auto"/>
            <w:noWrap/>
            <w:vAlign w:val="bottom"/>
            <w:hideMark/>
          </w:tcPr>
          <w:p w14:paraId="3990DFB3"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B4" w14:textId="77777777" w:rsidR="00A25F7E" w:rsidRPr="004B56F3" w:rsidRDefault="00A25F7E" w:rsidP="00881E8F">
            <w:pPr>
              <w:rPr>
                <w:rFonts w:ascii="Calibri" w:hAnsi="Calibri"/>
                <w:color w:val="000000"/>
              </w:rPr>
            </w:pPr>
            <w:r w:rsidRPr="004B56F3">
              <w:rPr>
                <w:rFonts w:ascii="Calibri" w:hAnsi="Calibri"/>
                <w:color w:val="000000"/>
              </w:rPr>
              <w:t>0.272</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B5" w14:textId="77777777" w:rsidR="00A25F7E" w:rsidRPr="004B56F3" w:rsidRDefault="00A25F7E" w:rsidP="00881E8F">
            <w:pPr>
              <w:rPr>
                <w:rFonts w:ascii="Calibri" w:hAnsi="Calibri"/>
                <w:color w:val="9C0006"/>
              </w:rPr>
            </w:pPr>
            <w:r w:rsidRPr="004B56F3">
              <w:rPr>
                <w:rFonts w:ascii="Calibri" w:hAnsi="Calibri"/>
                <w:color w:val="9C0006"/>
              </w:rPr>
              <w:t>0.614</w:t>
            </w:r>
          </w:p>
        </w:tc>
      </w:tr>
      <w:tr w:rsidR="00A25F7E" w:rsidRPr="004B56F3" w14:paraId="3990DFBD"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B7" w14:textId="77777777" w:rsidR="00A25F7E" w:rsidRPr="004B56F3" w:rsidRDefault="00A25F7E" w:rsidP="00881E8F">
            <w:pPr>
              <w:rPr>
                <w:rFonts w:ascii="Calibri" w:hAnsi="Calibri"/>
                <w:b/>
                <w:bCs/>
                <w:color w:val="000000"/>
              </w:rPr>
            </w:pPr>
            <w:r w:rsidRPr="004B56F3">
              <w:rPr>
                <w:rFonts w:ascii="Calibri" w:hAnsi="Calibri"/>
                <w:b/>
                <w:bCs/>
                <w:color w:val="000000"/>
              </w:rPr>
              <w:t>S4VV</w:t>
            </w:r>
          </w:p>
        </w:tc>
        <w:tc>
          <w:tcPr>
            <w:tcW w:w="764" w:type="dxa"/>
            <w:tcBorders>
              <w:top w:val="nil"/>
              <w:left w:val="nil"/>
              <w:bottom w:val="single" w:sz="4" w:space="0" w:color="auto"/>
              <w:right w:val="single" w:sz="4" w:space="0" w:color="auto"/>
            </w:tcBorders>
            <w:shd w:val="clear" w:color="auto" w:fill="auto"/>
            <w:noWrap/>
            <w:vAlign w:val="bottom"/>
            <w:hideMark/>
          </w:tcPr>
          <w:p w14:paraId="3990DFB8" w14:textId="77777777" w:rsidR="00A25F7E" w:rsidRPr="004B56F3" w:rsidRDefault="00A25F7E" w:rsidP="00881E8F">
            <w:pPr>
              <w:rPr>
                <w:rFonts w:ascii="Calibri" w:hAnsi="Calibri"/>
                <w:color w:val="000000"/>
              </w:rPr>
            </w:pPr>
            <w:r w:rsidRPr="004B56F3">
              <w:rPr>
                <w:rFonts w:ascii="Calibri" w:hAnsi="Calibri"/>
                <w:color w:val="000000"/>
              </w:rPr>
              <w:t>0.181</w:t>
            </w:r>
          </w:p>
        </w:tc>
        <w:tc>
          <w:tcPr>
            <w:tcW w:w="1503" w:type="dxa"/>
            <w:tcBorders>
              <w:top w:val="nil"/>
              <w:left w:val="nil"/>
              <w:bottom w:val="single" w:sz="4" w:space="0" w:color="auto"/>
              <w:right w:val="single" w:sz="4" w:space="0" w:color="auto"/>
            </w:tcBorders>
            <w:shd w:val="clear" w:color="auto" w:fill="auto"/>
            <w:noWrap/>
            <w:vAlign w:val="bottom"/>
            <w:hideMark/>
          </w:tcPr>
          <w:p w14:paraId="3990DFB9" w14:textId="77777777" w:rsidR="00A25F7E" w:rsidRPr="004B56F3" w:rsidRDefault="00A25F7E" w:rsidP="00881E8F">
            <w:pPr>
              <w:rPr>
                <w:rFonts w:ascii="Calibri" w:hAnsi="Calibri"/>
                <w:color w:val="000000"/>
              </w:rPr>
            </w:pPr>
            <w:r w:rsidRPr="004B56F3">
              <w:rPr>
                <w:rFonts w:ascii="Calibri" w:hAnsi="Calibri"/>
                <w:color w:val="000000"/>
              </w:rPr>
              <w:t>0.366</w:t>
            </w:r>
          </w:p>
        </w:tc>
        <w:tc>
          <w:tcPr>
            <w:tcW w:w="271" w:type="dxa"/>
            <w:tcBorders>
              <w:top w:val="nil"/>
              <w:left w:val="nil"/>
              <w:bottom w:val="nil"/>
              <w:right w:val="nil"/>
            </w:tcBorders>
            <w:shd w:val="clear" w:color="auto" w:fill="auto"/>
            <w:noWrap/>
            <w:vAlign w:val="bottom"/>
            <w:hideMark/>
          </w:tcPr>
          <w:p w14:paraId="3990DFBA"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BB" w14:textId="77777777" w:rsidR="00A25F7E" w:rsidRPr="004B56F3" w:rsidRDefault="00A25F7E" w:rsidP="00881E8F">
            <w:pPr>
              <w:rPr>
                <w:rFonts w:ascii="Calibri" w:hAnsi="Calibri"/>
                <w:color w:val="000000"/>
              </w:rPr>
            </w:pPr>
            <w:r w:rsidRPr="004B56F3">
              <w:rPr>
                <w:rFonts w:ascii="Calibri" w:hAnsi="Calibri"/>
                <w:color w:val="000000"/>
              </w:rPr>
              <w:t>0.087</w:t>
            </w:r>
          </w:p>
        </w:tc>
        <w:tc>
          <w:tcPr>
            <w:tcW w:w="1609" w:type="dxa"/>
            <w:tcBorders>
              <w:top w:val="nil"/>
              <w:left w:val="nil"/>
              <w:bottom w:val="single" w:sz="4" w:space="0" w:color="auto"/>
              <w:right w:val="single" w:sz="4" w:space="0" w:color="auto"/>
            </w:tcBorders>
            <w:shd w:val="clear" w:color="auto" w:fill="auto"/>
            <w:noWrap/>
            <w:vAlign w:val="bottom"/>
            <w:hideMark/>
          </w:tcPr>
          <w:p w14:paraId="3990DFBC" w14:textId="77777777" w:rsidR="00A25F7E" w:rsidRPr="004B56F3" w:rsidRDefault="00A25F7E" w:rsidP="00881E8F">
            <w:pPr>
              <w:rPr>
                <w:rFonts w:ascii="Calibri" w:hAnsi="Calibri"/>
                <w:color w:val="000000"/>
              </w:rPr>
            </w:pPr>
            <w:r w:rsidRPr="004B56F3">
              <w:rPr>
                <w:rFonts w:ascii="Calibri" w:hAnsi="Calibri"/>
                <w:color w:val="000000"/>
              </w:rPr>
              <w:t>0.181</w:t>
            </w:r>
          </w:p>
        </w:tc>
      </w:tr>
      <w:tr w:rsidR="00A25F7E" w:rsidRPr="004B56F3" w14:paraId="3990DFC4"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BE" w14:textId="77777777" w:rsidR="00A25F7E" w:rsidRPr="004B56F3" w:rsidRDefault="00A25F7E" w:rsidP="00881E8F">
            <w:pPr>
              <w:rPr>
                <w:rFonts w:ascii="Calibri" w:hAnsi="Calibri"/>
                <w:b/>
                <w:bCs/>
                <w:color w:val="000000"/>
              </w:rPr>
            </w:pPr>
            <w:r w:rsidRPr="004B56F3">
              <w:rPr>
                <w:rFonts w:ascii="Calibri" w:hAnsi="Calibri"/>
                <w:b/>
                <w:bCs/>
                <w:color w:val="000000"/>
              </w:rPr>
              <w:t>S4VH</w:t>
            </w:r>
          </w:p>
        </w:tc>
        <w:tc>
          <w:tcPr>
            <w:tcW w:w="764" w:type="dxa"/>
            <w:tcBorders>
              <w:top w:val="nil"/>
              <w:left w:val="nil"/>
              <w:bottom w:val="single" w:sz="4" w:space="0" w:color="auto"/>
              <w:right w:val="single" w:sz="4" w:space="0" w:color="auto"/>
            </w:tcBorders>
            <w:shd w:val="clear" w:color="auto" w:fill="auto"/>
            <w:noWrap/>
            <w:vAlign w:val="bottom"/>
            <w:hideMark/>
          </w:tcPr>
          <w:p w14:paraId="3990DFBF" w14:textId="77777777" w:rsidR="00A25F7E" w:rsidRPr="004B56F3" w:rsidRDefault="00A25F7E" w:rsidP="00881E8F">
            <w:pPr>
              <w:rPr>
                <w:rFonts w:ascii="Calibri" w:hAnsi="Calibri"/>
                <w:color w:val="000000"/>
              </w:rPr>
            </w:pPr>
            <w:r w:rsidRPr="004B56F3">
              <w:rPr>
                <w:rFonts w:ascii="Calibri" w:hAnsi="Calibri"/>
                <w:color w:val="000000"/>
              </w:rPr>
              <w:t>0.238</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C0" w14:textId="77777777" w:rsidR="00A25F7E" w:rsidRPr="004B56F3" w:rsidRDefault="00A25F7E" w:rsidP="00881E8F">
            <w:pPr>
              <w:rPr>
                <w:rFonts w:ascii="Calibri" w:hAnsi="Calibri"/>
                <w:color w:val="9C0006"/>
              </w:rPr>
            </w:pPr>
            <w:r w:rsidRPr="004B56F3">
              <w:rPr>
                <w:rFonts w:ascii="Calibri" w:hAnsi="Calibri"/>
                <w:color w:val="9C0006"/>
              </w:rPr>
              <w:t>0.623</w:t>
            </w:r>
          </w:p>
        </w:tc>
        <w:tc>
          <w:tcPr>
            <w:tcW w:w="271" w:type="dxa"/>
            <w:tcBorders>
              <w:top w:val="nil"/>
              <w:left w:val="nil"/>
              <w:bottom w:val="nil"/>
              <w:right w:val="nil"/>
            </w:tcBorders>
            <w:shd w:val="clear" w:color="auto" w:fill="auto"/>
            <w:noWrap/>
            <w:vAlign w:val="bottom"/>
            <w:hideMark/>
          </w:tcPr>
          <w:p w14:paraId="3990DFC1"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C2" w14:textId="77777777" w:rsidR="00A25F7E" w:rsidRPr="004B56F3" w:rsidRDefault="00A25F7E" w:rsidP="00881E8F">
            <w:pPr>
              <w:rPr>
                <w:rFonts w:ascii="Calibri" w:hAnsi="Calibri"/>
                <w:color w:val="000000"/>
              </w:rPr>
            </w:pPr>
            <w:r w:rsidRPr="004B56F3">
              <w:rPr>
                <w:rFonts w:ascii="Calibri" w:hAnsi="Calibri"/>
                <w:color w:val="000000"/>
              </w:rPr>
              <w:t>0.188</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C3" w14:textId="77777777" w:rsidR="00A25F7E" w:rsidRPr="004B56F3" w:rsidRDefault="00A25F7E" w:rsidP="00881E8F">
            <w:pPr>
              <w:rPr>
                <w:rFonts w:ascii="Calibri" w:hAnsi="Calibri"/>
                <w:color w:val="9C0006"/>
              </w:rPr>
            </w:pPr>
            <w:r w:rsidRPr="004B56F3">
              <w:rPr>
                <w:rFonts w:ascii="Calibri" w:hAnsi="Calibri"/>
                <w:color w:val="9C0006"/>
              </w:rPr>
              <w:t>0.442</w:t>
            </w:r>
          </w:p>
        </w:tc>
      </w:tr>
      <w:tr w:rsidR="00A25F7E" w:rsidRPr="004B56F3" w14:paraId="3990DFCB"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C5" w14:textId="77777777" w:rsidR="00A25F7E" w:rsidRPr="004B56F3" w:rsidRDefault="00A25F7E" w:rsidP="00881E8F">
            <w:pPr>
              <w:rPr>
                <w:rFonts w:ascii="Calibri" w:hAnsi="Calibri"/>
                <w:b/>
                <w:bCs/>
                <w:color w:val="000000"/>
              </w:rPr>
            </w:pPr>
            <w:r w:rsidRPr="004B56F3">
              <w:rPr>
                <w:rFonts w:ascii="Calibri" w:hAnsi="Calibri"/>
                <w:b/>
                <w:bCs/>
                <w:color w:val="000000"/>
              </w:rPr>
              <w:t>S5HH</w:t>
            </w:r>
          </w:p>
        </w:tc>
        <w:tc>
          <w:tcPr>
            <w:tcW w:w="764" w:type="dxa"/>
            <w:tcBorders>
              <w:top w:val="nil"/>
              <w:left w:val="nil"/>
              <w:bottom w:val="single" w:sz="4" w:space="0" w:color="auto"/>
              <w:right w:val="single" w:sz="4" w:space="0" w:color="auto"/>
            </w:tcBorders>
            <w:shd w:val="clear" w:color="auto" w:fill="auto"/>
            <w:noWrap/>
            <w:vAlign w:val="bottom"/>
            <w:hideMark/>
          </w:tcPr>
          <w:p w14:paraId="3990DFC6" w14:textId="77777777" w:rsidR="00A25F7E" w:rsidRPr="004B56F3" w:rsidRDefault="00A25F7E" w:rsidP="00881E8F">
            <w:pPr>
              <w:rPr>
                <w:rFonts w:ascii="Calibri" w:hAnsi="Calibri"/>
                <w:color w:val="000000"/>
              </w:rPr>
            </w:pPr>
            <w:r w:rsidRPr="004B56F3">
              <w:rPr>
                <w:rFonts w:ascii="Calibri" w:hAnsi="Calibri"/>
                <w:color w:val="000000"/>
              </w:rPr>
              <w:t>0.247</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C7" w14:textId="77777777" w:rsidR="00A25F7E" w:rsidRPr="004B56F3" w:rsidRDefault="00A25F7E" w:rsidP="00881E8F">
            <w:pPr>
              <w:rPr>
                <w:rFonts w:ascii="Calibri" w:hAnsi="Calibri"/>
                <w:color w:val="9C0006"/>
              </w:rPr>
            </w:pPr>
            <w:r w:rsidRPr="004B56F3">
              <w:rPr>
                <w:rFonts w:ascii="Calibri" w:hAnsi="Calibri"/>
                <w:color w:val="9C0006"/>
              </w:rPr>
              <w:t>0.433</w:t>
            </w:r>
          </w:p>
        </w:tc>
        <w:tc>
          <w:tcPr>
            <w:tcW w:w="271" w:type="dxa"/>
            <w:tcBorders>
              <w:top w:val="nil"/>
              <w:left w:val="nil"/>
              <w:bottom w:val="nil"/>
              <w:right w:val="nil"/>
            </w:tcBorders>
            <w:shd w:val="clear" w:color="auto" w:fill="auto"/>
            <w:noWrap/>
            <w:vAlign w:val="bottom"/>
            <w:hideMark/>
          </w:tcPr>
          <w:p w14:paraId="3990DFC8"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C9" w14:textId="77777777" w:rsidR="00A25F7E" w:rsidRPr="004B56F3" w:rsidRDefault="00A25F7E" w:rsidP="00881E8F">
            <w:pPr>
              <w:rPr>
                <w:rFonts w:ascii="Calibri" w:hAnsi="Calibri"/>
                <w:color w:val="000000"/>
              </w:rPr>
            </w:pPr>
            <w:r w:rsidRPr="004B56F3">
              <w:rPr>
                <w:rFonts w:ascii="Calibri" w:hAnsi="Calibri"/>
                <w:color w:val="000000"/>
              </w:rPr>
              <w:t>0.056</w:t>
            </w:r>
          </w:p>
        </w:tc>
        <w:tc>
          <w:tcPr>
            <w:tcW w:w="1609" w:type="dxa"/>
            <w:tcBorders>
              <w:top w:val="nil"/>
              <w:left w:val="nil"/>
              <w:bottom w:val="single" w:sz="4" w:space="0" w:color="auto"/>
              <w:right w:val="single" w:sz="4" w:space="0" w:color="auto"/>
            </w:tcBorders>
            <w:shd w:val="clear" w:color="auto" w:fill="auto"/>
            <w:noWrap/>
            <w:vAlign w:val="bottom"/>
            <w:hideMark/>
          </w:tcPr>
          <w:p w14:paraId="3990DFCA" w14:textId="77777777" w:rsidR="00A25F7E" w:rsidRPr="004B56F3" w:rsidRDefault="00A25F7E" w:rsidP="00881E8F">
            <w:pPr>
              <w:rPr>
                <w:rFonts w:ascii="Calibri" w:hAnsi="Calibri"/>
                <w:color w:val="000000"/>
              </w:rPr>
            </w:pPr>
            <w:r w:rsidRPr="004B56F3">
              <w:rPr>
                <w:rFonts w:ascii="Calibri" w:hAnsi="Calibri"/>
                <w:color w:val="000000"/>
              </w:rPr>
              <w:t>0.088</w:t>
            </w:r>
          </w:p>
        </w:tc>
      </w:tr>
      <w:tr w:rsidR="00A25F7E" w:rsidRPr="004B56F3" w14:paraId="3990DFD2"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CC" w14:textId="77777777" w:rsidR="00A25F7E" w:rsidRPr="004B56F3" w:rsidRDefault="00A25F7E" w:rsidP="00881E8F">
            <w:pPr>
              <w:rPr>
                <w:rFonts w:ascii="Calibri" w:hAnsi="Calibri"/>
                <w:b/>
                <w:bCs/>
                <w:color w:val="000000"/>
              </w:rPr>
            </w:pPr>
            <w:r w:rsidRPr="004B56F3">
              <w:rPr>
                <w:rFonts w:ascii="Calibri" w:hAnsi="Calibri"/>
                <w:b/>
                <w:bCs/>
                <w:color w:val="000000"/>
              </w:rPr>
              <w:t>S5HV</w:t>
            </w:r>
          </w:p>
        </w:tc>
        <w:tc>
          <w:tcPr>
            <w:tcW w:w="764" w:type="dxa"/>
            <w:tcBorders>
              <w:top w:val="nil"/>
              <w:left w:val="nil"/>
              <w:bottom w:val="single" w:sz="4" w:space="0" w:color="auto"/>
              <w:right w:val="single" w:sz="4" w:space="0" w:color="auto"/>
            </w:tcBorders>
            <w:shd w:val="clear" w:color="auto" w:fill="auto"/>
            <w:noWrap/>
            <w:vAlign w:val="bottom"/>
            <w:hideMark/>
          </w:tcPr>
          <w:p w14:paraId="3990DFCD" w14:textId="77777777" w:rsidR="00A25F7E" w:rsidRPr="004B56F3" w:rsidRDefault="00A25F7E" w:rsidP="00881E8F">
            <w:pPr>
              <w:rPr>
                <w:rFonts w:ascii="Calibri" w:hAnsi="Calibri"/>
                <w:color w:val="000000"/>
              </w:rPr>
            </w:pPr>
            <w:r w:rsidRPr="004B56F3">
              <w:rPr>
                <w:rFonts w:ascii="Calibri" w:hAnsi="Calibri"/>
                <w:color w:val="000000"/>
              </w:rPr>
              <w:t>0.442</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CE" w14:textId="77777777" w:rsidR="00A25F7E" w:rsidRPr="004B56F3" w:rsidRDefault="00A25F7E" w:rsidP="00881E8F">
            <w:pPr>
              <w:rPr>
                <w:rFonts w:ascii="Calibri" w:hAnsi="Calibri"/>
                <w:color w:val="9C0006"/>
              </w:rPr>
            </w:pPr>
            <w:r w:rsidRPr="004B56F3">
              <w:rPr>
                <w:rFonts w:ascii="Calibri" w:hAnsi="Calibri"/>
                <w:color w:val="9C0006"/>
              </w:rPr>
              <w:t>1.066</w:t>
            </w:r>
          </w:p>
        </w:tc>
        <w:tc>
          <w:tcPr>
            <w:tcW w:w="271" w:type="dxa"/>
            <w:tcBorders>
              <w:top w:val="nil"/>
              <w:left w:val="nil"/>
              <w:bottom w:val="nil"/>
              <w:right w:val="nil"/>
            </w:tcBorders>
            <w:shd w:val="clear" w:color="auto" w:fill="auto"/>
            <w:noWrap/>
            <w:vAlign w:val="bottom"/>
            <w:hideMark/>
          </w:tcPr>
          <w:p w14:paraId="3990DFCF"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D0" w14:textId="77777777" w:rsidR="00A25F7E" w:rsidRPr="004B56F3" w:rsidRDefault="00A25F7E" w:rsidP="00881E8F">
            <w:pPr>
              <w:rPr>
                <w:rFonts w:ascii="Calibri" w:hAnsi="Calibri"/>
                <w:color w:val="000000"/>
              </w:rPr>
            </w:pPr>
            <w:r w:rsidRPr="004B56F3">
              <w:rPr>
                <w:rFonts w:ascii="Calibri" w:hAnsi="Calibri"/>
                <w:color w:val="000000"/>
              </w:rPr>
              <w:t>0.294</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D1" w14:textId="77777777" w:rsidR="00A25F7E" w:rsidRPr="004B56F3" w:rsidRDefault="00A25F7E" w:rsidP="00881E8F">
            <w:pPr>
              <w:rPr>
                <w:rFonts w:ascii="Calibri" w:hAnsi="Calibri"/>
                <w:color w:val="9C0006"/>
              </w:rPr>
            </w:pPr>
            <w:r w:rsidRPr="004B56F3">
              <w:rPr>
                <w:rFonts w:ascii="Calibri" w:hAnsi="Calibri"/>
                <w:color w:val="9C0006"/>
              </w:rPr>
              <w:t>0.723</w:t>
            </w:r>
          </w:p>
        </w:tc>
      </w:tr>
      <w:tr w:rsidR="00A25F7E" w:rsidRPr="004B56F3" w14:paraId="3990DFD9"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D3" w14:textId="77777777" w:rsidR="00A25F7E" w:rsidRPr="004B56F3" w:rsidRDefault="00A25F7E" w:rsidP="00881E8F">
            <w:pPr>
              <w:rPr>
                <w:rFonts w:ascii="Calibri" w:hAnsi="Calibri"/>
                <w:b/>
                <w:bCs/>
                <w:color w:val="000000"/>
              </w:rPr>
            </w:pPr>
            <w:r w:rsidRPr="004B56F3">
              <w:rPr>
                <w:rFonts w:ascii="Calibri" w:hAnsi="Calibri"/>
                <w:b/>
                <w:bCs/>
                <w:color w:val="000000"/>
              </w:rPr>
              <w:t>S5HH</w:t>
            </w:r>
          </w:p>
        </w:tc>
        <w:tc>
          <w:tcPr>
            <w:tcW w:w="764" w:type="dxa"/>
            <w:tcBorders>
              <w:top w:val="nil"/>
              <w:left w:val="nil"/>
              <w:bottom w:val="single" w:sz="4" w:space="0" w:color="auto"/>
              <w:right w:val="single" w:sz="4" w:space="0" w:color="auto"/>
            </w:tcBorders>
            <w:shd w:val="clear" w:color="auto" w:fill="auto"/>
            <w:noWrap/>
            <w:vAlign w:val="bottom"/>
            <w:hideMark/>
          </w:tcPr>
          <w:p w14:paraId="3990DFD4" w14:textId="77777777" w:rsidR="00A25F7E" w:rsidRPr="004B56F3" w:rsidRDefault="00A25F7E" w:rsidP="00881E8F">
            <w:pPr>
              <w:rPr>
                <w:rFonts w:ascii="Calibri" w:hAnsi="Calibri"/>
                <w:color w:val="000000"/>
              </w:rPr>
            </w:pPr>
            <w:r w:rsidRPr="004B56F3">
              <w:rPr>
                <w:rFonts w:ascii="Calibri" w:hAnsi="Calibri"/>
                <w:color w:val="000000"/>
              </w:rPr>
              <w:t>0.144</w:t>
            </w:r>
          </w:p>
        </w:tc>
        <w:tc>
          <w:tcPr>
            <w:tcW w:w="1503" w:type="dxa"/>
            <w:tcBorders>
              <w:top w:val="nil"/>
              <w:left w:val="nil"/>
              <w:bottom w:val="single" w:sz="4" w:space="0" w:color="auto"/>
              <w:right w:val="single" w:sz="4" w:space="0" w:color="auto"/>
            </w:tcBorders>
            <w:shd w:val="clear" w:color="auto" w:fill="auto"/>
            <w:noWrap/>
            <w:vAlign w:val="bottom"/>
            <w:hideMark/>
          </w:tcPr>
          <w:p w14:paraId="3990DFD5" w14:textId="77777777" w:rsidR="00A25F7E" w:rsidRPr="004B56F3" w:rsidRDefault="00A25F7E" w:rsidP="00881E8F">
            <w:pPr>
              <w:rPr>
                <w:rFonts w:ascii="Calibri" w:hAnsi="Calibri"/>
                <w:color w:val="000000"/>
              </w:rPr>
            </w:pPr>
            <w:r w:rsidRPr="004B56F3">
              <w:rPr>
                <w:rFonts w:ascii="Calibri" w:hAnsi="Calibri"/>
                <w:color w:val="000000"/>
              </w:rPr>
              <w:t>0.266</w:t>
            </w:r>
          </w:p>
        </w:tc>
        <w:tc>
          <w:tcPr>
            <w:tcW w:w="271" w:type="dxa"/>
            <w:tcBorders>
              <w:top w:val="nil"/>
              <w:left w:val="nil"/>
              <w:bottom w:val="nil"/>
              <w:right w:val="nil"/>
            </w:tcBorders>
            <w:shd w:val="clear" w:color="auto" w:fill="auto"/>
            <w:noWrap/>
            <w:vAlign w:val="bottom"/>
            <w:hideMark/>
          </w:tcPr>
          <w:p w14:paraId="3990DFD6"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D7" w14:textId="77777777" w:rsidR="00A25F7E" w:rsidRPr="004B56F3" w:rsidRDefault="00A25F7E" w:rsidP="00881E8F">
            <w:pPr>
              <w:rPr>
                <w:rFonts w:ascii="Calibri" w:hAnsi="Calibri"/>
                <w:color w:val="000000"/>
              </w:rPr>
            </w:pPr>
            <w:r w:rsidRPr="004B56F3">
              <w:rPr>
                <w:rFonts w:ascii="Calibri" w:hAnsi="Calibri"/>
                <w:color w:val="000000"/>
              </w:rPr>
              <w:t>0.052</w:t>
            </w:r>
          </w:p>
        </w:tc>
        <w:tc>
          <w:tcPr>
            <w:tcW w:w="1609" w:type="dxa"/>
            <w:tcBorders>
              <w:top w:val="nil"/>
              <w:left w:val="nil"/>
              <w:bottom w:val="single" w:sz="4" w:space="0" w:color="auto"/>
              <w:right w:val="single" w:sz="4" w:space="0" w:color="auto"/>
            </w:tcBorders>
            <w:shd w:val="clear" w:color="auto" w:fill="auto"/>
            <w:noWrap/>
            <w:vAlign w:val="bottom"/>
            <w:hideMark/>
          </w:tcPr>
          <w:p w14:paraId="3990DFD8" w14:textId="77777777" w:rsidR="00A25F7E" w:rsidRPr="004B56F3" w:rsidRDefault="00A25F7E" w:rsidP="00881E8F">
            <w:pPr>
              <w:rPr>
                <w:rFonts w:ascii="Calibri" w:hAnsi="Calibri"/>
                <w:color w:val="000000"/>
              </w:rPr>
            </w:pPr>
            <w:r w:rsidRPr="004B56F3">
              <w:rPr>
                <w:rFonts w:ascii="Calibri" w:hAnsi="Calibri"/>
                <w:color w:val="000000"/>
              </w:rPr>
              <w:t>0.141</w:t>
            </w:r>
          </w:p>
        </w:tc>
      </w:tr>
      <w:tr w:rsidR="00A25F7E" w:rsidRPr="004B56F3" w14:paraId="3990DFE0" w14:textId="77777777" w:rsidTr="00360FDC">
        <w:trPr>
          <w:trHeight w:val="320"/>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990DFDA" w14:textId="77777777" w:rsidR="00A25F7E" w:rsidRPr="004B56F3" w:rsidRDefault="00A25F7E" w:rsidP="00881E8F">
            <w:pPr>
              <w:rPr>
                <w:rFonts w:ascii="Calibri" w:hAnsi="Calibri"/>
                <w:b/>
                <w:bCs/>
                <w:color w:val="000000"/>
              </w:rPr>
            </w:pPr>
            <w:r w:rsidRPr="004B56F3">
              <w:rPr>
                <w:rFonts w:ascii="Calibri" w:hAnsi="Calibri"/>
                <w:b/>
                <w:bCs/>
                <w:color w:val="000000"/>
              </w:rPr>
              <w:t>S5HV</w:t>
            </w:r>
          </w:p>
        </w:tc>
        <w:tc>
          <w:tcPr>
            <w:tcW w:w="764" w:type="dxa"/>
            <w:tcBorders>
              <w:top w:val="nil"/>
              <w:left w:val="nil"/>
              <w:bottom w:val="single" w:sz="4" w:space="0" w:color="auto"/>
              <w:right w:val="single" w:sz="4" w:space="0" w:color="auto"/>
            </w:tcBorders>
            <w:shd w:val="clear" w:color="auto" w:fill="auto"/>
            <w:noWrap/>
            <w:vAlign w:val="bottom"/>
            <w:hideMark/>
          </w:tcPr>
          <w:p w14:paraId="3990DFDB" w14:textId="77777777" w:rsidR="00A25F7E" w:rsidRPr="004B56F3" w:rsidRDefault="00A25F7E" w:rsidP="00881E8F">
            <w:pPr>
              <w:rPr>
                <w:rFonts w:ascii="Calibri" w:hAnsi="Calibri"/>
                <w:color w:val="000000"/>
              </w:rPr>
            </w:pPr>
            <w:r w:rsidRPr="004B56F3">
              <w:rPr>
                <w:rFonts w:ascii="Calibri" w:hAnsi="Calibri"/>
                <w:color w:val="000000"/>
              </w:rPr>
              <w:t>0.321</w:t>
            </w:r>
          </w:p>
        </w:tc>
        <w:tc>
          <w:tcPr>
            <w:tcW w:w="150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DC" w14:textId="77777777" w:rsidR="00A25F7E" w:rsidRPr="004B56F3" w:rsidRDefault="00A25F7E" w:rsidP="00881E8F">
            <w:pPr>
              <w:rPr>
                <w:rFonts w:ascii="Calibri" w:hAnsi="Calibri"/>
                <w:color w:val="9C0006"/>
              </w:rPr>
            </w:pPr>
            <w:r w:rsidRPr="004B56F3">
              <w:rPr>
                <w:rFonts w:ascii="Calibri" w:hAnsi="Calibri"/>
                <w:color w:val="9C0006"/>
              </w:rPr>
              <w:t>0.821</w:t>
            </w:r>
          </w:p>
        </w:tc>
        <w:tc>
          <w:tcPr>
            <w:tcW w:w="271" w:type="dxa"/>
            <w:tcBorders>
              <w:top w:val="nil"/>
              <w:left w:val="nil"/>
              <w:bottom w:val="nil"/>
              <w:right w:val="nil"/>
            </w:tcBorders>
            <w:shd w:val="clear" w:color="auto" w:fill="auto"/>
            <w:noWrap/>
            <w:vAlign w:val="bottom"/>
            <w:hideMark/>
          </w:tcPr>
          <w:p w14:paraId="3990DFDD" w14:textId="77777777" w:rsidR="00A25F7E" w:rsidRPr="004B56F3" w:rsidRDefault="00A25F7E" w:rsidP="00881E8F">
            <w:pPr>
              <w:rPr>
                <w:rFonts w:ascii="Calibri" w:hAnsi="Calibri"/>
                <w:color w:val="000000"/>
              </w:rPr>
            </w:pPr>
          </w:p>
        </w:tc>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3990DFDE" w14:textId="77777777" w:rsidR="00A25F7E" w:rsidRPr="004B56F3" w:rsidRDefault="00A25F7E" w:rsidP="00881E8F">
            <w:pPr>
              <w:rPr>
                <w:rFonts w:ascii="Calibri" w:hAnsi="Calibri"/>
                <w:color w:val="000000"/>
              </w:rPr>
            </w:pPr>
            <w:r w:rsidRPr="004B56F3">
              <w:rPr>
                <w:rFonts w:ascii="Calibri" w:hAnsi="Calibri"/>
                <w:color w:val="000000"/>
              </w:rPr>
              <w:t>0.215</w:t>
            </w:r>
          </w:p>
        </w:tc>
        <w:tc>
          <w:tcPr>
            <w:tcW w:w="160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90DFDF" w14:textId="77777777" w:rsidR="00A25F7E" w:rsidRPr="004B56F3" w:rsidRDefault="00A25F7E" w:rsidP="00881E8F">
            <w:pPr>
              <w:rPr>
                <w:rFonts w:ascii="Calibri" w:hAnsi="Calibri"/>
                <w:color w:val="9C0006"/>
              </w:rPr>
            </w:pPr>
            <w:r w:rsidRPr="004B56F3">
              <w:rPr>
                <w:rFonts w:ascii="Calibri" w:hAnsi="Calibri"/>
                <w:color w:val="9C0006"/>
              </w:rPr>
              <w:t>0.481</w:t>
            </w:r>
          </w:p>
        </w:tc>
      </w:tr>
    </w:tbl>
    <w:p w14:paraId="3990DFE1" w14:textId="77777777" w:rsidR="00A25F7E" w:rsidRDefault="00902EBF" w:rsidP="00902EBF">
      <w:pPr>
        <w:pStyle w:val="Caption"/>
      </w:pPr>
      <w:bookmarkStart w:id="568" w:name="_Toc398190116"/>
      <w:bookmarkStart w:id="569" w:name="_Toc400445933"/>
      <w:r>
        <w:t xml:space="preserve">Table </w:t>
      </w:r>
      <w:r w:rsidR="004524AF">
        <w:fldChar w:fldCharType="begin"/>
      </w:r>
      <w:r>
        <w:instrText xml:space="preserve"> SEQ Table \* ARABIC </w:instrText>
      </w:r>
      <w:r w:rsidR="004524AF">
        <w:fldChar w:fldCharType="separate"/>
      </w:r>
      <w:r w:rsidR="00D46B59">
        <w:rPr>
          <w:noProof/>
        </w:rPr>
        <w:t>10</w:t>
      </w:r>
      <w:r w:rsidR="004524AF">
        <w:fldChar w:fldCharType="end"/>
      </w:r>
      <w:r>
        <w:t xml:space="preserve">: </w:t>
      </w:r>
      <w:r w:rsidR="00A25F7E">
        <w:t>Residue of EAP correction [dB] for SM with no roll correction and with a correction of 0.05deg. Highlight in red is the peak-to-peak value &gt; 0.4dB</w:t>
      </w:r>
      <w:bookmarkEnd w:id="568"/>
      <w:bookmarkEnd w:id="569"/>
    </w:p>
    <w:p w14:paraId="3990DFE2" w14:textId="77777777" w:rsidR="00A25F7E" w:rsidRPr="0050666E" w:rsidRDefault="00A25F7E" w:rsidP="00A25F7E">
      <w:r w:rsidRPr="0050666E">
        <w:t xml:space="preserve">As a conclusion, it is shown that the EAP correction is strongly dependent on the roll mispointing. It is demonstrated that (by artificially) correcting for the roll offset, it is possible to achieve a good accuracy especially for IW/EW. </w:t>
      </w:r>
    </w:p>
    <w:p w14:paraId="3990DFE3" w14:textId="77777777" w:rsidR="00A25F7E" w:rsidRPr="0050666E" w:rsidRDefault="00A25F7E" w:rsidP="00A25F7E"/>
    <w:p w14:paraId="3990DFE4" w14:textId="77777777" w:rsidR="00A25F7E" w:rsidRPr="0050666E" w:rsidRDefault="00A25F7E" w:rsidP="00A25F7E">
      <w:r w:rsidRPr="0050666E">
        <w:t>The situation is however more critical for SM where especially for the cross-channel significant residue across range will remain.</w:t>
      </w:r>
    </w:p>
    <w:p w14:paraId="3990DFE5" w14:textId="77777777" w:rsidR="00A25F7E" w:rsidRPr="0050666E" w:rsidRDefault="00A25F7E" w:rsidP="00A25F7E"/>
    <w:p w14:paraId="3990DFE6" w14:textId="77777777" w:rsidR="00A25F7E" w:rsidRDefault="00A25F7E" w:rsidP="00A25F7E">
      <w:r w:rsidRPr="0050666E">
        <w:t xml:space="preserve">For all the modes, even with a roll correction of 0.05deg, it can be EAP correction residue takes the form of a linear trend. This makes such that for TOPS mode there will still be jump offset of the order 0.5dB which will be extremely visible over certain areas. </w:t>
      </w:r>
    </w:p>
    <w:p w14:paraId="3990DFE7" w14:textId="77777777" w:rsidR="00A25F7E" w:rsidRPr="0050666E"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pPr>
      <w:r w:rsidRPr="0050666E">
        <w:t>Recommendation:</w:t>
      </w:r>
    </w:p>
    <w:p w14:paraId="3990DFE8" w14:textId="77777777" w:rsidR="00A25F7E" w:rsidRPr="0050666E" w:rsidRDefault="00A25F7E" w:rsidP="00A25F7E">
      <w:pPr>
        <w:pStyle w:val="ListParagraph"/>
        <w:widowControl w:val="0"/>
        <w:numPr>
          <w:ilvl w:val="0"/>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pPr>
      <w:r w:rsidRPr="0050666E">
        <w:t>Correct for the roll error of 0.05deg at AOCS level or at IPF level. At IPF level, it is possible to do so by updating the coefficients of the nominal law. In the case the IPF is updated to change to use the quaternions as a source for roll estimation, this will not be possible anymore. The IPF based solution is just therefore a temporary solution to improve the radiometric accuracy of the products</w:t>
      </w:r>
    </w:p>
    <w:p w14:paraId="3990DFE9" w14:textId="77777777" w:rsidR="00A25F7E" w:rsidRPr="0050666E" w:rsidRDefault="00A25F7E" w:rsidP="00A25F7E">
      <w:pPr>
        <w:pStyle w:val="ListParagraph"/>
        <w:widowControl w:val="0"/>
        <w:numPr>
          <w:ilvl w:val="0"/>
          <w:numId w:val="27"/>
        </w:numPr>
        <w:tabs>
          <w:tab w:val="left" w:pos="-720"/>
          <w:tab w:val="left" w:pos="0"/>
          <w:tab w:val="left" w:pos="720"/>
          <w:tab w:val="left" w:pos="1440"/>
          <w:tab w:val="left" w:pos="2160"/>
          <w:tab w:val="left" w:pos="2880"/>
          <w:tab w:val="left" w:pos="3600"/>
          <w:tab w:val="left" w:pos="4320"/>
        </w:tabs>
        <w:autoSpaceDE w:val="0"/>
        <w:autoSpaceDN w:val="0"/>
        <w:adjustRightInd w:val="0"/>
        <w:spacing w:after="0"/>
      </w:pPr>
      <w:r w:rsidRPr="0050666E">
        <w:t xml:space="preserve">Investigate further the reason of the increase signal level at far range especially for SM modes </w:t>
      </w:r>
    </w:p>
    <w:p w14:paraId="3990DFEA"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0" w:author="nuno miranda" w:date="2014-09-11T17:32:00Z"/>
          <w:rFonts w:ascii="Geneva" w:hAnsi="Geneva" w:cs="Geneva"/>
          <w:b/>
          <w:color w:val="000000"/>
          <w:szCs w:val="20"/>
          <w:u w:val="single"/>
        </w:rPr>
      </w:pPr>
    </w:p>
    <w:p w14:paraId="3990DFEB"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1" w:author="nuno miranda" w:date="2014-09-11T17:32:00Z"/>
          <w:rFonts w:ascii="Geneva" w:hAnsi="Geneva" w:cs="Geneva"/>
          <w:b/>
          <w:color w:val="000000"/>
          <w:szCs w:val="20"/>
          <w:u w:val="single"/>
        </w:rPr>
      </w:pPr>
    </w:p>
    <w:p w14:paraId="3990DFEC"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2" w:author="nuno miranda" w:date="2014-09-11T17:32:00Z"/>
          <w:rFonts w:ascii="Geneva" w:hAnsi="Geneva" w:cs="Geneva"/>
          <w:b/>
          <w:color w:val="000000"/>
          <w:szCs w:val="20"/>
          <w:u w:val="single"/>
        </w:rPr>
      </w:pPr>
    </w:p>
    <w:p w14:paraId="3990DFED"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3" w:author="nuno miranda" w:date="2014-09-11T17:32:00Z"/>
          <w:rFonts w:ascii="Geneva" w:hAnsi="Geneva" w:cs="Geneva"/>
          <w:b/>
          <w:color w:val="000000"/>
          <w:szCs w:val="20"/>
          <w:u w:val="single"/>
        </w:rPr>
      </w:pPr>
    </w:p>
    <w:p w14:paraId="3990DFEE"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4" w:author="nuno miranda" w:date="2014-09-11T17:32:00Z"/>
          <w:rFonts w:ascii="Geneva" w:hAnsi="Geneva" w:cs="Geneva"/>
          <w:b/>
          <w:color w:val="000000"/>
          <w:szCs w:val="20"/>
          <w:u w:val="single"/>
        </w:rPr>
      </w:pPr>
    </w:p>
    <w:p w14:paraId="3990DFEF" w14:textId="77777777" w:rsidR="00A25F7E" w:rsidDel="00BE1A4B"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del w:id="575" w:author="nuno miranda" w:date="2014-09-11T17:32:00Z"/>
          <w:rFonts w:ascii="Geneva" w:hAnsi="Geneva" w:cs="Geneva"/>
          <w:b/>
          <w:color w:val="000000"/>
          <w:szCs w:val="20"/>
          <w:u w:val="single"/>
        </w:rPr>
      </w:pPr>
    </w:p>
    <w:p w14:paraId="3990DFF0" w14:textId="77777777" w:rsidR="00A25F7E"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p>
    <w:p w14:paraId="3990DFF1" w14:textId="77777777" w:rsidR="00A25F7E"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sectPr w:rsidR="00A25F7E" w:rsidSect="00205809">
          <w:headerReference w:type="default" r:id="rId82"/>
          <w:pgSz w:w="11900" w:h="16840"/>
          <w:pgMar w:top="931" w:right="1268" w:bottom="1440" w:left="1276" w:header="426" w:footer="708" w:gutter="0"/>
          <w:pgNumType w:start="1"/>
          <w:cols w:space="708"/>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7"/>
        <w:gridCol w:w="6729"/>
      </w:tblGrid>
      <w:tr w:rsidR="00A25F7E" w14:paraId="3990DFF4" w14:textId="77777777" w:rsidTr="00881E8F">
        <w:tc>
          <w:tcPr>
            <w:tcW w:w="6727" w:type="dxa"/>
          </w:tcPr>
          <w:p w14:paraId="3990DFF2" w14:textId="77777777" w:rsidR="00A25F7E" w:rsidRPr="00AC5A39" w:rsidRDefault="00A25F7E" w:rsidP="00881E8F">
            <w:pPr>
              <w:keepNext/>
              <w:widowControl w:val="0"/>
              <w:tabs>
                <w:tab w:val="left" w:pos="-720"/>
                <w:tab w:val="left" w:pos="0"/>
                <w:tab w:val="left" w:pos="720"/>
                <w:tab w:val="left" w:pos="1440"/>
                <w:tab w:val="left" w:pos="2160"/>
                <w:tab w:val="left" w:pos="2880"/>
                <w:tab w:val="left" w:pos="3600"/>
                <w:tab w:val="left" w:pos="4320"/>
              </w:tabs>
              <w:autoSpaceDE w:val="0"/>
              <w:autoSpaceDN w:val="0"/>
              <w:adjustRightInd w:val="0"/>
            </w:pPr>
            <w:r w:rsidRPr="00EF157D">
              <w:rPr>
                <w:rFonts w:ascii="Geneva" w:hAnsi="Geneva" w:cs="Geneva"/>
                <w:noProof/>
                <w:color w:val="000000"/>
                <w:szCs w:val="20"/>
                <w:lang w:eastAsia="en-GB"/>
              </w:rPr>
              <w:lastRenderedPageBreak/>
              <w:drawing>
                <wp:inline distT="0" distB="0" distL="0" distR="0" wp14:anchorId="3990EEED" wp14:editId="3990EEEE">
                  <wp:extent cx="3530600" cy="3956660"/>
                  <wp:effectExtent l="19050" t="0" r="0" b="0"/>
                  <wp:docPr id="4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83"/>
                          <a:srcRect t="-20427" b="-20427"/>
                          <a:stretch>
                            <a:fillRect/>
                          </a:stretch>
                        </pic:blipFill>
                        <pic:spPr>
                          <a:xfrm>
                            <a:off x="0" y="0"/>
                            <a:ext cx="3530600" cy="3956660"/>
                          </a:xfrm>
                          <a:prstGeom prst="rect">
                            <a:avLst/>
                          </a:prstGeom>
                        </pic:spPr>
                      </pic:pic>
                    </a:graphicData>
                  </a:graphic>
                </wp:inline>
              </w:drawing>
            </w:r>
          </w:p>
        </w:tc>
        <w:tc>
          <w:tcPr>
            <w:tcW w:w="6729" w:type="dxa"/>
          </w:tcPr>
          <w:p w14:paraId="3990DFF3"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sidRPr="00EF157D">
              <w:rPr>
                <w:rFonts w:ascii="Geneva" w:hAnsi="Geneva" w:cs="Geneva"/>
                <w:noProof/>
                <w:color w:val="000000"/>
                <w:szCs w:val="20"/>
                <w:lang w:eastAsia="en-GB"/>
              </w:rPr>
              <w:drawing>
                <wp:inline distT="0" distB="0" distL="0" distR="0" wp14:anchorId="3990EEEF" wp14:editId="3990EEF0">
                  <wp:extent cx="3524390" cy="3949700"/>
                  <wp:effectExtent l="19050" t="0" r="0" b="0"/>
                  <wp:docPr id="4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4"/>
                          <a:srcRect t="-20124" b="-20124"/>
                          <a:stretch>
                            <a:fillRect/>
                          </a:stretch>
                        </pic:blipFill>
                        <pic:spPr>
                          <a:xfrm>
                            <a:off x="0" y="0"/>
                            <a:ext cx="3524390" cy="3949700"/>
                          </a:xfrm>
                          <a:prstGeom prst="rect">
                            <a:avLst/>
                          </a:prstGeom>
                        </pic:spPr>
                      </pic:pic>
                    </a:graphicData>
                  </a:graphic>
                </wp:inline>
              </w:drawing>
            </w:r>
          </w:p>
        </w:tc>
      </w:tr>
      <w:tr w:rsidR="00A25F7E" w14:paraId="3990DFF7" w14:textId="77777777" w:rsidTr="00881E8F">
        <w:tc>
          <w:tcPr>
            <w:tcW w:w="6727" w:type="dxa"/>
          </w:tcPr>
          <w:p w14:paraId="3990DFF5"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color w:val="000000"/>
                <w:szCs w:val="20"/>
              </w:rPr>
              <w:t>(a) EW HH/HV</w:t>
            </w:r>
          </w:p>
        </w:tc>
        <w:tc>
          <w:tcPr>
            <w:tcW w:w="6729" w:type="dxa"/>
          </w:tcPr>
          <w:p w14:paraId="3990DFF6"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color w:val="000000"/>
                <w:szCs w:val="20"/>
              </w:rPr>
              <w:t>(b) EW VV/VH</w:t>
            </w:r>
          </w:p>
        </w:tc>
      </w:tr>
      <w:tr w:rsidR="00A25F7E" w14:paraId="3990DFFA" w14:textId="77777777" w:rsidTr="00881E8F">
        <w:tc>
          <w:tcPr>
            <w:tcW w:w="6727" w:type="dxa"/>
          </w:tcPr>
          <w:p w14:paraId="3990DFF8"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sidRPr="00EF157D">
              <w:rPr>
                <w:rFonts w:ascii="Geneva" w:hAnsi="Geneva" w:cs="Geneva"/>
                <w:noProof/>
                <w:color w:val="000000"/>
                <w:szCs w:val="20"/>
                <w:lang w:eastAsia="en-GB"/>
              </w:rPr>
              <w:lastRenderedPageBreak/>
              <w:drawing>
                <wp:inline distT="0" distB="0" distL="0" distR="0" wp14:anchorId="3990EEF1" wp14:editId="3990EEF2">
                  <wp:extent cx="3627967" cy="290916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3627967" cy="2909165"/>
                          </a:xfrm>
                          <a:prstGeom prst="rect">
                            <a:avLst/>
                          </a:prstGeom>
                        </pic:spPr>
                      </pic:pic>
                    </a:graphicData>
                  </a:graphic>
                </wp:inline>
              </w:drawing>
            </w:r>
          </w:p>
        </w:tc>
        <w:tc>
          <w:tcPr>
            <w:tcW w:w="6729" w:type="dxa"/>
          </w:tcPr>
          <w:p w14:paraId="3990DFF9"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sidRPr="00EF157D">
              <w:rPr>
                <w:rFonts w:ascii="Geneva" w:hAnsi="Geneva" w:cs="Geneva"/>
                <w:noProof/>
                <w:color w:val="000000"/>
                <w:szCs w:val="20"/>
                <w:lang w:eastAsia="en-GB"/>
              </w:rPr>
              <w:drawing>
                <wp:inline distT="0" distB="0" distL="0" distR="0" wp14:anchorId="3990EEF3" wp14:editId="3990EEF4">
                  <wp:extent cx="3636433" cy="2911412"/>
                  <wp:effectExtent l="19050" t="0" r="2117"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6"/>
                          <a:stretch>
                            <a:fillRect/>
                          </a:stretch>
                        </pic:blipFill>
                        <pic:spPr>
                          <a:xfrm>
                            <a:off x="0" y="0"/>
                            <a:ext cx="3636433" cy="2911412"/>
                          </a:xfrm>
                          <a:prstGeom prst="rect">
                            <a:avLst/>
                          </a:prstGeom>
                        </pic:spPr>
                      </pic:pic>
                    </a:graphicData>
                  </a:graphic>
                </wp:inline>
              </w:drawing>
            </w:r>
          </w:p>
        </w:tc>
      </w:tr>
      <w:tr w:rsidR="00A25F7E" w14:paraId="3990DFFD" w14:textId="77777777" w:rsidTr="00881E8F">
        <w:tc>
          <w:tcPr>
            <w:tcW w:w="6727" w:type="dxa"/>
          </w:tcPr>
          <w:p w14:paraId="3990DFFB"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color w:val="000000"/>
                <w:szCs w:val="20"/>
              </w:rPr>
              <w:t>(c) IW HH/HV</w:t>
            </w:r>
          </w:p>
        </w:tc>
        <w:tc>
          <w:tcPr>
            <w:tcW w:w="6729" w:type="dxa"/>
          </w:tcPr>
          <w:p w14:paraId="3990DFFC"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color w:val="000000"/>
                <w:szCs w:val="20"/>
              </w:rPr>
              <w:t>(d) IW VV/VH</w:t>
            </w:r>
          </w:p>
        </w:tc>
      </w:tr>
      <w:tr w:rsidR="00A25F7E" w14:paraId="3990E000" w14:textId="77777777" w:rsidTr="00881E8F">
        <w:tc>
          <w:tcPr>
            <w:tcW w:w="6727" w:type="dxa"/>
          </w:tcPr>
          <w:p w14:paraId="3990DFFE"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noProof/>
                <w:color w:val="000000"/>
                <w:szCs w:val="20"/>
                <w:lang w:eastAsia="en-GB"/>
              </w:rPr>
              <w:lastRenderedPageBreak/>
              <w:drawing>
                <wp:inline distT="0" distB="0" distL="0" distR="0" wp14:anchorId="3990EEF5" wp14:editId="3990EEF6">
                  <wp:extent cx="3529138" cy="276378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29138" cy="2763783"/>
                          </a:xfrm>
                          <a:prstGeom prst="rect">
                            <a:avLst/>
                          </a:prstGeom>
                          <a:noFill/>
                          <a:ln>
                            <a:noFill/>
                          </a:ln>
                        </pic:spPr>
                      </pic:pic>
                    </a:graphicData>
                  </a:graphic>
                </wp:inline>
              </w:drawing>
            </w:r>
          </w:p>
        </w:tc>
        <w:tc>
          <w:tcPr>
            <w:tcW w:w="6729" w:type="dxa"/>
          </w:tcPr>
          <w:p w14:paraId="3990DFFF"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noProof/>
                <w:color w:val="000000"/>
                <w:szCs w:val="20"/>
                <w:lang w:eastAsia="en-GB"/>
              </w:rPr>
              <w:drawing>
                <wp:inline distT="0" distB="0" distL="0" distR="0" wp14:anchorId="3990EEF7" wp14:editId="3990EEF8">
                  <wp:extent cx="4066960" cy="2610293"/>
                  <wp:effectExtent l="1905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6960" cy="2610293"/>
                          </a:xfrm>
                          <a:prstGeom prst="rect">
                            <a:avLst/>
                          </a:prstGeom>
                          <a:noFill/>
                          <a:ln>
                            <a:noFill/>
                          </a:ln>
                        </pic:spPr>
                      </pic:pic>
                    </a:graphicData>
                  </a:graphic>
                </wp:inline>
              </w:drawing>
            </w:r>
          </w:p>
        </w:tc>
      </w:tr>
      <w:tr w:rsidR="00A25F7E" w14:paraId="3990E003" w14:textId="77777777" w:rsidTr="00881E8F">
        <w:tc>
          <w:tcPr>
            <w:tcW w:w="6727" w:type="dxa"/>
          </w:tcPr>
          <w:p w14:paraId="3990E001" w14:textId="77777777" w:rsidR="00A25F7E" w:rsidRDefault="00A25F7E" w:rsidP="00881E8F">
            <w:pPr>
              <w:widowControl w:val="0"/>
              <w:tabs>
                <w:tab w:val="left" w:pos="-720"/>
                <w:tab w:val="left" w:pos="0"/>
                <w:tab w:val="left" w:pos="1400"/>
              </w:tabs>
              <w:autoSpaceDE w:val="0"/>
              <w:autoSpaceDN w:val="0"/>
              <w:adjustRightInd w:val="0"/>
              <w:rPr>
                <w:rFonts w:ascii="Geneva" w:hAnsi="Geneva" w:cs="Geneva"/>
                <w:color w:val="000000"/>
                <w:szCs w:val="20"/>
              </w:rPr>
            </w:pPr>
            <w:r>
              <w:rPr>
                <w:rFonts w:ascii="Geneva" w:hAnsi="Geneva" w:cs="Geneva"/>
                <w:color w:val="000000"/>
                <w:szCs w:val="20"/>
              </w:rPr>
              <w:t>(e)</w:t>
            </w:r>
            <w:r w:rsidRPr="0050666E">
              <w:t>SM Mix of HH/HV and VV/VH for different polarisation</w:t>
            </w:r>
          </w:p>
        </w:tc>
        <w:tc>
          <w:tcPr>
            <w:tcW w:w="6729" w:type="dxa"/>
          </w:tcPr>
          <w:p w14:paraId="3990E002"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color w:val="000000"/>
                <w:szCs w:val="20"/>
              </w:rPr>
            </w:pPr>
            <w:r>
              <w:rPr>
                <w:rFonts w:ascii="Geneva" w:hAnsi="Geneva" w:cs="Geneva"/>
                <w:color w:val="000000"/>
                <w:szCs w:val="20"/>
              </w:rPr>
              <w:t>(</w:t>
            </w:r>
            <w:r w:rsidRPr="0050666E">
              <w:t>f) Comparison between the AM patterns (dash line) and the pattern derived from the gamma (e) profiles for the co-pol channel</w:t>
            </w:r>
          </w:p>
        </w:tc>
      </w:tr>
      <w:tr w:rsidR="00A25F7E" w14:paraId="3990E006" w14:textId="77777777" w:rsidTr="00881E8F">
        <w:tc>
          <w:tcPr>
            <w:tcW w:w="13456" w:type="dxa"/>
            <w:gridSpan w:val="2"/>
          </w:tcPr>
          <w:p w14:paraId="3990E004" w14:textId="77777777" w:rsidR="00A25F7E" w:rsidRDefault="00A25F7E" w:rsidP="00881E8F">
            <w:pPr>
              <w:pStyle w:val="Caption"/>
              <w:jc w:val="both"/>
              <w:rPr>
                <w:rFonts w:ascii="Geneva" w:hAnsi="Geneva" w:cs="Geneva"/>
                <w:color w:val="000000"/>
                <w:szCs w:val="20"/>
              </w:rPr>
            </w:pPr>
            <w:bookmarkStart w:id="580" w:name="_Ref271536957"/>
            <w:bookmarkStart w:id="581" w:name="_Toc398190182"/>
            <w:bookmarkStart w:id="582" w:name="_Toc400445889"/>
            <w:r>
              <w:t xml:space="preserve">Figure </w:t>
            </w:r>
            <w:r w:rsidR="004524AF">
              <w:fldChar w:fldCharType="begin"/>
            </w:r>
            <w:r>
              <w:instrText xml:space="preserve"> SEQ Figure \* ARABIC </w:instrText>
            </w:r>
            <w:r w:rsidR="004524AF">
              <w:fldChar w:fldCharType="separate"/>
            </w:r>
            <w:r w:rsidR="00053AE3">
              <w:rPr>
                <w:noProof/>
              </w:rPr>
              <w:t>49</w:t>
            </w:r>
            <w:r w:rsidR="004524AF">
              <w:rPr>
                <w:noProof/>
              </w:rPr>
              <w:fldChar w:fldCharType="end"/>
            </w:r>
            <w:bookmarkEnd w:id="580"/>
            <w:r>
              <w:t xml:space="preserve">: </w:t>
            </w:r>
            <w:r w:rsidRPr="00B95E36">
              <w:t>Uncalibrated gamma profile obtained over the rain forest</w:t>
            </w:r>
            <w:r>
              <w:t xml:space="preserve"> for different mode / beams and polarisation</w:t>
            </w:r>
            <w:bookmarkEnd w:id="581"/>
            <w:bookmarkEnd w:id="582"/>
          </w:p>
          <w:p w14:paraId="3990E005" w14:textId="77777777" w:rsidR="00A25F7E" w:rsidRDefault="00A25F7E" w:rsidP="00881E8F">
            <w:pPr>
              <w:widowControl w:val="0"/>
              <w:tabs>
                <w:tab w:val="left" w:pos="-720"/>
                <w:tab w:val="left" w:pos="0"/>
                <w:tab w:val="left" w:pos="1400"/>
              </w:tabs>
              <w:autoSpaceDE w:val="0"/>
              <w:autoSpaceDN w:val="0"/>
              <w:adjustRightInd w:val="0"/>
              <w:rPr>
                <w:rFonts w:ascii="Geneva" w:hAnsi="Geneva" w:cs="Geneva"/>
                <w:color w:val="000000"/>
                <w:szCs w:val="20"/>
              </w:rPr>
            </w:pPr>
          </w:p>
        </w:tc>
      </w:tr>
    </w:tbl>
    <w:p w14:paraId="3990E007" w14:textId="77777777" w:rsidR="00A25F7E" w:rsidRDefault="00A25F7E" w:rsidP="00A25F7E">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8"/>
        <w:gridCol w:w="6728"/>
      </w:tblGrid>
      <w:tr w:rsidR="00A25F7E" w14:paraId="3990E00A" w14:textId="77777777" w:rsidTr="00881E8F">
        <w:tc>
          <w:tcPr>
            <w:tcW w:w="6728" w:type="dxa"/>
          </w:tcPr>
          <w:p w14:paraId="3990E008" w14:textId="77777777" w:rsidR="00A25F7E" w:rsidRDefault="00A43995"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Pr>
                <w:noProof/>
                <w:lang w:eastAsia="en-GB"/>
              </w:rPr>
              <w:lastRenderedPageBreak/>
              <w:pict w14:anchorId="3990EEFA">
                <v:shapetype id="_x0000_t202" coordsize="21600,21600" o:spt="202" path="m,l,21600r21600,l21600,xe">
                  <v:stroke joinstyle="miter"/>
                  <v:path gradientshapeok="t" o:connecttype="rect"/>
                </v:shapetype>
                <v:shape id="TextBox 7" o:spid="_x0000_s1026" type="#_x0000_t202" style="position:absolute;left:0;text-align:left;margin-left:54pt;margin-top:125.5pt;width:185.6pt;height:34.8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" filled="f" stroked="f">
                  <v:path arrowok="t"/>
                  <v:textbox style="mso-fit-shape-to-text:t">
                    <w:txbxContent>
                      <w:p w14:paraId="3990F011" w14:textId="77777777" w:rsidR="002072DD" w:rsidRDefault="002072DD" w:rsidP="00A25F7E">
                        <w:pPr>
                          <w:pStyle w:val="NormalWeb"/>
                          <w:spacing w:before="0"/>
                          <w:textAlignment w:val="baseline"/>
                        </w:pPr>
                        <w:r>
                          <w:rPr>
                            <w:rFonts w:ascii="Arial" w:eastAsia="MS PGothic" w:hAnsi="Arial" w:cs="MS PGothic"/>
                            <w:color w:val="FF0000"/>
                            <w:kern w:val="24"/>
                            <w:sz w:val="48"/>
                            <w:szCs w:val="48"/>
                          </w:rPr>
                          <w:t>HH</w:t>
                        </w:r>
                        <w:r>
                          <w:rPr>
                            <w:rFonts w:ascii="Arial" w:eastAsia="MS PGothic" w:hAnsi="Arial" w:cs="MS PGothic"/>
                            <w:color w:val="000000" w:themeColor="text1"/>
                            <w:kern w:val="24"/>
                            <w:sz w:val="48"/>
                            <w:szCs w:val="48"/>
                          </w:rPr>
                          <w:t xml:space="preserve">, </w:t>
                        </w:r>
                        <w:r>
                          <w:rPr>
                            <w:rFonts w:ascii="Arial" w:eastAsia="MS PGothic" w:hAnsi="Arial" w:cs="MS PGothic"/>
                            <w:color w:val="008000"/>
                            <w:kern w:val="24"/>
                            <w:sz w:val="48"/>
                            <w:szCs w:val="48"/>
                          </w:rPr>
                          <w:t>HV</w:t>
                        </w:r>
                        <w:r>
                          <w:rPr>
                            <w:rFonts w:ascii="Arial" w:eastAsia="MS PGothic" w:hAnsi="Arial" w:cs="MS PGothic"/>
                            <w:color w:val="000000" w:themeColor="text1"/>
                            <w:kern w:val="24"/>
                            <w:sz w:val="48"/>
                            <w:szCs w:val="48"/>
                          </w:rPr>
                          <w:t xml:space="preserve">, </w:t>
                        </w:r>
                        <w:r>
                          <w:rPr>
                            <w:rFonts w:ascii="Arial" w:eastAsia="MS PGothic" w:hAnsi="Arial" w:cs="MS PGothic"/>
                            <w:color w:val="3366FF"/>
                            <w:kern w:val="24"/>
                            <w:sz w:val="48"/>
                            <w:szCs w:val="48"/>
                          </w:rPr>
                          <w:t>VV</w:t>
                        </w:r>
                        <w:r>
                          <w:rPr>
                            <w:rFonts w:ascii="Arial" w:eastAsia="MS PGothic" w:hAnsi="Arial" w:cs="MS PGothic"/>
                            <w:color w:val="000000" w:themeColor="text1"/>
                            <w:kern w:val="24"/>
                            <w:sz w:val="48"/>
                            <w:szCs w:val="48"/>
                          </w:rPr>
                          <w:t>, VH</w:t>
                        </w:r>
                      </w:p>
                    </w:txbxContent>
                  </v:textbox>
                  <w10:wrap type="square"/>
                </v:shape>
              </w:pict>
            </w:r>
            <w:r w:rsidR="00A25F7E">
              <w:rPr>
                <w:rFonts w:ascii="Geneva" w:hAnsi="Geneva" w:cs="Geneva"/>
                <w:b/>
                <w:noProof/>
                <w:color w:val="000000"/>
                <w:szCs w:val="20"/>
                <w:u w:val="single"/>
                <w:lang w:eastAsia="en-GB"/>
              </w:rPr>
              <w:drawing>
                <wp:inline distT="0" distB="0" distL="0" distR="0" wp14:anchorId="3990EEFB" wp14:editId="3990EEFC">
                  <wp:extent cx="4004168" cy="2503967"/>
                  <wp:effectExtent l="0" t="0" r="9525" b="10795"/>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4854" cy="2504396"/>
                          </a:xfrm>
                          <a:prstGeom prst="rect">
                            <a:avLst/>
                          </a:prstGeom>
                          <a:noFill/>
                          <a:ln>
                            <a:noFill/>
                          </a:ln>
                        </pic:spPr>
                      </pic:pic>
                    </a:graphicData>
                  </a:graphic>
                </wp:inline>
              </w:drawing>
            </w:r>
          </w:p>
        </w:tc>
        <w:tc>
          <w:tcPr>
            <w:tcW w:w="6728" w:type="dxa"/>
          </w:tcPr>
          <w:p w14:paraId="3990E009"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Pr>
                <w:rFonts w:ascii="Geneva" w:hAnsi="Geneva" w:cs="Geneva"/>
                <w:b/>
                <w:noProof/>
                <w:color w:val="000000"/>
                <w:szCs w:val="20"/>
                <w:u w:val="single"/>
                <w:lang w:eastAsia="en-GB"/>
              </w:rPr>
              <w:drawing>
                <wp:inline distT="0" distB="0" distL="0" distR="0" wp14:anchorId="3990EEFD" wp14:editId="3990EEFE">
                  <wp:extent cx="4061696" cy="2529502"/>
                  <wp:effectExtent l="0" t="0" r="2540" b="10795"/>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1696" cy="2529502"/>
                          </a:xfrm>
                          <a:prstGeom prst="rect">
                            <a:avLst/>
                          </a:prstGeom>
                          <a:noFill/>
                          <a:ln>
                            <a:noFill/>
                          </a:ln>
                        </pic:spPr>
                      </pic:pic>
                    </a:graphicData>
                  </a:graphic>
                </wp:inline>
              </w:drawing>
            </w:r>
          </w:p>
        </w:tc>
      </w:tr>
      <w:tr w:rsidR="00A25F7E" w14:paraId="3990E00D" w14:textId="77777777" w:rsidTr="00881E8F">
        <w:tc>
          <w:tcPr>
            <w:tcW w:w="6728" w:type="dxa"/>
          </w:tcPr>
          <w:p w14:paraId="3990E00B" w14:textId="77777777" w:rsidR="00A25F7E" w:rsidRPr="00F72B26"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noProof/>
                <w:color w:val="000000"/>
                <w:szCs w:val="20"/>
              </w:rPr>
            </w:pPr>
            <w:r w:rsidRPr="00F72B26">
              <w:rPr>
                <w:rFonts w:ascii="Geneva" w:hAnsi="Geneva" w:cs="Geneva"/>
                <w:noProof/>
                <w:color w:val="000000"/>
                <w:szCs w:val="20"/>
              </w:rPr>
              <w:t xml:space="preserve">(a) </w:t>
            </w:r>
            <w:r w:rsidRPr="0050666E">
              <w:t>EW EAP correction residue</w:t>
            </w:r>
          </w:p>
        </w:tc>
        <w:tc>
          <w:tcPr>
            <w:tcW w:w="6728" w:type="dxa"/>
          </w:tcPr>
          <w:p w14:paraId="3990E00C"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noProof/>
                <w:color w:val="000000"/>
                <w:szCs w:val="20"/>
                <w:u w:val="single"/>
              </w:rPr>
            </w:pPr>
            <w:r w:rsidRPr="0050666E">
              <w:t>(b) EW EAP correction residue (roll offset = 0.05deg)</w:t>
            </w:r>
          </w:p>
        </w:tc>
      </w:tr>
      <w:tr w:rsidR="00A25F7E" w14:paraId="3990E010" w14:textId="77777777" w:rsidTr="00881E8F">
        <w:tc>
          <w:tcPr>
            <w:tcW w:w="6728" w:type="dxa"/>
          </w:tcPr>
          <w:p w14:paraId="3990E00E"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Pr>
                <w:rFonts w:ascii="Geneva" w:hAnsi="Geneva" w:cs="Geneva"/>
                <w:b/>
                <w:noProof/>
                <w:color w:val="000000"/>
                <w:szCs w:val="20"/>
                <w:u w:val="single"/>
                <w:lang w:eastAsia="en-GB"/>
              </w:rPr>
              <w:drawing>
                <wp:inline distT="0" distB="0" distL="0" distR="0" wp14:anchorId="3990EEFF" wp14:editId="3990EF00">
                  <wp:extent cx="3934912" cy="2445488"/>
                  <wp:effectExtent l="0" t="0" r="254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5662" cy="2445954"/>
                          </a:xfrm>
                          <a:prstGeom prst="rect">
                            <a:avLst/>
                          </a:prstGeom>
                          <a:noFill/>
                          <a:ln>
                            <a:noFill/>
                          </a:ln>
                        </pic:spPr>
                      </pic:pic>
                    </a:graphicData>
                  </a:graphic>
                </wp:inline>
              </w:drawing>
            </w:r>
          </w:p>
        </w:tc>
        <w:tc>
          <w:tcPr>
            <w:tcW w:w="6728" w:type="dxa"/>
          </w:tcPr>
          <w:p w14:paraId="3990E00F"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Pr>
                <w:rFonts w:ascii="Geneva" w:hAnsi="Geneva" w:cs="Geneva"/>
                <w:b/>
                <w:noProof/>
                <w:color w:val="000000"/>
                <w:szCs w:val="20"/>
                <w:u w:val="single"/>
                <w:lang w:eastAsia="en-GB"/>
              </w:rPr>
              <w:drawing>
                <wp:inline distT="0" distB="0" distL="0" distR="0" wp14:anchorId="3990EF01" wp14:editId="3990EF02">
                  <wp:extent cx="3996439" cy="2503967"/>
                  <wp:effectExtent l="0" t="0" r="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6710" cy="2504137"/>
                          </a:xfrm>
                          <a:prstGeom prst="rect">
                            <a:avLst/>
                          </a:prstGeom>
                          <a:noFill/>
                          <a:ln>
                            <a:noFill/>
                          </a:ln>
                        </pic:spPr>
                      </pic:pic>
                    </a:graphicData>
                  </a:graphic>
                </wp:inline>
              </w:drawing>
            </w:r>
          </w:p>
        </w:tc>
      </w:tr>
      <w:tr w:rsidR="00A25F7E" w14:paraId="3990E013" w14:textId="77777777" w:rsidTr="00881E8F">
        <w:tc>
          <w:tcPr>
            <w:tcW w:w="6728" w:type="dxa"/>
          </w:tcPr>
          <w:p w14:paraId="3990E011"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50666E">
              <w:lastRenderedPageBreak/>
              <w:t>(b) IW EAP correction residue</w:t>
            </w:r>
          </w:p>
        </w:tc>
        <w:tc>
          <w:tcPr>
            <w:tcW w:w="6728" w:type="dxa"/>
          </w:tcPr>
          <w:p w14:paraId="3990E012"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50666E">
              <w:t>(c) IW EAP correction residue (roll offset = 0.05deg)</w:t>
            </w:r>
          </w:p>
        </w:tc>
      </w:tr>
      <w:tr w:rsidR="00A25F7E" w14:paraId="3990E016" w14:textId="77777777" w:rsidTr="00881E8F">
        <w:tc>
          <w:tcPr>
            <w:tcW w:w="6728" w:type="dxa"/>
          </w:tcPr>
          <w:p w14:paraId="3990E014"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971250">
              <w:rPr>
                <w:rFonts w:ascii="Geneva" w:hAnsi="Geneva" w:cs="Geneva"/>
                <w:b/>
                <w:noProof/>
                <w:color w:val="000000"/>
                <w:szCs w:val="20"/>
                <w:u w:val="single"/>
                <w:lang w:eastAsia="en-GB"/>
              </w:rPr>
              <w:drawing>
                <wp:inline distT="0" distB="0" distL="0" distR="0" wp14:anchorId="3990EF03" wp14:editId="3990EF04">
                  <wp:extent cx="3877949" cy="2416483"/>
                  <wp:effectExtent l="0" t="0" r="8255"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3"/>
                          <a:stretch>
                            <a:fillRect/>
                          </a:stretch>
                        </pic:blipFill>
                        <pic:spPr>
                          <a:xfrm>
                            <a:off x="0" y="0"/>
                            <a:ext cx="3877949" cy="2416483"/>
                          </a:xfrm>
                          <a:prstGeom prst="rect">
                            <a:avLst/>
                          </a:prstGeom>
                        </pic:spPr>
                      </pic:pic>
                    </a:graphicData>
                  </a:graphic>
                </wp:inline>
              </w:drawing>
            </w:r>
          </w:p>
        </w:tc>
        <w:tc>
          <w:tcPr>
            <w:tcW w:w="6728" w:type="dxa"/>
          </w:tcPr>
          <w:p w14:paraId="3990E015"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C16063">
              <w:rPr>
                <w:rFonts w:ascii="Geneva" w:hAnsi="Geneva" w:cs="Geneva"/>
                <w:b/>
                <w:noProof/>
                <w:color w:val="000000"/>
                <w:szCs w:val="20"/>
                <w:u w:val="single"/>
                <w:lang w:eastAsia="en-GB"/>
              </w:rPr>
              <w:drawing>
                <wp:inline distT="0" distB="0" distL="0" distR="0" wp14:anchorId="3990EF05" wp14:editId="3990EF06">
                  <wp:extent cx="3877949" cy="2412839"/>
                  <wp:effectExtent l="0" t="0" r="8255" b="635"/>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4"/>
                          <a:stretch>
                            <a:fillRect/>
                          </a:stretch>
                        </pic:blipFill>
                        <pic:spPr>
                          <a:xfrm>
                            <a:off x="0" y="0"/>
                            <a:ext cx="3877949" cy="2412839"/>
                          </a:xfrm>
                          <a:prstGeom prst="rect">
                            <a:avLst/>
                          </a:prstGeom>
                        </pic:spPr>
                      </pic:pic>
                    </a:graphicData>
                  </a:graphic>
                </wp:inline>
              </w:drawing>
            </w:r>
          </w:p>
        </w:tc>
      </w:tr>
      <w:tr w:rsidR="00A25F7E" w14:paraId="3990E019" w14:textId="77777777" w:rsidTr="00881E8F">
        <w:tc>
          <w:tcPr>
            <w:tcW w:w="6728" w:type="dxa"/>
          </w:tcPr>
          <w:p w14:paraId="3990E017"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50666E">
              <w:t>(d) SM EAP correction residue</w:t>
            </w:r>
          </w:p>
        </w:tc>
        <w:tc>
          <w:tcPr>
            <w:tcW w:w="6728" w:type="dxa"/>
          </w:tcPr>
          <w:p w14:paraId="3990E018" w14:textId="77777777" w:rsidR="00A25F7E"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r w:rsidRPr="0050666E">
              <w:t>(e) SM EAP correction residue (roll offset = 0.05deg)</w:t>
            </w:r>
          </w:p>
        </w:tc>
      </w:tr>
      <w:tr w:rsidR="00A25F7E" w:rsidRPr="00D46B59" w14:paraId="3990E01C" w14:textId="77777777" w:rsidTr="00881E8F">
        <w:tc>
          <w:tcPr>
            <w:tcW w:w="13456" w:type="dxa"/>
            <w:gridSpan w:val="2"/>
          </w:tcPr>
          <w:p w14:paraId="3990E01A" w14:textId="77777777" w:rsidR="00A25F7E" w:rsidRPr="00D46B59"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b/>
              </w:rPr>
            </w:pPr>
            <w:bookmarkStart w:id="583" w:name="_Ref271537390"/>
            <w:bookmarkStart w:id="584" w:name="_Toc398190183"/>
            <w:bookmarkStart w:id="585" w:name="_Toc400445890"/>
            <w:r w:rsidRPr="00D46B59">
              <w:rPr>
                <w:b/>
              </w:rPr>
              <w:t xml:space="preserve">Figure </w:t>
            </w:r>
            <w:r w:rsidR="004524AF" w:rsidRPr="00D46B59">
              <w:rPr>
                <w:b/>
              </w:rPr>
              <w:fldChar w:fldCharType="begin"/>
            </w:r>
            <w:r w:rsidRPr="00D46B59">
              <w:rPr>
                <w:b/>
              </w:rPr>
              <w:instrText xml:space="preserve"> SEQ Figure \* ARABIC </w:instrText>
            </w:r>
            <w:r w:rsidR="004524AF" w:rsidRPr="00D46B59">
              <w:rPr>
                <w:b/>
              </w:rPr>
              <w:fldChar w:fldCharType="separate"/>
            </w:r>
            <w:r w:rsidR="00053AE3">
              <w:rPr>
                <w:b/>
                <w:noProof/>
              </w:rPr>
              <w:t>50</w:t>
            </w:r>
            <w:r w:rsidR="004524AF" w:rsidRPr="00D46B59">
              <w:rPr>
                <w:b/>
                <w:noProof/>
              </w:rPr>
              <w:fldChar w:fldCharType="end"/>
            </w:r>
            <w:bookmarkEnd w:id="583"/>
            <w:r w:rsidRPr="00D46B59">
              <w:rPr>
                <w:b/>
              </w:rPr>
              <w:t xml:space="preserve">: Residue (EAP_gamma – EAP_AM) estimated for different modes considering (left) no further correction of the roll offset and (right) an artificial correction of 0.05deg. Color coding stands for polarisation </w:t>
            </w:r>
            <w:r w:rsidRPr="00D46B59">
              <w:rPr>
                <w:b/>
                <w:color w:val="FF0000"/>
              </w:rPr>
              <w:t>HH: red,</w:t>
            </w:r>
            <w:r w:rsidRPr="00D46B59">
              <w:rPr>
                <w:b/>
              </w:rPr>
              <w:t xml:space="preserve"> </w:t>
            </w:r>
            <w:r w:rsidRPr="00D46B59">
              <w:rPr>
                <w:b/>
                <w:color w:val="008000"/>
              </w:rPr>
              <w:t>HV:green</w:t>
            </w:r>
            <w:r w:rsidRPr="00D46B59">
              <w:rPr>
                <w:b/>
              </w:rPr>
              <w:t xml:space="preserve">, </w:t>
            </w:r>
            <w:r w:rsidRPr="00D46B59">
              <w:rPr>
                <w:b/>
                <w:color w:val="3366FF"/>
              </w:rPr>
              <w:t>VV blue,</w:t>
            </w:r>
            <w:r w:rsidRPr="00D46B59">
              <w:rPr>
                <w:b/>
              </w:rPr>
              <w:t xml:space="preserve"> VH:black</w:t>
            </w:r>
            <w:bookmarkEnd w:id="584"/>
            <w:bookmarkEnd w:id="585"/>
          </w:p>
          <w:p w14:paraId="3990E01B" w14:textId="77777777" w:rsidR="00A25F7E" w:rsidRPr="00D46B59" w:rsidRDefault="00A25F7E" w:rsidP="00881E8F">
            <w:pPr>
              <w:widowControl w:val="0"/>
              <w:tabs>
                <w:tab w:val="left" w:pos="-720"/>
                <w:tab w:val="left" w:pos="0"/>
                <w:tab w:val="left" w:pos="720"/>
                <w:tab w:val="left" w:pos="1440"/>
                <w:tab w:val="left" w:pos="2160"/>
                <w:tab w:val="left" w:pos="2880"/>
                <w:tab w:val="left" w:pos="3600"/>
                <w:tab w:val="left" w:pos="4320"/>
              </w:tabs>
              <w:autoSpaceDE w:val="0"/>
              <w:autoSpaceDN w:val="0"/>
              <w:adjustRightInd w:val="0"/>
              <w:rPr>
                <w:rFonts w:ascii="Geneva" w:hAnsi="Geneva" w:cs="Geneva"/>
                <w:b/>
                <w:color w:val="000000"/>
                <w:szCs w:val="20"/>
                <w:u w:val="single"/>
              </w:rPr>
            </w:pPr>
          </w:p>
        </w:tc>
      </w:tr>
    </w:tbl>
    <w:p w14:paraId="3990E01D" w14:textId="77777777" w:rsidR="0091332D" w:rsidRDefault="0091332D" w:rsidP="00E7718A"/>
    <w:p w14:paraId="3990E01E" w14:textId="77777777" w:rsidR="0039223F" w:rsidRDefault="0039223F" w:rsidP="00E7718A">
      <w:pPr>
        <w:sectPr w:rsidR="0039223F" w:rsidSect="0091332D">
          <w:headerReference w:type="even" r:id="rId95"/>
          <w:headerReference w:type="default" r:id="rId96"/>
          <w:footerReference w:type="default" r:id="rId97"/>
          <w:pgSz w:w="16840" w:h="11900" w:orient="landscape" w:code="9"/>
          <w:pgMar w:top="1418" w:right="1588" w:bottom="1446" w:left="1527" w:header="283" w:footer="556" w:gutter="0"/>
          <w:cols w:space="720"/>
          <w:docGrid w:linePitch="272"/>
        </w:sectPr>
      </w:pPr>
    </w:p>
    <w:p w14:paraId="3990E01F" w14:textId="77777777" w:rsidR="006A087A" w:rsidRPr="00E94021" w:rsidRDefault="006A087A" w:rsidP="00E7718A">
      <w:pPr>
        <w:rPr>
          <w:b/>
          <w:lang w:val="en-US"/>
        </w:rPr>
      </w:pPr>
      <w:r w:rsidRPr="0050666E">
        <w:lastRenderedPageBreak/>
        <w:t>T5104</w:t>
      </w:r>
      <w:r w:rsidRPr="00E94021">
        <w:rPr>
          <w:b/>
          <w:lang w:val="en-US"/>
        </w:rPr>
        <w:t>: Elevation Pointing Determination</w:t>
      </w:r>
    </w:p>
    <w:p w14:paraId="3990E020"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The Roll Pointing Error (RPE) determination is part of the radiometric calibration as</w:t>
      </w:r>
      <w:r w:rsidR="0050666E">
        <w:rPr>
          <w:rFonts w:ascii="Trebuchet MS" w:hAnsi="Trebuchet MS"/>
          <w:sz w:val="20"/>
          <w:szCs w:val="24"/>
          <w:lang w:eastAsia="fr-FR"/>
        </w:rPr>
        <w:t xml:space="preserve"> it impacts the EAP correction. </w:t>
      </w:r>
      <w:r w:rsidRPr="00DC4DD5">
        <w:rPr>
          <w:rFonts w:ascii="Trebuchet MS" w:hAnsi="Trebuchet MS"/>
          <w:sz w:val="20"/>
          <w:szCs w:val="24"/>
          <w:lang w:eastAsia="fr-FR"/>
        </w:rPr>
        <w:t>The determination is done using the dedicated EN mode. It consists in measuring the position of the notch and compare it with the theoretical one given by the S-1 AM.</w:t>
      </w:r>
    </w:p>
    <w:p w14:paraId="3990E021" w14:textId="77777777" w:rsidR="0050666E" w:rsidRDefault="0050666E" w:rsidP="00A25F7E">
      <w:pPr>
        <w:pStyle w:val="BodytextJustified"/>
        <w:rPr>
          <w:rFonts w:ascii="Trebuchet MS" w:hAnsi="Trebuchet MS"/>
          <w:sz w:val="20"/>
          <w:szCs w:val="24"/>
          <w:lang w:eastAsia="fr-FR"/>
        </w:rPr>
      </w:pPr>
    </w:p>
    <w:p w14:paraId="3990E022"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The RPE has been measured with data processed by the IPF and data processed by the CSPP prototype available at the MPC.</w:t>
      </w:r>
      <w:r w:rsidR="0050666E">
        <w:rPr>
          <w:rFonts w:ascii="Trebuchet MS" w:hAnsi="Trebuchet MS"/>
          <w:sz w:val="20"/>
          <w:szCs w:val="24"/>
          <w:lang w:eastAsia="fr-FR"/>
        </w:rPr>
        <w:t xml:space="preserve"> </w:t>
      </w:r>
      <w:r w:rsidRPr="00DC4DD5">
        <w:rPr>
          <w:rFonts w:ascii="Trebuchet MS" w:hAnsi="Trebuchet MS"/>
          <w:sz w:val="20"/>
          <w:szCs w:val="24"/>
          <w:lang w:eastAsia="fr-FR"/>
        </w:rPr>
        <w:t>Considering that the star tracker calibration happened mid-june 2014, there are 3 measures that can be used to determine the RPE.</w:t>
      </w:r>
    </w:p>
    <w:p w14:paraId="3990E023" w14:textId="77777777" w:rsidR="00A25F7E" w:rsidRPr="00DC4DD5" w:rsidRDefault="00A25F7E" w:rsidP="00A25F7E">
      <w:pPr>
        <w:pStyle w:val="BodytextJustified"/>
        <w:rPr>
          <w:rFonts w:ascii="Trebuchet MS" w:hAnsi="Trebuchet MS"/>
          <w:sz w:val="20"/>
          <w:szCs w:val="24"/>
          <w:lang w:eastAsia="fr-FR"/>
        </w:rPr>
      </w:pPr>
    </w:p>
    <w:p w14:paraId="3990E024"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RPE measured from IPF and CSPP data a relatively well in agreement and are measuring error varying in time from 30 to 60mdeg.</w:t>
      </w:r>
    </w:p>
    <w:p w14:paraId="3990E025" w14:textId="77777777" w:rsidR="00A25F7E" w:rsidRPr="00DC4DD5" w:rsidRDefault="00A25F7E" w:rsidP="00A25F7E">
      <w:pPr>
        <w:pStyle w:val="BodytextJustified"/>
        <w:rPr>
          <w:rFonts w:ascii="Trebuchet MS" w:hAnsi="Trebuchet MS"/>
          <w:sz w:val="20"/>
          <w:szCs w:val="24"/>
          <w:lang w:eastAsia="fr-FR"/>
        </w:rPr>
      </w:pPr>
    </w:p>
    <w:p w14:paraId="3990E026"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This is 3 to 6 times more than the pointing requirement of 10mdeg.</w:t>
      </w:r>
    </w:p>
    <w:p w14:paraId="3990E027" w14:textId="77777777" w:rsidR="00A25F7E" w:rsidRDefault="00A25F7E" w:rsidP="00A25F7E">
      <w:pPr>
        <w:pStyle w:val="BodytextJustified"/>
      </w:pPr>
    </w:p>
    <w:p w14:paraId="3990E028" w14:textId="77777777" w:rsidR="00A25F7E" w:rsidRDefault="00A25F7E" w:rsidP="00360FDC">
      <w:pPr>
        <w:pStyle w:val="BodytextJustified"/>
        <w:keepNext/>
        <w:jc w:val="center"/>
      </w:pPr>
      <w:r>
        <w:rPr>
          <w:noProof/>
          <w:lang w:eastAsia="en-GB"/>
        </w:rPr>
        <w:drawing>
          <wp:inline distT="0" distB="0" distL="0" distR="0" wp14:anchorId="3990EF07" wp14:editId="3990EF08">
            <wp:extent cx="5032111" cy="2760889"/>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2551" cy="2761130"/>
                    </a:xfrm>
                    <a:prstGeom prst="rect">
                      <a:avLst/>
                    </a:prstGeom>
                    <a:noFill/>
                    <a:ln>
                      <a:noFill/>
                    </a:ln>
                  </pic:spPr>
                </pic:pic>
              </a:graphicData>
            </a:graphic>
          </wp:inline>
        </w:drawing>
      </w:r>
    </w:p>
    <w:p w14:paraId="3990E029" w14:textId="77777777" w:rsidR="00A25F7E" w:rsidRDefault="00A25F7E" w:rsidP="00D46B59">
      <w:pPr>
        <w:pStyle w:val="Caption"/>
        <w:tabs>
          <w:tab w:val="clear" w:pos="709"/>
          <w:tab w:val="clear" w:pos="851"/>
        </w:tabs>
        <w:ind w:left="0" w:firstLine="0"/>
      </w:pPr>
      <w:bookmarkStart w:id="590" w:name="_Toc398190117"/>
      <w:bookmarkStart w:id="591" w:name="_Toc400445934"/>
      <w:r>
        <w:t xml:space="preserve">Table </w:t>
      </w:r>
      <w:r w:rsidR="004524AF">
        <w:fldChar w:fldCharType="begin"/>
      </w:r>
      <w:r>
        <w:instrText xml:space="preserve"> SEQ Table \* ARABIC </w:instrText>
      </w:r>
      <w:r w:rsidR="004524AF">
        <w:fldChar w:fldCharType="separate"/>
      </w:r>
      <w:r w:rsidR="00D46B59">
        <w:rPr>
          <w:noProof/>
        </w:rPr>
        <w:t>11</w:t>
      </w:r>
      <w:r w:rsidR="004524AF">
        <w:fldChar w:fldCharType="end"/>
      </w:r>
      <w:r>
        <w:t>:</w:t>
      </w:r>
      <w:r w:rsidR="00D46B59">
        <w:t xml:space="preserve"> </w:t>
      </w:r>
      <w:r>
        <w:t>RPE measurement made with the CSPP processed data. The last measurement shows a RPE of 0.064 deg with one considers the roll from quaternion or 0.04 if one considers the nominal steering law</w:t>
      </w:r>
      <w:bookmarkEnd w:id="590"/>
      <w:bookmarkEnd w:id="591"/>
    </w:p>
    <w:p w14:paraId="3990E02A" w14:textId="77777777" w:rsidR="00A25F7E" w:rsidRDefault="00A25F7E" w:rsidP="00A25F7E">
      <w:pPr>
        <w:pStyle w:val="BodytextJustified"/>
      </w:pPr>
    </w:p>
    <w:p w14:paraId="3990E02B"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The roll offset leads to EAP correction residue presenting a strong radiometric slope of the order 1dB from near to far range.</w:t>
      </w:r>
    </w:p>
    <w:p w14:paraId="3990E02C" w14:textId="77777777" w:rsidR="00A25F7E" w:rsidRPr="00DC4DD5" w:rsidRDefault="00A25F7E" w:rsidP="00A25F7E">
      <w:pPr>
        <w:pStyle w:val="BodytextJustified"/>
        <w:rPr>
          <w:rFonts w:ascii="Trebuchet MS" w:hAnsi="Trebuchet MS"/>
          <w:sz w:val="20"/>
          <w:szCs w:val="24"/>
          <w:lang w:eastAsia="fr-FR"/>
        </w:rPr>
      </w:pPr>
    </w:p>
    <w:p w14:paraId="3990E02D" w14:textId="77777777" w:rsidR="00A25F7E" w:rsidRPr="00DC4DD5"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This is considered as an issue towards the radiometric accuracy requirement.</w:t>
      </w:r>
    </w:p>
    <w:p w14:paraId="3990E02E" w14:textId="77777777" w:rsidR="00A25F7E" w:rsidRPr="00DC4DD5" w:rsidRDefault="00A25F7E" w:rsidP="00A25F7E">
      <w:pPr>
        <w:pStyle w:val="BodytextJustified"/>
        <w:rPr>
          <w:rFonts w:ascii="Trebuchet MS" w:hAnsi="Trebuchet MS"/>
          <w:sz w:val="20"/>
          <w:szCs w:val="24"/>
          <w:lang w:eastAsia="fr-FR"/>
        </w:rPr>
      </w:pPr>
    </w:p>
    <w:p w14:paraId="3990E02F" w14:textId="77777777" w:rsidR="0050666E" w:rsidRPr="0050666E" w:rsidRDefault="0050666E" w:rsidP="00A25F7E">
      <w:pPr>
        <w:pStyle w:val="BodytextJustified"/>
        <w:rPr>
          <w:rFonts w:ascii="Trebuchet MS" w:hAnsi="Trebuchet MS"/>
          <w:b/>
          <w:sz w:val="20"/>
          <w:szCs w:val="24"/>
          <w:lang w:eastAsia="fr-FR"/>
        </w:rPr>
      </w:pPr>
      <w:r w:rsidRPr="0050666E">
        <w:rPr>
          <w:rFonts w:ascii="Trebuchet MS" w:hAnsi="Trebuchet MS"/>
          <w:b/>
          <w:sz w:val="20"/>
          <w:szCs w:val="24"/>
          <w:lang w:eastAsia="fr-FR"/>
        </w:rPr>
        <w:t>Recommendation</w:t>
      </w:r>
    </w:p>
    <w:p w14:paraId="3990E030" w14:textId="77777777" w:rsidR="00A25F7E" w:rsidRPr="00A25F7E" w:rsidRDefault="00A25F7E" w:rsidP="00A25F7E">
      <w:pPr>
        <w:pStyle w:val="BodytextJustified"/>
        <w:rPr>
          <w:rFonts w:ascii="Trebuchet MS" w:hAnsi="Trebuchet MS"/>
          <w:sz w:val="20"/>
          <w:szCs w:val="24"/>
          <w:lang w:eastAsia="fr-FR"/>
        </w:rPr>
      </w:pPr>
      <w:r w:rsidRPr="00DC4DD5">
        <w:rPr>
          <w:rFonts w:ascii="Trebuchet MS" w:hAnsi="Trebuchet MS"/>
          <w:sz w:val="20"/>
          <w:szCs w:val="24"/>
          <w:lang w:eastAsia="fr-FR"/>
        </w:rPr>
        <w:t>Update the IPF to estimate the roll from the quaternions rather than from the nominal law</w:t>
      </w:r>
      <w:r w:rsidR="0050666E">
        <w:rPr>
          <w:rFonts w:ascii="Trebuchet MS" w:hAnsi="Trebuchet MS"/>
          <w:sz w:val="20"/>
          <w:szCs w:val="24"/>
          <w:lang w:eastAsia="fr-FR"/>
        </w:rPr>
        <w:t xml:space="preserve">. </w:t>
      </w:r>
      <w:r w:rsidRPr="00DC4DD5">
        <w:rPr>
          <w:rFonts w:ascii="Trebuchet MS" w:hAnsi="Trebuchet MS"/>
          <w:sz w:val="20"/>
          <w:szCs w:val="24"/>
          <w:lang w:eastAsia="fr-FR"/>
        </w:rPr>
        <w:t>Update the pointing law to correct for the bulk of the mispointing</w:t>
      </w:r>
      <w:r w:rsidR="0050666E">
        <w:rPr>
          <w:rFonts w:ascii="Trebuchet MS" w:hAnsi="Trebuchet MS"/>
          <w:sz w:val="20"/>
          <w:szCs w:val="24"/>
          <w:lang w:eastAsia="fr-FR"/>
        </w:rPr>
        <w:t>.</w:t>
      </w:r>
    </w:p>
    <w:p w14:paraId="3990E031" w14:textId="77777777" w:rsidR="00A25F7E" w:rsidRDefault="00A25F7E" w:rsidP="00E7718A">
      <w:pPr>
        <w:rPr>
          <w:lang w:val="en-US"/>
        </w:rPr>
      </w:pPr>
    </w:p>
    <w:p w14:paraId="3990E032" w14:textId="77777777" w:rsidR="006A087A" w:rsidRPr="00E94021" w:rsidRDefault="006A087A" w:rsidP="00E7718A">
      <w:pPr>
        <w:rPr>
          <w:b/>
          <w:lang w:val="en-US"/>
        </w:rPr>
      </w:pPr>
      <w:r w:rsidRPr="00E94021">
        <w:rPr>
          <w:b/>
          <w:lang w:val="en-US"/>
        </w:rPr>
        <w:t>T5105: Equivalent Number of Looks and Radiometric Resolution Assessment</w:t>
      </w:r>
    </w:p>
    <w:p w14:paraId="3990E033" w14:textId="77777777" w:rsidR="00053AE3" w:rsidRDefault="00053AE3" w:rsidP="00053AE3">
      <w:pPr>
        <w:rPr>
          <w:lang w:val="en-US"/>
        </w:rPr>
      </w:pPr>
      <w:r>
        <w:rPr>
          <w:lang w:val="en-US"/>
        </w:rPr>
        <w:t>Large uniform distributed targets are used to measure the equivalent number of looks (ENL) and radiometric resolution (RR) in both SLC and GRD imagery as given in</w:t>
      </w:r>
      <w:r w:rsidR="004524AF">
        <w:rPr>
          <w:lang w:val="en-US"/>
        </w:rPr>
        <w:fldChar w:fldCharType="begin"/>
      </w:r>
      <w:r>
        <w:rPr>
          <w:lang w:val="en-US"/>
        </w:rPr>
        <w:instrText xml:space="preserve"> REF _Ref398132141 \h </w:instrText>
      </w:r>
      <w:r w:rsidR="004524AF">
        <w:rPr>
          <w:lang w:val="en-US"/>
        </w:rPr>
      </w:r>
      <w:r w:rsidR="004524AF">
        <w:rPr>
          <w:lang w:val="en-US"/>
        </w:rPr>
        <w:fldChar w:fldCharType="separate"/>
      </w:r>
      <w:r>
        <w:t xml:space="preserve">Table </w:t>
      </w:r>
      <w:r>
        <w:rPr>
          <w:noProof/>
        </w:rPr>
        <w:t>12</w:t>
      </w:r>
      <w:r w:rsidR="004524AF">
        <w:rPr>
          <w:lang w:val="en-US"/>
        </w:rPr>
        <w:fldChar w:fldCharType="end"/>
      </w:r>
      <w:r>
        <w:rPr>
          <w:lang w:val="en-US"/>
        </w:rPr>
        <w:t xml:space="preserve"> to </w:t>
      </w:r>
      <w:r w:rsidR="004524AF">
        <w:rPr>
          <w:lang w:val="en-US"/>
        </w:rPr>
        <w:fldChar w:fldCharType="begin"/>
      </w:r>
      <w:r>
        <w:rPr>
          <w:lang w:val="en-US"/>
        </w:rPr>
        <w:instrText xml:space="preserve"> REF _Ref398132126 \h </w:instrText>
      </w:r>
      <w:r w:rsidR="004524AF">
        <w:rPr>
          <w:lang w:val="en-US"/>
        </w:rPr>
      </w:r>
      <w:r w:rsidR="004524AF">
        <w:rPr>
          <w:lang w:val="en-US"/>
        </w:rPr>
        <w:fldChar w:fldCharType="separate"/>
      </w:r>
      <w:r>
        <w:t xml:space="preserve">Table </w:t>
      </w:r>
      <w:r>
        <w:rPr>
          <w:noProof/>
        </w:rPr>
        <w:t>14</w:t>
      </w:r>
      <w:r w:rsidR="004524AF">
        <w:rPr>
          <w:lang w:val="en-US"/>
        </w:rPr>
        <w:fldChar w:fldCharType="end"/>
      </w:r>
      <w:r>
        <w:rPr>
          <w:lang w:val="en-US"/>
        </w:rPr>
        <w:t xml:space="preserve"> below. For each swath/sub-swath and product type, the first number is the ENL while the second is the RR in dB. </w:t>
      </w:r>
    </w:p>
    <w:p w14:paraId="3990E034" w14:textId="77777777" w:rsidR="00AD0F2B" w:rsidRDefault="00AD0F2B" w:rsidP="00053AE3">
      <w:pPr>
        <w:rPr>
          <w:lang w:val="en-US"/>
        </w:rPr>
      </w:pPr>
    </w:p>
    <w:p w14:paraId="3990E035" w14:textId="77777777" w:rsidR="00FA5B97" w:rsidRDefault="00FA5B97" w:rsidP="00053AE3">
      <w:pPr>
        <w:rPr>
          <w:lang w:val="en-US"/>
        </w:rPr>
      </w:pPr>
    </w:p>
    <w:p w14:paraId="3990E036" w14:textId="77777777" w:rsidR="00053AE3" w:rsidRDefault="00053AE3" w:rsidP="00053AE3">
      <w:pPr>
        <w:rPr>
          <w:lang w:val="en-US"/>
        </w:rPr>
      </w:pPr>
    </w:p>
    <w:tbl>
      <w:tblPr>
        <w:tblStyle w:val="TableGrid"/>
        <w:tblW w:w="0" w:type="auto"/>
        <w:tblLook w:val="04A0" w:firstRow="1" w:lastRow="0" w:firstColumn="1" w:lastColumn="0" w:noHBand="0" w:noVBand="1"/>
      </w:tblPr>
      <w:tblGrid>
        <w:gridCol w:w="1336"/>
        <w:gridCol w:w="1330"/>
        <w:gridCol w:w="1331"/>
        <w:gridCol w:w="1332"/>
        <w:gridCol w:w="1332"/>
        <w:gridCol w:w="1259"/>
        <w:gridCol w:w="1332"/>
      </w:tblGrid>
      <w:tr w:rsidR="00053AE3" w14:paraId="3990E03E" w14:textId="77777777" w:rsidTr="00C57895">
        <w:tc>
          <w:tcPr>
            <w:tcW w:w="1338" w:type="dxa"/>
            <w:shd w:val="clear" w:color="auto" w:fill="BFBFBF" w:themeFill="background1" w:themeFillShade="BF"/>
          </w:tcPr>
          <w:p w14:paraId="3990E037" w14:textId="77777777" w:rsidR="00053AE3" w:rsidRDefault="00053AE3" w:rsidP="00C57895">
            <w:pPr>
              <w:spacing w:before="60" w:after="60"/>
              <w:jc w:val="center"/>
              <w:rPr>
                <w:lang w:val="en-US"/>
              </w:rPr>
            </w:pPr>
          </w:p>
        </w:tc>
        <w:tc>
          <w:tcPr>
            <w:tcW w:w="1332" w:type="dxa"/>
            <w:shd w:val="clear" w:color="auto" w:fill="BFBFBF" w:themeFill="background1" w:themeFillShade="BF"/>
          </w:tcPr>
          <w:p w14:paraId="3990E038" w14:textId="77777777" w:rsidR="00053AE3" w:rsidRDefault="00053AE3" w:rsidP="00C57895">
            <w:pPr>
              <w:spacing w:before="60" w:after="60"/>
              <w:jc w:val="center"/>
              <w:rPr>
                <w:lang w:val="en-US"/>
              </w:rPr>
            </w:pPr>
            <w:r>
              <w:rPr>
                <w:lang w:val="en-US"/>
              </w:rPr>
              <w:t>SM1</w:t>
            </w:r>
          </w:p>
        </w:tc>
        <w:tc>
          <w:tcPr>
            <w:tcW w:w="1332" w:type="dxa"/>
            <w:shd w:val="clear" w:color="auto" w:fill="BFBFBF" w:themeFill="background1" w:themeFillShade="BF"/>
          </w:tcPr>
          <w:p w14:paraId="3990E039" w14:textId="77777777" w:rsidR="00053AE3" w:rsidRDefault="00053AE3" w:rsidP="00C57895">
            <w:pPr>
              <w:spacing w:before="60" w:after="60"/>
              <w:jc w:val="center"/>
              <w:rPr>
                <w:lang w:val="en-US"/>
              </w:rPr>
            </w:pPr>
            <w:r>
              <w:rPr>
                <w:lang w:val="en-US"/>
              </w:rPr>
              <w:t>SM2</w:t>
            </w:r>
          </w:p>
        </w:tc>
        <w:tc>
          <w:tcPr>
            <w:tcW w:w="1333" w:type="dxa"/>
            <w:shd w:val="clear" w:color="auto" w:fill="BFBFBF" w:themeFill="background1" w:themeFillShade="BF"/>
          </w:tcPr>
          <w:p w14:paraId="3990E03A" w14:textId="77777777" w:rsidR="00053AE3" w:rsidRDefault="00053AE3" w:rsidP="00C57895">
            <w:pPr>
              <w:spacing w:before="60" w:after="60"/>
              <w:jc w:val="center"/>
              <w:rPr>
                <w:lang w:val="en-US"/>
              </w:rPr>
            </w:pPr>
            <w:r>
              <w:rPr>
                <w:lang w:val="en-US"/>
              </w:rPr>
              <w:t>SM3</w:t>
            </w:r>
          </w:p>
        </w:tc>
        <w:tc>
          <w:tcPr>
            <w:tcW w:w="1333" w:type="dxa"/>
            <w:shd w:val="clear" w:color="auto" w:fill="BFBFBF" w:themeFill="background1" w:themeFillShade="BF"/>
          </w:tcPr>
          <w:p w14:paraId="3990E03B" w14:textId="77777777" w:rsidR="00053AE3" w:rsidRDefault="00053AE3" w:rsidP="00C57895">
            <w:pPr>
              <w:spacing w:before="60" w:after="60"/>
              <w:jc w:val="center"/>
              <w:rPr>
                <w:lang w:val="en-US"/>
              </w:rPr>
            </w:pPr>
            <w:r>
              <w:rPr>
                <w:lang w:val="en-US"/>
              </w:rPr>
              <w:t>SM4</w:t>
            </w:r>
          </w:p>
        </w:tc>
        <w:tc>
          <w:tcPr>
            <w:tcW w:w="1260" w:type="dxa"/>
            <w:shd w:val="clear" w:color="auto" w:fill="BFBFBF" w:themeFill="background1" w:themeFillShade="BF"/>
          </w:tcPr>
          <w:p w14:paraId="3990E03C" w14:textId="77777777" w:rsidR="00053AE3" w:rsidRDefault="00053AE3" w:rsidP="00C57895">
            <w:pPr>
              <w:spacing w:before="60" w:after="60"/>
              <w:jc w:val="center"/>
              <w:rPr>
                <w:lang w:val="en-US"/>
              </w:rPr>
            </w:pPr>
            <w:r>
              <w:rPr>
                <w:lang w:val="en-US"/>
              </w:rPr>
              <w:t>SM5</w:t>
            </w:r>
          </w:p>
        </w:tc>
        <w:tc>
          <w:tcPr>
            <w:tcW w:w="1333" w:type="dxa"/>
            <w:shd w:val="clear" w:color="auto" w:fill="BFBFBF" w:themeFill="background1" w:themeFillShade="BF"/>
          </w:tcPr>
          <w:p w14:paraId="3990E03D" w14:textId="77777777" w:rsidR="00053AE3" w:rsidRDefault="00053AE3" w:rsidP="00C57895">
            <w:pPr>
              <w:spacing w:before="60" w:after="60"/>
              <w:jc w:val="center"/>
              <w:rPr>
                <w:lang w:val="en-US"/>
              </w:rPr>
            </w:pPr>
            <w:r>
              <w:rPr>
                <w:lang w:val="en-US"/>
              </w:rPr>
              <w:t>SM6</w:t>
            </w:r>
          </w:p>
        </w:tc>
      </w:tr>
      <w:tr w:rsidR="00053AE3" w14:paraId="3990E046" w14:textId="77777777" w:rsidTr="00C57895">
        <w:tc>
          <w:tcPr>
            <w:tcW w:w="1338" w:type="dxa"/>
          </w:tcPr>
          <w:p w14:paraId="3990E03F" w14:textId="77777777" w:rsidR="00053AE3" w:rsidRDefault="00053AE3" w:rsidP="00C57895">
            <w:pPr>
              <w:spacing w:before="60" w:after="60"/>
              <w:jc w:val="center"/>
              <w:rPr>
                <w:lang w:val="en-US"/>
              </w:rPr>
            </w:pPr>
            <w:r>
              <w:rPr>
                <w:lang w:val="en-US"/>
              </w:rPr>
              <w:t>SLC</w:t>
            </w:r>
          </w:p>
        </w:tc>
        <w:tc>
          <w:tcPr>
            <w:tcW w:w="1332" w:type="dxa"/>
          </w:tcPr>
          <w:p w14:paraId="3990E040" w14:textId="77777777" w:rsidR="00053AE3" w:rsidRDefault="00053AE3" w:rsidP="00C57895">
            <w:pPr>
              <w:spacing w:before="60" w:after="60"/>
              <w:jc w:val="center"/>
              <w:rPr>
                <w:lang w:val="en-US"/>
              </w:rPr>
            </w:pPr>
            <w:r>
              <w:rPr>
                <w:lang w:val="en-US"/>
              </w:rPr>
              <w:t>0.938, 3.08</w:t>
            </w:r>
          </w:p>
        </w:tc>
        <w:tc>
          <w:tcPr>
            <w:tcW w:w="1332" w:type="dxa"/>
          </w:tcPr>
          <w:p w14:paraId="3990E041" w14:textId="77777777" w:rsidR="00053AE3" w:rsidRDefault="00C714FB" w:rsidP="00C57895">
            <w:pPr>
              <w:spacing w:before="60" w:after="60"/>
              <w:jc w:val="center"/>
              <w:rPr>
                <w:lang w:val="en-US"/>
              </w:rPr>
            </w:pPr>
            <w:r>
              <w:rPr>
                <w:lang w:val="en-US"/>
              </w:rPr>
              <w:t>0.960, 3.05</w:t>
            </w:r>
          </w:p>
        </w:tc>
        <w:tc>
          <w:tcPr>
            <w:tcW w:w="1333" w:type="dxa"/>
          </w:tcPr>
          <w:p w14:paraId="3990E042" w14:textId="77777777" w:rsidR="00053AE3" w:rsidRDefault="00053AE3" w:rsidP="00C57895">
            <w:pPr>
              <w:spacing w:before="60" w:after="60"/>
              <w:jc w:val="center"/>
              <w:rPr>
                <w:lang w:val="en-US"/>
              </w:rPr>
            </w:pPr>
            <w:r>
              <w:rPr>
                <w:lang w:val="en-US"/>
              </w:rPr>
              <w:t>0.981, 3.03</w:t>
            </w:r>
          </w:p>
        </w:tc>
        <w:tc>
          <w:tcPr>
            <w:tcW w:w="1333" w:type="dxa"/>
          </w:tcPr>
          <w:p w14:paraId="3990E043" w14:textId="77777777" w:rsidR="00053AE3" w:rsidRDefault="00053AE3" w:rsidP="00C57895">
            <w:pPr>
              <w:spacing w:before="60" w:after="60"/>
              <w:jc w:val="center"/>
              <w:rPr>
                <w:lang w:val="en-US"/>
              </w:rPr>
            </w:pPr>
            <w:r>
              <w:rPr>
                <w:lang w:val="en-US"/>
              </w:rPr>
              <w:t>0.918, 3.10</w:t>
            </w:r>
          </w:p>
        </w:tc>
        <w:tc>
          <w:tcPr>
            <w:tcW w:w="1260" w:type="dxa"/>
          </w:tcPr>
          <w:p w14:paraId="3990E044" w14:textId="77777777" w:rsidR="00053AE3" w:rsidRDefault="00D57AB0" w:rsidP="00C57895">
            <w:pPr>
              <w:spacing w:before="60" w:after="60"/>
              <w:jc w:val="center"/>
              <w:rPr>
                <w:lang w:val="en-US"/>
              </w:rPr>
            </w:pPr>
            <w:r>
              <w:rPr>
                <w:lang w:val="en-US"/>
              </w:rPr>
              <w:t>0.919, 3.10</w:t>
            </w:r>
          </w:p>
        </w:tc>
        <w:tc>
          <w:tcPr>
            <w:tcW w:w="1333" w:type="dxa"/>
          </w:tcPr>
          <w:p w14:paraId="3990E045" w14:textId="77777777" w:rsidR="00053AE3" w:rsidRDefault="00D57AB0" w:rsidP="00C57895">
            <w:pPr>
              <w:spacing w:before="60" w:after="60"/>
              <w:jc w:val="center"/>
              <w:rPr>
                <w:lang w:val="en-US"/>
              </w:rPr>
            </w:pPr>
            <w:r>
              <w:rPr>
                <w:lang w:val="en-US"/>
              </w:rPr>
              <w:t>0.925, 3.09</w:t>
            </w:r>
          </w:p>
        </w:tc>
      </w:tr>
      <w:tr w:rsidR="00053AE3" w14:paraId="3990E04E" w14:textId="77777777" w:rsidTr="00C57895">
        <w:tc>
          <w:tcPr>
            <w:tcW w:w="1338" w:type="dxa"/>
          </w:tcPr>
          <w:p w14:paraId="3990E047" w14:textId="77777777" w:rsidR="00053AE3" w:rsidRDefault="00053AE3" w:rsidP="00C57895">
            <w:pPr>
              <w:spacing w:before="60" w:after="60"/>
              <w:jc w:val="center"/>
              <w:rPr>
                <w:lang w:val="en-US"/>
              </w:rPr>
            </w:pPr>
            <w:r>
              <w:rPr>
                <w:lang w:val="en-US"/>
              </w:rPr>
              <w:t>GRDF</w:t>
            </w:r>
          </w:p>
        </w:tc>
        <w:tc>
          <w:tcPr>
            <w:tcW w:w="1332" w:type="dxa"/>
          </w:tcPr>
          <w:p w14:paraId="3990E048" w14:textId="77777777" w:rsidR="00053AE3" w:rsidRDefault="00053AE3" w:rsidP="00D57AB0">
            <w:pPr>
              <w:spacing w:before="60" w:after="60"/>
              <w:jc w:val="center"/>
              <w:rPr>
                <w:lang w:val="en-US"/>
              </w:rPr>
            </w:pPr>
            <w:r>
              <w:rPr>
                <w:lang w:val="en-US"/>
              </w:rPr>
              <w:t>3.</w:t>
            </w:r>
            <w:r w:rsidR="00D57AB0">
              <w:rPr>
                <w:lang w:val="en-US"/>
              </w:rPr>
              <w:t>81</w:t>
            </w:r>
            <w:r>
              <w:rPr>
                <w:lang w:val="en-US"/>
              </w:rPr>
              <w:t>, 1.8</w:t>
            </w:r>
            <w:r w:rsidR="00D57AB0">
              <w:rPr>
                <w:lang w:val="en-US"/>
              </w:rPr>
              <w:t>0</w:t>
            </w:r>
          </w:p>
        </w:tc>
        <w:tc>
          <w:tcPr>
            <w:tcW w:w="1332" w:type="dxa"/>
          </w:tcPr>
          <w:p w14:paraId="3990E049" w14:textId="77777777" w:rsidR="00053AE3" w:rsidRDefault="00AD0F2B" w:rsidP="00C57895">
            <w:pPr>
              <w:spacing w:before="60" w:after="60"/>
              <w:jc w:val="center"/>
              <w:rPr>
                <w:lang w:val="en-US"/>
              </w:rPr>
            </w:pPr>
            <w:r>
              <w:rPr>
                <w:lang w:val="en-US"/>
              </w:rPr>
              <w:t>3.86, 1.79</w:t>
            </w:r>
          </w:p>
        </w:tc>
        <w:tc>
          <w:tcPr>
            <w:tcW w:w="1333" w:type="dxa"/>
          </w:tcPr>
          <w:p w14:paraId="3990E04A" w14:textId="77777777" w:rsidR="00053AE3" w:rsidRDefault="00FF3D5C" w:rsidP="00C57895">
            <w:pPr>
              <w:spacing w:before="60" w:after="60"/>
              <w:jc w:val="center"/>
              <w:rPr>
                <w:lang w:val="en-US"/>
              </w:rPr>
            </w:pPr>
            <w:r>
              <w:rPr>
                <w:lang w:val="en-US"/>
              </w:rPr>
              <w:t>3.81, 1.80</w:t>
            </w:r>
          </w:p>
        </w:tc>
        <w:tc>
          <w:tcPr>
            <w:tcW w:w="1333" w:type="dxa"/>
          </w:tcPr>
          <w:p w14:paraId="3990E04B" w14:textId="77777777" w:rsidR="00053AE3" w:rsidRDefault="00D57AB0" w:rsidP="00C57895">
            <w:pPr>
              <w:spacing w:before="60" w:after="60"/>
              <w:jc w:val="center"/>
              <w:rPr>
                <w:lang w:val="en-US"/>
              </w:rPr>
            </w:pPr>
            <w:r>
              <w:rPr>
                <w:lang w:val="en-US"/>
              </w:rPr>
              <w:t>3.76, 1.81</w:t>
            </w:r>
          </w:p>
        </w:tc>
        <w:tc>
          <w:tcPr>
            <w:tcW w:w="1260" w:type="dxa"/>
          </w:tcPr>
          <w:p w14:paraId="3990E04C" w14:textId="77777777" w:rsidR="00053AE3" w:rsidRDefault="00D57AB0" w:rsidP="00C57895">
            <w:pPr>
              <w:spacing w:before="60" w:after="60"/>
              <w:jc w:val="center"/>
              <w:rPr>
                <w:lang w:val="en-US"/>
              </w:rPr>
            </w:pPr>
            <w:r>
              <w:rPr>
                <w:lang w:val="en-US"/>
              </w:rPr>
              <w:t>3.73, 1.81</w:t>
            </w:r>
          </w:p>
        </w:tc>
        <w:tc>
          <w:tcPr>
            <w:tcW w:w="1333" w:type="dxa"/>
          </w:tcPr>
          <w:p w14:paraId="3990E04D" w14:textId="77777777" w:rsidR="00053AE3" w:rsidRDefault="00D57AB0" w:rsidP="00C57895">
            <w:pPr>
              <w:spacing w:before="60" w:after="60"/>
              <w:jc w:val="center"/>
              <w:rPr>
                <w:lang w:val="en-US"/>
              </w:rPr>
            </w:pPr>
            <w:r>
              <w:rPr>
                <w:lang w:val="en-US"/>
              </w:rPr>
              <w:t>3.75, 1.81</w:t>
            </w:r>
          </w:p>
        </w:tc>
      </w:tr>
    </w:tbl>
    <w:p w14:paraId="3990E04F" w14:textId="77777777" w:rsidR="00053AE3" w:rsidRPr="00D94B2E" w:rsidRDefault="00053AE3" w:rsidP="00053AE3">
      <w:pPr>
        <w:pStyle w:val="Caption"/>
      </w:pPr>
      <w:bookmarkStart w:id="592" w:name="_Ref398132141"/>
      <w:bookmarkStart w:id="593" w:name="_Toc400445935"/>
      <w:r>
        <w:t xml:space="preserve">Table </w:t>
      </w:r>
      <w:r w:rsidR="004524AF">
        <w:fldChar w:fldCharType="begin"/>
      </w:r>
      <w:r>
        <w:instrText xml:space="preserve"> SEQ Table \* ARABIC </w:instrText>
      </w:r>
      <w:r w:rsidR="004524AF">
        <w:fldChar w:fldCharType="separate"/>
      </w:r>
      <w:r>
        <w:rPr>
          <w:noProof/>
        </w:rPr>
        <w:t>12</w:t>
      </w:r>
      <w:r w:rsidR="004524AF">
        <w:fldChar w:fldCharType="end"/>
      </w:r>
      <w:bookmarkEnd w:id="592"/>
      <w:r>
        <w:t>: SM ENL &amp; RR Measurements</w:t>
      </w:r>
      <w:bookmarkEnd w:id="593"/>
    </w:p>
    <w:p w14:paraId="3990E050" w14:textId="77777777" w:rsidR="002B7051" w:rsidRDefault="002B7051" w:rsidP="00053AE3">
      <w:pPr>
        <w:rPr>
          <w:lang w:val="en-US"/>
        </w:rPr>
      </w:pPr>
    </w:p>
    <w:tbl>
      <w:tblPr>
        <w:tblStyle w:val="TableGrid"/>
        <w:tblW w:w="0" w:type="auto"/>
        <w:tblInd w:w="1421" w:type="dxa"/>
        <w:tblLook w:val="04A0" w:firstRow="1" w:lastRow="0" w:firstColumn="1" w:lastColumn="0" w:noHBand="0" w:noVBand="1"/>
      </w:tblPr>
      <w:tblGrid>
        <w:gridCol w:w="1543"/>
        <w:gridCol w:w="1543"/>
        <w:gridCol w:w="1543"/>
        <w:gridCol w:w="1544"/>
      </w:tblGrid>
      <w:tr w:rsidR="00053AE3" w14:paraId="3990E055" w14:textId="77777777" w:rsidTr="00053AE3">
        <w:tc>
          <w:tcPr>
            <w:tcW w:w="1543" w:type="dxa"/>
            <w:shd w:val="clear" w:color="auto" w:fill="BFBFBF" w:themeFill="background1" w:themeFillShade="BF"/>
          </w:tcPr>
          <w:p w14:paraId="3990E051" w14:textId="77777777" w:rsidR="00053AE3" w:rsidRDefault="00053AE3" w:rsidP="00C57895">
            <w:pPr>
              <w:spacing w:before="60" w:after="60"/>
              <w:jc w:val="center"/>
              <w:rPr>
                <w:lang w:val="en-US"/>
              </w:rPr>
            </w:pPr>
          </w:p>
        </w:tc>
        <w:tc>
          <w:tcPr>
            <w:tcW w:w="1543" w:type="dxa"/>
            <w:shd w:val="clear" w:color="auto" w:fill="BFBFBF" w:themeFill="background1" w:themeFillShade="BF"/>
          </w:tcPr>
          <w:p w14:paraId="3990E052" w14:textId="77777777" w:rsidR="00053AE3" w:rsidRDefault="00053AE3" w:rsidP="00C57895">
            <w:pPr>
              <w:spacing w:before="60" w:after="60"/>
              <w:jc w:val="center"/>
              <w:rPr>
                <w:lang w:val="en-US"/>
              </w:rPr>
            </w:pPr>
            <w:r>
              <w:rPr>
                <w:lang w:val="en-US"/>
              </w:rPr>
              <w:t>IW1</w:t>
            </w:r>
          </w:p>
        </w:tc>
        <w:tc>
          <w:tcPr>
            <w:tcW w:w="1543" w:type="dxa"/>
            <w:shd w:val="clear" w:color="auto" w:fill="BFBFBF" w:themeFill="background1" w:themeFillShade="BF"/>
          </w:tcPr>
          <w:p w14:paraId="3990E053" w14:textId="77777777" w:rsidR="00053AE3" w:rsidRDefault="00053AE3" w:rsidP="00C57895">
            <w:pPr>
              <w:spacing w:before="60" w:after="60"/>
              <w:jc w:val="center"/>
              <w:rPr>
                <w:lang w:val="en-US"/>
              </w:rPr>
            </w:pPr>
            <w:r>
              <w:rPr>
                <w:lang w:val="en-US"/>
              </w:rPr>
              <w:t>IW2</w:t>
            </w:r>
          </w:p>
        </w:tc>
        <w:tc>
          <w:tcPr>
            <w:tcW w:w="1544" w:type="dxa"/>
            <w:shd w:val="clear" w:color="auto" w:fill="BFBFBF" w:themeFill="background1" w:themeFillShade="BF"/>
          </w:tcPr>
          <w:p w14:paraId="3990E054" w14:textId="77777777" w:rsidR="00053AE3" w:rsidRDefault="00053AE3" w:rsidP="00C57895">
            <w:pPr>
              <w:spacing w:before="60" w:after="60"/>
              <w:jc w:val="center"/>
              <w:rPr>
                <w:lang w:val="en-US"/>
              </w:rPr>
            </w:pPr>
            <w:r>
              <w:rPr>
                <w:lang w:val="en-US"/>
              </w:rPr>
              <w:t>IW3</w:t>
            </w:r>
          </w:p>
        </w:tc>
      </w:tr>
      <w:tr w:rsidR="00053AE3" w14:paraId="3990E05A" w14:textId="77777777" w:rsidTr="00053AE3">
        <w:tc>
          <w:tcPr>
            <w:tcW w:w="1543" w:type="dxa"/>
          </w:tcPr>
          <w:p w14:paraId="3990E056" w14:textId="77777777" w:rsidR="00053AE3" w:rsidRDefault="00053AE3" w:rsidP="00C57895">
            <w:pPr>
              <w:spacing w:before="60" w:after="60"/>
              <w:jc w:val="center"/>
              <w:rPr>
                <w:lang w:val="en-US"/>
              </w:rPr>
            </w:pPr>
            <w:r>
              <w:rPr>
                <w:lang w:val="en-US"/>
              </w:rPr>
              <w:t>SLC</w:t>
            </w:r>
          </w:p>
        </w:tc>
        <w:tc>
          <w:tcPr>
            <w:tcW w:w="1543" w:type="dxa"/>
          </w:tcPr>
          <w:p w14:paraId="3990E057" w14:textId="77777777" w:rsidR="00053AE3" w:rsidRDefault="00D57AB0" w:rsidP="00C57895">
            <w:pPr>
              <w:spacing w:before="60" w:after="60"/>
              <w:jc w:val="center"/>
              <w:rPr>
                <w:lang w:val="en-US"/>
              </w:rPr>
            </w:pPr>
            <w:r>
              <w:rPr>
                <w:lang w:val="en-US"/>
              </w:rPr>
              <w:t>0.947, 3.07</w:t>
            </w:r>
          </w:p>
        </w:tc>
        <w:tc>
          <w:tcPr>
            <w:tcW w:w="1543" w:type="dxa"/>
          </w:tcPr>
          <w:p w14:paraId="3990E058" w14:textId="77777777" w:rsidR="00053AE3" w:rsidRDefault="00D57AB0" w:rsidP="00C57895">
            <w:pPr>
              <w:spacing w:before="60" w:after="60"/>
              <w:jc w:val="center"/>
              <w:rPr>
                <w:lang w:val="en-US"/>
              </w:rPr>
            </w:pPr>
            <w:r>
              <w:rPr>
                <w:lang w:val="en-US"/>
              </w:rPr>
              <w:t>0.959, 3.06</w:t>
            </w:r>
          </w:p>
        </w:tc>
        <w:tc>
          <w:tcPr>
            <w:tcW w:w="1544" w:type="dxa"/>
          </w:tcPr>
          <w:p w14:paraId="3990E059" w14:textId="77777777" w:rsidR="00053AE3" w:rsidRDefault="00D57AB0" w:rsidP="00C57895">
            <w:pPr>
              <w:spacing w:before="60" w:after="60"/>
              <w:jc w:val="center"/>
              <w:rPr>
                <w:lang w:val="en-US"/>
              </w:rPr>
            </w:pPr>
            <w:r>
              <w:rPr>
                <w:lang w:val="en-US"/>
              </w:rPr>
              <w:t>0.921, 3.10</w:t>
            </w:r>
          </w:p>
        </w:tc>
      </w:tr>
      <w:tr w:rsidR="00053AE3" w14:paraId="3990E05F" w14:textId="77777777" w:rsidTr="00053AE3">
        <w:tc>
          <w:tcPr>
            <w:tcW w:w="1543" w:type="dxa"/>
          </w:tcPr>
          <w:p w14:paraId="3990E05B" w14:textId="77777777" w:rsidR="00053AE3" w:rsidRDefault="00053AE3" w:rsidP="00C57895">
            <w:pPr>
              <w:spacing w:before="60" w:after="60"/>
              <w:jc w:val="center"/>
              <w:rPr>
                <w:lang w:val="en-US"/>
              </w:rPr>
            </w:pPr>
            <w:r>
              <w:rPr>
                <w:lang w:val="en-US"/>
              </w:rPr>
              <w:t>GRD</w:t>
            </w:r>
            <w:r w:rsidR="00B91AE7">
              <w:rPr>
                <w:lang w:val="en-US"/>
              </w:rPr>
              <w:t>H</w:t>
            </w:r>
          </w:p>
        </w:tc>
        <w:tc>
          <w:tcPr>
            <w:tcW w:w="1543" w:type="dxa"/>
          </w:tcPr>
          <w:p w14:paraId="3990E05C" w14:textId="77777777" w:rsidR="00053AE3" w:rsidRDefault="00D57AB0" w:rsidP="00C57895">
            <w:pPr>
              <w:spacing w:before="60" w:after="60"/>
              <w:jc w:val="center"/>
              <w:rPr>
                <w:lang w:val="en-US"/>
              </w:rPr>
            </w:pPr>
            <w:r>
              <w:rPr>
                <w:lang w:val="en-US"/>
              </w:rPr>
              <w:t>4.56, 1.67</w:t>
            </w:r>
          </w:p>
        </w:tc>
        <w:tc>
          <w:tcPr>
            <w:tcW w:w="1543" w:type="dxa"/>
          </w:tcPr>
          <w:p w14:paraId="3990E05D" w14:textId="77777777" w:rsidR="00053AE3" w:rsidRDefault="00D57AB0" w:rsidP="00C57895">
            <w:pPr>
              <w:spacing w:before="60" w:after="60"/>
              <w:jc w:val="center"/>
              <w:rPr>
                <w:lang w:val="en-US"/>
              </w:rPr>
            </w:pPr>
            <w:r>
              <w:rPr>
                <w:lang w:val="en-US"/>
              </w:rPr>
              <w:t>4.55, 1.67</w:t>
            </w:r>
          </w:p>
        </w:tc>
        <w:tc>
          <w:tcPr>
            <w:tcW w:w="1544" w:type="dxa"/>
          </w:tcPr>
          <w:p w14:paraId="3990E05E" w14:textId="77777777" w:rsidR="00053AE3" w:rsidRDefault="00D57AB0" w:rsidP="00C57895">
            <w:pPr>
              <w:spacing w:before="60" w:after="60"/>
              <w:jc w:val="center"/>
              <w:rPr>
                <w:lang w:val="en-US"/>
              </w:rPr>
            </w:pPr>
            <w:r>
              <w:rPr>
                <w:lang w:val="en-US"/>
              </w:rPr>
              <w:t>4.56, 1.67</w:t>
            </w:r>
          </w:p>
        </w:tc>
      </w:tr>
    </w:tbl>
    <w:p w14:paraId="3990E060" w14:textId="77777777" w:rsidR="00053AE3" w:rsidRPr="00D94B2E" w:rsidRDefault="00053AE3" w:rsidP="00053AE3">
      <w:pPr>
        <w:pStyle w:val="Caption"/>
      </w:pPr>
      <w:bookmarkStart w:id="594" w:name="_Toc400445936"/>
      <w:r>
        <w:t xml:space="preserve">Table </w:t>
      </w:r>
      <w:r w:rsidR="004524AF">
        <w:fldChar w:fldCharType="begin"/>
      </w:r>
      <w:r>
        <w:instrText xml:space="preserve"> SEQ Table \* ARABIC </w:instrText>
      </w:r>
      <w:r w:rsidR="004524AF">
        <w:fldChar w:fldCharType="separate"/>
      </w:r>
      <w:r>
        <w:rPr>
          <w:noProof/>
        </w:rPr>
        <w:t>13</w:t>
      </w:r>
      <w:r w:rsidR="004524AF">
        <w:fldChar w:fldCharType="end"/>
      </w:r>
      <w:r>
        <w:t>: IW ENL &amp; RR Measurements</w:t>
      </w:r>
      <w:bookmarkEnd w:id="594"/>
    </w:p>
    <w:p w14:paraId="3990E061" w14:textId="77777777" w:rsidR="00053AE3" w:rsidRDefault="00053AE3" w:rsidP="00053AE3">
      <w:pPr>
        <w:rPr>
          <w:lang w:val="en-US"/>
        </w:rPr>
      </w:pPr>
    </w:p>
    <w:tbl>
      <w:tblPr>
        <w:tblStyle w:val="TableGrid"/>
        <w:tblW w:w="0" w:type="auto"/>
        <w:tblLook w:val="04A0" w:firstRow="1" w:lastRow="0" w:firstColumn="1" w:lastColumn="0" w:noHBand="0" w:noVBand="1"/>
      </w:tblPr>
      <w:tblGrid>
        <w:gridCol w:w="1540"/>
        <w:gridCol w:w="1541"/>
        <w:gridCol w:w="1542"/>
        <w:gridCol w:w="1543"/>
        <w:gridCol w:w="1543"/>
        <w:gridCol w:w="1543"/>
      </w:tblGrid>
      <w:tr w:rsidR="00053AE3" w14:paraId="3990E068" w14:textId="77777777" w:rsidTr="00C57895">
        <w:tc>
          <w:tcPr>
            <w:tcW w:w="1543" w:type="dxa"/>
            <w:shd w:val="clear" w:color="auto" w:fill="BFBFBF" w:themeFill="background1" w:themeFillShade="BF"/>
          </w:tcPr>
          <w:p w14:paraId="3990E062" w14:textId="77777777" w:rsidR="00053AE3" w:rsidRDefault="00053AE3" w:rsidP="00C57895">
            <w:pPr>
              <w:spacing w:before="60" w:after="60"/>
              <w:jc w:val="center"/>
              <w:rPr>
                <w:lang w:val="en-US"/>
              </w:rPr>
            </w:pPr>
          </w:p>
        </w:tc>
        <w:tc>
          <w:tcPr>
            <w:tcW w:w="1543" w:type="dxa"/>
            <w:shd w:val="clear" w:color="auto" w:fill="BFBFBF" w:themeFill="background1" w:themeFillShade="BF"/>
          </w:tcPr>
          <w:p w14:paraId="3990E063" w14:textId="77777777" w:rsidR="00053AE3" w:rsidRDefault="00053AE3" w:rsidP="00C57895">
            <w:pPr>
              <w:spacing w:before="60" w:after="60"/>
              <w:jc w:val="center"/>
              <w:rPr>
                <w:lang w:val="en-US"/>
              </w:rPr>
            </w:pPr>
            <w:r>
              <w:rPr>
                <w:lang w:val="en-US"/>
              </w:rPr>
              <w:t>EW1</w:t>
            </w:r>
          </w:p>
        </w:tc>
        <w:tc>
          <w:tcPr>
            <w:tcW w:w="1543" w:type="dxa"/>
            <w:shd w:val="clear" w:color="auto" w:fill="BFBFBF" w:themeFill="background1" w:themeFillShade="BF"/>
          </w:tcPr>
          <w:p w14:paraId="3990E064" w14:textId="77777777" w:rsidR="00053AE3" w:rsidRDefault="00053AE3" w:rsidP="00C57895">
            <w:pPr>
              <w:spacing w:before="60" w:after="60"/>
              <w:jc w:val="center"/>
              <w:rPr>
                <w:lang w:val="en-US"/>
              </w:rPr>
            </w:pPr>
            <w:r>
              <w:rPr>
                <w:lang w:val="en-US"/>
              </w:rPr>
              <w:t>EW2</w:t>
            </w:r>
          </w:p>
        </w:tc>
        <w:tc>
          <w:tcPr>
            <w:tcW w:w="1544" w:type="dxa"/>
            <w:shd w:val="clear" w:color="auto" w:fill="BFBFBF" w:themeFill="background1" w:themeFillShade="BF"/>
          </w:tcPr>
          <w:p w14:paraId="3990E065" w14:textId="77777777" w:rsidR="00053AE3" w:rsidRDefault="00053AE3" w:rsidP="00C57895">
            <w:pPr>
              <w:spacing w:before="60" w:after="60"/>
              <w:jc w:val="center"/>
              <w:rPr>
                <w:lang w:val="en-US"/>
              </w:rPr>
            </w:pPr>
            <w:r>
              <w:rPr>
                <w:lang w:val="en-US"/>
              </w:rPr>
              <w:t>EW3</w:t>
            </w:r>
          </w:p>
        </w:tc>
        <w:tc>
          <w:tcPr>
            <w:tcW w:w="1544" w:type="dxa"/>
            <w:shd w:val="clear" w:color="auto" w:fill="BFBFBF" w:themeFill="background1" w:themeFillShade="BF"/>
          </w:tcPr>
          <w:p w14:paraId="3990E066" w14:textId="77777777" w:rsidR="00053AE3" w:rsidRDefault="00053AE3" w:rsidP="00C57895">
            <w:pPr>
              <w:spacing w:before="60" w:after="60"/>
              <w:jc w:val="center"/>
              <w:rPr>
                <w:lang w:val="en-US"/>
              </w:rPr>
            </w:pPr>
            <w:r>
              <w:rPr>
                <w:lang w:val="en-US"/>
              </w:rPr>
              <w:t>EW4</w:t>
            </w:r>
          </w:p>
        </w:tc>
        <w:tc>
          <w:tcPr>
            <w:tcW w:w="1544" w:type="dxa"/>
            <w:shd w:val="clear" w:color="auto" w:fill="BFBFBF" w:themeFill="background1" w:themeFillShade="BF"/>
          </w:tcPr>
          <w:p w14:paraId="3990E067" w14:textId="77777777" w:rsidR="00053AE3" w:rsidRDefault="00053AE3" w:rsidP="00C57895">
            <w:pPr>
              <w:spacing w:before="60" w:after="60"/>
              <w:jc w:val="center"/>
              <w:rPr>
                <w:lang w:val="en-US"/>
              </w:rPr>
            </w:pPr>
            <w:r>
              <w:rPr>
                <w:lang w:val="en-US"/>
              </w:rPr>
              <w:t>EW5</w:t>
            </w:r>
          </w:p>
        </w:tc>
      </w:tr>
      <w:tr w:rsidR="00053AE3" w14:paraId="3990E06F" w14:textId="77777777" w:rsidTr="00C57895">
        <w:tc>
          <w:tcPr>
            <w:tcW w:w="1543" w:type="dxa"/>
          </w:tcPr>
          <w:p w14:paraId="3990E069" w14:textId="77777777" w:rsidR="00053AE3" w:rsidRDefault="00053AE3" w:rsidP="00C57895">
            <w:pPr>
              <w:spacing w:before="60" w:after="60"/>
              <w:jc w:val="center"/>
              <w:rPr>
                <w:lang w:val="en-US"/>
              </w:rPr>
            </w:pPr>
            <w:r>
              <w:rPr>
                <w:lang w:val="en-US"/>
              </w:rPr>
              <w:t>SLC</w:t>
            </w:r>
          </w:p>
        </w:tc>
        <w:tc>
          <w:tcPr>
            <w:tcW w:w="1543" w:type="dxa"/>
          </w:tcPr>
          <w:p w14:paraId="3990E06A" w14:textId="77777777" w:rsidR="00053AE3" w:rsidRDefault="00C714FB" w:rsidP="00C57895">
            <w:pPr>
              <w:spacing w:before="60" w:after="60"/>
              <w:jc w:val="center"/>
              <w:rPr>
                <w:lang w:val="en-US"/>
              </w:rPr>
            </w:pPr>
            <w:r>
              <w:rPr>
                <w:lang w:val="en-US"/>
              </w:rPr>
              <w:t>0.940, 3.08</w:t>
            </w:r>
          </w:p>
        </w:tc>
        <w:tc>
          <w:tcPr>
            <w:tcW w:w="1543" w:type="dxa"/>
          </w:tcPr>
          <w:p w14:paraId="3990E06B" w14:textId="77777777" w:rsidR="00053AE3" w:rsidRDefault="00FE4CC0" w:rsidP="00C57895">
            <w:pPr>
              <w:spacing w:before="60" w:after="60"/>
              <w:jc w:val="center"/>
              <w:rPr>
                <w:lang w:val="en-US"/>
              </w:rPr>
            </w:pPr>
            <w:r>
              <w:rPr>
                <w:lang w:val="en-US"/>
              </w:rPr>
              <w:t>0.908, 3.12</w:t>
            </w:r>
          </w:p>
        </w:tc>
        <w:tc>
          <w:tcPr>
            <w:tcW w:w="1544" w:type="dxa"/>
          </w:tcPr>
          <w:p w14:paraId="3990E06C" w14:textId="77777777" w:rsidR="00053AE3" w:rsidRDefault="00FE4CC0" w:rsidP="00C57895">
            <w:pPr>
              <w:spacing w:before="60" w:after="60"/>
              <w:jc w:val="center"/>
              <w:rPr>
                <w:lang w:val="en-US"/>
              </w:rPr>
            </w:pPr>
            <w:r>
              <w:rPr>
                <w:lang w:val="en-US"/>
              </w:rPr>
              <w:t>0.918, 3.11</w:t>
            </w:r>
          </w:p>
        </w:tc>
        <w:tc>
          <w:tcPr>
            <w:tcW w:w="1544" w:type="dxa"/>
          </w:tcPr>
          <w:p w14:paraId="3990E06D" w14:textId="77777777" w:rsidR="00053AE3" w:rsidRDefault="00FE4CC0" w:rsidP="00C57895">
            <w:pPr>
              <w:spacing w:before="60" w:after="60"/>
              <w:jc w:val="center"/>
              <w:rPr>
                <w:lang w:val="en-US"/>
              </w:rPr>
            </w:pPr>
            <w:r>
              <w:rPr>
                <w:lang w:val="en-US"/>
              </w:rPr>
              <w:t>0.894, 3.13</w:t>
            </w:r>
          </w:p>
        </w:tc>
        <w:tc>
          <w:tcPr>
            <w:tcW w:w="1544" w:type="dxa"/>
          </w:tcPr>
          <w:p w14:paraId="3990E06E" w14:textId="77777777" w:rsidR="00053AE3" w:rsidRDefault="00FE4CC0" w:rsidP="00C57895">
            <w:pPr>
              <w:spacing w:before="60" w:after="60"/>
              <w:jc w:val="center"/>
              <w:rPr>
                <w:lang w:val="en-US"/>
              </w:rPr>
            </w:pPr>
            <w:r>
              <w:rPr>
                <w:lang w:val="en-US"/>
              </w:rPr>
              <w:t>0.894, 3.13</w:t>
            </w:r>
          </w:p>
        </w:tc>
      </w:tr>
      <w:tr w:rsidR="00053AE3" w14:paraId="3990E076" w14:textId="77777777" w:rsidTr="00C57895">
        <w:tc>
          <w:tcPr>
            <w:tcW w:w="1543" w:type="dxa"/>
          </w:tcPr>
          <w:p w14:paraId="3990E070" w14:textId="77777777" w:rsidR="00053AE3" w:rsidRDefault="00053AE3" w:rsidP="00C57895">
            <w:pPr>
              <w:spacing w:before="60" w:after="60"/>
              <w:jc w:val="center"/>
              <w:rPr>
                <w:lang w:val="en-US"/>
              </w:rPr>
            </w:pPr>
            <w:r>
              <w:rPr>
                <w:lang w:val="en-US"/>
              </w:rPr>
              <w:t>GRD</w:t>
            </w:r>
            <w:r w:rsidR="00B91AE7">
              <w:rPr>
                <w:lang w:val="en-US"/>
              </w:rPr>
              <w:t>H</w:t>
            </w:r>
          </w:p>
        </w:tc>
        <w:tc>
          <w:tcPr>
            <w:tcW w:w="1543" w:type="dxa"/>
          </w:tcPr>
          <w:p w14:paraId="3990E071" w14:textId="77777777" w:rsidR="00053AE3" w:rsidRDefault="00AD0F2B" w:rsidP="00C57895">
            <w:pPr>
              <w:spacing w:before="60" w:after="60"/>
              <w:jc w:val="center"/>
              <w:rPr>
                <w:lang w:val="en-US"/>
              </w:rPr>
            </w:pPr>
            <w:r>
              <w:rPr>
                <w:lang w:val="en-US"/>
              </w:rPr>
              <w:t>2.72, 2.04</w:t>
            </w:r>
          </w:p>
        </w:tc>
        <w:tc>
          <w:tcPr>
            <w:tcW w:w="1543" w:type="dxa"/>
          </w:tcPr>
          <w:p w14:paraId="3990E072" w14:textId="77777777" w:rsidR="00053AE3" w:rsidRDefault="00AD0F2B" w:rsidP="00C57895">
            <w:pPr>
              <w:spacing w:before="60" w:after="60"/>
              <w:jc w:val="center"/>
              <w:rPr>
                <w:lang w:val="en-US"/>
              </w:rPr>
            </w:pPr>
            <w:r>
              <w:rPr>
                <w:lang w:val="en-US"/>
              </w:rPr>
              <w:t>2.70, 2.06</w:t>
            </w:r>
          </w:p>
        </w:tc>
        <w:tc>
          <w:tcPr>
            <w:tcW w:w="1544" w:type="dxa"/>
          </w:tcPr>
          <w:p w14:paraId="3990E073" w14:textId="77777777" w:rsidR="00053AE3" w:rsidRDefault="00AD0F2B" w:rsidP="00C57895">
            <w:pPr>
              <w:spacing w:before="60" w:after="60"/>
              <w:jc w:val="center"/>
              <w:rPr>
                <w:lang w:val="en-US"/>
              </w:rPr>
            </w:pPr>
            <w:r>
              <w:rPr>
                <w:lang w:val="en-US"/>
              </w:rPr>
              <w:t>2.74, 2.05</w:t>
            </w:r>
          </w:p>
        </w:tc>
        <w:tc>
          <w:tcPr>
            <w:tcW w:w="1544" w:type="dxa"/>
          </w:tcPr>
          <w:p w14:paraId="3990E074" w14:textId="77777777" w:rsidR="00053AE3" w:rsidRDefault="00AD0F2B" w:rsidP="00C57895">
            <w:pPr>
              <w:spacing w:before="60" w:after="60"/>
              <w:jc w:val="center"/>
              <w:rPr>
                <w:lang w:val="en-US"/>
              </w:rPr>
            </w:pPr>
            <w:r>
              <w:rPr>
                <w:lang w:val="en-US"/>
              </w:rPr>
              <w:t>2.83, 2.03</w:t>
            </w:r>
          </w:p>
        </w:tc>
        <w:tc>
          <w:tcPr>
            <w:tcW w:w="1544" w:type="dxa"/>
          </w:tcPr>
          <w:p w14:paraId="3990E075" w14:textId="77777777" w:rsidR="00053AE3" w:rsidRDefault="00AD0F2B" w:rsidP="00C57895">
            <w:pPr>
              <w:spacing w:before="60" w:after="60"/>
              <w:jc w:val="center"/>
              <w:rPr>
                <w:lang w:val="en-US"/>
              </w:rPr>
            </w:pPr>
            <w:r>
              <w:rPr>
                <w:lang w:val="en-US"/>
              </w:rPr>
              <w:t>2.73, 2.06</w:t>
            </w:r>
          </w:p>
        </w:tc>
      </w:tr>
    </w:tbl>
    <w:p w14:paraId="3990E077" w14:textId="77777777" w:rsidR="00053AE3" w:rsidRPr="00D94B2E" w:rsidRDefault="00053AE3" w:rsidP="00053AE3">
      <w:pPr>
        <w:pStyle w:val="Caption"/>
      </w:pPr>
      <w:bookmarkStart w:id="595" w:name="_Ref398132126"/>
      <w:bookmarkStart w:id="596" w:name="_Toc400445937"/>
      <w:r>
        <w:t xml:space="preserve">Table </w:t>
      </w:r>
      <w:r w:rsidR="004524AF">
        <w:fldChar w:fldCharType="begin"/>
      </w:r>
      <w:r>
        <w:instrText xml:space="preserve"> SEQ Table \* ARABIC </w:instrText>
      </w:r>
      <w:r w:rsidR="004524AF">
        <w:fldChar w:fldCharType="separate"/>
      </w:r>
      <w:r>
        <w:rPr>
          <w:noProof/>
        </w:rPr>
        <w:t>14</w:t>
      </w:r>
      <w:r w:rsidR="004524AF">
        <w:fldChar w:fldCharType="end"/>
      </w:r>
      <w:bookmarkEnd w:id="595"/>
      <w:r>
        <w:t>: EW ENL &amp; RR Measurements</w:t>
      </w:r>
      <w:bookmarkEnd w:id="596"/>
    </w:p>
    <w:p w14:paraId="3990E078" w14:textId="77777777" w:rsidR="00E94021" w:rsidRDefault="00E94021" w:rsidP="00E7718A">
      <w:pPr>
        <w:rPr>
          <w:lang w:val="en-US"/>
        </w:rPr>
      </w:pPr>
    </w:p>
    <w:p w14:paraId="3990E079" w14:textId="77777777" w:rsidR="006A087A" w:rsidRPr="00E94021" w:rsidRDefault="006A087A" w:rsidP="00E7718A">
      <w:pPr>
        <w:rPr>
          <w:b/>
          <w:lang w:val="en-US"/>
        </w:rPr>
      </w:pPr>
      <w:r w:rsidRPr="00E94021">
        <w:rPr>
          <w:b/>
          <w:lang w:val="en-US"/>
        </w:rPr>
        <w:t>T5106: Ambiguity Analysis</w:t>
      </w:r>
    </w:p>
    <w:p w14:paraId="3990E07A" w14:textId="77777777" w:rsidR="00053AE3" w:rsidRDefault="00053AE3" w:rsidP="00053AE3">
      <w:pPr>
        <w:rPr>
          <w:lang w:val="en-US"/>
        </w:rPr>
      </w:pPr>
      <w:r>
        <w:rPr>
          <w:lang w:val="en-US"/>
        </w:rPr>
        <w:t xml:space="preserve">Azimuth ambiguities fall into two types: azimuth and range.  Examples azimuth ambiguities are shown in </w:t>
      </w:r>
      <w:r w:rsidR="004524AF">
        <w:rPr>
          <w:lang w:val="en-US"/>
        </w:rPr>
        <w:fldChar w:fldCharType="begin"/>
      </w:r>
      <w:r>
        <w:rPr>
          <w:lang w:val="en-US"/>
        </w:rPr>
        <w:instrText xml:space="preserve"> REF _Ref398130632 \h </w:instrText>
      </w:r>
      <w:r w:rsidR="004524AF">
        <w:rPr>
          <w:lang w:val="en-US"/>
        </w:rPr>
      </w:r>
      <w:r w:rsidR="004524AF">
        <w:rPr>
          <w:lang w:val="en-US"/>
        </w:rPr>
        <w:fldChar w:fldCharType="separate"/>
      </w:r>
      <w:r w:rsidR="00C57895">
        <w:t xml:space="preserve">Figure </w:t>
      </w:r>
      <w:r w:rsidR="00C57895">
        <w:rPr>
          <w:noProof/>
        </w:rPr>
        <w:t>51</w:t>
      </w:r>
      <w:r w:rsidR="004524AF">
        <w:rPr>
          <w:lang w:val="en-US"/>
        </w:rPr>
        <w:fldChar w:fldCharType="end"/>
      </w:r>
      <w:r>
        <w:rPr>
          <w:lang w:val="en-US"/>
        </w:rPr>
        <w:t xml:space="preserve"> to </w:t>
      </w:r>
      <w:r w:rsidR="004524AF">
        <w:rPr>
          <w:lang w:val="en-US"/>
        </w:rPr>
        <w:fldChar w:fldCharType="begin"/>
      </w:r>
      <w:r>
        <w:rPr>
          <w:lang w:val="en-US"/>
        </w:rPr>
        <w:instrText xml:space="preserve"> REF _Ref398130634 \h </w:instrText>
      </w:r>
      <w:r w:rsidR="004524AF">
        <w:rPr>
          <w:lang w:val="en-US"/>
        </w:rPr>
      </w:r>
      <w:r w:rsidR="004524AF">
        <w:rPr>
          <w:lang w:val="en-US"/>
        </w:rPr>
        <w:fldChar w:fldCharType="separate"/>
      </w:r>
      <w:r w:rsidR="00C57895">
        <w:t xml:space="preserve">Figure </w:t>
      </w:r>
      <w:r w:rsidR="00C57895">
        <w:rPr>
          <w:noProof/>
        </w:rPr>
        <w:t>53</w:t>
      </w:r>
      <w:r w:rsidR="004524AF">
        <w:rPr>
          <w:lang w:val="en-US"/>
        </w:rPr>
        <w:fldChar w:fldCharType="end"/>
      </w:r>
      <w:r>
        <w:rPr>
          <w:lang w:val="en-US"/>
        </w:rPr>
        <w:t xml:space="preserve"> for SM, IW and EW modes for the ESA ESTEC transponder, which in these examples is located over dark ocean backscatter. Note that the SM early SM ambiguity is located at the end of the image.  For these ambiguities it has been difficult to measure the ambiguity ratio as the ambiguities are contaminated by the extended azimuth sidelobe structure from the transponder mainlobe.  Also for the IW and EW transponder IRF, additional azimuth ambiguity like features can also be seen either side of mainlobe.  It is not known what the </w:t>
      </w:r>
      <w:r w:rsidR="00D5467F">
        <w:rPr>
          <w:lang w:val="en-US"/>
        </w:rPr>
        <w:t>source of these features is</w:t>
      </w:r>
      <w:r>
        <w:rPr>
          <w:lang w:val="en-US"/>
        </w:rPr>
        <w:t xml:space="preserve">. </w:t>
      </w:r>
    </w:p>
    <w:p w14:paraId="3990E07B"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053AE3" w14:paraId="3990E07E" w14:textId="77777777" w:rsidTr="002B7051">
        <w:tc>
          <w:tcPr>
            <w:tcW w:w="4630" w:type="dxa"/>
          </w:tcPr>
          <w:p w14:paraId="3990E07C" w14:textId="77777777" w:rsidR="00053AE3" w:rsidRDefault="00053AE3" w:rsidP="00C57895">
            <w:pPr>
              <w:spacing w:after="0"/>
              <w:jc w:val="center"/>
              <w:rPr>
                <w:lang w:val="en-US"/>
              </w:rPr>
            </w:pPr>
            <w:r>
              <w:rPr>
                <w:noProof/>
                <w:lang w:eastAsia="en-GB"/>
              </w:rPr>
              <w:drawing>
                <wp:inline distT="0" distB="0" distL="0" distR="0" wp14:anchorId="3990EF09" wp14:editId="3990EF0A">
                  <wp:extent cx="2592000" cy="2592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92000" cy="2592000"/>
                          </a:xfrm>
                          <a:prstGeom prst="rect">
                            <a:avLst/>
                          </a:prstGeom>
                        </pic:spPr>
                      </pic:pic>
                    </a:graphicData>
                  </a:graphic>
                </wp:inline>
              </w:drawing>
            </w:r>
          </w:p>
        </w:tc>
        <w:tc>
          <w:tcPr>
            <w:tcW w:w="4631" w:type="dxa"/>
          </w:tcPr>
          <w:p w14:paraId="3990E07D" w14:textId="77777777" w:rsidR="00053AE3" w:rsidRDefault="00053AE3" w:rsidP="00C57895">
            <w:pPr>
              <w:spacing w:after="0"/>
              <w:jc w:val="center"/>
              <w:rPr>
                <w:lang w:val="en-US"/>
              </w:rPr>
            </w:pPr>
            <w:r>
              <w:rPr>
                <w:noProof/>
                <w:lang w:eastAsia="en-GB"/>
              </w:rPr>
              <w:drawing>
                <wp:inline distT="0" distB="0" distL="0" distR="0" wp14:anchorId="3990EF0B" wp14:editId="3990EF0C">
                  <wp:extent cx="2592000" cy="2592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92000" cy="2592000"/>
                          </a:xfrm>
                          <a:prstGeom prst="rect">
                            <a:avLst/>
                          </a:prstGeom>
                        </pic:spPr>
                      </pic:pic>
                    </a:graphicData>
                  </a:graphic>
                </wp:inline>
              </w:drawing>
            </w:r>
          </w:p>
        </w:tc>
      </w:tr>
      <w:tr w:rsidR="00053AE3" w14:paraId="3990E081" w14:textId="77777777" w:rsidTr="002B7051">
        <w:tc>
          <w:tcPr>
            <w:tcW w:w="4630" w:type="dxa"/>
          </w:tcPr>
          <w:p w14:paraId="3990E07F" w14:textId="77777777" w:rsidR="00053AE3" w:rsidRDefault="00053AE3" w:rsidP="00C57895">
            <w:pPr>
              <w:spacing w:after="0"/>
              <w:jc w:val="center"/>
              <w:rPr>
                <w:lang w:val="en-US"/>
              </w:rPr>
            </w:pPr>
            <w:r>
              <w:rPr>
                <w:noProof/>
                <w:lang w:eastAsia="en-GB"/>
              </w:rPr>
              <w:lastRenderedPageBreak/>
              <w:drawing>
                <wp:inline distT="0" distB="0" distL="0" distR="0" wp14:anchorId="3990EF0D" wp14:editId="3990EF0E">
                  <wp:extent cx="2596517" cy="2592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96517" cy="2592000"/>
                          </a:xfrm>
                          <a:prstGeom prst="rect">
                            <a:avLst/>
                          </a:prstGeom>
                        </pic:spPr>
                      </pic:pic>
                    </a:graphicData>
                  </a:graphic>
                </wp:inline>
              </w:drawing>
            </w:r>
          </w:p>
        </w:tc>
        <w:tc>
          <w:tcPr>
            <w:tcW w:w="4631" w:type="dxa"/>
          </w:tcPr>
          <w:p w14:paraId="3990E080" w14:textId="77777777" w:rsidR="00053AE3" w:rsidRDefault="00053AE3" w:rsidP="00C57895">
            <w:pPr>
              <w:spacing w:after="0"/>
              <w:jc w:val="center"/>
              <w:rPr>
                <w:lang w:val="en-US"/>
              </w:rPr>
            </w:pPr>
            <w:r>
              <w:rPr>
                <w:noProof/>
                <w:lang w:eastAsia="en-GB"/>
              </w:rPr>
              <w:drawing>
                <wp:inline distT="0" distB="0" distL="0" distR="0" wp14:anchorId="3990EF0F" wp14:editId="3990EF10">
                  <wp:extent cx="2584963" cy="2589451"/>
                  <wp:effectExtent l="0" t="0" r="635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88639" cy="2593133"/>
                          </a:xfrm>
                          <a:prstGeom prst="rect">
                            <a:avLst/>
                          </a:prstGeom>
                        </pic:spPr>
                      </pic:pic>
                    </a:graphicData>
                  </a:graphic>
                </wp:inline>
              </w:drawing>
            </w:r>
          </w:p>
        </w:tc>
      </w:tr>
      <w:tr w:rsidR="00053AE3" w14:paraId="3990E084" w14:textId="77777777" w:rsidTr="002B7051">
        <w:tc>
          <w:tcPr>
            <w:tcW w:w="4630" w:type="dxa"/>
          </w:tcPr>
          <w:p w14:paraId="3990E082" w14:textId="77777777" w:rsidR="00053AE3" w:rsidRDefault="00053AE3" w:rsidP="00C57895">
            <w:pPr>
              <w:spacing w:after="0"/>
              <w:jc w:val="center"/>
              <w:rPr>
                <w:lang w:val="en-US"/>
              </w:rPr>
            </w:pPr>
            <w:r>
              <w:rPr>
                <w:noProof/>
                <w:lang w:eastAsia="en-GB"/>
              </w:rPr>
              <w:drawing>
                <wp:inline distT="0" distB="0" distL="0" distR="0" wp14:anchorId="3990EF11" wp14:editId="3990EF12">
                  <wp:extent cx="2592000" cy="2592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92000" cy="2592000"/>
                          </a:xfrm>
                          <a:prstGeom prst="rect">
                            <a:avLst/>
                          </a:prstGeom>
                        </pic:spPr>
                      </pic:pic>
                    </a:graphicData>
                  </a:graphic>
                </wp:inline>
              </w:drawing>
            </w:r>
          </w:p>
        </w:tc>
        <w:tc>
          <w:tcPr>
            <w:tcW w:w="4631" w:type="dxa"/>
          </w:tcPr>
          <w:p w14:paraId="3990E083" w14:textId="77777777" w:rsidR="00053AE3" w:rsidRDefault="00053AE3" w:rsidP="00C57895">
            <w:pPr>
              <w:spacing w:after="0"/>
              <w:jc w:val="center"/>
              <w:rPr>
                <w:lang w:val="en-US"/>
              </w:rPr>
            </w:pPr>
            <w:r>
              <w:rPr>
                <w:noProof/>
                <w:lang w:eastAsia="en-GB"/>
              </w:rPr>
              <w:drawing>
                <wp:inline distT="0" distB="0" distL="0" distR="0" wp14:anchorId="3990EF13" wp14:editId="3990EF14">
                  <wp:extent cx="2592000" cy="2592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92000" cy="2592000"/>
                          </a:xfrm>
                          <a:prstGeom prst="rect">
                            <a:avLst/>
                          </a:prstGeom>
                        </pic:spPr>
                      </pic:pic>
                    </a:graphicData>
                  </a:graphic>
                </wp:inline>
              </w:drawing>
            </w:r>
          </w:p>
        </w:tc>
      </w:tr>
      <w:tr w:rsidR="00053AE3" w14:paraId="3990E087" w14:textId="77777777" w:rsidTr="002B7051">
        <w:tc>
          <w:tcPr>
            <w:tcW w:w="4630" w:type="dxa"/>
          </w:tcPr>
          <w:p w14:paraId="3990E085" w14:textId="77777777" w:rsidR="00053AE3" w:rsidRDefault="00053AE3" w:rsidP="00C57895">
            <w:pPr>
              <w:spacing w:after="0"/>
              <w:jc w:val="center"/>
              <w:rPr>
                <w:noProof/>
                <w:lang w:eastAsia="en-GB"/>
              </w:rPr>
            </w:pPr>
            <w:r>
              <w:rPr>
                <w:noProof/>
                <w:lang w:eastAsia="en-GB"/>
              </w:rPr>
              <w:t>VV</w:t>
            </w:r>
          </w:p>
        </w:tc>
        <w:tc>
          <w:tcPr>
            <w:tcW w:w="4631" w:type="dxa"/>
          </w:tcPr>
          <w:p w14:paraId="3990E086" w14:textId="77777777" w:rsidR="00053AE3" w:rsidRDefault="00053AE3" w:rsidP="00C57895">
            <w:pPr>
              <w:spacing w:after="0"/>
              <w:jc w:val="center"/>
              <w:rPr>
                <w:lang w:val="en-US"/>
              </w:rPr>
            </w:pPr>
            <w:r>
              <w:rPr>
                <w:lang w:val="en-US"/>
              </w:rPr>
              <w:t>VH</w:t>
            </w:r>
          </w:p>
        </w:tc>
      </w:tr>
    </w:tbl>
    <w:p w14:paraId="3990E088" w14:textId="77777777" w:rsidR="00053AE3" w:rsidRDefault="00053AE3" w:rsidP="00053AE3">
      <w:pPr>
        <w:pStyle w:val="Caption"/>
        <w:rPr>
          <w:lang w:val="en-US"/>
        </w:rPr>
      </w:pPr>
      <w:bookmarkStart w:id="597" w:name="_Ref398130632"/>
      <w:bookmarkStart w:id="598" w:name="_Toc400445891"/>
      <w:r>
        <w:t xml:space="preserve">Figure </w:t>
      </w:r>
      <w:r w:rsidR="004524AF">
        <w:fldChar w:fldCharType="begin"/>
      </w:r>
      <w:r>
        <w:instrText xml:space="preserve"> SEQ Figure \* ARABIC </w:instrText>
      </w:r>
      <w:r w:rsidR="004524AF">
        <w:fldChar w:fldCharType="separate"/>
      </w:r>
      <w:r w:rsidR="00C57895">
        <w:rPr>
          <w:noProof/>
        </w:rPr>
        <w:t>51</w:t>
      </w:r>
      <w:r w:rsidR="004524AF">
        <w:fldChar w:fldCharType="end"/>
      </w:r>
      <w:bookmarkEnd w:id="597"/>
      <w:r w:rsidRPr="00A31754">
        <w:t xml:space="preserve">: </w:t>
      </w:r>
      <w:r>
        <w:t>SM SLC Early Azimuth Ambiguity, ESTEC Transponder IRF and Late Ambiguity</w:t>
      </w:r>
      <w:bookmarkEnd w:id="598"/>
    </w:p>
    <w:p w14:paraId="3990E089" w14:textId="77777777" w:rsidR="00053AE3" w:rsidRDefault="00053AE3" w:rsidP="00053AE3">
      <w:pPr>
        <w:rPr>
          <w:lang w:val="en-US"/>
        </w:rPr>
      </w:pPr>
    </w:p>
    <w:p w14:paraId="3990E08A"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27"/>
      </w:tblGrid>
      <w:tr w:rsidR="00053AE3" w14:paraId="3990E08D" w14:textId="77777777" w:rsidTr="00F74BC7">
        <w:trPr>
          <w:trHeight w:val="717"/>
        </w:trPr>
        <w:tc>
          <w:tcPr>
            <w:tcW w:w="4630" w:type="dxa"/>
          </w:tcPr>
          <w:p w14:paraId="3990E08B" w14:textId="77777777" w:rsidR="00053AE3" w:rsidRDefault="00897C97" w:rsidP="00C57895">
            <w:pPr>
              <w:spacing w:after="0"/>
              <w:jc w:val="center"/>
              <w:rPr>
                <w:lang w:val="en-US"/>
              </w:rPr>
            </w:pPr>
            <w:r>
              <w:rPr>
                <w:noProof/>
                <w:lang w:eastAsia="en-GB"/>
              </w:rPr>
              <w:lastRenderedPageBreak/>
              <w:drawing>
                <wp:inline distT="0" distB="0" distL="0" distR="0" wp14:anchorId="3990EF15" wp14:editId="3990EF16">
                  <wp:extent cx="2075364" cy="6264000"/>
                  <wp:effectExtent l="0" t="0" r="1270" b="3810"/>
                  <wp:docPr id="20503" name="Picture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75364" cy="6264000"/>
                          </a:xfrm>
                          <a:prstGeom prst="rect">
                            <a:avLst/>
                          </a:prstGeom>
                        </pic:spPr>
                      </pic:pic>
                    </a:graphicData>
                  </a:graphic>
                </wp:inline>
              </w:drawing>
            </w:r>
          </w:p>
        </w:tc>
        <w:tc>
          <w:tcPr>
            <w:tcW w:w="4631" w:type="dxa"/>
          </w:tcPr>
          <w:p w14:paraId="3990E08C" w14:textId="77777777" w:rsidR="00053AE3" w:rsidRDefault="00053AE3" w:rsidP="00C57895">
            <w:pPr>
              <w:spacing w:after="0"/>
              <w:jc w:val="center"/>
              <w:rPr>
                <w:lang w:val="en-US"/>
              </w:rPr>
            </w:pPr>
            <w:r>
              <w:rPr>
                <w:noProof/>
                <w:lang w:eastAsia="en-GB"/>
              </w:rPr>
              <w:drawing>
                <wp:inline distT="0" distB="0" distL="0" distR="0" wp14:anchorId="3990EF17" wp14:editId="3990EF18">
                  <wp:extent cx="2080090" cy="6264000"/>
                  <wp:effectExtent l="0" t="0" r="0" b="381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80090" cy="6264000"/>
                          </a:xfrm>
                          <a:prstGeom prst="rect">
                            <a:avLst/>
                          </a:prstGeom>
                        </pic:spPr>
                      </pic:pic>
                    </a:graphicData>
                  </a:graphic>
                </wp:inline>
              </w:drawing>
            </w:r>
          </w:p>
        </w:tc>
      </w:tr>
      <w:tr w:rsidR="00053AE3" w14:paraId="3990E090" w14:textId="77777777" w:rsidTr="00F74BC7">
        <w:tc>
          <w:tcPr>
            <w:tcW w:w="4630" w:type="dxa"/>
          </w:tcPr>
          <w:p w14:paraId="3990E08E" w14:textId="77777777" w:rsidR="00053AE3" w:rsidRDefault="00053AE3" w:rsidP="00C57895">
            <w:pPr>
              <w:spacing w:after="0"/>
              <w:jc w:val="center"/>
              <w:rPr>
                <w:noProof/>
                <w:lang w:eastAsia="en-GB"/>
              </w:rPr>
            </w:pPr>
            <w:r>
              <w:rPr>
                <w:noProof/>
                <w:lang w:eastAsia="en-GB"/>
              </w:rPr>
              <w:t>HH</w:t>
            </w:r>
          </w:p>
        </w:tc>
        <w:tc>
          <w:tcPr>
            <w:tcW w:w="4631" w:type="dxa"/>
          </w:tcPr>
          <w:p w14:paraId="3990E08F" w14:textId="77777777" w:rsidR="00053AE3" w:rsidRDefault="00053AE3" w:rsidP="00C57895">
            <w:pPr>
              <w:spacing w:after="0"/>
              <w:jc w:val="center"/>
              <w:rPr>
                <w:lang w:val="en-US"/>
              </w:rPr>
            </w:pPr>
            <w:r>
              <w:rPr>
                <w:lang w:val="en-US"/>
              </w:rPr>
              <w:t>HV</w:t>
            </w:r>
          </w:p>
        </w:tc>
      </w:tr>
    </w:tbl>
    <w:p w14:paraId="3990E091" w14:textId="77777777" w:rsidR="00053AE3" w:rsidRDefault="00053AE3" w:rsidP="00F74BC7">
      <w:pPr>
        <w:pStyle w:val="Caption"/>
        <w:ind w:left="851" w:hanging="851"/>
        <w:rPr>
          <w:lang w:val="en-US"/>
        </w:rPr>
      </w:pPr>
      <w:bookmarkStart w:id="599" w:name="_Toc400445892"/>
      <w:r>
        <w:t xml:space="preserve">Figure </w:t>
      </w:r>
      <w:r w:rsidR="004524AF">
        <w:fldChar w:fldCharType="begin"/>
      </w:r>
      <w:r>
        <w:instrText xml:space="preserve"> SEQ Figure \* ARABIC </w:instrText>
      </w:r>
      <w:r w:rsidR="004524AF">
        <w:fldChar w:fldCharType="separate"/>
      </w:r>
      <w:r w:rsidR="00C57895">
        <w:rPr>
          <w:noProof/>
        </w:rPr>
        <w:t>52</w:t>
      </w:r>
      <w:r w:rsidR="004524AF">
        <w:fldChar w:fldCharType="end"/>
      </w:r>
      <w:r w:rsidRPr="00A31754">
        <w:t xml:space="preserve">: </w:t>
      </w:r>
      <w:r>
        <w:t>IW Early Azimuth Ambiguity, ESTEC Transponder IRF and Late Ambiguity</w:t>
      </w:r>
      <w:r w:rsidR="00897C97">
        <w:t xml:space="preserve"> (A indicates nominal ambiguity location</w:t>
      </w:r>
      <w:r w:rsidR="00F74BC7">
        <w:t>s</w:t>
      </w:r>
      <w:r w:rsidR="00897C97">
        <w:t xml:space="preserve"> and S are ships – the non-nominal ambiguities are between the ambiguities and the IRF mainlobe)</w:t>
      </w:r>
      <w:bookmarkEnd w:id="599"/>
    </w:p>
    <w:p w14:paraId="3990E092" w14:textId="77777777" w:rsidR="00053AE3" w:rsidRDefault="00053AE3" w:rsidP="00053A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27"/>
      </w:tblGrid>
      <w:tr w:rsidR="00053AE3" w14:paraId="3990E095" w14:textId="77777777" w:rsidTr="00F74BC7">
        <w:trPr>
          <w:trHeight w:val="717"/>
        </w:trPr>
        <w:tc>
          <w:tcPr>
            <w:tcW w:w="4630" w:type="dxa"/>
          </w:tcPr>
          <w:p w14:paraId="3990E093" w14:textId="77777777" w:rsidR="00053AE3" w:rsidRDefault="00053AE3" w:rsidP="00C57895">
            <w:pPr>
              <w:spacing w:after="0"/>
              <w:jc w:val="center"/>
              <w:rPr>
                <w:lang w:val="en-US"/>
              </w:rPr>
            </w:pPr>
            <w:r>
              <w:rPr>
                <w:noProof/>
                <w:lang w:eastAsia="en-GB"/>
              </w:rPr>
              <w:lastRenderedPageBreak/>
              <w:drawing>
                <wp:inline distT="0" distB="0" distL="0" distR="0" wp14:anchorId="3990EF19" wp14:editId="3990EF1A">
                  <wp:extent cx="1955830" cy="5621025"/>
                  <wp:effectExtent l="0" t="0" r="635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55830" cy="5621025"/>
                          </a:xfrm>
                          <a:prstGeom prst="rect">
                            <a:avLst/>
                          </a:prstGeom>
                        </pic:spPr>
                      </pic:pic>
                    </a:graphicData>
                  </a:graphic>
                </wp:inline>
              </w:drawing>
            </w:r>
          </w:p>
        </w:tc>
        <w:tc>
          <w:tcPr>
            <w:tcW w:w="4631" w:type="dxa"/>
          </w:tcPr>
          <w:p w14:paraId="3990E094" w14:textId="77777777" w:rsidR="00053AE3" w:rsidRDefault="00F74BC7" w:rsidP="00C57895">
            <w:pPr>
              <w:spacing w:after="0"/>
              <w:jc w:val="center"/>
              <w:rPr>
                <w:lang w:val="en-US"/>
              </w:rPr>
            </w:pPr>
            <w:r>
              <w:rPr>
                <w:noProof/>
                <w:lang w:eastAsia="en-GB"/>
              </w:rPr>
              <w:drawing>
                <wp:inline distT="0" distB="0" distL="0" distR="0" wp14:anchorId="3990EF1B" wp14:editId="3990EF1C">
                  <wp:extent cx="1964767" cy="5617707"/>
                  <wp:effectExtent l="0" t="0" r="0" b="2540"/>
                  <wp:docPr id="20504" name="Picture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64303" cy="5616381"/>
                          </a:xfrm>
                          <a:prstGeom prst="rect">
                            <a:avLst/>
                          </a:prstGeom>
                        </pic:spPr>
                      </pic:pic>
                    </a:graphicData>
                  </a:graphic>
                </wp:inline>
              </w:drawing>
            </w:r>
          </w:p>
        </w:tc>
      </w:tr>
      <w:tr w:rsidR="00053AE3" w14:paraId="3990E098" w14:textId="77777777" w:rsidTr="00F74BC7">
        <w:tc>
          <w:tcPr>
            <w:tcW w:w="4630" w:type="dxa"/>
          </w:tcPr>
          <w:p w14:paraId="3990E096" w14:textId="77777777" w:rsidR="00053AE3" w:rsidRDefault="00053AE3" w:rsidP="00C57895">
            <w:pPr>
              <w:spacing w:after="0"/>
              <w:jc w:val="center"/>
              <w:rPr>
                <w:noProof/>
                <w:lang w:eastAsia="en-GB"/>
              </w:rPr>
            </w:pPr>
            <w:r>
              <w:rPr>
                <w:noProof/>
                <w:lang w:eastAsia="en-GB"/>
              </w:rPr>
              <w:t>HH</w:t>
            </w:r>
          </w:p>
        </w:tc>
        <w:tc>
          <w:tcPr>
            <w:tcW w:w="4631" w:type="dxa"/>
          </w:tcPr>
          <w:p w14:paraId="3990E097" w14:textId="77777777" w:rsidR="00053AE3" w:rsidRDefault="00053AE3" w:rsidP="00C57895">
            <w:pPr>
              <w:spacing w:after="0"/>
              <w:jc w:val="center"/>
              <w:rPr>
                <w:lang w:val="en-US"/>
              </w:rPr>
            </w:pPr>
            <w:r>
              <w:rPr>
                <w:lang w:val="en-US"/>
              </w:rPr>
              <w:t>HV</w:t>
            </w:r>
          </w:p>
        </w:tc>
      </w:tr>
    </w:tbl>
    <w:p w14:paraId="3990E099" w14:textId="77777777" w:rsidR="00053AE3" w:rsidRPr="00F74BC7" w:rsidRDefault="00053AE3" w:rsidP="00F74BC7">
      <w:pPr>
        <w:pStyle w:val="Caption"/>
        <w:ind w:left="851" w:hanging="851"/>
      </w:pPr>
      <w:bookmarkStart w:id="600" w:name="_Ref398130634"/>
      <w:bookmarkStart w:id="601" w:name="_Toc400445893"/>
      <w:r>
        <w:t xml:space="preserve">Figure </w:t>
      </w:r>
      <w:r w:rsidR="004524AF">
        <w:fldChar w:fldCharType="begin"/>
      </w:r>
      <w:r>
        <w:instrText xml:space="preserve"> SEQ Figure \* ARABIC </w:instrText>
      </w:r>
      <w:r w:rsidR="004524AF">
        <w:fldChar w:fldCharType="separate"/>
      </w:r>
      <w:r w:rsidR="00C57895">
        <w:t>53</w:t>
      </w:r>
      <w:r w:rsidR="004524AF">
        <w:fldChar w:fldCharType="end"/>
      </w:r>
      <w:bookmarkEnd w:id="600"/>
      <w:r w:rsidRPr="00A31754">
        <w:t xml:space="preserve">: </w:t>
      </w:r>
      <w:r>
        <w:t>EW Early Azimuth Ambiguity, ESTEC Transponder IRF and Late Ambiguity</w:t>
      </w:r>
      <w:r w:rsidR="00F74BC7">
        <w:t xml:space="preserve"> (A indicates nominal ambiguity locations and S are ships – the non-nominal ambiguities are between the ambiguities and the IRF mainlobe)</w:t>
      </w:r>
      <w:bookmarkEnd w:id="601"/>
    </w:p>
    <w:p w14:paraId="3990E09A" w14:textId="77777777" w:rsidR="00053AE3" w:rsidRDefault="00053AE3" w:rsidP="00053AE3">
      <w:pPr>
        <w:rPr>
          <w:lang w:val="en-US"/>
        </w:rPr>
      </w:pPr>
    </w:p>
    <w:p w14:paraId="3990E09B" w14:textId="77777777" w:rsidR="00FE4CC0" w:rsidRDefault="00FE4CC0" w:rsidP="00053AE3">
      <w:pPr>
        <w:rPr>
          <w:lang w:val="en-US"/>
        </w:rPr>
      </w:pPr>
      <w:r>
        <w:rPr>
          <w:lang w:val="en-US"/>
        </w:rPr>
        <w:t xml:space="preserve">The table below gives mean azimuth ambiguity ratios for </w:t>
      </w:r>
      <w:r w:rsidR="001350BF">
        <w:rPr>
          <w:lang w:val="en-US"/>
        </w:rPr>
        <w:t>DLR transponder</w:t>
      </w:r>
      <w:r>
        <w:rPr>
          <w:lang w:val="en-US"/>
        </w:rPr>
        <w:t xml:space="preserve"> targets for SM, IW and EW modes.</w:t>
      </w:r>
      <w:r w:rsidR="00D5467F">
        <w:rPr>
          <w:lang w:val="en-US"/>
        </w:rPr>
        <w:t xml:space="preserve"> Note that for EW it can be hard to detect the azimuth ambiguities and so the values given should be considered as upper limits to the ambiguity ratio. </w:t>
      </w:r>
    </w:p>
    <w:tbl>
      <w:tblPr>
        <w:tblStyle w:val="TableGrid"/>
        <w:tblW w:w="0" w:type="auto"/>
        <w:tblLook w:val="04A0" w:firstRow="1" w:lastRow="0" w:firstColumn="1" w:lastColumn="0" w:noHBand="0" w:noVBand="1"/>
      </w:tblPr>
      <w:tblGrid>
        <w:gridCol w:w="2313"/>
        <w:gridCol w:w="2313"/>
        <w:gridCol w:w="2313"/>
        <w:gridCol w:w="2313"/>
      </w:tblGrid>
      <w:tr w:rsidR="00985FC2" w14:paraId="3990E0A0" w14:textId="77777777" w:rsidTr="00FE4CC0">
        <w:tc>
          <w:tcPr>
            <w:tcW w:w="2313" w:type="dxa"/>
            <w:shd w:val="clear" w:color="auto" w:fill="BFBFBF" w:themeFill="background1" w:themeFillShade="BF"/>
          </w:tcPr>
          <w:p w14:paraId="3990E09C" w14:textId="77777777" w:rsidR="00985FC2" w:rsidRDefault="00985FC2" w:rsidP="00FE4CC0">
            <w:pPr>
              <w:spacing w:before="60" w:after="60"/>
              <w:jc w:val="center"/>
              <w:rPr>
                <w:lang w:val="en-US"/>
              </w:rPr>
            </w:pPr>
          </w:p>
        </w:tc>
        <w:tc>
          <w:tcPr>
            <w:tcW w:w="2313" w:type="dxa"/>
            <w:shd w:val="clear" w:color="auto" w:fill="BFBFBF" w:themeFill="background1" w:themeFillShade="BF"/>
          </w:tcPr>
          <w:p w14:paraId="3990E09D" w14:textId="77777777" w:rsidR="00985FC2" w:rsidRDefault="00985FC2" w:rsidP="00FE4CC0">
            <w:pPr>
              <w:spacing w:before="60" w:after="60"/>
              <w:jc w:val="center"/>
              <w:rPr>
                <w:lang w:val="en-US"/>
              </w:rPr>
            </w:pPr>
            <w:r>
              <w:rPr>
                <w:lang w:val="en-US"/>
              </w:rPr>
              <w:t>SM</w:t>
            </w:r>
          </w:p>
        </w:tc>
        <w:tc>
          <w:tcPr>
            <w:tcW w:w="2313" w:type="dxa"/>
            <w:shd w:val="clear" w:color="auto" w:fill="BFBFBF" w:themeFill="background1" w:themeFillShade="BF"/>
          </w:tcPr>
          <w:p w14:paraId="3990E09E" w14:textId="77777777" w:rsidR="00985FC2" w:rsidRDefault="00985FC2" w:rsidP="00FE4CC0">
            <w:pPr>
              <w:spacing w:before="60" w:after="60"/>
              <w:jc w:val="center"/>
              <w:rPr>
                <w:lang w:val="en-US"/>
              </w:rPr>
            </w:pPr>
            <w:r>
              <w:rPr>
                <w:lang w:val="en-US"/>
              </w:rPr>
              <w:t>IW</w:t>
            </w:r>
          </w:p>
        </w:tc>
        <w:tc>
          <w:tcPr>
            <w:tcW w:w="2313" w:type="dxa"/>
            <w:shd w:val="clear" w:color="auto" w:fill="BFBFBF" w:themeFill="background1" w:themeFillShade="BF"/>
          </w:tcPr>
          <w:p w14:paraId="3990E09F" w14:textId="77777777" w:rsidR="00985FC2" w:rsidRDefault="00985FC2" w:rsidP="00FE4CC0">
            <w:pPr>
              <w:spacing w:before="60" w:after="60"/>
              <w:jc w:val="center"/>
              <w:rPr>
                <w:lang w:val="en-US"/>
              </w:rPr>
            </w:pPr>
            <w:r>
              <w:rPr>
                <w:lang w:val="en-US"/>
              </w:rPr>
              <w:t>EW</w:t>
            </w:r>
          </w:p>
        </w:tc>
      </w:tr>
      <w:tr w:rsidR="00D5467F" w14:paraId="3990E0A5" w14:textId="77777777" w:rsidTr="00985FC2">
        <w:tc>
          <w:tcPr>
            <w:tcW w:w="2313" w:type="dxa"/>
          </w:tcPr>
          <w:p w14:paraId="3990E0A1" w14:textId="77777777" w:rsidR="00D5467F" w:rsidRDefault="00D5467F" w:rsidP="00D5467F">
            <w:pPr>
              <w:spacing w:before="60" w:after="60"/>
              <w:jc w:val="left"/>
              <w:rPr>
                <w:lang w:val="en-US"/>
              </w:rPr>
            </w:pPr>
            <w:r>
              <w:rPr>
                <w:lang w:val="en-US"/>
              </w:rPr>
              <w:t>Early Azimuth Ambiguity Ratio (dB)</w:t>
            </w:r>
          </w:p>
        </w:tc>
        <w:tc>
          <w:tcPr>
            <w:tcW w:w="2313" w:type="dxa"/>
          </w:tcPr>
          <w:p w14:paraId="3990E0A2" w14:textId="77777777" w:rsidR="00D5467F" w:rsidRDefault="00D5467F" w:rsidP="00D5467F">
            <w:pPr>
              <w:spacing w:before="60" w:after="60"/>
              <w:jc w:val="center"/>
              <w:rPr>
                <w:lang w:val="en-US"/>
              </w:rPr>
            </w:pPr>
            <w:r>
              <w:rPr>
                <w:lang w:val="en-US"/>
              </w:rPr>
              <w:t>-36.25±2.00</w:t>
            </w:r>
          </w:p>
        </w:tc>
        <w:tc>
          <w:tcPr>
            <w:tcW w:w="2313" w:type="dxa"/>
          </w:tcPr>
          <w:p w14:paraId="3990E0A3" w14:textId="77777777" w:rsidR="00D5467F" w:rsidRDefault="00D5467F" w:rsidP="00D5467F">
            <w:pPr>
              <w:spacing w:before="60" w:after="60"/>
              <w:jc w:val="center"/>
              <w:rPr>
                <w:lang w:val="en-US"/>
              </w:rPr>
            </w:pPr>
            <w:r>
              <w:rPr>
                <w:lang w:val="en-US"/>
              </w:rPr>
              <w:t>-30.20±2.56</w:t>
            </w:r>
          </w:p>
        </w:tc>
        <w:tc>
          <w:tcPr>
            <w:tcW w:w="2313" w:type="dxa"/>
          </w:tcPr>
          <w:p w14:paraId="3990E0A4" w14:textId="77777777" w:rsidR="00D5467F" w:rsidRDefault="00D5467F" w:rsidP="00D5467F">
            <w:pPr>
              <w:spacing w:before="60" w:after="60"/>
              <w:jc w:val="center"/>
              <w:rPr>
                <w:lang w:val="en-US"/>
              </w:rPr>
            </w:pPr>
            <w:r>
              <w:rPr>
                <w:lang w:val="en-US"/>
              </w:rPr>
              <w:t>-29.91±5.66</w:t>
            </w:r>
          </w:p>
        </w:tc>
      </w:tr>
      <w:tr w:rsidR="00D5467F" w14:paraId="3990E0AA" w14:textId="77777777" w:rsidTr="00985FC2">
        <w:tc>
          <w:tcPr>
            <w:tcW w:w="2313" w:type="dxa"/>
          </w:tcPr>
          <w:p w14:paraId="3990E0A6" w14:textId="77777777" w:rsidR="00D5467F" w:rsidRDefault="00D5467F" w:rsidP="00D5467F">
            <w:pPr>
              <w:spacing w:before="60" w:after="60"/>
              <w:jc w:val="left"/>
              <w:rPr>
                <w:lang w:val="en-US"/>
              </w:rPr>
            </w:pPr>
            <w:r>
              <w:rPr>
                <w:lang w:val="en-US"/>
              </w:rPr>
              <w:t>Late Azimuth Ambiguity Ratio (dB)</w:t>
            </w:r>
          </w:p>
        </w:tc>
        <w:tc>
          <w:tcPr>
            <w:tcW w:w="2313" w:type="dxa"/>
          </w:tcPr>
          <w:p w14:paraId="3990E0A7" w14:textId="77777777" w:rsidR="00D5467F" w:rsidRDefault="00D5467F" w:rsidP="00D5467F">
            <w:pPr>
              <w:spacing w:before="60" w:after="60"/>
              <w:jc w:val="center"/>
              <w:rPr>
                <w:lang w:val="en-US"/>
              </w:rPr>
            </w:pPr>
            <w:r>
              <w:rPr>
                <w:lang w:val="en-US"/>
              </w:rPr>
              <w:t>-32.92±3.58</w:t>
            </w:r>
          </w:p>
        </w:tc>
        <w:tc>
          <w:tcPr>
            <w:tcW w:w="2313" w:type="dxa"/>
          </w:tcPr>
          <w:p w14:paraId="3990E0A8" w14:textId="77777777" w:rsidR="00D5467F" w:rsidRDefault="00D5467F" w:rsidP="00D5467F">
            <w:pPr>
              <w:spacing w:before="60" w:after="60"/>
              <w:jc w:val="center"/>
              <w:rPr>
                <w:lang w:val="en-US"/>
              </w:rPr>
            </w:pPr>
            <w:r>
              <w:rPr>
                <w:lang w:val="en-US"/>
              </w:rPr>
              <w:t>-30.02±3.65</w:t>
            </w:r>
          </w:p>
        </w:tc>
        <w:tc>
          <w:tcPr>
            <w:tcW w:w="2313" w:type="dxa"/>
          </w:tcPr>
          <w:p w14:paraId="3990E0A9" w14:textId="77777777" w:rsidR="00D5467F" w:rsidRDefault="00D5467F" w:rsidP="00D5467F">
            <w:pPr>
              <w:spacing w:before="60" w:after="60"/>
              <w:jc w:val="center"/>
              <w:rPr>
                <w:lang w:val="en-US"/>
              </w:rPr>
            </w:pPr>
            <w:r>
              <w:rPr>
                <w:lang w:val="en-US"/>
              </w:rPr>
              <w:t>-30.36±3.15</w:t>
            </w:r>
          </w:p>
        </w:tc>
      </w:tr>
    </w:tbl>
    <w:p w14:paraId="3990E0AB" w14:textId="77777777" w:rsidR="00F74BC7" w:rsidRDefault="00FE4CC0" w:rsidP="00FE4CC0">
      <w:pPr>
        <w:pStyle w:val="Caption"/>
        <w:rPr>
          <w:lang w:val="en-US"/>
        </w:rPr>
      </w:pPr>
      <w:bookmarkStart w:id="602" w:name="_Toc400445938"/>
      <w:r>
        <w:t xml:space="preserve">Table </w:t>
      </w:r>
      <w:r w:rsidR="004524AF">
        <w:fldChar w:fldCharType="begin"/>
      </w:r>
      <w:r>
        <w:instrText xml:space="preserve"> SEQ Table \* ARABIC </w:instrText>
      </w:r>
      <w:r w:rsidR="004524AF">
        <w:fldChar w:fldCharType="separate"/>
      </w:r>
      <w:r>
        <w:rPr>
          <w:noProof/>
        </w:rPr>
        <w:t>15</w:t>
      </w:r>
      <w:r w:rsidR="004524AF">
        <w:fldChar w:fldCharType="end"/>
      </w:r>
      <w:r>
        <w:t>: Azimuth Ambiguity Ratios</w:t>
      </w:r>
      <w:bookmarkEnd w:id="602"/>
    </w:p>
    <w:p w14:paraId="3990E0AC" w14:textId="77777777" w:rsidR="00F74BC7" w:rsidRDefault="00F74BC7" w:rsidP="00053AE3">
      <w:pPr>
        <w:rPr>
          <w:lang w:val="en-US"/>
        </w:rPr>
      </w:pPr>
    </w:p>
    <w:p w14:paraId="3990E0AD" w14:textId="77777777" w:rsidR="00F74BC7" w:rsidRDefault="00F74BC7" w:rsidP="00053AE3">
      <w:pPr>
        <w:rPr>
          <w:lang w:val="en-US"/>
        </w:rPr>
      </w:pPr>
    </w:p>
    <w:p w14:paraId="3990E0AE" w14:textId="77777777" w:rsidR="00F74BC7" w:rsidRDefault="00F74BC7" w:rsidP="00053AE3">
      <w:pPr>
        <w:rPr>
          <w:lang w:val="en-US"/>
        </w:rPr>
      </w:pPr>
    </w:p>
    <w:p w14:paraId="3990E0AF" w14:textId="77777777" w:rsidR="00F74BC7" w:rsidRDefault="00F74BC7" w:rsidP="00053AE3">
      <w:pPr>
        <w:rPr>
          <w:lang w:val="en-US"/>
        </w:rPr>
      </w:pPr>
    </w:p>
    <w:p w14:paraId="3990E0B0" w14:textId="77777777" w:rsidR="00053AE3" w:rsidRDefault="00053AE3" w:rsidP="00053AE3">
      <w:pPr>
        <w:rPr>
          <w:lang w:val="en-US"/>
        </w:rPr>
      </w:pPr>
      <w:r>
        <w:rPr>
          <w:lang w:val="en-US"/>
        </w:rPr>
        <w:t>No range ambiguities have been identified.</w:t>
      </w:r>
    </w:p>
    <w:p w14:paraId="3990E0B1" w14:textId="77777777" w:rsidR="00053AE3" w:rsidRDefault="00053AE3" w:rsidP="00053AE3">
      <w:pPr>
        <w:rPr>
          <w:lang w:val="en-US"/>
        </w:rPr>
      </w:pPr>
    </w:p>
    <w:p w14:paraId="3990E0B2" w14:textId="77777777" w:rsidR="00053AE3" w:rsidRPr="00A142CC" w:rsidRDefault="00053AE3" w:rsidP="00053AE3">
      <w:pPr>
        <w:rPr>
          <w:b/>
          <w:lang w:val="en-US"/>
        </w:rPr>
      </w:pPr>
      <w:r w:rsidRPr="00A142CC">
        <w:rPr>
          <w:b/>
          <w:lang w:val="en-US"/>
        </w:rPr>
        <w:t>Recommendation:</w:t>
      </w:r>
    </w:p>
    <w:p w14:paraId="3990E0B3" w14:textId="77777777" w:rsidR="00E94021" w:rsidRDefault="00053AE3" w:rsidP="00E7718A">
      <w:pPr>
        <w:rPr>
          <w:lang w:val="en-US"/>
        </w:rPr>
      </w:pPr>
      <w:r>
        <w:rPr>
          <w:lang w:val="en-US"/>
        </w:rPr>
        <w:t>Estimate the azimuth ambiguity ratio using other targets than the ESTEC transponder, such as the DLR transponders or bright natural point targets, and assess whether the additional azimuth ambiguity like features are also present for IW and EW imagery.</w:t>
      </w:r>
    </w:p>
    <w:p w14:paraId="3990E0B4" w14:textId="77777777" w:rsidR="00053AE3" w:rsidRDefault="00053AE3" w:rsidP="00E7718A">
      <w:pPr>
        <w:rPr>
          <w:lang w:val="en-US"/>
        </w:rPr>
      </w:pPr>
    </w:p>
    <w:p w14:paraId="3990E0B5" w14:textId="77777777" w:rsidR="006A087A" w:rsidRPr="00E94021" w:rsidRDefault="006A087A" w:rsidP="00E7718A">
      <w:pPr>
        <w:rPr>
          <w:b/>
          <w:lang w:val="en-US"/>
        </w:rPr>
      </w:pPr>
      <w:r w:rsidRPr="00E94021">
        <w:rPr>
          <w:b/>
          <w:lang w:val="en-US"/>
        </w:rPr>
        <w:t>T5107: TOPS Sub-Swath Gain Offsets</w:t>
      </w:r>
    </w:p>
    <w:p w14:paraId="3990E0B6" w14:textId="77777777" w:rsidR="00A25F7E" w:rsidRDefault="00A25F7E" w:rsidP="00A25F7E">
      <w:r>
        <w:t>The measurements over the transponders with the IPFV234/5 are showing a certain spread. This spread is the sum of several effects being namely:</w:t>
      </w:r>
    </w:p>
    <w:p w14:paraId="3990E0B7" w14:textId="77777777" w:rsidR="00A25F7E" w:rsidRDefault="00A25F7E" w:rsidP="00A25F7E">
      <w:pPr>
        <w:pStyle w:val="ListParagraph"/>
        <w:numPr>
          <w:ilvl w:val="0"/>
          <w:numId w:val="28"/>
        </w:numPr>
        <w:spacing w:after="0"/>
      </w:pPr>
      <w:r>
        <w:t>The IPF normalization that generates offset between the (sub-)swaths</w:t>
      </w:r>
    </w:p>
    <w:p w14:paraId="3990E0B8" w14:textId="77777777" w:rsidR="00A25F7E" w:rsidRDefault="00A25F7E" w:rsidP="00A25F7E">
      <w:pPr>
        <w:pStyle w:val="ListParagraph"/>
        <w:numPr>
          <w:ilvl w:val="0"/>
          <w:numId w:val="28"/>
        </w:numPr>
        <w:spacing w:after="0"/>
      </w:pPr>
      <w:r>
        <w:t>The polarimetric channel imbalance as measured in T5301 making such that RxV channel is systematically higher than the RxH</w:t>
      </w:r>
    </w:p>
    <w:p w14:paraId="3990E0B9" w14:textId="77777777" w:rsidR="00A25F7E" w:rsidRDefault="00A25F7E" w:rsidP="00A25F7E">
      <w:pPr>
        <w:pStyle w:val="ListParagraph"/>
        <w:numPr>
          <w:ilvl w:val="0"/>
          <w:numId w:val="28"/>
        </w:numPr>
        <w:spacing w:after="0"/>
      </w:pPr>
      <w:r>
        <w:t>Polarimetric offset making such that there is an offset between VV and HH</w:t>
      </w:r>
    </w:p>
    <w:p w14:paraId="3990E0BA" w14:textId="77777777" w:rsidR="00A25F7E" w:rsidRDefault="00A25F7E" w:rsidP="00A25F7E">
      <w:pPr>
        <w:pStyle w:val="ListParagraph"/>
        <w:numPr>
          <w:ilvl w:val="0"/>
          <w:numId w:val="28"/>
        </w:numPr>
        <w:spacing w:after="0"/>
      </w:pPr>
      <w:r>
        <w:t>The roll offset creating a residual slope in the EAP correction as shown in T5103</w:t>
      </w:r>
    </w:p>
    <w:p w14:paraId="3990E0BB" w14:textId="77777777" w:rsidR="00A25F7E" w:rsidRDefault="00A25F7E" w:rsidP="00A25F7E">
      <w:pPr>
        <w:pStyle w:val="ListParagraph"/>
        <w:numPr>
          <w:ilvl w:val="0"/>
          <w:numId w:val="28"/>
        </w:numPr>
        <w:spacing w:after="0"/>
      </w:pPr>
      <w:r>
        <w:t>The difference of EAP correction residue between co and cross-polarisation channel as shown in T5103</w:t>
      </w:r>
      <w:r w:rsidR="00D5467F">
        <w:t>.</w:t>
      </w:r>
    </w:p>
    <w:p w14:paraId="3990E0BC" w14:textId="77777777" w:rsidR="00D5467F" w:rsidRDefault="00D5467F" w:rsidP="00D5467F">
      <w:pPr>
        <w:spacing w:after="0"/>
      </w:pPr>
    </w:p>
    <w:p w14:paraId="3990E0BD" w14:textId="77777777" w:rsidR="00A25F7E" w:rsidRDefault="00A25F7E" w:rsidP="00A25F7E">
      <w:r>
        <w:t>Considering these different effects it is not possible to estimate a single calibration constant for valid for all the modes and polarisation. However, the number characterized and can be used to compensate the different effects in order to assess the gain that would need to be applied to the IW and EW sub-swaths in order to achieve the request radiometric accuracy across the whole swath.</w:t>
      </w:r>
    </w:p>
    <w:p w14:paraId="3990E0BE" w14:textId="77777777" w:rsidR="00A25F7E" w:rsidRDefault="00D5467F" w:rsidP="00A25F7E">
      <w:r>
        <w:t>Figure 54</w:t>
      </w:r>
      <w:r w:rsidR="00A25F7E">
        <w:t>.a shows the relative RCS measured over the calibration without further refinements.</w:t>
      </w:r>
      <w:r w:rsidR="00A25F7E" w:rsidRPr="001F5612">
        <w:t xml:space="preserve"> </w:t>
      </w:r>
      <w:r>
        <w:t>Figure 54</w:t>
      </w:r>
      <w:r w:rsidR="00A25F7E">
        <w:t xml:space="preserve">.b shows the same after correction of the channel imbalance as estimated as part of T5103 and </w:t>
      </w:r>
      <w:r>
        <w:t>Figure54</w:t>
      </w:r>
      <w:r w:rsidR="00A25F7E">
        <w:t>.c shows the measurements after correcting for the polarimetric offset measured in T5101. The corrections are here obtained by numerical analysis and not by reprocessing.</w:t>
      </w:r>
    </w:p>
    <w:p w14:paraId="3990E0BF" w14:textId="77777777" w:rsidR="00A25F7E" w:rsidRDefault="00A25F7E" w:rsidP="00A25F7E">
      <w:r>
        <w:t xml:space="preserve">It can be seen that by performing these two corrections the spread of the cloud is considerable reduced as it can be seen in </w:t>
      </w:r>
      <w:r w:rsidR="00FE4CC0">
        <w:t>the table below</w:t>
      </w:r>
      <w:r>
        <w:t xml:space="preserve"> showing the radiometric accuracy for each sub-swath from the original measurements and after correction. The radiometric accuracy obtained is comparable in most of the case to the one obtained with ASAR.</w:t>
      </w:r>
    </w:p>
    <w:tbl>
      <w:tblPr>
        <w:tblW w:w="7167" w:type="dxa"/>
        <w:jc w:val="center"/>
        <w:tblInd w:w="93" w:type="dxa"/>
        <w:tblLook w:val="04A0" w:firstRow="1" w:lastRow="0" w:firstColumn="1" w:lastColumn="0" w:noHBand="0" w:noVBand="1"/>
      </w:tblPr>
      <w:tblGrid>
        <w:gridCol w:w="1300"/>
        <w:gridCol w:w="1283"/>
        <w:gridCol w:w="1515"/>
        <w:gridCol w:w="271"/>
        <w:gridCol w:w="1283"/>
        <w:gridCol w:w="1515"/>
      </w:tblGrid>
      <w:tr w:rsidR="00A277A2" w:rsidRPr="00060207" w14:paraId="3990E0C4" w14:textId="77777777" w:rsidTr="00A277A2">
        <w:trPr>
          <w:trHeight w:val="320"/>
          <w:jc w:val="center"/>
        </w:trPr>
        <w:tc>
          <w:tcPr>
            <w:tcW w:w="1300" w:type="dxa"/>
            <w:vMerge w:val="restart"/>
            <w:tcBorders>
              <w:bottom w:val="single" w:sz="4" w:space="0" w:color="auto"/>
              <w:right w:val="single" w:sz="4" w:space="0" w:color="auto"/>
            </w:tcBorders>
            <w:shd w:val="clear" w:color="auto" w:fill="auto"/>
            <w:noWrap/>
            <w:vAlign w:val="bottom"/>
            <w:hideMark/>
          </w:tcPr>
          <w:p w14:paraId="3990E0C0" w14:textId="77777777" w:rsidR="00A277A2" w:rsidRPr="00060207" w:rsidRDefault="00A277A2" w:rsidP="00881E8F">
            <w:pPr>
              <w:spacing w:after="0"/>
              <w:jc w:val="left"/>
              <w:rPr>
                <w:rFonts w:ascii="Calibri" w:hAnsi="Calibri"/>
                <w:color w:val="000000"/>
                <w:sz w:val="24"/>
                <w:lang w:val="en-US" w:eastAsia="en-US"/>
              </w:rPr>
            </w:pPr>
            <w:bookmarkStart w:id="603" w:name="_Ref271578015"/>
            <w:r w:rsidRPr="00060207">
              <w:rPr>
                <w:rFonts w:ascii="Calibri" w:hAnsi="Calibri"/>
                <w:color w:val="000000"/>
                <w:sz w:val="24"/>
                <w:lang w:val="en-US" w:eastAsia="en-US"/>
              </w:rPr>
              <w:t> </w:t>
            </w:r>
          </w:p>
          <w:p w14:paraId="3990E0C1" w14:textId="77777777" w:rsidR="00A277A2" w:rsidRPr="00060207" w:rsidRDefault="00A277A2" w:rsidP="00881E8F">
            <w:pPr>
              <w:spacing w:after="0"/>
              <w:jc w:val="left"/>
              <w:rPr>
                <w:rFonts w:ascii="Calibri" w:hAnsi="Calibri"/>
                <w:color w:val="000000"/>
                <w:sz w:val="24"/>
                <w:lang w:val="en-US" w:eastAsia="en-US"/>
              </w:rPr>
            </w:pPr>
            <w:r w:rsidRPr="00060207">
              <w:rPr>
                <w:rFonts w:ascii="Calibri" w:hAnsi="Calibri"/>
                <w:color w:val="000000"/>
                <w:sz w:val="24"/>
                <w:lang w:val="en-US" w:eastAsia="en-US"/>
              </w:rPr>
              <w:t> </w:t>
            </w:r>
          </w:p>
          <w:p w14:paraId="3990E0C2" w14:textId="77777777" w:rsidR="00A277A2" w:rsidRPr="00060207" w:rsidRDefault="00A277A2" w:rsidP="00881E8F">
            <w:pPr>
              <w:spacing w:after="0"/>
              <w:jc w:val="left"/>
              <w:rPr>
                <w:rFonts w:ascii="Calibri" w:hAnsi="Calibri"/>
                <w:color w:val="000000"/>
                <w:sz w:val="24"/>
                <w:lang w:val="en-US" w:eastAsia="en-US"/>
              </w:rPr>
            </w:pPr>
            <w:r w:rsidRPr="00060207">
              <w:rPr>
                <w:rFonts w:ascii="Calibri" w:hAnsi="Calibri"/>
                <w:color w:val="000000"/>
                <w:sz w:val="24"/>
                <w:lang w:val="en-US" w:eastAsia="en-US"/>
              </w:rPr>
              <w:t> </w:t>
            </w:r>
          </w:p>
        </w:tc>
        <w:tc>
          <w:tcPr>
            <w:tcW w:w="5867"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990E0C3"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RCS measurement</w:t>
            </w:r>
          </w:p>
        </w:tc>
      </w:tr>
      <w:tr w:rsidR="00A277A2" w:rsidRPr="00060207" w14:paraId="3990E0C9" w14:textId="77777777" w:rsidTr="00A277A2">
        <w:trPr>
          <w:trHeight w:val="320"/>
          <w:jc w:val="center"/>
        </w:trPr>
        <w:tc>
          <w:tcPr>
            <w:tcW w:w="1300" w:type="dxa"/>
            <w:vMerge/>
            <w:tcBorders>
              <w:bottom w:val="single" w:sz="4" w:space="0" w:color="auto"/>
              <w:right w:val="single" w:sz="4" w:space="0" w:color="auto"/>
            </w:tcBorders>
            <w:shd w:val="clear" w:color="auto" w:fill="auto"/>
            <w:noWrap/>
            <w:vAlign w:val="bottom"/>
            <w:hideMark/>
          </w:tcPr>
          <w:p w14:paraId="3990E0C5" w14:textId="77777777" w:rsidR="00A277A2" w:rsidRPr="00060207" w:rsidRDefault="00A277A2" w:rsidP="00881E8F">
            <w:pPr>
              <w:spacing w:after="0"/>
              <w:jc w:val="left"/>
              <w:rPr>
                <w:rFonts w:ascii="Calibri" w:hAnsi="Calibri"/>
                <w:color w:val="000000"/>
                <w:sz w:val="24"/>
                <w:lang w:val="en-US" w:eastAsia="en-US"/>
              </w:rPr>
            </w:pPr>
          </w:p>
        </w:tc>
        <w:tc>
          <w:tcPr>
            <w:tcW w:w="2798"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990E0C6"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original measurement</w:t>
            </w:r>
          </w:p>
        </w:tc>
        <w:tc>
          <w:tcPr>
            <w:tcW w:w="271"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990E0C7" w14:textId="77777777" w:rsidR="00A277A2" w:rsidRPr="00060207" w:rsidRDefault="00A277A2" w:rsidP="00881E8F">
            <w:pPr>
              <w:spacing w:after="0"/>
              <w:jc w:val="center"/>
              <w:rPr>
                <w:rFonts w:ascii="Calibri" w:hAnsi="Calibri"/>
                <w:color w:val="000000"/>
                <w:sz w:val="24"/>
                <w:lang w:val="en-US" w:eastAsia="en-US"/>
              </w:rPr>
            </w:pPr>
            <w:r w:rsidRPr="00060207">
              <w:rPr>
                <w:rFonts w:ascii="Calibri" w:hAnsi="Calibri"/>
                <w:color w:val="000000"/>
                <w:sz w:val="24"/>
                <w:lang w:val="en-US" w:eastAsia="en-US"/>
              </w:rPr>
              <w:t> </w:t>
            </w:r>
          </w:p>
        </w:tc>
        <w:tc>
          <w:tcPr>
            <w:tcW w:w="2798"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990E0C8"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refined measurement</w:t>
            </w:r>
          </w:p>
        </w:tc>
      </w:tr>
      <w:tr w:rsidR="00A277A2" w:rsidRPr="00060207" w14:paraId="3990E0D0" w14:textId="77777777" w:rsidTr="00A277A2">
        <w:trPr>
          <w:trHeight w:val="320"/>
          <w:jc w:val="center"/>
        </w:trPr>
        <w:tc>
          <w:tcPr>
            <w:tcW w:w="1300" w:type="dxa"/>
            <w:vMerge/>
            <w:tcBorders>
              <w:bottom w:val="single" w:sz="4" w:space="0" w:color="auto"/>
              <w:right w:val="single" w:sz="4" w:space="0" w:color="auto"/>
            </w:tcBorders>
            <w:shd w:val="clear" w:color="auto" w:fill="auto"/>
            <w:noWrap/>
            <w:vAlign w:val="bottom"/>
            <w:hideMark/>
          </w:tcPr>
          <w:p w14:paraId="3990E0CA" w14:textId="77777777" w:rsidR="00A277A2" w:rsidRPr="00060207" w:rsidRDefault="00A277A2" w:rsidP="00881E8F">
            <w:pPr>
              <w:spacing w:after="0"/>
              <w:jc w:val="left"/>
              <w:rPr>
                <w:rFonts w:ascii="Calibri" w:hAnsi="Calibri"/>
                <w:color w:val="000000"/>
                <w:sz w:val="24"/>
                <w:lang w:val="en-US" w:eastAsia="en-US"/>
              </w:rPr>
            </w:pPr>
          </w:p>
        </w:tc>
        <w:tc>
          <w:tcPr>
            <w:tcW w:w="128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3990E0CB"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mean</w:t>
            </w:r>
          </w:p>
        </w:tc>
        <w:tc>
          <w:tcPr>
            <w:tcW w:w="1515" w:type="dxa"/>
            <w:tcBorders>
              <w:top w:val="nil"/>
              <w:left w:val="nil"/>
              <w:bottom w:val="single" w:sz="4" w:space="0" w:color="auto"/>
              <w:right w:val="single" w:sz="4" w:space="0" w:color="auto"/>
            </w:tcBorders>
            <w:shd w:val="clear" w:color="auto" w:fill="BFBFBF" w:themeFill="background1" w:themeFillShade="BF"/>
            <w:noWrap/>
            <w:vAlign w:val="bottom"/>
            <w:hideMark/>
          </w:tcPr>
          <w:p w14:paraId="3990E0CC"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stddev</w:t>
            </w:r>
          </w:p>
        </w:tc>
        <w:tc>
          <w:tcPr>
            <w:tcW w:w="271" w:type="dxa"/>
            <w:vMerge/>
            <w:tcBorders>
              <w:top w:val="nil"/>
              <w:left w:val="single" w:sz="4" w:space="0" w:color="auto"/>
              <w:bottom w:val="single" w:sz="4" w:space="0" w:color="000000"/>
              <w:right w:val="single" w:sz="4" w:space="0" w:color="auto"/>
            </w:tcBorders>
            <w:vAlign w:val="center"/>
            <w:hideMark/>
          </w:tcPr>
          <w:p w14:paraId="3990E0CD" w14:textId="77777777" w:rsidR="00A277A2" w:rsidRPr="00060207" w:rsidRDefault="00A277A2"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BFBFBF" w:themeFill="background1" w:themeFillShade="BF"/>
            <w:noWrap/>
            <w:vAlign w:val="bottom"/>
            <w:hideMark/>
          </w:tcPr>
          <w:p w14:paraId="3990E0CE"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mean</w:t>
            </w:r>
          </w:p>
        </w:tc>
        <w:tc>
          <w:tcPr>
            <w:tcW w:w="1515" w:type="dxa"/>
            <w:tcBorders>
              <w:top w:val="nil"/>
              <w:left w:val="nil"/>
              <w:bottom w:val="single" w:sz="4" w:space="0" w:color="auto"/>
              <w:right w:val="single" w:sz="4" w:space="0" w:color="auto"/>
            </w:tcBorders>
            <w:shd w:val="clear" w:color="auto" w:fill="BFBFBF" w:themeFill="background1" w:themeFillShade="BF"/>
            <w:noWrap/>
            <w:vAlign w:val="bottom"/>
            <w:hideMark/>
          </w:tcPr>
          <w:p w14:paraId="3990E0CF" w14:textId="77777777" w:rsidR="00A277A2" w:rsidRPr="00060207" w:rsidRDefault="00A277A2" w:rsidP="00881E8F">
            <w:pPr>
              <w:spacing w:after="0"/>
              <w:jc w:val="center"/>
              <w:rPr>
                <w:rFonts w:ascii="Calibri" w:hAnsi="Calibri"/>
                <w:b/>
                <w:bCs/>
                <w:color w:val="000000"/>
                <w:sz w:val="24"/>
                <w:lang w:val="en-US" w:eastAsia="en-US"/>
              </w:rPr>
            </w:pPr>
            <w:r w:rsidRPr="00060207">
              <w:rPr>
                <w:rFonts w:ascii="Calibri" w:hAnsi="Calibri"/>
                <w:b/>
                <w:bCs/>
                <w:color w:val="000000"/>
                <w:sz w:val="24"/>
                <w:lang w:val="en-US" w:eastAsia="en-US"/>
              </w:rPr>
              <w:t>stddev</w:t>
            </w:r>
          </w:p>
        </w:tc>
      </w:tr>
      <w:tr w:rsidR="00A25F7E" w:rsidRPr="00060207" w14:paraId="3990E0D7" w14:textId="77777777" w:rsidTr="00A277A2">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E0D1"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S1</w:t>
            </w:r>
          </w:p>
        </w:tc>
        <w:tc>
          <w:tcPr>
            <w:tcW w:w="1283" w:type="dxa"/>
            <w:tcBorders>
              <w:top w:val="nil"/>
              <w:left w:val="nil"/>
              <w:bottom w:val="single" w:sz="4" w:space="0" w:color="auto"/>
              <w:right w:val="single" w:sz="4" w:space="0" w:color="auto"/>
            </w:tcBorders>
            <w:shd w:val="clear" w:color="auto" w:fill="auto"/>
            <w:noWrap/>
            <w:vAlign w:val="bottom"/>
            <w:hideMark/>
          </w:tcPr>
          <w:p w14:paraId="3990E0D2"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2.80</w:t>
            </w:r>
          </w:p>
        </w:tc>
        <w:tc>
          <w:tcPr>
            <w:tcW w:w="1515" w:type="dxa"/>
            <w:tcBorders>
              <w:top w:val="nil"/>
              <w:left w:val="nil"/>
              <w:bottom w:val="single" w:sz="4" w:space="0" w:color="auto"/>
              <w:right w:val="single" w:sz="4" w:space="0" w:color="auto"/>
            </w:tcBorders>
            <w:shd w:val="clear" w:color="auto" w:fill="auto"/>
            <w:noWrap/>
            <w:vAlign w:val="bottom"/>
            <w:hideMark/>
          </w:tcPr>
          <w:p w14:paraId="3990E0D3"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0.41</w:t>
            </w:r>
          </w:p>
        </w:tc>
        <w:tc>
          <w:tcPr>
            <w:tcW w:w="271" w:type="dxa"/>
            <w:vMerge/>
            <w:tcBorders>
              <w:top w:val="nil"/>
              <w:left w:val="single" w:sz="4" w:space="0" w:color="auto"/>
              <w:bottom w:val="single" w:sz="4" w:space="0" w:color="000000"/>
              <w:right w:val="single" w:sz="4" w:space="0" w:color="auto"/>
            </w:tcBorders>
            <w:vAlign w:val="center"/>
            <w:hideMark/>
          </w:tcPr>
          <w:p w14:paraId="3990E0D4"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D5"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3.17</w:t>
            </w:r>
          </w:p>
        </w:tc>
        <w:tc>
          <w:tcPr>
            <w:tcW w:w="1515" w:type="dxa"/>
            <w:tcBorders>
              <w:top w:val="nil"/>
              <w:left w:val="nil"/>
              <w:bottom w:val="single" w:sz="4" w:space="0" w:color="auto"/>
              <w:right w:val="single" w:sz="4" w:space="0" w:color="auto"/>
            </w:tcBorders>
            <w:shd w:val="clear" w:color="auto" w:fill="auto"/>
            <w:noWrap/>
            <w:vAlign w:val="bottom"/>
            <w:hideMark/>
          </w:tcPr>
          <w:p w14:paraId="3990E0D6"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0.26</w:t>
            </w:r>
          </w:p>
        </w:tc>
      </w:tr>
      <w:tr w:rsidR="00A25F7E" w:rsidRPr="00060207" w14:paraId="3990E0DE"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D8"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S2</w:t>
            </w:r>
          </w:p>
        </w:tc>
        <w:tc>
          <w:tcPr>
            <w:tcW w:w="1283" w:type="dxa"/>
            <w:tcBorders>
              <w:top w:val="nil"/>
              <w:left w:val="nil"/>
              <w:bottom w:val="single" w:sz="4" w:space="0" w:color="auto"/>
              <w:right w:val="single" w:sz="4" w:space="0" w:color="auto"/>
            </w:tcBorders>
            <w:shd w:val="clear" w:color="auto" w:fill="auto"/>
            <w:noWrap/>
            <w:vAlign w:val="bottom"/>
            <w:hideMark/>
          </w:tcPr>
          <w:p w14:paraId="3990E0D9"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4.79</w:t>
            </w:r>
          </w:p>
        </w:tc>
        <w:tc>
          <w:tcPr>
            <w:tcW w:w="1515" w:type="dxa"/>
            <w:tcBorders>
              <w:top w:val="nil"/>
              <w:left w:val="nil"/>
              <w:bottom w:val="single" w:sz="4" w:space="0" w:color="auto"/>
              <w:right w:val="single" w:sz="4" w:space="0" w:color="auto"/>
            </w:tcBorders>
            <w:shd w:val="clear" w:color="auto" w:fill="auto"/>
            <w:noWrap/>
            <w:vAlign w:val="bottom"/>
            <w:hideMark/>
          </w:tcPr>
          <w:p w14:paraId="3990E0DA"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0.22</w:t>
            </w:r>
          </w:p>
        </w:tc>
        <w:tc>
          <w:tcPr>
            <w:tcW w:w="271" w:type="dxa"/>
            <w:vMerge/>
            <w:tcBorders>
              <w:top w:val="nil"/>
              <w:left w:val="single" w:sz="4" w:space="0" w:color="auto"/>
              <w:bottom w:val="single" w:sz="4" w:space="0" w:color="000000"/>
              <w:right w:val="single" w:sz="4" w:space="0" w:color="auto"/>
            </w:tcBorders>
            <w:vAlign w:val="center"/>
            <w:hideMark/>
          </w:tcPr>
          <w:p w14:paraId="3990E0DB"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DC"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4.86</w:t>
            </w:r>
          </w:p>
        </w:tc>
        <w:tc>
          <w:tcPr>
            <w:tcW w:w="1515" w:type="dxa"/>
            <w:tcBorders>
              <w:top w:val="nil"/>
              <w:left w:val="nil"/>
              <w:bottom w:val="single" w:sz="4" w:space="0" w:color="auto"/>
              <w:right w:val="single" w:sz="4" w:space="0" w:color="auto"/>
            </w:tcBorders>
            <w:shd w:val="clear" w:color="auto" w:fill="auto"/>
            <w:noWrap/>
            <w:vAlign w:val="bottom"/>
            <w:hideMark/>
          </w:tcPr>
          <w:p w14:paraId="3990E0DD"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0.19</w:t>
            </w:r>
          </w:p>
        </w:tc>
      </w:tr>
      <w:tr w:rsidR="00A25F7E" w:rsidRPr="00060207" w14:paraId="3990E0E5"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DF"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S3</w:t>
            </w:r>
          </w:p>
        </w:tc>
        <w:tc>
          <w:tcPr>
            <w:tcW w:w="1283" w:type="dxa"/>
            <w:tcBorders>
              <w:top w:val="nil"/>
              <w:left w:val="nil"/>
              <w:bottom w:val="single" w:sz="4" w:space="0" w:color="auto"/>
              <w:right w:val="single" w:sz="4" w:space="0" w:color="auto"/>
            </w:tcBorders>
            <w:shd w:val="clear" w:color="auto" w:fill="auto"/>
            <w:noWrap/>
            <w:vAlign w:val="bottom"/>
            <w:hideMark/>
          </w:tcPr>
          <w:p w14:paraId="3990E0E0"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-1.50</w:t>
            </w:r>
          </w:p>
        </w:tc>
        <w:tc>
          <w:tcPr>
            <w:tcW w:w="1515" w:type="dxa"/>
            <w:tcBorders>
              <w:top w:val="nil"/>
              <w:left w:val="nil"/>
              <w:bottom w:val="single" w:sz="4" w:space="0" w:color="auto"/>
              <w:right w:val="single" w:sz="4" w:space="0" w:color="auto"/>
            </w:tcBorders>
            <w:shd w:val="clear" w:color="auto" w:fill="auto"/>
            <w:noWrap/>
            <w:vAlign w:val="bottom"/>
            <w:hideMark/>
          </w:tcPr>
          <w:p w14:paraId="3990E0E1"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0.37</w:t>
            </w:r>
          </w:p>
        </w:tc>
        <w:tc>
          <w:tcPr>
            <w:tcW w:w="271" w:type="dxa"/>
            <w:vMerge/>
            <w:tcBorders>
              <w:top w:val="nil"/>
              <w:left w:val="single" w:sz="4" w:space="0" w:color="auto"/>
              <w:bottom w:val="single" w:sz="4" w:space="0" w:color="000000"/>
              <w:right w:val="single" w:sz="4" w:space="0" w:color="auto"/>
            </w:tcBorders>
            <w:vAlign w:val="center"/>
            <w:hideMark/>
          </w:tcPr>
          <w:p w14:paraId="3990E0E2"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E3"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-1.65</w:t>
            </w:r>
          </w:p>
        </w:tc>
        <w:tc>
          <w:tcPr>
            <w:tcW w:w="1515" w:type="dxa"/>
            <w:tcBorders>
              <w:top w:val="nil"/>
              <w:left w:val="nil"/>
              <w:bottom w:val="single" w:sz="4" w:space="0" w:color="auto"/>
              <w:right w:val="single" w:sz="4" w:space="0" w:color="auto"/>
            </w:tcBorders>
            <w:shd w:val="clear" w:color="auto" w:fill="auto"/>
            <w:noWrap/>
            <w:vAlign w:val="bottom"/>
            <w:hideMark/>
          </w:tcPr>
          <w:p w14:paraId="3990E0E4"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0.29</w:t>
            </w:r>
          </w:p>
        </w:tc>
      </w:tr>
      <w:tr w:rsidR="00A25F7E" w:rsidRPr="00060207" w14:paraId="3990E0EC"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E6"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S4</w:t>
            </w:r>
          </w:p>
        </w:tc>
        <w:tc>
          <w:tcPr>
            <w:tcW w:w="1283" w:type="dxa"/>
            <w:tcBorders>
              <w:top w:val="nil"/>
              <w:left w:val="nil"/>
              <w:bottom w:val="single" w:sz="4" w:space="0" w:color="auto"/>
              <w:right w:val="single" w:sz="4" w:space="0" w:color="auto"/>
            </w:tcBorders>
            <w:shd w:val="clear" w:color="auto" w:fill="auto"/>
            <w:noWrap/>
            <w:vAlign w:val="bottom"/>
            <w:hideMark/>
          </w:tcPr>
          <w:p w14:paraId="3990E0E7"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3.71</w:t>
            </w:r>
          </w:p>
        </w:tc>
        <w:tc>
          <w:tcPr>
            <w:tcW w:w="1515" w:type="dxa"/>
            <w:tcBorders>
              <w:top w:val="nil"/>
              <w:left w:val="nil"/>
              <w:bottom w:val="single" w:sz="4" w:space="0" w:color="auto"/>
              <w:right w:val="single" w:sz="4" w:space="0" w:color="auto"/>
            </w:tcBorders>
            <w:shd w:val="clear" w:color="auto" w:fill="auto"/>
            <w:noWrap/>
            <w:vAlign w:val="bottom"/>
            <w:hideMark/>
          </w:tcPr>
          <w:p w14:paraId="3990E0E8"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0.00</w:t>
            </w:r>
          </w:p>
        </w:tc>
        <w:tc>
          <w:tcPr>
            <w:tcW w:w="271" w:type="dxa"/>
            <w:vMerge/>
            <w:tcBorders>
              <w:top w:val="nil"/>
              <w:left w:val="single" w:sz="4" w:space="0" w:color="auto"/>
              <w:bottom w:val="single" w:sz="4" w:space="0" w:color="000000"/>
              <w:right w:val="single" w:sz="4" w:space="0" w:color="auto"/>
            </w:tcBorders>
            <w:vAlign w:val="center"/>
            <w:hideMark/>
          </w:tcPr>
          <w:p w14:paraId="3990E0E9"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EA"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3.71</w:t>
            </w:r>
          </w:p>
        </w:tc>
        <w:tc>
          <w:tcPr>
            <w:tcW w:w="1515" w:type="dxa"/>
            <w:tcBorders>
              <w:top w:val="nil"/>
              <w:left w:val="nil"/>
              <w:bottom w:val="single" w:sz="4" w:space="0" w:color="auto"/>
              <w:right w:val="single" w:sz="4" w:space="0" w:color="auto"/>
            </w:tcBorders>
            <w:shd w:val="clear" w:color="auto" w:fill="auto"/>
            <w:noWrap/>
            <w:vAlign w:val="bottom"/>
            <w:hideMark/>
          </w:tcPr>
          <w:p w14:paraId="3990E0EB"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0.00</w:t>
            </w:r>
          </w:p>
        </w:tc>
      </w:tr>
      <w:tr w:rsidR="00A25F7E" w:rsidRPr="00060207" w14:paraId="3990E0F3"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ED"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S5</w:t>
            </w:r>
          </w:p>
        </w:tc>
        <w:tc>
          <w:tcPr>
            <w:tcW w:w="1283" w:type="dxa"/>
            <w:tcBorders>
              <w:top w:val="nil"/>
              <w:left w:val="nil"/>
              <w:bottom w:val="single" w:sz="4" w:space="0" w:color="auto"/>
              <w:right w:val="single" w:sz="4" w:space="0" w:color="auto"/>
            </w:tcBorders>
            <w:shd w:val="clear" w:color="auto" w:fill="auto"/>
            <w:noWrap/>
            <w:vAlign w:val="bottom"/>
            <w:hideMark/>
          </w:tcPr>
          <w:p w14:paraId="3990E0EE"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1.26</w:t>
            </w:r>
          </w:p>
        </w:tc>
        <w:tc>
          <w:tcPr>
            <w:tcW w:w="1515" w:type="dxa"/>
            <w:tcBorders>
              <w:top w:val="nil"/>
              <w:left w:val="nil"/>
              <w:bottom w:val="single" w:sz="4" w:space="0" w:color="auto"/>
              <w:right w:val="single" w:sz="4" w:space="0" w:color="auto"/>
            </w:tcBorders>
            <w:shd w:val="clear" w:color="auto" w:fill="auto"/>
            <w:noWrap/>
            <w:vAlign w:val="bottom"/>
            <w:hideMark/>
          </w:tcPr>
          <w:p w14:paraId="3990E0EF"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0.26</w:t>
            </w:r>
          </w:p>
        </w:tc>
        <w:tc>
          <w:tcPr>
            <w:tcW w:w="271" w:type="dxa"/>
            <w:vMerge/>
            <w:tcBorders>
              <w:top w:val="nil"/>
              <w:left w:val="single" w:sz="4" w:space="0" w:color="auto"/>
              <w:bottom w:val="single" w:sz="4" w:space="0" w:color="000000"/>
              <w:right w:val="single" w:sz="4" w:space="0" w:color="auto"/>
            </w:tcBorders>
            <w:vAlign w:val="center"/>
            <w:hideMark/>
          </w:tcPr>
          <w:p w14:paraId="3990E0F0"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F1"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1.15</w:t>
            </w:r>
          </w:p>
        </w:tc>
        <w:tc>
          <w:tcPr>
            <w:tcW w:w="1515" w:type="dxa"/>
            <w:tcBorders>
              <w:top w:val="nil"/>
              <w:left w:val="nil"/>
              <w:bottom w:val="single" w:sz="4" w:space="0" w:color="auto"/>
              <w:right w:val="single" w:sz="4" w:space="0" w:color="auto"/>
            </w:tcBorders>
            <w:shd w:val="clear" w:color="auto" w:fill="auto"/>
            <w:noWrap/>
            <w:vAlign w:val="bottom"/>
            <w:hideMark/>
          </w:tcPr>
          <w:p w14:paraId="3990E0F2"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0.12</w:t>
            </w:r>
          </w:p>
        </w:tc>
      </w:tr>
      <w:tr w:rsidR="00A25F7E" w:rsidRPr="00060207" w14:paraId="3990E0FA"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F4"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S6</w:t>
            </w:r>
          </w:p>
        </w:tc>
        <w:tc>
          <w:tcPr>
            <w:tcW w:w="1283" w:type="dxa"/>
            <w:tcBorders>
              <w:top w:val="nil"/>
              <w:left w:val="nil"/>
              <w:bottom w:val="single" w:sz="4" w:space="0" w:color="auto"/>
              <w:right w:val="single" w:sz="4" w:space="0" w:color="auto"/>
            </w:tcBorders>
            <w:shd w:val="clear" w:color="auto" w:fill="auto"/>
            <w:noWrap/>
            <w:vAlign w:val="bottom"/>
            <w:hideMark/>
          </w:tcPr>
          <w:p w14:paraId="3990E0F5"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4.71</w:t>
            </w:r>
          </w:p>
        </w:tc>
        <w:tc>
          <w:tcPr>
            <w:tcW w:w="1515" w:type="dxa"/>
            <w:tcBorders>
              <w:top w:val="nil"/>
              <w:left w:val="nil"/>
              <w:bottom w:val="single" w:sz="4" w:space="0" w:color="auto"/>
              <w:right w:val="single" w:sz="4" w:space="0" w:color="auto"/>
            </w:tcBorders>
            <w:shd w:val="clear" w:color="auto" w:fill="auto"/>
            <w:noWrap/>
            <w:vAlign w:val="bottom"/>
            <w:hideMark/>
          </w:tcPr>
          <w:p w14:paraId="3990E0F6"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0.48</w:t>
            </w:r>
          </w:p>
        </w:tc>
        <w:tc>
          <w:tcPr>
            <w:tcW w:w="271" w:type="dxa"/>
            <w:vMerge/>
            <w:tcBorders>
              <w:top w:val="nil"/>
              <w:left w:val="single" w:sz="4" w:space="0" w:color="auto"/>
              <w:bottom w:val="single" w:sz="4" w:space="0" w:color="000000"/>
              <w:right w:val="single" w:sz="4" w:space="0" w:color="auto"/>
            </w:tcBorders>
            <w:vAlign w:val="center"/>
            <w:hideMark/>
          </w:tcPr>
          <w:p w14:paraId="3990E0F7"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F8"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4.69</w:t>
            </w:r>
          </w:p>
        </w:tc>
        <w:tc>
          <w:tcPr>
            <w:tcW w:w="1515" w:type="dxa"/>
            <w:tcBorders>
              <w:top w:val="nil"/>
              <w:left w:val="nil"/>
              <w:bottom w:val="single" w:sz="4" w:space="0" w:color="auto"/>
              <w:right w:val="single" w:sz="4" w:space="0" w:color="auto"/>
            </w:tcBorders>
            <w:shd w:val="clear" w:color="auto" w:fill="auto"/>
            <w:noWrap/>
            <w:vAlign w:val="bottom"/>
            <w:hideMark/>
          </w:tcPr>
          <w:p w14:paraId="3990E0F9"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0.31</w:t>
            </w:r>
          </w:p>
        </w:tc>
      </w:tr>
      <w:tr w:rsidR="00A25F7E" w:rsidRPr="00060207" w14:paraId="3990E101"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0FB"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IW1</w:t>
            </w:r>
          </w:p>
        </w:tc>
        <w:tc>
          <w:tcPr>
            <w:tcW w:w="1283" w:type="dxa"/>
            <w:tcBorders>
              <w:top w:val="nil"/>
              <w:left w:val="nil"/>
              <w:bottom w:val="single" w:sz="4" w:space="0" w:color="auto"/>
              <w:right w:val="single" w:sz="4" w:space="0" w:color="auto"/>
            </w:tcBorders>
            <w:shd w:val="clear" w:color="auto" w:fill="auto"/>
            <w:noWrap/>
            <w:vAlign w:val="bottom"/>
            <w:hideMark/>
          </w:tcPr>
          <w:p w14:paraId="3990E0FC"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2.27</w:t>
            </w:r>
          </w:p>
        </w:tc>
        <w:tc>
          <w:tcPr>
            <w:tcW w:w="1515" w:type="dxa"/>
            <w:tcBorders>
              <w:top w:val="nil"/>
              <w:left w:val="nil"/>
              <w:bottom w:val="single" w:sz="4" w:space="0" w:color="auto"/>
              <w:right w:val="single" w:sz="4" w:space="0" w:color="auto"/>
            </w:tcBorders>
            <w:shd w:val="clear" w:color="auto" w:fill="auto"/>
            <w:noWrap/>
            <w:vAlign w:val="bottom"/>
            <w:hideMark/>
          </w:tcPr>
          <w:p w14:paraId="3990E0FD"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0.66</w:t>
            </w:r>
          </w:p>
        </w:tc>
        <w:tc>
          <w:tcPr>
            <w:tcW w:w="271" w:type="dxa"/>
            <w:vMerge/>
            <w:tcBorders>
              <w:top w:val="nil"/>
              <w:left w:val="single" w:sz="4" w:space="0" w:color="auto"/>
              <w:bottom w:val="single" w:sz="4" w:space="0" w:color="000000"/>
              <w:right w:val="single" w:sz="4" w:space="0" w:color="auto"/>
            </w:tcBorders>
            <w:vAlign w:val="center"/>
            <w:hideMark/>
          </w:tcPr>
          <w:p w14:paraId="3990E0FE"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0FF"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2.21</w:t>
            </w:r>
          </w:p>
        </w:tc>
        <w:tc>
          <w:tcPr>
            <w:tcW w:w="1515" w:type="dxa"/>
            <w:tcBorders>
              <w:top w:val="nil"/>
              <w:left w:val="nil"/>
              <w:bottom w:val="single" w:sz="4" w:space="0" w:color="auto"/>
              <w:right w:val="single" w:sz="4" w:space="0" w:color="auto"/>
            </w:tcBorders>
            <w:shd w:val="clear" w:color="auto" w:fill="auto"/>
            <w:noWrap/>
            <w:vAlign w:val="bottom"/>
            <w:hideMark/>
          </w:tcPr>
          <w:p w14:paraId="3990E100"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0.64</w:t>
            </w:r>
          </w:p>
        </w:tc>
      </w:tr>
      <w:tr w:rsidR="00A25F7E" w:rsidRPr="00060207" w14:paraId="3990E108"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02"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IW2</w:t>
            </w:r>
          </w:p>
        </w:tc>
        <w:tc>
          <w:tcPr>
            <w:tcW w:w="1283" w:type="dxa"/>
            <w:tcBorders>
              <w:top w:val="nil"/>
              <w:left w:val="nil"/>
              <w:bottom w:val="single" w:sz="4" w:space="0" w:color="auto"/>
              <w:right w:val="single" w:sz="4" w:space="0" w:color="auto"/>
            </w:tcBorders>
            <w:shd w:val="clear" w:color="auto" w:fill="auto"/>
            <w:noWrap/>
            <w:vAlign w:val="bottom"/>
            <w:hideMark/>
          </w:tcPr>
          <w:p w14:paraId="3990E103"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4.07</w:t>
            </w:r>
          </w:p>
        </w:tc>
        <w:tc>
          <w:tcPr>
            <w:tcW w:w="1515" w:type="dxa"/>
            <w:tcBorders>
              <w:top w:val="nil"/>
              <w:left w:val="nil"/>
              <w:bottom w:val="single" w:sz="4" w:space="0" w:color="auto"/>
              <w:right w:val="single" w:sz="4" w:space="0" w:color="auto"/>
            </w:tcBorders>
            <w:shd w:val="clear" w:color="auto" w:fill="auto"/>
            <w:noWrap/>
            <w:vAlign w:val="bottom"/>
            <w:hideMark/>
          </w:tcPr>
          <w:p w14:paraId="3990E104"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0.43</w:t>
            </w:r>
          </w:p>
        </w:tc>
        <w:tc>
          <w:tcPr>
            <w:tcW w:w="271" w:type="dxa"/>
            <w:vMerge/>
            <w:tcBorders>
              <w:top w:val="nil"/>
              <w:left w:val="single" w:sz="4" w:space="0" w:color="auto"/>
              <w:bottom w:val="single" w:sz="4" w:space="0" w:color="000000"/>
              <w:right w:val="single" w:sz="4" w:space="0" w:color="auto"/>
            </w:tcBorders>
            <w:vAlign w:val="center"/>
            <w:hideMark/>
          </w:tcPr>
          <w:p w14:paraId="3990E105"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06"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3.91</w:t>
            </w:r>
          </w:p>
        </w:tc>
        <w:tc>
          <w:tcPr>
            <w:tcW w:w="1515" w:type="dxa"/>
            <w:tcBorders>
              <w:top w:val="nil"/>
              <w:left w:val="nil"/>
              <w:bottom w:val="single" w:sz="4" w:space="0" w:color="auto"/>
              <w:right w:val="single" w:sz="4" w:space="0" w:color="auto"/>
            </w:tcBorders>
            <w:shd w:val="clear" w:color="auto" w:fill="auto"/>
            <w:noWrap/>
            <w:vAlign w:val="bottom"/>
            <w:hideMark/>
          </w:tcPr>
          <w:p w14:paraId="3990E107"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0.32</w:t>
            </w:r>
          </w:p>
        </w:tc>
      </w:tr>
      <w:tr w:rsidR="00A25F7E" w:rsidRPr="00060207" w14:paraId="3990E10F"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09"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IW3</w:t>
            </w:r>
          </w:p>
        </w:tc>
        <w:tc>
          <w:tcPr>
            <w:tcW w:w="1283" w:type="dxa"/>
            <w:tcBorders>
              <w:top w:val="nil"/>
              <w:left w:val="nil"/>
              <w:bottom w:val="single" w:sz="4" w:space="0" w:color="auto"/>
              <w:right w:val="single" w:sz="4" w:space="0" w:color="auto"/>
            </w:tcBorders>
            <w:shd w:val="clear" w:color="auto" w:fill="auto"/>
            <w:noWrap/>
            <w:vAlign w:val="bottom"/>
            <w:hideMark/>
          </w:tcPr>
          <w:p w14:paraId="3990E10A"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3.22</w:t>
            </w:r>
          </w:p>
        </w:tc>
        <w:tc>
          <w:tcPr>
            <w:tcW w:w="1515" w:type="dxa"/>
            <w:tcBorders>
              <w:top w:val="nil"/>
              <w:left w:val="nil"/>
              <w:bottom w:val="single" w:sz="4" w:space="0" w:color="auto"/>
              <w:right w:val="single" w:sz="4" w:space="0" w:color="auto"/>
            </w:tcBorders>
            <w:shd w:val="clear" w:color="auto" w:fill="auto"/>
            <w:noWrap/>
            <w:vAlign w:val="bottom"/>
            <w:hideMark/>
          </w:tcPr>
          <w:p w14:paraId="3990E10B"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0.56</w:t>
            </w:r>
          </w:p>
        </w:tc>
        <w:tc>
          <w:tcPr>
            <w:tcW w:w="271" w:type="dxa"/>
            <w:vMerge/>
            <w:tcBorders>
              <w:top w:val="nil"/>
              <w:left w:val="single" w:sz="4" w:space="0" w:color="auto"/>
              <w:bottom w:val="single" w:sz="4" w:space="0" w:color="000000"/>
              <w:right w:val="single" w:sz="4" w:space="0" w:color="auto"/>
            </w:tcBorders>
            <w:vAlign w:val="center"/>
            <w:hideMark/>
          </w:tcPr>
          <w:p w14:paraId="3990E10C"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0D"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3.13</w:t>
            </w:r>
          </w:p>
        </w:tc>
        <w:tc>
          <w:tcPr>
            <w:tcW w:w="1515" w:type="dxa"/>
            <w:tcBorders>
              <w:top w:val="nil"/>
              <w:left w:val="nil"/>
              <w:bottom w:val="single" w:sz="4" w:space="0" w:color="auto"/>
              <w:right w:val="single" w:sz="4" w:space="0" w:color="auto"/>
            </w:tcBorders>
            <w:shd w:val="clear" w:color="auto" w:fill="auto"/>
            <w:noWrap/>
            <w:vAlign w:val="bottom"/>
            <w:hideMark/>
          </w:tcPr>
          <w:p w14:paraId="3990E10E"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0.27</w:t>
            </w:r>
          </w:p>
        </w:tc>
      </w:tr>
      <w:tr w:rsidR="00A25F7E" w:rsidRPr="00060207" w14:paraId="3990E116"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10"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EW1</w:t>
            </w:r>
          </w:p>
        </w:tc>
        <w:tc>
          <w:tcPr>
            <w:tcW w:w="1283" w:type="dxa"/>
            <w:tcBorders>
              <w:top w:val="nil"/>
              <w:left w:val="nil"/>
              <w:bottom w:val="single" w:sz="4" w:space="0" w:color="auto"/>
              <w:right w:val="single" w:sz="4" w:space="0" w:color="auto"/>
            </w:tcBorders>
            <w:shd w:val="clear" w:color="auto" w:fill="auto"/>
            <w:noWrap/>
            <w:vAlign w:val="bottom"/>
            <w:hideMark/>
          </w:tcPr>
          <w:p w14:paraId="3990E111"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-0.66</w:t>
            </w:r>
          </w:p>
        </w:tc>
        <w:tc>
          <w:tcPr>
            <w:tcW w:w="1515" w:type="dxa"/>
            <w:tcBorders>
              <w:top w:val="nil"/>
              <w:left w:val="nil"/>
              <w:bottom w:val="single" w:sz="4" w:space="0" w:color="auto"/>
              <w:right w:val="single" w:sz="4" w:space="0" w:color="auto"/>
            </w:tcBorders>
            <w:shd w:val="clear" w:color="auto" w:fill="auto"/>
            <w:noWrap/>
            <w:vAlign w:val="bottom"/>
            <w:hideMark/>
          </w:tcPr>
          <w:p w14:paraId="3990E112"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0.76</w:t>
            </w:r>
          </w:p>
        </w:tc>
        <w:tc>
          <w:tcPr>
            <w:tcW w:w="271" w:type="dxa"/>
            <w:vMerge/>
            <w:tcBorders>
              <w:top w:val="nil"/>
              <w:left w:val="single" w:sz="4" w:space="0" w:color="auto"/>
              <w:bottom w:val="single" w:sz="4" w:space="0" w:color="000000"/>
              <w:right w:val="single" w:sz="4" w:space="0" w:color="auto"/>
            </w:tcBorders>
            <w:vAlign w:val="center"/>
            <w:hideMark/>
          </w:tcPr>
          <w:p w14:paraId="3990E113"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14"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0.08</w:t>
            </w:r>
          </w:p>
        </w:tc>
        <w:tc>
          <w:tcPr>
            <w:tcW w:w="1515" w:type="dxa"/>
            <w:tcBorders>
              <w:top w:val="nil"/>
              <w:left w:val="nil"/>
              <w:bottom w:val="single" w:sz="4" w:space="0" w:color="auto"/>
              <w:right w:val="single" w:sz="4" w:space="0" w:color="auto"/>
            </w:tcBorders>
            <w:shd w:val="clear" w:color="auto" w:fill="auto"/>
            <w:noWrap/>
            <w:vAlign w:val="bottom"/>
            <w:hideMark/>
          </w:tcPr>
          <w:p w14:paraId="3990E115"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0.19</w:t>
            </w:r>
          </w:p>
        </w:tc>
      </w:tr>
      <w:tr w:rsidR="00A25F7E" w:rsidRPr="00060207" w14:paraId="3990E11D"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17"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lastRenderedPageBreak/>
              <w:t>EW2</w:t>
            </w:r>
          </w:p>
        </w:tc>
        <w:tc>
          <w:tcPr>
            <w:tcW w:w="1283" w:type="dxa"/>
            <w:tcBorders>
              <w:top w:val="nil"/>
              <w:left w:val="nil"/>
              <w:bottom w:val="single" w:sz="4" w:space="0" w:color="auto"/>
              <w:right w:val="single" w:sz="4" w:space="0" w:color="auto"/>
            </w:tcBorders>
            <w:shd w:val="clear" w:color="auto" w:fill="auto"/>
            <w:noWrap/>
            <w:vAlign w:val="bottom"/>
            <w:hideMark/>
          </w:tcPr>
          <w:p w14:paraId="3990E118"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-2.54</w:t>
            </w:r>
          </w:p>
        </w:tc>
        <w:tc>
          <w:tcPr>
            <w:tcW w:w="1515" w:type="dxa"/>
            <w:tcBorders>
              <w:top w:val="nil"/>
              <w:left w:val="nil"/>
              <w:bottom w:val="single" w:sz="4" w:space="0" w:color="auto"/>
              <w:right w:val="single" w:sz="4" w:space="0" w:color="auto"/>
            </w:tcBorders>
            <w:shd w:val="clear" w:color="auto" w:fill="auto"/>
            <w:noWrap/>
            <w:vAlign w:val="bottom"/>
            <w:hideMark/>
          </w:tcPr>
          <w:p w14:paraId="3990E119"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0.16</w:t>
            </w:r>
          </w:p>
        </w:tc>
        <w:tc>
          <w:tcPr>
            <w:tcW w:w="271" w:type="dxa"/>
            <w:vMerge/>
            <w:tcBorders>
              <w:top w:val="nil"/>
              <w:left w:val="single" w:sz="4" w:space="0" w:color="auto"/>
              <w:bottom w:val="single" w:sz="4" w:space="0" w:color="000000"/>
              <w:right w:val="single" w:sz="4" w:space="0" w:color="auto"/>
            </w:tcBorders>
            <w:vAlign w:val="center"/>
            <w:hideMark/>
          </w:tcPr>
          <w:p w14:paraId="3990E11A"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1B"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-2.54</w:t>
            </w:r>
          </w:p>
        </w:tc>
        <w:tc>
          <w:tcPr>
            <w:tcW w:w="1515" w:type="dxa"/>
            <w:tcBorders>
              <w:top w:val="nil"/>
              <w:left w:val="nil"/>
              <w:bottom w:val="single" w:sz="4" w:space="0" w:color="auto"/>
              <w:right w:val="single" w:sz="4" w:space="0" w:color="auto"/>
            </w:tcBorders>
            <w:shd w:val="clear" w:color="auto" w:fill="auto"/>
            <w:noWrap/>
            <w:vAlign w:val="bottom"/>
            <w:hideMark/>
          </w:tcPr>
          <w:p w14:paraId="3990E11C"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0.16</w:t>
            </w:r>
          </w:p>
        </w:tc>
      </w:tr>
      <w:tr w:rsidR="00A25F7E" w:rsidRPr="00060207" w14:paraId="3990E124"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1E"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EW3</w:t>
            </w:r>
          </w:p>
        </w:tc>
        <w:tc>
          <w:tcPr>
            <w:tcW w:w="1283" w:type="dxa"/>
            <w:tcBorders>
              <w:top w:val="nil"/>
              <w:left w:val="nil"/>
              <w:bottom w:val="single" w:sz="4" w:space="0" w:color="auto"/>
              <w:right w:val="single" w:sz="4" w:space="0" w:color="auto"/>
            </w:tcBorders>
            <w:shd w:val="clear" w:color="auto" w:fill="auto"/>
            <w:noWrap/>
            <w:vAlign w:val="bottom"/>
            <w:hideMark/>
          </w:tcPr>
          <w:p w14:paraId="3990E11F"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-2.72</w:t>
            </w:r>
          </w:p>
        </w:tc>
        <w:tc>
          <w:tcPr>
            <w:tcW w:w="1515" w:type="dxa"/>
            <w:tcBorders>
              <w:top w:val="nil"/>
              <w:left w:val="nil"/>
              <w:bottom w:val="single" w:sz="4" w:space="0" w:color="auto"/>
              <w:right w:val="single" w:sz="4" w:space="0" w:color="auto"/>
            </w:tcBorders>
            <w:shd w:val="clear" w:color="auto" w:fill="auto"/>
            <w:noWrap/>
            <w:vAlign w:val="bottom"/>
            <w:hideMark/>
          </w:tcPr>
          <w:p w14:paraId="3990E120"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0.56</w:t>
            </w:r>
          </w:p>
        </w:tc>
        <w:tc>
          <w:tcPr>
            <w:tcW w:w="271" w:type="dxa"/>
            <w:vMerge/>
            <w:tcBorders>
              <w:top w:val="nil"/>
              <w:left w:val="single" w:sz="4" w:space="0" w:color="auto"/>
              <w:bottom w:val="single" w:sz="4" w:space="0" w:color="000000"/>
              <w:right w:val="single" w:sz="4" w:space="0" w:color="auto"/>
            </w:tcBorders>
            <w:vAlign w:val="center"/>
            <w:hideMark/>
          </w:tcPr>
          <w:p w14:paraId="3990E121"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22"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-2.50</w:t>
            </w:r>
          </w:p>
        </w:tc>
        <w:tc>
          <w:tcPr>
            <w:tcW w:w="1515" w:type="dxa"/>
            <w:tcBorders>
              <w:top w:val="nil"/>
              <w:left w:val="nil"/>
              <w:bottom w:val="single" w:sz="4" w:space="0" w:color="auto"/>
              <w:right w:val="single" w:sz="4" w:space="0" w:color="auto"/>
            </w:tcBorders>
            <w:shd w:val="clear" w:color="auto" w:fill="auto"/>
            <w:noWrap/>
            <w:vAlign w:val="bottom"/>
            <w:hideMark/>
          </w:tcPr>
          <w:p w14:paraId="3990E123"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0.39</w:t>
            </w:r>
          </w:p>
        </w:tc>
      </w:tr>
      <w:tr w:rsidR="00A25F7E" w:rsidRPr="00060207" w14:paraId="3990E12B"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25"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EW4</w:t>
            </w:r>
          </w:p>
        </w:tc>
        <w:tc>
          <w:tcPr>
            <w:tcW w:w="1283" w:type="dxa"/>
            <w:tcBorders>
              <w:top w:val="nil"/>
              <w:left w:val="nil"/>
              <w:bottom w:val="single" w:sz="4" w:space="0" w:color="auto"/>
              <w:right w:val="single" w:sz="4" w:space="0" w:color="auto"/>
            </w:tcBorders>
            <w:shd w:val="clear" w:color="auto" w:fill="auto"/>
            <w:noWrap/>
            <w:vAlign w:val="bottom"/>
            <w:hideMark/>
          </w:tcPr>
          <w:p w14:paraId="3990E126"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-1.82</w:t>
            </w:r>
          </w:p>
        </w:tc>
        <w:tc>
          <w:tcPr>
            <w:tcW w:w="1515" w:type="dxa"/>
            <w:tcBorders>
              <w:top w:val="nil"/>
              <w:left w:val="nil"/>
              <w:bottom w:val="single" w:sz="4" w:space="0" w:color="auto"/>
              <w:right w:val="single" w:sz="4" w:space="0" w:color="auto"/>
            </w:tcBorders>
            <w:shd w:val="clear" w:color="auto" w:fill="auto"/>
            <w:noWrap/>
            <w:vAlign w:val="bottom"/>
            <w:hideMark/>
          </w:tcPr>
          <w:p w14:paraId="3990E127"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0.45</w:t>
            </w:r>
          </w:p>
        </w:tc>
        <w:tc>
          <w:tcPr>
            <w:tcW w:w="271" w:type="dxa"/>
            <w:vMerge/>
            <w:tcBorders>
              <w:top w:val="nil"/>
              <w:left w:val="single" w:sz="4" w:space="0" w:color="auto"/>
              <w:bottom w:val="single" w:sz="4" w:space="0" w:color="000000"/>
              <w:right w:val="single" w:sz="4" w:space="0" w:color="auto"/>
            </w:tcBorders>
            <w:vAlign w:val="center"/>
            <w:hideMark/>
          </w:tcPr>
          <w:p w14:paraId="3990E128"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29"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-1.63</w:t>
            </w:r>
          </w:p>
        </w:tc>
        <w:tc>
          <w:tcPr>
            <w:tcW w:w="1515" w:type="dxa"/>
            <w:tcBorders>
              <w:top w:val="nil"/>
              <w:left w:val="nil"/>
              <w:bottom w:val="single" w:sz="4" w:space="0" w:color="auto"/>
              <w:right w:val="single" w:sz="4" w:space="0" w:color="auto"/>
            </w:tcBorders>
            <w:shd w:val="clear" w:color="auto" w:fill="auto"/>
            <w:noWrap/>
            <w:vAlign w:val="bottom"/>
            <w:hideMark/>
          </w:tcPr>
          <w:p w14:paraId="3990E12A"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0.41</w:t>
            </w:r>
          </w:p>
        </w:tc>
      </w:tr>
      <w:tr w:rsidR="00A25F7E" w:rsidRPr="00060207" w14:paraId="3990E132" w14:textId="77777777" w:rsidTr="00A277A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990E12C" w14:textId="77777777" w:rsidR="00A25F7E" w:rsidRPr="00060207" w:rsidRDefault="00A25F7E" w:rsidP="00881E8F">
            <w:pPr>
              <w:spacing w:after="0"/>
              <w:jc w:val="left"/>
              <w:rPr>
                <w:rFonts w:ascii="Calibri" w:hAnsi="Calibri"/>
                <w:b/>
                <w:bCs/>
                <w:color w:val="000000"/>
                <w:sz w:val="24"/>
                <w:lang w:val="en-US" w:eastAsia="en-US"/>
              </w:rPr>
            </w:pPr>
            <w:r w:rsidRPr="00060207">
              <w:rPr>
                <w:rFonts w:ascii="Calibri" w:hAnsi="Calibri"/>
                <w:b/>
                <w:bCs/>
                <w:color w:val="000000"/>
                <w:sz w:val="24"/>
                <w:lang w:val="en-US" w:eastAsia="en-US"/>
              </w:rPr>
              <w:t>EW5</w:t>
            </w:r>
          </w:p>
        </w:tc>
        <w:tc>
          <w:tcPr>
            <w:tcW w:w="1283" w:type="dxa"/>
            <w:tcBorders>
              <w:top w:val="nil"/>
              <w:left w:val="nil"/>
              <w:bottom w:val="single" w:sz="4" w:space="0" w:color="auto"/>
              <w:right w:val="single" w:sz="4" w:space="0" w:color="auto"/>
            </w:tcBorders>
            <w:shd w:val="clear" w:color="auto" w:fill="auto"/>
            <w:noWrap/>
            <w:vAlign w:val="bottom"/>
            <w:hideMark/>
          </w:tcPr>
          <w:p w14:paraId="3990E12D"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-1.43</w:t>
            </w:r>
          </w:p>
        </w:tc>
        <w:tc>
          <w:tcPr>
            <w:tcW w:w="1515" w:type="dxa"/>
            <w:tcBorders>
              <w:top w:val="nil"/>
              <w:left w:val="nil"/>
              <w:bottom w:val="single" w:sz="4" w:space="0" w:color="auto"/>
              <w:right w:val="single" w:sz="4" w:space="0" w:color="auto"/>
            </w:tcBorders>
            <w:shd w:val="clear" w:color="auto" w:fill="auto"/>
            <w:noWrap/>
            <w:vAlign w:val="bottom"/>
            <w:hideMark/>
          </w:tcPr>
          <w:p w14:paraId="3990E12E"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0.49</w:t>
            </w:r>
          </w:p>
        </w:tc>
        <w:tc>
          <w:tcPr>
            <w:tcW w:w="271" w:type="dxa"/>
            <w:vMerge/>
            <w:tcBorders>
              <w:top w:val="nil"/>
              <w:left w:val="single" w:sz="4" w:space="0" w:color="auto"/>
              <w:bottom w:val="single" w:sz="4" w:space="0" w:color="000000"/>
              <w:right w:val="single" w:sz="4" w:space="0" w:color="auto"/>
            </w:tcBorders>
            <w:vAlign w:val="center"/>
            <w:hideMark/>
          </w:tcPr>
          <w:p w14:paraId="3990E12F" w14:textId="77777777" w:rsidR="00A25F7E" w:rsidRPr="00060207" w:rsidRDefault="00A25F7E" w:rsidP="00881E8F">
            <w:pPr>
              <w:spacing w:after="0"/>
              <w:jc w:val="left"/>
              <w:rPr>
                <w:rFonts w:ascii="Calibri" w:hAnsi="Calibri"/>
                <w:color w:val="000000"/>
                <w:sz w:val="24"/>
                <w:lang w:val="en-US" w:eastAsia="en-US"/>
              </w:rPr>
            </w:pPr>
          </w:p>
        </w:tc>
        <w:tc>
          <w:tcPr>
            <w:tcW w:w="1283" w:type="dxa"/>
            <w:tcBorders>
              <w:top w:val="nil"/>
              <w:left w:val="nil"/>
              <w:bottom w:val="single" w:sz="4" w:space="0" w:color="auto"/>
              <w:right w:val="single" w:sz="4" w:space="0" w:color="auto"/>
            </w:tcBorders>
            <w:shd w:val="clear" w:color="auto" w:fill="auto"/>
            <w:noWrap/>
            <w:vAlign w:val="bottom"/>
            <w:hideMark/>
          </w:tcPr>
          <w:p w14:paraId="3990E130"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-0.85</w:t>
            </w:r>
          </w:p>
        </w:tc>
        <w:tc>
          <w:tcPr>
            <w:tcW w:w="1515" w:type="dxa"/>
            <w:tcBorders>
              <w:top w:val="nil"/>
              <w:left w:val="nil"/>
              <w:bottom w:val="single" w:sz="4" w:space="0" w:color="auto"/>
              <w:right w:val="single" w:sz="4" w:space="0" w:color="auto"/>
            </w:tcBorders>
            <w:shd w:val="clear" w:color="auto" w:fill="auto"/>
            <w:noWrap/>
            <w:vAlign w:val="bottom"/>
            <w:hideMark/>
          </w:tcPr>
          <w:p w14:paraId="3990E131" w14:textId="77777777" w:rsidR="00A25F7E" w:rsidRPr="00060207" w:rsidRDefault="00A25F7E" w:rsidP="00881E8F">
            <w:pPr>
              <w:spacing w:after="0"/>
              <w:jc w:val="right"/>
              <w:rPr>
                <w:rFonts w:ascii="Calibri" w:hAnsi="Calibri"/>
                <w:color w:val="000000"/>
                <w:sz w:val="24"/>
                <w:lang w:val="en-US" w:eastAsia="en-US"/>
              </w:rPr>
            </w:pPr>
            <w:r w:rsidRPr="00060207">
              <w:rPr>
                <w:rFonts w:ascii="Calibri" w:hAnsi="Calibri"/>
                <w:color w:val="000000"/>
                <w:sz w:val="24"/>
                <w:lang w:val="en-US" w:eastAsia="en-US"/>
              </w:rPr>
              <w:t>0.06</w:t>
            </w:r>
          </w:p>
        </w:tc>
      </w:tr>
    </w:tbl>
    <w:p w14:paraId="3990E133" w14:textId="77777777" w:rsidR="00A25F7E" w:rsidRDefault="00A25F7E" w:rsidP="00360FDC">
      <w:pPr>
        <w:pStyle w:val="Caption"/>
      </w:pPr>
      <w:bookmarkStart w:id="604" w:name="_Toc398190118"/>
      <w:bookmarkStart w:id="605" w:name="_Toc400445939"/>
      <w:r>
        <w:t xml:space="preserve">Table </w:t>
      </w:r>
      <w:r w:rsidR="004524AF">
        <w:fldChar w:fldCharType="begin"/>
      </w:r>
      <w:r>
        <w:instrText xml:space="preserve"> SEQ Table \* ARABIC </w:instrText>
      </w:r>
      <w:r w:rsidR="004524AF">
        <w:fldChar w:fldCharType="separate"/>
      </w:r>
      <w:r w:rsidR="00FE4CC0">
        <w:rPr>
          <w:noProof/>
        </w:rPr>
        <w:t>16</w:t>
      </w:r>
      <w:r w:rsidR="004524AF">
        <w:rPr>
          <w:noProof/>
        </w:rPr>
        <w:fldChar w:fldCharType="end"/>
      </w:r>
      <w:bookmarkEnd w:id="603"/>
      <w:r>
        <w:rPr>
          <w:noProof/>
        </w:rPr>
        <w:t>: RCS measurement obtained after correction of the imbalance and polarisation offset</w:t>
      </w:r>
      <w:bookmarkEnd w:id="604"/>
      <w:bookmarkEnd w:id="605"/>
    </w:p>
    <w:p w14:paraId="3990E134" w14:textId="77777777" w:rsidR="00A25F7E" w:rsidRDefault="00A25F7E" w:rsidP="00A25F7E"/>
    <w:p w14:paraId="3990E135" w14:textId="77777777" w:rsidR="00A25F7E" w:rsidRDefault="00A25F7E" w:rsidP="00A25F7E">
      <w:r>
        <w:t>From the refined relative RCS measures it is possible to derive that IW2&gt;IW1 by 1.7dB and IW3&gt;IW1 by 0.92dB. These numbers can be used as external specific gain to apply to IW2 and IW3 to align them with IW1 and thus reaching a unique calibration constant for IW improving the radiometric precision of the product.</w:t>
      </w:r>
    </w:p>
    <w:p w14:paraId="3990E136" w14:textId="77777777" w:rsidR="00A25F7E" w:rsidRDefault="00A25F7E" w:rsidP="00A25F7E">
      <w:r>
        <w:t>Similarly for EW, it is possible to see that:</w:t>
      </w:r>
    </w:p>
    <w:p w14:paraId="3990E137" w14:textId="77777777" w:rsidR="00A25F7E" w:rsidRPr="00B36DCE" w:rsidRDefault="00A25F7E" w:rsidP="00A25F7E">
      <w:pPr>
        <w:pStyle w:val="ListParagraph"/>
        <w:numPr>
          <w:ilvl w:val="0"/>
          <w:numId w:val="29"/>
        </w:numPr>
      </w:pPr>
      <w:r w:rsidRPr="00B36DCE">
        <w:t>EW1&gt;EW2 by 2.62dB,</w:t>
      </w:r>
    </w:p>
    <w:p w14:paraId="3990E138" w14:textId="77777777" w:rsidR="00A25F7E" w:rsidRPr="00B36DCE" w:rsidRDefault="00A25F7E" w:rsidP="00A25F7E">
      <w:pPr>
        <w:pStyle w:val="ListParagraph"/>
        <w:numPr>
          <w:ilvl w:val="0"/>
          <w:numId w:val="29"/>
        </w:numPr>
      </w:pPr>
      <w:r w:rsidRPr="00B36DCE">
        <w:t>EW1&gt;EW3 by 2.58dB</w:t>
      </w:r>
    </w:p>
    <w:p w14:paraId="3990E139" w14:textId="77777777" w:rsidR="00A25F7E" w:rsidRPr="00B36DCE" w:rsidRDefault="00A25F7E" w:rsidP="00A25F7E">
      <w:pPr>
        <w:pStyle w:val="ListParagraph"/>
        <w:numPr>
          <w:ilvl w:val="0"/>
          <w:numId w:val="29"/>
        </w:numPr>
      </w:pPr>
      <w:r w:rsidRPr="00B36DCE">
        <w:t>EW1&gt;EW4 by -1.71</w:t>
      </w:r>
      <w:r w:rsidR="003F2B48">
        <w:t>dB</w:t>
      </w:r>
    </w:p>
    <w:p w14:paraId="3990E13A" w14:textId="77777777" w:rsidR="00A25F7E" w:rsidRPr="00B36DCE" w:rsidRDefault="00A25F7E" w:rsidP="00A25F7E">
      <w:pPr>
        <w:pStyle w:val="ListParagraph"/>
        <w:numPr>
          <w:ilvl w:val="0"/>
          <w:numId w:val="29"/>
        </w:numPr>
      </w:pPr>
      <w:r w:rsidRPr="00B36DCE">
        <w:t>EW1&gt;EW5 by -0.93</w:t>
      </w:r>
      <w:r w:rsidR="003F2B48">
        <w:t>dB</w:t>
      </w:r>
    </w:p>
    <w:p w14:paraId="3990E13B" w14:textId="77777777" w:rsidR="00A25F7E" w:rsidRDefault="00A25F7E" w:rsidP="00A25F7E">
      <w:r>
        <w:t>These numbers can be used as external specific gain to apply to EW2 to 5 to align them with EW1 and thus reaching a unique calibration constant for EW improving the radiometric precision of the product.</w:t>
      </w:r>
    </w:p>
    <w:p w14:paraId="3990E13C" w14:textId="77777777" w:rsidR="00A25F7E" w:rsidRDefault="00A25F7E" w:rsidP="00A25F7E">
      <w:r>
        <w:t>Doing this, it is possible to achieve a unique calibration constant for IW and for EW. The logic can be extended in order to achieve a unique calibration constant for SM and even a calibration constant for all modes.</w:t>
      </w:r>
    </w:p>
    <w:p w14:paraId="3990E13D" w14:textId="77777777" w:rsidR="00A25F7E" w:rsidRDefault="00A25F7E" w:rsidP="00A25F7E">
      <w:r>
        <w:t xml:space="preserve">Since the IPF V236, the IPF normalization has been improved SM swath relative RCS is laying within 1dB (4 dB currently as can be seen </w:t>
      </w:r>
      <w:r w:rsidR="00D5467F">
        <w:t>Figure 54</w:t>
      </w:r>
      <w:r>
        <w:t>.a) while for IW and EW there is still some beam-to-beam offset that is of the same order as the CSPP prototype s/w. This can be seen from the gamma profiles over rain-forest derived in T5103.</w:t>
      </w:r>
    </w:p>
    <w:p w14:paraId="3990E13E" w14:textId="77777777" w:rsidR="00A25F7E" w:rsidRDefault="00A25F7E" w:rsidP="00A25F7E">
      <w:r>
        <w:t>The external processing gains as derived from the IPFV234 are not applicable to the IPFV236. However, similar approach will be used to derive the specific processing gains.</w:t>
      </w:r>
    </w:p>
    <w:p w14:paraId="3990E13F" w14:textId="77777777" w:rsidR="00A25F7E" w:rsidRDefault="00A25F7E" w:rsidP="00A25F7E"/>
    <w:p w14:paraId="3990E140" w14:textId="77777777" w:rsidR="00A25F7E" w:rsidRDefault="00A25F7E" w:rsidP="00A25F7E"/>
    <w:p w14:paraId="3990E141" w14:textId="77777777" w:rsidR="00A25F7E" w:rsidRDefault="00A25F7E" w:rsidP="00A25F7E"/>
    <w:p w14:paraId="3990E142" w14:textId="77777777" w:rsidR="00A25F7E" w:rsidRDefault="00A25F7E" w:rsidP="00A25F7E">
      <w:pPr>
        <w:sectPr w:rsidR="00A25F7E" w:rsidSect="00AD0F2B">
          <w:pgSz w:w="11900" w:h="16840" w:code="9"/>
          <w:pgMar w:top="1527" w:right="1418" w:bottom="1588" w:left="1446" w:header="283" w:footer="556" w:gutter="0"/>
          <w:cols w:space="720"/>
          <w:docGrid w:linePitch="272"/>
        </w:sectPr>
      </w:pPr>
    </w:p>
    <w:tbl>
      <w:tblPr>
        <w:tblStyle w:val="TableGrid"/>
        <w:tblW w:w="0" w:type="auto"/>
        <w:tblInd w:w="108" w:type="dxa"/>
        <w:tblLook w:val="04A0" w:firstRow="1" w:lastRow="0" w:firstColumn="1" w:lastColumn="0" w:noHBand="0" w:noVBand="1"/>
      </w:tblPr>
      <w:tblGrid>
        <w:gridCol w:w="6856"/>
        <w:gridCol w:w="6696"/>
      </w:tblGrid>
      <w:tr w:rsidR="00A25F7E" w14:paraId="3990E145" w14:textId="77777777" w:rsidTr="00D46B59">
        <w:tc>
          <w:tcPr>
            <w:tcW w:w="4199" w:type="dxa"/>
            <w:tcBorders>
              <w:top w:val="nil"/>
              <w:left w:val="nil"/>
              <w:bottom w:val="nil"/>
              <w:right w:val="nil"/>
            </w:tcBorders>
          </w:tcPr>
          <w:p w14:paraId="3990E143" w14:textId="77777777" w:rsidR="00A25F7E" w:rsidRDefault="00A25F7E" w:rsidP="00881E8F">
            <w:r>
              <w:rPr>
                <w:noProof/>
                <w:lang w:eastAsia="en-GB"/>
              </w:rPr>
              <w:lastRenderedPageBreak/>
              <w:drawing>
                <wp:inline distT="0" distB="0" distL="0" distR="0" wp14:anchorId="3990EF1D" wp14:editId="3990EF1E">
                  <wp:extent cx="4212070" cy="3631806"/>
                  <wp:effectExtent l="0" t="0" r="4445" b="63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2917" cy="3632536"/>
                          </a:xfrm>
                          <a:prstGeom prst="rect">
                            <a:avLst/>
                          </a:prstGeom>
                          <a:noFill/>
                          <a:ln>
                            <a:noFill/>
                          </a:ln>
                        </pic:spPr>
                      </pic:pic>
                    </a:graphicData>
                  </a:graphic>
                </wp:inline>
              </w:drawing>
            </w:r>
          </w:p>
        </w:tc>
        <w:tc>
          <w:tcPr>
            <w:tcW w:w="4103" w:type="dxa"/>
            <w:tcBorders>
              <w:top w:val="nil"/>
              <w:left w:val="nil"/>
              <w:bottom w:val="nil"/>
              <w:right w:val="nil"/>
            </w:tcBorders>
          </w:tcPr>
          <w:p w14:paraId="3990E144" w14:textId="77777777" w:rsidR="00A25F7E" w:rsidRDefault="00A25F7E" w:rsidP="00881E8F">
            <w:r>
              <w:rPr>
                <w:noProof/>
                <w:lang w:eastAsia="en-GB"/>
              </w:rPr>
              <w:drawing>
                <wp:inline distT="0" distB="0" distL="0" distR="0" wp14:anchorId="3990EF1F" wp14:editId="3990EF20">
                  <wp:extent cx="4112216" cy="3527950"/>
                  <wp:effectExtent l="0" t="0" r="3175" b="317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3239" cy="3528828"/>
                          </a:xfrm>
                          <a:prstGeom prst="rect">
                            <a:avLst/>
                          </a:prstGeom>
                          <a:noFill/>
                          <a:ln>
                            <a:noFill/>
                          </a:ln>
                        </pic:spPr>
                      </pic:pic>
                    </a:graphicData>
                  </a:graphic>
                </wp:inline>
              </w:drawing>
            </w:r>
          </w:p>
        </w:tc>
      </w:tr>
      <w:tr w:rsidR="00A25F7E" w14:paraId="3990E148" w14:textId="77777777" w:rsidTr="00D46B59">
        <w:tc>
          <w:tcPr>
            <w:tcW w:w="4199" w:type="dxa"/>
            <w:tcBorders>
              <w:top w:val="nil"/>
              <w:left w:val="nil"/>
              <w:bottom w:val="nil"/>
              <w:right w:val="nil"/>
            </w:tcBorders>
          </w:tcPr>
          <w:p w14:paraId="3990E146" w14:textId="77777777" w:rsidR="00A25F7E" w:rsidRDefault="00A25F7E" w:rsidP="00881E8F">
            <w:pPr>
              <w:jc w:val="center"/>
            </w:pPr>
            <w:r>
              <w:t>(a) RCS measurement obtained over the calibration sites</w:t>
            </w:r>
          </w:p>
        </w:tc>
        <w:tc>
          <w:tcPr>
            <w:tcW w:w="4103" w:type="dxa"/>
            <w:tcBorders>
              <w:top w:val="nil"/>
              <w:left w:val="nil"/>
              <w:bottom w:val="nil"/>
              <w:right w:val="nil"/>
            </w:tcBorders>
          </w:tcPr>
          <w:p w14:paraId="3990E147" w14:textId="77777777" w:rsidR="00A25F7E" w:rsidRDefault="00A25F7E" w:rsidP="00881E8F">
            <w:pPr>
              <w:ind w:firstLine="708"/>
            </w:pPr>
            <w:r>
              <w:t>(b) RCS after correction for the polarimetric gain imbalance</w:t>
            </w:r>
          </w:p>
        </w:tc>
      </w:tr>
      <w:tr w:rsidR="00A25F7E" w14:paraId="3990E14B" w14:textId="77777777" w:rsidTr="00D46B59">
        <w:tc>
          <w:tcPr>
            <w:tcW w:w="4199" w:type="dxa"/>
            <w:tcBorders>
              <w:top w:val="nil"/>
              <w:left w:val="nil"/>
              <w:bottom w:val="nil"/>
              <w:right w:val="nil"/>
            </w:tcBorders>
          </w:tcPr>
          <w:p w14:paraId="3990E149" w14:textId="77777777" w:rsidR="00A25F7E" w:rsidRDefault="00A25F7E" w:rsidP="00881E8F">
            <w:r>
              <w:rPr>
                <w:noProof/>
                <w:lang w:eastAsia="en-GB"/>
              </w:rPr>
              <w:lastRenderedPageBreak/>
              <w:drawing>
                <wp:inline distT="0" distB="0" distL="0" distR="0" wp14:anchorId="3990EF21" wp14:editId="3990EF22">
                  <wp:extent cx="4129296" cy="3547910"/>
                  <wp:effectExtent l="0" t="0" r="11430" b="8255"/>
                  <wp:docPr id="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9734" cy="3548286"/>
                          </a:xfrm>
                          <a:prstGeom prst="rect">
                            <a:avLst/>
                          </a:prstGeom>
                          <a:noFill/>
                          <a:ln>
                            <a:noFill/>
                          </a:ln>
                        </pic:spPr>
                      </pic:pic>
                    </a:graphicData>
                  </a:graphic>
                </wp:inline>
              </w:drawing>
            </w:r>
          </w:p>
        </w:tc>
        <w:tc>
          <w:tcPr>
            <w:tcW w:w="4103" w:type="dxa"/>
            <w:tcBorders>
              <w:top w:val="nil"/>
              <w:left w:val="nil"/>
              <w:bottom w:val="nil"/>
              <w:right w:val="nil"/>
            </w:tcBorders>
          </w:tcPr>
          <w:p w14:paraId="3990E14A" w14:textId="77777777" w:rsidR="00A25F7E" w:rsidRDefault="00A25F7E" w:rsidP="00881E8F"/>
        </w:tc>
      </w:tr>
      <w:tr w:rsidR="00A25F7E" w14:paraId="3990E14E" w14:textId="77777777" w:rsidTr="00D46B59">
        <w:tc>
          <w:tcPr>
            <w:tcW w:w="4199" w:type="dxa"/>
            <w:tcBorders>
              <w:top w:val="nil"/>
              <w:left w:val="nil"/>
              <w:bottom w:val="nil"/>
              <w:right w:val="nil"/>
            </w:tcBorders>
          </w:tcPr>
          <w:p w14:paraId="3990E14C" w14:textId="77777777" w:rsidR="00A25F7E" w:rsidRDefault="00A25F7E" w:rsidP="00881E8F">
            <w:pPr>
              <w:jc w:val="center"/>
            </w:pPr>
            <w:r>
              <w:t>(c ) After correction of the offset between HH and HV</w:t>
            </w:r>
          </w:p>
        </w:tc>
        <w:tc>
          <w:tcPr>
            <w:tcW w:w="4103" w:type="dxa"/>
            <w:tcBorders>
              <w:top w:val="nil"/>
              <w:left w:val="nil"/>
              <w:bottom w:val="nil"/>
              <w:right w:val="nil"/>
            </w:tcBorders>
          </w:tcPr>
          <w:p w14:paraId="3990E14D" w14:textId="77777777" w:rsidR="00A25F7E" w:rsidRDefault="00A25F7E" w:rsidP="00881E8F"/>
        </w:tc>
      </w:tr>
      <w:tr w:rsidR="00A25F7E" w14:paraId="3990E151" w14:textId="77777777" w:rsidTr="00D46B59">
        <w:tc>
          <w:tcPr>
            <w:tcW w:w="8302" w:type="dxa"/>
            <w:gridSpan w:val="2"/>
            <w:tcBorders>
              <w:top w:val="nil"/>
              <w:left w:val="nil"/>
              <w:bottom w:val="nil"/>
              <w:right w:val="nil"/>
            </w:tcBorders>
          </w:tcPr>
          <w:p w14:paraId="3990E14F" w14:textId="77777777" w:rsidR="00A25F7E" w:rsidRDefault="00A25F7E" w:rsidP="00881E8F">
            <w:pPr>
              <w:pStyle w:val="Caption"/>
            </w:pPr>
            <w:bookmarkStart w:id="606" w:name="_Ref271797555"/>
            <w:bookmarkStart w:id="607" w:name="_Toc398190184"/>
            <w:bookmarkStart w:id="608" w:name="_Toc400445894"/>
            <w:r>
              <w:t xml:space="preserve">Figure </w:t>
            </w:r>
            <w:bookmarkStart w:id="609" w:name="_Ref271577529"/>
            <w:r w:rsidR="004524AF">
              <w:fldChar w:fldCharType="begin"/>
            </w:r>
            <w:r>
              <w:instrText xml:space="preserve"> SEQ Figure \* ARABIC </w:instrText>
            </w:r>
            <w:r w:rsidR="004524AF">
              <w:fldChar w:fldCharType="separate"/>
            </w:r>
            <w:r w:rsidR="00C57895">
              <w:rPr>
                <w:noProof/>
              </w:rPr>
              <w:t>54</w:t>
            </w:r>
            <w:r w:rsidR="004524AF">
              <w:rPr>
                <w:noProof/>
              </w:rPr>
              <w:fldChar w:fldCharType="end"/>
            </w:r>
            <w:bookmarkEnd w:id="606"/>
            <w:bookmarkEnd w:id="609"/>
            <w:r>
              <w:rPr>
                <w:noProof/>
              </w:rPr>
              <w:t>: RCS  estimation for estimating the IPF TOPS gain offset</w:t>
            </w:r>
            <w:bookmarkEnd w:id="607"/>
            <w:bookmarkEnd w:id="608"/>
          </w:p>
          <w:p w14:paraId="3990E150" w14:textId="77777777" w:rsidR="00A25F7E" w:rsidRDefault="00A25F7E" w:rsidP="00881E8F">
            <w:pPr>
              <w:pStyle w:val="Caption"/>
              <w:jc w:val="right"/>
            </w:pPr>
          </w:p>
        </w:tc>
      </w:tr>
    </w:tbl>
    <w:p w14:paraId="3990E152" w14:textId="77777777" w:rsidR="00B8490B" w:rsidRDefault="00B8490B" w:rsidP="00E7718A">
      <w:pPr>
        <w:rPr>
          <w:b/>
          <w:lang w:val="en-US"/>
        </w:rPr>
      </w:pPr>
    </w:p>
    <w:p w14:paraId="3990E153" w14:textId="77777777" w:rsidR="00446FFB" w:rsidRDefault="00446FFB" w:rsidP="00E7718A">
      <w:pPr>
        <w:rPr>
          <w:b/>
          <w:lang w:val="en-US"/>
        </w:rPr>
        <w:sectPr w:rsidR="00446FFB" w:rsidSect="00B8490B">
          <w:headerReference w:type="even" r:id="rId112"/>
          <w:headerReference w:type="default" r:id="rId113"/>
          <w:footerReference w:type="default" r:id="rId114"/>
          <w:pgSz w:w="16840" w:h="11900" w:orient="landscape" w:code="9"/>
          <w:pgMar w:top="1418" w:right="1588" w:bottom="1446" w:left="1418" w:header="283" w:footer="556" w:gutter="0"/>
          <w:cols w:space="720"/>
          <w:docGrid w:linePitch="272"/>
        </w:sectPr>
      </w:pPr>
    </w:p>
    <w:p w14:paraId="3990E154" w14:textId="77777777" w:rsidR="00B8490B" w:rsidRDefault="00B8490B">
      <w:pPr>
        <w:spacing w:after="0"/>
        <w:jc w:val="left"/>
        <w:rPr>
          <w:b/>
          <w:lang w:val="en-US"/>
        </w:rPr>
      </w:pPr>
    </w:p>
    <w:p w14:paraId="3990E155" w14:textId="77777777" w:rsidR="00B8490B" w:rsidRDefault="00B8490B" w:rsidP="00E7718A">
      <w:pPr>
        <w:rPr>
          <w:b/>
          <w:lang w:val="en-US"/>
        </w:rPr>
      </w:pPr>
    </w:p>
    <w:p w14:paraId="3990E156" w14:textId="77777777" w:rsidR="006A087A" w:rsidRPr="00E94021" w:rsidRDefault="006A087A" w:rsidP="00E7718A">
      <w:pPr>
        <w:rPr>
          <w:b/>
          <w:lang w:val="en-US"/>
        </w:rPr>
      </w:pPr>
      <w:r w:rsidRPr="00E94021">
        <w:rPr>
          <w:b/>
          <w:lang w:val="en-US"/>
        </w:rPr>
        <w:t>T5108: Noise Equivalent Sigma Zero Estimation (Manual)</w:t>
      </w:r>
    </w:p>
    <w:p w14:paraId="3990E157" w14:textId="77777777" w:rsidR="00A25F7E" w:rsidRDefault="00A25F7E" w:rsidP="00A25F7E">
      <w:pPr>
        <w:rPr>
          <w:lang w:val="en-US"/>
        </w:rPr>
      </w:pPr>
      <w:r>
        <w:rPr>
          <w:lang w:val="en-US"/>
        </w:rPr>
        <w:t>The NESZ figure has been measured over several data acquired over the Doldrums sites. The data has been processed in order to avoid the clipping effect impacting very low DN, especially for cross-polarisation channel.</w:t>
      </w:r>
    </w:p>
    <w:p w14:paraId="3990E158" w14:textId="77777777" w:rsidR="00A25F7E" w:rsidRDefault="00A25F7E" w:rsidP="00A25F7E">
      <w:pPr>
        <w:rPr>
          <w:lang w:val="en-US"/>
        </w:rPr>
      </w:pPr>
      <w:r>
        <w:rPr>
          <w:lang w:val="en-US"/>
        </w:rPr>
        <w:t>The derived NESZ cross-pol profile is compared against the theoretical curve at low altitude, which corresponds to the latitude of the Doldurms, and also against the requirement of -22dB.</w:t>
      </w:r>
    </w:p>
    <w:p w14:paraId="3990E159" w14:textId="77777777" w:rsidR="00A25F7E" w:rsidRDefault="00A25F7E" w:rsidP="00A25F7E">
      <w:pPr>
        <w:rPr>
          <w:lang w:val="en-US"/>
        </w:rPr>
      </w:pPr>
      <w:r>
        <w:rPr>
          <w:lang w:val="en-US"/>
        </w:rPr>
        <w:t>The NESZ profiles are further calibrated using the calibration constant derived over the transponders.</w:t>
      </w:r>
    </w:p>
    <w:p w14:paraId="3990E15A" w14:textId="77777777" w:rsidR="00446FFB" w:rsidRDefault="00446FFB" w:rsidP="00A25F7E">
      <w:pPr>
        <w:rPr>
          <w:lang w:val="en-US"/>
        </w:rPr>
      </w:pPr>
      <w:r>
        <w:rPr>
          <w:lang w:val="en-US"/>
        </w:rPr>
        <w:t xml:space="preserve">It shall be noted that the </w:t>
      </w:r>
      <w:r w:rsidR="0000224A">
        <w:rPr>
          <w:lang w:val="en-US"/>
        </w:rPr>
        <w:t xml:space="preserve">NESZ theoretical curves have been defined with other assumptions than the one used for data processing. In particular the fact that the AAP correction is performed by the IPF is creating a difference of 1.5dB. </w:t>
      </w:r>
      <w:r w:rsidR="00094E8D">
        <w:rPr>
          <w:lang w:val="en-US"/>
        </w:rPr>
        <w:t>The results provided in the section below should looked with at the further improvement in mind</w:t>
      </w:r>
    </w:p>
    <w:p w14:paraId="3990E15B" w14:textId="77777777" w:rsidR="00A25F7E" w:rsidRDefault="00A25F7E" w:rsidP="00A25F7E">
      <w:pPr>
        <w:rPr>
          <w:lang w:val="en-US"/>
        </w:rPr>
      </w:pPr>
      <w:r>
        <w:rPr>
          <w:lang w:val="en-US"/>
        </w:rPr>
        <w:t>Several product</w:t>
      </w:r>
      <w:r w:rsidR="00D5467F">
        <w:rPr>
          <w:lang w:val="en-US"/>
        </w:rPr>
        <w:t>s</w:t>
      </w:r>
      <w:r>
        <w:rPr>
          <w:lang w:val="en-US"/>
        </w:rPr>
        <w:t xml:space="preserve"> were acquired in the early phase of the </w:t>
      </w:r>
      <w:r w:rsidR="00FE4CC0">
        <w:rPr>
          <w:lang w:val="en-US"/>
        </w:rPr>
        <w:t>mission where</w:t>
      </w:r>
      <w:r>
        <w:rPr>
          <w:lang w:val="en-US"/>
        </w:rPr>
        <w:t xml:space="preserve"> it is expected that the NESZ figure increases towards the far range.</w:t>
      </w:r>
    </w:p>
    <w:p w14:paraId="3990E15C" w14:textId="77777777" w:rsidR="00A25F7E" w:rsidRPr="00B36DCE" w:rsidRDefault="00A25F7E" w:rsidP="00A25F7E">
      <w:pPr>
        <w:rPr>
          <w:b/>
          <w:lang w:val="en-US"/>
        </w:rPr>
      </w:pPr>
    </w:p>
    <w:p w14:paraId="3990E15D" w14:textId="77777777" w:rsidR="00A25F7E" w:rsidRPr="00B36DCE" w:rsidRDefault="00A25F7E" w:rsidP="00A25F7E">
      <w:pPr>
        <w:rPr>
          <w:b/>
          <w:lang w:val="en-US"/>
        </w:rPr>
      </w:pPr>
      <w:r w:rsidRPr="00B36DCE">
        <w:rPr>
          <w:b/>
          <w:lang w:val="en-US"/>
        </w:rPr>
        <w:t>SM NESZ figure</w:t>
      </w:r>
    </w:p>
    <w:p w14:paraId="3990E15E" w14:textId="77777777" w:rsidR="00A25F7E" w:rsidRDefault="00A25F7E" w:rsidP="00A25F7E">
      <w:pPr>
        <w:rPr>
          <w:lang w:val="en-US"/>
        </w:rPr>
      </w:pPr>
      <w:r>
        <w:rPr>
          <w:lang w:val="en-US"/>
        </w:rPr>
        <w:t>For all the SM product analysed the NESZ profile obtained is wors</w:t>
      </w:r>
      <w:r w:rsidR="00FE4CC0">
        <w:rPr>
          <w:lang w:val="en-US"/>
        </w:rPr>
        <w:t>e</w:t>
      </w:r>
      <w:r>
        <w:rPr>
          <w:lang w:val="en-US"/>
        </w:rPr>
        <w:t xml:space="preserve"> than the theoretical design in some cases by sever</w:t>
      </w:r>
      <w:r w:rsidR="00D5467F">
        <w:rPr>
          <w:lang w:val="en-US"/>
        </w:rPr>
        <w:t>al dB</w:t>
      </w:r>
      <w:r>
        <w:rPr>
          <w:lang w:val="en-US"/>
        </w:rPr>
        <w:t>.</w:t>
      </w:r>
    </w:p>
    <w:p w14:paraId="3990E15F" w14:textId="77777777" w:rsidR="00A25F7E" w:rsidRPr="004F4982" w:rsidRDefault="00A25F7E" w:rsidP="00A25F7E">
      <w:pPr>
        <w:pStyle w:val="ListParagraph"/>
        <w:numPr>
          <w:ilvl w:val="0"/>
          <w:numId w:val="30"/>
        </w:numPr>
        <w:rPr>
          <w:lang w:val="en-US"/>
        </w:rPr>
      </w:pPr>
      <w:r w:rsidRPr="00DC7CF2">
        <w:rPr>
          <w:lang w:val="en-US"/>
        </w:rPr>
        <w:t xml:space="preserve">S1: NESZ profile worst by </w:t>
      </w:r>
      <w:r w:rsidRPr="004F4982">
        <w:rPr>
          <w:lang w:val="en-US"/>
        </w:rPr>
        <w:t>~3-3.5dB than the theoreti</w:t>
      </w:r>
      <w:r w:rsidR="00FE4CC0">
        <w:rPr>
          <w:lang w:val="en-US"/>
        </w:rPr>
        <w:t xml:space="preserve">cal design. Furthermore for most </w:t>
      </w:r>
      <w:r w:rsidRPr="004F4982">
        <w:rPr>
          <w:lang w:val="en-US"/>
        </w:rPr>
        <w:t xml:space="preserve">of the swath the profile is out or very </w:t>
      </w:r>
      <w:r>
        <w:rPr>
          <w:lang w:val="en-US"/>
        </w:rPr>
        <w:t xml:space="preserve">close to </w:t>
      </w:r>
      <w:r w:rsidRPr="004F4982">
        <w:rPr>
          <w:lang w:val="en-US"/>
        </w:rPr>
        <w:t>the requirements of -22dB</w:t>
      </w:r>
      <w:r w:rsidR="00094E8D">
        <w:rPr>
          <w:lang w:val="en-US"/>
        </w:rPr>
        <w:t>. Considering the 1.5dB offset, S1</w:t>
      </w:r>
      <w:r w:rsidR="00BE6991">
        <w:rPr>
          <w:lang w:val="en-US"/>
        </w:rPr>
        <w:t xml:space="preserve"> is very close to the design</w:t>
      </w:r>
    </w:p>
    <w:p w14:paraId="3990E160" w14:textId="77777777" w:rsidR="00A25F7E" w:rsidRPr="00013CC4" w:rsidRDefault="00A25F7E" w:rsidP="00A25F7E">
      <w:pPr>
        <w:pStyle w:val="ListParagraph"/>
        <w:numPr>
          <w:ilvl w:val="0"/>
          <w:numId w:val="30"/>
        </w:numPr>
        <w:rPr>
          <w:lang w:val="en-US"/>
        </w:rPr>
      </w:pPr>
      <w:r w:rsidRPr="00706BF2">
        <w:rPr>
          <w:lang w:val="en-US"/>
        </w:rPr>
        <w:t>S2: NESZ profile worst by ~2dB than the theoretical design. The requirement of -22dB looks respected</w:t>
      </w:r>
      <w:r w:rsidR="00BE6991">
        <w:rPr>
          <w:lang w:val="en-US"/>
        </w:rPr>
        <w:t>. Considering the 1.5dB offset S2 lines very well with the theoretical design</w:t>
      </w:r>
    </w:p>
    <w:p w14:paraId="3990E161" w14:textId="77777777" w:rsidR="00A25F7E" w:rsidRPr="004E25F1" w:rsidRDefault="00A25F7E" w:rsidP="00A25F7E">
      <w:pPr>
        <w:pStyle w:val="ListParagraph"/>
        <w:numPr>
          <w:ilvl w:val="0"/>
          <w:numId w:val="30"/>
        </w:numPr>
        <w:rPr>
          <w:lang w:val="en-US"/>
        </w:rPr>
      </w:pPr>
      <w:r w:rsidRPr="002A7FE0">
        <w:rPr>
          <w:lang w:val="en-US"/>
        </w:rPr>
        <w:t xml:space="preserve">S3: NESZ profile worst by ~7-7.5dB than the theoretical design. Furthermore, the whole swath is </w:t>
      </w:r>
      <w:r w:rsidRPr="004E25F1">
        <w:rPr>
          <w:lang w:val="en-US"/>
        </w:rPr>
        <w:t>outside the requirement of-22dB</w:t>
      </w:r>
      <w:r w:rsidR="00BE6991">
        <w:rPr>
          <w:lang w:val="en-US"/>
        </w:rPr>
        <w:t>. This</w:t>
      </w:r>
      <w:r w:rsidR="00800FF8">
        <w:rPr>
          <w:lang w:val="en-US"/>
        </w:rPr>
        <w:t xml:space="preserve"> conclusion stays the same with the 1.5dB correction</w:t>
      </w:r>
    </w:p>
    <w:p w14:paraId="3990E162" w14:textId="77777777" w:rsidR="00800FF8" w:rsidRPr="004F4982" w:rsidRDefault="00A25F7E" w:rsidP="00800FF8">
      <w:pPr>
        <w:pStyle w:val="ListParagraph"/>
        <w:numPr>
          <w:ilvl w:val="0"/>
          <w:numId w:val="30"/>
        </w:numPr>
        <w:rPr>
          <w:lang w:val="en-US"/>
        </w:rPr>
      </w:pPr>
      <w:r w:rsidRPr="00DC7CF2">
        <w:rPr>
          <w:lang w:val="en-US"/>
        </w:rPr>
        <w:t>S4 NESZ profile worst by ~1-1.2dB than the theoretical design. The requirement of -22dB looks respected</w:t>
      </w:r>
      <w:r w:rsidR="00800FF8">
        <w:rPr>
          <w:lang w:val="en-US"/>
        </w:rPr>
        <w:t>.</w:t>
      </w:r>
      <w:r w:rsidR="00800FF8" w:rsidRPr="00800FF8">
        <w:rPr>
          <w:lang w:val="en-US"/>
        </w:rPr>
        <w:t xml:space="preserve"> </w:t>
      </w:r>
      <w:r w:rsidR="00800FF8">
        <w:rPr>
          <w:lang w:val="en-US"/>
        </w:rPr>
        <w:t>Considering the 1.5dB offset, S4 is very close to the design</w:t>
      </w:r>
    </w:p>
    <w:p w14:paraId="3990E163" w14:textId="77777777" w:rsidR="00A25F7E" w:rsidRDefault="00A25F7E" w:rsidP="00A25F7E">
      <w:pPr>
        <w:pStyle w:val="ListParagraph"/>
        <w:numPr>
          <w:ilvl w:val="0"/>
          <w:numId w:val="30"/>
        </w:numPr>
        <w:rPr>
          <w:lang w:val="en-US"/>
        </w:rPr>
      </w:pPr>
      <w:r w:rsidRPr="00DC7CF2">
        <w:rPr>
          <w:lang w:val="en-US"/>
        </w:rPr>
        <w:t>S5: NESZ profile worst by ~</w:t>
      </w:r>
      <w:r>
        <w:rPr>
          <w:lang w:val="en-US"/>
        </w:rPr>
        <w:t>4.</w:t>
      </w:r>
      <w:r w:rsidRPr="004F4982">
        <w:rPr>
          <w:lang w:val="en-US"/>
        </w:rPr>
        <w:t xml:space="preserve">5dB than the theoretical design. </w:t>
      </w:r>
      <w:r w:rsidR="000E3E97">
        <w:rPr>
          <w:lang w:val="en-US"/>
        </w:rPr>
        <w:t>Considering the 1.5dB offset, S5 is well within the requirement</w:t>
      </w:r>
    </w:p>
    <w:p w14:paraId="3990E164" w14:textId="77777777" w:rsidR="000E3E97" w:rsidRDefault="00A25F7E" w:rsidP="000E3E97">
      <w:pPr>
        <w:pStyle w:val="ListParagraph"/>
        <w:numPr>
          <w:ilvl w:val="0"/>
          <w:numId w:val="30"/>
        </w:numPr>
        <w:rPr>
          <w:lang w:val="en-US"/>
        </w:rPr>
      </w:pPr>
      <w:r w:rsidRPr="00706BF2">
        <w:rPr>
          <w:lang w:val="en-US"/>
        </w:rPr>
        <w:t>S</w:t>
      </w:r>
      <w:r>
        <w:rPr>
          <w:lang w:val="en-US"/>
        </w:rPr>
        <w:t>6</w:t>
      </w:r>
      <w:r w:rsidRPr="003761E9">
        <w:rPr>
          <w:lang w:val="en-US"/>
        </w:rPr>
        <w:t>: NESZ profile worst by ~</w:t>
      </w:r>
      <w:r>
        <w:rPr>
          <w:lang w:val="en-US"/>
        </w:rPr>
        <w:t>2.8</w:t>
      </w:r>
      <w:r w:rsidRPr="003761E9">
        <w:rPr>
          <w:lang w:val="en-US"/>
        </w:rPr>
        <w:t>dB than the theoretical design. The requirement of -22dB looks respected</w:t>
      </w:r>
      <w:r w:rsidR="000E3E97">
        <w:rPr>
          <w:lang w:val="en-US"/>
        </w:rPr>
        <w:t>.</w:t>
      </w:r>
      <w:r w:rsidR="000E3E97" w:rsidRPr="000E3E97">
        <w:rPr>
          <w:lang w:val="en-US"/>
        </w:rPr>
        <w:t xml:space="preserve"> </w:t>
      </w:r>
      <w:r w:rsidR="000E3E97">
        <w:rPr>
          <w:lang w:val="en-US"/>
        </w:rPr>
        <w:t>Considering the 1.5dB offset, S6 is well within the requirement</w:t>
      </w:r>
    </w:p>
    <w:p w14:paraId="3990E165" w14:textId="77777777" w:rsidR="00A25F7E" w:rsidRPr="003761E9" w:rsidRDefault="00A25F7E" w:rsidP="00A25F7E">
      <w:pPr>
        <w:pStyle w:val="ListParagraph"/>
        <w:numPr>
          <w:ilvl w:val="0"/>
          <w:numId w:val="30"/>
        </w:numPr>
        <w:rPr>
          <w:lang w:val="en-US"/>
        </w:rPr>
      </w:pPr>
    </w:p>
    <w:p w14:paraId="3990E166" w14:textId="77777777" w:rsidR="00A25F7E" w:rsidRPr="004F4982" w:rsidRDefault="00A25F7E" w:rsidP="00A25F7E">
      <w:pPr>
        <w:pStyle w:val="ListParagrap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700"/>
      </w:tblGrid>
      <w:tr w:rsidR="00A25F7E" w14:paraId="3990E169" w14:textId="77777777" w:rsidTr="00C57895">
        <w:tc>
          <w:tcPr>
            <w:tcW w:w="4557" w:type="dxa"/>
          </w:tcPr>
          <w:p w14:paraId="3990E167" w14:textId="77777777" w:rsidR="00A25F7E" w:rsidRDefault="00A25F7E" w:rsidP="00881E8F">
            <w:pPr>
              <w:rPr>
                <w:lang w:val="en-US"/>
              </w:rPr>
            </w:pPr>
            <w:r>
              <w:rPr>
                <w:noProof/>
                <w:lang w:eastAsia="en-GB"/>
              </w:rPr>
              <w:drawing>
                <wp:inline distT="0" distB="0" distL="0" distR="0" wp14:anchorId="3990EF23" wp14:editId="3990EF24">
                  <wp:extent cx="2386246" cy="1852390"/>
                  <wp:effectExtent l="0" t="0" r="1905" b="1905"/>
                  <wp:docPr id="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6246" cy="1852390"/>
                          </a:xfrm>
                          <a:prstGeom prst="rect">
                            <a:avLst/>
                          </a:prstGeom>
                          <a:noFill/>
                          <a:ln>
                            <a:noFill/>
                          </a:ln>
                        </pic:spPr>
                      </pic:pic>
                    </a:graphicData>
                  </a:graphic>
                </wp:inline>
              </w:drawing>
            </w:r>
          </w:p>
        </w:tc>
        <w:tc>
          <w:tcPr>
            <w:tcW w:w="4704" w:type="dxa"/>
          </w:tcPr>
          <w:p w14:paraId="3990E168" w14:textId="77777777" w:rsidR="00A25F7E" w:rsidRDefault="00A25F7E" w:rsidP="00881E8F">
            <w:pPr>
              <w:rPr>
                <w:lang w:val="en-US"/>
              </w:rPr>
            </w:pPr>
            <w:r>
              <w:rPr>
                <w:noProof/>
                <w:lang w:eastAsia="en-GB"/>
              </w:rPr>
              <w:drawing>
                <wp:inline distT="0" distB="0" distL="0" distR="0" wp14:anchorId="3990EF25" wp14:editId="3990EF26">
                  <wp:extent cx="2261708" cy="1798005"/>
                  <wp:effectExtent l="0" t="0" r="0" b="5715"/>
                  <wp:docPr id="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1793" cy="1798072"/>
                          </a:xfrm>
                          <a:prstGeom prst="rect">
                            <a:avLst/>
                          </a:prstGeom>
                          <a:noFill/>
                          <a:ln>
                            <a:noFill/>
                          </a:ln>
                        </pic:spPr>
                      </pic:pic>
                    </a:graphicData>
                  </a:graphic>
                </wp:inline>
              </w:drawing>
            </w:r>
          </w:p>
        </w:tc>
      </w:tr>
      <w:tr w:rsidR="00A25F7E" w14:paraId="3990E16C" w14:textId="77777777" w:rsidTr="00C57895">
        <w:tc>
          <w:tcPr>
            <w:tcW w:w="4557" w:type="dxa"/>
          </w:tcPr>
          <w:p w14:paraId="3990E16A" w14:textId="77777777" w:rsidR="00A25F7E" w:rsidRDefault="00A25F7E" w:rsidP="00881E8F">
            <w:pPr>
              <w:jc w:val="center"/>
              <w:rPr>
                <w:lang w:val="en-US"/>
              </w:rPr>
            </w:pPr>
            <w:r>
              <w:rPr>
                <w:lang w:val="en-US"/>
              </w:rPr>
              <w:t>(a) SM/S1 VH NESZ profile</w:t>
            </w:r>
          </w:p>
        </w:tc>
        <w:tc>
          <w:tcPr>
            <w:tcW w:w="4704" w:type="dxa"/>
          </w:tcPr>
          <w:p w14:paraId="3990E16B" w14:textId="77777777" w:rsidR="00A25F7E" w:rsidRDefault="00A25F7E" w:rsidP="00881E8F">
            <w:pPr>
              <w:jc w:val="center"/>
              <w:rPr>
                <w:lang w:val="en-US"/>
              </w:rPr>
            </w:pPr>
            <w:r>
              <w:rPr>
                <w:lang w:val="en-US"/>
              </w:rPr>
              <w:t>(a) SM/S1 VH NESZ profile</w:t>
            </w:r>
          </w:p>
        </w:tc>
      </w:tr>
      <w:tr w:rsidR="00A25F7E" w14:paraId="3990E16F" w14:textId="77777777" w:rsidTr="00C57895">
        <w:tc>
          <w:tcPr>
            <w:tcW w:w="4557" w:type="dxa"/>
          </w:tcPr>
          <w:p w14:paraId="3990E16D" w14:textId="77777777" w:rsidR="00A25F7E" w:rsidRDefault="00A25F7E" w:rsidP="00881E8F">
            <w:pPr>
              <w:rPr>
                <w:lang w:val="en-US"/>
              </w:rPr>
            </w:pPr>
            <w:r>
              <w:rPr>
                <w:noProof/>
                <w:lang w:eastAsia="en-GB"/>
              </w:rPr>
              <w:lastRenderedPageBreak/>
              <w:drawing>
                <wp:inline distT="0" distB="0" distL="0" distR="0" wp14:anchorId="3990EF27" wp14:editId="3990EF28">
                  <wp:extent cx="2777807" cy="2227040"/>
                  <wp:effectExtent l="0" t="0" r="0" b="8255"/>
                  <wp:docPr id="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7807" cy="2227040"/>
                          </a:xfrm>
                          <a:prstGeom prst="rect">
                            <a:avLst/>
                          </a:prstGeom>
                          <a:noFill/>
                          <a:ln>
                            <a:noFill/>
                          </a:ln>
                        </pic:spPr>
                      </pic:pic>
                    </a:graphicData>
                  </a:graphic>
                </wp:inline>
              </w:drawing>
            </w:r>
          </w:p>
        </w:tc>
        <w:tc>
          <w:tcPr>
            <w:tcW w:w="4704" w:type="dxa"/>
          </w:tcPr>
          <w:p w14:paraId="3990E16E" w14:textId="77777777" w:rsidR="00A25F7E" w:rsidRDefault="00A25F7E" w:rsidP="00881E8F">
            <w:pPr>
              <w:rPr>
                <w:lang w:val="en-US"/>
              </w:rPr>
            </w:pPr>
            <w:r>
              <w:rPr>
                <w:noProof/>
                <w:lang w:eastAsia="en-GB"/>
              </w:rPr>
              <w:drawing>
                <wp:inline distT="0" distB="0" distL="0" distR="0" wp14:anchorId="3990EF29" wp14:editId="3990EF2A">
                  <wp:extent cx="2759620" cy="2174903"/>
                  <wp:effectExtent l="0" t="0" r="9525" b="9525"/>
                  <wp:docPr id="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9778" cy="2175028"/>
                          </a:xfrm>
                          <a:prstGeom prst="rect">
                            <a:avLst/>
                          </a:prstGeom>
                          <a:noFill/>
                          <a:ln>
                            <a:noFill/>
                          </a:ln>
                        </pic:spPr>
                      </pic:pic>
                    </a:graphicData>
                  </a:graphic>
                </wp:inline>
              </w:drawing>
            </w:r>
          </w:p>
        </w:tc>
      </w:tr>
      <w:tr w:rsidR="00A25F7E" w14:paraId="3990E172" w14:textId="77777777" w:rsidTr="00C57895">
        <w:tc>
          <w:tcPr>
            <w:tcW w:w="4557" w:type="dxa"/>
          </w:tcPr>
          <w:p w14:paraId="3990E170" w14:textId="77777777" w:rsidR="00A25F7E" w:rsidRDefault="00A25F7E" w:rsidP="00881E8F">
            <w:pPr>
              <w:jc w:val="center"/>
              <w:rPr>
                <w:lang w:val="en-US"/>
              </w:rPr>
            </w:pPr>
            <w:r>
              <w:rPr>
                <w:lang w:val="en-US"/>
              </w:rPr>
              <w:t>(c) SM/S3 HV NESZ profile</w:t>
            </w:r>
          </w:p>
        </w:tc>
        <w:tc>
          <w:tcPr>
            <w:tcW w:w="4704" w:type="dxa"/>
          </w:tcPr>
          <w:p w14:paraId="3990E171" w14:textId="77777777" w:rsidR="00A25F7E" w:rsidRDefault="00A25F7E" w:rsidP="00881E8F">
            <w:pPr>
              <w:jc w:val="center"/>
              <w:rPr>
                <w:lang w:val="en-US"/>
              </w:rPr>
            </w:pPr>
            <w:r>
              <w:rPr>
                <w:lang w:val="en-US"/>
              </w:rPr>
              <w:t>(d) SM/S4 VH NESZ profile</w:t>
            </w:r>
          </w:p>
        </w:tc>
      </w:tr>
      <w:tr w:rsidR="00A25F7E" w14:paraId="3990E175" w14:textId="77777777" w:rsidTr="00C57895">
        <w:tc>
          <w:tcPr>
            <w:tcW w:w="4557" w:type="dxa"/>
          </w:tcPr>
          <w:p w14:paraId="3990E173" w14:textId="77777777" w:rsidR="00A25F7E" w:rsidRDefault="00A25F7E" w:rsidP="00881E8F">
            <w:pPr>
              <w:rPr>
                <w:lang w:val="en-US"/>
              </w:rPr>
            </w:pPr>
            <w:r>
              <w:rPr>
                <w:noProof/>
                <w:lang w:eastAsia="en-GB"/>
              </w:rPr>
              <w:drawing>
                <wp:inline distT="0" distB="0" distL="0" distR="0" wp14:anchorId="3990EF2B" wp14:editId="3990EF2C">
                  <wp:extent cx="2778876" cy="2157554"/>
                  <wp:effectExtent l="0" t="0" r="0" b="1905"/>
                  <wp:docPr id="7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9339" cy="2157914"/>
                          </a:xfrm>
                          <a:prstGeom prst="rect">
                            <a:avLst/>
                          </a:prstGeom>
                          <a:noFill/>
                          <a:ln>
                            <a:noFill/>
                          </a:ln>
                        </pic:spPr>
                      </pic:pic>
                    </a:graphicData>
                  </a:graphic>
                </wp:inline>
              </w:drawing>
            </w:r>
          </w:p>
        </w:tc>
        <w:tc>
          <w:tcPr>
            <w:tcW w:w="4704" w:type="dxa"/>
          </w:tcPr>
          <w:p w14:paraId="3990E174" w14:textId="77777777" w:rsidR="00A25F7E" w:rsidRDefault="00A25F7E" w:rsidP="00881E8F">
            <w:pPr>
              <w:rPr>
                <w:lang w:val="en-US"/>
              </w:rPr>
            </w:pPr>
            <w:r>
              <w:rPr>
                <w:noProof/>
                <w:lang w:eastAsia="en-GB"/>
              </w:rPr>
              <w:drawing>
                <wp:inline distT="0" distB="0" distL="0" distR="0" wp14:anchorId="3990EF2D" wp14:editId="3990EF2E">
                  <wp:extent cx="2873633" cy="2342974"/>
                  <wp:effectExtent l="0" t="0" r="0" b="0"/>
                  <wp:docPr id="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4021" cy="2343291"/>
                          </a:xfrm>
                          <a:prstGeom prst="rect">
                            <a:avLst/>
                          </a:prstGeom>
                          <a:noFill/>
                          <a:ln>
                            <a:noFill/>
                          </a:ln>
                        </pic:spPr>
                      </pic:pic>
                    </a:graphicData>
                  </a:graphic>
                </wp:inline>
              </w:drawing>
            </w:r>
          </w:p>
        </w:tc>
      </w:tr>
      <w:tr w:rsidR="00A25F7E" w14:paraId="3990E178" w14:textId="77777777" w:rsidTr="00C57895">
        <w:tc>
          <w:tcPr>
            <w:tcW w:w="4557" w:type="dxa"/>
          </w:tcPr>
          <w:p w14:paraId="3990E176" w14:textId="77777777" w:rsidR="00A25F7E" w:rsidRPr="002072DD" w:rsidRDefault="00853C67" w:rsidP="00D46B59">
            <w:pPr>
              <w:jc w:val="center"/>
              <w:rPr>
                <w:lang w:val="en-US"/>
              </w:rPr>
            </w:pPr>
            <w:r w:rsidRPr="002072DD">
              <w:rPr>
                <w:lang w:val="en-US"/>
              </w:rPr>
              <w:t>(e) SM/S5 HV NESZ profile</w:t>
            </w:r>
          </w:p>
        </w:tc>
        <w:tc>
          <w:tcPr>
            <w:tcW w:w="4704" w:type="dxa"/>
          </w:tcPr>
          <w:p w14:paraId="3990E177" w14:textId="77777777" w:rsidR="00A25F7E" w:rsidRDefault="00A25F7E" w:rsidP="00D46B59">
            <w:pPr>
              <w:jc w:val="center"/>
              <w:rPr>
                <w:lang w:val="en-US"/>
              </w:rPr>
            </w:pPr>
            <w:r>
              <w:rPr>
                <w:lang w:val="en-US"/>
              </w:rPr>
              <w:t>(f) SM/S6 HV NESZ profile</w:t>
            </w:r>
          </w:p>
        </w:tc>
      </w:tr>
      <w:tr w:rsidR="00A25F7E" w14:paraId="3990E17A" w14:textId="77777777" w:rsidTr="00C57895">
        <w:tc>
          <w:tcPr>
            <w:tcW w:w="9261" w:type="dxa"/>
            <w:gridSpan w:val="2"/>
          </w:tcPr>
          <w:p w14:paraId="3990E179" w14:textId="77777777" w:rsidR="00A25F7E" w:rsidRPr="00B36DCE" w:rsidRDefault="00A25F7E" w:rsidP="00D46B59">
            <w:pPr>
              <w:pStyle w:val="Caption"/>
              <w:ind w:left="0" w:firstLine="0"/>
            </w:pPr>
            <w:bookmarkStart w:id="614" w:name="_Toc398190185"/>
            <w:bookmarkStart w:id="615" w:name="_Toc400445895"/>
            <w:r>
              <w:t xml:space="preserve">Figure </w:t>
            </w:r>
            <w:r w:rsidR="004524AF">
              <w:fldChar w:fldCharType="begin"/>
            </w:r>
            <w:r>
              <w:instrText xml:space="preserve"> SEQ Figure \* ARABIC </w:instrText>
            </w:r>
            <w:r w:rsidR="004524AF">
              <w:fldChar w:fldCharType="separate"/>
            </w:r>
            <w:r w:rsidR="00C57895">
              <w:rPr>
                <w:noProof/>
              </w:rPr>
              <w:t>55</w:t>
            </w:r>
            <w:r w:rsidR="004524AF">
              <w:rPr>
                <w:noProof/>
              </w:rPr>
              <w:fldChar w:fldCharType="end"/>
            </w:r>
            <w:r>
              <w:rPr>
                <w:noProof/>
              </w:rPr>
              <w:t>: NESZ measures for SM. Blue is the derived profile, red dashed is the design profile and  solid red is the -22dB requirement</w:t>
            </w:r>
            <w:bookmarkEnd w:id="614"/>
            <w:bookmarkEnd w:id="615"/>
          </w:p>
        </w:tc>
      </w:tr>
    </w:tbl>
    <w:p w14:paraId="3990E17B" w14:textId="77777777" w:rsidR="00E94021" w:rsidRDefault="00E94021" w:rsidP="00E7718A">
      <w:pPr>
        <w:rPr>
          <w:lang w:val="en-US"/>
        </w:rPr>
      </w:pPr>
    </w:p>
    <w:p w14:paraId="3990E17C" w14:textId="77777777" w:rsidR="00217EFE" w:rsidRDefault="004A5A0F" w:rsidP="00E7718A">
      <w:pPr>
        <w:rPr>
          <w:lang w:val="en-US"/>
        </w:rPr>
      </w:pPr>
      <w:r>
        <w:rPr>
          <w:lang w:val="en-US"/>
        </w:rPr>
        <w:t>Results for TOPS are provided in the figure below.</w:t>
      </w:r>
    </w:p>
    <w:p w14:paraId="3990E17D" w14:textId="77777777" w:rsidR="004A5A0F" w:rsidRDefault="004A5A0F" w:rsidP="00E7718A">
      <w:pPr>
        <w:rPr>
          <w:lang w:val="en-US"/>
        </w:rPr>
      </w:pPr>
      <w:r>
        <w:rPr>
          <w:lang w:val="en-US"/>
        </w:rPr>
        <w:t xml:space="preserve">IW and EW are well within the requirements for all sub-swaths. Considering the </w:t>
      </w:r>
      <w:r w:rsidR="00401924">
        <w:rPr>
          <w:lang w:val="en-US"/>
        </w:rPr>
        <w:t xml:space="preserve">1.5dB offset, IW will be better than the design for sub-swaths. This is not the case for EW </w:t>
      </w:r>
      <w:r w:rsidR="00CC4441">
        <w:rPr>
          <w:lang w:val="en-US"/>
        </w:rPr>
        <w:t>where EW3,4,5 might be slightly wors</w:t>
      </w:r>
      <w:r w:rsidR="00FE4CC0">
        <w:rPr>
          <w:lang w:val="en-US"/>
        </w:rPr>
        <w:t>e</w:t>
      </w:r>
      <w:r w:rsidR="00CC4441">
        <w:rPr>
          <w:lang w:val="en-US"/>
        </w:rPr>
        <w:t xml:space="preserve"> than the design.</w:t>
      </w:r>
    </w:p>
    <w:p w14:paraId="3990E17E" w14:textId="77777777" w:rsidR="00217EFE" w:rsidRDefault="00217EFE" w:rsidP="00E7718A">
      <w:pPr>
        <w:rPr>
          <w:lang w:val="en-US"/>
        </w:rPr>
      </w:pPr>
    </w:p>
    <w:tbl>
      <w:tblPr>
        <w:tblStyle w:val="TableGrid"/>
        <w:tblW w:w="0" w:type="auto"/>
        <w:tblLook w:val="04A0" w:firstRow="1" w:lastRow="0" w:firstColumn="1" w:lastColumn="0" w:noHBand="0" w:noVBand="1"/>
      </w:tblPr>
      <w:tblGrid>
        <w:gridCol w:w="4219"/>
        <w:gridCol w:w="5033"/>
      </w:tblGrid>
      <w:tr w:rsidR="0016424A" w14:paraId="3990E181" w14:textId="77777777" w:rsidTr="00FE4CC0">
        <w:tc>
          <w:tcPr>
            <w:tcW w:w="4219" w:type="dxa"/>
            <w:tcBorders>
              <w:top w:val="nil"/>
              <w:left w:val="nil"/>
              <w:bottom w:val="nil"/>
              <w:right w:val="nil"/>
            </w:tcBorders>
          </w:tcPr>
          <w:p w14:paraId="3990E17F" w14:textId="77777777" w:rsidR="0016424A" w:rsidRDefault="0016424A" w:rsidP="00FE4CC0">
            <w:pPr>
              <w:jc w:val="center"/>
              <w:rPr>
                <w:lang w:val="en-US"/>
              </w:rPr>
            </w:pPr>
            <w:r>
              <w:rPr>
                <w:noProof/>
                <w:lang w:eastAsia="en-GB"/>
              </w:rPr>
              <w:lastRenderedPageBreak/>
              <w:drawing>
                <wp:inline distT="0" distB="0" distL="0" distR="0" wp14:anchorId="3990EF2F" wp14:editId="3990EF30">
                  <wp:extent cx="2466753" cy="200274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66958" cy="2002906"/>
                          </a:xfrm>
                          <a:prstGeom prst="rect">
                            <a:avLst/>
                          </a:prstGeom>
                          <a:noFill/>
                          <a:ln>
                            <a:noFill/>
                          </a:ln>
                        </pic:spPr>
                      </pic:pic>
                    </a:graphicData>
                  </a:graphic>
                </wp:inline>
              </w:drawing>
            </w:r>
          </w:p>
        </w:tc>
        <w:tc>
          <w:tcPr>
            <w:tcW w:w="5033" w:type="dxa"/>
            <w:tcBorders>
              <w:left w:val="nil"/>
            </w:tcBorders>
          </w:tcPr>
          <w:p w14:paraId="3990E180" w14:textId="77777777" w:rsidR="0016424A" w:rsidRDefault="0016424A" w:rsidP="00C471D3">
            <w:pPr>
              <w:jc w:val="center"/>
              <w:rPr>
                <w:noProof/>
                <w:lang w:val="en-US" w:eastAsia="en-US"/>
              </w:rPr>
            </w:pPr>
            <w:r>
              <w:rPr>
                <w:noProof/>
                <w:lang w:eastAsia="en-GB"/>
              </w:rPr>
              <w:drawing>
                <wp:inline distT="0" distB="0" distL="0" distR="0" wp14:anchorId="3990EF31" wp14:editId="3990EF32">
                  <wp:extent cx="2484902" cy="1995755"/>
                  <wp:effectExtent l="0" t="0" r="0"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84902" cy="1995755"/>
                          </a:xfrm>
                          <a:prstGeom prst="rect">
                            <a:avLst/>
                          </a:prstGeom>
                          <a:noFill/>
                          <a:ln>
                            <a:noFill/>
                          </a:ln>
                        </pic:spPr>
                      </pic:pic>
                    </a:graphicData>
                  </a:graphic>
                </wp:inline>
              </w:drawing>
            </w:r>
          </w:p>
        </w:tc>
      </w:tr>
      <w:tr w:rsidR="0016424A" w14:paraId="3990E183" w14:textId="77777777" w:rsidTr="00FE4CC0">
        <w:tc>
          <w:tcPr>
            <w:tcW w:w="9252" w:type="dxa"/>
            <w:gridSpan w:val="2"/>
            <w:tcBorders>
              <w:top w:val="nil"/>
              <w:left w:val="nil"/>
              <w:bottom w:val="nil"/>
              <w:right w:val="nil"/>
            </w:tcBorders>
          </w:tcPr>
          <w:p w14:paraId="3990E182" w14:textId="77777777" w:rsidR="0016424A" w:rsidRDefault="0016424A" w:rsidP="0016424A">
            <w:bookmarkStart w:id="616" w:name="_Toc400445896"/>
            <w:r>
              <w:t xml:space="preserve">Figure </w:t>
            </w:r>
            <w:r w:rsidR="004524AF">
              <w:fldChar w:fldCharType="begin"/>
            </w:r>
            <w:r>
              <w:instrText xml:space="preserve"> SEQ Figure \* ARABIC </w:instrText>
            </w:r>
            <w:r w:rsidR="004524AF">
              <w:fldChar w:fldCharType="separate"/>
            </w:r>
            <w:r>
              <w:rPr>
                <w:noProof/>
              </w:rPr>
              <w:t>56</w:t>
            </w:r>
            <w:r w:rsidR="004524AF">
              <w:rPr>
                <w:noProof/>
              </w:rPr>
              <w:fldChar w:fldCharType="end"/>
            </w:r>
            <w:r>
              <w:rPr>
                <w:noProof/>
              </w:rPr>
              <w:t>: NESZ measures for IW (left) and EW (right). Blue is the derived profile, red dashed is the design profile and  solid red is the -22dB requirement</w:t>
            </w:r>
            <w:bookmarkEnd w:id="616"/>
          </w:p>
        </w:tc>
      </w:tr>
    </w:tbl>
    <w:p w14:paraId="3990E184" w14:textId="77777777" w:rsidR="00217EFE" w:rsidRDefault="00217EFE" w:rsidP="00E7718A">
      <w:pPr>
        <w:rPr>
          <w:lang w:val="en-US"/>
        </w:rPr>
      </w:pPr>
    </w:p>
    <w:p w14:paraId="3990E185" w14:textId="77777777" w:rsidR="006A087A" w:rsidRPr="00930150" w:rsidRDefault="006A087A" w:rsidP="00E7718A">
      <w:pPr>
        <w:rPr>
          <w:b/>
          <w:lang w:val="fr-FR"/>
        </w:rPr>
      </w:pPr>
      <w:r w:rsidRPr="00930150">
        <w:rPr>
          <w:b/>
          <w:lang w:val="fr-FR"/>
        </w:rPr>
        <w:t>T5109: Noise Equivalent Sigma Zero Estimation (Automatic)</w:t>
      </w:r>
    </w:p>
    <w:p w14:paraId="3990E186" w14:textId="77777777" w:rsidR="00A25F7E" w:rsidRDefault="00FE4CC0" w:rsidP="00A25F7E">
      <w:r w:rsidRPr="00053AE3">
        <w:rPr>
          <w:lang w:val="en-US"/>
        </w:rPr>
        <w:t xml:space="preserve">Activity not yet </w:t>
      </w:r>
      <w:r>
        <w:rPr>
          <w:lang w:val="en-US"/>
        </w:rPr>
        <w:t>started</w:t>
      </w:r>
      <w:r>
        <w:t>.</w:t>
      </w:r>
    </w:p>
    <w:p w14:paraId="3990E187" w14:textId="77777777" w:rsidR="006A087A" w:rsidRDefault="006A087A" w:rsidP="00E7718A"/>
    <w:p w14:paraId="3990E188" w14:textId="77777777" w:rsidR="006A087A" w:rsidRDefault="006A087A" w:rsidP="006A087A">
      <w:pPr>
        <w:pStyle w:val="Heading3"/>
        <w:numPr>
          <w:ilvl w:val="2"/>
          <w:numId w:val="1"/>
        </w:numPr>
        <w:rPr>
          <w:lang w:val="en-US"/>
        </w:rPr>
      </w:pPr>
      <w:bookmarkStart w:id="617" w:name="_Ref357674304"/>
      <w:bookmarkStart w:id="618" w:name="_Toc374368734"/>
      <w:bookmarkStart w:id="619" w:name="_Toc394305003"/>
      <w:bookmarkStart w:id="620" w:name="_Toc398190237"/>
      <w:bookmarkStart w:id="621" w:name="_Toc399940621"/>
      <w:r>
        <w:rPr>
          <w:lang w:val="en-US"/>
        </w:rPr>
        <w:t>Geometric Calibration</w:t>
      </w:r>
      <w:bookmarkEnd w:id="617"/>
      <w:bookmarkEnd w:id="618"/>
      <w:bookmarkEnd w:id="619"/>
      <w:bookmarkEnd w:id="620"/>
      <w:bookmarkEnd w:id="621"/>
    </w:p>
    <w:p w14:paraId="3990E189" w14:textId="77777777" w:rsidR="00E7718A" w:rsidRPr="00E94021" w:rsidRDefault="006A087A" w:rsidP="00E7718A">
      <w:pPr>
        <w:rPr>
          <w:b/>
          <w:lang w:val="en-US"/>
        </w:rPr>
      </w:pPr>
      <w:r w:rsidRPr="00E94021">
        <w:rPr>
          <w:b/>
          <w:lang w:val="en-US"/>
        </w:rPr>
        <w:t>T5201: Basic Geometrical Verification</w:t>
      </w:r>
    </w:p>
    <w:p w14:paraId="3990E18A" w14:textId="77777777" w:rsidR="00C57895" w:rsidRDefault="00C57895" w:rsidP="00C57895">
      <w:r>
        <w:rPr>
          <w:lang w:val="en-US"/>
        </w:rPr>
        <w:t xml:space="preserve">The </w:t>
      </w:r>
      <w:r w:rsidRPr="00F910C4">
        <w:t>point</w:t>
      </w:r>
      <w:r>
        <w:t xml:space="preserve"> </w:t>
      </w:r>
      <w:r w:rsidRPr="00D94B2E">
        <w:t xml:space="preserve">targets given in Appendix B and the products given in Appendix C have </w:t>
      </w:r>
      <w:r>
        <w:t>also been used to perform basic geometric verification while more detailed absolute localisation accuracy assessment has been performed via T5202 to T5205.</w:t>
      </w:r>
    </w:p>
    <w:p w14:paraId="3990E18B" w14:textId="77777777" w:rsidR="00C57895" w:rsidRDefault="00C57895" w:rsidP="00C57895">
      <w:pPr>
        <w:rPr>
          <w:lang w:val="en-US"/>
        </w:rPr>
      </w:pPr>
      <w:r>
        <w:t xml:space="preserve">One issue that has been identified was via the comparison of ALE results between SLC and GRD products – significantly larger ALE were identified with GRD ALE measurements compared to the ALE derived from SLC products for the same point target.  This problem was identified to be a limitation on the current geolocation algorithm used in the Caviar analysis tool.  However as part of the identification of the Caviar problem, it was found that there was a problem with the slant range to ground range polynomial provided in the product header.  As illustrated in the figure below, there is a significant error in this polynomial (derived by using the sr2gr polynomial and then using the gr2sr polynomial).  This problem is worse for larger swath acquisitions such as EW mode. </w:t>
      </w:r>
    </w:p>
    <w:p w14:paraId="3990E18C" w14:textId="77777777" w:rsidR="00C57895" w:rsidRDefault="00C57895" w:rsidP="00C57895">
      <w:pPr>
        <w:jc w:val="center"/>
        <w:rPr>
          <w:lang w:val="en-US"/>
        </w:rPr>
      </w:pPr>
    </w:p>
    <w:p w14:paraId="3990E18D" w14:textId="77777777" w:rsidR="00C57895" w:rsidRDefault="00C57895" w:rsidP="00C57895">
      <w:pPr>
        <w:jc w:val="center"/>
        <w:rPr>
          <w:lang w:val="en-US"/>
        </w:rPr>
      </w:pPr>
      <w:r w:rsidRPr="0086559E">
        <w:rPr>
          <w:noProof/>
          <w:lang w:eastAsia="en-GB"/>
        </w:rPr>
        <w:lastRenderedPageBreak/>
        <w:drawing>
          <wp:inline distT="0" distB="0" distL="0" distR="0" wp14:anchorId="3990EF33" wp14:editId="3990EF34">
            <wp:extent cx="4758370" cy="2967586"/>
            <wp:effectExtent l="0" t="0" r="0" b="444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8370" cy="29675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990E18E" w14:textId="77777777" w:rsidR="00C57895" w:rsidRDefault="00C57895" w:rsidP="00C57895">
      <w:pPr>
        <w:pStyle w:val="Caption"/>
        <w:rPr>
          <w:lang w:val="en-US"/>
        </w:rPr>
      </w:pPr>
      <w:bookmarkStart w:id="622" w:name="_Toc400445897"/>
      <w:r>
        <w:t xml:space="preserve">Figure </w:t>
      </w:r>
      <w:r w:rsidR="004524AF">
        <w:fldChar w:fldCharType="begin"/>
      </w:r>
      <w:r>
        <w:instrText xml:space="preserve"> SEQ Figure \* ARABIC </w:instrText>
      </w:r>
      <w:r w:rsidR="004524AF">
        <w:fldChar w:fldCharType="separate"/>
      </w:r>
      <w:r>
        <w:rPr>
          <w:noProof/>
        </w:rPr>
        <w:t>56</w:t>
      </w:r>
      <w:r w:rsidR="004524AF">
        <w:rPr>
          <w:noProof/>
        </w:rPr>
        <w:fldChar w:fldCharType="end"/>
      </w:r>
      <w:r>
        <w:rPr>
          <w:noProof/>
        </w:rPr>
        <w:t xml:space="preserve">: Slant Range Error of the </w:t>
      </w:r>
      <w:r>
        <w:t>Slant Range to Ground Range Polynomial</w:t>
      </w:r>
      <w:bookmarkEnd w:id="622"/>
      <w:r>
        <w:rPr>
          <w:noProof/>
        </w:rPr>
        <w:t xml:space="preserve"> </w:t>
      </w:r>
    </w:p>
    <w:p w14:paraId="3990E18F" w14:textId="77777777" w:rsidR="00C57895" w:rsidRDefault="00C57895" w:rsidP="00C57895">
      <w:pPr>
        <w:rPr>
          <w:lang w:val="en-US"/>
        </w:rPr>
      </w:pPr>
    </w:p>
    <w:p w14:paraId="3990E190" w14:textId="77777777" w:rsidR="00C57895" w:rsidRPr="0086559E" w:rsidRDefault="00C57895" w:rsidP="00C57895">
      <w:pPr>
        <w:rPr>
          <w:b/>
          <w:lang w:val="en-US"/>
        </w:rPr>
      </w:pPr>
      <w:r w:rsidRPr="0086559E">
        <w:rPr>
          <w:b/>
          <w:lang w:val="en-US"/>
        </w:rPr>
        <w:t>Recommendation</w:t>
      </w:r>
    </w:p>
    <w:p w14:paraId="3990E191" w14:textId="77777777" w:rsidR="00C57895" w:rsidRDefault="00C57895" w:rsidP="00E7718A">
      <w:pPr>
        <w:rPr>
          <w:lang w:val="en-US"/>
        </w:rPr>
      </w:pPr>
      <w:r>
        <w:rPr>
          <w:lang w:val="en-US"/>
        </w:rPr>
        <w:t xml:space="preserve">The precision of the </w:t>
      </w:r>
      <w:r>
        <w:t xml:space="preserve">slant range to ground range polynomial provided in the product annotation need to be reviewed to ensure sufficient accuracy can be provided. </w:t>
      </w:r>
      <w:r>
        <w:rPr>
          <w:lang w:val="en-US"/>
        </w:rPr>
        <w:t xml:space="preserve"> </w:t>
      </w:r>
    </w:p>
    <w:p w14:paraId="3990E192" w14:textId="77777777" w:rsidR="00C57895" w:rsidRDefault="00C57895" w:rsidP="00E7718A">
      <w:pPr>
        <w:rPr>
          <w:lang w:val="en-US"/>
        </w:rPr>
      </w:pPr>
    </w:p>
    <w:p w14:paraId="3990E193" w14:textId="77777777" w:rsidR="006A087A" w:rsidRPr="00E94021" w:rsidRDefault="006A087A" w:rsidP="00E7718A">
      <w:pPr>
        <w:rPr>
          <w:b/>
          <w:lang w:val="en-US"/>
        </w:rPr>
      </w:pPr>
      <w:r w:rsidRPr="00E94021">
        <w:rPr>
          <w:b/>
          <w:lang w:val="en-US"/>
        </w:rPr>
        <w:t>T5202: Deployment, Survey of Geometric Reference Targets</w:t>
      </w:r>
    </w:p>
    <w:p w14:paraId="3990E194" w14:textId="77777777" w:rsidR="006758B2" w:rsidRPr="00D44403" w:rsidRDefault="006758B2" w:rsidP="006758B2">
      <w:r w:rsidRPr="00D44403">
        <w:t xml:space="preserve">The University of Zurich’s (UZH) test site </w:t>
      </w:r>
      <w:r w:rsidRPr="00D44403">
        <w:rPr>
          <w:i/>
        </w:rPr>
        <w:t>Torny-le-Grand</w:t>
      </w:r>
      <w:r w:rsidRPr="00D44403">
        <w:t xml:space="preserve"> is between the cities of Lausanne and Berne in Switzerland (see </w:t>
      </w:r>
      <w:r w:rsidR="004524AF" w:rsidRPr="00D44403">
        <w:fldChar w:fldCharType="begin"/>
      </w:r>
      <w:r w:rsidRPr="00D44403">
        <w:instrText xml:space="preserve"> REF _Ref395691367 \h </w:instrText>
      </w:r>
      <w:r w:rsidR="004524AF" w:rsidRPr="00D44403">
        <w:fldChar w:fldCharType="separate"/>
      </w:r>
      <w:r w:rsidR="00C57895" w:rsidRPr="00D44403">
        <w:t xml:space="preserve">Figure </w:t>
      </w:r>
      <w:r w:rsidR="00C57895">
        <w:rPr>
          <w:noProof/>
        </w:rPr>
        <w:t>57</w:t>
      </w:r>
      <w:r w:rsidR="004524AF" w:rsidRPr="00D44403">
        <w:fldChar w:fldCharType="end"/>
      </w:r>
      <w:r>
        <w:t>(</w:t>
      </w:r>
      <w:r w:rsidRPr="00D44403">
        <w:t>a</w:t>
      </w:r>
      <w:r>
        <w:t>)</w:t>
      </w:r>
      <w:r w:rsidRPr="00D44403">
        <w:t xml:space="preserve">). It is an ideal location to place trihedral corner reflectors (CRs) because of the high contrast in the SAR images guaranteed by its stable concrete surfaces. Four CRs were placed about 30 m apart from each other, as shown in </w:t>
      </w:r>
      <w:r w:rsidR="004524AF" w:rsidRPr="00D44403">
        <w:fldChar w:fldCharType="begin"/>
      </w:r>
      <w:r w:rsidRPr="00D44403">
        <w:instrText xml:space="preserve"> REF _Ref395691367 \h </w:instrText>
      </w:r>
      <w:r w:rsidR="004524AF" w:rsidRPr="00D44403">
        <w:fldChar w:fldCharType="separate"/>
      </w:r>
      <w:r w:rsidR="00C57895" w:rsidRPr="00D44403">
        <w:t xml:space="preserve">Figure </w:t>
      </w:r>
      <w:r w:rsidR="00C57895">
        <w:rPr>
          <w:noProof/>
        </w:rPr>
        <w:t>57</w:t>
      </w:r>
      <w:r w:rsidR="004524AF" w:rsidRPr="00D44403">
        <w:fldChar w:fldCharType="end"/>
      </w:r>
      <w:r>
        <w:t>(</w:t>
      </w:r>
      <w:r w:rsidRPr="00D44403">
        <w:t>b</w:t>
      </w:r>
      <w:r>
        <w:t>)</w:t>
      </w:r>
      <w:r w:rsidRPr="00D44403">
        <w:t>, with four round lots visible; a CR was placed in the centr</w:t>
      </w:r>
      <w:r>
        <w:t>e</w:t>
      </w:r>
      <w:r w:rsidRPr="00D44403">
        <w:t xml:space="preserve"> of each lot. </w:t>
      </w:r>
    </w:p>
    <w:p w14:paraId="3990E195" w14:textId="77777777" w:rsidR="006758B2" w:rsidRPr="00D44403" w:rsidRDefault="006758B2" w:rsidP="006758B2">
      <w:r w:rsidRPr="00D44403">
        <w:t xml:space="preserve">Differential GPS (DGPS) was used to measure the CR phase centres. A permanent GPS reference station of the Automated GNSS Network of Switzerland (AGNES), located less than 5 km from the site near the town of </w:t>
      </w:r>
      <w:r w:rsidRPr="00D44403">
        <w:rPr>
          <w:i/>
        </w:rPr>
        <w:t>Payerne</w:t>
      </w:r>
      <w:r w:rsidRPr="00D44403">
        <w:t>, was used for the differential positioning at an accuracy better than ~1 cm, as given by the RMS reported by the receivers. An estimated overall absolute accuracy of ~1</w:t>
      </w:r>
      <w:r w:rsidRPr="00D44403">
        <w:noBreakHyphen/>
        <w:t xml:space="preserve">2 cm was achieved for the CR phase centre positions, taking into account all the measurement error sources. </w:t>
      </w:r>
    </w:p>
    <w:p w14:paraId="3990E196" w14:textId="77777777" w:rsidR="006758B2" w:rsidRPr="00D44403" w:rsidRDefault="006758B2" w:rsidP="006758B2">
      <w:r w:rsidRPr="00D44403">
        <w:t xml:space="preserve">The </w:t>
      </w:r>
      <w:r>
        <w:t xml:space="preserve">four </w:t>
      </w:r>
      <w:r w:rsidRPr="00D44403">
        <w:t>r</w:t>
      </w:r>
      <w:r>
        <w:t>eflectors are arranged in pairs:</w:t>
      </w:r>
      <w:r w:rsidRPr="00D44403">
        <w:t xml:space="preserve"> two face ascending orbits and two descending orbits. This not only creates redundancy (in case of problems with one reflector) but also serves to help validate the accuracy of their positions, since identical geolocation results should in principle be obtained for both CRs of a given pair. The CR deployment and surveying was performed on 7 April 2014. </w:t>
      </w:r>
      <w:r>
        <w:t xml:space="preserve">The survey results were first communicated to the MPC in October 2013 [Small &amp; Schubert, 2013-2014]. </w:t>
      </w:r>
      <w:r w:rsidRPr="00D44403">
        <w:t xml:space="preserve">The north-west reflector is shown in </w:t>
      </w:r>
      <w:r w:rsidR="004524AF" w:rsidRPr="00D44403">
        <w:fldChar w:fldCharType="begin"/>
      </w:r>
      <w:r w:rsidRPr="00D44403">
        <w:instrText xml:space="preserve"> REF _Ref395691367 \h </w:instrText>
      </w:r>
      <w:r w:rsidR="004524AF" w:rsidRPr="00D44403">
        <w:fldChar w:fldCharType="separate"/>
      </w:r>
      <w:r w:rsidR="00C57895" w:rsidRPr="00D44403">
        <w:t xml:space="preserve">Figure </w:t>
      </w:r>
      <w:r w:rsidR="00C57895">
        <w:rPr>
          <w:noProof/>
        </w:rPr>
        <w:t>57</w:t>
      </w:r>
      <w:r w:rsidR="004524AF" w:rsidRPr="00D44403">
        <w:fldChar w:fldCharType="end"/>
      </w:r>
      <w:r>
        <w:t>(</w:t>
      </w:r>
      <w:r w:rsidRPr="00D44403">
        <w:t>e</w:t>
      </w:r>
      <w:r>
        <w:t>)</w:t>
      </w:r>
      <w:r w:rsidRPr="00D44403">
        <w:t>, facing the ascending orbits.</w:t>
      </w:r>
    </w:p>
    <w:p w14:paraId="3990E197" w14:textId="77777777" w:rsidR="006758B2" w:rsidRPr="00D44403" w:rsidRDefault="006758B2" w:rsidP="006758B2">
      <w:r w:rsidRPr="00D44403">
        <w:t xml:space="preserve">The coordinates measured by the GPS receiver were post-processed relative to the </w:t>
      </w:r>
      <w:r w:rsidRPr="00D44403">
        <w:rPr>
          <w:i/>
        </w:rPr>
        <w:t>Payerne</w:t>
      </w:r>
      <w:r w:rsidRPr="00D44403">
        <w:t xml:space="preserve"> reference station. The surveyed positions were converted to global geographic coordinates and are </w:t>
      </w:r>
      <w:r w:rsidRPr="00C57895">
        <w:t xml:space="preserve">listed in </w:t>
      </w:r>
      <w:r w:rsidR="00A43995">
        <w:fldChar w:fldCharType="begin"/>
      </w:r>
      <w:r w:rsidR="00A43995">
        <w:instrText xml:space="preserve"> REF _Ref361934926 \h  \* MERGEFORMAT </w:instrText>
      </w:r>
      <w:r w:rsidR="00A43995">
        <w:fldChar w:fldCharType="separate"/>
      </w:r>
      <w:r w:rsidR="00FE4CC0" w:rsidRPr="00FE4CC0">
        <w:t xml:space="preserve">Table </w:t>
      </w:r>
      <w:r w:rsidR="00FE4CC0" w:rsidRPr="00FE4CC0">
        <w:rPr>
          <w:noProof/>
        </w:rPr>
        <w:t>17</w:t>
      </w:r>
      <w:r w:rsidR="00A43995">
        <w:fldChar w:fldCharType="end"/>
      </w:r>
      <w:r w:rsidRPr="00C57895">
        <w:t>. Their</w:t>
      </w:r>
      <w:r w:rsidRPr="00D44403">
        <w:t xml:space="preserve"> names indicate whether they are oriented to the ascending (</w:t>
      </w:r>
      <w:r w:rsidRPr="00D44403">
        <w:rPr>
          <w:u w:val="single"/>
        </w:rPr>
        <w:t>A</w:t>
      </w:r>
      <w:r w:rsidRPr="00D44403">
        <w:t xml:space="preserve">scending </w:t>
      </w:r>
      <w:r w:rsidRPr="00D44403">
        <w:rPr>
          <w:u w:val="single"/>
        </w:rPr>
        <w:t>T</w:t>
      </w:r>
      <w:r w:rsidRPr="00D44403">
        <w:t>rack) or descending (</w:t>
      </w:r>
      <w:r w:rsidRPr="00D44403">
        <w:rPr>
          <w:u w:val="single"/>
        </w:rPr>
        <w:t>D</w:t>
      </w:r>
      <w:r w:rsidRPr="00D44403">
        <w:t xml:space="preserve">escending </w:t>
      </w:r>
      <w:r w:rsidRPr="00D44403">
        <w:rPr>
          <w:u w:val="single"/>
        </w:rPr>
        <w:t>T</w:t>
      </w:r>
      <w:r w:rsidRPr="00D44403">
        <w:t>rack), as well as their relative compass position (</w:t>
      </w:r>
      <w:r w:rsidRPr="00D44403">
        <w:rPr>
          <w:u w:val="single"/>
        </w:rPr>
        <w:t>N</w:t>
      </w:r>
      <w:r w:rsidRPr="00D44403">
        <w:t>orth-</w:t>
      </w:r>
      <w:r w:rsidRPr="00D44403">
        <w:rPr>
          <w:u w:val="single"/>
        </w:rPr>
        <w:t>W</w:t>
      </w:r>
      <w:r w:rsidRPr="00D44403">
        <w:t xml:space="preserve">est, </w:t>
      </w:r>
      <w:r w:rsidRPr="00D44403">
        <w:rPr>
          <w:u w:val="single"/>
        </w:rPr>
        <w:t>S</w:t>
      </w:r>
      <w:r w:rsidRPr="00D44403">
        <w:t>outh-</w:t>
      </w:r>
      <w:r w:rsidRPr="00D44403">
        <w:rPr>
          <w:u w:val="single"/>
        </w:rPr>
        <w:t>W</w:t>
      </w:r>
      <w:r w:rsidRPr="00D44403">
        <w:t xml:space="preserve">est, </w:t>
      </w:r>
      <w:r w:rsidRPr="00D44403">
        <w:rPr>
          <w:u w:val="single"/>
        </w:rPr>
        <w:t>N</w:t>
      </w:r>
      <w:r w:rsidRPr="00D44403">
        <w:t>orth-</w:t>
      </w:r>
      <w:r w:rsidRPr="00D44403">
        <w:rPr>
          <w:u w:val="single"/>
        </w:rPr>
        <w:t>E</w:t>
      </w:r>
      <w:r w:rsidRPr="00D44403">
        <w:t xml:space="preserve">ast, </w:t>
      </w:r>
      <w:r w:rsidRPr="00D44403">
        <w:rPr>
          <w:u w:val="single"/>
        </w:rPr>
        <w:t>S</w:t>
      </w:r>
      <w:r w:rsidRPr="00D44403">
        <w:t>outh-</w:t>
      </w:r>
      <w:r w:rsidRPr="00D44403">
        <w:rPr>
          <w:u w:val="single"/>
        </w:rPr>
        <w:t>E</w:t>
      </w:r>
      <w:r w:rsidRPr="00D44403">
        <w:t>ast).</w:t>
      </w:r>
    </w:p>
    <w:p w14:paraId="3990E198" w14:textId="77777777" w:rsidR="006758B2" w:rsidRPr="00D44403" w:rsidRDefault="006758B2" w:rsidP="006758B2">
      <w:r w:rsidRPr="00D44403">
        <w:t>More detail on the survey was provided in [Schubert &amp; Small, 2014].</w:t>
      </w:r>
    </w:p>
    <w:tbl>
      <w:tblPr>
        <w:tblStyle w:val="TableGrid"/>
        <w:tblW w:w="6913" w:type="dxa"/>
        <w:jc w:val="center"/>
        <w:tblInd w:w="708" w:type="dxa"/>
        <w:tblLayout w:type="fixed"/>
        <w:tblLook w:val="04A0" w:firstRow="1" w:lastRow="0" w:firstColumn="1" w:lastColumn="0" w:noHBand="0" w:noVBand="1"/>
      </w:tblPr>
      <w:tblGrid>
        <w:gridCol w:w="1668"/>
        <w:gridCol w:w="1842"/>
        <w:gridCol w:w="1843"/>
        <w:gridCol w:w="1560"/>
      </w:tblGrid>
      <w:tr w:rsidR="00360FDC" w:rsidRPr="00D44403" w14:paraId="3990E19D" w14:textId="77777777" w:rsidTr="00D5467F">
        <w:trPr>
          <w:jc w:val="center"/>
        </w:trPr>
        <w:tc>
          <w:tcPr>
            <w:tcW w:w="1668" w:type="dxa"/>
            <w:tcBorders>
              <w:top w:val="single" w:sz="4" w:space="0" w:color="auto"/>
              <w:bottom w:val="single" w:sz="8" w:space="0" w:color="auto"/>
            </w:tcBorders>
            <w:shd w:val="clear" w:color="auto" w:fill="BFBFBF" w:themeFill="background1" w:themeFillShade="BF"/>
          </w:tcPr>
          <w:p w14:paraId="3990E199" w14:textId="77777777" w:rsidR="00360FDC" w:rsidRPr="00D44403" w:rsidRDefault="00360FDC" w:rsidP="00310C94">
            <w:pPr>
              <w:spacing w:before="40" w:after="40"/>
              <w:jc w:val="center"/>
              <w:rPr>
                <w:b/>
              </w:rPr>
            </w:pPr>
            <w:r w:rsidRPr="00D44403">
              <w:rPr>
                <w:b/>
              </w:rPr>
              <w:t>Target ID</w:t>
            </w:r>
          </w:p>
        </w:tc>
        <w:tc>
          <w:tcPr>
            <w:tcW w:w="1842" w:type="dxa"/>
            <w:tcBorders>
              <w:top w:val="single" w:sz="4" w:space="0" w:color="auto"/>
              <w:bottom w:val="single" w:sz="8" w:space="0" w:color="auto"/>
            </w:tcBorders>
            <w:shd w:val="clear" w:color="auto" w:fill="BFBFBF" w:themeFill="background1" w:themeFillShade="BF"/>
          </w:tcPr>
          <w:p w14:paraId="3990E19A" w14:textId="77777777" w:rsidR="00360FDC" w:rsidRPr="00D44403" w:rsidRDefault="00360FDC" w:rsidP="00310C94">
            <w:pPr>
              <w:spacing w:before="40" w:after="40"/>
              <w:jc w:val="center"/>
              <w:rPr>
                <w:b/>
              </w:rPr>
            </w:pPr>
            <w:r w:rsidRPr="00D44403">
              <w:rPr>
                <w:b/>
              </w:rPr>
              <w:t>Latitude [</w:t>
            </w:r>
            <w:r w:rsidRPr="00D44403">
              <w:rPr>
                <w:b/>
              </w:rPr>
              <w:sym w:font="Symbol" w:char="F0B0"/>
            </w:r>
            <w:r w:rsidRPr="00D44403">
              <w:rPr>
                <w:b/>
              </w:rPr>
              <w:t>]</w:t>
            </w:r>
          </w:p>
        </w:tc>
        <w:tc>
          <w:tcPr>
            <w:tcW w:w="1843" w:type="dxa"/>
            <w:tcBorders>
              <w:top w:val="single" w:sz="4" w:space="0" w:color="auto"/>
              <w:bottom w:val="single" w:sz="8" w:space="0" w:color="auto"/>
            </w:tcBorders>
            <w:shd w:val="clear" w:color="auto" w:fill="BFBFBF" w:themeFill="background1" w:themeFillShade="BF"/>
          </w:tcPr>
          <w:p w14:paraId="3990E19B" w14:textId="77777777" w:rsidR="00360FDC" w:rsidRPr="00D44403" w:rsidRDefault="00360FDC" w:rsidP="00310C94">
            <w:pPr>
              <w:spacing w:before="40" w:after="40"/>
              <w:jc w:val="center"/>
              <w:rPr>
                <w:b/>
              </w:rPr>
            </w:pPr>
            <w:r w:rsidRPr="00D44403">
              <w:rPr>
                <w:b/>
              </w:rPr>
              <w:t>Longitude [</w:t>
            </w:r>
            <w:r w:rsidRPr="00D44403">
              <w:rPr>
                <w:b/>
              </w:rPr>
              <w:sym w:font="Symbol" w:char="F0B0"/>
            </w:r>
            <w:r w:rsidRPr="00D44403">
              <w:rPr>
                <w:b/>
              </w:rPr>
              <w:t>]</w:t>
            </w:r>
          </w:p>
        </w:tc>
        <w:tc>
          <w:tcPr>
            <w:tcW w:w="1560" w:type="dxa"/>
            <w:tcBorders>
              <w:top w:val="single" w:sz="4" w:space="0" w:color="auto"/>
              <w:bottom w:val="single" w:sz="8" w:space="0" w:color="auto"/>
              <w:right w:val="single" w:sz="4" w:space="0" w:color="auto"/>
            </w:tcBorders>
            <w:shd w:val="clear" w:color="auto" w:fill="BFBFBF" w:themeFill="background1" w:themeFillShade="BF"/>
          </w:tcPr>
          <w:p w14:paraId="3990E19C" w14:textId="77777777" w:rsidR="00360FDC" w:rsidRPr="00D44403" w:rsidRDefault="00360FDC" w:rsidP="00310C94">
            <w:pPr>
              <w:spacing w:before="40" w:after="40"/>
              <w:jc w:val="center"/>
              <w:rPr>
                <w:b/>
              </w:rPr>
            </w:pPr>
            <w:r w:rsidRPr="00D44403">
              <w:rPr>
                <w:b/>
              </w:rPr>
              <w:t>Height [m]</w:t>
            </w:r>
          </w:p>
        </w:tc>
      </w:tr>
      <w:tr w:rsidR="00360FDC" w:rsidRPr="00D44403" w14:paraId="3990E1A2" w14:textId="77777777" w:rsidTr="00360FDC">
        <w:trPr>
          <w:jc w:val="center"/>
        </w:trPr>
        <w:tc>
          <w:tcPr>
            <w:tcW w:w="1668" w:type="dxa"/>
            <w:tcBorders>
              <w:top w:val="single" w:sz="8" w:space="0" w:color="auto"/>
            </w:tcBorders>
          </w:tcPr>
          <w:p w14:paraId="3990E19E" w14:textId="77777777" w:rsidR="00360FDC" w:rsidRPr="00D44403" w:rsidRDefault="00360FDC" w:rsidP="00310C94">
            <w:pPr>
              <w:autoSpaceDE w:val="0"/>
              <w:autoSpaceDN w:val="0"/>
              <w:adjustRightInd w:val="0"/>
              <w:spacing w:after="0"/>
              <w:jc w:val="left"/>
              <w:rPr>
                <w:rFonts w:eastAsia="Arial Unicode MS"/>
                <w:szCs w:val="20"/>
                <w:lang w:eastAsia="en-US"/>
              </w:rPr>
            </w:pPr>
            <w:r w:rsidRPr="00D44403">
              <w:rPr>
                <w:rFonts w:eastAsia="Arial Unicode MS"/>
                <w:szCs w:val="20"/>
                <w:lang w:eastAsia="en-US"/>
              </w:rPr>
              <w:lastRenderedPageBreak/>
              <w:t xml:space="preserve">UZH_ATNW </w:t>
            </w:r>
          </w:p>
        </w:tc>
        <w:tc>
          <w:tcPr>
            <w:tcW w:w="1842" w:type="dxa"/>
            <w:tcBorders>
              <w:top w:val="single" w:sz="8" w:space="0" w:color="auto"/>
            </w:tcBorders>
          </w:tcPr>
          <w:p w14:paraId="3990E19F" w14:textId="77777777" w:rsidR="00360FDC" w:rsidRPr="00D44403" w:rsidRDefault="00360FDC" w:rsidP="00310C94">
            <w:pPr>
              <w:spacing w:before="40" w:after="40"/>
              <w:jc w:val="center"/>
            </w:pPr>
            <w:r w:rsidRPr="00D44403">
              <w:rPr>
                <w:rFonts w:eastAsia="Arial Unicode MS"/>
                <w:szCs w:val="20"/>
                <w:lang w:eastAsia="en-US"/>
              </w:rPr>
              <w:t>46.770395843</w:t>
            </w:r>
          </w:p>
        </w:tc>
        <w:tc>
          <w:tcPr>
            <w:tcW w:w="1843" w:type="dxa"/>
            <w:tcBorders>
              <w:top w:val="single" w:sz="8" w:space="0" w:color="auto"/>
            </w:tcBorders>
          </w:tcPr>
          <w:p w14:paraId="3990E1A0" w14:textId="77777777" w:rsidR="00360FDC" w:rsidRPr="00D44403" w:rsidRDefault="00360FDC" w:rsidP="00310C94">
            <w:pPr>
              <w:spacing w:before="40" w:after="40"/>
              <w:jc w:val="center"/>
            </w:pPr>
            <w:r w:rsidRPr="00D44403">
              <w:rPr>
                <w:rFonts w:eastAsia="Arial Unicode MS"/>
                <w:szCs w:val="20"/>
                <w:lang w:eastAsia="en-US"/>
              </w:rPr>
              <w:t>6.955669513</w:t>
            </w:r>
          </w:p>
        </w:tc>
        <w:tc>
          <w:tcPr>
            <w:tcW w:w="1560" w:type="dxa"/>
            <w:tcBorders>
              <w:top w:val="single" w:sz="8" w:space="0" w:color="auto"/>
              <w:right w:val="single" w:sz="4" w:space="0" w:color="auto"/>
            </w:tcBorders>
          </w:tcPr>
          <w:p w14:paraId="3990E1A1" w14:textId="77777777" w:rsidR="00360FDC" w:rsidRPr="00D44403" w:rsidRDefault="00360FDC" w:rsidP="00310C94">
            <w:pPr>
              <w:spacing w:before="40" w:after="40"/>
              <w:jc w:val="center"/>
            </w:pPr>
            <w:r w:rsidRPr="00D44403">
              <w:rPr>
                <w:rFonts w:eastAsia="Arial Unicode MS"/>
                <w:szCs w:val="20"/>
                <w:lang w:eastAsia="en-US"/>
              </w:rPr>
              <w:t>780.411</w:t>
            </w:r>
          </w:p>
        </w:tc>
      </w:tr>
      <w:tr w:rsidR="00360FDC" w:rsidRPr="00D44403" w14:paraId="3990E1A7" w14:textId="77777777" w:rsidTr="00360FDC">
        <w:trPr>
          <w:jc w:val="center"/>
        </w:trPr>
        <w:tc>
          <w:tcPr>
            <w:tcW w:w="1668" w:type="dxa"/>
          </w:tcPr>
          <w:p w14:paraId="3990E1A3" w14:textId="77777777" w:rsidR="00360FDC" w:rsidRPr="00D44403" w:rsidRDefault="00360FDC" w:rsidP="00310C94">
            <w:pPr>
              <w:spacing w:before="40" w:after="40"/>
            </w:pPr>
            <w:r w:rsidRPr="00D44403">
              <w:rPr>
                <w:rFonts w:eastAsia="Arial Unicode MS"/>
                <w:szCs w:val="20"/>
                <w:lang w:eastAsia="en-US"/>
              </w:rPr>
              <w:t xml:space="preserve">UZH_ATSW </w:t>
            </w:r>
          </w:p>
        </w:tc>
        <w:tc>
          <w:tcPr>
            <w:tcW w:w="1842" w:type="dxa"/>
          </w:tcPr>
          <w:p w14:paraId="3990E1A4" w14:textId="77777777" w:rsidR="00360FDC" w:rsidRPr="00D44403" w:rsidRDefault="00360FDC" w:rsidP="00310C94">
            <w:pPr>
              <w:spacing w:before="40" w:after="40"/>
              <w:jc w:val="center"/>
            </w:pPr>
            <w:r w:rsidRPr="00D44403">
              <w:rPr>
                <w:rFonts w:eastAsia="Arial Unicode MS"/>
                <w:szCs w:val="20"/>
                <w:lang w:eastAsia="en-US"/>
              </w:rPr>
              <w:t>46.770145967</w:t>
            </w:r>
          </w:p>
        </w:tc>
        <w:tc>
          <w:tcPr>
            <w:tcW w:w="1843" w:type="dxa"/>
          </w:tcPr>
          <w:p w14:paraId="3990E1A5" w14:textId="77777777" w:rsidR="00360FDC" w:rsidRPr="00D44403" w:rsidRDefault="00360FDC" w:rsidP="00310C94">
            <w:pPr>
              <w:spacing w:before="40" w:after="40"/>
              <w:jc w:val="center"/>
            </w:pPr>
            <w:r w:rsidRPr="00D44403">
              <w:rPr>
                <w:rFonts w:eastAsia="Arial Unicode MS"/>
                <w:szCs w:val="20"/>
                <w:lang w:eastAsia="en-US"/>
              </w:rPr>
              <w:t>6.955903138</w:t>
            </w:r>
          </w:p>
        </w:tc>
        <w:tc>
          <w:tcPr>
            <w:tcW w:w="1560" w:type="dxa"/>
            <w:tcBorders>
              <w:right w:val="single" w:sz="4" w:space="0" w:color="auto"/>
            </w:tcBorders>
          </w:tcPr>
          <w:p w14:paraId="3990E1A6" w14:textId="77777777" w:rsidR="00360FDC" w:rsidRPr="00D44403" w:rsidRDefault="00360FDC" w:rsidP="00310C94">
            <w:pPr>
              <w:spacing w:before="40" w:after="40"/>
              <w:jc w:val="center"/>
            </w:pPr>
            <w:r w:rsidRPr="00D44403">
              <w:rPr>
                <w:rFonts w:eastAsia="Arial Unicode MS"/>
                <w:szCs w:val="20"/>
                <w:lang w:eastAsia="en-US"/>
              </w:rPr>
              <w:t>779.410</w:t>
            </w:r>
          </w:p>
        </w:tc>
      </w:tr>
      <w:tr w:rsidR="00360FDC" w:rsidRPr="00D44403" w14:paraId="3990E1AC" w14:textId="77777777" w:rsidTr="00360FDC">
        <w:trPr>
          <w:jc w:val="center"/>
        </w:trPr>
        <w:tc>
          <w:tcPr>
            <w:tcW w:w="1668" w:type="dxa"/>
            <w:tcBorders>
              <w:bottom w:val="single" w:sz="8" w:space="0" w:color="auto"/>
            </w:tcBorders>
          </w:tcPr>
          <w:p w14:paraId="3990E1A8" w14:textId="77777777" w:rsidR="00360FDC" w:rsidRPr="00D44403" w:rsidRDefault="00360FDC" w:rsidP="00310C94">
            <w:pPr>
              <w:spacing w:before="40" w:after="40"/>
            </w:pPr>
            <w:r w:rsidRPr="00D44403">
              <w:rPr>
                <w:rFonts w:eastAsia="Arial Unicode MS"/>
                <w:szCs w:val="20"/>
                <w:lang w:eastAsia="en-US"/>
              </w:rPr>
              <w:t xml:space="preserve">UZH_DTNE </w:t>
            </w:r>
          </w:p>
        </w:tc>
        <w:tc>
          <w:tcPr>
            <w:tcW w:w="1842" w:type="dxa"/>
            <w:tcBorders>
              <w:bottom w:val="single" w:sz="8" w:space="0" w:color="auto"/>
            </w:tcBorders>
          </w:tcPr>
          <w:p w14:paraId="3990E1A9" w14:textId="77777777" w:rsidR="00360FDC" w:rsidRPr="00D44403" w:rsidRDefault="00360FDC" w:rsidP="00310C94">
            <w:pPr>
              <w:spacing w:before="40" w:after="40"/>
              <w:jc w:val="center"/>
            </w:pPr>
            <w:r w:rsidRPr="00D44403">
              <w:rPr>
                <w:rFonts w:eastAsia="Arial Unicode MS"/>
                <w:szCs w:val="20"/>
                <w:lang w:eastAsia="en-US"/>
              </w:rPr>
              <w:t>46.770556325</w:t>
            </w:r>
          </w:p>
        </w:tc>
        <w:tc>
          <w:tcPr>
            <w:tcW w:w="1843" w:type="dxa"/>
            <w:tcBorders>
              <w:bottom w:val="single" w:sz="8" w:space="0" w:color="auto"/>
            </w:tcBorders>
          </w:tcPr>
          <w:p w14:paraId="3990E1AA" w14:textId="77777777" w:rsidR="00360FDC" w:rsidRPr="00D44403" w:rsidRDefault="00360FDC" w:rsidP="00310C94">
            <w:pPr>
              <w:spacing w:before="40" w:after="40"/>
              <w:jc w:val="center"/>
            </w:pPr>
            <w:r w:rsidRPr="00D44403">
              <w:rPr>
                <w:rFonts w:eastAsia="Arial Unicode MS"/>
                <w:szCs w:val="20"/>
                <w:lang w:eastAsia="en-US"/>
              </w:rPr>
              <w:t>6.956032497</w:t>
            </w:r>
          </w:p>
        </w:tc>
        <w:tc>
          <w:tcPr>
            <w:tcW w:w="1560" w:type="dxa"/>
            <w:tcBorders>
              <w:bottom w:val="single" w:sz="8" w:space="0" w:color="auto"/>
              <w:right w:val="single" w:sz="4" w:space="0" w:color="auto"/>
            </w:tcBorders>
          </w:tcPr>
          <w:p w14:paraId="3990E1AB" w14:textId="77777777" w:rsidR="00360FDC" w:rsidRPr="00D44403" w:rsidRDefault="00360FDC" w:rsidP="00310C94">
            <w:pPr>
              <w:spacing w:before="40" w:after="40"/>
              <w:jc w:val="center"/>
            </w:pPr>
            <w:r w:rsidRPr="00D44403">
              <w:rPr>
                <w:rFonts w:eastAsia="Arial Unicode MS"/>
                <w:szCs w:val="20"/>
                <w:lang w:eastAsia="en-US"/>
              </w:rPr>
              <w:t>780.389</w:t>
            </w:r>
          </w:p>
        </w:tc>
      </w:tr>
      <w:tr w:rsidR="00360FDC" w:rsidRPr="00D44403" w14:paraId="3990E1B1" w14:textId="77777777" w:rsidTr="00360FDC">
        <w:trPr>
          <w:jc w:val="center"/>
        </w:trPr>
        <w:tc>
          <w:tcPr>
            <w:tcW w:w="1668" w:type="dxa"/>
            <w:tcBorders>
              <w:top w:val="single" w:sz="8" w:space="0" w:color="auto"/>
              <w:bottom w:val="single" w:sz="8" w:space="0" w:color="auto"/>
            </w:tcBorders>
          </w:tcPr>
          <w:p w14:paraId="3990E1AD" w14:textId="77777777" w:rsidR="00360FDC" w:rsidRPr="00D44403" w:rsidRDefault="00360FDC" w:rsidP="00310C94">
            <w:pPr>
              <w:spacing w:before="40" w:after="40"/>
            </w:pPr>
            <w:r w:rsidRPr="00D44403">
              <w:rPr>
                <w:rFonts w:eastAsia="Arial Unicode MS"/>
                <w:szCs w:val="20"/>
                <w:lang w:eastAsia="en-US"/>
              </w:rPr>
              <w:t xml:space="preserve">UZH_DTSE </w:t>
            </w:r>
          </w:p>
        </w:tc>
        <w:tc>
          <w:tcPr>
            <w:tcW w:w="1842" w:type="dxa"/>
            <w:tcBorders>
              <w:top w:val="single" w:sz="8" w:space="0" w:color="auto"/>
              <w:bottom w:val="single" w:sz="8" w:space="0" w:color="auto"/>
            </w:tcBorders>
          </w:tcPr>
          <w:p w14:paraId="3990E1AE" w14:textId="77777777" w:rsidR="00360FDC" w:rsidRPr="00D44403" w:rsidRDefault="00360FDC" w:rsidP="00310C94">
            <w:pPr>
              <w:spacing w:before="40" w:after="40"/>
              <w:jc w:val="center"/>
            </w:pPr>
            <w:r w:rsidRPr="00D44403">
              <w:rPr>
                <w:rFonts w:eastAsia="Arial Unicode MS"/>
                <w:szCs w:val="20"/>
                <w:lang w:eastAsia="en-US"/>
              </w:rPr>
              <w:t>46.770306489</w:t>
            </w:r>
          </w:p>
        </w:tc>
        <w:tc>
          <w:tcPr>
            <w:tcW w:w="1843" w:type="dxa"/>
            <w:tcBorders>
              <w:top w:val="single" w:sz="8" w:space="0" w:color="auto"/>
              <w:bottom w:val="single" w:sz="8" w:space="0" w:color="auto"/>
            </w:tcBorders>
          </w:tcPr>
          <w:p w14:paraId="3990E1AF" w14:textId="77777777" w:rsidR="00360FDC" w:rsidRPr="00D44403" w:rsidRDefault="00360FDC" w:rsidP="00310C94">
            <w:pPr>
              <w:spacing w:before="40" w:after="40"/>
              <w:jc w:val="center"/>
            </w:pPr>
            <w:r w:rsidRPr="00D44403">
              <w:rPr>
                <w:rFonts w:eastAsia="Arial Unicode MS"/>
                <w:szCs w:val="20"/>
                <w:lang w:eastAsia="en-US"/>
              </w:rPr>
              <w:t>6.956266231</w:t>
            </w:r>
          </w:p>
        </w:tc>
        <w:tc>
          <w:tcPr>
            <w:tcW w:w="1560" w:type="dxa"/>
            <w:tcBorders>
              <w:top w:val="single" w:sz="8" w:space="0" w:color="auto"/>
              <w:bottom w:val="single" w:sz="8" w:space="0" w:color="auto"/>
              <w:right w:val="single" w:sz="4" w:space="0" w:color="auto"/>
            </w:tcBorders>
          </w:tcPr>
          <w:p w14:paraId="3990E1B0" w14:textId="77777777" w:rsidR="00360FDC" w:rsidRPr="00D44403" w:rsidRDefault="00360FDC" w:rsidP="00310C94">
            <w:pPr>
              <w:spacing w:before="40" w:after="40"/>
              <w:jc w:val="center"/>
            </w:pPr>
            <w:r w:rsidRPr="00D44403">
              <w:rPr>
                <w:rFonts w:eastAsia="Arial Unicode MS"/>
                <w:szCs w:val="20"/>
                <w:lang w:eastAsia="en-US"/>
              </w:rPr>
              <w:t>779.402</w:t>
            </w:r>
          </w:p>
        </w:tc>
      </w:tr>
    </w:tbl>
    <w:p w14:paraId="3990E1B2" w14:textId="77777777" w:rsidR="006758B2" w:rsidRDefault="00D46B59" w:rsidP="00D46B59">
      <w:pPr>
        <w:spacing w:before="120"/>
        <w:jc w:val="center"/>
        <w:rPr>
          <w:b/>
        </w:rPr>
      </w:pPr>
      <w:bookmarkStart w:id="623" w:name="_Ref361934926"/>
      <w:bookmarkStart w:id="624" w:name="_Toc396126721"/>
      <w:bookmarkStart w:id="625" w:name="_Toc398190119"/>
      <w:bookmarkStart w:id="626" w:name="_Toc400445940"/>
      <w:r w:rsidRPr="00D46B59">
        <w:rPr>
          <w:b/>
        </w:rPr>
        <w:t xml:space="preserve">Table </w:t>
      </w:r>
      <w:r w:rsidR="004524AF" w:rsidRPr="00D46B59">
        <w:rPr>
          <w:b/>
        </w:rPr>
        <w:fldChar w:fldCharType="begin"/>
      </w:r>
      <w:r w:rsidRPr="00D46B59">
        <w:rPr>
          <w:b/>
        </w:rPr>
        <w:instrText xml:space="preserve"> SEQ Table \* ARABIC </w:instrText>
      </w:r>
      <w:r w:rsidR="004524AF" w:rsidRPr="00D46B59">
        <w:rPr>
          <w:b/>
        </w:rPr>
        <w:fldChar w:fldCharType="separate"/>
      </w:r>
      <w:r w:rsidR="00FE4CC0">
        <w:rPr>
          <w:b/>
          <w:noProof/>
        </w:rPr>
        <w:t>17</w:t>
      </w:r>
      <w:r w:rsidR="004524AF" w:rsidRPr="00D46B59">
        <w:rPr>
          <w:b/>
        </w:rPr>
        <w:fldChar w:fldCharType="end"/>
      </w:r>
      <w:bookmarkEnd w:id="623"/>
      <w:r w:rsidRPr="00D46B59">
        <w:rPr>
          <w:b/>
        </w:rPr>
        <w:t xml:space="preserve">: </w:t>
      </w:r>
      <w:r w:rsidRPr="00D46B59">
        <w:rPr>
          <w:b/>
          <w:i/>
        </w:rPr>
        <w:t>Torny-le-Grand</w:t>
      </w:r>
      <w:r w:rsidRPr="00D46B59">
        <w:rPr>
          <w:b/>
        </w:rPr>
        <w:t xml:space="preserve"> corner reflector surveyed coordinates at epoch 2 July 2006 (global geographic latitude / longitude). Reference frame: ITRF2008</w:t>
      </w:r>
      <w:bookmarkEnd w:id="624"/>
      <w:bookmarkEnd w:id="625"/>
      <w:bookmarkEnd w:id="626"/>
    </w:p>
    <w:p w14:paraId="3990E1B3" w14:textId="77777777" w:rsidR="00360FDC" w:rsidRPr="00D46B59" w:rsidRDefault="00360FDC" w:rsidP="00D46B59">
      <w:pPr>
        <w:spacing w:before="120"/>
        <w:jc w:val="center"/>
        <w:rPr>
          <w:b/>
        </w:rPr>
      </w:pPr>
    </w:p>
    <w:tbl>
      <w:tblPr>
        <w:tblW w:w="0" w:type="auto"/>
        <w:tblLayout w:type="fixed"/>
        <w:tblLook w:val="04A0" w:firstRow="1" w:lastRow="0" w:firstColumn="1" w:lastColumn="0" w:noHBand="0" w:noVBand="1"/>
      </w:tblPr>
      <w:tblGrid>
        <w:gridCol w:w="514"/>
        <w:gridCol w:w="2240"/>
        <w:gridCol w:w="3450"/>
        <w:gridCol w:w="3651"/>
      </w:tblGrid>
      <w:tr w:rsidR="006758B2" w:rsidRPr="00D44403" w14:paraId="3990E1B6" w14:textId="77777777" w:rsidTr="00310C94">
        <w:tc>
          <w:tcPr>
            <w:tcW w:w="514" w:type="dxa"/>
            <w:vAlign w:val="center"/>
          </w:tcPr>
          <w:p w14:paraId="3990E1B4" w14:textId="77777777" w:rsidR="006758B2" w:rsidRPr="00D44403" w:rsidRDefault="006758B2" w:rsidP="00310C94">
            <w:pPr>
              <w:jc w:val="center"/>
              <w:rPr>
                <w:lang w:eastAsia="en-US"/>
              </w:rPr>
            </w:pPr>
            <w:r w:rsidRPr="00D44403">
              <w:rPr>
                <w:lang w:eastAsia="en-US"/>
              </w:rPr>
              <w:t>(a)</w:t>
            </w:r>
          </w:p>
        </w:tc>
        <w:tc>
          <w:tcPr>
            <w:tcW w:w="9341" w:type="dxa"/>
            <w:gridSpan w:val="3"/>
          </w:tcPr>
          <w:p w14:paraId="3990E1B5" w14:textId="77777777" w:rsidR="006758B2" w:rsidRPr="00D44403" w:rsidRDefault="006758B2" w:rsidP="00310C94">
            <w:r w:rsidRPr="00D44403">
              <w:rPr>
                <w:noProof/>
                <w:lang w:eastAsia="en-GB"/>
              </w:rPr>
              <w:drawing>
                <wp:inline distT="0" distB="0" distL="0" distR="0" wp14:anchorId="3990EF35" wp14:editId="3990EF36">
                  <wp:extent cx="5760000" cy="3529269"/>
                  <wp:effectExtent l="19050" t="0" r="0" b="0"/>
                  <wp:docPr id="40" name="Picture 10" descr="torny_google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googleOverview.PNG"/>
                          <pic:cNvPicPr/>
                        </pic:nvPicPr>
                        <pic:blipFill>
                          <a:blip r:embed="rId124" cstate="print"/>
                          <a:srcRect/>
                          <a:stretch>
                            <a:fillRect/>
                          </a:stretch>
                        </pic:blipFill>
                        <pic:spPr>
                          <a:xfrm>
                            <a:off x="0" y="0"/>
                            <a:ext cx="5760000" cy="3529269"/>
                          </a:xfrm>
                          <a:prstGeom prst="rect">
                            <a:avLst/>
                          </a:prstGeom>
                        </pic:spPr>
                      </pic:pic>
                    </a:graphicData>
                  </a:graphic>
                </wp:inline>
              </w:drawing>
            </w:r>
          </w:p>
        </w:tc>
      </w:tr>
      <w:tr w:rsidR="006758B2" w:rsidRPr="00D44403" w14:paraId="3990E1B9" w14:textId="77777777" w:rsidTr="00310C94">
        <w:tc>
          <w:tcPr>
            <w:tcW w:w="514" w:type="dxa"/>
            <w:vAlign w:val="center"/>
          </w:tcPr>
          <w:p w14:paraId="3990E1B7" w14:textId="77777777" w:rsidR="006758B2" w:rsidRPr="00D44403" w:rsidRDefault="006758B2" w:rsidP="00310C94">
            <w:pPr>
              <w:jc w:val="center"/>
              <w:rPr>
                <w:lang w:eastAsia="en-US"/>
              </w:rPr>
            </w:pPr>
            <w:r w:rsidRPr="00D44403">
              <w:rPr>
                <w:lang w:eastAsia="en-US"/>
              </w:rPr>
              <w:t>(b)</w:t>
            </w:r>
          </w:p>
        </w:tc>
        <w:tc>
          <w:tcPr>
            <w:tcW w:w="9341" w:type="dxa"/>
            <w:gridSpan w:val="3"/>
          </w:tcPr>
          <w:p w14:paraId="3990E1B8" w14:textId="77777777" w:rsidR="006758B2" w:rsidRPr="00D44403" w:rsidRDefault="00A43995" w:rsidP="00310C94">
            <w:pPr>
              <w:rPr>
                <w:lang w:eastAsia="de-CH"/>
              </w:rPr>
            </w:pPr>
            <w:r>
              <w:rPr>
                <w:noProof/>
                <w:lang w:eastAsia="en-GB"/>
              </w:rPr>
              <w:pict w14:anchorId="3990EF37">
                <v:shape id="Text Box 5" o:spid="_x0000_s1027" type="#_x0000_t202" style="position:absolute;left:0;text-align:left;margin-left:388pt;margin-top:114.45pt;width:80.2pt;height:18.8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" filled="f" fillcolor="black [3213]" stroked="f">
                  <v:fill opacity="11051f"/>
                  <v:textbox style="mso-fit-shape-to-text:t">
                    <w:txbxContent>
                      <w:p w14:paraId="3990F012" w14:textId="77777777" w:rsidR="002072DD" w:rsidRPr="00C868C4" w:rsidRDefault="002072DD" w:rsidP="006758B2">
                        <w:pPr>
                          <w:spacing w:after="0"/>
                          <w:jc w:val="center"/>
                          <w:rPr>
                            <w:color w:val="FFFFFF" w:themeColor="background1"/>
                          </w:rPr>
                        </w:pPr>
                        <w:r w:rsidRPr="00C868C4">
                          <w:rPr>
                            <w:color w:val="FFFFFF" w:themeColor="background1"/>
                          </w:rPr>
                          <w:t>UZH_ATSW</w:t>
                        </w:r>
                      </w:p>
                    </w:txbxContent>
                  </v:textbox>
                </v:shape>
              </w:pict>
            </w:r>
            <w:r>
              <w:rPr>
                <w:noProof/>
                <w:lang w:eastAsia="en-GB"/>
              </w:rPr>
              <w:pict w14:anchorId="3990EF38">
                <v:shape id="Text Box 4" o:spid="_x0000_s1028" type="#_x0000_t202" style="position:absolute;left:0;text-align:left;margin-left:254.4pt;margin-top:56.65pt;width:80.2pt;height:18.8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" filled="f" fillcolor="black [3213]" stroked="f">
                  <v:fill opacity="11051f"/>
                  <v:textbox style="mso-fit-shape-to-text:t">
                    <w:txbxContent>
                      <w:p w14:paraId="3990F013" w14:textId="77777777" w:rsidR="002072DD" w:rsidRPr="00C868C4" w:rsidRDefault="002072DD" w:rsidP="006758B2">
                        <w:pPr>
                          <w:spacing w:after="0"/>
                          <w:jc w:val="center"/>
                          <w:rPr>
                            <w:color w:val="FFFFFF" w:themeColor="background1"/>
                          </w:rPr>
                        </w:pPr>
                        <w:r w:rsidRPr="00C868C4">
                          <w:rPr>
                            <w:color w:val="FFFFFF" w:themeColor="background1"/>
                          </w:rPr>
                          <w:t>UZH_DTSE</w:t>
                        </w:r>
                      </w:p>
                    </w:txbxContent>
                  </v:textbox>
                </v:shape>
              </w:pict>
            </w:r>
            <w:r>
              <w:rPr>
                <w:noProof/>
                <w:lang w:eastAsia="en-GB"/>
              </w:rPr>
              <w:pict w14:anchorId="3990EF39">
                <v:shape id="Text Box 2" o:spid="_x0000_s1029" type="#_x0000_t202" style="position:absolute;left:0;text-align:left;margin-left:48.9pt;margin-top:115.1pt;width:80.2pt;height:18.8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" filled="f" fillcolor="black [3213]" stroked="f">
                  <v:fill opacity="11051f"/>
                  <v:textbox style="mso-fit-shape-to-text:t">
                    <w:txbxContent>
                      <w:p w14:paraId="3990F014" w14:textId="77777777" w:rsidR="002072DD" w:rsidRPr="00C868C4" w:rsidRDefault="002072DD" w:rsidP="006758B2">
                        <w:pPr>
                          <w:spacing w:after="0"/>
                          <w:jc w:val="center"/>
                          <w:rPr>
                            <w:color w:val="FFFFFF" w:themeColor="background1"/>
                          </w:rPr>
                        </w:pPr>
                        <w:r w:rsidRPr="00C868C4">
                          <w:rPr>
                            <w:color w:val="FFFFFF" w:themeColor="background1"/>
                          </w:rPr>
                          <w:t>UZH_ATNW</w:t>
                        </w:r>
                      </w:p>
                    </w:txbxContent>
                  </v:textbox>
                </v:shape>
              </w:pict>
            </w:r>
            <w:r>
              <w:rPr>
                <w:noProof/>
                <w:lang w:eastAsia="en-GB"/>
              </w:rPr>
              <w:pict w14:anchorId="3990EF3A">
                <v:shape id="Text Box 3" o:spid="_x0000_s1030" type="#_x0000_t202" style="position:absolute;left:0;text-align:left;margin-left:8.4pt;margin-top:52.15pt;width:80.2pt;height:18.8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" filled="f" fillcolor="black [3213]" stroked="f">
                  <v:fill opacity="11051f"/>
                  <v:textbox style="mso-fit-shape-to-text:t">
                    <w:txbxContent>
                      <w:p w14:paraId="3990F015" w14:textId="77777777" w:rsidR="002072DD" w:rsidRPr="00C868C4" w:rsidRDefault="002072DD" w:rsidP="006758B2">
                        <w:pPr>
                          <w:spacing w:after="0"/>
                          <w:jc w:val="center"/>
                          <w:rPr>
                            <w:color w:val="FFFFFF" w:themeColor="background1"/>
                          </w:rPr>
                        </w:pPr>
                        <w:r w:rsidRPr="00C868C4">
                          <w:rPr>
                            <w:color w:val="FFFFFF" w:themeColor="background1"/>
                          </w:rPr>
                          <w:t>UZH_DTNE</w:t>
                        </w:r>
                      </w:p>
                    </w:txbxContent>
                  </v:textbox>
                </v:shape>
              </w:pict>
            </w:r>
            <w:r w:rsidR="006758B2" w:rsidRPr="00D44403">
              <w:rPr>
                <w:noProof/>
                <w:lang w:eastAsia="en-GB"/>
              </w:rPr>
              <w:drawing>
                <wp:inline distT="0" distB="0" distL="0" distR="0" wp14:anchorId="3990EF3B" wp14:editId="3990EF3C">
                  <wp:extent cx="5760000" cy="1816232"/>
                  <wp:effectExtent l="19050" t="0" r="0" b="0"/>
                  <wp:docPr id="731" name="Picture 2" descr="D:\ESA\Sentinel-1\CornerReflectors\TornyLeGrand_CRs\FieldCampaign_Apr2014\Photos\Overview\P407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A\Sentinel-1\CornerReflectors\TornyLeGrand_CRs\FieldCampaign_Apr2014\Photos\Overview\P4070576.JPG"/>
                          <pic:cNvPicPr>
                            <a:picLocks noChangeAspect="1" noChangeArrowheads="1"/>
                          </pic:cNvPicPr>
                        </pic:nvPicPr>
                        <pic:blipFill>
                          <a:blip r:embed="rId125" cstate="print"/>
                          <a:srcRect/>
                          <a:stretch>
                            <a:fillRect/>
                          </a:stretch>
                        </pic:blipFill>
                        <pic:spPr bwMode="auto">
                          <a:xfrm>
                            <a:off x="0" y="0"/>
                            <a:ext cx="5760000" cy="1816232"/>
                          </a:xfrm>
                          <a:prstGeom prst="rect">
                            <a:avLst/>
                          </a:prstGeom>
                          <a:noFill/>
                          <a:ln w="9525">
                            <a:noFill/>
                            <a:miter lim="800000"/>
                            <a:headEnd/>
                            <a:tailEnd/>
                          </a:ln>
                        </pic:spPr>
                      </pic:pic>
                    </a:graphicData>
                  </a:graphic>
                </wp:inline>
              </w:drawing>
            </w:r>
          </w:p>
        </w:tc>
      </w:tr>
      <w:tr w:rsidR="006758B2" w:rsidRPr="00D44403" w14:paraId="3990E1BD" w14:textId="77777777" w:rsidTr="00310C94">
        <w:tc>
          <w:tcPr>
            <w:tcW w:w="2754" w:type="dxa"/>
            <w:gridSpan w:val="2"/>
            <w:vAlign w:val="bottom"/>
          </w:tcPr>
          <w:p w14:paraId="3990E1BA" w14:textId="77777777" w:rsidR="006758B2" w:rsidRPr="00D44403" w:rsidRDefault="006758B2" w:rsidP="00310C94">
            <w:pPr>
              <w:jc w:val="right"/>
              <w:rPr>
                <w:lang w:eastAsia="de-CH"/>
              </w:rPr>
            </w:pPr>
            <w:r w:rsidRPr="00D44403">
              <w:rPr>
                <w:noProof/>
                <w:lang w:eastAsia="en-GB"/>
              </w:rPr>
              <w:lastRenderedPageBreak/>
              <w:drawing>
                <wp:inline distT="0" distB="0" distL="0" distR="0" wp14:anchorId="3990EF3D" wp14:editId="3990EF3E">
                  <wp:extent cx="1260000" cy="1929985"/>
                  <wp:effectExtent l="19050" t="0" r="0" b="0"/>
                  <wp:docPr id="41" name="Picture 44" descr="D:\ESA\Sentinel-1\ESTEC\TN-01\pics\DSC04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A\Sentinel-1\ESTEC\TN-01\pics\DSC04891.JPG"/>
                          <pic:cNvPicPr>
                            <a:picLocks noChangeAspect="1" noChangeArrowheads="1"/>
                          </pic:cNvPicPr>
                        </pic:nvPicPr>
                        <pic:blipFill>
                          <a:blip r:embed="rId126" cstate="print"/>
                          <a:srcRect/>
                          <a:stretch>
                            <a:fillRect/>
                          </a:stretch>
                        </pic:blipFill>
                        <pic:spPr bwMode="auto">
                          <a:xfrm>
                            <a:off x="0" y="0"/>
                            <a:ext cx="1260000" cy="1929985"/>
                          </a:xfrm>
                          <a:prstGeom prst="rect">
                            <a:avLst/>
                          </a:prstGeom>
                          <a:noFill/>
                          <a:ln w="9525">
                            <a:noFill/>
                            <a:miter lim="800000"/>
                            <a:headEnd/>
                            <a:tailEnd/>
                          </a:ln>
                        </pic:spPr>
                      </pic:pic>
                    </a:graphicData>
                  </a:graphic>
                </wp:inline>
              </w:drawing>
            </w:r>
            <w:r w:rsidRPr="00D44403">
              <w:rPr>
                <w:snapToGrid w:val="0"/>
                <w:color w:val="000000"/>
                <w:w w:val="0"/>
                <w:sz w:val="0"/>
                <w:szCs w:val="0"/>
                <w:u w:color="000000"/>
                <w:bdr w:val="none" w:sz="0" w:space="0" w:color="000000"/>
                <w:shd w:val="clear" w:color="000000" w:fill="000000"/>
              </w:rPr>
              <w:t xml:space="preserve"> </w:t>
            </w:r>
          </w:p>
        </w:tc>
        <w:tc>
          <w:tcPr>
            <w:tcW w:w="3450" w:type="dxa"/>
            <w:vAlign w:val="bottom"/>
          </w:tcPr>
          <w:p w14:paraId="3990E1BB" w14:textId="77777777" w:rsidR="006758B2" w:rsidRPr="00D44403" w:rsidRDefault="006758B2" w:rsidP="00310C94">
            <w:pPr>
              <w:jc w:val="center"/>
              <w:rPr>
                <w:lang w:eastAsia="de-CH"/>
              </w:rPr>
            </w:pPr>
            <w:r w:rsidRPr="00D44403">
              <w:rPr>
                <w:noProof/>
                <w:lang w:eastAsia="en-GB"/>
              </w:rPr>
              <w:drawing>
                <wp:inline distT="0" distB="0" distL="0" distR="0" wp14:anchorId="3990EF3F" wp14:editId="3990EF40">
                  <wp:extent cx="2232000" cy="1913143"/>
                  <wp:effectExtent l="19050" t="0" r="0" b="0"/>
                  <wp:docPr id="42" name="Picture 45" descr="D:\ESA\Sentinel-1\ESTEC\TN-01\pics\DSC04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A\Sentinel-1\ESTEC\TN-01\pics\DSC04893.JPG"/>
                          <pic:cNvPicPr>
                            <a:picLocks noChangeAspect="1" noChangeArrowheads="1"/>
                          </pic:cNvPicPr>
                        </pic:nvPicPr>
                        <pic:blipFill>
                          <a:blip r:embed="rId127" cstate="print"/>
                          <a:srcRect/>
                          <a:stretch>
                            <a:fillRect/>
                          </a:stretch>
                        </pic:blipFill>
                        <pic:spPr bwMode="auto">
                          <a:xfrm>
                            <a:off x="0" y="0"/>
                            <a:ext cx="2232000" cy="1913143"/>
                          </a:xfrm>
                          <a:prstGeom prst="rect">
                            <a:avLst/>
                          </a:prstGeom>
                          <a:noFill/>
                          <a:ln w="9525">
                            <a:noFill/>
                            <a:miter lim="800000"/>
                            <a:headEnd/>
                            <a:tailEnd/>
                          </a:ln>
                        </pic:spPr>
                      </pic:pic>
                    </a:graphicData>
                  </a:graphic>
                </wp:inline>
              </w:drawing>
            </w:r>
          </w:p>
        </w:tc>
        <w:tc>
          <w:tcPr>
            <w:tcW w:w="3651" w:type="dxa"/>
          </w:tcPr>
          <w:p w14:paraId="3990E1BC" w14:textId="77777777" w:rsidR="006758B2" w:rsidRPr="00D44403" w:rsidRDefault="006758B2" w:rsidP="00310C94">
            <w:pPr>
              <w:jc w:val="right"/>
              <w:rPr>
                <w:lang w:eastAsia="de-CH"/>
              </w:rPr>
            </w:pPr>
            <w:r w:rsidRPr="00D44403">
              <w:rPr>
                <w:noProof/>
                <w:lang w:eastAsia="en-GB"/>
              </w:rPr>
              <w:drawing>
                <wp:inline distT="0" distB="0" distL="0" distR="0" wp14:anchorId="3990EF41" wp14:editId="3990EF42">
                  <wp:extent cx="2160000" cy="1912802"/>
                  <wp:effectExtent l="19050" t="0" r="0" b="0"/>
                  <wp:docPr id="43" name="Picture 46" descr="D:\ESA\Sentinel-1\ESTEC\TN-01\pics\CR_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A\Sentinel-1\ESTEC\TN-01\pics\CR_NW.JPG"/>
                          <pic:cNvPicPr>
                            <a:picLocks noChangeAspect="1" noChangeArrowheads="1"/>
                          </pic:cNvPicPr>
                        </pic:nvPicPr>
                        <pic:blipFill>
                          <a:blip r:embed="rId128" cstate="print"/>
                          <a:srcRect/>
                          <a:stretch>
                            <a:fillRect/>
                          </a:stretch>
                        </pic:blipFill>
                        <pic:spPr bwMode="auto">
                          <a:xfrm>
                            <a:off x="0" y="0"/>
                            <a:ext cx="2160000" cy="1912802"/>
                          </a:xfrm>
                          <a:prstGeom prst="rect">
                            <a:avLst/>
                          </a:prstGeom>
                          <a:noFill/>
                          <a:ln w="9525">
                            <a:noFill/>
                            <a:miter lim="800000"/>
                            <a:headEnd/>
                            <a:tailEnd/>
                          </a:ln>
                        </pic:spPr>
                      </pic:pic>
                    </a:graphicData>
                  </a:graphic>
                </wp:inline>
              </w:drawing>
            </w:r>
          </w:p>
        </w:tc>
      </w:tr>
      <w:tr w:rsidR="006758B2" w:rsidRPr="00D44403" w14:paraId="3990E1C1" w14:textId="77777777" w:rsidTr="00310C94">
        <w:trPr>
          <w:trHeight w:val="305"/>
        </w:trPr>
        <w:tc>
          <w:tcPr>
            <w:tcW w:w="2754" w:type="dxa"/>
            <w:gridSpan w:val="2"/>
            <w:vAlign w:val="center"/>
          </w:tcPr>
          <w:p w14:paraId="3990E1BE" w14:textId="77777777" w:rsidR="006758B2" w:rsidRPr="00D44403" w:rsidRDefault="006758B2" w:rsidP="00310C94">
            <w:pPr>
              <w:pStyle w:val="Caption"/>
              <w:spacing w:before="0" w:after="0"/>
              <w:rPr>
                <w:b w:val="0"/>
              </w:rPr>
            </w:pPr>
            <w:r w:rsidRPr="00D44403">
              <w:rPr>
                <w:b w:val="0"/>
                <w:lang w:eastAsia="en-US"/>
              </w:rPr>
              <w:t xml:space="preserve">        (c)</w:t>
            </w:r>
          </w:p>
        </w:tc>
        <w:tc>
          <w:tcPr>
            <w:tcW w:w="3450" w:type="dxa"/>
          </w:tcPr>
          <w:p w14:paraId="3990E1BF" w14:textId="77777777" w:rsidR="006758B2" w:rsidRPr="00D44403" w:rsidRDefault="006758B2" w:rsidP="00310C94">
            <w:pPr>
              <w:pStyle w:val="Caption"/>
              <w:spacing w:before="0" w:after="0"/>
            </w:pPr>
            <w:r w:rsidRPr="00D44403">
              <w:rPr>
                <w:b w:val="0"/>
                <w:lang w:eastAsia="en-US"/>
              </w:rPr>
              <w:t>(d)</w:t>
            </w:r>
          </w:p>
        </w:tc>
        <w:tc>
          <w:tcPr>
            <w:tcW w:w="3651" w:type="dxa"/>
          </w:tcPr>
          <w:p w14:paraId="3990E1C0" w14:textId="77777777" w:rsidR="006758B2" w:rsidRPr="00D44403" w:rsidRDefault="006758B2" w:rsidP="00310C94">
            <w:pPr>
              <w:pStyle w:val="Caption"/>
              <w:spacing w:before="0" w:after="0"/>
            </w:pPr>
            <w:r w:rsidRPr="00D44403">
              <w:rPr>
                <w:b w:val="0"/>
                <w:lang w:eastAsia="en-US"/>
              </w:rPr>
              <w:t>(e)</w:t>
            </w:r>
          </w:p>
        </w:tc>
      </w:tr>
      <w:tr w:rsidR="006758B2" w:rsidRPr="00D44403" w14:paraId="3990E1C3" w14:textId="77777777" w:rsidTr="00310C94">
        <w:tc>
          <w:tcPr>
            <w:tcW w:w="9855" w:type="dxa"/>
            <w:gridSpan w:val="4"/>
          </w:tcPr>
          <w:p w14:paraId="3990E1C2" w14:textId="77777777" w:rsidR="006758B2" w:rsidRPr="00D44403" w:rsidRDefault="006758B2" w:rsidP="00D46B59">
            <w:pPr>
              <w:pStyle w:val="Caption"/>
              <w:tabs>
                <w:tab w:val="clear" w:pos="851"/>
              </w:tabs>
              <w:ind w:left="0" w:firstLine="0"/>
            </w:pPr>
            <w:bookmarkStart w:id="627" w:name="_Ref395691367"/>
            <w:bookmarkStart w:id="628" w:name="_Ref395691384"/>
            <w:bookmarkStart w:id="629" w:name="_Toc396126722"/>
            <w:bookmarkStart w:id="630" w:name="_Toc398190186"/>
            <w:bookmarkStart w:id="631" w:name="_Toc400445898"/>
            <w:r w:rsidRPr="00D44403">
              <w:t xml:space="preserve">Figure </w:t>
            </w:r>
            <w:r w:rsidR="004524AF" w:rsidRPr="00D44403">
              <w:fldChar w:fldCharType="begin"/>
            </w:r>
            <w:r w:rsidRPr="00D44403">
              <w:instrText xml:space="preserve"> SEQ Figure \* ARABIC </w:instrText>
            </w:r>
            <w:r w:rsidR="004524AF" w:rsidRPr="00D44403">
              <w:fldChar w:fldCharType="separate"/>
            </w:r>
            <w:r w:rsidR="00C57895">
              <w:rPr>
                <w:noProof/>
              </w:rPr>
              <w:t>57</w:t>
            </w:r>
            <w:r w:rsidR="004524AF" w:rsidRPr="00D44403">
              <w:fldChar w:fldCharType="end"/>
            </w:r>
            <w:bookmarkEnd w:id="627"/>
            <w:r w:rsidRPr="00D44403">
              <w:t xml:space="preserve">:  Overview of the </w:t>
            </w:r>
            <w:r w:rsidRPr="00D44403">
              <w:rPr>
                <w:i/>
              </w:rPr>
              <w:t>Torny-le-Grand</w:t>
            </w:r>
            <w:r w:rsidRPr="00D44403">
              <w:t xml:space="preserve"> corner reflectors (a) location of test site (b) view of reflectors at the test site on 7 April 2014, looking towards the east</w:t>
            </w:r>
            <w:bookmarkEnd w:id="628"/>
            <w:r w:rsidRPr="00D44403">
              <w:t xml:space="preserve"> (c) and (d) GPS receiver over reference hole in the concrete (e) </w:t>
            </w:r>
            <w:r w:rsidRPr="00D44403">
              <w:rPr>
                <w:rFonts w:eastAsia="Arial Unicode MS"/>
                <w:szCs w:val="20"/>
                <w:lang w:eastAsia="en-US"/>
              </w:rPr>
              <w:t>UZH_ATNW reflector</w:t>
            </w:r>
            <w:bookmarkEnd w:id="629"/>
            <w:bookmarkEnd w:id="630"/>
            <w:bookmarkEnd w:id="631"/>
          </w:p>
        </w:tc>
      </w:tr>
    </w:tbl>
    <w:p w14:paraId="3990E1C4" w14:textId="77777777" w:rsidR="006758B2" w:rsidRDefault="006758B2" w:rsidP="00E7718A">
      <w:pPr>
        <w:rPr>
          <w:lang w:val="en-US"/>
        </w:rPr>
      </w:pPr>
    </w:p>
    <w:p w14:paraId="3990E1C5" w14:textId="77777777" w:rsidR="006A087A" w:rsidRPr="00E94021" w:rsidRDefault="006A087A" w:rsidP="00E7718A">
      <w:pPr>
        <w:rPr>
          <w:b/>
          <w:lang w:val="en-US"/>
        </w:rPr>
      </w:pPr>
      <w:r w:rsidRPr="00E94021">
        <w:rPr>
          <w:b/>
          <w:lang w:val="en-US"/>
        </w:rPr>
        <w:t>T5203: Estimation of Range Timing Bias</w:t>
      </w:r>
    </w:p>
    <w:p w14:paraId="3990E1C6" w14:textId="77777777" w:rsidR="006758B2" w:rsidRPr="00D44403" w:rsidRDefault="006758B2" w:rsidP="006758B2">
      <w:r w:rsidRPr="00D44403">
        <w:t xml:space="preserve">For the best possible estimation of S1A geometric calibration constants, UZH has been requesting exclusively stripmap (SM) mode acquisitions over its test site </w:t>
      </w:r>
      <w:r w:rsidRPr="00D44403">
        <w:rPr>
          <w:i/>
        </w:rPr>
        <w:t>Torny-le-Grand</w:t>
      </w:r>
      <w:r w:rsidRPr="00D44403">
        <w:t xml:space="preserve">. These provide the highest geometric resolution, and the SM SLC products best reflect the sensor characteristics (more closely than GRD products from the same mode). As of the time of this writing, 15 SM products have been acquired over </w:t>
      </w:r>
      <w:r w:rsidRPr="00D44403">
        <w:rPr>
          <w:i/>
        </w:rPr>
        <w:t>Torny-le-Grand</w:t>
      </w:r>
      <w:r w:rsidRPr="00D44403">
        <w:t>.  Each contains up to two visible CRs.</w:t>
      </w:r>
    </w:p>
    <w:p w14:paraId="3990E1C7" w14:textId="77777777" w:rsidR="006758B2" w:rsidRPr="00D44403" w:rsidRDefault="006758B2" w:rsidP="006758B2">
      <w:r w:rsidRPr="00D44403">
        <w:t>Section 3.5.2 of the Commissioning Calibration &amp; Validation Implementation Plan [Meadows, 2013] describes three additional effects that need to be modelled and mitigated to obtain more accurate ALE estimation than the imaged CRs can provide alone: atmospheric path delay (PD), the solid Earth tide, and the frame drift between European and international terrestrial reference frames due to plate tectonics. Especially the atmospheric modelling (based on meteorological measurements) is a critical component of the range bias estimation, as it typically causes a two-way signal delay of ~6 m.</w:t>
      </w:r>
    </w:p>
    <w:p w14:paraId="3990E1C8" w14:textId="77777777" w:rsidR="006758B2" w:rsidRPr="00D44403" w:rsidRDefault="006758B2" w:rsidP="006758B2">
      <w:r w:rsidRPr="00D44403">
        <w:t xml:space="preserve">The orbital state vectors (OSVs) also need to be of the highest </w:t>
      </w:r>
      <w:r>
        <w:t xml:space="preserve">available </w:t>
      </w:r>
      <w:r w:rsidRPr="00D44403">
        <w:t xml:space="preserve">quality for the best possible bias estimation. Since the precise OSVs (AUX_POEORB) are available with a latency of 3 weeks, the products acquired in the latest 3 weeks can never be used for this purpose. At the time </w:t>
      </w:r>
      <w:r>
        <w:t>document was written (August 28, 2014)</w:t>
      </w:r>
      <w:r w:rsidRPr="00D44403">
        <w:t>, 8 of the 15 available SM SLC products had precise OSV available.</w:t>
      </w:r>
      <w:r>
        <w:t xml:space="preserve"> The latencies of all data sources affecting the ALE estimation for a given product are </w:t>
      </w:r>
      <w:r w:rsidRPr="00FE4CC0">
        <w:t xml:space="preserve">listed in </w:t>
      </w:r>
      <w:r w:rsidR="00A43995">
        <w:fldChar w:fldCharType="begin"/>
      </w:r>
      <w:r w:rsidR="00A43995">
        <w:instrText xml:space="preserve"> REF _Ref397505724 \h  \* MERGEFORMAT </w:instrText>
      </w:r>
      <w:r w:rsidR="00A43995">
        <w:fldChar w:fldCharType="separate"/>
      </w:r>
      <w:r w:rsidR="00FE4CC0" w:rsidRPr="00FE4CC0">
        <w:t xml:space="preserve">Table </w:t>
      </w:r>
      <w:r w:rsidR="00FE4CC0" w:rsidRPr="00FE4CC0">
        <w:rPr>
          <w:noProof/>
        </w:rPr>
        <w:t>18</w:t>
      </w:r>
      <w:r w:rsidR="00A43995">
        <w:fldChar w:fldCharType="end"/>
      </w:r>
      <w:r w:rsidRPr="00FE4CC0">
        <w:t>. While</w:t>
      </w:r>
      <w:r>
        <w:t xml:space="preserve"> the latency of precise OSVs represents the greatest restriction, even the 5-day latency of the ionospheric total electron content measurements prevents near-real-time ALE estimation using restituted OSVs.</w:t>
      </w:r>
    </w:p>
    <w:p w14:paraId="3990E1C9" w14:textId="77777777" w:rsidR="006758B2" w:rsidRPr="00D44403" w:rsidRDefault="006758B2" w:rsidP="006758B2">
      <w:r w:rsidRPr="00D44403">
        <w:t xml:space="preserve">The ALE for a given CR is calculated as the </w:t>
      </w:r>
      <w:r w:rsidRPr="00D44403">
        <w:rPr>
          <w:i/>
        </w:rPr>
        <w:t>predicted</w:t>
      </w:r>
      <w:r w:rsidRPr="00D44403">
        <w:t xml:space="preserve"> position minus the position </w:t>
      </w:r>
      <w:r w:rsidRPr="00D44403">
        <w:rPr>
          <w:i/>
        </w:rPr>
        <w:t>measured</w:t>
      </w:r>
      <w:r w:rsidRPr="00D44403">
        <w:t xml:space="preserve"> in the SLC product. When the ALE is plotted for all CRs (data points) within all available products, it is possible to extract estimates of the range and azimuth biases inherent in the S1A “system” (platform + sensor + processor). For this study, all products analysed were processed using the S1IPF v2.34 – with the exception of one, acquired on 2014.07.14 (discussed further below).</w:t>
      </w:r>
    </w:p>
    <w:tbl>
      <w:tblPr>
        <w:tblW w:w="9180" w:type="dxa"/>
        <w:tblLayout w:type="fixed"/>
        <w:tblLook w:val="04A0" w:firstRow="1" w:lastRow="0" w:firstColumn="1" w:lastColumn="0" w:noHBand="0" w:noVBand="1"/>
      </w:tblPr>
      <w:tblGrid>
        <w:gridCol w:w="4873"/>
        <w:gridCol w:w="4307"/>
      </w:tblGrid>
      <w:tr w:rsidR="006758B2" w:rsidRPr="00D44403" w14:paraId="3990E1CC" w14:textId="77777777" w:rsidTr="00360FDC">
        <w:trPr>
          <w:trHeight w:val="720"/>
        </w:trPr>
        <w:tc>
          <w:tcPr>
            <w:tcW w:w="4873" w:type="dxa"/>
            <w:vAlign w:val="center"/>
          </w:tcPr>
          <w:p w14:paraId="3990E1CA" w14:textId="77777777" w:rsidR="006758B2" w:rsidRPr="00D44403" w:rsidRDefault="006758B2" w:rsidP="00310C94">
            <w:pPr>
              <w:spacing w:after="0"/>
              <w:jc w:val="left"/>
              <w:rPr>
                <w:rFonts w:ascii="Calibri" w:hAnsi="Calibri" w:cs="Calibri"/>
                <w:b/>
                <w:bCs/>
                <w:color w:val="000000"/>
                <w:sz w:val="12"/>
                <w:szCs w:val="12"/>
              </w:rPr>
            </w:pPr>
            <w:r w:rsidRPr="00F17E13">
              <w:rPr>
                <w:rFonts w:ascii="Calibri" w:hAnsi="Calibri" w:cs="Calibri"/>
                <w:bCs/>
                <w:color w:val="000000"/>
                <w:sz w:val="24"/>
                <w:szCs w:val="12"/>
              </w:rPr>
              <w:t>(a)</w:t>
            </w:r>
            <w:r w:rsidRPr="00D44403">
              <w:rPr>
                <w:rFonts w:ascii="Calibri" w:hAnsi="Calibri" w:cs="Calibri"/>
                <w:b/>
                <w:bCs/>
                <w:noProof/>
                <w:color w:val="000000"/>
                <w:sz w:val="12"/>
                <w:szCs w:val="12"/>
                <w:lang w:eastAsia="en-GB"/>
              </w:rPr>
              <w:lastRenderedPageBreak/>
              <w:drawing>
                <wp:inline distT="0" distB="0" distL="0" distR="0" wp14:anchorId="3990EF43" wp14:editId="3990EF44">
                  <wp:extent cx="2876695" cy="3600000"/>
                  <wp:effectExtent l="19050" t="0" r="0" b="0"/>
                  <wp:docPr id="44" name="Torny_SM_SLC_REST.eps" descr="D:\ESA\Sentinel-1\MPC\CommissioningPhaseReport\pics\Torny_SM_SLC_RE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REST.eps"/>
                          <pic:cNvPicPr/>
                        </pic:nvPicPr>
                        <pic:blipFill>
                          <a:blip r:embed="rId129"/>
                          <a:srcRect l="7657" t="2390" r="5089" b="3586"/>
                          <a:stretch>
                            <a:fillRect/>
                          </a:stretch>
                        </pic:blipFill>
                        <pic:spPr>
                          <a:xfrm>
                            <a:off x="0" y="0"/>
                            <a:ext cx="2876695" cy="3600000"/>
                          </a:xfrm>
                          <a:prstGeom prst="rect">
                            <a:avLst/>
                          </a:prstGeom>
                        </pic:spPr>
                      </pic:pic>
                    </a:graphicData>
                  </a:graphic>
                </wp:inline>
              </w:drawing>
            </w:r>
          </w:p>
        </w:tc>
        <w:tc>
          <w:tcPr>
            <w:tcW w:w="4307" w:type="dxa"/>
            <w:vAlign w:val="center"/>
          </w:tcPr>
          <w:p w14:paraId="3990E1CB" w14:textId="77777777" w:rsidR="006758B2" w:rsidRPr="00D44403" w:rsidRDefault="00A43995" w:rsidP="00310C94">
            <w:pPr>
              <w:spacing w:after="0"/>
              <w:jc w:val="left"/>
              <w:rPr>
                <w:rFonts w:ascii="Calibri" w:hAnsi="Calibri" w:cs="Calibri"/>
                <w:b/>
                <w:bCs/>
                <w:color w:val="000000"/>
                <w:sz w:val="12"/>
                <w:szCs w:val="12"/>
              </w:rPr>
            </w:pPr>
            <w:r>
              <w:rPr>
                <w:rFonts w:ascii="Calibri" w:hAnsi="Calibri" w:cs="Calibri"/>
                <w:b/>
                <w:bCs/>
                <w:noProof/>
                <w:color w:val="000000"/>
                <w:sz w:val="12"/>
                <w:szCs w:val="12"/>
                <w:lang w:eastAsia="en-GB"/>
              </w:rPr>
              <w:lastRenderedPageBreak/>
              <w:pict w14:anchorId="3990EF45">
                <v:oval id="Oval 9" o:spid="_x0000_s1048" style="position:absolute;margin-left:110.35pt;margin-top:186.5pt;width:44.55pt;height: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" filled="f" strokecolor="#0070c0">
                  <v:stroke dashstyle="dash"/>
                </v:oval>
              </w:pict>
            </w:r>
            <w:r>
              <w:rPr>
                <w:rFonts w:ascii="Calibri" w:hAnsi="Calibri" w:cs="Calibri"/>
                <w:b/>
                <w:bCs/>
                <w:noProof/>
                <w:color w:val="000000"/>
                <w:sz w:val="12"/>
                <w:szCs w:val="12"/>
                <w:lang w:eastAsia="en-GB"/>
              </w:rPr>
              <w:pict w14:anchorId="3990EF46">
                <v:oval id="Oval 8" o:spid="_x0000_s1047" style="position:absolute;margin-left:112.65pt;margin-top:132.55pt;width:39pt;height:3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" filled="f" strokecolor="#0070c0">
                  <v:stroke dashstyle="dash"/>
                </v:oval>
              </w:pict>
            </w:r>
            <w:r>
              <w:rPr>
                <w:rFonts w:ascii="Calibri" w:hAnsi="Calibri" w:cs="Calibri"/>
                <w:b/>
                <w:bCs/>
                <w:noProof/>
                <w:color w:val="000000"/>
                <w:sz w:val="12"/>
                <w:szCs w:val="12"/>
                <w:lang w:eastAsia="en-GB"/>
              </w:rPr>
              <w:pict w14:anchorId="3990EF47">
                <v:oval id="Oval 10" o:spid="_x0000_s1046" style="position:absolute;margin-left:114.85pt;margin-top:244.25pt;width:31.5pt;height:2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" filled="f" strokecolor="#0070c0">
                  <v:stroke dashstyle="dash"/>
                </v:oval>
              </w:pict>
            </w:r>
            <w:r>
              <w:rPr>
                <w:rFonts w:ascii="Calibri" w:hAnsi="Calibri" w:cs="Calibri"/>
                <w:b/>
                <w:bCs/>
                <w:noProof/>
                <w:color w:val="000000"/>
                <w:sz w:val="12"/>
                <w:szCs w:val="12"/>
                <w:lang w:eastAsia="en-GB"/>
              </w:rPr>
              <w:pict w14:anchorId="3990EF48">
                <v:shape id="Text Box 7" o:spid="_x0000_s1031" type="#_x0000_t202" style="position:absolute;margin-left:71pt;margin-top:68.9pt;width:87.55pt;height:3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" fillcolor="white [3212]" strokecolor="black [3213]">
                  <v:textbox inset="1.5mm,,1.5mm">
                    <w:txbxContent>
                      <w:p w14:paraId="3990F016"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sidRPr="001871CC">
                          <w:rPr>
                            <w:rFonts w:ascii="Times New Roman" w:hAnsi="Times New Roman"/>
                            <w:lang w:val="de-CH"/>
                          </w:rPr>
                          <w:t>1.</w:t>
                        </w:r>
                        <w:r>
                          <w:rPr>
                            <w:rFonts w:ascii="Times New Roman" w:hAnsi="Times New Roman"/>
                            <w:lang w:val="de-CH"/>
                          </w:rPr>
                          <w:t>28</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07</w:t>
                        </w:r>
                        <w:r w:rsidRPr="001871CC">
                          <w:rPr>
                            <w:rFonts w:ascii="Times New Roman" w:hAnsi="Times New Roman"/>
                            <w:lang w:val="en-US"/>
                          </w:rPr>
                          <w:t xml:space="preserve"> m</w:t>
                        </w:r>
                        <w:r w:rsidRPr="001871CC">
                          <w:rPr>
                            <w:rFonts w:ascii="Times New Roman" w:hAnsi="Times New Roman"/>
                            <w:i/>
                            <w:iCs/>
                            <w:lang w:val="en-US"/>
                          </w:rPr>
                          <w:br/>
                          <w:t xml:space="preserve">Δaz: </w:t>
                        </w:r>
                        <w:r w:rsidRPr="001871CC">
                          <w:rPr>
                            <w:rFonts w:ascii="Times New Roman" w:hAnsi="Times New Roman"/>
                            <w:iCs/>
                            <w:lang w:val="en-US"/>
                          </w:rPr>
                          <w:t>2</w:t>
                        </w:r>
                        <w:r w:rsidRPr="001871CC">
                          <w:rPr>
                            <w:rFonts w:ascii="Times New Roman" w:hAnsi="Times New Roman"/>
                            <w:lang w:val="de-CH"/>
                          </w:rPr>
                          <w:t>.</w:t>
                        </w:r>
                        <w:r>
                          <w:rPr>
                            <w:rFonts w:ascii="Times New Roman" w:hAnsi="Times New Roman"/>
                            <w:lang w:val="de-CH"/>
                          </w:rPr>
                          <w:t>09</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49</w:t>
                        </w:r>
                        <w:r w:rsidRPr="001871CC">
                          <w:rPr>
                            <w:rFonts w:ascii="Times New Roman" w:hAnsi="Times New Roman"/>
                            <w:lang w:val="en-US"/>
                          </w:rPr>
                          <w:t xml:space="preserve"> m</w:t>
                        </w:r>
                      </w:p>
                    </w:txbxContent>
                  </v:textbox>
                </v:shape>
              </w:pict>
            </w:r>
            <w:r>
              <w:rPr>
                <w:rFonts w:ascii="Calibri" w:hAnsi="Calibri" w:cs="Calibri"/>
                <w:b/>
                <w:bCs/>
                <w:noProof/>
                <w:color w:val="000000"/>
                <w:sz w:val="12"/>
                <w:szCs w:val="12"/>
                <w:lang w:eastAsia="en-GB"/>
              </w:rPr>
              <w:pict w14:anchorId="3990EF49">
                <v:shape id="Text Box 6" o:spid="_x0000_s1032" type="#_x0000_t202" style="position:absolute;margin-left:-165pt;margin-top:70.9pt;width:87.55pt;height:30.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" fillcolor="white [3212]" strokecolor="black [3213]">
                  <v:textbox inset="1.5mm,,1.5mm">
                    <w:txbxContent>
                      <w:p w14:paraId="3990F017"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sidRPr="001871CC">
                          <w:rPr>
                            <w:rFonts w:ascii="Times New Roman" w:hAnsi="Times New Roman"/>
                            <w:lang w:val="de-CH"/>
                          </w:rPr>
                          <w:t>1.</w:t>
                        </w:r>
                        <w:r>
                          <w:rPr>
                            <w:rFonts w:ascii="Times New Roman" w:hAnsi="Times New Roman"/>
                            <w:lang w:val="de-CH"/>
                          </w:rPr>
                          <w:t>24</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12</w:t>
                        </w:r>
                        <w:r w:rsidRPr="001871CC">
                          <w:rPr>
                            <w:rFonts w:ascii="Times New Roman" w:hAnsi="Times New Roman"/>
                            <w:lang w:val="en-US"/>
                          </w:rPr>
                          <w:t xml:space="preserve"> m</w:t>
                        </w:r>
                        <w:r w:rsidRPr="001871CC">
                          <w:rPr>
                            <w:rFonts w:ascii="Times New Roman" w:hAnsi="Times New Roman"/>
                            <w:i/>
                            <w:iCs/>
                            <w:lang w:val="en-US"/>
                          </w:rPr>
                          <w:br/>
                          <w:t xml:space="preserve">Δaz: </w:t>
                        </w:r>
                        <w:r w:rsidRPr="001871CC">
                          <w:rPr>
                            <w:rFonts w:ascii="Times New Roman" w:hAnsi="Times New Roman"/>
                            <w:iCs/>
                            <w:lang w:val="en-US"/>
                          </w:rPr>
                          <w:t>2</w:t>
                        </w:r>
                        <w:r w:rsidRPr="001871CC">
                          <w:rPr>
                            <w:rFonts w:ascii="Times New Roman" w:hAnsi="Times New Roman"/>
                            <w:lang w:val="de-CH"/>
                          </w:rPr>
                          <w:t>.1</w:t>
                        </w:r>
                        <w:r>
                          <w:rPr>
                            <w:rFonts w:ascii="Times New Roman" w:hAnsi="Times New Roman"/>
                            <w:lang w:val="de-CH"/>
                          </w:rPr>
                          <w:t>6</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69</w:t>
                        </w:r>
                        <w:r w:rsidRPr="001871CC">
                          <w:rPr>
                            <w:rFonts w:ascii="Times New Roman" w:hAnsi="Times New Roman"/>
                            <w:lang w:val="en-US"/>
                          </w:rPr>
                          <w:t xml:space="preserve"> m</w:t>
                        </w:r>
                      </w:p>
                    </w:txbxContent>
                  </v:textbox>
                </v:shape>
              </w:pict>
            </w:r>
            <w:r w:rsidR="006758B2" w:rsidRPr="00F17E13">
              <w:rPr>
                <w:rFonts w:ascii="Calibri" w:hAnsi="Calibri" w:cs="Calibri"/>
                <w:bCs/>
                <w:color w:val="000000"/>
                <w:sz w:val="24"/>
                <w:szCs w:val="12"/>
              </w:rPr>
              <w:t>(</w:t>
            </w:r>
            <w:r w:rsidR="006758B2">
              <w:rPr>
                <w:rFonts w:ascii="Calibri" w:hAnsi="Calibri" w:cs="Calibri"/>
                <w:bCs/>
                <w:color w:val="000000"/>
                <w:sz w:val="24"/>
                <w:szCs w:val="12"/>
              </w:rPr>
              <w:t>b</w:t>
            </w:r>
            <w:r w:rsidR="006758B2" w:rsidRPr="00F17E13">
              <w:rPr>
                <w:rFonts w:ascii="Calibri" w:hAnsi="Calibri" w:cs="Calibri"/>
                <w:bCs/>
                <w:color w:val="000000"/>
                <w:sz w:val="24"/>
                <w:szCs w:val="12"/>
              </w:rPr>
              <w:t>)</w:t>
            </w:r>
            <w:r>
              <w:rPr>
                <w:noProof/>
                <w:lang w:eastAsia="en-GB"/>
              </w:rPr>
              <w:lastRenderedPageBreak/>
              <w:pict w14:anchorId="3990EF4A">
                <v:shape id="Text Box 13" o:spid="_x0000_s1033" type="#_x0000_t202" style="position:absolute;margin-left:148.15pt;margin-top:237.3pt;width:48.05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" filled="f" stroked="f">
                  <v:textbox inset="1.5mm,.3mm,1.5mm,.3mm">
                    <w:txbxContent>
                      <w:p w14:paraId="3990F018" w14:textId="77777777" w:rsidR="002072DD" w:rsidRDefault="002072DD" w:rsidP="006758B2">
                        <w:pPr>
                          <w:spacing w:after="0"/>
                        </w:pPr>
                        <w:r>
                          <w:t>Group C</w:t>
                        </w:r>
                      </w:p>
                    </w:txbxContent>
                  </v:textbox>
                </v:shape>
              </w:pict>
            </w:r>
            <w:r>
              <w:rPr>
                <w:noProof/>
                <w:lang w:eastAsia="en-GB"/>
              </w:rPr>
              <w:pict w14:anchorId="3990EF4B">
                <v:shape id="Text Box 12" o:spid="_x0000_s1034" type="#_x0000_t202" style="position:absolute;margin-left:154.65pt;margin-top:186.25pt;width:48.05pt;height:1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" filled="f" stroked="f">
                  <v:textbox inset="1.5mm,.3mm,1.5mm,.3mm">
                    <w:txbxContent>
                      <w:p w14:paraId="3990F019" w14:textId="77777777" w:rsidR="002072DD" w:rsidRDefault="002072DD" w:rsidP="006758B2">
                        <w:pPr>
                          <w:spacing w:after="0"/>
                        </w:pPr>
                        <w:r>
                          <w:t>Group B</w:t>
                        </w:r>
                      </w:p>
                    </w:txbxContent>
                  </v:textbox>
                </v:shape>
              </w:pict>
            </w:r>
            <w:r>
              <w:rPr>
                <w:noProof/>
                <w:lang w:eastAsia="en-GB"/>
              </w:rPr>
              <w:pict w14:anchorId="3990EF4C">
                <v:shape id="Text Box 11" o:spid="_x0000_s1035" type="#_x0000_t202" style="position:absolute;margin-left:156.1pt;margin-top:129.55pt;width:48.05pt;height:1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" filled="f" stroked="f">
                  <v:textbox inset="1.5mm,.3mm,1.5mm,.3mm">
                    <w:txbxContent>
                      <w:p w14:paraId="3990F01A" w14:textId="77777777" w:rsidR="002072DD" w:rsidRDefault="002072DD" w:rsidP="006758B2">
                        <w:pPr>
                          <w:spacing w:after="0"/>
                        </w:pPr>
                        <w:r>
                          <w:t>Group A</w:t>
                        </w:r>
                      </w:p>
                    </w:txbxContent>
                  </v:textbox>
                </v:shape>
              </w:pict>
            </w:r>
            <w:r w:rsidR="006758B2" w:rsidRPr="00D44403">
              <w:rPr>
                <w:rFonts w:ascii="Calibri" w:hAnsi="Calibri" w:cs="Calibri"/>
                <w:b/>
                <w:bCs/>
                <w:noProof/>
                <w:color w:val="000000"/>
                <w:sz w:val="12"/>
                <w:szCs w:val="12"/>
                <w:lang w:eastAsia="en-GB"/>
              </w:rPr>
              <w:drawing>
                <wp:inline distT="0" distB="0" distL="0" distR="0" wp14:anchorId="3990EF4D" wp14:editId="3990EF4E">
                  <wp:extent cx="2811993" cy="3600000"/>
                  <wp:effectExtent l="19050" t="0" r="7407" b="0"/>
                  <wp:docPr id="45" name="Torny_SM_SLC_PREC.eps" descr="D:\ESA\Sentinel-1\MPC\CommissioningPhaseReport\pics\Torny_SM_SLC_PRE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PREC.eps"/>
                          <pic:cNvPicPr/>
                        </pic:nvPicPr>
                        <pic:blipFill>
                          <a:blip r:embed="rId130"/>
                          <a:srcRect l="7293" t="2498" r="4853" b="5089"/>
                          <a:stretch>
                            <a:fillRect/>
                          </a:stretch>
                        </pic:blipFill>
                        <pic:spPr>
                          <a:xfrm>
                            <a:off x="0" y="0"/>
                            <a:ext cx="2811993" cy="3600000"/>
                          </a:xfrm>
                          <a:prstGeom prst="rect">
                            <a:avLst/>
                          </a:prstGeom>
                        </pic:spPr>
                      </pic:pic>
                    </a:graphicData>
                  </a:graphic>
                </wp:inline>
              </w:drawing>
            </w:r>
          </w:p>
        </w:tc>
      </w:tr>
      <w:tr w:rsidR="006758B2" w:rsidRPr="00D44403" w14:paraId="3990E1CE" w14:textId="77777777" w:rsidTr="00360FDC">
        <w:trPr>
          <w:trHeight w:val="637"/>
        </w:trPr>
        <w:tc>
          <w:tcPr>
            <w:tcW w:w="9180" w:type="dxa"/>
            <w:gridSpan w:val="2"/>
          </w:tcPr>
          <w:p w14:paraId="3990E1CD" w14:textId="77777777" w:rsidR="006758B2" w:rsidRPr="00D44403" w:rsidRDefault="006758B2" w:rsidP="00A10D4F">
            <w:pPr>
              <w:pStyle w:val="Caption"/>
              <w:tabs>
                <w:tab w:val="clear" w:pos="709"/>
                <w:tab w:val="clear" w:pos="851"/>
              </w:tabs>
              <w:spacing w:after="0"/>
              <w:ind w:left="0" w:firstLine="0"/>
            </w:pPr>
            <w:bookmarkStart w:id="632" w:name="_Ref397350280"/>
            <w:bookmarkStart w:id="633" w:name="_Toc398190187"/>
            <w:bookmarkStart w:id="634" w:name="_Toc400445899"/>
            <w:r w:rsidRPr="00D44403">
              <w:lastRenderedPageBreak/>
              <w:t xml:space="preserve">Figure </w:t>
            </w:r>
            <w:r w:rsidR="004524AF" w:rsidRPr="00D44403">
              <w:fldChar w:fldCharType="begin"/>
            </w:r>
            <w:r w:rsidRPr="00D44403">
              <w:instrText xml:space="preserve"> SEQ Figure \* ARABIC </w:instrText>
            </w:r>
            <w:r w:rsidR="004524AF" w:rsidRPr="00D44403">
              <w:fldChar w:fldCharType="separate"/>
            </w:r>
            <w:r w:rsidR="00C57895">
              <w:rPr>
                <w:noProof/>
              </w:rPr>
              <w:t>58</w:t>
            </w:r>
            <w:r w:rsidR="004524AF" w:rsidRPr="00D44403">
              <w:fldChar w:fldCharType="end"/>
            </w:r>
            <w:bookmarkEnd w:id="632"/>
            <w:r w:rsidRPr="00D44403">
              <w:t xml:space="preserve">:  ALE for </w:t>
            </w:r>
            <w:r w:rsidRPr="00D44403">
              <w:rPr>
                <w:i/>
              </w:rPr>
              <w:t>all</w:t>
            </w:r>
            <w:r w:rsidRPr="00D44403">
              <w:t xml:space="preserve"> SM SLC products received until 2014.08.28 over </w:t>
            </w:r>
            <w:r w:rsidRPr="00D44403">
              <w:rPr>
                <w:i/>
              </w:rPr>
              <w:t>Torny-le-Grand</w:t>
            </w:r>
            <w:r w:rsidRPr="00D44403">
              <w:t>, separated by OSV source (a) restituted, 15 products (b) precise, 8 products. Three groups are indicated (possible interpretation discussed in main text).</w:t>
            </w:r>
            <w:bookmarkEnd w:id="633"/>
            <w:bookmarkEnd w:id="634"/>
          </w:p>
        </w:tc>
      </w:tr>
    </w:tbl>
    <w:tbl>
      <w:tblPr>
        <w:tblStyle w:val="TableGrid"/>
        <w:tblW w:w="8363" w:type="dxa"/>
        <w:jc w:val="center"/>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5"/>
        <w:gridCol w:w="2977"/>
        <w:gridCol w:w="1701"/>
      </w:tblGrid>
      <w:tr w:rsidR="00360FDC" w:rsidRPr="00D44403" w14:paraId="3990E1D1" w14:textId="77777777" w:rsidTr="00360FDC">
        <w:trPr>
          <w:jc w:val="center"/>
        </w:trPr>
        <w:tc>
          <w:tcPr>
            <w:tcW w:w="6662" w:type="dxa"/>
            <w:gridSpan w:val="2"/>
            <w:tcBorders>
              <w:bottom w:val="single" w:sz="4" w:space="0" w:color="auto"/>
            </w:tcBorders>
            <w:vAlign w:val="center"/>
          </w:tcPr>
          <w:p w14:paraId="3990E1CF" w14:textId="77777777" w:rsidR="00360FDC" w:rsidRPr="00D44403" w:rsidRDefault="00360FDC" w:rsidP="00310C94">
            <w:pPr>
              <w:pStyle w:val="Caption"/>
              <w:keepNext/>
              <w:ind w:left="0" w:firstLine="0"/>
              <w:jc w:val="left"/>
            </w:pPr>
          </w:p>
        </w:tc>
        <w:tc>
          <w:tcPr>
            <w:tcW w:w="1701" w:type="dxa"/>
            <w:tcBorders>
              <w:bottom w:val="single" w:sz="4" w:space="0" w:color="auto"/>
            </w:tcBorders>
          </w:tcPr>
          <w:p w14:paraId="3990E1D0" w14:textId="77777777" w:rsidR="00360FDC" w:rsidRPr="00D44403" w:rsidRDefault="00360FDC" w:rsidP="00310C94">
            <w:pPr>
              <w:pStyle w:val="Caption"/>
              <w:keepNext/>
              <w:ind w:left="0" w:firstLine="0"/>
              <w:jc w:val="left"/>
            </w:pPr>
          </w:p>
        </w:tc>
      </w:tr>
      <w:tr w:rsidR="00360FDC" w:rsidRPr="00D44403" w14:paraId="3990E1D5" w14:textId="77777777" w:rsidTr="00D5467F">
        <w:trPr>
          <w:jc w:val="center"/>
        </w:trPr>
        <w:tc>
          <w:tcPr>
            <w:tcW w:w="36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0E1D2" w14:textId="77777777" w:rsidR="00360FDC" w:rsidRPr="00D44403" w:rsidRDefault="00360FDC" w:rsidP="00310C94">
            <w:pPr>
              <w:spacing w:before="40" w:after="40"/>
              <w:jc w:val="center"/>
              <w:rPr>
                <w:b/>
              </w:rPr>
            </w:pPr>
            <w:r>
              <w:rPr>
                <w:b/>
              </w:rPr>
              <w:t>Data source</w:t>
            </w:r>
          </w:p>
        </w:tc>
        <w:tc>
          <w:tcPr>
            <w:tcW w:w="297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0E1D3" w14:textId="77777777" w:rsidR="00360FDC" w:rsidRPr="00D44403" w:rsidRDefault="00360FDC" w:rsidP="00310C94">
            <w:pPr>
              <w:spacing w:before="40" w:after="40"/>
              <w:jc w:val="center"/>
              <w:rPr>
                <w:b/>
              </w:rPr>
            </w:pPr>
            <w:r>
              <w:rPr>
                <w:b/>
              </w:rPr>
              <w:t>ALE parameter influenced</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0E1D4" w14:textId="77777777" w:rsidR="00360FDC" w:rsidRDefault="00360FDC" w:rsidP="00310C94">
            <w:pPr>
              <w:spacing w:before="40" w:after="40"/>
              <w:jc w:val="center"/>
              <w:rPr>
                <w:b/>
              </w:rPr>
            </w:pPr>
            <w:r>
              <w:rPr>
                <w:b/>
              </w:rPr>
              <w:t>Latency</w:t>
            </w:r>
          </w:p>
        </w:tc>
      </w:tr>
      <w:tr w:rsidR="00360FDC" w:rsidRPr="00D44403" w14:paraId="3990E1D9" w14:textId="77777777" w:rsidTr="00360FDC">
        <w:trPr>
          <w:jc w:val="center"/>
        </w:trPr>
        <w:tc>
          <w:tcPr>
            <w:tcW w:w="3685" w:type="dxa"/>
            <w:tcBorders>
              <w:top w:val="single" w:sz="4" w:space="0" w:color="auto"/>
              <w:left w:val="single" w:sz="4" w:space="0" w:color="auto"/>
              <w:bottom w:val="single" w:sz="4" w:space="0" w:color="auto"/>
              <w:right w:val="single" w:sz="4" w:space="0" w:color="auto"/>
            </w:tcBorders>
            <w:vAlign w:val="center"/>
          </w:tcPr>
          <w:p w14:paraId="3990E1D6" w14:textId="77777777" w:rsidR="00360FDC" w:rsidRPr="00D44403" w:rsidRDefault="00360FDC" w:rsidP="00310C94">
            <w:pPr>
              <w:spacing w:before="40" w:after="40"/>
              <w:jc w:val="left"/>
            </w:pPr>
            <w:r>
              <w:t>Precise orbital state vectors</w:t>
            </w:r>
          </w:p>
        </w:tc>
        <w:tc>
          <w:tcPr>
            <w:tcW w:w="2977" w:type="dxa"/>
            <w:tcBorders>
              <w:top w:val="single" w:sz="4" w:space="0" w:color="auto"/>
              <w:left w:val="single" w:sz="4" w:space="0" w:color="auto"/>
              <w:bottom w:val="single" w:sz="4" w:space="0" w:color="auto"/>
              <w:right w:val="single" w:sz="4" w:space="0" w:color="auto"/>
            </w:tcBorders>
            <w:vAlign w:val="center"/>
          </w:tcPr>
          <w:p w14:paraId="3990E1D7" w14:textId="77777777" w:rsidR="00360FDC" w:rsidRPr="00D44403" w:rsidRDefault="00360FDC" w:rsidP="00310C94">
            <w:pPr>
              <w:spacing w:before="40" w:after="40"/>
              <w:jc w:val="center"/>
            </w:pPr>
            <w:r>
              <w:t>Azimuth &amp; slant range</w:t>
            </w:r>
          </w:p>
        </w:tc>
        <w:tc>
          <w:tcPr>
            <w:tcW w:w="1701" w:type="dxa"/>
            <w:tcBorders>
              <w:top w:val="single" w:sz="4" w:space="0" w:color="auto"/>
              <w:left w:val="single" w:sz="4" w:space="0" w:color="auto"/>
              <w:bottom w:val="single" w:sz="4" w:space="0" w:color="auto"/>
              <w:right w:val="single" w:sz="4" w:space="0" w:color="auto"/>
            </w:tcBorders>
            <w:vAlign w:val="center"/>
          </w:tcPr>
          <w:p w14:paraId="3990E1D8" w14:textId="77777777" w:rsidR="00360FDC" w:rsidRPr="00D44403" w:rsidRDefault="00360FDC" w:rsidP="00310C94">
            <w:pPr>
              <w:spacing w:before="40" w:after="40"/>
              <w:jc w:val="center"/>
            </w:pPr>
            <w:r>
              <w:t>3 weeks</w:t>
            </w:r>
          </w:p>
        </w:tc>
      </w:tr>
      <w:tr w:rsidR="00360FDC" w:rsidRPr="00D44403" w14:paraId="3990E1DD" w14:textId="77777777" w:rsidTr="00360FDC">
        <w:trPr>
          <w:jc w:val="center"/>
        </w:trPr>
        <w:tc>
          <w:tcPr>
            <w:tcW w:w="3685" w:type="dxa"/>
            <w:tcBorders>
              <w:top w:val="single" w:sz="4" w:space="0" w:color="auto"/>
              <w:left w:val="single" w:sz="4" w:space="0" w:color="auto"/>
              <w:bottom w:val="single" w:sz="4" w:space="0" w:color="auto"/>
              <w:right w:val="single" w:sz="4" w:space="0" w:color="auto"/>
            </w:tcBorders>
            <w:vAlign w:val="center"/>
          </w:tcPr>
          <w:p w14:paraId="3990E1DA" w14:textId="77777777" w:rsidR="00360FDC" w:rsidRPr="00D44403" w:rsidRDefault="00360FDC" w:rsidP="00310C94">
            <w:pPr>
              <w:autoSpaceDE w:val="0"/>
              <w:autoSpaceDN w:val="0"/>
              <w:adjustRightInd w:val="0"/>
              <w:spacing w:after="0"/>
              <w:jc w:val="left"/>
              <w:rPr>
                <w:rFonts w:eastAsia="Arial Unicode MS"/>
                <w:szCs w:val="20"/>
                <w:lang w:eastAsia="en-US"/>
              </w:rPr>
            </w:pPr>
            <w:r>
              <w:rPr>
                <w:rFonts w:eastAsia="Arial Unicode MS"/>
                <w:szCs w:val="20"/>
                <w:lang w:eastAsia="en-US"/>
              </w:rPr>
              <w:t>Ionospheric total electron content</w:t>
            </w:r>
          </w:p>
        </w:tc>
        <w:tc>
          <w:tcPr>
            <w:tcW w:w="2977" w:type="dxa"/>
            <w:tcBorders>
              <w:top w:val="single" w:sz="4" w:space="0" w:color="auto"/>
              <w:left w:val="single" w:sz="4" w:space="0" w:color="auto"/>
              <w:bottom w:val="single" w:sz="4" w:space="0" w:color="auto"/>
              <w:right w:val="single" w:sz="4" w:space="0" w:color="auto"/>
            </w:tcBorders>
            <w:vAlign w:val="center"/>
          </w:tcPr>
          <w:p w14:paraId="3990E1DB" w14:textId="77777777" w:rsidR="00360FDC" w:rsidRPr="00D44403" w:rsidRDefault="00360FDC" w:rsidP="00310C94">
            <w:pPr>
              <w:spacing w:before="40" w:after="40"/>
              <w:jc w:val="center"/>
            </w:pPr>
            <w:r>
              <w:t>Slant range</w:t>
            </w:r>
          </w:p>
        </w:tc>
        <w:tc>
          <w:tcPr>
            <w:tcW w:w="1701" w:type="dxa"/>
            <w:tcBorders>
              <w:top w:val="single" w:sz="4" w:space="0" w:color="auto"/>
              <w:left w:val="single" w:sz="4" w:space="0" w:color="auto"/>
              <w:bottom w:val="single" w:sz="4" w:space="0" w:color="auto"/>
              <w:right w:val="single" w:sz="4" w:space="0" w:color="auto"/>
            </w:tcBorders>
            <w:vAlign w:val="center"/>
          </w:tcPr>
          <w:p w14:paraId="3990E1DC" w14:textId="77777777" w:rsidR="00360FDC" w:rsidRPr="00D44403" w:rsidRDefault="00360FDC" w:rsidP="00310C94">
            <w:pPr>
              <w:spacing w:before="40" w:after="40"/>
              <w:jc w:val="center"/>
            </w:pPr>
            <w:r>
              <w:t>5 days</w:t>
            </w:r>
          </w:p>
        </w:tc>
      </w:tr>
      <w:tr w:rsidR="00360FDC" w:rsidRPr="00D44403" w14:paraId="3990E1E1" w14:textId="77777777" w:rsidTr="00360FDC">
        <w:trPr>
          <w:jc w:val="center"/>
        </w:trPr>
        <w:tc>
          <w:tcPr>
            <w:tcW w:w="3685" w:type="dxa"/>
            <w:tcBorders>
              <w:top w:val="single" w:sz="4" w:space="0" w:color="auto"/>
              <w:left w:val="single" w:sz="4" w:space="0" w:color="auto"/>
              <w:bottom w:val="single" w:sz="4" w:space="0" w:color="auto"/>
              <w:right w:val="single" w:sz="4" w:space="0" w:color="auto"/>
            </w:tcBorders>
            <w:vAlign w:val="center"/>
          </w:tcPr>
          <w:p w14:paraId="3990E1DE" w14:textId="77777777" w:rsidR="00360FDC" w:rsidRDefault="00360FDC" w:rsidP="00310C94">
            <w:pPr>
              <w:autoSpaceDE w:val="0"/>
              <w:autoSpaceDN w:val="0"/>
              <w:adjustRightInd w:val="0"/>
              <w:spacing w:after="0"/>
              <w:jc w:val="left"/>
              <w:rPr>
                <w:rFonts w:eastAsia="Arial Unicode MS"/>
                <w:szCs w:val="20"/>
                <w:lang w:eastAsia="en-US"/>
              </w:rPr>
            </w:pPr>
            <w:r>
              <w:rPr>
                <w:rFonts w:eastAsia="Arial Unicode MS"/>
                <w:szCs w:val="20"/>
                <w:lang w:eastAsia="en-US"/>
              </w:rPr>
              <w:t>Meteorological station measurements</w:t>
            </w:r>
          </w:p>
        </w:tc>
        <w:tc>
          <w:tcPr>
            <w:tcW w:w="2977" w:type="dxa"/>
            <w:tcBorders>
              <w:top w:val="single" w:sz="4" w:space="0" w:color="auto"/>
              <w:left w:val="single" w:sz="4" w:space="0" w:color="auto"/>
              <w:bottom w:val="single" w:sz="4" w:space="0" w:color="auto"/>
              <w:right w:val="single" w:sz="4" w:space="0" w:color="auto"/>
            </w:tcBorders>
            <w:vAlign w:val="center"/>
          </w:tcPr>
          <w:p w14:paraId="3990E1DF" w14:textId="77777777" w:rsidR="00360FDC" w:rsidRDefault="00360FDC" w:rsidP="00310C94">
            <w:pPr>
              <w:spacing w:before="40" w:after="40"/>
              <w:jc w:val="center"/>
            </w:pPr>
            <w:r>
              <w:t>Slant range</w:t>
            </w:r>
          </w:p>
        </w:tc>
        <w:tc>
          <w:tcPr>
            <w:tcW w:w="1701" w:type="dxa"/>
            <w:tcBorders>
              <w:top w:val="single" w:sz="4" w:space="0" w:color="auto"/>
              <w:left w:val="single" w:sz="4" w:space="0" w:color="auto"/>
              <w:bottom w:val="single" w:sz="4" w:space="0" w:color="auto"/>
              <w:right w:val="single" w:sz="4" w:space="0" w:color="auto"/>
            </w:tcBorders>
            <w:vAlign w:val="center"/>
          </w:tcPr>
          <w:p w14:paraId="3990E1E0" w14:textId="77777777" w:rsidR="00360FDC" w:rsidRDefault="00360FDC" w:rsidP="00310C94">
            <w:pPr>
              <w:spacing w:before="40" w:after="40"/>
              <w:jc w:val="center"/>
            </w:pPr>
            <w:r>
              <w:t>~Several hours</w:t>
            </w:r>
          </w:p>
        </w:tc>
      </w:tr>
      <w:tr w:rsidR="00360FDC" w:rsidRPr="00D44403" w14:paraId="3990E1E5" w14:textId="77777777" w:rsidTr="00360FDC">
        <w:trPr>
          <w:jc w:val="center"/>
        </w:trPr>
        <w:tc>
          <w:tcPr>
            <w:tcW w:w="3685" w:type="dxa"/>
            <w:tcBorders>
              <w:top w:val="single" w:sz="4" w:space="0" w:color="auto"/>
              <w:left w:val="single" w:sz="4" w:space="0" w:color="auto"/>
              <w:bottom w:val="single" w:sz="4" w:space="0" w:color="auto"/>
              <w:right w:val="single" w:sz="4" w:space="0" w:color="auto"/>
            </w:tcBorders>
            <w:vAlign w:val="center"/>
          </w:tcPr>
          <w:p w14:paraId="3990E1E2" w14:textId="77777777" w:rsidR="00360FDC" w:rsidRPr="00D44403" w:rsidRDefault="00360FDC" w:rsidP="00310C94">
            <w:pPr>
              <w:spacing w:before="40" w:after="40"/>
              <w:jc w:val="left"/>
            </w:pPr>
            <w:r>
              <w:t>Restituted orbital state vectors</w:t>
            </w:r>
          </w:p>
        </w:tc>
        <w:tc>
          <w:tcPr>
            <w:tcW w:w="2977" w:type="dxa"/>
            <w:tcBorders>
              <w:top w:val="single" w:sz="4" w:space="0" w:color="auto"/>
              <w:left w:val="single" w:sz="4" w:space="0" w:color="auto"/>
              <w:bottom w:val="single" w:sz="4" w:space="0" w:color="auto"/>
              <w:right w:val="single" w:sz="4" w:space="0" w:color="auto"/>
            </w:tcBorders>
            <w:vAlign w:val="center"/>
          </w:tcPr>
          <w:p w14:paraId="3990E1E3" w14:textId="77777777" w:rsidR="00360FDC" w:rsidRPr="00D44403" w:rsidRDefault="00360FDC" w:rsidP="00310C94">
            <w:pPr>
              <w:spacing w:before="40" w:after="40"/>
              <w:jc w:val="center"/>
            </w:pPr>
            <w:r>
              <w:t>Azimuth &amp; slant range</w:t>
            </w:r>
          </w:p>
        </w:tc>
        <w:tc>
          <w:tcPr>
            <w:tcW w:w="1701" w:type="dxa"/>
            <w:tcBorders>
              <w:top w:val="single" w:sz="4" w:space="0" w:color="auto"/>
              <w:left w:val="single" w:sz="4" w:space="0" w:color="auto"/>
              <w:bottom w:val="single" w:sz="4" w:space="0" w:color="auto"/>
              <w:right w:val="single" w:sz="4" w:space="0" w:color="auto"/>
            </w:tcBorders>
            <w:vAlign w:val="center"/>
          </w:tcPr>
          <w:p w14:paraId="3990E1E4" w14:textId="77777777" w:rsidR="00360FDC" w:rsidRPr="00D44403" w:rsidRDefault="00360FDC" w:rsidP="00310C94">
            <w:pPr>
              <w:spacing w:before="40" w:after="40"/>
              <w:jc w:val="center"/>
            </w:pPr>
            <w:r>
              <w:t>~Several hours</w:t>
            </w:r>
          </w:p>
        </w:tc>
      </w:tr>
    </w:tbl>
    <w:p w14:paraId="3990E1E6" w14:textId="77777777" w:rsidR="006758B2" w:rsidRDefault="00D46B59" w:rsidP="00D46B59">
      <w:pPr>
        <w:spacing w:before="120"/>
        <w:jc w:val="center"/>
        <w:rPr>
          <w:b/>
        </w:rPr>
      </w:pPr>
      <w:bookmarkStart w:id="635" w:name="_Ref397505724"/>
      <w:bookmarkStart w:id="636" w:name="_Toc398190120"/>
      <w:bookmarkStart w:id="637" w:name="_Toc400445941"/>
      <w:r w:rsidRPr="00D46B59">
        <w:rPr>
          <w:b/>
        </w:rPr>
        <w:t xml:space="preserve">Table </w:t>
      </w:r>
      <w:r w:rsidR="004524AF" w:rsidRPr="00D46B59">
        <w:rPr>
          <w:b/>
        </w:rPr>
        <w:fldChar w:fldCharType="begin"/>
      </w:r>
      <w:r w:rsidRPr="00D46B59">
        <w:rPr>
          <w:b/>
        </w:rPr>
        <w:instrText xml:space="preserve"> SEQ Table \* ARABIC </w:instrText>
      </w:r>
      <w:r w:rsidR="004524AF" w:rsidRPr="00D46B59">
        <w:rPr>
          <w:b/>
        </w:rPr>
        <w:fldChar w:fldCharType="separate"/>
      </w:r>
      <w:r w:rsidR="00FE4CC0">
        <w:rPr>
          <w:b/>
          <w:noProof/>
        </w:rPr>
        <w:t>18</w:t>
      </w:r>
      <w:r w:rsidR="004524AF" w:rsidRPr="00D46B59">
        <w:rPr>
          <w:b/>
        </w:rPr>
        <w:fldChar w:fldCharType="end"/>
      </w:r>
      <w:bookmarkEnd w:id="635"/>
      <w:r w:rsidRPr="00D46B59">
        <w:rPr>
          <w:b/>
        </w:rPr>
        <w:t>: Latencies of data sources influencing ALE estimation</w:t>
      </w:r>
      <w:bookmarkEnd w:id="636"/>
      <w:bookmarkEnd w:id="637"/>
    </w:p>
    <w:p w14:paraId="3990E1E7" w14:textId="77777777" w:rsidR="00D46B59" w:rsidRPr="00D46B59" w:rsidRDefault="00D46B59" w:rsidP="00D46B59">
      <w:pPr>
        <w:spacing w:before="120"/>
        <w:jc w:val="center"/>
        <w:rPr>
          <w:b/>
        </w:rPr>
      </w:pPr>
    </w:p>
    <w:p w14:paraId="3990E1E8" w14:textId="77777777" w:rsidR="006758B2" w:rsidRPr="00D44403" w:rsidRDefault="004524AF" w:rsidP="006758B2">
      <w:r w:rsidRPr="00D44403">
        <w:fldChar w:fldCharType="begin"/>
      </w:r>
      <w:r w:rsidR="006758B2" w:rsidRPr="00D44403">
        <w:instrText xml:space="preserve"> REF _Ref397350280 \h </w:instrText>
      </w:r>
      <w:r w:rsidRPr="00D44403">
        <w:fldChar w:fldCharType="separate"/>
      </w:r>
      <w:r w:rsidR="00C57895" w:rsidRPr="00D44403">
        <w:t xml:space="preserve">Figure </w:t>
      </w:r>
      <w:r w:rsidR="00C57895">
        <w:rPr>
          <w:noProof/>
        </w:rPr>
        <w:t>58</w:t>
      </w:r>
      <w:r w:rsidRPr="00D44403">
        <w:fldChar w:fldCharType="end"/>
      </w:r>
      <w:r w:rsidR="006758B2" w:rsidRPr="00D44403">
        <w:t xml:space="preserve"> shows two scatterplots of the ALE for the SM products, with the mean and standard deviation given for each dimension. The colours indicate the CR: red is the north</w:t>
      </w:r>
      <w:r w:rsidR="006758B2">
        <w:t>ern</w:t>
      </w:r>
      <w:r w:rsidR="006758B2" w:rsidRPr="00D44403">
        <w:t>-most CR, blue the south</w:t>
      </w:r>
      <w:r w:rsidR="006758B2">
        <w:t>ern</w:t>
      </w:r>
      <w:r w:rsidR="006758B2" w:rsidRPr="00D44403">
        <w:t xml:space="preserve">-most CR of a given pair. The symbol orientation (up or down) reflects the orbit direction of the product. </w:t>
      </w:r>
      <w:r w:rsidRPr="00D44403">
        <w:fldChar w:fldCharType="begin"/>
      </w:r>
      <w:r w:rsidR="006758B2" w:rsidRPr="00D44403">
        <w:instrText xml:space="preserve"> REF _Ref397350280 \h </w:instrText>
      </w:r>
      <w:r w:rsidRPr="00D44403">
        <w:fldChar w:fldCharType="separate"/>
      </w:r>
      <w:r w:rsidR="00C57895" w:rsidRPr="00D44403">
        <w:t xml:space="preserve">Figure </w:t>
      </w:r>
      <w:r w:rsidR="00C57895">
        <w:rPr>
          <w:noProof/>
        </w:rPr>
        <w:t>58</w:t>
      </w:r>
      <w:r w:rsidRPr="00D44403">
        <w:fldChar w:fldCharType="end"/>
      </w:r>
      <w:r w:rsidR="006758B2" w:rsidRPr="00D44403">
        <w:t xml:space="preserve">(a) shows the ALE scatterplot for all 15 available SM SLC products, where the predicted positions have been calculated based on the </w:t>
      </w:r>
      <w:r w:rsidR="006758B2" w:rsidRPr="00D44403">
        <w:rPr>
          <w:i/>
        </w:rPr>
        <w:t>restituted</w:t>
      </w:r>
      <w:r w:rsidR="006758B2" w:rsidRPr="00D44403">
        <w:t xml:space="preserve"> OSVs. Given that the restituted OSVs are available within several hours of an acquisition, they </w:t>
      </w:r>
      <w:r w:rsidR="006758B2">
        <w:t>were</w:t>
      </w:r>
      <w:r w:rsidR="006758B2" w:rsidRPr="00D44403">
        <w:t xml:space="preserve"> available </w:t>
      </w:r>
      <w:r w:rsidR="006758B2">
        <w:t>for all products</w:t>
      </w:r>
      <w:r w:rsidR="006758B2" w:rsidRPr="00D44403">
        <w:t xml:space="preserve">. Two notable outliers can be seen at the top of the figure; these are both from the first acquisition received over </w:t>
      </w:r>
      <w:r w:rsidR="006758B2" w:rsidRPr="00D44403">
        <w:rPr>
          <w:i/>
        </w:rPr>
        <w:t>Torny-le-Grand</w:t>
      </w:r>
      <w:r w:rsidR="006758B2" w:rsidRPr="00D44403">
        <w:t xml:space="preserve">, from 2014.05.04. In </w:t>
      </w:r>
      <w:r w:rsidRPr="00D44403">
        <w:fldChar w:fldCharType="begin"/>
      </w:r>
      <w:r w:rsidR="006758B2" w:rsidRPr="00D44403">
        <w:instrText xml:space="preserve"> REF _Ref397350280 \h </w:instrText>
      </w:r>
      <w:r w:rsidRPr="00D44403">
        <w:fldChar w:fldCharType="separate"/>
      </w:r>
      <w:r w:rsidR="00C57895" w:rsidRPr="00D44403">
        <w:t xml:space="preserve">Figure </w:t>
      </w:r>
      <w:r w:rsidR="00C57895">
        <w:rPr>
          <w:noProof/>
        </w:rPr>
        <w:t>58</w:t>
      </w:r>
      <w:r w:rsidRPr="00D44403">
        <w:fldChar w:fldCharType="end"/>
      </w:r>
      <w:r w:rsidR="006758B2" w:rsidRPr="00D44403">
        <w:t xml:space="preserve">(b) the ALE scatter is shown for only those products for which </w:t>
      </w:r>
      <w:r w:rsidR="006758B2" w:rsidRPr="00D44403">
        <w:rPr>
          <w:i/>
        </w:rPr>
        <w:t>precise</w:t>
      </w:r>
      <w:r w:rsidR="006758B2" w:rsidRPr="00D44403">
        <w:t xml:space="preserve"> OSV files were available; because of the 3 week latency, it only includes 8 products. In spite of this, it is the most important result so far, because it best reflects the S1A inherent biases. However, it is worth noting that the ALE scatter from restituted OSVs is very similar to the scatter from the precise OSVs, reflecting the already high quality obtainable with a latency of only several hours.</w:t>
      </w:r>
    </w:p>
    <w:p w14:paraId="3990E1E9" w14:textId="77777777" w:rsidR="00E94021" w:rsidRDefault="006758B2" w:rsidP="006758B2">
      <w:r w:rsidRPr="00D44403">
        <w:t xml:space="preserve">The best current estimate of the range bias will therefore for the moment be assumed to be the one shown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(b): 1.28 ± 0.07 m. </w:t>
      </w:r>
      <w:r>
        <w:t>Note that this value was determined after atmospheric PD corrections, and is therefore not a pure (SWST bias) estimate.</w:t>
      </w:r>
    </w:p>
    <w:p w14:paraId="3990E1EA" w14:textId="77777777" w:rsidR="006A087A" w:rsidRPr="00E94021" w:rsidRDefault="006A087A" w:rsidP="00E7718A">
      <w:pPr>
        <w:rPr>
          <w:b/>
          <w:lang w:val="en-US"/>
        </w:rPr>
      </w:pPr>
      <w:r w:rsidRPr="00E94021">
        <w:rPr>
          <w:b/>
          <w:lang w:val="en-US"/>
        </w:rPr>
        <w:lastRenderedPageBreak/>
        <w:t>T5204: Estimation of Azimuth Timing Bias</w:t>
      </w:r>
    </w:p>
    <w:p w14:paraId="3990E1EB" w14:textId="77777777" w:rsidR="006758B2" w:rsidRPr="00D44403" w:rsidRDefault="006758B2" w:rsidP="006758B2">
      <w:r w:rsidRPr="00D44403">
        <w:t xml:space="preserve">Three apparent groups are visible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(b), and it is tempting to assign them special significance. Although only 8 products are reflected in this plot, groups A and C each have a potentially significant characteristic which may explain their separation from the main group B. Group A contains data points from the first three acquisitions received covering </w:t>
      </w:r>
      <w:r w:rsidRPr="00D44403">
        <w:rPr>
          <w:i/>
        </w:rPr>
        <w:t>Torny-le-Grand</w:t>
      </w:r>
      <w:r w:rsidRPr="00D44403">
        <w:t>, on the dates 2014.05.04, 2014.05.28 and 2014.06.02. One southern (blue) CR was filled with water on 2014.05.28 and was therefore eliminated. Finally, group C is the only product processed using the IPF v2.35 (all others are from v2.34).</w:t>
      </w:r>
    </w:p>
    <w:p w14:paraId="3990E1EC" w14:textId="77777777" w:rsidR="006758B2" w:rsidRPr="00D44403" w:rsidRDefault="006758B2" w:rsidP="006758B2">
      <w:r w:rsidRPr="00D44403">
        <w:t xml:space="preserve">Despite the apparent grouping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(b), it may not be a “real” effect. As already noted, the restituted OSVs provide nearly the accuracy of precise orbits (the 2014.05.03 data points at the top of </w:t>
      </w:r>
      <w:r w:rsidR="004524AF" w:rsidRPr="00D44403">
        <w:fldChar w:fldCharType="begin"/>
      </w:r>
      <w:r w:rsidRPr="00D44403">
        <w:instrText xml:space="preserve"> REF _Ref397350280 \h </w:instrText>
      </w:r>
      <w:r w:rsidR="004524AF" w:rsidRPr="00D44403">
        <w:fldChar w:fldCharType="separate"/>
      </w:r>
      <w:r w:rsidRPr="00D44403">
        <w:t xml:space="preserve">Figure </w:t>
      </w:r>
      <w:r>
        <w:rPr>
          <w:noProof/>
        </w:rPr>
        <w:t>3</w:t>
      </w:r>
      <w:r w:rsidR="004524AF" w:rsidRPr="00D44403">
        <w:fldChar w:fldCharType="end"/>
      </w:r>
      <w:r w:rsidRPr="00D44403">
        <w:t xml:space="preserve">(a) are an exception). Comparing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(a) and (b), and remembering that (b) contains a subset of (a), most of the data points plotted in (b) can be found at similar positions in (a). In other words: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(a) may already be a relatively accurate picture of the ALE, even though it is based on restituted OSVs. If so, then “groups” A through C are little more than the random groupings of data points not untypical for any sample containing </w:t>
      </w:r>
      <w:r>
        <w:t>a small number of</w:t>
      </w:r>
      <w:r w:rsidRPr="00D44403">
        <w:t xml:space="preserve"> products. Another possibility is that there may be a “temporal drift” in the azimuth timing bias; after all, the “group progression” A through C seen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(b) reflects a parallel increase in product acquisition time since S1A’s launch as one moves downwards. More will be known in 3 weeks – once external OSV POEORB products have been generated for</w:t>
      </w:r>
      <w:r>
        <w:t xml:space="preserve"> all</w:t>
      </w:r>
      <w:r w:rsidRPr="00D44403">
        <w:t xml:space="preserve"> the SLC products investigated here. </w:t>
      </w:r>
    </w:p>
    <w:p w14:paraId="3990E1ED" w14:textId="77777777" w:rsidR="006758B2" w:rsidRDefault="006758B2" w:rsidP="006758B2">
      <w:r w:rsidRPr="00D44403">
        <w:t xml:space="preserve">Another possible interpretation of the azimuth timing results may come from </w:t>
      </w:r>
      <w:r w:rsidR="004524AF" w:rsidRPr="00D44403">
        <w:fldChar w:fldCharType="begin"/>
      </w:r>
      <w:r w:rsidRPr="00D44403">
        <w:instrText xml:space="preserve"> REF _Ref397440563 \h </w:instrText>
      </w:r>
      <w:r w:rsidR="004524AF" w:rsidRPr="00D44403">
        <w:fldChar w:fldCharType="separate"/>
      </w:r>
      <w:r w:rsidR="00C57895" w:rsidRPr="00D44403">
        <w:t xml:space="preserve">Figure </w:t>
      </w:r>
      <w:r w:rsidR="00C57895">
        <w:rPr>
          <w:noProof/>
        </w:rPr>
        <w:t>59</w:t>
      </w:r>
      <w:r w:rsidR="004524AF" w:rsidRPr="00D44403">
        <w:fldChar w:fldCharType="end"/>
      </w:r>
      <w:r w:rsidRPr="00D44403">
        <w:t xml:space="preserve">, where the ALE scatter is shown as a function of the beam used. In this case, for each of the 15 available products, the best available OSV was used for each (restituted or precise). One scatterplot was generated per beam (S2, S4, S5 and S6, seen in </w:t>
      </w:r>
      <w:r w:rsidR="004524AF" w:rsidRPr="00D44403">
        <w:fldChar w:fldCharType="begin"/>
      </w:r>
      <w:r w:rsidRPr="00D44403">
        <w:instrText xml:space="preserve"> REF _Ref397440563 \h </w:instrText>
      </w:r>
      <w:r w:rsidR="004524AF" w:rsidRPr="00D44403">
        <w:fldChar w:fldCharType="separate"/>
      </w:r>
      <w:r w:rsidR="00C57895" w:rsidRPr="00D44403">
        <w:t xml:space="preserve">Figure </w:t>
      </w:r>
      <w:r w:rsidR="00C57895">
        <w:rPr>
          <w:noProof/>
        </w:rPr>
        <w:t>59</w:t>
      </w:r>
      <w:r w:rsidR="004524AF" w:rsidRPr="00D44403">
        <w:fldChar w:fldCharType="end"/>
      </w:r>
      <w:r w:rsidRPr="00D44403">
        <w:t xml:space="preserve">(a) through (d)). Originally, this type of beam-by-beam analysis was intended as a way of validating the PD models: a bias in the models should be visible as beam-specific </w:t>
      </w:r>
      <w:r w:rsidRPr="00D44403">
        <w:rPr>
          <w:i/>
        </w:rPr>
        <w:t>range</w:t>
      </w:r>
      <w:r w:rsidRPr="00D44403">
        <w:t xml:space="preserve"> offsets.  The range biases are quite consistent, but the </w:t>
      </w:r>
      <w:r w:rsidRPr="00D44403">
        <w:rPr>
          <w:i/>
        </w:rPr>
        <w:t>azimuth</w:t>
      </w:r>
      <w:r w:rsidRPr="00D44403">
        <w:t xml:space="preserve"> bias may be </w:t>
      </w:r>
      <w:r>
        <w:t>(</w:t>
      </w:r>
      <w:r w:rsidRPr="00D44403">
        <w:t>unexpectedly</w:t>
      </w:r>
      <w:r>
        <w:t>)</w:t>
      </w:r>
      <w:r w:rsidRPr="00D44403">
        <w:t xml:space="preserve"> beam dependent. Beam S2 showed the lowest azimuth bias; S6 the highest. The mean azimuth bias is shown in bold face in each plot. Although not all products have precise OSVs</w:t>
      </w:r>
      <w:r>
        <w:t xml:space="preserve"> available at this time, it seems unlikely that the</w:t>
      </w:r>
      <w:r w:rsidRPr="00D44403">
        <w:t xml:space="preserve"> pattern will completely disappear with precise-only OSVs. However, more acquisitions are required before drawing a final conclusion from this superficial observation. For example, a closer look reveals that </w:t>
      </w:r>
      <w:r w:rsidR="004524AF" w:rsidRPr="00D44403">
        <w:fldChar w:fldCharType="begin"/>
      </w:r>
      <w:r w:rsidRPr="00D44403">
        <w:instrText xml:space="preserve"> REF _Ref397440563 \h </w:instrText>
      </w:r>
      <w:r w:rsidR="004524AF" w:rsidRPr="00D44403">
        <w:fldChar w:fldCharType="separate"/>
      </w:r>
      <w:r w:rsidR="00C57895" w:rsidRPr="00D44403">
        <w:t xml:space="preserve">Figure </w:t>
      </w:r>
      <w:r w:rsidR="00C57895">
        <w:rPr>
          <w:noProof/>
        </w:rPr>
        <w:t>59</w:t>
      </w:r>
      <w:r w:rsidR="004524AF" w:rsidRPr="00D44403">
        <w:fldChar w:fldCharType="end"/>
      </w:r>
      <w:r w:rsidRPr="00D44403">
        <w:t xml:space="preserve">(b) and (c) alone have similar azimuth biases. While this may or may not be important, it serves as a reminder that care is required when drawing conclusions based on only a handful of products.  </w:t>
      </w:r>
    </w:p>
    <w:p w14:paraId="3990E1EE" w14:textId="77777777" w:rsidR="00C57895" w:rsidRPr="00D44403" w:rsidRDefault="00C57895" w:rsidP="006758B2"/>
    <w:tbl>
      <w:tblPr>
        <w:tblpPr w:leftFromText="142" w:rightFromText="142" w:bottomFromText="278" w:vertAnchor="text" w:horzAnchor="margin" w:tblpY="1"/>
        <w:tblW w:w="9747" w:type="dxa"/>
        <w:tblLayout w:type="fixed"/>
        <w:tblLook w:val="04A0" w:firstRow="1" w:lastRow="0" w:firstColumn="1" w:lastColumn="0" w:noHBand="0" w:noVBand="1"/>
      </w:tblPr>
      <w:tblGrid>
        <w:gridCol w:w="2436"/>
        <w:gridCol w:w="2437"/>
        <w:gridCol w:w="2437"/>
        <w:gridCol w:w="2437"/>
      </w:tblGrid>
      <w:tr w:rsidR="006758B2" w:rsidRPr="00D44403" w14:paraId="3990E1F3" w14:textId="77777777" w:rsidTr="00FE4CC0">
        <w:trPr>
          <w:trHeight w:val="720"/>
        </w:trPr>
        <w:tc>
          <w:tcPr>
            <w:tcW w:w="2436" w:type="dxa"/>
            <w:vAlign w:val="center"/>
          </w:tcPr>
          <w:p w14:paraId="3990E1EF" w14:textId="77777777" w:rsidR="006758B2" w:rsidRPr="00D44403" w:rsidRDefault="00A43995" w:rsidP="002B7051">
            <w:pPr>
              <w:spacing w:after="0"/>
              <w:jc w:val="left"/>
              <w:rPr>
                <w:rFonts w:ascii="Calibri" w:hAnsi="Calibri" w:cs="Calibri"/>
                <w:b/>
                <w:bCs/>
                <w:color w:val="000000"/>
                <w:sz w:val="12"/>
                <w:szCs w:val="12"/>
              </w:rPr>
            </w:pPr>
            <w:r>
              <w:rPr>
                <w:noProof/>
                <w:lang w:eastAsia="en-GB"/>
              </w:rPr>
              <w:pict w14:anchorId="3990EF4F">
                <v:shape id="Text Box 14" o:spid="_x0000_s1036" type="#_x0000_t202" style="position:absolute;margin-left:19.05pt;margin-top:37.8pt;width:75.05pt;height:2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" fillcolor="white [3212]" strokecolor="black [3213]">
                  <v:textbox inset="1.5mm,,1.5mm">
                    <w:txbxContent>
                      <w:p w14:paraId="3990F01B" w14:textId="77777777" w:rsidR="002072DD" w:rsidRPr="000276F0" w:rsidRDefault="002072DD" w:rsidP="006758B2">
                        <w:pPr>
                          <w:spacing w:after="0"/>
                          <w:jc w:val="left"/>
                          <w:rPr>
                            <w:rFonts w:ascii="Times New Roman" w:hAnsi="Times New Roman"/>
                            <w:sz w:val="16"/>
                            <w:lang w:val="de-CH"/>
                          </w:rPr>
                        </w:pPr>
                        <w:r w:rsidRPr="000276F0">
                          <w:rPr>
                            <w:rFonts w:ascii="Times New Roman" w:hAnsi="Times New Roman"/>
                            <w:i/>
                            <w:iCs/>
                            <w:sz w:val="16"/>
                            <w:lang w:val="en-US"/>
                          </w:rPr>
                          <w:t xml:space="preserve">Δrg: </w:t>
                        </w:r>
                        <w:r w:rsidRPr="000276F0">
                          <w:rPr>
                            <w:rFonts w:ascii="Times New Roman" w:hAnsi="Times New Roman"/>
                            <w:sz w:val="16"/>
                            <w:lang w:val="de-CH"/>
                          </w:rPr>
                          <w:t>1.2</w:t>
                        </w:r>
                        <w:r>
                          <w:rPr>
                            <w:rFonts w:ascii="Times New Roman" w:hAnsi="Times New Roman"/>
                            <w:sz w:val="16"/>
                            <w:lang w:val="de-CH"/>
                          </w:rPr>
                          <w:t>4</w:t>
                        </w:r>
                        <w:r w:rsidRPr="000276F0">
                          <w:rPr>
                            <w:rFonts w:ascii="Times New Roman" w:hAnsi="Times New Roman"/>
                            <w:sz w:val="16"/>
                            <w:lang w:val="de-CH"/>
                          </w:rPr>
                          <w:t xml:space="preserve"> </w:t>
                        </w:r>
                        <w:r w:rsidRPr="000276F0">
                          <w:rPr>
                            <w:rFonts w:ascii="Times New Roman" w:hAnsi="Times New Roman"/>
                            <w:sz w:val="16"/>
                            <w:lang w:val="en-US"/>
                          </w:rPr>
                          <w:t>± 0.06 m</w:t>
                        </w:r>
                        <w:r w:rsidRPr="000276F0">
                          <w:rPr>
                            <w:rFonts w:ascii="Times New Roman" w:hAnsi="Times New Roman"/>
                            <w:i/>
                            <w:iCs/>
                            <w:sz w:val="16"/>
                            <w:lang w:val="en-US"/>
                          </w:rPr>
                          <w:br/>
                          <w:t xml:space="preserve">Δaz: </w:t>
                        </w:r>
                        <w:r w:rsidRPr="00A5479F">
                          <w:rPr>
                            <w:rFonts w:ascii="Times New Roman" w:hAnsi="Times New Roman"/>
                            <w:b/>
                            <w:iCs/>
                            <w:sz w:val="16"/>
                            <w:lang w:val="en-US"/>
                          </w:rPr>
                          <w:t>1</w:t>
                        </w:r>
                        <w:r w:rsidRPr="00A5479F">
                          <w:rPr>
                            <w:rFonts w:ascii="Times New Roman" w:hAnsi="Times New Roman"/>
                            <w:b/>
                            <w:sz w:val="16"/>
                            <w:lang w:val="de-CH"/>
                          </w:rPr>
                          <w:t xml:space="preserve">.43 </w:t>
                        </w:r>
                        <w:r w:rsidRPr="000276F0">
                          <w:rPr>
                            <w:rFonts w:ascii="Times New Roman" w:hAnsi="Times New Roman"/>
                            <w:sz w:val="16"/>
                            <w:lang w:val="en-US"/>
                          </w:rPr>
                          <w:t>± 0.</w:t>
                        </w:r>
                        <w:r>
                          <w:rPr>
                            <w:rFonts w:ascii="Times New Roman" w:hAnsi="Times New Roman"/>
                            <w:sz w:val="16"/>
                            <w:lang w:val="en-US"/>
                          </w:rPr>
                          <w:t>17</w:t>
                        </w:r>
                        <w:r w:rsidRPr="000276F0">
                          <w:rPr>
                            <w:rFonts w:ascii="Times New Roman" w:hAnsi="Times New Roman"/>
                            <w:sz w:val="16"/>
                            <w:lang w:val="en-US"/>
                          </w:rPr>
                          <w:t xml:space="preserve"> m</w:t>
                        </w:r>
                      </w:p>
                    </w:txbxContent>
                  </v:textbox>
                </v:shape>
              </w:pict>
            </w:r>
            <w:r w:rsidR="006758B2" w:rsidRPr="00D44403">
              <w:rPr>
                <w:rFonts w:ascii="Calibri" w:hAnsi="Calibri" w:cs="Calibri"/>
                <w:b/>
                <w:bCs/>
                <w:noProof/>
                <w:color w:val="000000"/>
                <w:sz w:val="12"/>
                <w:szCs w:val="12"/>
                <w:lang w:eastAsia="en-GB"/>
              </w:rPr>
              <w:drawing>
                <wp:inline distT="0" distB="0" distL="0" distR="0" wp14:anchorId="3990EF50" wp14:editId="3990EF51">
                  <wp:extent cx="1277403" cy="2088000"/>
                  <wp:effectExtent l="19050" t="0" r="0" b="0"/>
                  <wp:docPr id="706" name="Picture 2" descr="Torny_SM_SLC_S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S2.eps"/>
                          <pic:cNvPicPr/>
                        </pic:nvPicPr>
                        <pic:blipFill>
                          <a:blip r:embed="rId131"/>
                          <a:srcRect l="3378" t="2212" r="8784" b="3540"/>
                          <a:stretch>
                            <a:fillRect/>
                          </a:stretch>
                        </pic:blipFill>
                        <pic:spPr>
                          <a:xfrm>
                            <a:off x="0" y="0"/>
                            <a:ext cx="1277403" cy="2088000"/>
                          </a:xfrm>
                          <a:prstGeom prst="rect">
                            <a:avLst/>
                          </a:prstGeom>
                        </pic:spPr>
                      </pic:pic>
                    </a:graphicData>
                  </a:graphic>
                </wp:inline>
              </w:drawing>
            </w:r>
          </w:p>
        </w:tc>
        <w:tc>
          <w:tcPr>
            <w:tcW w:w="2437" w:type="dxa"/>
            <w:vAlign w:val="center"/>
          </w:tcPr>
          <w:p w14:paraId="3990E1F0" w14:textId="77777777" w:rsidR="006758B2" w:rsidRPr="00D44403" w:rsidRDefault="006758B2" w:rsidP="002B7051">
            <w:pPr>
              <w:spacing w:after="0"/>
              <w:jc w:val="left"/>
              <w:rPr>
                <w:rFonts w:ascii="Calibri" w:hAnsi="Calibri" w:cs="Calibri"/>
                <w:b/>
                <w:bCs/>
                <w:color w:val="000000"/>
                <w:sz w:val="12"/>
                <w:szCs w:val="12"/>
              </w:rPr>
            </w:pPr>
            <w:r w:rsidRPr="00D44403">
              <w:rPr>
                <w:noProof/>
                <w:lang w:eastAsia="en-GB"/>
              </w:rPr>
              <w:drawing>
                <wp:inline distT="0" distB="0" distL="0" distR="0" wp14:anchorId="3990EF52" wp14:editId="3990EF53">
                  <wp:extent cx="1331460" cy="2088000"/>
                  <wp:effectExtent l="19050" t="0" r="2040" b="0"/>
                  <wp:docPr id="707" name="Picture 11" descr="Torny_SM_SLC_S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S4.eps"/>
                          <pic:cNvPicPr/>
                        </pic:nvPicPr>
                        <pic:blipFill>
                          <a:blip r:embed="rId132"/>
                          <a:srcRect l="1675" t="1546" r="8829" b="3116"/>
                          <a:stretch>
                            <a:fillRect/>
                          </a:stretch>
                        </pic:blipFill>
                        <pic:spPr>
                          <a:xfrm>
                            <a:off x="0" y="0"/>
                            <a:ext cx="1331460" cy="2088000"/>
                          </a:xfrm>
                          <a:prstGeom prst="rect">
                            <a:avLst/>
                          </a:prstGeom>
                        </pic:spPr>
                      </pic:pic>
                    </a:graphicData>
                  </a:graphic>
                </wp:inline>
              </w:drawing>
            </w:r>
            <w:r w:rsidR="00A43995">
              <w:rPr>
                <w:noProof/>
                <w:lang w:eastAsia="en-GB"/>
              </w:rPr>
              <w:pict w14:anchorId="3990EF54">
                <v:shape id="Text Box 15" o:spid="_x0000_s1037" type="#_x0000_t202" style="position:absolute;margin-left:22.05pt;margin-top:37.15pt;width:75.05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" fillcolor="white [3212]" strokecolor="black [3213]">
                  <v:textbox inset="1.5mm,,1.5mm">
                    <w:txbxContent>
                      <w:p w14:paraId="3990F01C" w14:textId="77777777" w:rsidR="002072DD" w:rsidRPr="000276F0" w:rsidRDefault="002072DD" w:rsidP="006758B2">
                        <w:pPr>
                          <w:spacing w:after="0"/>
                          <w:jc w:val="left"/>
                          <w:rPr>
                            <w:rFonts w:ascii="Times New Roman" w:hAnsi="Times New Roman"/>
                            <w:sz w:val="16"/>
                            <w:lang w:val="de-CH"/>
                          </w:rPr>
                        </w:pPr>
                        <w:r w:rsidRPr="000276F0">
                          <w:rPr>
                            <w:rFonts w:ascii="Times New Roman" w:hAnsi="Times New Roman"/>
                            <w:i/>
                            <w:iCs/>
                            <w:sz w:val="16"/>
                            <w:lang w:val="en-US"/>
                          </w:rPr>
                          <w:t xml:space="preserve">Δrg: </w:t>
                        </w:r>
                        <w:r w:rsidRPr="000276F0">
                          <w:rPr>
                            <w:rFonts w:ascii="Times New Roman" w:hAnsi="Times New Roman"/>
                            <w:sz w:val="16"/>
                            <w:lang w:val="de-CH"/>
                          </w:rPr>
                          <w:t>1.</w:t>
                        </w:r>
                        <w:r>
                          <w:rPr>
                            <w:rFonts w:ascii="Times New Roman" w:hAnsi="Times New Roman"/>
                            <w:sz w:val="16"/>
                            <w:lang w:val="de-CH"/>
                          </w:rPr>
                          <w:t>12</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14</w:t>
                        </w:r>
                        <w:r w:rsidRPr="000276F0">
                          <w:rPr>
                            <w:rFonts w:ascii="Times New Roman" w:hAnsi="Times New Roman"/>
                            <w:sz w:val="16"/>
                            <w:lang w:val="en-US"/>
                          </w:rPr>
                          <w:t xml:space="preserve"> m</w:t>
                        </w:r>
                        <w:r w:rsidRPr="000276F0">
                          <w:rPr>
                            <w:rFonts w:ascii="Times New Roman" w:hAnsi="Times New Roman"/>
                            <w:i/>
                            <w:iCs/>
                            <w:sz w:val="16"/>
                            <w:lang w:val="en-US"/>
                          </w:rPr>
                          <w:br/>
                          <w:t xml:space="preserve">Δaz: </w:t>
                        </w:r>
                        <w:r w:rsidRPr="00A5479F">
                          <w:rPr>
                            <w:rFonts w:ascii="Times New Roman" w:hAnsi="Times New Roman"/>
                            <w:b/>
                            <w:iCs/>
                            <w:sz w:val="16"/>
                            <w:lang w:val="en-US"/>
                          </w:rPr>
                          <w:t>2</w:t>
                        </w:r>
                        <w:r w:rsidRPr="00A5479F">
                          <w:rPr>
                            <w:rFonts w:ascii="Times New Roman" w:hAnsi="Times New Roman"/>
                            <w:b/>
                            <w:sz w:val="16"/>
                            <w:lang w:val="de-CH"/>
                          </w:rPr>
                          <w:t>.06</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19</w:t>
                        </w:r>
                        <w:r w:rsidRPr="000276F0">
                          <w:rPr>
                            <w:rFonts w:ascii="Times New Roman" w:hAnsi="Times New Roman"/>
                            <w:sz w:val="16"/>
                            <w:lang w:val="en-US"/>
                          </w:rPr>
                          <w:t xml:space="preserve"> m</w:t>
                        </w:r>
                      </w:p>
                    </w:txbxContent>
                  </v:textbox>
                </v:shape>
              </w:pict>
            </w:r>
          </w:p>
        </w:tc>
        <w:tc>
          <w:tcPr>
            <w:tcW w:w="2437" w:type="dxa"/>
            <w:vAlign w:val="center"/>
          </w:tcPr>
          <w:p w14:paraId="3990E1F1" w14:textId="77777777" w:rsidR="006758B2" w:rsidRPr="00D44403" w:rsidRDefault="006758B2" w:rsidP="002B7051">
            <w:pPr>
              <w:spacing w:after="0"/>
              <w:jc w:val="left"/>
              <w:rPr>
                <w:rFonts w:ascii="Calibri" w:hAnsi="Calibri" w:cs="Calibri"/>
                <w:b/>
                <w:bCs/>
                <w:color w:val="000000"/>
                <w:sz w:val="12"/>
                <w:szCs w:val="12"/>
              </w:rPr>
            </w:pPr>
            <w:r w:rsidRPr="00D44403">
              <w:rPr>
                <w:noProof/>
                <w:lang w:eastAsia="en-GB"/>
              </w:rPr>
              <w:drawing>
                <wp:inline distT="0" distB="0" distL="0" distR="0" wp14:anchorId="3990EF55" wp14:editId="3990EF56">
                  <wp:extent cx="1399895" cy="2088000"/>
                  <wp:effectExtent l="19050" t="0" r="0" b="0"/>
                  <wp:docPr id="708" name="Picture 12" descr="Torny_SM_SLC_S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S5.eps"/>
                          <pic:cNvPicPr/>
                        </pic:nvPicPr>
                        <pic:blipFill>
                          <a:blip r:embed="rId133"/>
                          <a:srcRect l="2283" t="2827" r="5717" b="3534"/>
                          <a:stretch>
                            <a:fillRect/>
                          </a:stretch>
                        </pic:blipFill>
                        <pic:spPr>
                          <a:xfrm>
                            <a:off x="0" y="0"/>
                            <a:ext cx="1399895" cy="2088000"/>
                          </a:xfrm>
                          <a:prstGeom prst="rect">
                            <a:avLst/>
                          </a:prstGeom>
                        </pic:spPr>
                      </pic:pic>
                    </a:graphicData>
                  </a:graphic>
                </wp:inline>
              </w:drawing>
            </w:r>
            <w:r w:rsidR="00A43995">
              <w:rPr>
                <w:noProof/>
                <w:lang w:eastAsia="en-GB"/>
              </w:rPr>
              <w:pict w14:anchorId="3990EF57">
                <v:shape id="Text Box 16" o:spid="_x0000_s1038" type="#_x0000_t202" style="position:absolute;margin-left:24.2pt;margin-top:36.25pt;width:75.05pt;height:2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" fillcolor="white [3212]" strokecolor="black [3213]">
                  <v:textbox inset="1.5mm,,1.5mm">
                    <w:txbxContent>
                      <w:p w14:paraId="3990F01D" w14:textId="77777777" w:rsidR="002072DD" w:rsidRPr="000276F0" w:rsidRDefault="002072DD" w:rsidP="006758B2">
                        <w:pPr>
                          <w:spacing w:after="0"/>
                          <w:jc w:val="left"/>
                          <w:rPr>
                            <w:rFonts w:ascii="Times New Roman" w:hAnsi="Times New Roman"/>
                            <w:sz w:val="16"/>
                            <w:lang w:val="de-CH"/>
                          </w:rPr>
                        </w:pPr>
                        <w:r w:rsidRPr="000276F0">
                          <w:rPr>
                            <w:rFonts w:ascii="Times New Roman" w:hAnsi="Times New Roman"/>
                            <w:i/>
                            <w:iCs/>
                            <w:sz w:val="16"/>
                            <w:lang w:val="en-US"/>
                          </w:rPr>
                          <w:t xml:space="preserve">Δrg: </w:t>
                        </w:r>
                        <w:r w:rsidRPr="000276F0">
                          <w:rPr>
                            <w:rFonts w:ascii="Times New Roman" w:hAnsi="Times New Roman"/>
                            <w:sz w:val="16"/>
                            <w:lang w:val="de-CH"/>
                          </w:rPr>
                          <w:t>1.</w:t>
                        </w:r>
                        <w:r>
                          <w:rPr>
                            <w:rFonts w:ascii="Times New Roman" w:hAnsi="Times New Roman"/>
                            <w:sz w:val="16"/>
                            <w:lang w:val="de-CH"/>
                          </w:rPr>
                          <w:t>31</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07</w:t>
                        </w:r>
                        <w:r w:rsidRPr="000276F0">
                          <w:rPr>
                            <w:rFonts w:ascii="Times New Roman" w:hAnsi="Times New Roman"/>
                            <w:sz w:val="16"/>
                            <w:lang w:val="en-US"/>
                          </w:rPr>
                          <w:t xml:space="preserve"> m</w:t>
                        </w:r>
                        <w:r w:rsidRPr="000276F0">
                          <w:rPr>
                            <w:rFonts w:ascii="Times New Roman" w:hAnsi="Times New Roman"/>
                            <w:i/>
                            <w:iCs/>
                            <w:sz w:val="16"/>
                            <w:lang w:val="en-US"/>
                          </w:rPr>
                          <w:br/>
                          <w:t xml:space="preserve">Δaz: </w:t>
                        </w:r>
                        <w:r w:rsidRPr="00A5479F">
                          <w:rPr>
                            <w:rFonts w:ascii="Times New Roman" w:hAnsi="Times New Roman"/>
                            <w:b/>
                            <w:iCs/>
                            <w:sz w:val="16"/>
                            <w:lang w:val="en-US"/>
                          </w:rPr>
                          <w:t>2</w:t>
                        </w:r>
                        <w:r w:rsidRPr="00A5479F">
                          <w:rPr>
                            <w:rFonts w:ascii="Times New Roman" w:hAnsi="Times New Roman"/>
                            <w:b/>
                            <w:sz w:val="16"/>
                            <w:lang w:val="de-CH"/>
                          </w:rPr>
                          <w:t>.11</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34</w:t>
                        </w:r>
                        <w:r w:rsidRPr="000276F0">
                          <w:rPr>
                            <w:rFonts w:ascii="Times New Roman" w:hAnsi="Times New Roman"/>
                            <w:sz w:val="16"/>
                            <w:lang w:val="en-US"/>
                          </w:rPr>
                          <w:t xml:space="preserve"> m</w:t>
                        </w:r>
                      </w:p>
                    </w:txbxContent>
                  </v:textbox>
                </v:shape>
              </w:pict>
            </w:r>
          </w:p>
        </w:tc>
        <w:tc>
          <w:tcPr>
            <w:tcW w:w="2437" w:type="dxa"/>
            <w:vAlign w:val="center"/>
          </w:tcPr>
          <w:p w14:paraId="3990E1F2" w14:textId="77777777" w:rsidR="006758B2" w:rsidRPr="00D44403" w:rsidRDefault="00A43995" w:rsidP="002B7051">
            <w:pPr>
              <w:spacing w:after="0"/>
              <w:jc w:val="left"/>
              <w:rPr>
                <w:rFonts w:ascii="Calibri" w:hAnsi="Calibri" w:cs="Calibri"/>
                <w:b/>
                <w:bCs/>
                <w:color w:val="000000"/>
                <w:sz w:val="12"/>
                <w:szCs w:val="12"/>
              </w:rPr>
            </w:pPr>
            <w:r>
              <w:rPr>
                <w:rFonts w:ascii="Calibri" w:hAnsi="Calibri" w:cs="Calibri"/>
                <w:b/>
                <w:bCs/>
                <w:noProof/>
                <w:color w:val="000000"/>
                <w:sz w:val="12"/>
                <w:szCs w:val="12"/>
                <w:lang w:eastAsia="en-GB"/>
              </w:rPr>
              <w:pict w14:anchorId="3990EF58">
                <v:shape id="Text Box 17" o:spid="_x0000_s1039" type="#_x0000_t202" style="position:absolute;margin-left:24.45pt;margin-top:35.8pt;width:75.05pt;height:2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" fillcolor="white [3212]" strokecolor="black [3213]">
                  <v:textbox inset="1.5mm,,1.5mm">
                    <w:txbxContent>
                      <w:p w14:paraId="3990F01E" w14:textId="77777777" w:rsidR="002072DD" w:rsidRPr="000276F0" w:rsidRDefault="002072DD" w:rsidP="006758B2">
                        <w:pPr>
                          <w:spacing w:after="0"/>
                          <w:jc w:val="left"/>
                          <w:rPr>
                            <w:rFonts w:ascii="Times New Roman" w:hAnsi="Times New Roman"/>
                            <w:sz w:val="16"/>
                            <w:lang w:val="de-CH"/>
                          </w:rPr>
                        </w:pPr>
                        <w:r w:rsidRPr="000276F0">
                          <w:rPr>
                            <w:rFonts w:ascii="Times New Roman" w:hAnsi="Times New Roman"/>
                            <w:i/>
                            <w:iCs/>
                            <w:sz w:val="16"/>
                            <w:lang w:val="en-US"/>
                          </w:rPr>
                          <w:t xml:space="preserve">Δrg: </w:t>
                        </w:r>
                        <w:r w:rsidRPr="000276F0">
                          <w:rPr>
                            <w:rFonts w:ascii="Times New Roman" w:hAnsi="Times New Roman"/>
                            <w:sz w:val="16"/>
                            <w:lang w:val="de-CH"/>
                          </w:rPr>
                          <w:t>1.</w:t>
                        </w:r>
                        <w:r>
                          <w:rPr>
                            <w:rFonts w:ascii="Times New Roman" w:hAnsi="Times New Roman"/>
                            <w:sz w:val="16"/>
                            <w:lang w:val="de-CH"/>
                          </w:rPr>
                          <w:t>28</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05</w:t>
                        </w:r>
                        <w:r w:rsidRPr="000276F0">
                          <w:rPr>
                            <w:rFonts w:ascii="Times New Roman" w:hAnsi="Times New Roman"/>
                            <w:sz w:val="16"/>
                            <w:lang w:val="en-US"/>
                          </w:rPr>
                          <w:t xml:space="preserve"> m</w:t>
                        </w:r>
                        <w:r w:rsidRPr="000276F0">
                          <w:rPr>
                            <w:rFonts w:ascii="Times New Roman" w:hAnsi="Times New Roman"/>
                            <w:i/>
                            <w:iCs/>
                            <w:sz w:val="16"/>
                            <w:lang w:val="en-US"/>
                          </w:rPr>
                          <w:br/>
                          <w:t xml:space="preserve">Δaz: </w:t>
                        </w:r>
                        <w:r w:rsidRPr="00A5479F">
                          <w:rPr>
                            <w:rFonts w:ascii="Times New Roman" w:hAnsi="Times New Roman"/>
                            <w:b/>
                            <w:iCs/>
                            <w:sz w:val="16"/>
                            <w:lang w:val="en-US"/>
                          </w:rPr>
                          <w:t>2</w:t>
                        </w:r>
                        <w:r w:rsidRPr="00A5479F">
                          <w:rPr>
                            <w:rFonts w:ascii="Times New Roman" w:hAnsi="Times New Roman"/>
                            <w:b/>
                            <w:sz w:val="16"/>
                            <w:lang w:val="de-CH"/>
                          </w:rPr>
                          <w:t>.44</w:t>
                        </w:r>
                        <w:r w:rsidRPr="000276F0">
                          <w:rPr>
                            <w:rFonts w:ascii="Times New Roman" w:hAnsi="Times New Roman"/>
                            <w:sz w:val="16"/>
                            <w:lang w:val="de-CH"/>
                          </w:rPr>
                          <w:t xml:space="preserve"> </w:t>
                        </w:r>
                        <w:r w:rsidRPr="000276F0">
                          <w:rPr>
                            <w:rFonts w:ascii="Times New Roman" w:hAnsi="Times New Roman"/>
                            <w:sz w:val="16"/>
                            <w:lang w:val="en-US"/>
                          </w:rPr>
                          <w:t>± 0.</w:t>
                        </w:r>
                        <w:r>
                          <w:rPr>
                            <w:rFonts w:ascii="Times New Roman" w:hAnsi="Times New Roman"/>
                            <w:sz w:val="16"/>
                            <w:lang w:val="en-US"/>
                          </w:rPr>
                          <w:t>33</w:t>
                        </w:r>
                        <w:r w:rsidRPr="000276F0">
                          <w:rPr>
                            <w:rFonts w:ascii="Times New Roman" w:hAnsi="Times New Roman"/>
                            <w:sz w:val="16"/>
                            <w:lang w:val="en-US"/>
                          </w:rPr>
                          <w:t xml:space="preserve"> m</w:t>
                        </w:r>
                      </w:p>
                    </w:txbxContent>
                  </v:textbox>
                </v:shape>
              </w:pict>
            </w:r>
            <w:r w:rsidR="006758B2" w:rsidRPr="00D44403">
              <w:rPr>
                <w:rFonts w:ascii="Calibri" w:hAnsi="Calibri" w:cs="Calibri"/>
                <w:b/>
                <w:bCs/>
                <w:noProof/>
                <w:color w:val="000000"/>
                <w:sz w:val="12"/>
                <w:szCs w:val="12"/>
                <w:lang w:eastAsia="en-GB"/>
              </w:rPr>
              <w:drawing>
                <wp:inline distT="0" distB="0" distL="0" distR="0" wp14:anchorId="3990EF59" wp14:editId="3990EF5A">
                  <wp:extent cx="1417898" cy="2088000"/>
                  <wp:effectExtent l="19050" t="0" r="0" b="0"/>
                  <wp:docPr id="709" name="Picture 11" descr="Torny_SM_SLC_S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S6.eps"/>
                          <pic:cNvPicPr/>
                        </pic:nvPicPr>
                        <pic:blipFill>
                          <a:blip r:embed="rId134"/>
                          <a:srcRect l="2703" t="2370" r="6081" b="3318"/>
                          <a:stretch>
                            <a:fillRect/>
                          </a:stretch>
                        </pic:blipFill>
                        <pic:spPr>
                          <a:xfrm>
                            <a:off x="0" y="0"/>
                            <a:ext cx="1417898" cy="2088000"/>
                          </a:xfrm>
                          <a:prstGeom prst="rect">
                            <a:avLst/>
                          </a:prstGeom>
                        </pic:spPr>
                      </pic:pic>
                    </a:graphicData>
                  </a:graphic>
                </wp:inline>
              </w:drawing>
            </w:r>
          </w:p>
        </w:tc>
      </w:tr>
      <w:tr w:rsidR="006758B2" w:rsidRPr="00D44403" w14:paraId="3990E1F5" w14:textId="77777777" w:rsidTr="00FE4CC0">
        <w:trPr>
          <w:trHeight w:val="637"/>
        </w:trPr>
        <w:tc>
          <w:tcPr>
            <w:tcW w:w="9747" w:type="dxa"/>
            <w:gridSpan w:val="4"/>
          </w:tcPr>
          <w:p w14:paraId="3990E1F4" w14:textId="77777777" w:rsidR="006758B2" w:rsidRPr="00D44403" w:rsidRDefault="006758B2" w:rsidP="002B7051">
            <w:pPr>
              <w:pStyle w:val="Caption"/>
              <w:tabs>
                <w:tab w:val="clear" w:pos="709"/>
                <w:tab w:val="clear" w:pos="851"/>
              </w:tabs>
              <w:ind w:left="0" w:firstLine="0"/>
            </w:pPr>
            <w:bookmarkStart w:id="638" w:name="_Ref397440563"/>
            <w:bookmarkStart w:id="639" w:name="_Toc398190188"/>
            <w:bookmarkStart w:id="640" w:name="_Toc400445900"/>
            <w:r w:rsidRPr="00D44403">
              <w:t xml:space="preserve">Figure </w:t>
            </w:r>
            <w:r w:rsidR="004524AF" w:rsidRPr="00D44403">
              <w:fldChar w:fldCharType="begin"/>
            </w:r>
            <w:r w:rsidRPr="00D44403">
              <w:instrText xml:space="preserve"> SEQ Figure \* ARABIC </w:instrText>
            </w:r>
            <w:r w:rsidR="004524AF" w:rsidRPr="00D44403">
              <w:fldChar w:fldCharType="separate"/>
            </w:r>
            <w:r w:rsidR="00C57895">
              <w:rPr>
                <w:noProof/>
              </w:rPr>
              <w:t>59</w:t>
            </w:r>
            <w:r w:rsidR="004524AF" w:rsidRPr="00D44403">
              <w:fldChar w:fldCharType="end"/>
            </w:r>
            <w:bookmarkEnd w:id="638"/>
            <w:r w:rsidRPr="00D44403">
              <w:t xml:space="preserve">:  ALE for </w:t>
            </w:r>
            <w:r w:rsidRPr="00D44403">
              <w:rPr>
                <w:i/>
              </w:rPr>
              <w:t>all</w:t>
            </w:r>
            <w:r w:rsidRPr="00D44403">
              <w:t xml:space="preserve"> SM SLC products received until 2014.08.28 covering </w:t>
            </w:r>
            <w:r w:rsidRPr="00D44403">
              <w:rPr>
                <w:i/>
              </w:rPr>
              <w:t>Torny-le-Grand</w:t>
            </w:r>
            <w:r w:rsidRPr="00D44403">
              <w:t>, according to beam (a) S2, 3 products (b) S4, 5 products (c) S5, 3 products (d) S6, 5 products</w:t>
            </w:r>
            <w:bookmarkEnd w:id="639"/>
            <w:bookmarkEnd w:id="640"/>
          </w:p>
        </w:tc>
      </w:tr>
    </w:tbl>
    <w:p w14:paraId="3990E1F6" w14:textId="77777777" w:rsidR="002B7051" w:rsidRDefault="002B7051" w:rsidP="006758B2"/>
    <w:p w14:paraId="3990E1F7" w14:textId="77777777" w:rsidR="006758B2" w:rsidRPr="00D44403" w:rsidRDefault="006758B2" w:rsidP="006758B2">
      <w:r w:rsidRPr="00D44403">
        <w:lastRenderedPageBreak/>
        <w:t xml:space="preserve">As was seen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 and </w:t>
      </w:r>
      <w:r w:rsidR="004524AF" w:rsidRPr="00D44403">
        <w:fldChar w:fldCharType="begin"/>
      </w:r>
      <w:r w:rsidRPr="00D44403">
        <w:instrText xml:space="preserve"> REF _Ref397440563 \h </w:instrText>
      </w:r>
      <w:r w:rsidR="004524AF" w:rsidRPr="00D44403">
        <w:fldChar w:fldCharType="separate"/>
      </w:r>
      <w:r w:rsidR="00C57895" w:rsidRPr="00D44403">
        <w:t xml:space="preserve">Figure </w:t>
      </w:r>
      <w:r w:rsidR="00C57895">
        <w:rPr>
          <w:noProof/>
        </w:rPr>
        <w:t>59</w:t>
      </w:r>
      <w:r w:rsidR="004524AF" w:rsidRPr="00D44403">
        <w:fldChar w:fldCharType="end"/>
      </w:r>
      <w:r w:rsidRPr="00D44403">
        <w:t xml:space="preserve"> in the last section, the slant range ALE is much more consistent than the azimuth ALE. Connected to this, two potentially relevant trends were observed in the azimuth offsets. Not enough products have been acquired as of this writing to draw firm conclusions about their meaning. </w:t>
      </w:r>
    </w:p>
    <w:p w14:paraId="3990E1F8" w14:textId="77777777" w:rsidR="00E94021" w:rsidRDefault="006758B2" w:rsidP="006758B2">
      <w:pPr>
        <w:rPr>
          <w:lang w:val="en-US"/>
        </w:rPr>
      </w:pPr>
      <w:r w:rsidRPr="00D44403">
        <w:t xml:space="preserve">With these reservations in mind, the best estimate of the system-inherent azimuth bias should be taken from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(b): 2.09 ± 0.49 m. However, this value may significantly change over the course of the next few weeks, as precise OSVs and more products become available for </w:t>
      </w:r>
      <w:r w:rsidRPr="00D44403">
        <w:rPr>
          <w:i/>
        </w:rPr>
        <w:t>Torny-le-Grand</w:t>
      </w:r>
      <w:r w:rsidRPr="00D44403">
        <w:t xml:space="preserve">. </w:t>
      </w:r>
      <w:r>
        <w:t>It is also expected to become clearer whether or not further data points should be eliminated (e.g. Group A in</w:t>
      </w:r>
      <w:r w:rsidRPr="00D44403">
        <w:t xml:space="preserve"> </w:t>
      </w:r>
      <w:r w:rsidR="004524AF">
        <w:fldChar w:fldCharType="begin"/>
      </w:r>
      <w:r>
        <w:instrText xml:space="preserve"> REF _Ref397350280 \h </w:instrText>
      </w:r>
      <w:r w:rsidR="004524AF">
        <w:fldChar w:fldCharType="separate"/>
      </w:r>
      <w:r w:rsidR="00C57895" w:rsidRPr="00D44403">
        <w:t xml:space="preserve">Figure </w:t>
      </w:r>
      <w:r w:rsidR="00C57895">
        <w:rPr>
          <w:noProof/>
        </w:rPr>
        <w:t>58</w:t>
      </w:r>
      <w:r w:rsidR="004524AF">
        <w:fldChar w:fldCharType="end"/>
      </w:r>
      <w:r>
        <w:t>(b)).</w:t>
      </w:r>
    </w:p>
    <w:p w14:paraId="3990E1F9" w14:textId="77777777" w:rsidR="006A087A" w:rsidRPr="00E94021" w:rsidRDefault="008E5287" w:rsidP="00E7718A">
      <w:pPr>
        <w:rPr>
          <w:b/>
          <w:lang w:val="en-US"/>
        </w:rPr>
      </w:pPr>
      <w:r w:rsidRPr="00E94021">
        <w:rPr>
          <w:b/>
          <w:lang w:val="en-US"/>
        </w:rPr>
        <w:t>T5205: Geometric Product Validation</w:t>
      </w:r>
    </w:p>
    <w:p w14:paraId="3990E1FA" w14:textId="77777777" w:rsidR="006758B2" w:rsidRPr="00D44403" w:rsidRDefault="006758B2" w:rsidP="006758B2">
      <w:r w:rsidRPr="00D44403">
        <w:t xml:space="preserve">Until now, the product validation work as defined for this task in the CCVP has been only partially completed, with the calibration work having taken priority. However, three validation tasks have been completed already: a comparison between the different OSV accuracies, ALE estimation for GRDF products acquired over UZH’s test site </w:t>
      </w:r>
      <w:r w:rsidRPr="00D44403">
        <w:rPr>
          <w:i/>
        </w:rPr>
        <w:t>Torny-le-Grand</w:t>
      </w:r>
      <w:r w:rsidRPr="00D44403">
        <w:t>, and a preliminary study of the ALE for IW mode SLC products.</w:t>
      </w:r>
    </w:p>
    <w:p w14:paraId="3990E1FB" w14:textId="77777777" w:rsidR="006758B2" w:rsidRPr="00D44403" w:rsidRDefault="006758B2" w:rsidP="002B7051">
      <w:r w:rsidRPr="00D44403">
        <w:t xml:space="preserve">In </w:t>
      </w:r>
      <w:r w:rsidR="004524AF" w:rsidRPr="00D44403">
        <w:fldChar w:fldCharType="begin"/>
      </w:r>
      <w:r w:rsidRPr="00D44403">
        <w:instrText xml:space="preserve"> REF _Ref397358868 \h </w:instrText>
      </w:r>
      <w:r w:rsidR="004524AF" w:rsidRPr="00D44403">
        <w:fldChar w:fldCharType="separate"/>
      </w:r>
      <w:r w:rsidR="00C57895" w:rsidRPr="00D44403">
        <w:t xml:space="preserve">Figure </w:t>
      </w:r>
      <w:r w:rsidR="00C57895">
        <w:rPr>
          <w:noProof/>
        </w:rPr>
        <w:t>50</w:t>
      </w:r>
      <w:r w:rsidR="004524AF" w:rsidRPr="00D44403">
        <w:fldChar w:fldCharType="end"/>
      </w:r>
      <w:r w:rsidRPr="00D44403">
        <w:t>(a) through (d), the subset of all 8 products having precise OSVs available is shown four times, once for each orbit quality. With a common product “pool” and all OSV file types available for all products in the pool, the differences between the OSV types can clearly</w:t>
      </w:r>
      <w:r w:rsidRPr="007F35EE">
        <w:t xml:space="preserve"> </w:t>
      </w:r>
      <w:r w:rsidRPr="00D44403">
        <w:t xml:space="preserve">be seen. In </w:t>
      </w:r>
      <w:r w:rsidR="004524AF" w:rsidRPr="00D44403">
        <w:fldChar w:fldCharType="begin"/>
      </w:r>
      <w:r w:rsidRPr="00D44403">
        <w:instrText xml:space="preserve"> REF _Ref397358868 \h </w:instrText>
      </w:r>
      <w:r w:rsidR="004524AF" w:rsidRPr="00D44403">
        <w:fldChar w:fldCharType="separate"/>
      </w:r>
      <w:r w:rsidRPr="00D44403">
        <w:t xml:space="preserve">Figure </w:t>
      </w:r>
      <w:r>
        <w:rPr>
          <w:noProof/>
        </w:rPr>
        <w:t>5</w:t>
      </w:r>
      <w:r w:rsidR="004524AF" w:rsidRPr="00D44403">
        <w:fldChar w:fldCharType="end"/>
      </w:r>
      <w:r w:rsidRPr="00D44403">
        <w:t xml:space="preserve">(a), the ALE based on the “internal” annotated OSVs is shown. The upper right group seen in the scatter coincides approximately with the scatter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 – which is repeated in </w:t>
      </w:r>
      <w:r w:rsidR="004524AF" w:rsidRPr="00D44403">
        <w:fldChar w:fldCharType="begin"/>
      </w:r>
      <w:r w:rsidRPr="00D44403">
        <w:instrText xml:space="preserve"> REF _Ref397358868 \h </w:instrText>
      </w:r>
      <w:r w:rsidR="004524AF" w:rsidRPr="00D44403">
        <w:fldChar w:fldCharType="separate"/>
      </w:r>
      <w:r w:rsidR="00C57895" w:rsidRPr="00D44403">
        <w:t xml:space="preserve">Figure </w:t>
      </w:r>
      <w:r w:rsidR="00C57895">
        <w:rPr>
          <w:noProof/>
        </w:rPr>
        <w:t>50</w:t>
      </w:r>
      <w:r w:rsidR="004524AF" w:rsidRPr="00D44403">
        <w:fldChar w:fldCharType="end"/>
      </w:r>
      <w:r w:rsidRPr="00D44403">
        <w:t xml:space="preserve">(a) and (b) for this subset of 8 products. The rest of the points in </w:t>
      </w:r>
      <w:r w:rsidR="004524AF" w:rsidRPr="00D44403">
        <w:fldChar w:fldCharType="begin"/>
      </w:r>
      <w:r w:rsidRPr="00D44403">
        <w:instrText xml:space="preserve"> REF _Ref397358868 \h </w:instrText>
      </w:r>
      <w:r w:rsidR="004524AF" w:rsidRPr="00D44403">
        <w:fldChar w:fldCharType="separate"/>
      </w:r>
      <w:r w:rsidR="00C57895" w:rsidRPr="00D44403">
        <w:t xml:space="preserve">Figure </w:t>
      </w:r>
      <w:r w:rsidR="00C57895">
        <w:rPr>
          <w:noProof/>
        </w:rPr>
        <w:t>50</w:t>
      </w:r>
      <w:r w:rsidR="004524AF" w:rsidRPr="00D44403">
        <w:fldChar w:fldCharType="end"/>
      </w:r>
      <w:r w:rsidRPr="00D44403">
        <w:t xml:space="preserve">(a) are 10m or more from the “true” location, with the lower left group </w:t>
      </w:r>
      <w:r>
        <w:t xml:space="preserve">(from 2 products, 2014.05.04 and 2014.07.28) </w:t>
      </w:r>
      <w:r w:rsidRPr="00D44403">
        <w:t>having a ~50m offset in both dimensions. The cause of the large variability may be the “extrapolative” synthetic state vector generation methodology in use for a time at the IPF.  The newer method tested recently for generating the embedded OSVs may improve these results.  As before – more data may help improve our understanding.</w:t>
      </w:r>
    </w:p>
    <w:tbl>
      <w:tblPr>
        <w:tblpPr w:leftFromText="142" w:rightFromText="142" w:topFromText="244" w:vertAnchor="text" w:horzAnchor="margin" w:tblpY="466"/>
        <w:tblW w:w="9747" w:type="dxa"/>
        <w:tblLayout w:type="fixed"/>
        <w:tblLook w:val="04A0" w:firstRow="1" w:lastRow="0" w:firstColumn="1" w:lastColumn="0" w:noHBand="0" w:noVBand="1"/>
      </w:tblPr>
      <w:tblGrid>
        <w:gridCol w:w="4770"/>
        <w:gridCol w:w="158"/>
        <w:gridCol w:w="4819"/>
      </w:tblGrid>
      <w:tr w:rsidR="006758B2" w:rsidRPr="00D44403" w14:paraId="3990E1FE" w14:textId="77777777" w:rsidTr="00A10D4F">
        <w:trPr>
          <w:trHeight w:val="720"/>
        </w:trPr>
        <w:tc>
          <w:tcPr>
            <w:tcW w:w="4770" w:type="dxa"/>
            <w:vAlign w:val="bottom"/>
          </w:tcPr>
          <w:p w14:paraId="3990E1FC" w14:textId="77777777" w:rsidR="006758B2" w:rsidRPr="00D44403" w:rsidRDefault="00A43995" w:rsidP="00A10D4F">
            <w:pPr>
              <w:jc w:val="left"/>
              <w:rPr>
                <w:rFonts w:ascii="Calibri" w:hAnsi="Calibri" w:cs="Calibri"/>
                <w:b/>
                <w:bCs/>
                <w:color w:val="000000"/>
                <w:sz w:val="12"/>
                <w:szCs w:val="12"/>
                <w:lang w:eastAsia="de-CH"/>
              </w:rPr>
            </w:pPr>
            <w:r>
              <w:rPr>
                <w:rFonts w:ascii="Calibri" w:hAnsi="Calibri" w:cs="Calibri"/>
                <w:bCs/>
                <w:noProof/>
                <w:color w:val="000000"/>
                <w:sz w:val="24"/>
                <w:szCs w:val="12"/>
                <w:lang w:eastAsia="en-GB"/>
              </w:rPr>
              <w:pict w14:anchorId="3990EF5B">
                <v:shape id="Text Box 18" o:spid="_x0000_s1040" type="#_x0000_t202" style="position:absolute;margin-left:52.5pt;margin-top:80.25pt;width:100.05pt;height:3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" fillcolor="white [3212]" strokecolor="black [3213]">
                  <v:textbox inset="1.5mm,,1.5mm">
                    <w:txbxContent>
                      <w:p w14:paraId="3990F01F"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Pr>
                            <w:rFonts w:ascii="Times New Roman" w:hAnsi="Times New Roman"/>
                            <w:i/>
                            <w:iCs/>
                            <w:lang w:val="en-US"/>
                          </w:rPr>
                          <w:t>-</w:t>
                        </w:r>
                        <w:r w:rsidRPr="001871CC">
                          <w:rPr>
                            <w:rFonts w:ascii="Times New Roman" w:hAnsi="Times New Roman"/>
                            <w:lang w:val="de-CH"/>
                          </w:rPr>
                          <w:t>1</w:t>
                        </w:r>
                        <w:r>
                          <w:rPr>
                            <w:rFonts w:ascii="Times New Roman" w:hAnsi="Times New Roman"/>
                            <w:lang w:val="de-CH"/>
                          </w:rPr>
                          <w:t>2</w:t>
                        </w:r>
                        <w:r w:rsidRPr="001871CC">
                          <w:rPr>
                            <w:rFonts w:ascii="Times New Roman" w:hAnsi="Times New Roman"/>
                            <w:lang w:val="de-CH"/>
                          </w:rPr>
                          <w:t>.</w:t>
                        </w:r>
                        <w:r>
                          <w:rPr>
                            <w:rFonts w:ascii="Times New Roman" w:hAnsi="Times New Roman"/>
                            <w:lang w:val="de-CH"/>
                          </w:rPr>
                          <w:t>59</w:t>
                        </w:r>
                        <w:r w:rsidRPr="001871CC">
                          <w:rPr>
                            <w:rFonts w:ascii="Times New Roman" w:hAnsi="Times New Roman"/>
                            <w:lang w:val="de-CH"/>
                          </w:rPr>
                          <w:t xml:space="preserve"> </w:t>
                        </w:r>
                        <w:r w:rsidRPr="001871CC">
                          <w:rPr>
                            <w:rFonts w:ascii="Times New Roman" w:hAnsi="Times New Roman"/>
                            <w:lang w:val="en-US"/>
                          </w:rPr>
                          <w:t xml:space="preserve">± </w:t>
                        </w:r>
                        <w:r>
                          <w:rPr>
                            <w:rFonts w:ascii="Times New Roman" w:hAnsi="Times New Roman"/>
                            <w:lang w:val="en-US"/>
                          </w:rPr>
                          <w:t>22.49</w:t>
                        </w:r>
                        <w:r w:rsidRPr="001871CC">
                          <w:rPr>
                            <w:rFonts w:ascii="Times New Roman" w:hAnsi="Times New Roman"/>
                            <w:lang w:val="en-US"/>
                          </w:rPr>
                          <w:t xml:space="preserve"> m</w:t>
                        </w:r>
                        <w:r w:rsidRPr="001871CC">
                          <w:rPr>
                            <w:rFonts w:ascii="Times New Roman" w:hAnsi="Times New Roman"/>
                            <w:i/>
                            <w:iCs/>
                            <w:lang w:val="en-US"/>
                          </w:rPr>
                          <w:br/>
                          <w:t xml:space="preserve">Δaz: </w:t>
                        </w:r>
                        <w:r w:rsidRPr="00D67FDC">
                          <w:rPr>
                            <w:rFonts w:ascii="Times New Roman" w:hAnsi="Times New Roman"/>
                            <w:iCs/>
                            <w:lang w:val="en-US"/>
                          </w:rPr>
                          <w:t>-16</w:t>
                        </w:r>
                        <w:r w:rsidRPr="00D67FDC">
                          <w:rPr>
                            <w:rFonts w:ascii="Times New Roman" w:hAnsi="Times New Roman"/>
                            <w:lang w:val="de-CH"/>
                          </w:rPr>
                          <w:t>.8</w:t>
                        </w:r>
                        <w:r>
                          <w:rPr>
                            <w:rFonts w:ascii="Times New Roman" w:hAnsi="Times New Roman"/>
                            <w:lang w:val="de-CH"/>
                          </w:rPr>
                          <w:t>9</w:t>
                        </w:r>
                        <w:r w:rsidRPr="001871CC">
                          <w:rPr>
                            <w:rFonts w:ascii="Times New Roman" w:hAnsi="Times New Roman"/>
                            <w:lang w:val="de-CH"/>
                          </w:rPr>
                          <w:t xml:space="preserve"> </w:t>
                        </w:r>
                        <w:r w:rsidRPr="001871CC">
                          <w:rPr>
                            <w:rFonts w:ascii="Times New Roman" w:hAnsi="Times New Roman"/>
                            <w:lang w:val="en-US"/>
                          </w:rPr>
                          <w:t>±</w:t>
                        </w:r>
                        <w:r>
                          <w:rPr>
                            <w:rFonts w:ascii="Times New Roman" w:hAnsi="Times New Roman"/>
                            <w:lang w:val="en-US"/>
                          </w:rPr>
                          <w:t xml:space="preserve"> 22</w:t>
                        </w:r>
                        <w:r w:rsidRPr="001871CC">
                          <w:rPr>
                            <w:rFonts w:ascii="Times New Roman" w:hAnsi="Times New Roman"/>
                            <w:lang w:val="en-US"/>
                          </w:rPr>
                          <w:t>.</w:t>
                        </w:r>
                        <w:r>
                          <w:rPr>
                            <w:rFonts w:ascii="Times New Roman" w:hAnsi="Times New Roman"/>
                            <w:lang w:val="en-US"/>
                          </w:rPr>
                          <w:t>78</w:t>
                        </w:r>
                        <w:r w:rsidRPr="001871CC">
                          <w:rPr>
                            <w:rFonts w:ascii="Times New Roman" w:hAnsi="Times New Roman"/>
                            <w:lang w:val="en-US"/>
                          </w:rPr>
                          <w:t xml:space="preserve"> m</w:t>
                        </w:r>
                      </w:p>
                    </w:txbxContent>
                  </v:textbox>
                </v:shape>
              </w:pict>
            </w:r>
            <w:r w:rsidR="006758B2" w:rsidRPr="00D44403">
              <w:rPr>
                <w:rFonts w:ascii="Calibri" w:hAnsi="Calibri" w:cs="Calibri"/>
                <w:bCs/>
                <w:color w:val="000000"/>
                <w:sz w:val="24"/>
                <w:szCs w:val="12"/>
                <w:lang w:eastAsia="de-CH"/>
              </w:rPr>
              <w:t>(a)</w:t>
            </w:r>
            <w:r w:rsidR="006758B2" w:rsidRPr="00D44403">
              <w:rPr>
                <w:rFonts w:ascii="Calibri" w:hAnsi="Calibri" w:cs="Calibri"/>
                <w:b/>
                <w:bCs/>
                <w:noProof/>
                <w:color w:val="000000"/>
                <w:sz w:val="12"/>
                <w:szCs w:val="12"/>
                <w:lang w:eastAsia="en-GB"/>
              </w:rPr>
              <w:drawing>
                <wp:inline distT="0" distB="0" distL="0" distR="0" wp14:anchorId="3990EF5C" wp14:editId="3990EF5D">
                  <wp:extent cx="2905125" cy="3676650"/>
                  <wp:effectExtent l="19050" t="0" r="9525" b="0"/>
                  <wp:docPr id="718" name="Picture 12" descr="Torny_SM_SLC_allHER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allHERM.eps"/>
                          <pic:cNvPicPr/>
                        </pic:nvPicPr>
                        <pic:blipFill>
                          <a:blip r:embed="rId135"/>
                          <a:srcRect l="3456" r="8698"/>
                          <a:stretch>
                            <a:fillRect/>
                          </a:stretch>
                        </pic:blipFill>
                        <pic:spPr>
                          <a:xfrm>
                            <a:off x="0" y="0"/>
                            <a:ext cx="2905125" cy="3676650"/>
                          </a:xfrm>
                          <a:prstGeom prst="rect">
                            <a:avLst/>
                          </a:prstGeom>
                        </pic:spPr>
                      </pic:pic>
                    </a:graphicData>
                  </a:graphic>
                </wp:inline>
              </w:drawing>
            </w:r>
          </w:p>
        </w:tc>
        <w:tc>
          <w:tcPr>
            <w:tcW w:w="4977" w:type="dxa"/>
            <w:gridSpan w:val="2"/>
            <w:vAlign w:val="center"/>
          </w:tcPr>
          <w:p w14:paraId="3990E1FD" w14:textId="77777777" w:rsidR="006758B2" w:rsidRPr="00D44403" w:rsidRDefault="00A43995" w:rsidP="00A10D4F">
            <w:pPr>
              <w:jc w:val="left"/>
              <w:rPr>
                <w:rFonts w:ascii="Calibri" w:hAnsi="Calibri" w:cs="Calibri"/>
                <w:bCs/>
                <w:color w:val="000000"/>
                <w:sz w:val="12"/>
                <w:szCs w:val="12"/>
                <w:lang w:eastAsia="de-CH"/>
              </w:rPr>
            </w:pPr>
            <w:r>
              <w:rPr>
                <w:rFonts w:ascii="Calibri" w:hAnsi="Calibri" w:cs="Calibri"/>
                <w:bCs/>
                <w:noProof/>
                <w:color w:val="000000"/>
                <w:sz w:val="24"/>
                <w:lang w:eastAsia="en-GB"/>
              </w:rPr>
              <w:pict w14:anchorId="3990EF5E">
                <v:shape id="Text Box 19" o:spid="_x0000_s1041" type="#_x0000_t202" style="position:absolute;margin-left:121.35pt;margin-top:78.65pt;width:100.05pt;height:3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" fillcolor="white [3212]" strokecolor="black [3213]">
                  <v:textbox inset="1.5mm,,1.5mm">
                    <w:txbxContent>
                      <w:p w14:paraId="3990F020"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sidRPr="00D67FDC">
                          <w:rPr>
                            <w:rFonts w:ascii="Times New Roman" w:hAnsi="Times New Roman"/>
                            <w:iCs/>
                            <w:lang w:val="en-US"/>
                          </w:rPr>
                          <w:t>6</w:t>
                        </w:r>
                        <w:r w:rsidRPr="00D67FDC">
                          <w:rPr>
                            <w:rFonts w:ascii="Times New Roman" w:hAnsi="Times New Roman"/>
                            <w:lang w:val="de-CH"/>
                          </w:rPr>
                          <w:t>.6</w:t>
                        </w:r>
                        <w:r>
                          <w:rPr>
                            <w:rFonts w:ascii="Times New Roman" w:hAnsi="Times New Roman"/>
                            <w:lang w:val="de-CH"/>
                          </w:rPr>
                          <w:t>1</w:t>
                        </w:r>
                        <w:r w:rsidRPr="001871CC">
                          <w:rPr>
                            <w:rFonts w:ascii="Times New Roman" w:hAnsi="Times New Roman"/>
                            <w:lang w:val="de-CH"/>
                          </w:rPr>
                          <w:t xml:space="preserve"> </w:t>
                        </w:r>
                        <w:r w:rsidRPr="001871CC">
                          <w:rPr>
                            <w:rFonts w:ascii="Times New Roman" w:hAnsi="Times New Roman"/>
                            <w:lang w:val="en-US"/>
                          </w:rPr>
                          <w:t xml:space="preserve">± </w:t>
                        </w:r>
                        <w:r>
                          <w:rPr>
                            <w:rFonts w:ascii="Times New Roman" w:hAnsi="Times New Roman"/>
                            <w:lang w:val="en-US"/>
                          </w:rPr>
                          <w:t>4.13</w:t>
                        </w:r>
                        <w:r w:rsidRPr="001871CC">
                          <w:rPr>
                            <w:rFonts w:ascii="Times New Roman" w:hAnsi="Times New Roman"/>
                            <w:lang w:val="en-US"/>
                          </w:rPr>
                          <w:t xml:space="preserve"> m</w:t>
                        </w:r>
                        <w:r w:rsidRPr="001871CC">
                          <w:rPr>
                            <w:rFonts w:ascii="Times New Roman" w:hAnsi="Times New Roman"/>
                            <w:i/>
                            <w:iCs/>
                            <w:lang w:val="en-US"/>
                          </w:rPr>
                          <w:br/>
                          <w:t xml:space="preserve">Δaz: </w:t>
                        </w:r>
                        <w:r w:rsidRPr="00D67FDC">
                          <w:rPr>
                            <w:rFonts w:ascii="Times New Roman" w:hAnsi="Times New Roman"/>
                            <w:iCs/>
                            <w:lang w:val="en-US"/>
                          </w:rPr>
                          <w:t>-</w:t>
                        </w:r>
                        <w:r>
                          <w:rPr>
                            <w:rFonts w:ascii="Times New Roman" w:hAnsi="Times New Roman"/>
                            <w:iCs/>
                            <w:lang w:val="en-US"/>
                          </w:rPr>
                          <w:t>23</w:t>
                        </w:r>
                        <w:r w:rsidRPr="00D67FDC">
                          <w:rPr>
                            <w:rFonts w:ascii="Times New Roman" w:hAnsi="Times New Roman"/>
                            <w:lang w:val="de-CH"/>
                          </w:rPr>
                          <w:t>.</w:t>
                        </w:r>
                        <w:r>
                          <w:rPr>
                            <w:rFonts w:ascii="Times New Roman" w:hAnsi="Times New Roman"/>
                            <w:lang w:val="de-CH"/>
                          </w:rPr>
                          <w:t>33</w:t>
                        </w:r>
                        <w:r w:rsidRPr="001871CC">
                          <w:rPr>
                            <w:rFonts w:ascii="Times New Roman" w:hAnsi="Times New Roman"/>
                            <w:lang w:val="de-CH"/>
                          </w:rPr>
                          <w:t xml:space="preserve"> </w:t>
                        </w:r>
                        <w:r w:rsidRPr="001871CC">
                          <w:rPr>
                            <w:rFonts w:ascii="Times New Roman" w:hAnsi="Times New Roman"/>
                            <w:lang w:val="en-US"/>
                          </w:rPr>
                          <w:t>±</w:t>
                        </w:r>
                        <w:r>
                          <w:rPr>
                            <w:rFonts w:ascii="Times New Roman" w:hAnsi="Times New Roman"/>
                            <w:lang w:val="en-US"/>
                          </w:rPr>
                          <w:t xml:space="preserve"> 99</w:t>
                        </w:r>
                        <w:r w:rsidRPr="001871CC">
                          <w:rPr>
                            <w:rFonts w:ascii="Times New Roman" w:hAnsi="Times New Roman"/>
                            <w:lang w:val="en-US"/>
                          </w:rPr>
                          <w:t>.</w:t>
                        </w:r>
                        <w:r>
                          <w:rPr>
                            <w:rFonts w:ascii="Times New Roman" w:hAnsi="Times New Roman"/>
                            <w:lang w:val="en-US"/>
                          </w:rPr>
                          <w:t>85</w:t>
                        </w:r>
                        <w:r w:rsidRPr="001871CC">
                          <w:rPr>
                            <w:rFonts w:ascii="Times New Roman" w:hAnsi="Times New Roman"/>
                            <w:lang w:val="en-US"/>
                          </w:rPr>
                          <w:t xml:space="preserve"> m</w:t>
                        </w:r>
                      </w:p>
                    </w:txbxContent>
                  </v:textbox>
                </v:shape>
              </w:pict>
            </w:r>
            <w:r w:rsidR="006758B2" w:rsidRPr="00D44403">
              <w:rPr>
                <w:rFonts w:ascii="Calibri" w:hAnsi="Calibri" w:cs="Calibri"/>
                <w:bCs/>
                <w:color w:val="000000"/>
                <w:sz w:val="24"/>
                <w:lang w:eastAsia="de-CH"/>
              </w:rPr>
              <w:t>(b)</w:t>
            </w:r>
            <w:r w:rsidR="006758B2" w:rsidRPr="00D44403">
              <w:rPr>
                <w:rFonts w:ascii="Calibri" w:hAnsi="Calibri" w:cs="Calibri"/>
                <w:bCs/>
                <w:noProof/>
                <w:color w:val="000000"/>
                <w:sz w:val="12"/>
                <w:szCs w:val="12"/>
                <w:lang w:eastAsia="en-GB"/>
              </w:rPr>
              <w:drawing>
                <wp:inline distT="0" distB="0" distL="0" distR="0" wp14:anchorId="3990EF5F" wp14:editId="3990EF60">
                  <wp:extent cx="3057525" cy="3676650"/>
                  <wp:effectExtent l="19050" t="0" r="9525" b="0"/>
                  <wp:docPr id="719" name="Picture 14" descr="Torny_SM_SLC_allPR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allPRED.eps"/>
                          <pic:cNvPicPr/>
                        </pic:nvPicPr>
                        <pic:blipFill>
                          <a:blip r:embed="rId136"/>
                          <a:srcRect l="2011" r="5747"/>
                          <a:stretch>
                            <a:fillRect/>
                          </a:stretch>
                        </pic:blipFill>
                        <pic:spPr>
                          <a:xfrm>
                            <a:off x="0" y="0"/>
                            <a:ext cx="3057525" cy="3676650"/>
                          </a:xfrm>
                          <a:prstGeom prst="rect">
                            <a:avLst/>
                          </a:prstGeom>
                        </pic:spPr>
                      </pic:pic>
                    </a:graphicData>
                  </a:graphic>
                </wp:inline>
              </w:drawing>
            </w:r>
          </w:p>
        </w:tc>
      </w:tr>
      <w:tr w:rsidR="006758B2" w:rsidRPr="00D44403" w14:paraId="3990E201" w14:textId="77777777" w:rsidTr="00A10D4F">
        <w:trPr>
          <w:trHeight w:val="720"/>
        </w:trPr>
        <w:tc>
          <w:tcPr>
            <w:tcW w:w="4928" w:type="dxa"/>
            <w:gridSpan w:val="2"/>
            <w:vAlign w:val="center"/>
          </w:tcPr>
          <w:p w14:paraId="3990E1FF" w14:textId="77777777" w:rsidR="006758B2" w:rsidRPr="00D44403" w:rsidRDefault="00A43995" w:rsidP="00A10D4F">
            <w:pPr>
              <w:jc w:val="left"/>
              <w:rPr>
                <w:rFonts w:ascii="Calibri" w:hAnsi="Calibri" w:cs="Calibri"/>
                <w:b/>
                <w:bCs/>
                <w:color w:val="000000"/>
                <w:sz w:val="12"/>
                <w:szCs w:val="12"/>
              </w:rPr>
            </w:pPr>
            <w:r>
              <w:rPr>
                <w:rFonts w:ascii="Calibri" w:hAnsi="Calibri" w:cs="Calibri"/>
                <w:b/>
                <w:bCs/>
                <w:noProof/>
                <w:color w:val="000000"/>
                <w:sz w:val="12"/>
                <w:szCs w:val="12"/>
                <w:lang w:eastAsia="en-GB"/>
              </w:rPr>
              <w:lastRenderedPageBreak/>
              <w:pict w14:anchorId="3990EF61">
                <v:shape id="Text Box 20" o:spid="_x0000_s1042" type="#_x0000_t202" style="position:absolute;margin-left:78.8pt;margin-top:64.4pt;width:88.55pt;height:3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" fillcolor="white [3212]" strokecolor="black [3213]">
                  <v:textbox inset="1.5mm,,1.5mm">
                    <w:txbxContent>
                      <w:p w14:paraId="3990F021"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Pr>
                            <w:rFonts w:ascii="Times New Roman" w:hAnsi="Times New Roman"/>
                            <w:iCs/>
                            <w:lang w:val="en-US"/>
                          </w:rPr>
                          <w:t>1</w:t>
                        </w:r>
                        <w:r w:rsidRPr="00D67FDC">
                          <w:rPr>
                            <w:rFonts w:ascii="Times New Roman" w:hAnsi="Times New Roman"/>
                            <w:lang w:val="de-CH"/>
                          </w:rPr>
                          <w:t>.</w:t>
                        </w:r>
                        <w:r>
                          <w:rPr>
                            <w:rFonts w:ascii="Times New Roman" w:hAnsi="Times New Roman"/>
                            <w:lang w:val="de-CH"/>
                          </w:rPr>
                          <w:t>31</w:t>
                        </w:r>
                        <w:r w:rsidRPr="001871CC">
                          <w:rPr>
                            <w:rFonts w:ascii="Times New Roman" w:hAnsi="Times New Roman"/>
                            <w:lang w:val="de-CH"/>
                          </w:rPr>
                          <w:t xml:space="preserve"> </w:t>
                        </w:r>
                        <w:r w:rsidRPr="001871CC">
                          <w:rPr>
                            <w:rFonts w:ascii="Times New Roman" w:hAnsi="Times New Roman"/>
                            <w:lang w:val="en-US"/>
                          </w:rPr>
                          <w:t xml:space="preserve">± </w:t>
                        </w:r>
                        <w:r>
                          <w:rPr>
                            <w:rFonts w:ascii="Times New Roman" w:hAnsi="Times New Roman"/>
                            <w:lang w:val="en-US"/>
                          </w:rPr>
                          <w:t>0.06</w:t>
                        </w:r>
                        <w:r w:rsidRPr="001871CC">
                          <w:rPr>
                            <w:rFonts w:ascii="Times New Roman" w:hAnsi="Times New Roman"/>
                            <w:lang w:val="en-US"/>
                          </w:rPr>
                          <w:t xml:space="preserve"> m</w:t>
                        </w:r>
                        <w:r w:rsidRPr="001871CC">
                          <w:rPr>
                            <w:rFonts w:ascii="Times New Roman" w:hAnsi="Times New Roman"/>
                            <w:i/>
                            <w:iCs/>
                            <w:lang w:val="en-US"/>
                          </w:rPr>
                          <w:br/>
                          <w:t xml:space="preserve">Δaz: </w:t>
                        </w:r>
                        <w:r>
                          <w:rPr>
                            <w:rFonts w:ascii="Times New Roman" w:hAnsi="Times New Roman"/>
                            <w:iCs/>
                            <w:lang w:val="en-US"/>
                          </w:rPr>
                          <w:t>2</w:t>
                        </w:r>
                        <w:r w:rsidRPr="00D67FDC">
                          <w:rPr>
                            <w:rFonts w:ascii="Times New Roman" w:hAnsi="Times New Roman"/>
                            <w:lang w:val="de-CH"/>
                          </w:rPr>
                          <w:t>.</w:t>
                        </w:r>
                        <w:r>
                          <w:rPr>
                            <w:rFonts w:ascii="Times New Roman" w:hAnsi="Times New Roman"/>
                            <w:lang w:val="de-CH"/>
                          </w:rPr>
                          <w:t>29</w:t>
                        </w:r>
                        <w:r w:rsidRPr="001871CC">
                          <w:rPr>
                            <w:rFonts w:ascii="Times New Roman" w:hAnsi="Times New Roman"/>
                            <w:lang w:val="de-CH"/>
                          </w:rPr>
                          <w:t xml:space="preserve"> </w:t>
                        </w:r>
                        <w:r w:rsidRPr="001871CC">
                          <w:rPr>
                            <w:rFonts w:ascii="Times New Roman" w:hAnsi="Times New Roman"/>
                            <w:lang w:val="en-US"/>
                          </w:rPr>
                          <w:t>±</w:t>
                        </w:r>
                        <w:r>
                          <w:rPr>
                            <w:rFonts w:ascii="Times New Roman" w:hAnsi="Times New Roman"/>
                            <w:lang w:val="en-US"/>
                          </w:rPr>
                          <w:t xml:space="preserve"> 0</w:t>
                        </w:r>
                        <w:r w:rsidRPr="001871CC">
                          <w:rPr>
                            <w:rFonts w:ascii="Times New Roman" w:hAnsi="Times New Roman"/>
                            <w:lang w:val="en-US"/>
                          </w:rPr>
                          <w:t>.</w:t>
                        </w:r>
                        <w:r>
                          <w:rPr>
                            <w:rFonts w:ascii="Times New Roman" w:hAnsi="Times New Roman"/>
                            <w:lang w:val="en-US"/>
                          </w:rPr>
                          <w:t>87</w:t>
                        </w:r>
                        <w:r w:rsidRPr="001871CC">
                          <w:rPr>
                            <w:rFonts w:ascii="Times New Roman" w:hAnsi="Times New Roman"/>
                            <w:lang w:val="en-US"/>
                          </w:rPr>
                          <w:t xml:space="preserve"> m</w:t>
                        </w:r>
                      </w:p>
                    </w:txbxContent>
                  </v:textbox>
                </v:shape>
              </w:pict>
            </w:r>
            <w:r w:rsidR="006758B2" w:rsidRPr="00D44403">
              <w:rPr>
                <w:rFonts w:ascii="Calibri" w:hAnsi="Calibri" w:cs="Calibri"/>
                <w:bCs/>
                <w:noProof/>
                <w:color w:val="000000"/>
                <w:sz w:val="24"/>
                <w:szCs w:val="12"/>
                <w:lang w:eastAsia="en-GB"/>
              </w:rPr>
              <w:drawing>
                <wp:inline distT="0" distB="0" distL="0" distR="0" wp14:anchorId="3990EF62" wp14:editId="3990EF63">
                  <wp:extent cx="2828925" cy="3457575"/>
                  <wp:effectExtent l="19050" t="0" r="9525" b="0"/>
                  <wp:docPr id="720" name="Picture 15" descr="Torny_SM_SLC_allRE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allREST.eps"/>
                          <pic:cNvPicPr/>
                        </pic:nvPicPr>
                        <pic:blipFill>
                          <a:blip r:embed="rId137"/>
                          <a:srcRect l="6864" t="2073" r="4497" b="3886"/>
                          <a:stretch>
                            <a:fillRect/>
                          </a:stretch>
                        </pic:blipFill>
                        <pic:spPr>
                          <a:xfrm>
                            <a:off x="0" y="0"/>
                            <a:ext cx="2828925" cy="3457575"/>
                          </a:xfrm>
                          <a:prstGeom prst="rect">
                            <a:avLst/>
                          </a:prstGeom>
                        </pic:spPr>
                      </pic:pic>
                    </a:graphicData>
                  </a:graphic>
                </wp:inline>
              </w:drawing>
            </w:r>
            <w:r w:rsidR="006758B2" w:rsidRPr="00D44403">
              <w:rPr>
                <w:rFonts w:ascii="Calibri" w:hAnsi="Calibri" w:cs="Calibri"/>
                <w:bCs/>
                <w:color w:val="000000"/>
                <w:sz w:val="24"/>
                <w:szCs w:val="12"/>
              </w:rPr>
              <w:t>(c)</w:t>
            </w:r>
          </w:p>
        </w:tc>
        <w:tc>
          <w:tcPr>
            <w:tcW w:w="4819" w:type="dxa"/>
            <w:vAlign w:val="center"/>
          </w:tcPr>
          <w:p w14:paraId="3990E200" w14:textId="77777777" w:rsidR="006758B2" w:rsidRPr="00D44403" w:rsidRDefault="00A43995" w:rsidP="00A10D4F">
            <w:pPr>
              <w:jc w:val="left"/>
              <w:rPr>
                <w:rFonts w:ascii="Calibri" w:hAnsi="Calibri" w:cs="Calibri"/>
                <w:b/>
                <w:bCs/>
                <w:color w:val="000000"/>
                <w:sz w:val="12"/>
                <w:szCs w:val="12"/>
              </w:rPr>
            </w:pPr>
            <w:r>
              <w:rPr>
                <w:rFonts w:ascii="Calibri" w:hAnsi="Calibri" w:cs="Calibri"/>
                <w:b/>
                <w:bCs/>
                <w:noProof/>
                <w:color w:val="000000"/>
                <w:sz w:val="12"/>
                <w:szCs w:val="12"/>
                <w:lang w:eastAsia="en-GB"/>
              </w:rPr>
              <w:pict w14:anchorId="3990EF64">
                <v:shape id="Text Box 21" o:spid="_x0000_s1043" type="#_x0000_t202" style="position:absolute;margin-left:78.05pt;margin-top:61.6pt;width:88.55pt;height:3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" fillcolor="white [3212]" strokecolor="black [3213]">
                  <v:textbox inset="1.5mm,,1.5mm">
                    <w:txbxContent>
                      <w:p w14:paraId="3990F022"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Pr>
                            <w:rFonts w:ascii="Times New Roman" w:hAnsi="Times New Roman"/>
                            <w:iCs/>
                            <w:lang w:val="en-US"/>
                          </w:rPr>
                          <w:t>1</w:t>
                        </w:r>
                        <w:r w:rsidRPr="00D67FDC">
                          <w:rPr>
                            <w:rFonts w:ascii="Times New Roman" w:hAnsi="Times New Roman"/>
                            <w:lang w:val="de-CH"/>
                          </w:rPr>
                          <w:t>.</w:t>
                        </w:r>
                        <w:r>
                          <w:rPr>
                            <w:rFonts w:ascii="Times New Roman" w:hAnsi="Times New Roman"/>
                            <w:lang w:val="de-CH"/>
                          </w:rPr>
                          <w:t>28</w:t>
                        </w:r>
                        <w:r w:rsidRPr="001871CC">
                          <w:rPr>
                            <w:rFonts w:ascii="Times New Roman" w:hAnsi="Times New Roman"/>
                            <w:lang w:val="de-CH"/>
                          </w:rPr>
                          <w:t xml:space="preserve"> </w:t>
                        </w:r>
                        <w:r w:rsidRPr="001871CC">
                          <w:rPr>
                            <w:rFonts w:ascii="Times New Roman" w:hAnsi="Times New Roman"/>
                            <w:lang w:val="en-US"/>
                          </w:rPr>
                          <w:t xml:space="preserve">± </w:t>
                        </w:r>
                        <w:r>
                          <w:rPr>
                            <w:rFonts w:ascii="Times New Roman" w:hAnsi="Times New Roman"/>
                            <w:lang w:val="en-US"/>
                          </w:rPr>
                          <w:t>0.07</w:t>
                        </w:r>
                        <w:r w:rsidRPr="001871CC">
                          <w:rPr>
                            <w:rFonts w:ascii="Times New Roman" w:hAnsi="Times New Roman"/>
                            <w:lang w:val="en-US"/>
                          </w:rPr>
                          <w:t xml:space="preserve"> m</w:t>
                        </w:r>
                        <w:r w:rsidRPr="001871CC">
                          <w:rPr>
                            <w:rFonts w:ascii="Times New Roman" w:hAnsi="Times New Roman"/>
                            <w:i/>
                            <w:iCs/>
                            <w:lang w:val="en-US"/>
                          </w:rPr>
                          <w:br/>
                          <w:t xml:space="preserve">Δaz: </w:t>
                        </w:r>
                        <w:r>
                          <w:rPr>
                            <w:rFonts w:ascii="Times New Roman" w:hAnsi="Times New Roman"/>
                            <w:iCs/>
                            <w:lang w:val="en-US"/>
                          </w:rPr>
                          <w:t>2</w:t>
                        </w:r>
                        <w:r w:rsidRPr="00D67FDC">
                          <w:rPr>
                            <w:rFonts w:ascii="Times New Roman" w:hAnsi="Times New Roman"/>
                            <w:lang w:val="de-CH"/>
                          </w:rPr>
                          <w:t>.</w:t>
                        </w:r>
                        <w:r>
                          <w:rPr>
                            <w:rFonts w:ascii="Times New Roman" w:hAnsi="Times New Roman"/>
                            <w:lang w:val="de-CH"/>
                          </w:rPr>
                          <w:t>09</w:t>
                        </w:r>
                        <w:r w:rsidRPr="001871CC">
                          <w:rPr>
                            <w:rFonts w:ascii="Times New Roman" w:hAnsi="Times New Roman"/>
                            <w:lang w:val="de-CH"/>
                          </w:rPr>
                          <w:t xml:space="preserve"> </w:t>
                        </w:r>
                        <w:r w:rsidRPr="001871CC">
                          <w:rPr>
                            <w:rFonts w:ascii="Times New Roman" w:hAnsi="Times New Roman"/>
                            <w:lang w:val="en-US"/>
                          </w:rPr>
                          <w:t>±</w:t>
                        </w:r>
                        <w:r>
                          <w:rPr>
                            <w:rFonts w:ascii="Times New Roman" w:hAnsi="Times New Roman"/>
                            <w:lang w:val="en-US"/>
                          </w:rPr>
                          <w:t xml:space="preserve"> 0</w:t>
                        </w:r>
                        <w:r w:rsidRPr="001871CC">
                          <w:rPr>
                            <w:rFonts w:ascii="Times New Roman" w:hAnsi="Times New Roman"/>
                            <w:lang w:val="en-US"/>
                          </w:rPr>
                          <w:t>.</w:t>
                        </w:r>
                        <w:r>
                          <w:rPr>
                            <w:rFonts w:ascii="Times New Roman" w:hAnsi="Times New Roman"/>
                            <w:lang w:val="en-US"/>
                          </w:rPr>
                          <w:t>49</w:t>
                        </w:r>
                        <w:r w:rsidRPr="001871CC">
                          <w:rPr>
                            <w:rFonts w:ascii="Times New Roman" w:hAnsi="Times New Roman"/>
                            <w:lang w:val="en-US"/>
                          </w:rPr>
                          <w:t xml:space="preserve"> m</w:t>
                        </w:r>
                      </w:p>
                    </w:txbxContent>
                  </v:textbox>
                </v:shape>
              </w:pict>
            </w:r>
            <w:r w:rsidR="006758B2" w:rsidRPr="00D44403">
              <w:rPr>
                <w:rFonts w:ascii="Calibri" w:hAnsi="Calibri" w:cs="Calibri"/>
                <w:bCs/>
                <w:color w:val="000000"/>
                <w:sz w:val="24"/>
                <w:szCs w:val="12"/>
              </w:rPr>
              <w:t>(d)</w:t>
            </w:r>
            <w:r w:rsidR="006758B2" w:rsidRPr="00D44403">
              <w:rPr>
                <w:rFonts w:ascii="Calibri" w:hAnsi="Calibri" w:cs="Calibri"/>
                <w:b/>
                <w:bCs/>
                <w:noProof/>
                <w:color w:val="000000"/>
                <w:sz w:val="12"/>
                <w:szCs w:val="12"/>
                <w:lang w:eastAsia="en-GB"/>
              </w:rPr>
              <w:drawing>
                <wp:inline distT="0" distB="0" distL="0" distR="0" wp14:anchorId="3990EF65" wp14:editId="3990EF66">
                  <wp:extent cx="2705100" cy="3429000"/>
                  <wp:effectExtent l="19050" t="0" r="0" b="0"/>
                  <wp:docPr id="721" name="Picture 16" descr="Torny_SM_SLC_allPRE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SLC_allPREC.eps"/>
                          <pic:cNvPicPr/>
                        </pic:nvPicPr>
                        <pic:blipFill>
                          <a:blip r:embed="rId138"/>
                          <a:srcRect l="7932" t="2850" r="5430" b="3886"/>
                          <a:stretch>
                            <a:fillRect/>
                          </a:stretch>
                        </pic:blipFill>
                        <pic:spPr>
                          <a:xfrm>
                            <a:off x="0" y="0"/>
                            <a:ext cx="2705100" cy="3429000"/>
                          </a:xfrm>
                          <a:prstGeom prst="rect">
                            <a:avLst/>
                          </a:prstGeom>
                        </pic:spPr>
                      </pic:pic>
                    </a:graphicData>
                  </a:graphic>
                </wp:inline>
              </w:drawing>
            </w:r>
          </w:p>
        </w:tc>
      </w:tr>
      <w:tr w:rsidR="006758B2" w:rsidRPr="00D44403" w14:paraId="3990E203" w14:textId="77777777" w:rsidTr="00A10D4F">
        <w:trPr>
          <w:trHeight w:val="637"/>
        </w:trPr>
        <w:tc>
          <w:tcPr>
            <w:tcW w:w="9747" w:type="dxa"/>
            <w:gridSpan w:val="3"/>
          </w:tcPr>
          <w:p w14:paraId="3990E202" w14:textId="77777777" w:rsidR="006758B2" w:rsidRPr="00D44403" w:rsidRDefault="006758B2" w:rsidP="00A10D4F">
            <w:pPr>
              <w:pStyle w:val="Caption"/>
              <w:tabs>
                <w:tab w:val="clear" w:pos="709"/>
                <w:tab w:val="clear" w:pos="851"/>
              </w:tabs>
              <w:ind w:left="0" w:firstLine="0"/>
            </w:pPr>
            <w:bookmarkStart w:id="641" w:name="_Ref397358868"/>
            <w:bookmarkStart w:id="642" w:name="_Toc398190189"/>
            <w:bookmarkStart w:id="643" w:name="_Toc400445901"/>
            <w:r w:rsidRPr="00D44403">
              <w:t xml:space="preserve">Figure </w:t>
            </w:r>
            <w:r w:rsidR="004524AF" w:rsidRPr="00D44403">
              <w:fldChar w:fldCharType="begin"/>
            </w:r>
            <w:r w:rsidRPr="00D44403">
              <w:instrText xml:space="preserve"> SEQ Figure \* ARABIC </w:instrText>
            </w:r>
            <w:r w:rsidR="004524AF" w:rsidRPr="00D44403">
              <w:fldChar w:fldCharType="separate"/>
            </w:r>
            <w:r w:rsidR="00C57895">
              <w:rPr>
                <w:noProof/>
              </w:rPr>
              <w:t>60</w:t>
            </w:r>
            <w:r w:rsidR="004524AF" w:rsidRPr="00D44403">
              <w:fldChar w:fldCharType="end"/>
            </w:r>
            <w:bookmarkEnd w:id="641"/>
            <w:r w:rsidRPr="00D44403">
              <w:t xml:space="preserve">:  ALE for SM SLC products received until 2014.08.28 over </w:t>
            </w:r>
            <w:r w:rsidRPr="00D44403">
              <w:rPr>
                <w:i/>
              </w:rPr>
              <w:t>Torny-le-Grand</w:t>
            </w:r>
            <w:r w:rsidRPr="00D44403">
              <w:t xml:space="preserve"> separated by OSV source, </w:t>
            </w:r>
            <w:r w:rsidRPr="00D44403">
              <w:rPr>
                <w:i/>
              </w:rPr>
              <w:t>for</w:t>
            </w:r>
            <w:r w:rsidRPr="00D44403">
              <w:t xml:space="preserve"> </w:t>
            </w:r>
            <w:r w:rsidRPr="00D44403">
              <w:rPr>
                <w:i/>
              </w:rPr>
              <w:t>all 8 products having all OSV sources</w:t>
            </w:r>
            <w:r w:rsidRPr="00D44403">
              <w:t xml:space="preserve"> i.e. common product pool (a) internal (b) predicted (c) restituted (d) precise</w:t>
            </w:r>
            <w:bookmarkEnd w:id="642"/>
            <w:bookmarkEnd w:id="643"/>
          </w:p>
        </w:tc>
      </w:tr>
    </w:tbl>
    <w:p w14:paraId="3990E204" w14:textId="77777777" w:rsidR="006758B2" w:rsidRPr="00D44403" w:rsidRDefault="006758B2" w:rsidP="006758B2">
      <w:r w:rsidRPr="00D44403">
        <w:t xml:space="preserve">Also not ideal for geolocation are the predicted OSVs, as can be seen in </w:t>
      </w:r>
      <w:r w:rsidR="004524AF" w:rsidRPr="00D44403">
        <w:fldChar w:fldCharType="begin"/>
      </w:r>
      <w:r w:rsidRPr="00D44403">
        <w:instrText xml:space="preserve"> REF _Ref397358868 \h </w:instrText>
      </w:r>
      <w:r w:rsidR="004524AF" w:rsidRPr="00D44403">
        <w:fldChar w:fldCharType="separate"/>
      </w:r>
      <w:r w:rsidR="00C57895" w:rsidRPr="00D44403">
        <w:t xml:space="preserve">Figure </w:t>
      </w:r>
      <w:r w:rsidR="00C57895">
        <w:rPr>
          <w:noProof/>
        </w:rPr>
        <w:t>60</w:t>
      </w:r>
      <w:r w:rsidR="004524AF" w:rsidRPr="00D44403">
        <w:fldChar w:fldCharType="end"/>
      </w:r>
      <w:r w:rsidRPr="00D44403">
        <w:t>(b). Most offsets are &lt; 10 m in range and &lt; 20 m in azimuth, with one important exception having a large azimuth error of almost 300 m</w:t>
      </w:r>
      <w:r>
        <w:t xml:space="preserve"> (product from 2014.05.04)</w:t>
      </w:r>
      <w:r w:rsidRPr="00D44403">
        <w:t>. Whether or not the situations seen in (a) and (b) are typical will only become clear with more a</w:t>
      </w:r>
      <w:r>
        <w:t>cquisitions over the test site. However, it is worth noting that the two extreme errors mentioned above included the first acquisition received, 2014.05.04.</w:t>
      </w:r>
    </w:p>
    <w:p w14:paraId="3990E205" w14:textId="77777777" w:rsidR="006758B2" w:rsidRPr="00D44403" w:rsidRDefault="006758B2" w:rsidP="006758B2">
      <w:r w:rsidRPr="00D44403">
        <w:t xml:space="preserve">As already seen in </w:t>
      </w:r>
      <w:r w:rsidR="004524AF" w:rsidRPr="00D44403">
        <w:fldChar w:fldCharType="begin"/>
      </w:r>
      <w:r w:rsidRPr="00D44403">
        <w:instrText xml:space="preserve"> REF _Ref397350280 \h </w:instrText>
      </w:r>
      <w:r w:rsidR="004524AF" w:rsidRPr="00D44403">
        <w:fldChar w:fldCharType="separate"/>
      </w:r>
      <w:r w:rsidR="00C57895" w:rsidRPr="00D44403">
        <w:t xml:space="preserve">Figure </w:t>
      </w:r>
      <w:r w:rsidR="00C57895">
        <w:rPr>
          <w:noProof/>
        </w:rPr>
        <w:t>58</w:t>
      </w:r>
      <w:r w:rsidR="004524AF" w:rsidRPr="00D44403">
        <w:fldChar w:fldCharType="end"/>
      </w:r>
      <w:r w:rsidRPr="00D44403">
        <w:t xml:space="preserve">, and repeated for the common product pool in </w:t>
      </w:r>
      <w:r w:rsidR="004524AF" w:rsidRPr="00D44403">
        <w:fldChar w:fldCharType="begin"/>
      </w:r>
      <w:r w:rsidRPr="00D44403">
        <w:instrText xml:space="preserve"> REF _Ref397358868 \h </w:instrText>
      </w:r>
      <w:r w:rsidR="004524AF" w:rsidRPr="00D44403">
        <w:fldChar w:fldCharType="separate"/>
      </w:r>
      <w:r w:rsidR="00C57895" w:rsidRPr="00D44403">
        <w:t xml:space="preserve">Figure </w:t>
      </w:r>
      <w:r w:rsidR="00C57895">
        <w:rPr>
          <w:noProof/>
        </w:rPr>
        <w:t>60</w:t>
      </w:r>
      <w:r w:rsidR="004524AF" w:rsidRPr="00D44403">
        <w:fldChar w:fldCharType="end"/>
      </w:r>
      <w:r w:rsidRPr="00D44403">
        <w:t>(</w:t>
      </w:r>
      <w:r>
        <w:t>c</w:t>
      </w:r>
      <w:r w:rsidRPr="00D44403">
        <w:t>) and (</w:t>
      </w:r>
      <w:r>
        <w:t>d</w:t>
      </w:r>
      <w:r w:rsidRPr="00D44403">
        <w:t>), the restituted and precise OSVs are both generally sufficient for high quality geolocation.</w:t>
      </w:r>
    </w:p>
    <w:p w14:paraId="3990E206" w14:textId="77777777" w:rsidR="006758B2" w:rsidRPr="00D44403" w:rsidRDefault="006758B2" w:rsidP="006758B2">
      <w:r w:rsidRPr="00D44403">
        <w:t xml:space="preserve">Another important aspect falling under the “validation” category is the geolocation accuracy of SM GRD products, which may additionally be affected by the quality of the slant-to-ground-range conversion. The ALE for all GRDF products generated for the same set of SM acquisitions over </w:t>
      </w:r>
      <w:r w:rsidRPr="00D44403">
        <w:rPr>
          <w:i/>
        </w:rPr>
        <w:t>Torny-le-Grand</w:t>
      </w:r>
      <w:r w:rsidRPr="00D44403">
        <w:t xml:space="preserve"> is shown in </w:t>
      </w:r>
      <w:r w:rsidR="004524AF" w:rsidRPr="00D44403">
        <w:fldChar w:fldCharType="begin"/>
      </w:r>
      <w:r w:rsidRPr="00D44403">
        <w:instrText xml:space="preserve"> REF _Ref397414107 \h </w:instrText>
      </w:r>
      <w:r w:rsidR="004524AF" w:rsidRPr="00D44403">
        <w:fldChar w:fldCharType="separate"/>
      </w:r>
      <w:r w:rsidR="00C57895" w:rsidRPr="00D44403">
        <w:t xml:space="preserve">Figure </w:t>
      </w:r>
      <w:r w:rsidR="00C57895">
        <w:rPr>
          <w:noProof/>
        </w:rPr>
        <w:t>61</w:t>
      </w:r>
      <w:r w:rsidR="004524AF" w:rsidRPr="00D44403">
        <w:fldChar w:fldCharType="end"/>
      </w:r>
      <w:r w:rsidRPr="00D44403">
        <w:t xml:space="preserve">. Both restituted and precise OSVs are shown on the same plot. No grouping by OSV quality is apparent. Comparing this plot to </w:t>
      </w:r>
      <w:r w:rsidR="004524AF" w:rsidRPr="00D44403">
        <w:fldChar w:fldCharType="begin"/>
      </w:r>
      <w:r w:rsidRPr="00D44403">
        <w:instrText xml:space="preserve"> REF _Ref397350280 \h </w:instrText>
      </w:r>
      <w:r w:rsidR="004524AF" w:rsidRPr="00D44403">
        <w:fldChar w:fldCharType="separate"/>
      </w:r>
      <w:r w:rsidRPr="00D44403">
        <w:t xml:space="preserve">Figure </w:t>
      </w:r>
      <w:r>
        <w:rPr>
          <w:noProof/>
        </w:rPr>
        <w:t>3</w:t>
      </w:r>
      <w:r w:rsidR="004524AF" w:rsidRPr="00D44403">
        <w:fldChar w:fldCharType="end"/>
      </w:r>
      <w:r w:rsidRPr="00D44403">
        <w:t>, we see key similarities. The azimuth behaviour is similar – in fact closer to the mean and standard deviation of the ALE using precise OSVs. The mean</w:t>
      </w:r>
      <w:r>
        <w:t xml:space="preserve"> slant</w:t>
      </w:r>
      <w:r w:rsidRPr="00D44403">
        <w:t xml:space="preserve"> range offset is nearly identical as well; only the range standard deviation has increased from ~7 cm to ~23 cm. This is not surprising, considering the extra processing step required by the slant-to-ground-range transformation, which may be introducing some extra “noise”. However, the </w:t>
      </w:r>
      <w:r>
        <w:t>larger</w:t>
      </w:r>
      <w:r w:rsidRPr="00D44403">
        <w:t xml:space="preserve"> sample spacing of 4 m </w:t>
      </w:r>
      <w:r>
        <w:t xml:space="preserve">(ground range) </w:t>
      </w:r>
      <w:r w:rsidRPr="00D44403">
        <w:t>in comparison with the (generally) better sampling of the equivalent SLC products implies that the ground range measurements are available with relatively poorer accuracy.</w:t>
      </w:r>
      <w:r w:rsidR="000B6B12">
        <w:t xml:space="preserve">  A common set of SLC products was used to generate statistics on slant range and azimuth offset for the four different OSV sources.  The means and standard deviations are listed in </w:t>
      </w:r>
      <w:r w:rsidR="004524AF">
        <w:fldChar w:fldCharType="begin"/>
      </w:r>
      <w:r w:rsidR="000B6B12">
        <w:instrText xml:space="preserve"> REF _Ref271797122 \h </w:instrText>
      </w:r>
      <w:r w:rsidR="004524AF">
        <w:fldChar w:fldCharType="separate"/>
      </w:r>
      <w:r w:rsidR="00FE4CC0">
        <w:t xml:space="preserve">Table </w:t>
      </w:r>
      <w:r w:rsidR="00FE4CC0">
        <w:rPr>
          <w:noProof/>
        </w:rPr>
        <w:t>19</w:t>
      </w:r>
      <w:r w:rsidR="004524AF">
        <w:fldChar w:fldCharType="end"/>
      </w:r>
      <w:r w:rsidR="000B6B12">
        <w:t xml:space="preserve">.  Likewise, statistics for the slant range and azimuth offset values are listed in </w:t>
      </w:r>
      <w:r w:rsidR="004524AF">
        <w:fldChar w:fldCharType="begin"/>
      </w:r>
      <w:r w:rsidR="000B6B12">
        <w:instrText xml:space="preserve"> REF _Ref271797139 \h </w:instrText>
      </w:r>
      <w:r w:rsidR="004524AF">
        <w:fldChar w:fldCharType="separate"/>
      </w:r>
      <w:r w:rsidR="00FE4CC0">
        <w:t xml:space="preserve">Table </w:t>
      </w:r>
      <w:r w:rsidR="00FE4CC0">
        <w:rPr>
          <w:noProof/>
        </w:rPr>
        <w:t>20</w:t>
      </w:r>
      <w:r w:rsidR="004524AF">
        <w:fldChar w:fldCharType="end"/>
      </w:r>
      <w:r w:rsidR="000B6B12">
        <w:t xml:space="preserve"> for GRDF products.</w:t>
      </w:r>
    </w:p>
    <w:p w14:paraId="3990E207" w14:textId="77777777" w:rsidR="006758B2" w:rsidRPr="00D44403" w:rsidRDefault="006758B2" w:rsidP="006758B2">
      <w:r w:rsidRPr="00D44403">
        <w:t xml:space="preserve">Finally, in </w:t>
      </w:r>
      <w:r w:rsidR="004524AF" w:rsidRPr="00D44403">
        <w:fldChar w:fldCharType="begin"/>
      </w:r>
      <w:r w:rsidRPr="00D44403">
        <w:instrText xml:space="preserve"> REF _Ref397416386 \h </w:instrText>
      </w:r>
      <w:r w:rsidR="004524AF" w:rsidRPr="00D44403">
        <w:fldChar w:fldCharType="separate"/>
      </w:r>
      <w:r w:rsidR="00C57895" w:rsidRPr="00845F0A">
        <w:t xml:space="preserve">Figure </w:t>
      </w:r>
      <w:r w:rsidR="00C57895">
        <w:rPr>
          <w:noProof/>
        </w:rPr>
        <w:t>62</w:t>
      </w:r>
      <w:r w:rsidR="004524AF" w:rsidRPr="00D44403">
        <w:fldChar w:fldCharType="end"/>
      </w:r>
      <w:r w:rsidRPr="00D44403">
        <w:t xml:space="preserve"> the ALE is shown for three IW SLC products acquired in June 2014 over </w:t>
      </w:r>
      <w:r w:rsidRPr="00D44403">
        <w:rPr>
          <w:i/>
        </w:rPr>
        <w:t>Torny-le-Grand</w:t>
      </w:r>
      <w:r w:rsidRPr="00D44403">
        <w:t xml:space="preserve">. As stated earlier, no further IW acquisitions were planned after these. Since fewer total acquisitions were possible than originally planned, the focus was shifted to stripmap acquisitions to improve the quality of the S1A calibration results. With only 3 products, it is difficult to draw </w:t>
      </w:r>
      <w:r w:rsidRPr="00D44403">
        <w:lastRenderedPageBreak/>
        <w:t xml:space="preserve">conclusions based on the ALE. One thing seems clear, however: the mean azimuth offset is </w:t>
      </w:r>
      <w:r>
        <w:t>closer to zero</w:t>
      </w:r>
      <w:r w:rsidRPr="00D44403">
        <w:t xml:space="preserve"> than was seen for SM products. The azimuth spread of 74cm is quite high, but as with the ground range products, the sample spacing is a primary cause of this. For the 3 IW SLC products shown, the azimuth spacing is ~14m, which limits the </w:t>
      </w:r>
      <w:r>
        <w:t>accuracy</w:t>
      </w:r>
      <w:r w:rsidRPr="00D44403">
        <w:t xml:space="preserve"> possible during the measurement of the CR position in the image. </w:t>
      </w:r>
      <w:r>
        <w:t>These</w:t>
      </w:r>
      <w:r w:rsidRPr="00D44403">
        <w:t xml:space="preserve"> limitations reflect the product specifications itself, rather than the S1A system.  Future tests will be performed with higher azimuth oversampling rates in an attempt to counteract this.</w:t>
      </w:r>
    </w:p>
    <w:tbl>
      <w:tblPr>
        <w:tblW w:w="9747" w:type="dxa"/>
        <w:tblLayout w:type="fixed"/>
        <w:tblLook w:val="04A0" w:firstRow="1" w:lastRow="0" w:firstColumn="1" w:lastColumn="0" w:noHBand="0" w:noVBand="1"/>
      </w:tblPr>
      <w:tblGrid>
        <w:gridCol w:w="9747"/>
      </w:tblGrid>
      <w:tr w:rsidR="006758B2" w:rsidRPr="00D44403" w14:paraId="3990E209" w14:textId="77777777" w:rsidTr="00310C94">
        <w:trPr>
          <w:trHeight w:val="720"/>
        </w:trPr>
        <w:tc>
          <w:tcPr>
            <w:tcW w:w="9747" w:type="dxa"/>
            <w:vAlign w:val="center"/>
          </w:tcPr>
          <w:p w14:paraId="3990E208" w14:textId="77777777" w:rsidR="006758B2" w:rsidRPr="00D44403" w:rsidRDefault="00A43995" w:rsidP="00310C94">
            <w:pPr>
              <w:spacing w:after="0"/>
              <w:jc w:val="center"/>
              <w:rPr>
                <w:rFonts w:ascii="Calibri" w:hAnsi="Calibri" w:cs="Calibri"/>
                <w:b/>
                <w:bCs/>
                <w:color w:val="000000"/>
                <w:sz w:val="12"/>
                <w:szCs w:val="12"/>
              </w:rPr>
            </w:pPr>
            <w:r>
              <w:rPr>
                <w:rFonts w:ascii="Calibri" w:hAnsi="Calibri" w:cs="Calibri"/>
                <w:b/>
                <w:bCs/>
                <w:noProof/>
                <w:color w:val="000000"/>
                <w:sz w:val="12"/>
                <w:szCs w:val="12"/>
                <w:lang w:eastAsia="en-GB"/>
              </w:rPr>
              <w:pict w14:anchorId="3990EF67">
                <v:shape id="Text Box 22" o:spid="_x0000_s1044" type="#_x0000_t202" style="position:absolute;left:0;text-align:left;margin-left:170.55pt;margin-top:202.4pt;width:87.55pt;height:3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" fillcolor="white [3212]" strokecolor="black [3213]">
                  <v:textbox inset="1.5mm,,1.5mm">
                    <w:txbxContent>
                      <w:p w14:paraId="3990F023"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sidRPr="001871CC">
                          <w:rPr>
                            <w:rFonts w:ascii="Times New Roman" w:hAnsi="Times New Roman"/>
                            <w:lang w:val="de-CH"/>
                          </w:rPr>
                          <w:t>1.</w:t>
                        </w:r>
                        <w:r>
                          <w:rPr>
                            <w:rFonts w:ascii="Times New Roman" w:hAnsi="Times New Roman"/>
                            <w:lang w:val="de-CH"/>
                          </w:rPr>
                          <w:t>24</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23</w:t>
                        </w:r>
                        <w:r w:rsidRPr="001871CC">
                          <w:rPr>
                            <w:rFonts w:ascii="Times New Roman" w:hAnsi="Times New Roman"/>
                            <w:lang w:val="en-US"/>
                          </w:rPr>
                          <w:t xml:space="preserve"> m</w:t>
                        </w:r>
                        <w:r w:rsidRPr="001871CC">
                          <w:rPr>
                            <w:rFonts w:ascii="Times New Roman" w:hAnsi="Times New Roman"/>
                            <w:i/>
                            <w:iCs/>
                            <w:lang w:val="en-US"/>
                          </w:rPr>
                          <w:br/>
                          <w:t xml:space="preserve">Δaz: </w:t>
                        </w:r>
                        <w:r>
                          <w:rPr>
                            <w:rFonts w:ascii="Times New Roman" w:hAnsi="Times New Roman"/>
                            <w:iCs/>
                            <w:lang w:val="en-US"/>
                          </w:rPr>
                          <w:t>1</w:t>
                        </w:r>
                        <w:r w:rsidRPr="001871CC">
                          <w:rPr>
                            <w:rFonts w:ascii="Times New Roman" w:hAnsi="Times New Roman"/>
                            <w:lang w:val="de-CH"/>
                          </w:rPr>
                          <w:t>.</w:t>
                        </w:r>
                        <w:r>
                          <w:rPr>
                            <w:rFonts w:ascii="Times New Roman" w:hAnsi="Times New Roman"/>
                            <w:lang w:val="de-CH"/>
                          </w:rPr>
                          <w:t>96</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47</w:t>
                        </w:r>
                        <w:r w:rsidRPr="001871CC">
                          <w:rPr>
                            <w:rFonts w:ascii="Times New Roman" w:hAnsi="Times New Roman"/>
                            <w:lang w:val="en-US"/>
                          </w:rPr>
                          <w:t xml:space="preserve"> m</w:t>
                        </w:r>
                      </w:p>
                    </w:txbxContent>
                  </v:textbox>
                </v:shape>
              </w:pict>
            </w:r>
            <w:r w:rsidR="006758B2" w:rsidRPr="00D44403">
              <w:rPr>
                <w:rFonts w:ascii="Calibri" w:hAnsi="Calibri" w:cs="Calibri"/>
                <w:b/>
                <w:bCs/>
                <w:noProof/>
                <w:color w:val="000000"/>
                <w:sz w:val="12"/>
                <w:szCs w:val="12"/>
                <w:lang w:eastAsia="en-GB"/>
              </w:rPr>
              <w:drawing>
                <wp:inline distT="0" distB="0" distL="0" distR="0" wp14:anchorId="3990EF68" wp14:editId="3990EF69">
                  <wp:extent cx="2560750" cy="3924000"/>
                  <wp:effectExtent l="19050" t="0" r="0" b="0"/>
                  <wp:docPr id="46" name="Picture 13" descr="Torny_SM_GRDF_be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SM_GRDF_best.eps"/>
                          <pic:cNvPicPr/>
                        </pic:nvPicPr>
                        <pic:blipFill>
                          <a:blip r:embed="rId139"/>
                          <a:stretch>
                            <a:fillRect/>
                          </a:stretch>
                        </pic:blipFill>
                        <pic:spPr>
                          <a:xfrm>
                            <a:off x="0" y="0"/>
                            <a:ext cx="2560750" cy="3924000"/>
                          </a:xfrm>
                          <a:prstGeom prst="rect">
                            <a:avLst/>
                          </a:prstGeom>
                        </pic:spPr>
                      </pic:pic>
                    </a:graphicData>
                  </a:graphic>
                </wp:inline>
              </w:drawing>
            </w:r>
          </w:p>
        </w:tc>
      </w:tr>
      <w:tr w:rsidR="006758B2" w:rsidRPr="00D44403" w14:paraId="3990E20B" w14:textId="77777777" w:rsidTr="00310C94">
        <w:trPr>
          <w:trHeight w:val="637"/>
        </w:trPr>
        <w:tc>
          <w:tcPr>
            <w:tcW w:w="9747" w:type="dxa"/>
          </w:tcPr>
          <w:p w14:paraId="3990E20A" w14:textId="77777777" w:rsidR="006758B2" w:rsidRPr="00D44403" w:rsidRDefault="006758B2" w:rsidP="00310C94">
            <w:pPr>
              <w:pStyle w:val="Caption"/>
              <w:spacing w:after="0"/>
              <w:ind w:left="964" w:hanging="964"/>
              <w:jc w:val="left"/>
            </w:pPr>
            <w:bookmarkStart w:id="644" w:name="_Ref397414107"/>
            <w:bookmarkStart w:id="645" w:name="_Toc398190190"/>
            <w:bookmarkStart w:id="646" w:name="_Toc400445902"/>
            <w:r w:rsidRPr="00D44403">
              <w:t xml:space="preserve">Figure </w:t>
            </w:r>
            <w:r w:rsidR="004524AF" w:rsidRPr="00D44403">
              <w:fldChar w:fldCharType="begin"/>
            </w:r>
            <w:r w:rsidRPr="00D44403">
              <w:instrText xml:space="preserve"> SEQ Figure \* ARABIC </w:instrText>
            </w:r>
            <w:r w:rsidR="004524AF" w:rsidRPr="00D44403">
              <w:fldChar w:fldCharType="separate"/>
            </w:r>
            <w:r w:rsidR="00C57895">
              <w:rPr>
                <w:noProof/>
              </w:rPr>
              <w:t>61</w:t>
            </w:r>
            <w:r w:rsidR="004524AF" w:rsidRPr="00D44403">
              <w:fldChar w:fldCharType="end"/>
            </w:r>
            <w:bookmarkEnd w:id="644"/>
            <w:r w:rsidRPr="00D44403">
              <w:t xml:space="preserve">:  ALE for SM GRDF products received until 2014.08.28 over </w:t>
            </w:r>
            <w:r w:rsidRPr="00D44403">
              <w:rPr>
                <w:i/>
              </w:rPr>
              <w:t>Torny-le-Grand</w:t>
            </w:r>
            <w:r w:rsidRPr="00D44403">
              <w:t xml:space="preserve"> (14 products)</w:t>
            </w:r>
            <w:bookmarkEnd w:id="645"/>
            <w:bookmarkEnd w:id="646"/>
          </w:p>
        </w:tc>
      </w:tr>
    </w:tbl>
    <w:p w14:paraId="3990E20C" w14:textId="77777777" w:rsidR="006758B2" w:rsidRDefault="006758B2" w:rsidP="006758B2"/>
    <w:tbl>
      <w:tblPr>
        <w:tblStyle w:val="TableGrid"/>
        <w:tblW w:w="0" w:type="auto"/>
        <w:jc w:val="center"/>
        <w:tblLook w:val="04A0" w:firstRow="1" w:lastRow="0" w:firstColumn="1" w:lastColumn="0" w:noHBand="0" w:noVBand="1"/>
      </w:tblPr>
      <w:tblGrid>
        <w:gridCol w:w="2266"/>
        <w:gridCol w:w="2268"/>
        <w:gridCol w:w="2382"/>
      </w:tblGrid>
      <w:tr w:rsidR="000B6B12" w14:paraId="3990E210" w14:textId="77777777" w:rsidTr="00D5467F">
        <w:trPr>
          <w:jc w:val="center"/>
        </w:trPr>
        <w:tc>
          <w:tcPr>
            <w:tcW w:w="2266" w:type="dxa"/>
            <w:shd w:val="clear" w:color="auto" w:fill="BFBFBF" w:themeFill="background1" w:themeFillShade="BF"/>
            <w:vAlign w:val="center"/>
          </w:tcPr>
          <w:p w14:paraId="3990E20D" w14:textId="77777777" w:rsidR="003F412B" w:rsidRPr="000B6B12" w:rsidRDefault="003F412B" w:rsidP="00A10D4F">
            <w:pPr>
              <w:spacing w:before="120"/>
              <w:jc w:val="center"/>
              <w:rPr>
                <w:b/>
              </w:rPr>
            </w:pPr>
            <w:r w:rsidRPr="000B6B12">
              <w:rPr>
                <w:b/>
              </w:rPr>
              <w:t>Orbital State Vector Source</w:t>
            </w:r>
          </w:p>
        </w:tc>
        <w:tc>
          <w:tcPr>
            <w:tcW w:w="2268" w:type="dxa"/>
            <w:shd w:val="clear" w:color="auto" w:fill="BFBFBF" w:themeFill="background1" w:themeFillShade="BF"/>
            <w:vAlign w:val="center"/>
          </w:tcPr>
          <w:p w14:paraId="3990E20E" w14:textId="77777777" w:rsidR="003F412B" w:rsidRPr="000B6B12" w:rsidRDefault="003F412B" w:rsidP="00A10D4F">
            <w:pPr>
              <w:jc w:val="center"/>
              <w:rPr>
                <w:b/>
              </w:rPr>
            </w:pPr>
            <w:r w:rsidRPr="000B6B12">
              <w:rPr>
                <w:b/>
              </w:rPr>
              <w:t>Slant range offset [m]</w:t>
            </w:r>
          </w:p>
        </w:tc>
        <w:tc>
          <w:tcPr>
            <w:tcW w:w="2382" w:type="dxa"/>
            <w:shd w:val="clear" w:color="auto" w:fill="BFBFBF" w:themeFill="background1" w:themeFillShade="BF"/>
            <w:vAlign w:val="center"/>
          </w:tcPr>
          <w:p w14:paraId="3990E20F" w14:textId="77777777" w:rsidR="003F412B" w:rsidRPr="000B6B12" w:rsidRDefault="003F412B" w:rsidP="00A10D4F">
            <w:pPr>
              <w:jc w:val="center"/>
              <w:rPr>
                <w:b/>
              </w:rPr>
            </w:pPr>
            <w:r w:rsidRPr="000B6B12">
              <w:rPr>
                <w:b/>
              </w:rPr>
              <w:t>Azimuth offset [m]</w:t>
            </w:r>
          </w:p>
        </w:tc>
      </w:tr>
      <w:tr w:rsidR="000B6B12" w14:paraId="3990E214" w14:textId="77777777" w:rsidTr="000B6B12">
        <w:trPr>
          <w:jc w:val="center"/>
        </w:trPr>
        <w:tc>
          <w:tcPr>
            <w:tcW w:w="2266" w:type="dxa"/>
            <w:vAlign w:val="center"/>
          </w:tcPr>
          <w:p w14:paraId="3990E211" w14:textId="77777777" w:rsidR="003F412B" w:rsidRDefault="003F412B" w:rsidP="00D5467F">
            <w:pPr>
              <w:jc w:val="center"/>
            </w:pPr>
            <w:r>
              <w:t>Annotated</w:t>
            </w:r>
          </w:p>
        </w:tc>
        <w:tc>
          <w:tcPr>
            <w:tcW w:w="2268" w:type="dxa"/>
            <w:vAlign w:val="center"/>
          </w:tcPr>
          <w:p w14:paraId="3990E212" w14:textId="77777777" w:rsidR="003F412B" w:rsidRDefault="005845C9" w:rsidP="00D5467F">
            <w:pPr>
              <w:jc w:val="center"/>
            </w:pPr>
            <w:r>
              <w:t>-12.59±22.49</w:t>
            </w:r>
          </w:p>
        </w:tc>
        <w:tc>
          <w:tcPr>
            <w:tcW w:w="2382" w:type="dxa"/>
            <w:vAlign w:val="center"/>
          </w:tcPr>
          <w:p w14:paraId="3990E213" w14:textId="77777777" w:rsidR="005845C9" w:rsidRDefault="005845C9" w:rsidP="00D5467F">
            <w:pPr>
              <w:jc w:val="center"/>
            </w:pPr>
            <w:r>
              <w:t>-16.89±22.78</w:t>
            </w:r>
          </w:p>
        </w:tc>
      </w:tr>
      <w:tr w:rsidR="000B6B12" w14:paraId="3990E218" w14:textId="77777777" w:rsidTr="000B6B12">
        <w:trPr>
          <w:jc w:val="center"/>
        </w:trPr>
        <w:tc>
          <w:tcPr>
            <w:tcW w:w="2266" w:type="dxa"/>
            <w:vAlign w:val="center"/>
          </w:tcPr>
          <w:p w14:paraId="3990E215" w14:textId="77777777" w:rsidR="003F412B" w:rsidRDefault="003F412B" w:rsidP="00D5467F">
            <w:pPr>
              <w:jc w:val="center"/>
            </w:pPr>
            <w:r>
              <w:t>Predicted</w:t>
            </w:r>
          </w:p>
        </w:tc>
        <w:tc>
          <w:tcPr>
            <w:tcW w:w="2268" w:type="dxa"/>
            <w:vAlign w:val="center"/>
          </w:tcPr>
          <w:p w14:paraId="3990E216" w14:textId="77777777" w:rsidR="003F412B" w:rsidRDefault="005845C9" w:rsidP="00D5467F">
            <w:pPr>
              <w:jc w:val="center"/>
            </w:pPr>
            <w:r>
              <w:t>6.61±4.13</w:t>
            </w:r>
          </w:p>
        </w:tc>
        <w:tc>
          <w:tcPr>
            <w:tcW w:w="2382" w:type="dxa"/>
            <w:vAlign w:val="center"/>
          </w:tcPr>
          <w:p w14:paraId="3990E217" w14:textId="77777777" w:rsidR="003F412B" w:rsidRDefault="005845C9" w:rsidP="00D5467F">
            <w:pPr>
              <w:jc w:val="center"/>
            </w:pPr>
            <w:r>
              <w:t>23.33±99.85</w:t>
            </w:r>
          </w:p>
        </w:tc>
      </w:tr>
      <w:tr w:rsidR="000B6B12" w14:paraId="3990E21C" w14:textId="77777777" w:rsidTr="000B6B12">
        <w:trPr>
          <w:jc w:val="center"/>
        </w:trPr>
        <w:tc>
          <w:tcPr>
            <w:tcW w:w="2266" w:type="dxa"/>
            <w:vAlign w:val="center"/>
          </w:tcPr>
          <w:p w14:paraId="3990E219" w14:textId="77777777" w:rsidR="003F412B" w:rsidRDefault="003F412B" w:rsidP="00D5467F">
            <w:pPr>
              <w:jc w:val="center"/>
            </w:pPr>
            <w:r>
              <w:t>Restituted</w:t>
            </w:r>
          </w:p>
        </w:tc>
        <w:tc>
          <w:tcPr>
            <w:tcW w:w="2268" w:type="dxa"/>
            <w:vAlign w:val="center"/>
          </w:tcPr>
          <w:p w14:paraId="3990E21A" w14:textId="77777777" w:rsidR="003F412B" w:rsidRDefault="005845C9" w:rsidP="00D5467F">
            <w:pPr>
              <w:jc w:val="center"/>
            </w:pPr>
            <w:r>
              <w:t>1.31±0.06</w:t>
            </w:r>
          </w:p>
        </w:tc>
        <w:tc>
          <w:tcPr>
            <w:tcW w:w="2382" w:type="dxa"/>
            <w:vAlign w:val="center"/>
          </w:tcPr>
          <w:p w14:paraId="3990E21B" w14:textId="77777777" w:rsidR="003F412B" w:rsidRDefault="005845C9" w:rsidP="00D5467F">
            <w:pPr>
              <w:jc w:val="center"/>
            </w:pPr>
            <w:r>
              <w:t>2.29±0.87</w:t>
            </w:r>
          </w:p>
        </w:tc>
      </w:tr>
      <w:tr w:rsidR="000B6B12" w14:paraId="3990E220" w14:textId="77777777" w:rsidTr="000B6B12">
        <w:trPr>
          <w:jc w:val="center"/>
        </w:trPr>
        <w:tc>
          <w:tcPr>
            <w:tcW w:w="2266" w:type="dxa"/>
            <w:vAlign w:val="center"/>
          </w:tcPr>
          <w:p w14:paraId="3990E21D" w14:textId="77777777" w:rsidR="003F412B" w:rsidRDefault="003F412B" w:rsidP="00D5467F">
            <w:pPr>
              <w:jc w:val="center"/>
            </w:pPr>
            <w:r>
              <w:t>Precise</w:t>
            </w:r>
          </w:p>
        </w:tc>
        <w:tc>
          <w:tcPr>
            <w:tcW w:w="2268" w:type="dxa"/>
            <w:vAlign w:val="center"/>
          </w:tcPr>
          <w:p w14:paraId="3990E21E" w14:textId="77777777" w:rsidR="003F412B" w:rsidRDefault="005845C9" w:rsidP="00D5467F">
            <w:pPr>
              <w:jc w:val="center"/>
            </w:pPr>
            <w:r>
              <w:t>1.28±0.07</w:t>
            </w:r>
          </w:p>
        </w:tc>
        <w:tc>
          <w:tcPr>
            <w:tcW w:w="2382" w:type="dxa"/>
            <w:vAlign w:val="center"/>
          </w:tcPr>
          <w:p w14:paraId="3990E21F" w14:textId="77777777" w:rsidR="003F412B" w:rsidRDefault="005845C9" w:rsidP="00D5467F">
            <w:pPr>
              <w:jc w:val="center"/>
            </w:pPr>
            <w:r>
              <w:t>2.09±0.49</w:t>
            </w:r>
          </w:p>
        </w:tc>
      </w:tr>
    </w:tbl>
    <w:p w14:paraId="3990E221" w14:textId="77777777" w:rsidR="00D46B59" w:rsidRDefault="00D46B59" w:rsidP="00A10D4F">
      <w:pPr>
        <w:pStyle w:val="Caption"/>
        <w:ind w:left="0" w:firstLine="0"/>
      </w:pPr>
      <w:bookmarkStart w:id="647" w:name="_Ref271797122"/>
      <w:bookmarkStart w:id="648" w:name="_Toc398190121"/>
      <w:bookmarkStart w:id="649" w:name="_Toc400445942"/>
      <w:r>
        <w:t xml:space="preserve">Table </w:t>
      </w:r>
      <w:r w:rsidR="004524AF">
        <w:fldChar w:fldCharType="begin"/>
      </w:r>
      <w:r w:rsidR="00F13B47">
        <w:instrText xml:space="preserve"> SEQ Table \* ARABIC </w:instrText>
      </w:r>
      <w:r w:rsidR="004524AF">
        <w:fldChar w:fldCharType="separate"/>
      </w:r>
      <w:r w:rsidR="00FE4CC0">
        <w:rPr>
          <w:noProof/>
        </w:rPr>
        <w:t>19</w:t>
      </w:r>
      <w:r w:rsidR="004524AF">
        <w:rPr>
          <w:noProof/>
        </w:rPr>
        <w:fldChar w:fldCharType="end"/>
      </w:r>
      <w:bookmarkEnd w:id="647"/>
      <w:r>
        <w:t>: ALE for SM SLC products as function of orbital state vector quality (common 8 products)</w:t>
      </w:r>
      <w:bookmarkEnd w:id="648"/>
      <w:bookmarkEnd w:id="649"/>
    </w:p>
    <w:p w14:paraId="3990E222" w14:textId="77777777" w:rsidR="003F412B" w:rsidRDefault="003F412B" w:rsidP="00A10D4F"/>
    <w:p w14:paraId="3990E223" w14:textId="77777777" w:rsidR="003F412B" w:rsidRDefault="003F412B" w:rsidP="00A10D4F"/>
    <w:p w14:paraId="3990E224" w14:textId="77777777" w:rsidR="002B7051" w:rsidRDefault="002B7051" w:rsidP="00A10D4F"/>
    <w:p w14:paraId="3990E225" w14:textId="77777777" w:rsidR="002B7051" w:rsidRDefault="002B7051" w:rsidP="00A10D4F"/>
    <w:tbl>
      <w:tblPr>
        <w:tblStyle w:val="TableGrid"/>
        <w:tblW w:w="0" w:type="auto"/>
        <w:jc w:val="center"/>
        <w:tblLook w:val="04A0" w:firstRow="1" w:lastRow="0" w:firstColumn="1" w:lastColumn="0" w:noHBand="0" w:noVBand="1"/>
      </w:tblPr>
      <w:tblGrid>
        <w:gridCol w:w="2370"/>
        <w:gridCol w:w="2268"/>
        <w:gridCol w:w="2342"/>
      </w:tblGrid>
      <w:tr w:rsidR="000B6B12" w14:paraId="3990E229" w14:textId="77777777" w:rsidTr="00D5467F">
        <w:trPr>
          <w:jc w:val="center"/>
        </w:trPr>
        <w:tc>
          <w:tcPr>
            <w:tcW w:w="2370" w:type="dxa"/>
            <w:shd w:val="clear" w:color="auto" w:fill="BFBFBF" w:themeFill="background1" w:themeFillShade="BF"/>
            <w:vAlign w:val="center"/>
          </w:tcPr>
          <w:p w14:paraId="3990E226" w14:textId="77777777" w:rsidR="00E32FCF" w:rsidRPr="000B6B12" w:rsidRDefault="00E32FCF" w:rsidP="00A10D4F">
            <w:pPr>
              <w:spacing w:before="120"/>
              <w:jc w:val="center"/>
              <w:rPr>
                <w:b/>
              </w:rPr>
            </w:pPr>
            <w:r w:rsidRPr="000B6B12">
              <w:rPr>
                <w:b/>
              </w:rPr>
              <w:lastRenderedPageBreak/>
              <w:t>Orbital State Vector Source</w:t>
            </w:r>
          </w:p>
        </w:tc>
        <w:tc>
          <w:tcPr>
            <w:tcW w:w="2268" w:type="dxa"/>
            <w:shd w:val="clear" w:color="auto" w:fill="BFBFBF" w:themeFill="background1" w:themeFillShade="BF"/>
            <w:vAlign w:val="center"/>
          </w:tcPr>
          <w:p w14:paraId="3990E227" w14:textId="77777777" w:rsidR="00E32FCF" w:rsidRPr="000B6B12" w:rsidRDefault="00E32FCF" w:rsidP="00A10D4F">
            <w:pPr>
              <w:jc w:val="center"/>
              <w:rPr>
                <w:b/>
              </w:rPr>
            </w:pPr>
            <w:r w:rsidRPr="000B6B12">
              <w:rPr>
                <w:b/>
              </w:rPr>
              <w:t>Slant range offset [m]</w:t>
            </w:r>
          </w:p>
        </w:tc>
        <w:tc>
          <w:tcPr>
            <w:tcW w:w="2342" w:type="dxa"/>
            <w:shd w:val="clear" w:color="auto" w:fill="BFBFBF" w:themeFill="background1" w:themeFillShade="BF"/>
            <w:vAlign w:val="center"/>
          </w:tcPr>
          <w:p w14:paraId="3990E228" w14:textId="77777777" w:rsidR="00E32FCF" w:rsidRPr="000B6B12" w:rsidRDefault="00E32FCF" w:rsidP="00A10D4F">
            <w:pPr>
              <w:jc w:val="center"/>
              <w:rPr>
                <w:b/>
              </w:rPr>
            </w:pPr>
            <w:r w:rsidRPr="000B6B12">
              <w:rPr>
                <w:b/>
              </w:rPr>
              <w:t>Azimuth offset [m]</w:t>
            </w:r>
          </w:p>
        </w:tc>
      </w:tr>
      <w:tr w:rsidR="000B6B12" w14:paraId="3990E22D" w14:textId="77777777" w:rsidTr="000B6B12">
        <w:trPr>
          <w:jc w:val="center"/>
        </w:trPr>
        <w:tc>
          <w:tcPr>
            <w:tcW w:w="2370" w:type="dxa"/>
            <w:vAlign w:val="center"/>
          </w:tcPr>
          <w:p w14:paraId="3990E22A" w14:textId="77777777" w:rsidR="00E32FCF" w:rsidRDefault="00E32FCF" w:rsidP="00A10D4F">
            <w:r>
              <w:t>Annotated</w:t>
            </w:r>
          </w:p>
        </w:tc>
        <w:tc>
          <w:tcPr>
            <w:tcW w:w="2268" w:type="dxa"/>
            <w:vAlign w:val="center"/>
          </w:tcPr>
          <w:p w14:paraId="3990E22B" w14:textId="77777777" w:rsidR="00E32FCF" w:rsidRDefault="00E32FCF" w:rsidP="00A10D4F">
            <w:pPr>
              <w:jc w:val="right"/>
            </w:pPr>
            <w:r>
              <w:t>-14.85±23.18</w:t>
            </w:r>
          </w:p>
        </w:tc>
        <w:tc>
          <w:tcPr>
            <w:tcW w:w="2342" w:type="dxa"/>
            <w:vAlign w:val="center"/>
          </w:tcPr>
          <w:p w14:paraId="3990E22C" w14:textId="77777777" w:rsidR="00E32FCF" w:rsidRDefault="00E32FCF" w:rsidP="00A10D4F">
            <w:pPr>
              <w:jc w:val="right"/>
            </w:pPr>
            <w:r>
              <w:t>-20.22±21.95</w:t>
            </w:r>
          </w:p>
        </w:tc>
      </w:tr>
      <w:tr w:rsidR="000B6B12" w14:paraId="3990E231" w14:textId="77777777" w:rsidTr="000B6B12">
        <w:trPr>
          <w:jc w:val="center"/>
        </w:trPr>
        <w:tc>
          <w:tcPr>
            <w:tcW w:w="2370" w:type="dxa"/>
            <w:vAlign w:val="center"/>
          </w:tcPr>
          <w:p w14:paraId="3990E22E" w14:textId="77777777" w:rsidR="00E32FCF" w:rsidRDefault="00E32FCF" w:rsidP="00A10D4F">
            <w:r>
              <w:t>Predicted</w:t>
            </w:r>
          </w:p>
        </w:tc>
        <w:tc>
          <w:tcPr>
            <w:tcW w:w="2268" w:type="dxa"/>
            <w:vAlign w:val="center"/>
          </w:tcPr>
          <w:p w14:paraId="3990E22F" w14:textId="77777777" w:rsidR="00E32FCF" w:rsidRDefault="00E32FCF" w:rsidP="00A10D4F">
            <w:pPr>
              <w:jc w:val="right"/>
            </w:pPr>
            <w:r>
              <w:t>6.68±4.52</w:t>
            </w:r>
          </w:p>
        </w:tc>
        <w:tc>
          <w:tcPr>
            <w:tcW w:w="2342" w:type="dxa"/>
            <w:vAlign w:val="center"/>
          </w:tcPr>
          <w:p w14:paraId="3990E230" w14:textId="77777777" w:rsidR="00E32FCF" w:rsidRDefault="00E32FCF" w:rsidP="00A10D4F">
            <w:pPr>
              <w:jc w:val="right"/>
            </w:pPr>
            <w:r>
              <w:t>-30.41±104.14</w:t>
            </w:r>
          </w:p>
        </w:tc>
      </w:tr>
      <w:tr w:rsidR="000B6B12" w14:paraId="3990E235" w14:textId="77777777" w:rsidTr="000B6B12">
        <w:trPr>
          <w:jc w:val="center"/>
        </w:trPr>
        <w:tc>
          <w:tcPr>
            <w:tcW w:w="2370" w:type="dxa"/>
            <w:vAlign w:val="center"/>
          </w:tcPr>
          <w:p w14:paraId="3990E232" w14:textId="77777777" w:rsidR="00E32FCF" w:rsidRDefault="00E32FCF" w:rsidP="00A10D4F">
            <w:r>
              <w:t>Restituted</w:t>
            </w:r>
          </w:p>
        </w:tc>
        <w:tc>
          <w:tcPr>
            <w:tcW w:w="2268" w:type="dxa"/>
            <w:vAlign w:val="center"/>
          </w:tcPr>
          <w:p w14:paraId="3990E233" w14:textId="77777777" w:rsidR="00E32FCF" w:rsidRDefault="00E32FCF" w:rsidP="00A10D4F">
            <w:pPr>
              <w:jc w:val="right"/>
            </w:pPr>
            <w:r>
              <w:t>1.31±0.26</w:t>
            </w:r>
          </w:p>
        </w:tc>
        <w:tc>
          <w:tcPr>
            <w:tcW w:w="2342" w:type="dxa"/>
            <w:vAlign w:val="center"/>
          </w:tcPr>
          <w:p w14:paraId="3990E234" w14:textId="77777777" w:rsidR="00E32FCF" w:rsidRDefault="00E32FCF" w:rsidP="00A10D4F">
            <w:pPr>
              <w:jc w:val="right"/>
            </w:pPr>
            <w:r>
              <w:t>2.15±0.74</w:t>
            </w:r>
          </w:p>
        </w:tc>
      </w:tr>
      <w:tr w:rsidR="000B6B12" w14:paraId="3990E239" w14:textId="77777777" w:rsidTr="000B6B12">
        <w:trPr>
          <w:jc w:val="center"/>
        </w:trPr>
        <w:tc>
          <w:tcPr>
            <w:tcW w:w="2370" w:type="dxa"/>
            <w:vAlign w:val="center"/>
          </w:tcPr>
          <w:p w14:paraId="3990E236" w14:textId="77777777" w:rsidR="00E32FCF" w:rsidRDefault="00E32FCF" w:rsidP="00A10D4F">
            <w:r>
              <w:t>Precise</w:t>
            </w:r>
          </w:p>
        </w:tc>
        <w:tc>
          <w:tcPr>
            <w:tcW w:w="2268" w:type="dxa"/>
            <w:vAlign w:val="center"/>
          </w:tcPr>
          <w:p w14:paraId="3990E237" w14:textId="77777777" w:rsidR="00E32FCF" w:rsidRDefault="00E32FCF" w:rsidP="00A10D4F">
            <w:pPr>
              <w:jc w:val="right"/>
            </w:pPr>
            <w:r>
              <w:t>1.28±0.25</w:t>
            </w:r>
          </w:p>
        </w:tc>
        <w:tc>
          <w:tcPr>
            <w:tcW w:w="2342" w:type="dxa"/>
            <w:vAlign w:val="center"/>
          </w:tcPr>
          <w:p w14:paraId="3990E238" w14:textId="77777777" w:rsidR="00E32FCF" w:rsidRDefault="00E32FCF" w:rsidP="00A10D4F">
            <w:pPr>
              <w:jc w:val="right"/>
            </w:pPr>
            <w:r>
              <w:t>1.94±0.46</w:t>
            </w:r>
          </w:p>
        </w:tc>
      </w:tr>
    </w:tbl>
    <w:p w14:paraId="3990E23A" w14:textId="77777777" w:rsidR="00D46B59" w:rsidRDefault="00D46B59" w:rsidP="00A10D4F">
      <w:pPr>
        <w:pStyle w:val="Caption"/>
        <w:ind w:left="0" w:firstLine="0"/>
      </w:pPr>
      <w:bookmarkStart w:id="650" w:name="_Ref271797139"/>
      <w:bookmarkStart w:id="651" w:name="_Toc398190122"/>
      <w:bookmarkStart w:id="652" w:name="_Toc400445943"/>
      <w:r>
        <w:t xml:space="preserve">Table </w:t>
      </w:r>
      <w:r w:rsidR="004524AF">
        <w:fldChar w:fldCharType="begin"/>
      </w:r>
      <w:r w:rsidR="00F13B47">
        <w:instrText xml:space="preserve"> SEQ Table \* ARABIC </w:instrText>
      </w:r>
      <w:r w:rsidR="004524AF">
        <w:fldChar w:fldCharType="separate"/>
      </w:r>
      <w:r w:rsidR="00FE4CC0">
        <w:rPr>
          <w:noProof/>
        </w:rPr>
        <w:t>20</w:t>
      </w:r>
      <w:r w:rsidR="004524AF">
        <w:rPr>
          <w:noProof/>
        </w:rPr>
        <w:fldChar w:fldCharType="end"/>
      </w:r>
      <w:bookmarkEnd w:id="650"/>
      <w:r>
        <w:t>: ALE for SM GRDF products as function of orbital state vector quality (common 8 products)</w:t>
      </w:r>
      <w:bookmarkEnd w:id="651"/>
      <w:bookmarkEnd w:id="652"/>
    </w:p>
    <w:p w14:paraId="3990E23B" w14:textId="77777777" w:rsidR="003F412B" w:rsidRDefault="003F412B" w:rsidP="006758B2"/>
    <w:tbl>
      <w:tblPr>
        <w:tblW w:w="9747" w:type="dxa"/>
        <w:tblLayout w:type="fixed"/>
        <w:tblLook w:val="04A0" w:firstRow="1" w:lastRow="0" w:firstColumn="1" w:lastColumn="0" w:noHBand="0" w:noVBand="1"/>
      </w:tblPr>
      <w:tblGrid>
        <w:gridCol w:w="9747"/>
      </w:tblGrid>
      <w:tr w:rsidR="006758B2" w:rsidRPr="00D44403" w14:paraId="3990E23D" w14:textId="77777777" w:rsidTr="00310C94">
        <w:trPr>
          <w:trHeight w:val="720"/>
        </w:trPr>
        <w:tc>
          <w:tcPr>
            <w:tcW w:w="9747" w:type="dxa"/>
            <w:vAlign w:val="center"/>
          </w:tcPr>
          <w:p w14:paraId="3990E23C" w14:textId="77777777" w:rsidR="006758B2" w:rsidRPr="00D44403" w:rsidRDefault="00A43995" w:rsidP="00310C94">
            <w:pPr>
              <w:spacing w:after="0"/>
              <w:jc w:val="center"/>
              <w:rPr>
                <w:rFonts w:ascii="Calibri" w:hAnsi="Calibri" w:cs="Calibri"/>
                <w:b/>
                <w:bCs/>
                <w:color w:val="000000"/>
                <w:sz w:val="12"/>
                <w:szCs w:val="12"/>
              </w:rPr>
            </w:pPr>
            <w:r>
              <w:rPr>
                <w:rFonts w:ascii="Calibri" w:hAnsi="Calibri" w:cs="Calibri"/>
                <w:b/>
                <w:bCs/>
                <w:noProof/>
                <w:color w:val="000000"/>
                <w:sz w:val="12"/>
                <w:szCs w:val="12"/>
                <w:lang w:eastAsia="en-GB"/>
              </w:rPr>
              <w:pict w14:anchorId="3990EF6A">
                <v:shape id="Text Box 23" o:spid="_x0000_s1045" type="#_x0000_t202" style="position:absolute;left:0;text-align:left;margin-left:176.3pt;margin-top:74.8pt;width:87.55pt;height:3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" fillcolor="white [3212]" strokecolor="black [3213]">
                  <v:textbox inset="1.5mm,,1.5mm">
                    <w:txbxContent>
                      <w:p w14:paraId="3990F024" w14:textId="77777777" w:rsidR="002072DD" w:rsidRPr="001871CC" w:rsidRDefault="002072DD" w:rsidP="006758B2">
                        <w:pPr>
                          <w:spacing w:after="0"/>
                          <w:jc w:val="left"/>
                          <w:rPr>
                            <w:rFonts w:ascii="Times New Roman" w:hAnsi="Times New Roman"/>
                            <w:lang w:val="de-CH"/>
                          </w:rPr>
                        </w:pPr>
                        <w:r w:rsidRPr="001871CC">
                          <w:rPr>
                            <w:rFonts w:ascii="Times New Roman" w:hAnsi="Times New Roman"/>
                            <w:i/>
                            <w:iCs/>
                            <w:lang w:val="en-US"/>
                          </w:rPr>
                          <w:t xml:space="preserve">Δrg: </w:t>
                        </w:r>
                        <w:r w:rsidRPr="001871CC">
                          <w:rPr>
                            <w:rFonts w:ascii="Times New Roman" w:hAnsi="Times New Roman"/>
                            <w:lang w:val="de-CH"/>
                          </w:rPr>
                          <w:t>1.</w:t>
                        </w:r>
                        <w:r>
                          <w:rPr>
                            <w:rFonts w:ascii="Times New Roman" w:hAnsi="Times New Roman"/>
                            <w:lang w:val="de-CH"/>
                          </w:rPr>
                          <w:t>31</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37</w:t>
                        </w:r>
                        <w:r w:rsidRPr="001871CC">
                          <w:rPr>
                            <w:rFonts w:ascii="Times New Roman" w:hAnsi="Times New Roman"/>
                            <w:lang w:val="en-US"/>
                          </w:rPr>
                          <w:t xml:space="preserve"> m</w:t>
                        </w:r>
                        <w:r w:rsidRPr="001871CC">
                          <w:rPr>
                            <w:rFonts w:ascii="Times New Roman" w:hAnsi="Times New Roman"/>
                            <w:i/>
                            <w:iCs/>
                            <w:lang w:val="en-US"/>
                          </w:rPr>
                          <w:br/>
                          <w:t xml:space="preserve">Δaz: </w:t>
                        </w:r>
                        <w:r>
                          <w:rPr>
                            <w:rFonts w:ascii="Times New Roman" w:hAnsi="Times New Roman"/>
                            <w:iCs/>
                            <w:lang w:val="en-US"/>
                          </w:rPr>
                          <w:t>0</w:t>
                        </w:r>
                        <w:r w:rsidRPr="001871CC">
                          <w:rPr>
                            <w:rFonts w:ascii="Times New Roman" w:hAnsi="Times New Roman"/>
                            <w:lang w:val="de-CH"/>
                          </w:rPr>
                          <w:t>.</w:t>
                        </w:r>
                        <w:r>
                          <w:rPr>
                            <w:rFonts w:ascii="Times New Roman" w:hAnsi="Times New Roman"/>
                            <w:lang w:val="de-CH"/>
                          </w:rPr>
                          <w:t>53</w:t>
                        </w:r>
                        <w:r w:rsidRPr="001871CC">
                          <w:rPr>
                            <w:rFonts w:ascii="Times New Roman" w:hAnsi="Times New Roman"/>
                            <w:lang w:val="de-CH"/>
                          </w:rPr>
                          <w:t xml:space="preserve"> </w:t>
                        </w:r>
                        <w:r w:rsidRPr="001871CC">
                          <w:rPr>
                            <w:rFonts w:ascii="Times New Roman" w:hAnsi="Times New Roman"/>
                            <w:lang w:val="en-US"/>
                          </w:rPr>
                          <w:t>± 0.</w:t>
                        </w:r>
                        <w:r>
                          <w:rPr>
                            <w:rFonts w:ascii="Times New Roman" w:hAnsi="Times New Roman"/>
                            <w:lang w:val="en-US"/>
                          </w:rPr>
                          <w:t>74</w:t>
                        </w:r>
                        <w:r w:rsidRPr="001871CC">
                          <w:rPr>
                            <w:rFonts w:ascii="Times New Roman" w:hAnsi="Times New Roman"/>
                            <w:lang w:val="en-US"/>
                          </w:rPr>
                          <w:t xml:space="preserve"> m</w:t>
                        </w:r>
                      </w:p>
                    </w:txbxContent>
                  </v:textbox>
                </v:shape>
              </w:pict>
            </w:r>
            <w:r w:rsidR="006758B2" w:rsidRPr="00D44403">
              <w:rPr>
                <w:rFonts w:ascii="Calibri" w:hAnsi="Calibri" w:cs="Calibri"/>
                <w:b/>
                <w:bCs/>
                <w:noProof/>
                <w:color w:val="000000"/>
                <w:sz w:val="12"/>
                <w:szCs w:val="12"/>
                <w:lang w:eastAsia="en-GB"/>
              </w:rPr>
              <w:drawing>
                <wp:inline distT="0" distB="0" distL="0" distR="0" wp14:anchorId="3990EF6B" wp14:editId="3990EF6C">
                  <wp:extent cx="2951184" cy="3672000"/>
                  <wp:effectExtent l="19050" t="0" r="1566" b="0"/>
                  <wp:docPr id="47" name="Picture 22" descr="Torny_IW_SLC_be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y_IW_SLC_best.eps"/>
                          <pic:cNvPicPr/>
                        </pic:nvPicPr>
                        <pic:blipFill>
                          <a:blip r:embed="rId140"/>
                          <a:stretch>
                            <a:fillRect/>
                          </a:stretch>
                        </pic:blipFill>
                        <pic:spPr>
                          <a:xfrm>
                            <a:off x="0" y="0"/>
                            <a:ext cx="2951184" cy="3672000"/>
                          </a:xfrm>
                          <a:prstGeom prst="rect">
                            <a:avLst/>
                          </a:prstGeom>
                        </pic:spPr>
                      </pic:pic>
                    </a:graphicData>
                  </a:graphic>
                </wp:inline>
              </w:drawing>
            </w:r>
          </w:p>
        </w:tc>
      </w:tr>
      <w:tr w:rsidR="006758B2" w:rsidRPr="00845F0A" w14:paraId="3990E23F" w14:textId="77777777" w:rsidTr="00310C94">
        <w:trPr>
          <w:trHeight w:val="637"/>
        </w:trPr>
        <w:tc>
          <w:tcPr>
            <w:tcW w:w="9747" w:type="dxa"/>
          </w:tcPr>
          <w:p w14:paraId="3990E23E" w14:textId="77777777" w:rsidR="006758B2" w:rsidRPr="00845F0A" w:rsidRDefault="006758B2" w:rsidP="00310C94">
            <w:pPr>
              <w:pStyle w:val="Caption"/>
              <w:spacing w:after="0"/>
              <w:ind w:left="964" w:hanging="964"/>
              <w:jc w:val="left"/>
            </w:pPr>
            <w:bookmarkStart w:id="653" w:name="_Ref397416386"/>
            <w:bookmarkStart w:id="654" w:name="_Toc398190191"/>
            <w:bookmarkStart w:id="655" w:name="_Toc400445903"/>
            <w:r w:rsidRPr="00845F0A">
              <w:t xml:space="preserve">Figure </w:t>
            </w:r>
            <w:r w:rsidR="004524AF" w:rsidRPr="00845F0A">
              <w:fldChar w:fldCharType="begin"/>
            </w:r>
            <w:r w:rsidRPr="00845F0A">
              <w:instrText xml:space="preserve"> SEQ Figure \* ARABIC </w:instrText>
            </w:r>
            <w:r w:rsidR="004524AF" w:rsidRPr="00845F0A">
              <w:fldChar w:fldCharType="separate"/>
            </w:r>
            <w:r w:rsidR="00C57895">
              <w:rPr>
                <w:noProof/>
              </w:rPr>
              <w:t>62</w:t>
            </w:r>
            <w:r w:rsidR="004524AF" w:rsidRPr="00845F0A">
              <w:fldChar w:fldCharType="end"/>
            </w:r>
            <w:bookmarkEnd w:id="653"/>
            <w:r w:rsidRPr="00845F0A">
              <w:t xml:space="preserve">:  ALE for IW SLC products received until 2014.08.28 over </w:t>
            </w:r>
            <w:r w:rsidRPr="00845F0A">
              <w:rPr>
                <w:i/>
              </w:rPr>
              <w:t>Torny-le-Grand</w:t>
            </w:r>
            <w:r w:rsidRPr="00845F0A">
              <w:t xml:space="preserve"> (3 products)</w:t>
            </w:r>
            <w:bookmarkEnd w:id="654"/>
            <w:bookmarkEnd w:id="655"/>
          </w:p>
        </w:tc>
      </w:tr>
    </w:tbl>
    <w:p w14:paraId="3990E240" w14:textId="77777777" w:rsidR="008E5287" w:rsidRDefault="008E5287" w:rsidP="008E5287">
      <w:pPr>
        <w:pStyle w:val="Heading3"/>
        <w:numPr>
          <w:ilvl w:val="2"/>
          <w:numId w:val="1"/>
        </w:numPr>
        <w:rPr>
          <w:lang w:val="en-US"/>
        </w:rPr>
      </w:pPr>
      <w:bookmarkStart w:id="656" w:name="_Toc374368735"/>
      <w:bookmarkStart w:id="657" w:name="_Toc394305004"/>
      <w:bookmarkStart w:id="658" w:name="_Toc398190238"/>
      <w:bookmarkStart w:id="659" w:name="_Toc399940622"/>
      <w:r>
        <w:rPr>
          <w:lang w:val="en-US"/>
        </w:rPr>
        <w:t>Polarimetric Calibration</w:t>
      </w:r>
      <w:bookmarkEnd w:id="656"/>
      <w:bookmarkEnd w:id="657"/>
      <w:bookmarkEnd w:id="658"/>
      <w:bookmarkEnd w:id="659"/>
    </w:p>
    <w:p w14:paraId="3990E241" w14:textId="77777777" w:rsidR="00E7718A" w:rsidRPr="00E94021" w:rsidRDefault="008E5287" w:rsidP="00E7718A">
      <w:pPr>
        <w:rPr>
          <w:b/>
          <w:lang w:val="en-US"/>
        </w:rPr>
      </w:pPr>
      <w:r w:rsidRPr="00E94021">
        <w:rPr>
          <w:b/>
          <w:lang w:val="en-US"/>
        </w:rPr>
        <w:t>T5301: Polarimetric Co-registration and Channel Distortion</w:t>
      </w:r>
    </w:p>
    <w:p w14:paraId="3990E242" w14:textId="77777777" w:rsidR="00A25F7E" w:rsidRDefault="00A25F7E" w:rsidP="00A25F7E">
      <w:r>
        <w:t>The polarimetric calibration consists in measuring the channel imbalance in gain and phase over the ESA and DLR transponders.</w:t>
      </w:r>
    </w:p>
    <w:p w14:paraId="3990E243" w14:textId="77777777" w:rsidR="00A25F7E" w:rsidRDefault="00A25F7E" w:rsidP="00A25F7E">
      <w:r>
        <w:t>By design, the IPF estimate the processing parameters on the co-pol channel (e.g. Doppler, FM rate, …) and uses them for processing the co- and cross-polarised channel the same way. At processing level the unique steps that are impacting the polarimetric imbalance are:</w:t>
      </w:r>
    </w:p>
    <w:p w14:paraId="3990E244" w14:textId="77777777" w:rsidR="00A25F7E" w:rsidRDefault="00A25F7E" w:rsidP="00A25F7E">
      <w:pPr>
        <w:pStyle w:val="ListParagraph"/>
        <w:numPr>
          <w:ilvl w:val="0"/>
          <w:numId w:val="31"/>
        </w:numPr>
        <w:spacing w:after="0"/>
      </w:pPr>
      <w:r>
        <w:t xml:space="preserve">The EAP correction as the AM generates different pattern Rx patterns according to the polarisation. The EAP correction performed in the IPF is purely a gain correction thus it doesn’t impact the phase </w:t>
      </w:r>
    </w:p>
    <w:p w14:paraId="3990E245" w14:textId="77777777" w:rsidR="00A25F7E" w:rsidRDefault="00A25F7E" w:rsidP="00A25F7E">
      <w:pPr>
        <w:pStyle w:val="ListParagraph"/>
        <w:numPr>
          <w:ilvl w:val="0"/>
          <w:numId w:val="31"/>
        </w:numPr>
        <w:spacing w:after="0"/>
      </w:pPr>
      <w:r>
        <w:t>The PG which is a gain and phase correction</w:t>
      </w:r>
    </w:p>
    <w:p w14:paraId="3990E246" w14:textId="77777777" w:rsidR="00A25F7E" w:rsidRDefault="00A25F7E" w:rsidP="00A25F7E">
      <w:pPr>
        <w:pStyle w:val="ListParagraph"/>
        <w:numPr>
          <w:ilvl w:val="0"/>
          <w:numId w:val="31"/>
        </w:numPr>
        <w:spacing w:after="0"/>
      </w:pPr>
      <w:r>
        <w:t>The ratio of RxCal Power which is also a pure gain correction</w:t>
      </w:r>
    </w:p>
    <w:p w14:paraId="3990E247" w14:textId="77777777" w:rsidR="00A25F7E" w:rsidRDefault="00A25F7E" w:rsidP="00A25F7E"/>
    <w:p w14:paraId="3990E248" w14:textId="77777777" w:rsidR="00A25F7E" w:rsidRDefault="00A25F7E" w:rsidP="00A25F7E">
      <w:r>
        <w:t>The results presented are generated with the IPF V234 for which it turns out that after clarifying the internal calibration algorithm was estimated the phase of the PG with an inverse signed. This has been corrected with the IPF V235.</w:t>
      </w:r>
    </w:p>
    <w:p w14:paraId="3990E249" w14:textId="77777777" w:rsidR="00A25F7E" w:rsidRDefault="00A25F7E" w:rsidP="00A25F7E">
      <w:r>
        <w:t>Furthermore after clarification of the internal calibration algorithm it turned out that the EAP correction should also be a phase correction. This will be implemented in a future version of the IPF.</w:t>
      </w:r>
    </w:p>
    <w:p w14:paraId="3990E24A" w14:textId="77777777" w:rsidR="00A25F7E" w:rsidRDefault="00A25F7E" w:rsidP="00A25F7E">
      <w:r>
        <w:t>Under these circumstances it is not possible to draw final conclusions on the phase imbalance.</w:t>
      </w:r>
    </w:p>
    <w:p w14:paraId="3990E24B" w14:textId="77777777" w:rsidR="00A25F7E" w:rsidRDefault="004524AF" w:rsidP="00A25F7E">
      <w:r>
        <w:fldChar w:fldCharType="begin"/>
      </w:r>
      <w:r w:rsidR="00A25F7E">
        <w:instrText xml:space="preserve"> REF _Ref271572658 \h </w:instrText>
      </w:r>
      <w:r>
        <w:fldChar w:fldCharType="separate"/>
      </w:r>
      <w:r w:rsidR="000A7E9D">
        <w:t xml:space="preserve">Figure </w:t>
      </w:r>
      <w:r w:rsidR="000A7E9D">
        <w:rPr>
          <w:noProof/>
        </w:rPr>
        <w:t>63</w:t>
      </w:r>
      <w:r>
        <w:fldChar w:fldCharType="end"/>
      </w:r>
      <w:r w:rsidR="00A25F7E">
        <w:t xml:space="preserve"> shows the results obtained for the gain imbalance (top) and for the phase imbalance (bottom). The gain imbalance is defined here as the co-pol over the cross-polarisation.</w:t>
      </w:r>
    </w:p>
    <w:p w14:paraId="3990E24C" w14:textId="77777777" w:rsidR="00A25F7E" w:rsidRDefault="00A25F7E" w:rsidP="00A25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A25F7E" w14:paraId="3990E24E" w14:textId="77777777" w:rsidTr="00881E8F">
        <w:tc>
          <w:tcPr>
            <w:tcW w:w="9257" w:type="dxa"/>
          </w:tcPr>
          <w:p w14:paraId="3990E24D" w14:textId="77777777" w:rsidR="00A25F7E" w:rsidRDefault="00A25F7E" w:rsidP="00881E8F">
            <w:r>
              <w:rPr>
                <w:noProof/>
                <w:lang w:eastAsia="en-GB"/>
              </w:rPr>
              <w:drawing>
                <wp:inline distT="0" distB="0" distL="0" distR="0" wp14:anchorId="3990EF6D" wp14:editId="3990EF6E">
                  <wp:extent cx="5741035" cy="5139055"/>
                  <wp:effectExtent l="0" t="0" r="0" b="0"/>
                  <wp:docPr id="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1035" cy="5139055"/>
                          </a:xfrm>
                          <a:prstGeom prst="rect">
                            <a:avLst/>
                          </a:prstGeom>
                          <a:noFill/>
                          <a:ln>
                            <a:noFill/>
                          </a:ln>
                        </pic:spPr>
                      </pic:pic>
                    </a:graphicData>
                  </a:graphic>
                </wp:inline>
              </w:drawing>
            </w:r>
          </w:p>
        </w:tc>
      </w:tr>
      <w:tr w:rsidR="00A25F7E" w14:paraId="3990E251" w14:textId="77777777" w:rsidTr="00881E8F">
        <w:tc>
          <w:tcPr>
            <w:tcW w:w="9257" w:type="dxa"/>
          </w:tcPr>
          <w:p w14:paraId="3990E24F" w14:textId="77777777" w:rsidR="00A25F7E" w:rsidRDefault="00A25F7E" w:rsidP="00C44BC9">
            <w:pPr>
              <w:pStyle w:val="Caption"/>
              <w:ind w:left="0" w:firstLine="0"/>
            </w:pPr>
            <w:bookmarkStart w:id="660" w:name="_Ref271572658"/>
            <w:bookmarkStart w:id="661" w:name="_Toc398190192"/>
            <w:bookmarkStart w:id="662" w:name="_Toc400445904"/>
            <w:r>
              <w:t xml:space="preserve">Figure </w:t>
            </w:r>
            <w:r w:rsidR="004524AF">
              <w:fldChar w:fldCharType="begin"/>
            </w:r>
            <w:r>
              <w:instrText xml:space="preserve"> SEQ Figure \* ARABIC </w:instrText>
            </w:r>
            <w:r w:rsidR="004524AF">
              <w:fldChar w:fldCharType="separate"/>
            </w:r>
            <w:r w:rsidR="00CA5AE5">
              <w:rPr>
                <w:noProof/>
              </w:rPr>
              <w:t>63</w:t>
            </w:r>
            <w:r w:rsidR="004524AF">
              <w:rPr>
                <w:noProof/>
              </w:rPr>
              <w:fldChar w:fldCharType="end"/>
            </w:r>
            <w:bookmarkEnd w:id="660"/>
            <w:r>
              <w:rPr>
                <w:noProof/>
              </w:rPr>
              <w:t>: Polarimetric Channel imbalance for gain (top) and phase (bottom) as function of the incidence angle</w:t>
            </w:r>
            <w:bookmarkEnd w:id="661"/>
            <w:bookmarkEnd w:id="662"/>
          </w:p>
          <w:p w14:paraId="3990E250" w14:textId="77777777" w:rsidR="00A25F7E" w:rsidRDefault="00A25F7E" w:rsidP="00881E8F"/>
        </w:tc>
      </w:tr>
      <w:tr w:rsidR="00A25F7E" w14:paraId="3990E253" w14:textId="77777777" w:rsidTr="00881E8F">
        <w:tc>
          <w:tcPr>
            <w:tcW w:w="9257" w:type="dxa"/>
          </w:tcPr>
          <w:p w14:paraId="3990E252" w14:textId="77777777" w:rsidR="00A25F7E" w:rsidRDefault="00A25F7E" w:rsidP="00881E8F"/>
        </w:tc>
      </w:tr>
    </w:tbl>
    <w:p w14:paraId="3990E254" w14:textId="77777777" w:rsidR="00A25F7E" w:rsidRDefault="00A25F7E" w:rsidP="00A25F7E">
      <w:r>
        <w:t xml:space="preserve">It can be noticed that there is clearly two populations and that can be separate by the Rx channel. I.e. regardless the polarimetric mode used DH or DV, the RxV channel is systematically higher than </w:t>
      </w:r>
      <w:r>
        <w:lastRenderedPageBreak/>
        <w:t xml:space="preserve">the RxH. The gain imbalance for all swath/polarisation (available so far) is reported in </w:t>
      </w:r>
      <w:r w:rsidR="00FC791C">
        <w:t>the table below</w:t>
      </w:r>
      <w:r>
        <w:t xml:space="preserve">. </w:t>
      </w:r>
    </w:p>
    <w:p w14:paraId="3990E255" w14:textId="77777777" w:rsidR="00A25F7E" w:rsidRDefault="00A25F7E" w:rsidP="00A25F7E">
      <w:r>
        <w:t>For some beams, e.g. EW1 the gain imbalance can be extremely high of the order of 1.5dB.  The imbalance is different for beam and different values are obtained for DH and DV.</w:t>
      </w:r>
    </w:p>
    <w:p w14:paraId="3990E256" w14:textId="77777777" w:rsidR="00A25F7E" w:rsidRDefault="00A25F7E" w:rsidP="00A25F7E">
      <w:r>
        <w:t>The EW1 measures are obtained from the ESA transponders but they are assumed to be correct as they are reasonably matching the imbalance measured by the DLR transponders in other swaths.</w:t>
      </w:r>
    </w:p>
    <w:p w14:paraId="3990E257" w14:textId="77777777" w:rsidR="00A25F7E" w:rsidRDefault="00A25F7E" w:rsidP="00A25F7E">
      <w:r>
        <w:t>Data processed with the prototype s/w is also showing similar level of imbalance enforcing the fact that it is not a processing issue.</w:t>
      </w:r>
    </w:p>
    <w:p w14:paraId="3990E258" w14:textId="77777777" w:rsidR="00A25F7E" w:rsidRDefault="00A25F7E" w:rsidP="00A25F7E">
      <w:r>
        <w:t>It is not clear what is the reason of this gain imbalance that is contributing to deteriorate the radiometric accuracy. In addition, if one considers the different EAP correction residue between the co- and cross-pol the gain imbalance is not constant across the swath especially for SM as shown in T5103.</w:t>
      </w:r>
    </w:p>
    <w:p w14:paraId="3990E259" w14:textId="77777777" w:rsidR="00A25F7E" w:rsidRDefault="00A25F7E" w:rsidP="00A25F7E"/>
    <w:tbl>
      <w:tblPr>
        <w:tblW w:w="9100" w:type="dxa"/>
        <w:tblInd w:w="93" w:type="dxa"/>
        <w:tblLook w:val="04A0" w:firstRow="1" w:lastRow="0" w:firstColumn="1" w:lastColumn="0" w:noHBand="0" w:noVBand="1"/>
      </w:tblPr>
      <w:tblGrid>
        <w:gridCol w:w="1300"/>
        <w:gridCol w:w="1300"/>
        <w:gridCol w:w="1300"/>
        <w:gridCol w:w="1300"/>
        <w:gridCol w:w="1300"/>
        <w:gridCol w:w="1409"/>
        <w:gridCol w:w="1191"/>
      </w:tblGrid>
      <w:tr w:rsidR="00A25F7E" w:rsidRPr="00C44BC9" w14:paraId="3990E25D" w14:textId="77777777" w:rsidTr="00A277A2">
        <w:trPr>
          <w:trHeight w:val="340"/>
        </w:trPr>
        <w:tc>
          <w:tcPr>
            <w:tcW w:w="1300" w:type="dxa"/>
            <w:tcBorders>
              <w:right w:val="single" w:sz="4" w:space="0" w:color="auto"/>
            </w:tcBorders>
            <w:shd w:val="clear" w:color="auto" w:fill="auto"/>
            <w:noWrap/>
            <w:vAlign w:val="bottom"/>
            <w:hideMark/>
          </w:tcPr>
          <w:p w14:paraId="3990E25A" w14:textId="77777777" w:rsidR="00A25F7E" w:rsidRPr="00C44BC9" w:rsidRDefault="00A25F7E" w:rsidP="00881E8F">
            <w:pPr>
              <w:spacing w:after="0"/>
              <w:jc w:val="left"/>
              <w:rPr>
                <w:color w:val="000000"/>
                <w:sz w:val="24"/>
                <w:lang w:val="en-US" w:eastAsia="en-US"/>
              </w:rPr>
            </w:pPr>
            <w:bookmarkStart w:id="663" w:name="_Ref271572680"/>
            <w:r w:rsidRPr="00C44BC9">
              <w:rPr>
                <w:color w:val="000000"/>
                <w:sz w:val="24"/>
                <w:lang w:val="en-US" w:eastAsia="en-US"/>
              </w:rPr>
              <w:t> </w:t>
            </w:r>
          </w:p>
        </w:tc>
        <w:tc>
          <w:tcPr>
            <w:tcW w:w="5200" w:type="dxa"/>
            <w:gridSpan w:val="4"/>
            <w:tcBorders>
              <w:top w:val="single" w:sz="4" w:space="0" w:color="auto"/>
              <w:left w:val="single" w:sz="4" w:space="0" w:color="auto"/>
              <w:bottom w:val="single" w:sz="8" w:space="0" w:color="auto"/>
              <w:right w:val="single" w:sz="8" w:space="0" w:color="000000"/>
            </w:tcBorders>
            <w:shd w:val="clear" w:color="auto" w:fill="BFBFBF" w:themeFill="background1" w:themeFillShade="BF"/>
            <w:noWrap/>
            <w:vAlign w:val="bottom"/>
            <w:hideMark/>
          </w:tcPr>
          <w:p w14:paraId="3990E25B" w14:textId="77777777" w:rsidR="00A25F7E" w:rsidRPr="00C44BC9" w:rsidRDefault="00A25F7E" w:rsidP="00881E8F">
            <w:pPr>
              <w:spacing w:after="0"/>
              <w:jc w:val="center"/>
              <w:rPr>
                <w:b/>
                <w:bCs/>
                <w:color w:val="000000"/>
                <w:sz w:val="24"/>
                <w:lang w:val="en-US" w:eastAsia="en-US"/>
              </w:rPr>
            </w:pPr>
            <w:r w:rsidRPr="00C44BC9">
              <w:rPr>
                <w:b/>
                <w:bCs/>
                <w:color w:val="000000"/>
                <w:sz w:val="24"/>
                <w:lang w:val="en-US" w:eastAsia="en-US"/>
              </w:rPr>
              <w:t>polarisation</w:t>
            </w:r>
          </w:p>
        </w:tc>
        <w:tc>
          <w:tcPr>
            <w:tcW w:w="2600" w:type="dxa"/>
            <w:gridSpan w:val="2"/>
            <w:tcBorders>
              <w:top w:val="single" w:sz="8" w:space="0" w:color="auto"/>
              <w:left w:val="nil"/>
              <w:bottom w:val="single" w:sz="4" w:space="0" w:color="auto"/>
              <w:right w:val="single" w:sz="8" w:space="0" w:color="000000"/>
            </w:tcBorders>
            <w:shd w:val="clear" w:color="auto" w:fill="BFBFBF" w:themeFill="background1" w:themeFillShade="BF"/>
            <w:noWrap/>
            <w:vAlign w:val="bottom"/>
            <w:hideMark/>
          </w:tcPr>
          <w:p w14:paraId="3990E25C" w14:textId="77777777" w:rsidR="00A25F7E" w:rsidRPr="00C44BC9" w:rsidRDefault="00A25F7E" w:rsidP="00881E8F">
            <w:pPr>
              <w:spacing w:after="0"/>
              <w:jc w:val="center"/>
              <w:rPr>
                <w:b/>
                <w:bCs/>
                <w:color w:val="000000"/>
                <w:sz w:val="24"/>
                <w:lang w:val="en-US" w:eastAsia="en-US"/>
              </w:rPr>
            </w:pPr>
            <w:r w:rsidRPr="00C44BC9">
              <w:rPr>
                <w:b/>
                <w:bCs/>
                <w:color w:val="000000"/>
                <w:sz w:val="24"/>
                <w:lang w:val="en-US" w:eastAsia="en-US"/>
              </w:rPr>
              <w:t>imbalance</w:t>
            </w:r>
          </w:p>
        </w:tc>
      </w:tr>
      <w:tr w:rsidR="00A25F7E" w:rsidRPr="00C44BC9" w14:paraId="3990E265" w14:textId="77777777" w:rsidTr="00A277A2">
        <w:trPr>
          <w:trHeight w:val="320"/>
        </w:trPr>
        <w:tc>
          <w:tcPr>
            <w:tcW w:w="1300" w:type="dxa"/>
            <w:tcBorders>
              <w:top w:val="nil"/>
              <w:bottom w:val="single" w:sz="4" w:space="0" w:color="auto"/>
              <w:right w:val="single" w:sz="4" w:space="0" w:color="auto"/>
            </w:tcBorders>
            <w:shd w:val="clear" w:color="auto" w:fill="auto"/>
            <w:noWrap/>
            <w:vAlign w:val="bottom"/>
            <w:hideMark/>
          </w:tcPr>
          <w:p w14:paraId="3990E25E"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3990E25F"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HH</w:t>
            </w:r>
          </w:p>
        </w:tc>
        <w:tc>
          <w:tcPr>
            <w:tcW w:w="1300" w:type="dxa"/>
            <w:tcBorders>
              <w:top w:val="nil"/>
              <w:left w:val="nil"/>
              <w:bottom w:val="single" w:sz="4" w:space="0" w:color="auto"/>
              <w:right w:val="single" w:sz="4" w:space="0" w:color="auto"/>
            </w:tcBorders>
            <w:shd w:val="clear" w:color="auto" w:fill="BFBFBF" w:themeFill="background1" w:themeFillShade="BF"/>
            <w:noWrap/>
            <w:vAlign w:val="bottom"/>
            <w:hideMark/>
          </w:tcPr>
          <w:p w14:paraId="3990E260"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HV</w:t>
            </w:r>
          </w:p>
        </w:tc>
        <w:tc>
          <w:tcPr>
            <w:tcW w:w="1300" w:type="dxa"/>
            <w:tcBorders>
              <w:top w:val="nil"/>
              <w:left w:val="nil"/>
              <w:bottom w:val="single" w:sz="4" w:space="0" w:color="auto"/>
              <w:right w:val="single" w:sz="4" w:space="0" w:color="auto"/>
            </w:tcBorders>
            <w:shd w:val="clear" w:color="auto" w:fill="BFBFBF" w:themeFill="background1" w:themeFillShade="BF"/>
            <w:noWrap/>
            <w:vAlign w:val="bottom"/>
            <w:hideMark/>
          </w:tcPr>
          <w:p w14:paraId="3990E261"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VV</w:t>
            </w:r>
          </w:p>
        </w:tc>
        <w:tc>
          <w:tcPr>
            <w:tcW w:w="1300" w:type="dxa"/>
            <w:tcBorders>
              <w:top w:val="nil"/>
              <w:left w:val="nil"/>
              <w:bottom w:val="single" w:sz="4" w:space="0" w:color="auto"/>
              <w:right w:val="nil"/>
            </w:tcBorders>
            <w:shd w:val="clear" w:color="auto" w:fill="BFBFBF" w:themeFill="background1" w:themeFillShade="BF"/>
            <w:noWrap/>
            <w:vAlign w:val="bottom"/>
            <w:hideMark/>
          </w:tcPr>
          <w:p w14:paraId="3990E262"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VH</w:t>
            </w:r>
          </w:p>
        </w:tc>
        <w:tc>
          <w:tcPr>
            <w:tcW w:w="1409" w:type="dxa"/>
            <w:tcBorders>
              <w:top w:val="nil"/>
              <w:left w:val="single" w:sz="8" w:space="0" w:color="auto"/>
              <w:bottom w:val="single" w:sz="4" w:space="0" w:color="auto"/>
              <w:right w:val="single" w:sz="4" w:space="0" w:color="auto"/>
            </w:tcBorders>
            <w:shd w:val="clear" w:color="auto" w:fill="BFBFBF" w:themeFill="background1" w:themeFillShade="BF"/>
            <w:noWrap/>
            <w:vAlign w:val="bottom"/>
            <w:hideMark/>
          </w:tcPr>
          <w:p w14:paraId="3990E263"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DH</w:t>
            </w:r>
          </w:p>
        </w:tc>
        <w:tc>
          <w:tcPr>
            <w:tcW w:w="1191" w:type="dxa"/>
            <w:tcBorders>
              <w:top w:val="nil"/>
              <w:left w:val="nil"/>
              <w:bottom w:val="single" w:sz="4" w:space="0" w:color="auto"/>
              <w:right w:val="single" w:sz="8" w:space="0" w:color="auto"/>
            </w:tcBorders>
            <w:shd w:val="clear" w:color="auto" w:fill="BFBFBF" w:themeFill="background1" w:themeFillShade="BF"/>
            <w:noWrap/>
            <w:vAlign w:val="bottom"/>
            <w:hideMark/>
          </w:tcPr>
          <w:p w14:paraId="3990E264" w14:textId="77777777" w:rsidR="00A25F7E" w:rsidRPr="00C44BC9" w:rsidRDefault="00A25F7E" w:rsidP="00A277A2">
            <w:pPr>
              <w:spacing w:after="0"/>
              <w:jc w:val="center"/>
              <w:rPr>
                <w:b/>
                <w:bCs/>
                <w:color w:val="000000"/>
                <w:sz w:val="24"/>
                <w:lang w:val="en-US" w:eastAsia="en-US"/>
              </w:rPr>
            </w:pPr>
            <w:r w:rsidRPr="00C44BC9">
              <w:rPr>
                <w:b/>
                <w:bCs/>
                <w:color w:val="000000"/>
                <w:sz w:val="24"/>
                <w:lang w:val="en-US" w:eastAsia="en-US"/>
              </w:rPr>
              <w:t>DV</w:t>
            </w:r>
          </w:p>
        </w:tc>
      </w:tr>
      <w:tr w:rsidR="00A25F7E" w:rsidRPr="00C44BC9" w14:paraId="3990E26D" w14:textId="77777777" w:rsidTr="00A277A2">
        <w:trPr>
          <w:trHeight w:val="320"/>
        </w:trPr>
        <w:tc>
          <w:tcPr>
            <w:tcW w:w="1300" w:type="dxa"/>
            <w:tcBorders>
              <w:top w:val="single" w:sz="4" w:space="0" w:color="auto"/>
              <w:left w:val="single" w:sz="4" w:space="0" w:color="auto"/>
              <w:bottom w:val="single" w:sz="4" w:space="0" w:color="auto"/>
              <w:right w:val="nil"/>
            </w:tcBorders>
            <w:shd w:val="clear" w:color="auto" w:fill="auto"/>
            <w:noWrap/>
            <w:vAlign w:val="bottom"/>
            <w:hideMark/>
          </w:tcPr>
          <w:p w14:paraId="3990E26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6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2.47</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6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3.04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6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3.17</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6A"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6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-0.57</w:t>
            </w:r>
          </w:p>
        </w:tc>
        <w:tc>
          <w:tcPr>
            <w:tcW w:w="1191" w:type="dxa"/>
            <w:tcBorders>
              <w:top w:val="nil"/>
              <w:left w:val="nil"/>
              <w:bottom w:val="single" w:sz="4" w:space="0" w:color="auto"/>
              <w:right w:val="single" w:sz="8" w:space="0" w:color="auto"/>
            </w:tcBorders>
            <w:shd w:val="clear" w:color="auto" w:fill="auto"/>
            <w:noWrap/>
            <w:vAlign w:val="bottom"/>
            <w:hideMark/>
          </w:tcPr>
          <w:p w14:paraId="3990E26C"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r>
      <w:tr w:rsidR="00A25F7E" w:rsidRPr="00C44BC9" w14:paraId="3990E27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6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6F"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0"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4.86</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4.62</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73"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191" w:type="dxa"/>
            <w:tcBorders>
              <w:top w:val="nil"/>
              <w:left w:val="nil"/>
              <w:bottom w:val="single" w:sz="4" w:space="0" w:color="auto"/>
              <w:right w:val="single" w:sz="8" w:space="0" w:color="auto"/>
            </w:tcBorders>
            <w:shd w:val="clear" w:color="auto" w:fill="auto"/>
            <w:noWrap/>
            <w:vAlign w:val="bottom"/>
            <w:hideMark/>
          </w:tcPr>
          <w:p w14:paraId="3990E27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0.24</w:t>
            </w:r>
          </w:p>
        </w:tc>
      </w:tr>
      <w:tr w:rsidR="00A25F7E" w:rsidRPr="00C44BC9" w14:paraId="3990E27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7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-1.65</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-1.21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9"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A"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7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-0.44</w:t>
            </w:r>
          </w:p>
        </w:tc>
        <w:tc>
          <w:tcPr>
            <w:tcW w:w="1191" w:type="dxa"/>
            <w:tcBorders>
              <w:top w:val="nil"/>
              <w:left w:val="nil"/>
              <w:bottom w:val="single" w:sz="4" w:space="0" w:color="auto"/>
              <w:right w:val="single" w:sz="8" w:space="0" w:color="auto"/>
            </w:tcBorders>
            <w:shd w:val="clear" w:color="auto" w:fill="auto"/>
            <w:noWrap/>
            <w:vAlign w:val="bottom"/>
            <w:hideMark/>
          </w:tcPr>
          <w:p w14:paraId="3990E27C"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r>
      <w:tr w:rsidR="00A25F7E" w:rsidRPr="00C44BC9" w14:paraId="3990E28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7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7F"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0"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3.71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2"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83"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191" w:type="dxa"/>
            <w:tcBorders>
              <w:top w:val="nil"/>
              <w:left w:val="nil"/>
              <w:bottom w:val="single" w:sz="4" w:space="0" w:color="auto"/>
              <w:right w:val="single" w:sz="8" w:space="0" w:color="auto"/>
            </w:tcBorders>
            <w:shd w:val="clear" w:color="auto" w:fill="auto"/>
            <w:noWrap/>
            <w:vAlign w:val="bottom"/>
            <w:hideMark/>
          </w:tcPr>
          <w:p w14:paraId="3990E284"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r>
      <w:tr w:rsidR="00A25F7E" w:rsidRPr="00C44BC9" w14:paraId="3990E28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8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S5</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1.09</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1.54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1.15</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A"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0.61</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8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-0.46</w:t>
            </w:r>
          </w:p>
        </w:tc>
        <w:tc>
          <w:tcPr>
            <w:tcW w:w="1191" w:type="dxa"/>
            <w:tcBorders>
              <w:top w:val="nil"/>
              <w:left w:val="nil"/>
              <w:bottom w:val="single" w:sz="4" w:space="0" w:color="auto"/>
              <w:right w:val="single" w:sz="8" w:space="0" w:color="auto"/>
            </w:tcBorders>
            <w:shd w:val="clear" w:color="auto" w:fill="auto"/>
            <w:noWrap/>
            <w:vAlign w:val="bottom"/>
            <w:hideMark/>
          </w:tcPr>
          <w:p w14:paraId="3990E28C"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0.54</w:t>
            </w:r>
          </w:p>
        </w:tc>
      </w:tr>
      <w:tr w:rsidR="00A25F7E" w:rsidRPr="00C44BC9" w14:paraId="3990E29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8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S6</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8F"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4.72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0"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5.22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4.72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4.09</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93"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-0.50</w:t>
            </w:r>
          </w:p>
        </w:tc>
        <w:tc>
          <w:tcPr>
            <w:tcW w:w="1191" w:type="dxa"/>
            <w:tcBorders>
              <w:top w:val="nil"/>
              <w:left w:val="nil"/>
              <w:bottom w:val="single" w:sz="4" w:space="0" w:color="auto"/>
              <w:right w:val="single" w:sz="8" w:space="0" w:color="auto"/>
            </w:tcBorders>
            <w:shd w:val="clear" w:color="auto" w:fill="auto"/>
            <w:noWrap/>
            <w:vAlign w:val="bottom"/>
            <w:hideMark/>
          </w:tcPr>
          <w:p w14:paraId="3990E29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0.63</w:t>
            </w:r>
          </w:p>
        </w:tc>
      </w:tr>
      <w:tr w:rsidR="00A25F7E" w:rsidRPr="00C44BC9" w14:paraId="3990E29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9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IW1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2.30</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2.69</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2.23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A"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2.09</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9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-0.40</w:t>
            </w:r>
          </w:p>
        </w:tc>
        <w:tc>
          <w:tcPr>
            <w:tcW w:w="1191" w:type="dxa"/>
            <w:tcBorders>
              <w:top w:val="nil"/>
              <w:left w:val="nil"/>
              <w:bottom w:val="single" w:sz="4" w:space="0" w:color="auto"/>
              <w:right w:val="single" w:sz="8" w:space="0" w:color="auto"/>
            </w:tcBorders>
            <w:shd w:val="clear" w:color="auto" w:fill="auto"/>
            <w:noWrap/>
            <w:vAlign w:val="bottom"/>
            <w:hideMark/>
          </w:tcPr>
          <w:p w14:paraId="3990E29C"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0.14</w:t>
            </w:r>
          </w:p>
        </w:tc>
      </w:tr>
      <w:tr w:rsidR="00A25F7E" w:rsidRPr="00C44BC9" w14:paraId="3990E2A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9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IW2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9F"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4.40</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0"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4.38</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3.93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3.73</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A3"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0.01</w:t>
            </w:r>
          </w:p>
        </w:tc>
        <w:tc>
          <w:tcPr>
            <w:tcW w:w="1191" w:type="dxa"/>
            <w:tcBorders>
              <w:top w:val="nil"/>
              <w:left w:val="nil"/>
              <w:bottom w:val="single" w:sz="4" w:space="0" w:color="auto"/>
              <w:right w:val="single" w:sz="8" w:space="0" w:color="auto"/>
            </w:tcBorders>
            <w:shd w:val="clear" w:color="auto" w:fill="auto"/>
            <w:noWrap/>
            <w:vAlign w:val="bottom"/>
            <w:hideMark/>
          </w:tcPr>
          <w:p w14:paraId="3990E2A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0.20</w:t>
            </w:r>
          </w:p>
        </w:tc>
      </w:tr>
      <w:tr w:rsidR="00A25F7E" w:rsidRPr="00C44BC9" w14:paraId="3990E2A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A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IW3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3.28</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4.08</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3.15</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A"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2.53</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A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-0.80</w:t>
            </w:r>
          </w:p>
        </w:tc>
        <w:tc>
          <w:tcPr>
            <w:tcW w:w="1191" w:type="dxa"/>
            <w:tcBorders>
              <w:top w:val="nil"/>
              <w:left w:val="nil"/>
              <w:bottom w:val="single" w:sz="4" w:space="0" w:color="auto"/>
              <w:right w:val="single" w:sz="8" w:space="0" w:color="auto"/>
            </w:tcBorders>
            <w:shd w:val="clear" w:color="auto" w:fill="auto"/>
            <w:noWrap/>
            <w:vAlign w:val="bottom"/>
            <w:hideMark/>
          </w:tcPr>
          <w:p w14:paraId="3990E2AC"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0.62</w:t>
            </w:r>
          </w:p>
        </w:tc>
      </w:tr>
      <w:tr w:rsidR="00A25F7E" w:rsidRPr="00C44BC9" w14:paraId="3990E2B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A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EW1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AF"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-1.64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0"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-0.14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0.06</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-1.21</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B3"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-1.50</w:t>
            </w:r>
          </w:p>
        </w:tc>
        <w:tc>
          <w:tcPr>
            <w:tcW w:w="1191" w:type="dxa"/>
            <w:tcBorders>
              <w:top w:val="nil"/>
              <w:left w:val="nil"/>
              <w:bottom w:val="single" w:sz="4" w:space="0" w:color="auto"/>
              <w:right w:val="single" w:sz="8" w:space="0" w:color="auto"/>
            </w:tcBorders>
            <w:shd w:val="clear" w:color="auto" w:fill="auto"/>
            <w:noWrap/>
            <w:vAlign w:val="bottom"/>
            <w:hideMark/>
          </w:tcPr>
          <w:p w14:paraId="3990E2B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1.27</w:t>
            </w:r>
          </w:p>
        </w:tc>
      </w:tr>
      <w:tr w:rsidR="00A25F7E" w:rsidRPr="00C44BC9" w14:paraId="3990E2B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B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EW2</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7"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8"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-2.54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A"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BB"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c>
          <w:tcPr>
            <w:tcW w:w="1191" w:type="dxa"/>
            <w:tcBorders>
              <w:top w:val="nil"/>
              <w:left w:val="nil"/>
              <w:bottom w:val="single" w:sz="4" w:space="0" w:color="auto"/>
              <w:right w:val="single" w:sz="8" w:space="0" w:color="auto"/>
            </w:tcBorders>
            <w:shd w:val="clear" w:color="auto" w:fill="auto"/>
            <w:noWrap/>
            <w:vAlign w:val="bottom"/>
            <w:hideMark/>
          </w:tcPr>
          <w:p w14:paraId="3990E2BC" w14:textId="77777777" w:rsidR="00A25F7E" w:rsidRPr="00C44BC9" w:rsidRDefault="00A25F7E" w:rsidP="00881E8F">
            <w:pPr>
              <w:spacing w:after="0"/>
              <w:jc w:val="left"/>
              <w:rPr>
                <w:color w:val="000000"/>
                <w:sz w:val="24"/>
                <w:lang w:val="en-US" w:eastAsia="en-US"/>
              </w:rPr>
            </w:pPr>
            <w:r w:rsidRPr="00C44BC9">
              <w:rPr>
                <w:color w:val="000000"/>
                <w:sz w:val="24"/>
                <w:lang w:val="en-US" w:eastAsia="en-US"/>
              </w:rPr>
              <w:t> </w:t>
            </w:r>
          </w:p>
        </w:tc>
      </w:tr>
      <w:tr w:rsidR="00A25F7E" w:rsidRPr="00C44BC9" w14:paraId="3990E2C5"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B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EW3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BF"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-2.90</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0"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-2.87</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-2.51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-3.38</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C3"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-0.02</w:t>
            </w:r>
          </w:p>
        </w:tc>
        <w:tc>
          <w:tcPr>
            <w:tcW w:w="1191" w:type="dxa"/>
            <w:tcBorders>
              <w:top w:val="nil"/>
              <w:left w:val="nil"/>
              <w:bottom w:val="single" w:sz="4" w:space="0" w:color="auto"/>
              <w:right w:val="single" w:sz="8" w:space="0" w:color="auto"/>
            </w:tcBorders>
            <w:shd w:val="clear" w:color="auto" w:fill="auto"/>
            <w:noWrap/>
            <w:vAlign w:val="bottom"/>
            <w:hideMark/>
          </w:tcPr>
          <w:p w14:paraId="3990E2C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0.87</w:t>
            </w:r>
          </w:p>
        </w:tc>
      </w:tr>
      <w:tr w:rsidR="00A25F7E" w:rsidRPr="00C44BC9" w14:paraId="3990E2CD" w14:textId="77777777" w:rsidTr="00881E8F">
        <w:trPr>
          <w:trHeight w:val="320"/>
        </w:trPr>
        <w:tc>
          <w:tcPr>
            <w:tcW w:w="1300" w:type="dxa"/>
            <w:tcBorders>
              <w:top w:val="nil"/>
              <w:left w:val="single" w:sz="4" w:space="0" w:color="auto"/>
              <w:bottom w:val="single" w:sz="4" w:space="0" w:color="auto"/>
              <w:right w:val="nil"/>
            </w:tcBorders>
            <w:shd w:val="clear" w:color="auto" w:fill="auto"/>
            <w:noWrap/>
            <w:vAlign w:val="bottom"/>
            <w:hideMark/>
          </w:tcPr>
          <w:p w14:paraId="3990E2C6"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EW4</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7"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-2.28</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8"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-1.81</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9"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-1.67</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A"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-2.42</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CB"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-0.47</w:t>
            </w:r>
          </w:p>
        </w:tc>
        <w:tc>
          <w:tcPr>
            <w:tcW w:w="1191" w:type="dxa"/>
            <w:tcBorders>
              <w:top w:val="nil"/>
              <w:left w:val="nil"/>
              <w:bottom w:val="single" w:sz="4" w:space="0" w:color="auto"/>
              <w:right w:val="single" w:sz="8" w:space="0" w:color="auto"/>
            </w:tcBorders>
            <w:shd w:val="clear" w:color="auto" w:fill="auto"/>
            <w:noWrap/>
            <w:vAlign w:val="bottom"/>
            <w:hideMark/>
          </w:tcPr>
          <w:p w14:paraId="3990E2CC"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0.75</w:t>
            </w:r>
          </w:p>
        </w:tc>
      </w:tr>
      <w:tr w:rsidR="00A25F7E" w:rsidRPr="00C44BC9" w14:paraId="3990E2D5" w14:textId="77777777" w:rsidTr="00881E8F">
        <w:trPr>
          <w:trHeight w:val="340"/>
        </w:trPr>
        <w:tc>
          <w:tcPr>
            <w:tcW w:w="1300" w:type="dxa"/>
            <w:tcBorders>
              <w:top w:val="nil"/>
              <w:left w:val="single" w:sz="4" w:space="0" w:color="auto"/>
              <w:bottom w:val="single" w:sz="4" w:space="0" w:color="auto"/>
              <w:right w:val="nil"/>
            </w:tcBorders>
            <w:shd w:val="clear" w:color="auto" w:fill="auto"/>
            <w:noWrap/>
            <w:vAlign w:val="bottom"/>
            <w:hideMark/>
          </w:tcPr>
          <w:p w14:paraId="3990E2CE" w14:textId="77777777" w:rsidR="00A25F7E" w:rsidRPr="00C44BC9" w:rsidRDefault="00A25F7E" w:rsidP="00881E8F">
            <w:pPr>
              <w:spacing w:after="0"/>
              <w:jc w:val="left"/>
              <w:rPr>
                <w:b/>
                <w:bCs/>
                <w:color w:val="000000"/>
                <w:sz w:val="24"/>
                <w:lang w:val="en-US" w:eastAsia="en-US"/>
              </w:rPr>
            </w:pPr>
            <w:r w:rsidRPr="00C44BC9">
              <w:rPr>
                <w:b/>
                <w:bCs/>
                <w:color w:val="000000"/>
                <w:sz w:val="24"/>
                <w:lang w:val="en-US" w:eastAsia="en-US"/>
              </w:rPr>
              <w:t>EW5</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CF"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-1.96</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D0"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-1.13</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D1"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-0.89</w:t>
            </w:r>
          </w:p>
        </w:tc>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3990E2D2"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-1.97</w:t>
            </w:r>
          </w:p>
        </w:tc>
        <w:tc>
          <w:tcPr>
            <w:tcW w:w="1409" w:type="dxa"/>
            <w:tcBorders>
              <w:top w:val="nil"/>
              <w:left w:val="single" w:sz="8" w:space="0" w:color="auto"/>
              <w:bottom w:val="single" w:sz="4" w:space="0" w:color="auto"/>
              <w:right w:val="single" w:sz="4" w:space="0" w:color="auto"/>
            </w:tcBorders>
            <w:shd w:val="clear" w:color="auto" w:fill="auto"/>
            <w:noWrap/>
            <w:vAlign w:val="bottom"/>
            <w:hideMark/>
          </w:tcPr>
          <w:p w14:paraId="3990E2D3"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-0.83</w:t>
            </w:r>
          </w:p>
        </w:tc>
        <w:tc>
          <w:tcPr>
            <w:tcW w:w="1191" w:type="dxa"/>
            <w:tcBorders>
              <w:top w:val="nil"/>
              <w:left w:val="nil"/>
              <w:bottom w:val="single" w:sz="4" w:space="0" w:color="auto"/>
              <w:right w:val="single" w:sz="8" w:space="0" w:color="auto"/>
            </w:tcBorders>
            <w:shd w:val="clear" w:color="auto" w:fill="auto"/>
            <w:noWrap/>
            <w:vAlign w:val="bottom"/>
            <w:hideMark/>
          </w:tcPr>
          <w:p w14:paraId="3990E2D4" w14:textId="77777777" w:rsidR="00A25F7E" w:rsidRPr="00C44BC9" w:rsidRDefault="00A25F7E" w:rsidP="00881E8F">
            <w:pPr>
              <w:spacing w:after="0"/>
              <w:jc w:val="right"/>
              <w:rPr>
                <w:color w:val="000000"/>
                <w:sz w:val="24"/>
                <w:lang w:val="en-US" w:eastAsia="en-US"/>
              </w:rPr>
            </w:pPr>
            <w:r w:rsidRPr="00C44BC9">
              <w:rPr>
                <w:color w:val="000000"/>
                <w:sz w:val="24"/>
                <w:lang w:val="en-US" w:eastAsia="en-US"/>
              </w:rPr>
              <w:t>1.09</w:t>
            </w:r>
          </w:p>
        </w:tc>
      </w:tr>
      <w:tr w:rsidR="00A25F7E" w:rsidRPr="00C44BC9" w14:paraId="3990E2DD" w14:textId="77777777" w:rsidTr="00881E8F">
        <w:trPr>
          <w:trHeight w:val="360"/>
        </w:trPr>
        <w:tc>
          <w:tcPr>
            <w:tcW w:w="1300" w:type="dxa"/>
            <w:tcBorders>
              <w:top w:val="double" w:sz="6" w:space="0" w:color="3F3F3F"/>
              <w:left w:val="double" w:sz="6" w:space="0" w:color="3F3F3F"/>
              <w:bottom w:val="double" w:sz="6" w:space="0" w:color="3F3F3F"/>
              <w:right w:val="nil"/>
            </w:tcBorders>
            <w:shd w:val="clear" w:color="000000" w:fill="A5A5A5"/>
            <w:noWrap/>
            <w:vAlign w:val="bottom"/>
            <w:hideMark/>
          </w:tcPr>
          <w:p w14:paraId="3990E2D6" w14:textId="77777777" w:rsidR="00A25F7E" w:rsidRPr="00C44BC9" w:rsidRDefault="00A25F7E" w:rsidP="00881E8F">
            <w:pPr>
              <w:spacing w:after="0"/>
              <w:jc w:val="left"/>
              <w:rPr>
                <w:b/>
                <w:bCs/>
                <w:color w:val="FFFFFF"/>
                <w:sz w:val="24"/>
                <w:lang w:val="en-US" w:eastAsia="en-US"/>
              </w:rPr>
            </w:pPr>
            <w:r w:rsidRPr="00C44BC9">
              <w:rPr>
                <w:b/>
                <w:bCs/>
                <w:color w:val="FFFFFF"/>
                <w:sz w:val="24"/>
                <w:lang w:val="en-US" w:eastAsia="en-US"/>
              </w:rPr>
              <w:t>average</w:t>
            </w:r>
          </w:p>
        </w:tc>
        <w:tc>
          <w:tcPr>
            <w:tcW w:w="1300" w:type="dxa"/>
            <w:tcBorders>
              <w:top w:val="double" w:sz="6" w:space="0" w:color="3F3F3F"/>
              <w:left w:val="single" w:sz="8" w:space="0" w:color="auto"/>
              <w:bottom w:val="single" w:sz="8" w:space="0" w:color="auto"/>
              <w:right w:val="double" w:sz="6" w:space="0" w:color="3F3F3F"/>
            </w:tcBorders>
            <w:shd w:val="clear" w:color="000000" w:fill="A5A5A5"/>
            <w:noWrap/>
            <w:vAlign w:val="bottom"/>
            <w:hideMark/>
          </w:tcPr>
          <w:p w14:paraId="3990E2D7"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0.71</w:t>
            </w:r>
          </w:p>
        </w:tc>
        <w:tc>
          <w:tcPr>
            <w:tcW w:w="1300" w:type="dxa"/>
            <w:tcBorders>
              <w:top w:val="double" w:sz="6" w:space="0" w:color="3F3F3F"/>
              <w:left w:val="single" w:sz="8" w:space="0" w:color="auto"/>
              <w:bottom w:val="single" w:sz="8" w:space="0" w:color="auto"/>
              <w:right w:val="double" w:sz="6" w:space="0" w:color="3F3F3F"/>
            </w:tcBorders>
            <w:shd w:val="clear" w:color="000000" w:fill="A5A5A5"/>
            <w:noWrap/>
            <w:vAlign w:val="bottom"/>
            <w:hideMark/>
          </w:tcPr>
          <w:p w14:paraId="3990E2D8"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1.25</w:t>
            </w:r>
          </w:p>
        </w:tc>
        <w:tc>
          <w:tcPr>
            <w:tcW w:w="1300" w:type="dxa"/>
            <w:tcBorders>
              <w:top w:val="double" w:sz="6" w:space="0" w:color="3F3F3F"/>
              <w:left w:val="single" w:sz="8" w:space="0" w:color="auto"/>
              <w:bottom w:val="single" w:sz="8" w:space="0" w:color="auto"/>
              <w:right w:val="double" w:sz="6" w:space="0" w:color="3F3F3F"/>
            </w:tcBorders>
            <w:shd w:val="clear" w:color="000000" w:fill="A5A5A5"/>
            <w:noWrap/>
            <w:vAlign w:val="bottom"/>
            <w:hideMark/>
          </w:tcPr>
          <w:p w14:paraId="3990E2D9"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1.49</w:t>
            </w:r>
          </w:p>
        </w:tc>
        <w:tc>
          <w:tcPr>
            <w:tcW w:w="1300" w:type="dxa"/>
            <w:tcBorders>
              <w:top w:val="double" w:sz="6" w:space="0" w:color="3F3F3F"/>
              <w:left w:val="single" w:sz="8" w:space="0" w:color="auto"/>
              <w:bottom w:val="single" w:sz="8" w:space="0" w:color="auto"/>
              <w:right w:val="double" w:sz="6" w:space="0" w:color="3F3F3F"/>
            </w:tcBorders>
            <w:shd w:val="clear" w:color="000000" w:fill="A5A5A5"/>
            <w:noWrap/>
            <w:vAlign w:val="bottom"/>
            <w:hideMark/>
          </w:tcPr>
          <w:p w14:paraId="3990E2DA"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0.87</w:t>
            </w:r>
          </w:p>
        </w:tc>
        <w:tc>
          <w:tcPr>
            <w:tcW w:w="1409" w:type="dxa"/>
            <w:tcBorders>
              <w:top w:val="double" w:sz="6" w:space="0" w:color="3F3F3F"/>
              <w:left w:val="single" w:sz="8" w:space="0" w:color="auto"/>
              <w:bottom w:val="single" w:sz="8" w:space="0" w:color="auto"/>
              <w:right w:val="double" w:sz="6" w:space="0" w:color="3F3F3F"/>
            </w:tcBorders>
            <w:shd w:val="clear" w:color="000000" w:fill="A5A5A5"/>
            <w:noWrap/>
            <w:vAlign w:val="bottom"/>
            <w:hideMark/>
          </w:tcPr>
          <w:p w14:paraId="3990E2DB"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-0.54</w:t>
            </w:r>
          </w:p>
        </w:tc>
        <w:tc>
          <w:tcPr>
            <w:tcW w:w="1191" w:type="dxa"/>
            <w:tcBorders>
              <w:top w:val="double" w:sz="6" w:space="0" w:color="3F3F3F"/>
              <w:left w:val="nil"/>
              <w:bottom w:val="single" w:sz="8" w:space="0" w:color="auto"/>
              <w:right w:val="single" w:sz="8" w:space="0" w:color="auto"/>
            </w:tcBorders>
            <w:shd w:val="clear" w:color="000000" w:fill="A5A5A5"/>
            <w:noWrap/>
            <w:vAlign w:val="bottom"/>
            <w:hideMark/>
          </w:tcPr>
          <w:p w14:paraId="3990E2DC" w14:textId="77777777" w:rsidR="00A25F7E" w:rsidRPr="00C44BC9" w:rsidRDefault="00A25F7E" w:rsidP="00881E8F">
            <w:pPr>
              <w:spacing w:after="0"/>
              <w:jc w:val="right"/>
              <w:rPr>
                <w:b/>
                <w:bCs/>
                <w:color w:val="FFFFFF"/>
                <w:sz w:val="24"/>
                <w:lang w:val="en-US" w:eastAsia="en-US"/>
              </w:rPr>
            </w:pPr>
            <w:r w:rsidRPr="00C44BC9">
              <w:rPr>
                <w:b/>
                <w:bCs/>
                <w:color w:val="FFFFFF"/>
                <w:sz w:val="24"/>
                <w:lang w:val="en-US" w:eastAsia="en-US"/>
              </w:rPr>
              <w:t>0.63</w:t>
            </w:r>
          </w:p>
        </w:tc>
      </w:tr>
    </w:tbl>
    <w:p w14:paraId="3990E2DE" w14:textId="77777777" w:rsidR="00A25F7E" w:rsidRDefault="00A25F7E" w:rsidP="00C44BC9">
      <w:pPr>
        <w:pStyle w:val="Caption"/>
      </w:pPr>
      <w:bookmarkStart w:id="664" w:name="_Toc398190123"/>
      <w:bookmarkStart w:id="665" w:name="_Toc400445944"/>
      <w:r>
        <w:t xml:space="preserve">Table </w:t>
      </w:r>
      <w:r w:rsidR="004524AF">
        <w:fldChar w:fldCharType="begin"/>
      </w:r>
      <w:r>
        <w:instrText xml:space="preserve"> SEQ Table \* ARABIC </w:instrText>
      </w:r>
      <w:r w:rsidR="004524AF">
        <w:fldChar w:fldCharType="separate"/>
      </w:r>
      <w:r w:rsidR="00FE4CC0">
        <w:rPr>
          <w:noProof/>
        </w:rPr>
        <w:t>21</w:t>
      </w:r>
      <w:r w:rsidR="004524AF">
        <w:rPr>
          <w:noProof/>
        </w:rPr>
        <w:fldChar w:fldCharType="end"/>
      </w:r>
      <w:bookmarkEnd w:id="663"/>
      <w:r w:rsidR="00D46B59">
        <w:rPr>
          <w:noProof/>
        </w:rPr>
        <w:t>:</w:t>
      </w:r>
      <w:r>
        <w:rPr>
          <w:noProof/>
        </w:rPr>
        <w:t xml:space="preserve"> Estimation of the polarimetric gain imbalance over ESA nd DLR transponders</w:t>
      </w:r>
      <w:bookmarkEnd w:id="664"/>
      <w:bookmarkEnd w:id="665"/>
    </w:p>
    <w:p w14:paraId="3990E2DF" w14:textId="77777777" w:rsidR="00A25F7E" w:rsidRDefault="00A25F7E" w:rsidP="00A25F7E"/>
    <w:p w14:paraId="3990E2E0" w14:textId="77777777" w:rsidR="00A25F7E" w:rsidRPr="0050666E" w:rsidRDefault="00A25F7E" w:rsidP="00A25F7E">
      <w:pPr>
        <w:rPr>
          <w:b/>
        </w:rPr>
      </w:pPr>
      <w:r w:rsidRPr="0050666E">
        <w:rPr>
          <w:b/>
        </w:rPr>
        <w:t>Recommendation</w:t>
      </w:r>
    </w:p>
    <w:p w14:paraId="3990E2E1" w14:textId="77777777" w:rsidR="00A25F7E" w:rsidRDefault="00A25F7E" w:rsidP="00A25F7E">
      <w:r>
        <w:t>The reason of the gain imbalance need to be further investigated at instrument and processing level.</w:t>
      </w:r>
    </w:p>
    <w:p w14:paraId="3990E2E2" w14:textId="77777777" w:rsidR="00A25F7E" w:rsidRDefault="00A25F7E" w:rsidP="00A25F7E">
      <w:r>
        <w:t>At processing level the following need to be (re-)verified:</w:t>
      </w:r>
    </w:p>
    <w:p w14:paraId="3990E2E3" w14:textId="77777777" w:rsidR="00A25F7E" w:rsidRDefault="00A25F7E" w:rsidP="00A25F7E">
      <w:pPr>
        <w:pStyle w:val="ListParagraph"/>
        <w:numPr>
          <w:ilvl w:val="0"/>
          <w:numId w:val="32"/>
        </w:numPr>
        <w:spacing w:after="0"/>
        <w:jc w:val="left"/>
      </w:pPr>
      <w:r>
        <w:t>Validity of the EAP used generated by the AM</w:t>
      </w:r>
    </w:p>
    <w:p w14:paraId="3990E2E4" w14:textId="77777777" w:rsidR="00A25F7E" w:rsidRDefault="00A25F7E" w:rsidP="00A25F7E">
      <w:pPr>
        <w:pStyle w:val="ListParagraph"/>
        <w:numPr>
          <w:ilvl w:val="0"/>
          <w:numId w:val="32"/>
        </w:numPr>
        <w:spacing w:after="0"/>
        <w:jc w:val="left"/>
      </w:pPr>
      <w:r>
        <w:t>Correct application of the PG and ratio of RxCal Power</w:t>
      </w:r>
    </w:p>
    <w:p w14:paraId="3990E2E5" w14:textId="77777777" w:rsidR="00A25F7E" w:rsidRDefault="00A25F7E" w:rsidP="00A25F7E">
      <w:pPr>
        <w:pStyle w:val="ListParagraph"/>
        <w:numPr>
          <w:ilvl w:val="0"/>
          <w:numId w:val="32"/>
        </w:numPr>
        <w:spacing w:after="0"/>
        <w:jc w:val="left"/>
      </w:pPr>
      <w:r>
        <w:t>Further comparison with prototype s/w</w:t>
      </w:r>
    </w:p>
    <w:p w14:paraId="3990E2E6" w14:textId="77777777" w:rsidR="00A25F7E" w:rsidRDefault="00A25F7E" w:rsidP="00A25F7E">
      <w:r>
        <w:t>Pending from the result of this analysis the gain imbalance needs to corrected in order to achieve the radiometric accuracy requirement. It is proposed to compensate for that by adjusting accordingly the PGref.</w:t>
      </w:r>
    </w:p>
    <w:p w14:paraId="3990E2E7" w14:textId="77777777" w:rsidR="00A25F7E" w:rsidRDefault="00A25F7E" w:rsidP="00A25F7E"/>
    <w:p w14:paraId="3990E2E8" w14:textId="77777777" w:rsidR="00A25F7E" w:rsidRDefault="00A25F7E" w:rsidP="00A25F7E">
      <w:r>
        <w:lastRenderedPageBreak/>
        <w:t xml:space="preserve">For the phase imbalance, the IPF requires to be updated with the complex EAP correction before drawing any conclusion. </w:t>
      </w:r>
    </w:p>
    <w:p w14:paraId="3990E2E9" w14:textId="77777777" w:rsidR="00A25F7E" w:rsidRDefault="00A25F7E" w:rsidP="00A25F7E"/>
    <w:p w14:paraId="3990E2EA" w14:textId="77777777" w:rsidR="00A25F7E" w:rsidRDefault="00A25F7E" w:rsidP="00A25F7E">
      <w:r>
        <w:t>Providing the variability of the imbalance across different modes and polarisation it is recommended to continue acquiring over the DLR transponders in order to collect sufficient measurements is stable orbit conditions.</w:t>
      </w:r>
    </w:p>
    <w:p w14:paraId="3990E2EB" w14:textId="77777777" w:rsidR="008E5287" w:rsidRDefault="008E5287" w:rsidP="00E94021"/>
    <w:p w14:paraId="3990E2EC" w14:textId="77777777" w:rsidR="00C57895" w:rsidRPr="00A74394" w:rsidRDefault="00C57895" w:rsidP="00C57895">
      <w:pPr>
        <w:rPr>
          <w:b/>
          <w:u w:val="single"/>
        </w:rPr>
      </w:pPr>
      <w:r>
        <w:rPr>
          <w:b/>
          <w:u w:val="single"/>
        </w:rPr>
        <w:t>Polarimetric Channel coregistration</w:t>
      </w:r>
    </w:p>
    <w:p w14:paraId="3990E2ED" w14:textId="77777777" w:rsidR="00C57895" w:rsidRDefault="00C57895" w:rsidP="00C57895">
      <w:r w:rsidRPr="00C97D33">
        <w:t xml:space="preserve">The point targets given in Appendix B and the products given in Appendix C have been used to measure the polarimetic </w:t>
      </w:r>
      <w:r>
        <w:t>c</w:t>
      </w:r>
      <w:r w:rsidRPr="00EE7AB4">
        <w:t>o-registration</w:t>
      </w:r>
      <w:r>
        <w:t xml:space="preserve"> and cross-talk assessment</w:t>
      </w:r>
      <w:r w:rsidRPr="00C97D33">
        <w:t xml:space="preserve">. </w:t>
      </w:r>
    </w:p>
    <w:p w14:paraId="3990E2EE" w14:textId="77777777" w:rsidR="00C57895" w:rsidRDefault="00C57895" w:rsidP="00C57895">
      <w:r w:rsidRPr="00C97D33">
        <w:t>The point targets used for th</w:t>
      </w:r>
      <w:r>
        <w:t>e</w:t>
      </w:r>
      <w:r w:rsidRPr="00C97D33">
        <w:t xml:space="preserve"> </w:t>
      </w:r>
      <w:r>
        <w:t>c</w:t>
      </w:r>
      <w:r w:rsidRPr="00EE7AB4">
        <w:t xml:space="preserve">o-registration </w:t>
      </w:r>
      <w:r w:rsidRPr="00C97D33">
        <w:t xml:space="preserve">analysis are either the ESA or DLR transponder as they both provide an impulse response in both polarisations of dual polarisation imagery.  </w:t>
      </w:r>
      <w:r w:rsidR="004524AF">
        <w:fldChar w:fldCharType="begin"/>
      </w:r>
      <w:r>
        <w:instrText xml:space="preserve"> REF _Ref398120387 \h </w:instrText>
      </w:r>
      <w:r w:rsidR="004524AF">
        <w:fldChar w:fldCharType="separate"/>
      </w:r>
      <w:r>
        <w:t xml:space="preserve">Figure </w:t>
      </w:r>
      <w:r>
        <w:rPr>
          <w:noProof/>
        </w:rPr>
        <w:t>64</w:t>
      </w:r>
      <w:r w:rsidR="004524AF">
        <w:fldChar w:fldCharType="end"/>
      </w:r>
      <w:r>
        <w:t xml:space="preserve"> shows examples of SM, IW &amp; EW co-registration for ESA and DLR transponders (for the ESA transponder, the images shown are at full resolution while for the DLR transponders, oversampled images are shown). In all three examples the co-registration was zero in both range and azimuth. </w:t>
      </w:r>
      <w:r w:rsidR="004524AF">
        <w:fldChar w:fldCharType="begin"/>
      </w:r>
      <w:r>
        <w:instrText xml:space="preserve"> REF _Ref398120573 \h </w:instrText>
      </w:r>
      <w:r w:rsidR="004524AF">
        <w:fldChar w:fldCharType="separate"/>
      </w:r>
      <w:r w:rsidR="00FC791C">
        <w:t xml:space="preserve">Table </w:t>
      </w:r>
      <w:r w:rsidR="00FC791C">
        <w:rPr>
          <w:noProof/>
        </w:rPr>
        <w:t>22</w:t>
      </w:r>
      <w:r w:rsidR="004524AF">
        <w:fldChar w:fldCharType="end"/>
      </w:r>
      <w:r>
        <w:t xml:space="preserve"> below shows that the average measured </w:t>
      </w:r>
      <w:r w:rsidRPr="00C97D33">
        <w:t xml:space="preserve">polarimetic </w:t>
      </w:r>
      <w:r>
        <w:t>c</w:t>
      </w:r>
      <w:r w:rsidRPr="00EE7AB4">
        <w:t>o-registration</w:t>
      </w:r>
      <w:r>
        <w:t xml:space="preserve"> derived from SLC products is very small. Indeed, for 48 of the point targets measurements, the </w:t>
      </w:r>
      <w:r w:rsidRPr="00C97D33">
        <w:t xml:space="preserve">polarimetic </w:t>
      </w:r>
      <w:r>
        <w:t>c</w:t>
      </w:r>
      <w:r w:rsidRPr="00EE7AB4">
        <w:t>o-registration</w:t>
      </w:r>
      <w:r>
        <w:t xml:space="preserve"> was zero in both range and azimuth (with the IRF peak </w:t>
      </w:r>
      <w:r w:rsidR="000659B4">
        <w:t>measured to a 1/16 of a pixel).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C57895" w14:paraId="3990E2F1" w14:textId="77777777" w:rsidTr="000659B4">
        <w:tc>
          <w:tcPr>
            <w:tcW w:w="4630" w:type="dxa"/>
          </w:tcPr>
          <w:p w14:paraId="3990E2EF" w14:textId="77777777" w:rsidR="00C57895" w:rsidRDefault="00C57895" w:rsidP="00C57895">
            <w:pPr>
              <w:spacing w:after="0"/>
            </w:pPr>
            <w:r w:rsidRPr="00EE43B8">
              <w:rPr>
                <w:noProof/>
                <w:lang w:eastAsia="en-GB"/>
              </w:rPr>
              <w:drawing>
                <wp:inline distT="0" distB="0" distL="0" distR="0" wp14:anchorId="3990EF6F" wp14:editId="3990EF70">
                  <wp:extent cx="2772000" cy="2772000"/>
                  <wp:effectExtent l="0" t="0" r="9525" b="952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2F0" w14:textId="77777777" w:rsidR="00C57895" w:rsidRDefault="00C57895" w:rsidP="00C57895">
            <w:pPr>
              <w:spacing w:after="0"/>
            </w:pPr>
            <w:r w:rsidRPr="00EE43B8">
              <w:rPr>
                <w:noProof/>
                <w:lang w:eastAsia="en-GB"/>
              </w:rPr>
              <w:drawing>
                <wp:inline distT="0" distB="0" distL="0" distR="0" wp14:anchorId="3990EF71" wp14:editId="3990EF72">
                  <wp:extent cx="2772000" cy="2772000"/>
                  <wp:effectExtent l="0" t="0" r="9525" b="9525"/>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C57895" w14:paraId="3990E2F4" w14:textId="77777777" w:rsidTr="000659B4">
        <w:tc>
          <w:tcPr>
            <w:tcW w:w="4630" w:type="dxa"/>
          </w:tcPr>
          <w:p w14:paraId="3990E2F2" w14:textId="77777777" w:rsidR="00C57895" w:rsidRDefault="00C57895" w:rsidP="00C57895">
            <w:pPr>
              <w:spacing w:before="60" w:after="60"/>
              <w:jc w:val="center"/>
            </w:pPr>
            <w:r w:rsidRPr="00EE43B8">
              <w:t>ESA NLR (S6 SLC HH</w:t>
            </w:r>
            <w:r>
              <w:t>)</w:t>
            </w:r>
          </w:p>
        </w:tc>
        <w:tc>
          <w:tcPr>
            <w:tcW w:w="4631" w:type="dxa"/>
          </w:tcPr>
          <w:p w14:paraId="3990E2F3" w14:textId="77777777" w:rsidR="00C57895" w:rsidRDefault="00C57895" w:rsidP="00C57895">
            <w:pPr>
              <w:spacing w:before="60" w:after="60"/>
              <w:jc w:val="center"/>
            </w:pPr>
            <w:r w:rsidRPr="00EE43B8">
              <w:t>ESA NLR (S6 SLC H</w:t>
            </w:r>
            <w:r>
              <w:t>V)</w:t>
            </w:r>
          </w:p>
        </w:tc>
      </w:tr>
      <w:tr w:rsidR="00C57895" w14:paraId="3990E2F7" w14:textId="77777777" w:rsidTr="000659B4">
        <w:tc>
          <w:tcPr>
            <w:tcW w:w="4630" w:type="dxa"/>
          </w:tcPr>
          <w:p w14:paraId="3990E2F5" w14:textId="77777777" w:rsidR="00C57895" w:rsidRDefault="00C57895" w:rsidP="00C57895">
            <w:pPr>
              <w:spacing w:after="0"/>
              <w:jc w:val="center"/>
            </w:pPr>
            <w:r w:rsidRPr="00EE43B8">
              <w:rPr>
                <w:noProof/>
                <w:lang w:eastAsia="en-GB"/>
              </w:rPr>
              <w:lastRenderedPageBreak/>
              <w:drawing>
                <wp:inline distT="0" distB="0" distL="0" distR="0" wp14:anchorId="3990EF73" wp14:editId="3990EF74">
                  <wp:extent cx="2772000" cy="2772000"/>
                  <wp:effectExtent l="0" t="0" r="9525" b="9525"/>
                  <wp:docPr id="8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2F6" w14:textId="77777777" w:rsidR="00C57895" w:rsidRDefault="00C57895" w:rsidP="00C57895">
            <w:pPr>
              <w:spacing w:after="0"/>
              <w:jc w:val="center"/>
            </w:pPr>
            <w:r w:rsidRPr="00EE43B8">
              <w:rPr>
                <w:noProof/>
                <w:lang w:eastAsia="en-GB"/>
              </w:rPr>
              <w:drawing>
                <wp:inline distT="0" distB="0" distL="0" distR="0" wp14:anchorId="3990EF75" wp14:editId="3990EF76">
                  <wp:extent cx="2772000" cy="2772000"/>
                  <wp:effectExtent l="0" t="0" r="9525" b="9525"/>
                  <wp:docPr id="8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C57895" w14:paraId="3990E2FA" w14:textId="77777777" w:rsidTr="000659B4">
        <w:tc>
          <w:tcPr>
            <w:tcW w:w="4630" w:type="dxa"/>
          </w:tcPr>
          <w:p w14:paraId="3990E2F8" w14:textId="77777777" w:rsidR="00C57895" w:rsidRDefault="00C57895" w:rsidP="00C57895">
            <w:pPr>
              <w:spacing w:before="60" w:after="60"/>
              <w:ind w:left="720"/>
              <w:jc w:val="center"/>
            </w:pPr>
            <w:r w:rsidRPr="00EE43B8">
              <w:t xml:space="preserve">DLR </w:t>
            </w:r>
            <w:r>
              <w:t>D39 (IW SLC HH</w:t>
            </w:r>
            <w:r w:rsidRPr="00EE43B8">
              <w:t>)</w:t>
            </w:r>
          </w:p>
        </w:tc>
        <w:tc>
          <w:tcPr>
            <w:tcW w:w="4631" w:type="dxa"/>
          </w:tcPr>
          <w:p w14:paraId="3990E2F9" w14:textId="77777777" w:rsidR="00C57895" w:rsidRDefault="00C57895" w:rsidP="00C57895">
            <w:pPr>
              <w:spacing w:before="60" w:after="60"/>
              <w:jc w:val="center"/>
            </w:pPr>
            <w:r w:rsidRPr="00EE43B8">
              <w:t xml:space="preserve">DLR </w:t>
            </w:r>
            <w:r>
              <w:t xml:space="preserve">D39 (IW SLC </w:t>
            </w:r>
            <w:r w:rsidRPr="00EE43B8">
              <w:t>HV)</w:t>
            </w:r>
          </w:p>
        </w:tc>
      </w:tr>
      <w:tr w:rsidR="00C57895" w14:paraId="3990E2FD" w14:textId="77777777" w:rsidTr="000659B4">
        <w:tc>
          <w:tcPr>
            <w:tcW w:w="4630" w:type="dxa"/>
          </w:tcPr>
          <w:p w14:paraId="3990E2FB" w14:textId="77777777" w:rsidR="00C57895" w:rsidRPr="00EE43B8" w:rsidRDefault="00C57895" w:rsidP="00C57895">
            <w:pPr>
              <w:spacing w:after="0"/>
            </w:pPr>
            <w:r w:rsidRPr="00EE43B8">
              <w:rPr>
                <w:noProof/>
                <w:lang w:eastAsia="en-GB"/>
              </w:rPr>
              <w:drawing>
                <wp:inline distT="0" distB="0" distL="0" distR="0" wp14:anchorId="3990EF77" wp14:editId="3990EF78">
                  <wp:extent cx="2770966" cy="2772000"/>
                  <wp:effectExtent l="0" t="0" r="0" b="0"/>
                  <wp:docPr id="307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0966"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2FC" w14:textId="77777777" w:rsidR="00C57895" w:rsidRPr="00EE43B8" w:rsidRDefault="00C57895" w:rsidP="00C57895">
            <w:pPr>
              <w:spacing w:after="0"/>
              <w:jc w:val="center"/>
            </w:pPr>
            <w:r w:rsidRPr="00EE43B8">
              <w:rPr>
                <w:noProof/>
                <w:lang w:eastAsia="en-GB"/>
              </w:rPr>
              <w:drawing>
                <wp:inline distT="0" distB="0" distL="0" distR="0" wp14:anchorId="3990EF79" wp14:editId="3990EF7A">
                  <wp:extent cx="2772000" cy="2772000"/>
                  <wp:effectExtent l="0" t="0" r="9525"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C57895" w14:paraId="3990E300" w14:textId="77777777" w:rsidTr="000659B4">
        <w:tc>
          <w:tcPr>
            <w:tcW w:w="4630" w:type="dxa"/>
          </w:tcPr>
          <w:p w14:paraId="3990E2FE" w14:textId="77777777" w:rsidR="00C57895" w:rsidRPr="00EE43B8" w:rsidRDefault="00C57895" w:rsidP="00C57895">
            <w:pPr>
              <w:spacing w:before="60" w:after="60"/>
              <w:ind w:left="720"/>
              <w:jc w:val="center"/>
            </w:pPr>
            <w:r>
              <w:t>DLR D41 (EW SLC HH</w:t>
            </w:r>
            <w:r w:rsidRPr="00EE43B8">
              <w:t>)</w:t>
            </w:r>
          </w:p>
        </w:tc>
        <w:tc>
          <w:tcPr>
            <w:tcW w:w="4631" w:type="dxa"/>
          </w:tcPr>
          <w:p w14:paraId="3990E2FF" w14:textId="77777777" w:rsidR="00C57895" w:rsidRPr="00EE43B8" w:rsidRDefault="00C57895" w:rsidP="00C57895">
            <w:pPr>
              <w:spacing w:before="60" w:after="60"/>
              <w:jc w:val="center"/>
            </w:pPr>
            <w:r>
              <w:t xml:space="preserve">DLR D41 (EW SLC </w:t>
            </w:r>
            <w:r w:rsidRPr="00EE43B8">
              <w:t>HV)</w:t>
            </w:r>
          </w:p>
        </w:tc>
      </w:tr>
    </w:tbl>
    <w:p w14:paraId="3990E301" w14:textId="77777777" w:rsidR="00C57895" w:rsidRDefault="00C57895" w:rsidP="00C57895">
      <w:pPr>
        <w:pStyle w:val="Caption"/>
      </w:pPr>
      <w:bookmarkStart w:id="666" w:name="_Ref398120387"/>
      <w:bookmarkStart w:id="667" w:name="_Toc400445905"/>
      <w:r>
        <w:t xml:space="preserve">Figure </w:t>
      </w:r>
      <w:r w:rsidR="004524AF">
        <w:fldChar w:fldCharType="begin"/>
      </w:r>
      <w:r>
        <w:instrText xml:space="preserve"> SEQ Figure \* ARABIC </w:instrText>
      </w:r>
      <w:r w:rsidR="004524AF">
        <w:fldChar w:fldCharType="separate"/>
      </w:r>
      <w:r w:rsidR="00CA5AE5">
        <w:rPr>
          <w:noProof/>
        </w:rPr>
        <w:t>64</w:t>
      </w:r>
      <w:r w:rsidR="004524AF">
        <w:fldChar w:fldCharType="end"/>
      </w:r>
      <w:bookmarkEnd w:id="666"/>
      <w:r w:rsidRPr="00A31754">
        <w:t xml:space="preserve">: </w:t>
      </w:r>
      <w:r>
        <w:t>SLC Co-registration Examples</w:t>
      </w:r>
      <w:bookmarkEnd w:id="667"/>
    </w:p>
    <w:p w14:paraId="3990E302" w14:textId="77777777" w:rsidR="00C57895" w:rsidRDefault="00C57895" w:rsidP="00C57895"/>
    <w:tbl>
      <w:tblPr>
        <w:tblStyle w:val="TableGrid"/>
        <w:tblW w:w="0" w:type="auto"/>
        <w:tblLook w:val="04A0" w:firstRow="1" w:lastRow="0" w:firstColumn="1" w:lastColumn="0" w:noHBand="0" w:noVBand="1"/>
      </w:tblPr>
      <w:tblGrid>
        <w:gridCol w:w="3084"/>
        <w:gridCol w:w="3084"/>
        <w:gridCol w:w="3084"/>
      </w:tblGrid>
      <w:tr w:rsidR="00C57895" w14:paraId="3990E306" w14:textId="77777777" w:rsidTr="00C57895">
        <w:tc>
          <w:tcPr>
            <w:tcW w:w="3087" w:type="dxa"/>
            <w:shd w:val="clear" w:color="auto" w:fill="BFBFBF" w:themeFill="background1" w:themeFillShade="BF"/>
          </w:tcPr>
          <w:p w14:paraId="3990E303" w14:textId="77777777" w:rsidR="00C57895" w:rsidRDefault="00C57895" w:rsidP="00C57895">
            <w:pPr>
              <w:spacing w:before="60" w:after="60"/>
              <w:jc w:val="center"/>
            </w:pPr>
            <w:r>
              <w:t>Transponder Range Co-registration (m)</w:t>
            </w:r>
          </w:p>
        </w:tc>
        <w:tc>
          <w:tcPr>
            <w:tcW w:w="3087" w:type="dxa"/>
            <w:shd w:val="clear" w:color="auto" w:fill="BFBFBF" w:themeFill="background1" w:themeFillShade="BF"/>
          </w:tcPr>
          <w:p w14:paraId="3990E304" w14:textId="77777777" w:rsidR="00C57895" w:rsidRDefault="00C57895" w:rsidP="00C57895">
            <w:pPr>
              <w:spacing w:before="60" w:after="60"/>
              <w:jc w:val="center"/>
            </w:pPr>
            <w:r>
              <w:t>Transponder Range Co-registration (m)</w:t>
            </w:r>
          </w:p>
        </w:tc>
        <w:tc>
          <w:tcPr>
            <w:tcW w:w="3087" w:type="dxa"/>
            <w:shd w:val="clear" w:color="auto" w:fill="BFBFBF" w:themeFill="background1" w:themeFillShade="BF"/>
          </w:tcPr>
          <w:p w14:paraId="3990E305" w14:textId="77777777" w:rsidR="00C57895" w:rsidRDefault="00C57895" w:rsidP="00C57895">
            <w:pPr>
              <w:spacing w:before="60" w:after="60"/>
              <w:jc w:val="center"/>
            </w:pPr>
            <w:r>
              <w:t>Number of Measurements</w:t>
            </w:r>
          </w:p>
        </w:tc>
      </w:tr>
      <w:tr w:rsidR="00C57895" w14:paraId="3990E30A" w14:textId="77777777" w:rsidTr="00C57895">
        <w:tc>
          <w:tcPr>
            <w:tcW w:w="3087" w:type="dxa"/>
          </w:tcPr>
          <w:p w14:paraId="3990E307" w14:textId="77777777" w:rsidR="00C57895" w:rsidRDefault="00C57895" w:rsidP="00C57895">
            <w:pPr>
              <w:spacing w:before="60" w:after="60"/>
              <w:jc w:val="center"/>
            </w:pPr>
            <w:r>
              <w:t>0.021±0.112</w:t>
            </w:r>
          </w:p>
        </w:tc>
        <w:tc>
          <w:tcPr>
            <w:tcW w:w="3087" w:type="dxa"/>
          </w:tcPr>
          <w:p w14:paraId="3990E308" w14:textId="77777777" w:rsidR="00C57895" w:rsidRDefault="00C57895" w:rsidP="00C57895">
            <w:pPr>
              <w:spacing w:before="60" w:after="60"/>
              <w:jc w:val="center"/>
            </w:pPr>
            <w:r>
              <w:t>0.029±0.268</w:t>
            </w:r>
          </w:p>
        </w:tc>
        <w:tc>
          <w:tcPr>
            <w:tcW w:w="3087" w:type="dxa"/>
          </w:tcPr>
          <w:p w14:paraId="3990E309" w14:textId="77777777" w:rsidR="00C57895" w:rsidRDefault="00C57895" w:rsidP="00C57895">
            <w:pPr>
              <w:spacing w:before="60" w:after="60"/>
              <w:jc w:val="center"/>
            </w:pPr>
            <w:r>
              <w:t>66</w:t>
            </w:r>
          </w:p>
        </w:tc>
      </w:tr>
    </w:tbl>
    <w:p w14:paraId="3990E30B" w14:textId="77777777" w:rsidR="00C57895" w:rsidRPr="00EE7AB4" w:rsidRDefault="00C57895" w:rsidP="00C57895">
      <w:pPr>
        <w:pStyle w:val="Caption"/>
      </w:pPr>
      <w:bookmarkStart w:id="668" w:name="_Ref398120573"/>
      <w:bookmarkStart w:id="669" w:name="_Toc400445945"/>
      <w:r>
        <w:t xml:space="preserve">Table </w:t>
      </w:r>
      <w:r w:rsidR="004524AF">
        <w:fldChar w:fldCharType="begin"/>
      </w:r>
      <w:r>
        <w:instrText xml:space="preserve"> SEQ Table \* ARABIC </w:instrText>
      </w:r>
      <w:r w:rsidR="004524AF">
        <w:fldChar w:fldCharType="separate"/>
      </w:r>
      <w:r w:rsidR="00FE4CC0">
        <w:rPr>
          <w:noProof/>
        </w:rPr>
        <w:t>22</w:t>
      </w:r>
      <w:r w:rsidR="004524AF">
        <w:fldChar w:fldCharType="end"/>
      </w:r>
      <w:bookmarkEnd w:id="668"/>
      <w:r>
        <w:t xml:space="preserve">: SLC </w:t>
      </w:r>
      <w:r w:rsidRPr="00EE7AB4">
        <w:t>Polarimetric Co-registration</w:t>
      </w:r>
      <w:bookmarkEnd w:id="669"/>
    </w:p>
    <w:p w14:paraId="3990E30C" w14:textId="77777777" w:rsidR="00A25F7E" w:rsidRPr="00C57895" w:rsidRDefault="00A25F7E" w:rsidP="00A25F7E"/>
    <w:p w14:paraId="3990E30D" w14:textId="77777777" w:rsidR="00A25F7E" w:rsidRPr="00A74394" w:rsidRDefault="00A25F7E" w:rsidP="00A25F7E">
      <w:pPr>
        <w:rPr>
          <w:b/>
          <w:u w:val="single"/>
        </w:rPr>
      </w:pPr>
      <w:r>
        <w:rPr>
          <w:b/>
          <w:u w:val="single"/>
        </w:rPr>
        <w:t>Pola</w:t>
      </w:r>
      <w:r w:rsidR="00C57895">
        <w:rPr>
          <w:b/>
          <w:u w:val="single"/>
        </w:rPr>
        <w:t>rimetric Cross-Talk</w:t>
      </w:r>
    </w:p>
    <w:p w14:paraId="3990E30E" w14:textId="77777777" w:rsidR="000659B4" w:rsidRDefault="000659B4" w:rsidP="000659B4">
      <w:r w:rsidRPr="00C97D33">
        <w:t>The point targets used for th</w:t>
      </w:r>
      <w:r>
        <w:t>e</w:t>
      </w:r>
      <w:r w:rsidRPr="00C97D33">
        <w:t xml:space="preserve"> </w:t>
      </w:r>
      <w:r>
        <w:t>cross-talk</w:t>
      </w:r>
      <w:r w:rsidRPr="00EE7AB4">
        <w:t xml:space="preserve"> </w:t>
      </w:r>
      <w:r w:rsidRPr="00C97D33">
        <w:t xml:space="preserve">analysis are either the DLR </w:t>
      </w:r>
      <w:r>
        <w:t>or BAE trihedral corners reflector</w:t>
      </w:r>
      <w:r w:rsidRPr="00C97D33">
        <w:t xml:space="preserve"> as they both provide an impulse response in </w:t>
      </w:r>
      <w:r>
        <w:t>only one</w:t>
      </w:r>
      <w:r w:rsidRPr="00C97D33">
        <w:t xml:space="preserve"> polarisations </w:t>
      </w:r>
      <w:r>
        <w:t>(HH or VV) of dual polarisation imagery</w:t>
      </w:r>
      <w:r w:rsidRPr="00C97D33">
        <w:t>.</w:t>
      </w:r>
      <w:r>
        <w:t xml:space="preserve">  </w:t>
      </w:r>
      <w:r w:rsidR="004524AF">
        <w:fldChar w:fldCharType="begin"/>
      </w:r>
      <w:r>
        <w:instrText xml:space="preserve"> REF _Ref398121198 \h </w:instrText>
      </w:r>
      <w:r w:rsidR="004524AF">
        <w:fldChar w:fldCharType="separate"/>
      </w:r>
      <w:r>
        <w:t xml:space="preserve">Figure </w:t>
      </w:r>
      <w:r>
        <w:rPr>
          <w:noProof/>
        </w:rPr>
        <w:t>65</w:t>
      </w:r>
      <w:r w:rsidR="004524AF">
        <w:fldChar w:fldCharType="end"/>
      </w:r>
      <w:r>
        <w:t xml:space="preserve"> shows examples of SM, IW &amp; EW cross-talk for DLR corner reflector (the images shown are oversampled): the measured cross-talk for SM is -30.6dB, for IW is -49.20dB </w:t>
      </w:r>
      <w:r>
        <w:lastRenderedPageBreak/>
        <w:t>while for EW no cross-talk IRF could be identified.</w:t>
      </w:r>
      <w:r w:rsidRPr="00C97D33">
        <w:t xml:space="preserve">  </w:t>
      </w:r>
      <w:r>
        <w:t xml:space="preserve">As shown in </w:t>
      </w:r>
      <w:r w:rsidR="004524AF">
        <w:fldChar w:fldCharType="begin"/>
      </w:r>
      <w:r>
        <w:instrText xml:space="preserve"> REF _Ref398121407 \h </w:instrText>
      </w:r>
      <w:r w:rsidR="004524AF">
        <w:fldChar w:fldCharType="separate"/>
      </w:r>
      <w:r w:rsidR="00FC791C">
        <w:t xml:space="preserve">Table </w:t>
      </w:r>
      <w:r w:rsidR="00FC791C">
        <w:rPr>
          <w:noProof/>
        </w:rPr>
        <w:t>23</w:t>
      </w:r>
      <w:r w:rsidR="004524AF">
        <w:fldChar w:fldCharType="end"/>
      </w:r>
      <w:r>
        <w:t xml:space="preserve"> below, the measured cross-talk is very low.  The majority of the cross-talk measurements are from SM and IW imagery but does include some EW measurements even though in many cases a response cannot be identified in the corresponding cross-polarisation image.</w:t>
      </w:r>
    </w:p>
    <w:p w14:paraId="3990E30F" w14:textId="77777777" w:rsidR="000659B4" w:rsidRDefault="000659B4" w:rsidP="000659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0659B4" w14:paraId="3990E312" w14:textId="77777777" w:rsidTr="000659B4">
        <w:tc>
          <w:tcPr>
            <w:tcW w:w="4630" w:type="dxa"/>
          </w:tcPr>
          <w:p w14:paraId="3990E310" w14:textId="77777777" w:rsidR="000659B4" w:rsidRDefault="000659B4" w:rsidP="00205809">
            <w:pPr>
              <w:spacing w:after="0"/>
            </w:pPr>
            <w:r w:rsidRPr="002B770D">
              <w:rPr>
                <w:noProof/>
                <w:lang w:eastAsia="en-GB"/>
              </w:rPr>
              <w:drawing>
                <wp:inline distT="0" distB="0" distL="0" distR="0" wp14:anchorId="3990EF7B" wp14:editId="3990EF7C">
                  <wp:extent cx="2772000" cy="2772000"/>
                  <wp:effectExtent l="0" t="0" r="9525" b="9525"/>
                  <wp:docPr id="8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311" w14:textId="77777777" w:rsidR="000659B4" w:rsidRDefault="000659B4" w:rsidP="00205809">
            <w:pPr>
              <w:spacing w:after="0"/>
            </w:pPr>
            <w:r w:rsidRPr="002B770D">
              <w:rPr>
                <w:noProof/>
                <w:lang w:eastAsia="en-GB"/>
              </w:rPr>
              <w:drawing>
                <wp:inline distT="0" distB="0" distL="0" distR="0" wp14:anchorId="3990EF7D" wp14:editId="3990EF7E">
                  <wp:extent cx="2772000" cy="2772000"/>
                  <wp:effectExtent l="0" t="0" r="9525" b="9525"/>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0659B4" w14:paraId="3990E315" w14:textId="77777777" w:rsidTr="000659B4">
        <w:tc>
          <w:tcPr>
            <w:tcW w:w="4630" w:type="dxa"/>
          </w:tcPr>
          <w:p w14:paraId="3990E313" w14:textId="77777777" w:rsidR="000659B4" w:rsidRDefault="000659B4" w:rsidP="00205809">
            <w:pPr>
              <w:spacing w:before="60" w:after="60"/>
              <w:jc w:val="center"/>
            </w:pPr>
            <w:r>
              <w:t xml:space="preserve">DLR CR D38 (S5 SLC </w:t>
            </w:r>
            <w:r w:rsidRPr="002B770D">
              <w:t>VV)</w:t>
            </w:r>
          </w:p>
        </w:tc>
        <w:tc>
          <w:tcPr>
            <w:tcW w:w="4631" w:type="dxa"/>
          </w:tcPr>
          <w:p w14:paraId="3990E314" w14:textId="77777777" w:rsidR="000659B4" w:rsidRDefault="000659B4" w:rsidP="00205809">
            <w:pPr>
              <w:spacing w:before="60" w:after="60"/>
              <w:jc w:val="center"/>
            </w:pPr>
            <w:r>
              <w:t>DLR CR D38 (S5 SLC VH</w:t>
            </w:r>
            <w:r w:rsidRPr="002B770D">
              <w:t>)</w:t>
            </w:r>
          </w:p>
        </w:tc>
      </w:tr>
      <w:tr w:rsidR="000659B4" w14:paraId="3990E318" w14:textId="77777777" w:rsidTr="000659B4">
        <w:tc>
          <w:tcPr>
            <w:tcW w:w="4630" w:type="dxa"/>
          </w:tcPr>
          <w:p w14:paraId="3990E316" w14:textId="77777777" w:rsidR="000659B4" w:rsidRDefault="000659B4" w:rsidP="00205809">
            <w:pPr>
              <w:spacing w:after="0"/>
              <w:jc w:val="center"/>
            </w:pPr>
            <w:r w:rsidRPr="002B770D">
              <w:rPr>
                <w:noProof/>
                <w:lang w:eastAsia="en-GB"/>
              </w:rPr>
              <w:drawing>
                <wp:inline distT="0" distB="0" distL="0" distR="0" wp14:anchorId="3990EF7F" wp14:editId="3990EF80">
                  <wp:extent cx="2772000" cy="2772000"/>
                  <wp:effectExtent l="0" t="0" r="9525" b="9525"/>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317" w14:textId="77777777" w:rsidR="000659B4" w:rsidRDefault="000659B4" w:rsidP="00205809">
            <w:pPr>
              <w:spacing w:after="0"/>
              <w:jc w:val="center"/>
            </w:pPr>
            <w:r w:rsidRPr="002B770D">
              <w:rPr>
                <w:noProof/>
                <w:lang w:eastAsia="en-GB"/>
              </w:rPr>
              <w:drawing>
                <wp:inline distT="0" distB="0" distL="0" distR="0" wp14:anchorId="3990EF81" wp14:editId="3990EF82">
                  <wp:extent cx="2772000" cy="2772000"/>
                  <wp:effectExtent l="0" t="0" r="9525" b="9525"/>
                  <wp:docPr id="8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0659B4" w14:paraId="3990E31B" w14:textId="77777777" w:rsidTr="000659B4">
        <w:tc>
          <w:tcPr>
            <w:tcW w:w="4630" w:type="dxa"/>
          </w:tcPr>
          <w:p w14:paraId="3990E319" w14:textId="77777777" w:rsidR="000659B4" w:rsidRDefault="000659B4" w:rsidP="00205809">
            <w:pPr>
              <w:spacing w:before="60" w:after="60"/>
              <w:ind w:left="720"/>
              <w:jc w:val="center"/>
            </w:pPr>
            <w:r>
              <w:t>DLR CR D38 (IW SLC HH</w:t>
            </w:r>
            <w:r w:rsidRPr="002B770D">
              <w:t>)</w:t>
            </w:r>
          </w:p>
        </w:tc>
        <w:tc>
          <w:tcPr>
            <w:tcW w:w="4631" w:type="dxa"/>
          </w:tcPr>
          <w:p w14:paraId="3990E31A" w14:textId="77777777" w:rsidR="000659B4" w:rsidRDefault="000659B4" w:rsidP="00205809">
            <w:pPr>
              <w:spacing w:before="60" w:after="60"/>
              <w:jc w:val="center"/>
            </w:pPr>
            <w:r>
              <w:t xml:space="preserve">DLR CR D38 (IW SLC </w:t>
            </w:r>
            <w:r w:rsidRPr="002B770D">
              <w:t>HV)</w:t>
            </w:r>
          </w:p>
        </w:tc>
      </w:tr>
      <w:tr w:rsidR="000659B4" w14:paraId="3990E31E" w14:textId="77777777" w:rsidTr="000659B4">
        <w:tc>
          <w:tcPr>
            <w:tcW w:w="4630" w:type="dxa"/>
          </w:tcPr>
          <w:p w14:paraId="3990E31C" w14:textId="77777777" w:rsidR="000659B4" w:rsidRPr="00EE43B8" w:rsidRDefault="000659B4" w:rsidP="00205809">
            <w:pPr>
              <w:spacing w:after="0"/>
            </w:pPr>
            <w:r w:rsidRPr="002B770D">
              <w:rPr>
                <w:noProof/>
                <w:lang w:eastAsia="en-GB"/>
              </w:rPr>
              <w:lastRenderedPageBreak/>
              <w:drawing>
                <wp:inline distT="0" distB="0" distL="0" distR="0" wp14:anchorId="3990EF83" wp14:editId="3990EF84">
                  <wp:extent cx="2772000" cy="2772000"/>
                  <wp:effectExtent l="0" t="0" r="9525" b="9525"/>
                  <wp:docPr id="205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4631" w:type="dxa"/>
          </w:tcPr>
          <w:p w14:paraId="3990E31D" w14:textId="77777777" w:rsidR="000659B4" w:rsidRPr="00EE43B8" w:rsidRDefault="000659B4" w:rsidP="00205809">
            <w:pPr>
              <w:spacing w:after="0"/>
              <w:jc w:val="center"/>
            </w:pPr>
            <w:r w:rsidRPr="002B770D">
              <w:rPr>
                <w:noProof/>
                <w:lang w:eastAsia="en-GB"/>
              </w:rPr>
              <w:drawing>
                <wp:inline distT="0" distB="0" distL="0" distR="0" wp14:anchorId="3990EF85" wp14:editId="3990EF86">
                  <wp:extent cx="2772000" cy="2772000"/>
                  <wp:effectExtent l="0" t="0" r="9525"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0659B4" w14:paraId="3990E321" w14:textId="77777777" w:rsidTr="000659B4">
        <w:tc>
          <w:tcPr>
            <w:tcW w:w="4630" w:type="dxa"/>
          </w:tcPr>
          <w:p w14:paraId="3990E31F" w14:textId="77777777" w:rsidR="000659B4" w:rsidRPr="00EE43B8" w:rsidRDefault="000659B4" w:rsidP="00205809">
            <w:pPr>
              <w:spacing w:before="60" w:after="60"/>
              <w:jc w:val="center"/>
            </w:pPr>
            <w:r>
              <w:t>DLR CR D42 (EW SLC HH</w:t>
            </w:r>
            <w:r w:rsidRPr="002B770D">
              <w:t>)</w:t>
            </w:r>
          </w:p>
        </w:tc>
        <w:tc>
          <w:tcPr>
            <w:tcW w:w="4631" w:type="dxa"/>
          </w:tcPr>
          <w:p w14:paraId="3990E320" w14:textId="77777777" w:rsidR="000659B4" w:rsidRPr="00EE43B8" w:rsidRDefault="000659B4" w:rsidP="00205809">
            <w:pPr>
              <w:spacing w:before="60" w:after="60"/>
              <w:jc w:val="center"/>
            </w:pPr>
            <w:r>
              <w:t xml:space="preserve">DLR CR D42 (EW SLC </w:t>
            </w:r>
            <w:r w:rsidRPr="002B770D">
              <w:t>HV)</w:t>
            </w:r>
          </w:p>
        </w:tc>
      </w:tr>
    </w:tbl>
    <w:p w14:paraId="3990E322" w14:textId="77777777" w:rsidR="000659B4" w:rsidRDefault="000659B4" w:rsidP="000659B4">
      <w:pPr>
        <w:pStyle w:val="Caption"/>
      </w:pPr>
      <w:bookmarkStart w:id="670" w:name="_Ref398121198"/>
      <w:bookmarkStart w:id="671" w:name="_Ref398121194"/>
      <w:bookmarkStart w:id="672" w:name="_Toc400445906"/>
      <w:r>
        <w:t xml:space="preserve">Figure </w:t>
      </w:r>
      <w:r w:rsidR="004524AF">
        <w:fldChar w:fldCharType="begin"/>
      </w:r>
      <w:r>
        <w:instrText xml:space="preserve"> SEQ Figure \* ARABIC </w:instrText>
      </w:r>
      <w:r w:rsidR="004524AF">
        <w:fldChar w:fldCharType="separate"/>
      </w:r>
      <w:r>
        <w:rPr>
          <w:noProof/>
        </w:rPr>
        <w:t>65</w:t>
      </w:r>
      <w:r w:rsidR="004524AF">
        <w:fldChar w:fldCharType="end"/>
      </w:r>
      <w:bookmarkEnd w:id="670"/>
      <w:r w:rsidRPr="00A31754">
        <w:t xml:space="preserve">: </w:t>
      </w:r>
      <w:r>
        <w:t>SLC Cross-talk Examples</w:t>
      </w:r>
      <w:bookmarkEnd w:id="671"/>
      <w:bookmarkEnd w:id="672"/>
    </w:p>
    <w:p w14:paraId="3990E323" w14:textId="77777777" w:rsidR="000659B4" w:rsidRPr="000659B4" w:rsidRDefault="000659B4" w:rsidP="000659B4"/>
    <w:tbl>
      <w:tblPr>
        <w:tblStyle w:val="TableGrid"/>
        <w:tblW w:w="0" w:type="auto"/>
        <w:tblInd w:w="1430" w:type="dxa"/>
        <w:tblLook w:val="04A0" w:firstRow="1" w:lastRow="0" w:firstColumn="1" w:lastColumn="0" w:noHBand="0" w:noVBand="1"/>
      </w:tblPr>
      <w:tblGrid>
        <w:gridCol w:w="3087"/>
        <w:gridCol w:w="3087"/>
      </w:tblGrid>
      <w:tr w:rsidR="000659B4" w14:paraId="3990E326" w14:textId="77777777" w:rsidTr="00205809">
        <w:tc>
          <w:tcPr>
            <w:tcW w:w="3087" w:type="dxa"/>
            <w:shd w:val="clear" w:color="auto" w:fill="BFBFBF" w:themeFill="background1" w:themeFillShade="BF"/>
          </w:tcPr>
          <w:p w14:paraId="3990E324" w14:textId="77777777" w:rsidR="000659B4" w:rsidRDefault="000659B4" w:rsidP="00205809">
            <w:pPr>
              <w:spacing w:before="60" w:after="60"/>
              <w:jc w:val="center"/>
            </w:pPr>
            <w:r>
              <w:t>Corner Reflector Cross-talk (m)</w:t>
            </w:r>
          </w:p>
        </w:tc>
        <w:tc>
          <w:tcPr>
            <w:tcW w:w="3087" w:type="dxa"/>
            <w:shd w:val="clear" w:color="auto" w:fill="BFBFBF" w:themeFill="background1" w:themeFillShade="BF"/>
          </w:tcPr>
          <w:p w14:paraId="3990E325" w14:textId="77777777" w:rsidR="000659B4" w:rsidRDefault="000659B4" w:rsidP="00205809">
            <w:pPr>
              <w:spacing w:before="60" w:after="60"/>
              <w:jc w:val="center"/>
            </w:pPr>
            <w:r>
              <w:t>Number of Measurements</w:t>
            </w:r>
          </w:p>
        </w:tc>
      </w:tr>
      <w:tr w:rsidR="000659B4" w14:paraId="3990E329" w14:textId="77777777" w:rsidTr="00205809">
        <w:tc>
          <w:tcPr>
            <w:tcW w:w="3087" w:type="dxa"/>
          </w:tcPr>
          <w:p w14:paraId="3990E327" w14:textId="77777777" w:rsidR="000659B4" w:rsidRDefault="000659B4" w:rsidP="00205809">
            <w:pPr>
              <w:spacing w:before="60" w:after="60"/>
              <w:jc w:val="center"/>
            </w:pPr>
            <w:r>
              <w:t>-38.7±6.9</w:t>
            </w:r>
          </w:p>
        </w:tc>
        <w:tc>
          <w:tcPr>
            <w:tcW w:w="3087" w:type="dxa"/>
          </w:tcPr>
          <w:p w14:paraId="3990E328" w14:textId="77777777" w:rsidR="000659B4" w:rsidRDefault="000659B4" w:rsidP="00205809">
            <w:pPr>
              <w:spacing w:before="60" w:after="60"/>
              <w:jc w:val="center"/>
            </w:pPr>
            <w:r>
              <w:t>28</w:t>
            </w:r>
          </w:p>
        </w:tc>
      </w:tr>
    </w:tbl>
    <w:p w14:paraId="3990E32A" w14:textId="77777777" w:rsidR="00A25F7E" w:rsidRDefault="000659B4" w:rsidP="000659B4">
      <w:pPr>
        <w:pStyle w:val="Caption"/>
      </w:pPr>
      <w:bookmarkStart w:id="673" w:name="_Ref398121407"/>
      <w:bookmarkStart w:id="674" w:name="_Toc400445946"/>
      <w:r>
        <w:t xml:space="preserve">Table </w:t>
      </w:r>
      <w:r w:rsidR="004524AF">
        <w:fldChar w:fldCharType="begin"/>
      </w:r>
      <w:r>
        <w:instrText xml:space="preserve"> SEQ Table \* ARABIC </w:instrText>
      </w:r>
      <w:r w:rsidR="004524AF">
        <w:fldChar w:fldCharType="separate"/>
      </w:r>
      <w:r w:rsidR="00FE4CC0">
        <w:rPr>
          <w:noProof/>
        </w:rPr>
        <w:t>23</w:t>
      </w:r>
      <w:r w:rsidR="004524AF">
        <w:fldChar w:fldCharType="end"/>
      </w:r>
      <w:bookmarkEnd w:id="673"/>
      <w:r>
        <w:t>: SLC Cross-talk</w:t>
      </w:r>
      <w:bookmarkEnd w:id="674"/>
    </w:p>
    <w:p w14:paraId="3990E32B" w14:textId="77777777" w:rsidR="00E7718A" w:rsidRDefault="00E7718A" w:rsidP="00E7718A">
      <w:pPr>
        <w:pStyle w:val="Heading2"/>
      </w:pPr>
      <w:bookmarkStart w:id="675" w:name="_Toc394305005"/>
      <w:bookmarkStart w:id="676" w:name="_Toc398190239"/>
      <w:bookmarkStart w:id="677" w:name="_Toc399940623"/>
      <w:r>
        <w:t>Level 2 Product Verification</w:t>
      </w:r>
      <w:bookmarkEnd w:id="675"/>
      <w:bookmarkEnd w:id="676"/>
      <w:bookmarkEnd w:id="677"/>
    </w:p>
    <w:p w14:paraId="3990E32C" w14:textId="77777777" w:rsidR="00E7718A" w:rsidRPr="007C1501" w:rsidRDefault="00E7718A" w:rsidP="00E7718A">
      <w:r>
        <w:t>This section contains status and results of the tasks described in section 3.6 of [DI-MPC-CCVP]</w:t>
      </w:r>
    </w:p>
    <w:p w14:paraId="3990E32D" w14:textId="77777777" w:rsidR="00E7718A" w:rsidRDefault="00E7718A">
      <w:pPr>
        <w:spacing w:after="0"/>
        <w:jc w:val="left"/>
      </w:pPr>
    </w:p>
    <w:p w14:paraId="3990E32E" w14:textId="77777777" w:rsidR="008E5287" w:rsidRDefault="008E5287" w:rsidP="008E5287">
      <w:pPr>
        <w:pStyle w:val="Heading3"/>
        <w:numPr>
          <w:ilvl w:val="2"/>
          <w:numId w:val="1"/>
        </w:numPr>
        <w:rPr>
          <w:lang w:val="en-US"/>
        </w:rPr>
      </w:pPr>
      <w:bookmarkStart w:id="678" w:name="_Toc355698331"/>
      <w:bookmarkStart w:id="679" w:name="_Toc374368737"/>
      <w:bookmarkStart w:id="680" w:name="_Toc394305006"/>
      <w:bookmarkStart w:id="681" w:name="_Toc398190240"/>
      <w:bookmarkStart w:id="682" w:name="_Toc399940624"/>
      <w:r w:rsidRPr="003C4F86">
        <w:rPr>
          <w:lang w:val="en-US"/>
        </w:rPr>
        <w:t>L1-&gt;L2</w:t>
      </w:r>
      <w:r>
        <w:rPr>
          <w:lang w:val="en-US"/>
        </w:rPr>
        <w:t xml:space="preserve"> IPF Input Products V</w:t>
      </w:r>
      <w:r w:rsidRPr="003C4F86">
        <w:rPr>
          <w:lang w:val="en-US"/>
        </w:rPr>
        <w:t>erification</w:t>
      </w:r>
      <w:bookmarkEnd w:id="678"/>
      <w:bookmarkEnd w:id="679"/>
      <w:bookmarkEnd w:id="680"/>
      <w:bookmarkEnd w:id="681"/>
      <w:bookmarkEnd w:id="682"/>
    </w:p>
    <w:p w14:paraId="3990E32F" w14:textId="77777777" w:rsidR="00E7718A" w:rsidRDefault="008E5287" w:rsidP="008E5287">
      <w:pPr>
        <w:rPr>
          <w:b/>
          <w:lang w:val="en-US"/>
        </w:rPr>
      </w:pPr>
      <w:r w:rsidRPr="00E94021">
        <w:rPr>
          <w:b/>
          <w:lang w:val="en-US"/>
        </w:rPr>
        <w:t>T6101: L1 Format verification</w:t>
      </w:r>
    </w:p>
    <w:p w14:paraId="3990E330" w14:textId="77777777" w:rsidR="00036DFB" w:rsidRPr="00036DFB" w:rsidRDefault="009F3EFA" w:rsidP="00036DFB">
      <w:pPr>
        <w:rPr>
          <w:lang w:val="en-US"/>
        </w:rPr>
      </w:pPr>
      <w:r>
        <w:rPr>
          <w:lang w:val="en-US"/>
        </w:rPr>
        <w:t xml:space="preserve">The verification of the L1 format has been </w:t>
      </w:r>
      <w:r w:rsidR="00036DFB" w:rsidRPr="00036DFB">
        <w:rPr>
          <w:lang w:val="en-US"/>
        </w:rPr>
        <w:t xml:space="preserve">performed on the products made available </w:t>
      </w:r>
      <w:r>
        <w:rPr>
          <w:lang w:val="en-US"/>
        </w:rPr>
        <w:t xml:space="preserve">since </w:t>
      </w:r>
      <w:r w:rsidR="00036DFB" w:rsidRPr="00036DFB">
        <w:rPr>
          <w:lang w:val="en-US"/>
        </w:rPr>
        <w:t xml:space="preserve">the start of the mission. </w:t>
      </w:r>
      <w:r>
        <w:rPr>
          <w:lang w:val="en-US"/>
        </w:rPr>
        <w:t xml:space="preserve">The task was performed on the </w:t>
      </w:r>
      <w:r w:rsidRPr="00036DFB">
        <w:rPr>
          <w:lang w:val="en-US"/>
        </w:rPr>
        <w:t>L1 external products generated by PDGS and circulated to the ESL</w:t>
      </w:r>
      <w:r>
        <w:rPr>
          <w:lang w:val="en-US"/>
        </w:rPr>
        <w:t xml:space="preserve">. In </w:t>
      </w:r>
      <w:r w:rsidR="001D0DC2">
        <w:rPr>
          <w:lang w:val="en-US"/>
        </w:rPr>
        <w:t>addition</w:t>
      </w:r>
      <w:r>
        <w:rPr>
          <w:lang w:val="en-US"/>
        </w:rPr>
        <w:t xml:space="preserve"> the format of </w:t>
      </w:r>
      <w:r w:rsidRPr="00036DFB">
        <w:rPr>
          <w:lang w:val="en-US"/>
        </w:rPr>
        <w:t xml:space="preserve">some L1 internal products generated by the ESL themselves using the </w:t>
      </w:r>
      <w:r w:rsidR="00A277A2" w:rsidRPr="00036DFB">
        <w:rPr>
          <w:lang w:val="en-US"/>
        </w:rPr>
        <w:t>stand-alone</w:t>
      </w:r>
      <w:r w:rsidRPr="00036DFB">
        <w:rPr>
          <w:lang w:val="en-US"/>
        </w:rPr>
        <w:t xml:space="preserve"> version of the IPF </w:t>
      </w:r>
      <w:r>
        <w:rPr>
          <w:lang w:val="en-US"/>
        </w:rPr>
        <w:t>has been che</w:t>
      </w:r>
      <w:r w:rsidR="001D0DC2">
        <w:rPr>
          <w:lang w:val="en-US"/>
        </w:rPr>
        <w:t>c</w:t>
      </w:r>
      <w:r>
        <w:rPr>
          <w:lang w:val="en-US"/>
        </w:rPr>
        <w:t>ked.</w:t>
      </w:r>
    </w:p>
    <w:p w14:paraId="3990E331" w14:textId="77777777" w:rsidR="00036DFB" w:rsidRDefault="009F3EFA" w:rsidP="00036DFB">
      <w:pPr>
        <w:rPr>
          <w:lang w:val="en-US"/>
        </w:rPr>
      </w:pPr>
      <w:r>
        <w:rPr>
          <w:lang w:val="en-US"/>
        </w:rPr>
        <w:t>The performed work has raise</w:t>
      </w:r>
      <w:r w:rsidR="00FB632D">
        <w:rPr>
          <w:lang w:val="en-US"/>
        </w:rPr>
        <w:t>d</w:t>
      </w:r>
      <w:r>
        <w:rPr>
          <w:lang w:val="en-US"/>
        </w:rPr>
        <w:t xml:space="preserve"> a certain numbers </w:t>
      </w:r>
      <w:r w:rsidR="00036DFB" w:rsidRPr="00036DFB">
        <w:rPr>
          <w:lang w:val="en-US"/>
        </w:rPr>
        <w:t>of SPR on various kind</w:t>
      </w:r>
      <w:r w:rsidR="00FB632D">
        <w:rPr>
          <w:lang w:val="en-US"/>
        </w:rPr>
        <w:t>s</w:t>
      </w:r>
      <w:r w:rsidR="00036DFB" w:rsidRPr="00036DFB">
        <w:rPr>
          <w:lang w:val="en-US"/>
        </w:rPr>
        <w:t xml:space="preserve"> of products. </w:t>
      </w:r>
      <w:r>
        <w:rPr>
          <w:lang w:val="en-US"/>
        </w:rPr>
        <w:t xml:space="preserve">The list of the raised SPR is presented in </w:t>
      </w:r>
      <w:r w:rsidR="004524AF">
        <w:rPr>
          <w:lang w:val="en-US"/>
        </w:rPr>
        <w:fldChar w:fldCharType="begin"/>
      </w:r>
      <w:r w:rsidR="000659B4">
        <w:rPr>
          <w:lang w:val="en-US"/>
        </w:rPr>
        <w:instrText xml:space="preserve"> REF _Ref398191882 \h </w:instrText>
      </w:r>
      <w:r w:rsidR="004524AF">
        <w:rPr>
          <w:lang w:val="en-US"/>
        </w:rPr>
      </w:r>
      <w:r w:rsidR="004524AF">
        <w:rPr>
          <w:lang w:val="en-US"/>
        </w:rPr>
        <w:fldChar w:fldCharType="separate"/>
      </w:r>
      <w:r w:rsidR="00FC791C">
        <w:t xml:space="preserve">Table </w:t>
      </w:r>
      <w:r w:rsidR="00FC791C">
        <w:rPr>
          <w:noProof/>
        </w:rPr>
        <w:t>24</w:t>
      </w:r>
      <w:r w:rsidR="004524AF">
        <w:rPr>
          <w:lang w:val="en-US"/>
        </w:rPr>
        <w:fldChar w:fldCharType="end"/>
      </w:r>
      <w:r w:rsidR="000659B4">
        <w:rPr>
          <w:lang w:val="en-US"/>
        </w:rPr>
        <w:t>.</w:t>
      </w:r>
    </w:p>
    <w:tbl>
      <w:tblPr>
        <w:tblW w:w="8369" w:type="dxa"/>
        <w:jc w:val="center"/>
        <w:tblInd w:w="65" w:type="dxa"/>
        <w:tblCellMar>
          <w:top w:w="57" w:type="dxa"/>
          <w:left w:w="70" w:type="dxa"/>
          <w:right w:w="70" w:type="dxa"/>
        </w:tblCellMar>
        <w:tblLook w:val="04A0" w:firstRow="1" w:lastRow="0" w:firstColumn="1" w:lastColumn="0" w:noHBand="0" w:noVBand="1"/>
      </w:tblPr>
      <w:tblGrid>
        <w:gridCol w:w="1706"/>
        <w:gridCol w:w="6663"/>
      </w:tblGrid>
      <w:tr w:rsidR="00213607" w:rsidRPr="00213607" w14:paraId="3990E334" w14:textId="77777777" w:rsidTr="00C44BC9">
        <w:trPr>
          <w:trHeight w:val="300"/>
          <w:jc w:val="center"/>
        </w:trPr>
        <w:tc>
          <w:tcPr>
            <w:tcW w:w="1706" w:type="dxa"/>
            <w:tcBorders>
              <w:top w:val="single" w:sz="4" w:space="0" w:color="000000"/>
              <w:left w:val="single" w:sz="4" w:space="0" w:color="000000"/>
              <w:bottom w:val="single" w:sz="4" w:space="0" w:color="000000"/>
              <w:right w:val="single" w:sz="4" w:space="0" w:color="000000"/>
            </w:tcBorders>
            <w:shd w:val="clear" w:color="auto" w:fill="auto"/>
            <w:hideMark/>
          </w:tcPr>
          <w:p w14:paraId="3990E332" w14:textId="77777777" w:rsidR="00213607" w:rsidRPr="00845F0A" w:rsidRDefault="00A43995" w:rsidP="00213607">
            <w:pPr>
              <w:spacing w:after="0"/>
              <w:jc w:val="left"/>
              <w:rPr>
                <w:color w:val="0000FF"/>
                <w:szCs w:val="20"/>
                <w:u w:val="single"/>
                <w:lang w:val="fr-FR"/>
              </w:rPr>
            </w:pPr>
            <w:hyperlink r:id="rId154" w:tgtFrame="_parent" w:history="1">
              <w:r w:rsidR="00213607" w:rsidRPr="00845F0A">
                <w:rPr>
                  <w:color w:val="0000FF"/>
                  <w:szCs w:val="20"/>
                  <w:u w:val="single"/>
                  <w:lang w:val="fr-FR"/>
                </w:rPr>
                <w:t>MPCS-621</w:t>
              </w:r>
            </w:hyperlink>
          </w:p>
        </w:tc>
        <w:tc>
          <w:tcPr>
            <w:tcW w:w="6663" w:type="dxa"/>
            <w:tcBorders>
              <w:top w:val="single" w:sz="4" w:space="0" w:color="000000"/>
              <w:left w:val="nil"/>
              <w:bottom w:val="single" w:sz="4" w:space="0" w:color="000000"/>
              <w:right w:val="single" w:sz="4" w:space="0" w:color="000000"/>
            </w:tcBorders>
            <w:shd w:val="clear" w:color="auto" w:fill="auto"/>
            <w:hideMark/>
          </w:tcPr>
          <w:p w14:paraId="3990E333"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Zero lines at the end of WV imagettes for WV1 and WV2 products</w:t>
            </w:r>
          </w:p>
        </w:tc>
      </w:tr>
      <w:tr w:rsidR="00213607" w:rsidRPr="00213607" w14:paraId="3990E337"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35" w14:textId="77777777" w:rsidR="00213607" w:rsidRPr="00845F0A" w:rsidRDefault="00A43995" w:rsidP="00213607">
            <w:pPr>
              <w:spacing w:after="0"/>
              <w:jc w:val="left"/>
              <w:rPr>
                <w:color w:val="0000FF"/>
                <w:szCs w:val="20"/>
                <w:u w:val="single"/>
                <w:lang w:val="fr-FR"/>
              </w:rPr>
            </w:pPr>
            <w:hyperlink r:id="rId155" w:tgtFrame="_parent" w:history="1">
              <w:r w:rsidR="00213607" w:rsidRPr="00845F0A">
                <w:rPr>
                  <w:color w:val="0000FF"/>
                  <w:szCs w:val="20"/>
                  <w:u w:val="single"/>
                  <w:lang w:val="fr-FR"/>
                </w:rPr>
                <w:t>MPCS-620</w:t>
              </w:r>
            </w:hyperlink>
          </w:p>
        </w:tc>
        <w:tc>
          <w:tcPr>
            <w:tcW w:w="6663" w:type="dxa"/>
            <w:tcBorders>
              <w:top w:val="nil"/>
              <w:left w:val="nil"/>
              <w:bottom w:val="single" w:sz="4" w:space="0" w:color="000000"/>
              <w:right w:val="single" w:sz="4" w:space="0" w:color="000000"/>
            </w:tcBorders>
            <w:shd w:val="clear" w:color="auto" w:fill="auto"/>
            <w:hideMark/>
          </w:tcPr>
          <w:p w14:paraId="3990E336"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Far Range Columns filled with zero for WV products</w:t>
            </w:r>
          </w:p>
        </w:tc>
      </w:tr>
      <w:tr w:rsidR="00213607" w:rsidRPr="00213607" w14:paraId="3990E33A"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38" w14:textId="77777777" w:rsidR="00213607" w:rsidRPr="00845F0A" w:rsidRDefault="00A43995" w:rsidP="00213607">
            <w:pPr>
              <w:spacing w:after="0"/>
              <w:jc w:val="left"/>
              <w:rPr>
                <w:color w:val="0000FF"/>
                <w:szCs w:val="20"/>
                <w:u w:val="single"/>
                <w:lang w:val="fr-FR"/>
              </w:rPr>
            </w:pPr>
            <w:hyperlink r:id="rId156" w:tgtFrame="_parent" w:history="1">
              <w:r w:rsidR="00213607" w:rsidRPr="00845F0A">
                <w:rPr>
                  <w:color w:val="0000FF"/>
                  <w:szCs w:val="20"/>
                  <w:u w:val="single"/>
                  <w:lang w:val="fr-FR"/>
                </w:rPr>
                <w:t>MPCS-613</w:t>
              </w:r>
            </w:hyperlink>
          </w:p>
        </w:tc>
        <w:tc>
          <w:tcPr>
            <w:tcW w:w="6663" w:type="dxa"/>
            <w:tcBorders>
              <w:top w:val="nil"/>
              <w:left w:val="nil"/>
              <w:bottom w:val="single" w:sz="4" w:space="0" w:color="000000"/>
              <w:right w:val="single" w:sz="4" w:space="0" w:color="000000"/>
            </w:tcBorders>
            <w:shd w:val="clear" w:color="auto" w:fill="auto"/>
            <w:hideMark/>
          </w:tcPr>
          <w:p w14:paraId="3990E339"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Missing bursts between slices on IW L1 products</w:t>
            </w:r>
          </w:p>
        </w:tc>
      </w:tr>
      <w:tr w:rsidR="00213607" w:rsidRPr="00213607" w14:paraId="3990E33D" w14:textId="77777777" w:rsidTr="00C44BC9">
        <w:trPr>
          <w:trHeight w:val="57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3B" w14:textId="77777777" w:rsidR="00213607" w:rsidRPr="00845F0A" w:rsidRDefault="00A43995" w:rsidP="00213607">
            <w:pPr>
              <w:spacing w:after="0"/>
              <w:jc w:val="left"/>
              <w:rPr>
                <w:color w:val="0000FF"/>
                <w:szCs w:val="20"/>
                <w:u w:val="single"/>
                <w:lang w:val="fr-FR"/>
              </w:rPr>
            </w:pPr>
            <w:hyperlink r:id="rId157" w:tgtFrame="_parent" w:history="1">
              <w:r w:rsidR="00213607" w:rsidRPr="00845F0A">
                <w:rPr>
                  <w:color w:val="0000FF"/>
                  <w:szCs w:val="20"/>
                  <w:u w:val="single"/>
                  <w:lang w:val="fr-FR"/>
                </w:rPr>
                <w:t>MPCS-580</w:t>
              </w:r>
            </w:hyperlink>
          </w:p>
        </w:tc>
        <w:tc>
          <w:tcPr>
            <w:tcW w:w="6663" w:type="dxa"/>
            <w:tcBorders>
              <w:top w:val="nil"/>
              <w:left w:val="nil"/>
              <w:bottom w:val="single" w:sz="4" w:space="0" w:color="000000"/>
              <w:right w:val="single" w:sz="4" w:space="0" w:color="000000"/>
            </w:tcBorders>
            <w:shd w:val="clear" w:color="auto" w:fill="auto"/>
            <w:hideMark/>
          </w:tcPr>
          <w:p w14:paraId="3990E33C"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Default configuration of internal delay set to 0 instead of the measured values</w:t>
            </w:r>
          </w:p>
        </w:tc>
      </w:tr>
      <w:tr w:rsidR="00213607" w:rsidRPr="00213607" w14:paraId="3990E340" w14:textId="77777777" w:rsidTr="00C44BC9">
        <w:trPr>
          <w:trHeight w:val="249"/>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3E" w14:textId="77777777" w:rsidR="00213607" w:rsidRPr="00845F0A" w:rsidRDefault="00A43995" w:rsidP="00213607">
            <w:pPr>
              <w:spacing w:after="0"/>
              <w:jc w:val="left"/>
              <w:rPr>
                <w:color w:val="0000FF"/>
                <w:szCs w:val="20"/>
                <w:u w:val="single"/>
                <w:lang w:val="fr-FR"/>
              </w:rPr>
            </w:pPr>
            <w:hyperlink r:id="rId158" w:tgtFrame="_parent" w:history="1">
              <w:r w:rsidR="00213607" w:rsidRPr="00845F0A">
                <w:rPr>
                  <w:color w:val="0000FF"/>
                  <w:szCs w:val="20"/>
                  <w:u w:val="single"/>
                  <w:lang w:val="fr-FR"/>
                </w:rPr>
                <w:t>MPCS-576</w:t>
              </w:r>
            </w:hyperlink>
          </w:p>
        </w:tc>
        <w:tc>
          <w:tcPr>
            <w:tcW w:w="6663" w:type="dxa"/>
            <w:tcBorders>
              <w:top w:val="nil"/>
              <w:left w:val="nil"/>
              <w:bottom w:val="single" w:sz="4" w:space="0" w:color="000000"/>
              <w:right w:val="single" w:sz="4" w:space="0" w:color="000000"/>
            </w:tcBorders>
            <w:shd w:val="clear" w:color="auto" w:fill="auto"/>
            <w:hideMark/>
          </w:tcPr>
          <w:p w14:paraId="3990E33F"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Damped lines in the WV SLC products</w:t>
            </w:r>
          </w:p>
        </w:tc>
      </w:tr>
      <w:tr w:rsidR="00213607" w:rsidRPr="00213607" w14:paraId="3990E343" w14:textId="77777777" w:rsidTr="00C44BC9">
        <w:trPr>
          <w:trHeight w:val="57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41" w14:textId="77777777" w:rsidR="00213607" w:rsidRPr="00845F0A" w:rsidRDefault="00A43995" w:rsidP="00213607">
            <w:pPr>
              <w:spacing w:after="0"/>
              <w:jc w:val="left"/>
              <w:rPr>
                <w:color w:val="0000FF"/>
                <w:szCs w:val="20"/>
                <w:u w:val="single"/>
                <w:lang w:val="fr-FR"/>
              </w:rPr>
            </w:pPr>
            <w:hyperlink r:id="rId159" w:tgtFrame="_parent" w:history="1">
              <w:r w:rsidR="00213607" w:rsidRPr="00845F0A">
                <w:rPr>
                  <w:color w:val="0000FF"/>
                  <w:szCs w:val="20"/>
                  <w:u w:val="single"/>
                  <w:lang w:val="fr-FR"/>
                </w:rPr>
                <w:t>MPCS-569</w:t>
              </w:r>
            </w:hyperlink>
          </w:p>
        </w:tc>
        <w:tc>
          <w:tcPr>
            <w:tcW w:w="6663" w:type="dxa"/>
            <w:tcBorders>
              <w:top w:val="nil"/>
              <w:left w:val="nil"/>
              <w:bottom w:val="single" w:sz="4" w:space="0" w:color="000000"/>
              <w:right w:val="single" w:sz="4" w:space="0" w:color="000000"/>
            </w:tcBorders>
            <w:shd w:val="clear" w:color="auto" w:fill="auto"/>
            <w:hideMark/>
          </w:tcPr>
          <w:p w14:paraId="3990E342"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Generation of incomplete L1 product with IPF SA V2.20 (manifest missing)</w:t>
            </w:r>
          </w:p>
        </w:tc>
      </w:tr>
      <w:tr w:rsidR="00213607" w:rsidRPr="00213607" w14:paraId="3990E346"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44" w14:textId="77777777" w:rsidR="00213607" w:rsidRPr="00845F0A" w:rsidRDefault="00A43995" w:rsidP="00213607">
            <w:pPr>
              <w:spacing w:after="0"/>
              <w:jc w:val="left"/>
              <w:rPr>
                <w:color w:val="0000FF"/>
                <w:szCs w:val="20"/>
                <w:u w:val="single"/>
                <w:lang w:val="fr-FR"/>
              </w:rPr>
            </w:pPr>
            <w:hyperlink r:id="rId160" w:tgtFrame="_parent" w:history="1">
              <w:r w:rsidR="00213607" w:rsidRPr="00845F0A">
                <w:rPr>
                  <w:color w:val="0000FF"/>
                  <w:szCs w:val="20"/>
                  <w:u w:val="single"/>
                  <w:lang w:val="fr-FR"/>
                </w:rPr>
                <w:t>MPCS-568</w:t>
              </w:r>
            </w:hyperlink>
          </w:p>
        </w:tc>
        <w:tc>
          <w:tcPr>
            <w:tcW w:w="6663" w:type="dxa"/>
            <w:tcBorders>
              <w:top w:val="nil"/>
              <w:left w:val="nil"/>
              <w:bottom w:val="single" w:sz="4" w:space="0" w:color="000000"/>
              <w:right w:val="single" w:sz="4" w:space="0" w:color="000000"/>
            </w:tcBorders>
            <w:shd w:val="clear" w:color="auto" w:fill="auto"/>
            <w:hideMark/>
          </w:tcPr>
          <w:p w14:paraId="3990E345"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Missing identification of the downlink station</w:t>
            </w:r>
          </w:p>
        </w:tc>
      </w:tr>
      <w:tr w:rsidR="00213607" w:rsidRPr="00213607" w14:paraId="3990E349"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47" w14:textId="77777777" w:rsidR="00213607" w:rsidRPr="00845F0A" w:rsidRDefault="00A43995" w:rsidP="00213607">
            <w:pPr>
              <w:spacing w:after="0"/>
              <w:jc w:val="left"/>
              <w:rPr>
                <w:color w:val="0000FF"/>
                <w:szCs w:val="20"/>
                <w:u w:val="single"/>
                <w:lang w:val="fr-FR"/>
              </w:rPr>
            </w:pPr>
            <w:hyperlink r:id="rId161" w:tgtFrame="_parent" w:history="1">
              <w:r w:rsidR="00213607" w:rsidRPr="00845F0A">
                <w:rPr>
                  <w:color w:val="0000FF"/>
                  <w:szCs w:val="20"/>
                  <w:u w:val="single"/>
                  <w:lang w:val="fr-FR"/>
                </w:rPr>
                <w:t>MPCS-564</w:t>
              </w:r>
            </w:hyperlink>
          </w:p>
        </w:tc>
        <w:tc>
          <w:tcPr>
            <w:tcW w:w="6663" w:type="dxa"/>
            <w:tcBorders>
              <w:top w:val="nil"/>
              <w:left w:val="nil"/>
              <w:bottom w:val="single" w:sz="4" w:space="0" w:color="000000"/>
              <w:right w:val="single" w:sz="4" w:space="0" w:color="000000"/>
            </w:tcBorders>
            <w:shd w:val="clear" w:color="auto" w:fill="auto"/>
            <w:hideMark/>
          </w:tcPr>
          <w:p w14:paraId="3990E348"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Processing facility name to be updated in IPF configuration</w:t>
            </w:r>
          </w:p>
        </w:tc>
      </w:tr>
      <w:tr w:rsidR="00213607" w:rsidRPr="00213607" w14:paraId="3990E34C"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4A" w14:textId="77777777" w:rsidR="00213607" w:rsidRPr="00845F0A" w:rsidRDefault="00A43995" w:rsidP="00213607">
            <w:pPr>
              <w:spacing w:after="0"/>
              <w:jc w:val="left"/>
              <w:rPr>
                <w:color w:val="0000FF"/>
                <w:szCs w:val="20"/>
                <w:u w:val="single"/>
                <w:lang w:val="fr-FR"/>
              </w:rPr>
            </w:pPr>
            <w:hyperlink r:id="rId162" w:tgtFrame="_parent" w:history="1">
              <w:r w:rsidR="00213607" w:rsidRPr="00845F0A">
                <w:rPr>
                  <w:color w:val="0000FF"/>
                  <w:szCs w:val="20"/>
                  <w:u w:val="single"/>
                  <w:lang w:val="fr-FR"/>
                </w:rPr>
                <w:t>MPCS-552</w:t>
              </w:r>
            </w:hyperlink>
          </w:p>
        </w:tc>
        <w:tc>
          <w:tcPr>
            <w:tcW w:w="6663" w:type="dxa"/>
            <w:tcBorders>
              <w:top w:val="nil"/>
              <w:left w:val="nil"/>
              <w:bottom w:val="single" w:sz="4" w:space="0" w:color="000000"/>
              <w:right w:val="single" w:sz="4" w:space="0" w:color="000000"/>
            </w:tcBorders>
            <w:shd w:val="clear" w:color="auto" w:fill="auto"/>
            <w:hideMark/>
          </w:tcPr>
          <w:p w14:paraId="3990E34B"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Flipped Quicklooks (top/down) for descending path IW</w:t>
            </w:r>
          </w:p>
        </w:tc>
      </w:tr>
      <w:tr w:rsidR="00213607" w:rsidRPr="00213607" w14:paraId="3990E34F" w14:textId="77777777" w:rsidTr="00C44BC9">
        <w:trPr>
          <w:trHeight w:val="303"/>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4D" w14:textId="77777777" w:rsidR="00213607" w:rsidRPr="00845F0A" w:rsidRDefault="00A43995" w:rsidP="00213607">
            <w:pPr>
              <w:spacing w:after="0"/>
              <w:jc w:val="left"/>
              <w:rPr>
                <w:color w:val="0000FF"/>
                <w:szCs w:val="20"/>
                <w:u w:val="single"/>
                <w:lang w:val="fr-FR"/>
              </w:rPr>
            </w:pPr>
            <w:hyperlink r:id="rId163" w:tgtFrame="_parent" w:history="1">
              <w:r w:rsidR="00213607" w:rsidRPr="00845F0A">
                <w:rPr>
                  <w:color w:val="0000FF"/>
                  <w:szCs w:val="20"/>
                  <w:u w:val="single"/>
                  <w:lang w:val="fr-FR"/>
                </w:rPr>
                <w:t>MPCS-546</w:t>
              </w:r>
            </w:hyperlink>
          </w:p>
        </w:tc>
        <w:tc>
          <w:tcPr>
            <w:tcW w:w="6663" w:type="dxa"/>
            <w:tcBorders>
              <w:top w:val="nil"/>
              <w:left w:val="nil"/>
              <w:bottom w:val="single" w:sz="4" w:space="0" w:color="000000"/>
              <w:right w:val="single" w:sz="4" w:space="0" w:color="000000"/>
            </w:tcBorders>
            <w:shd w:val="clear" w:color="auto" w:fill="auto"/>
            <w:hideMark/>
          </w:tcPr>
          <w:p w14:paraId="3990E34E"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Discrepancy in the Geolocation grid point list</w:t>
            </w:r>
          </w:p>
        </w:tc>
      </w:tr>
      <w:tr w:rsidR="00213607" w:rsidRPr="00213607" w14:paraId="3990E352"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50" w14:textId="77777777" w:rsidR="00213607" w:rsidRPr="00845F0A" w:rsidRDefault="00A43995" w:rsidP="00213607">
            <w:pPr>
              <w:spacing w:after="0"/>
              <w:jc w:val="left"/>
              <w:rPr>
                <w:color w:val="0000FF"/>
                <w:szCs w:val="20"/>
                <w:u w:val="single"/>
                <w:lang w:val="fr-FR"/>
              </w:rPr>
            </w:pPr>
            <w:hyperlink r:id="rId164" w:tgtFrame="_parent" w:history="1">
              <w:r w:rsidR="00213607" w:rsidRPr="00845F0A">
                <w:rPr>
                  <w:color w:val="0000FF"/>
                  <w:szCs w:val="20"/>
                  <w:u w:val="single"/>
                  <w:lang w:val="fr-FR"/>
                </w:rPr>
                <w:t>MPCS-522</w:t>
              </w:r>
            </w:hyperlink>
          </w:p>
        </w:tc>
        <w:tc>
          <w:tcPr>
            <w:tcW w:w="6663" w:type="dxa"/>
            <w:tcBorders>
              <w:top w:val="nil"/>
              <w:left w:val="nil"/>
              <w:bottom w:val="single" w:sz="4" w:space="0" w:color="000000"/>
              <w:right w:val="single" w:sz="4" w:space="0" w:color="000000"/>
            </w:tcBorders>
            <w:shd w:val="clear" w:color="auto" w:fill="auto"/>
            <w:hideMark/>
          </w:tcPr>
          <w:p w14:paraId="3990E351"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WV Level 1 Products in quarantine due to format errors</w:t>
            </w:r>
          </w:p>
        </w:tc>
      </w:tr>
      <w:tr w:rsidR="00213607" w:rsidRPr="00213607" w14:paraId="3990E355" w14:textId="77777777" w:rsidTr="00C44BC9">
        <w:trPr>
          <w:trHeight w:val="57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53" w14:textId="77777777" w:rsidR="00213607" w:rsidRPr="00845F0A" w:rsidRDefault="00A43995" w:rsidP="00213607">
            <w:pPr>
              <w:spacing w:after="0"/>
              <w:jc w:val="left"/>
              <w:rPr>
                <w:color w:val="0000FF"/>
                <w:szCs w:val="20"/>
                <w:u w:val="single"/>
                <w:lang w:val="fr-FR"/>
              </w:rPr>
            </w:pPr>
            <w:hyperlink r:id="rId165" w:tgtFrame="_parent" w:history="1">
              <w:r w:rsidR="00213607" w:rsidRPr="00845F0A">
                <w:rPr>
                  <w:color w:val="0000FF"/>
                  <w:szCs w:val="20"/>
                  <w:u w:val="single"/>
                  <w:lang w:val="fr-FR"/>
                </w:rPr>
                <w:t>MPCS-517</w:t>
              </w:r>
            </w:hyperlink>
          </w:p>
        </w:tc>
        <w:tc>
          <w:tcPr>
            <w:tcW w:w="6663" w:type="dxa"/>
            <w:tcBorders>
              <w:top w:val="nil"/>
              <w:left w:val="nil"/>
              <w:bottom w:val="single" w:sz="4" w:space="0" w:color="000000"/>
              <w:right w:val="single" w:sz="4" w:space="0" w:color="000000"/>
            </w:tcBorders>
            <w:shd w:val="clear" w:color="auto" w:fill="auto"/>
            <w:hideMark/>
          </w:tcPr>
          <w:p w14:paraId="3990E354"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Different number of bursts observed for different subswath of EW products</w:t>
            </w:r>
          </w:p>
        </w:tc>
      </w:tr>
      <w:tr w:rsidR="00213607" w:rsidRPr="00213607" w14:paraId="3990E358" w14:textId="77777777" w:rsidTr="00C44BC9">
        <w:trPr>
          <w:trHeight w:val="30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56" w14:textId="77777777" w:rsidR="00213607" w:rsidRPr="00845F0A" w:rsidRDefault="00A43995" w:rsidP="00213607">
            <w:pPr>
              <w:spacing w:after="0"/>
              <w:jc w:val="left"/>
              <w:rPr>
                <w:color w:val="0000FF"/>
                <w:szCs w:val="20"/>
                <w:u w:val="single"/>
                <w:lang w:val="fr-FR"/>
              </w:rPr>
            </w:pPr>
            <w:hyperlink r:id="rId166" w:tgtFrame="_parent" w:history="1">
              <w:r w:rsidR="00213607" w:rsidRPr="00845F0A">
                <w:rPr>
                  <w:color w:val="0000FF"/>
                  <w:szCs w:val="20"/>
                  <w:u w:val="single"/>
                  <w:lang w:val="fr-FR"/>
                </w:rPr>
                <w:t>MPCS-458</w:t>
              </w:r>
            </w:hyperlink>
          </w:p>
        </w:tc>
        <w:tc>
          <w:tcPr>
            <w:tcW w:w="6663" w:type="dxa"/>
            <w:tcBorders>
              <w:top w:val="nil"/>
              <w:left w:val="nil"/>
              <w:bottom w:val="single" w:sz="4" w:space="0" w:color="000000"/>
              <w:right w:val="single" w:sz="4" w:space="0" w:color="000000"/>
            </w:tcBorders>
            <w:shd w:val="clear" w:color="auto" w:fill="auto"/>
            <w:hideMark/>
          </w:tcPr>
          <w:p w14:paraId="3990E357" w14:textId="77777777" w:rsidR="00213607" w:rsidRPr="00845F0A" w:rsidRDefault="00213607" w:rsidP="00213607">
            <w:pPr>
              <w:spacing w:after="0"/>
              <w:jc w:val="left"/>
              <w:rPr>
                <w:rFonts w:cs="Arial"/>
                <w:color w:val="000000"/>
                <w:szCs w:val="20"/>
                <w:lang w:val="en-US"/>
              </w:rPr>
            </w:pPr>
            <w:r w:rsidRPr="00845F0A">
              <w:rPr>
                <w:rFonts w:cs="Arial"/>
                <w:color w:val="000000"/>
                <w:szCs w:val="20"/>
                <w:lang w:val="en-US"/>
              </w:rPr>
              <w:t>Problem of application LUT consistency</w:t>
            </w:r>
          </w:p>
        </w:tc>
      </w:tr>
      <w:tr w:rsidR="00213607" w:rsidRPr="00213607" w14:paraId="3990E35B" w14:textId="77777777" w:rsidTr="00C44BC9">
        <w:trPr>
          <w:trHeight w:val="570"/>
          <w:jc w:val="center"/>
        </w:trPr>
        <w:tc>
          <w:tcPr>
            <w:tcW w:w="1706" w:type="dxa"/>
            <w:tcBorders>
              <w:top w:val="nil"/>
              <w:left w:val="single" w:sz="4" w:space="0" w:color="000000"/>
              <w:bottom w:val="single" w:sz="4" w:space="0" w:color="000000"/>
              <w:right w:val="single" w:sz="4" w:space="0" w:color="000000"/>
            </w:tcBorders>
            <w:shd w:val="clear" w:color="auto" w:fill="auto"/>
            <w:hideMark/>
          </w:tcPr>
          <w:p w14:paraId="3990E359" w14:textId="77777777" w:rsidR="00213607" w:rsidRPr="00845F0A" w:rsidRDefault="00A43995" w:rsidP="00213607">
            <w:pPr>
              <w:spacing w:after="0"/>
              <w:jc w:val="left"/>
              <w:rPr>
                <w:color w:val="0000FF"/>
                <w:szCs w:val="20"/>
                <w:u w:val="single"/>
                <w:lang w:val="fr-FR"/>
              </w:rPr>
            </w:pPr>
            <w:hyperlink r:id="rId167" w:tgtFrame="_parent" w:history="1">
              <w:r w:rsidR="00213607" w:rsidRPr="00845F0A">
                <w:rPr>
                  <w:color w:val="0000FF"/>
                  <w:szCs w:val="20"/>
                  <w:u w:val="single"/>
                  <w:lang w:val="fr-FR"/>
                </w:rPr>
                <w:t>MPCS-454</w:t>
              </w:r>
            </w:hyperlink>
          </w:p>
        </w:tc>
        <w:tc>
          <w:tcPr>
            <w:tcW w:w="6663" w:type="dxa"/>
            <w:tcBorders>
              <w:top w:val="nil"/>
              <w:left w:val="nil"/>
              <w:bottom w:val="single" w:sz="4" w:space="0" w:color="000000"/>
              <w:right w:val="single" w:sz="4" w:space="0" w:color="000000"/>
            </w:tcBorders>
            <w:shd w:val="clear" w:color="auto" w:fill="auto"/>
            <w:hideMark/>
          </w:tcPr>
          <w:p w14:paraId="3990E35A" w14:textId="77777777" w:rsidR="00213607" w:rsidRPr="00845F0A" w:rsidRDefault="00213607" w:rsidP="00D46B59">
            <w:pPr>
              <w:keepNext/>
              <w:spacing w:after="0"/>
              <w:jc w:val="left"/>
              <w:rPr>
                <w:rFonts w:cs="Arial"/>
                <w:color w:val="000000"/>
                <w:szCs w:val="20"/>
                <w:lang w:val="en-US"/>
              </w:rPr>
            </w:pPr>
            <w:r w:rsidRPr="00845F0A">
              <w:rPr>
                <w:rFonts w:cs="Arial"/>
                <w:color w:val="000000"/>
                <w:szCs w:val="20"/>
                <w:lang w:val="en-US"/>
              </w:rPr>
              <w:t>Inconsistant format of date/time for acquisition start/stop in manifest files of L0 &amp; L1 products</w:t>
            </w:r>
          </w:p>
        </w:tc>
      </w:tr>
    </w:tbl>
    <w:p w14:paraId="3990E35C" w14:textId="77777777" w:rsidR="00213607" w:rsidRDefault="00D46B59" w:rsidP="00D46B59">
      <w:pPr>
        <w:pStyle w:val="Caption"/>
        <w:rPr>
          <w:lang w:val="en-US"/>
        </w:rPr>
      </w:pPr>
      <w:bookmarkStart w:id="683" w:name="_Ref398191882"/>
      <w:bookmarkStart w:id="684" w:name="_Toc398190124"/>
      <w:bookmarkStart w:id="685" w:name="_Toc400445947"/>
      <w:r>
        <w:t xml:space="preserve">Table </w:t>
      </w:r>
      <w:r w:rsidR="004524AF">
        <w:fldChar w:fldCharType="begin"/>
      </w:r>
      <w:r w:rsidR="00F13B47">
        <w:instrText xml:space="preserve"> SEQ Table \* ARABIC </w:instrText>
      </w:r>
      <w:r w:rsidR="004524AF">
        <w:fldChar w:fldCharType="separate"/>
      </w:r>
      <w:r w:rsidR="00FE4CC0">
        <w:rPr>
          <w:noProof/>
        </w:rPr>
        <w:t>24</w:t>
      </w:r>
      <w:r w:rsidR="004524AF">
        <w:rPr>
          <w:noProof/>
        </w:rPr>
        <w:fldChar w:fldCharType="end"/>
      </w:r>
      <w:bookmarkEnd w:id="683"/>
      <w:r>
        <w:t xml:space="preserve">: </w:t>
      </w:r>
      <w:r w:rsidR="00213607">
        <w:rPr>
          <w:lang w:val="en-US"/>
        </w:rPr>
        <w:t>List of the raised SPR concerning L1 format inspection</w:t>
      </w:r>
      <w:bookmarkEnd w:id="684"/>
      <w:bookmarkEnd w:id="685"/>
      <w:r w:rsidR="00213607">
        <w:rPr>
          <w:lang w:val="en-US"/>
        </w:rPr>
        <w:t xml:space="preserve"> </w:t>
      </w:r>
    </w:p>
    <w:p w14:paraId="3990E35D" w14:textId="77777777" w:rsidR="009F3EFA" w:rsidRDefault="009F3EFA" w:rsidP="00036DFB">
      <w:pPr>
        <w:rPr>
          <w:lang w:val="en-US"/>
        </w:rPr>
      </w:pPr>
    </w:p>
    <w:p w14:paraId="3990E35E" w14:textId="77777777" w:rsidR="008E5287" w:rsidRDefault="008E5287" w:rsidP="008E5287">
      <w:pPr>
        <w:rPr>
          <w:b/>
          <w:lang w:val="en-US"/>
        </w:rPr>
      </w:pPr>
      <w:r w:rsidRPr="00E94021">
        <w:rPr>
          <w:b/>
          <w:lang w:val="en-US"/>
        </w:rPr>
        <w:t>T6102: L1 Main parameters verification</w:t>
      </w:r>
    </w:p>
    <w:p w14:paraId="3990E35F" w14:textId="77777777" w:rsidR="004917D7" w:rsidRDefault="000755C1" w:rsidP="004917D7">
      <w:pPr>
        <w:rPr>
          <w:lang w:val="en-US"/>
        </w:rPr>
      </w:pPr>
      <w:r>
        <w:rPr>
          <w:lang w:val="en-US"/>
        </w:rPr>
        <w:t xml:space="preserve">A </w:t>
      </w:r>
      <w:r w:rsidR="004917D7">
        <w:rPr>
          <w:lang w:val="en-US"/>
        </w:rPr>
        <w:t>main part of L2 ESL activities ar</w:t>
      </w:r>
      <w:r w:rsidR="009F3EFA">
        <w:rPr>
          <w:lang w:val="en-US"/>
        </w:rPr>
        <w:t xml:space="preserve">e concerning this task, indeed </w:t>
      </w:r>
      <w:r w:rsidR="004917D7">
        <w:rPr>
          <w:lang w:val="en-US"/>
        </w:rPr>
        <w:t xml:space="preserve">as the production of L2 product is not available at the PDGS. </w:t>
      </w:r>
      <w:r>
        <w:rPr>
          <w:lang w:val="en-US"/>
        </w:rPr>
        <w:t>A certain number of performance parameters (</w:t>
      </w:r>
      <w:r w:rsidR="002B7051">
        <w:rPr>
          <w:lang w:val="en-US"/>
        </w:rPr>
        <w:t>NESZ</w:t>
      </w:r>
      <w:r>
        <w:rPr>
          <w:lang w:val="en-US"/>
        </w:rPr>
        <w:t>, calibration constant) was planned to be monitored on L2 products (forwards/backwards validation with L1 products). The chains were updated to support L1 products.</w:t>
      </w:r>
      <w:r w:rsidR="00FC1830">
        <w:rPr>
          <w:lang w:val="en-US"/>
        </w:rPr>
        <w:t xml:space="preserve"> The methodology and results are presented in the following paragraphs.</w:t>
      </w:r>
    </w:p>
    <w:p w14:paraId="3990E360" w14:textId="77777777" w:rsidR="000755C1" w:rsidRDefault="000755C1" w:rsidP="00261651">
      <w:pPr>
        <w:pStyle w:val="Heading4"/>
      </w:pPr>
      <w:bookmarkStart w:id="686" w:name="_Toc398190241"/>
      <w:bookmarkStart w:id="687" w:name="_Ref272079937"/>
      <w:bookmarkStart w:id="688" w:name="_Ref272079944"/>
      <w:bookmarkStart w:id="689" w:name="_Toc399940625"/>
      <w:r>
        <w:t>NRCS Geophysical Calibration Constant</w:t>
      </w:r>
      <w:bookmarkEnd w:id="686"/>
      <w:bookmarkEnd w:id="687"/>
      <w:bookmarkEnd w:id="688"/>
      <w:bookmarkEnd w:id="689"/>
    </w:p>
    <w:p w14:paraId="3990E361" w14:textId="77777777" w:rsidR="000755C1" w:rsidRDefault="000755C1" w:rsidP="000755C1">
      <w:r>
        <w:t xml:space="preserve">The launch of the ERS-1 scatterometer, has enabled the derivation of a first relationship between Normalized Radar Cross Section (NRCS) and ocean surface wind vectors at C-band in VV polarization </w:t>
      </w:r>
      <w:r w:rsidR="008B4A45">
        <w:t>[Attema86]</w:t>
      </w:r>
      <w:r>
        <w:t xml:space="preserve">, </w:t>
      </w:r>
      <w:r w:rsidR="008B4A45">
        <w:t>[Cavani-Offiler86]</w:t>
      </w:r>
      <w:r>
        <w:t xml:space="preserve">. This kind of relationship that relates radar </w:t>
      </w:r>
      <w:r w:rsidR="001D0DC2">
        <w:t>parameters</w:t>
      </w:r>
      <w:r>
        <w:t xml:space="preserve"> (such as NRCS, incidence angle or radar look angle) to geophysical parameters (such as the wind) is called Geophysical Model Function (GMF). In case of C-band, the GMF is often called CMOD. </w:t>
      </w:r>
    </w:p>
    <w:p w14:paraId="3990E362" w14:textId="77777777" w:rsidR="000755C1" w:rsidRDefault="000755C1" w:rsidP="000755C1">
      <w:r>
        <w:t xml:space="preserve">Since this first ESA scatterometer mission many studies have been done to better document this relationship. In particular, when RadarSAT-1 has been launched, </w:t>
      </w:r>
      <w:r w:rsidR="001D0DC2">
        <w:t>polarization</w:t>
      </w:r>
      <w:r>
        <w:t xml:space="preserve"> ratio has been </w:t>
      </w:r>
      <w:r w:rsidR="001D0DC2">
        <w:t>developed</w:t>
      </w:r>
      <w:r>
        <w:t xml:space="preserve"> for HH polari</w:t>
      </w:r>
      <w:r w:rsidR="002B7051">
        <w:t>s</w:t>
      </w:r>
      <w:r>
        <w:t>ation</w:t>
      </w:r>
      <w:r w:rsidR="00FB632D">
        <w:t xml:space="preserve"> [Thompson, 1998], [Mouche, 2015], [Zhang, 2011]</w:t>
      </w:r>
      <w:r>
        <w:t>. A GMF has been derived from RadarSAT-2 for cross-polarization (HV or VH) too</w:t>
      </w:r>
      <w:r w:rsidR="00FB632D">
        <w:t xml:space="preserve"> [Vachon, 2011], [Zhang</w:t>
      </w:r>
      <w:r w:rsidR="00FB632D" w:rsidRPr="00FB632D">
        <w:t>, 2012]</w:t>
      </w:r>
      <w:r w:rsidRPr="00FB632D">
        <w:t>.</w:t>
      </w:r>
    </w:p>
    <w:p w14:paraId="3990E363" w14:textId="77777777" w:rsidR="000755C1" w:rsidRDefault="000755C1" w:rsidP="00261651">
      <w:pPr>
        <w:pStyle w:val="Heading4"/>
      </w:pPr>
      <w:bookmarkStart w:id="690" w:name="_Toc398190242"/>
      <w:bookmarkStart w:id="691" w:name="_Toc399940626"/>
      <w:r>
        <w:t>1.1 NRCS Geophysical Calibration Constant for WV mode</w:t>
      </w:r>
      <w:r w:rsidR="00B64FA5">
        <w:t xml:space="preserve"> (Ifremer)</w:t>
      </w:r>
      <w:bookmarkEnd w:id="690"/>
      <w:bookmarkEnd w:id="691"/>
    </w:p>
    <w:p w14:paraId="3990E364" w14:textId="77777777" w:rsidR="000755C1" w:rsidRDefault="000755C1" w:rsidP="000755C1">
      <w:pPr>
        <w:pStyle w:val="Heading5"/>
      </w:pPr>
      <w:bookmarkStart w:id="692" w:name="_Toc398190243"/>
      <w:bookmarkStart w:id="693" w:name="_Toc399940627"/>
      <w:r w:rsidRPr="00C44BC9">
        <w:rPr>
          <w:rStyle w:val="Heading6Char"/>
          <w:i w:val="0"/>
        </w:rPr>
        <w:t>P</w:t>
      </w:r>
      <w:r w:rsidRPr="00C44BC9">
        <w:t>rin</w:t>
      </w:r>
      <w:r>
        <w:t>ciple</w:t>
      </w:r>
      <w:bookmarkEnd w:id="692"/>
      <w:bookmarkEnd w:id="693"/>
    </w:p>
    <w:p w14:paraId="3990E365" w14:textId="77777777" w:rsidR="000755C1" w:rsidRDefault="000755C1" w:rsidP="000755C1">
      <w:r>
        <w:t xml:space="preserve">These relationships are used during the cal/val phase of Sentinel-1 A to </w:t>
      </w:r>
      <w:r w:rsidR="001D0DC2">
        <w:t>establish</w:t>
      </w:r>
      <w:r>
        <w:t xml:space="preserve"> the absolute calibration coefficient. The principle is as follow:</w:t>
      </w:r>
    </w:p>
    <w:p w14:paraId="3990E366" w14:textId="77777777" w:rsidR="000755C1" w:rsidRDefault="000755C1" w:rsidP="000755C1">
      <w:r>
        <w:t xml:space="preserve">- All acquisitions </w:t>
      </w:r>
      <w:r w:rsidR="00A277A2">
        <w:t>overseas</w:t>
      </w:r>
      <w:r>
        <w:t xml:space="preserve"> are </w:t>
      </w:r>
      <w:r w:rsidR="001D0DC2">
        <w:t>collocated</w:t>
      </w:r>
      <w:r>
        <w:t xml:space="preserve"> in space and time with atmospheric model outputs from European Centre for Medium-Range Weather Forecasts (ECMWF). The spatial resolution is 0.125 deg.</w:t>
      </w:r>
    </w:p>
    <w:p w14:paraId="3990E367" w14:textId="77777777" w:rsidR="000755C1" w:rsidRDefault="000755C1" w:rsidP="000755C1">
      <w:r>
        <w:t xml:space="preserve">- From SAR products, The RCS, incidence angle and track angle are calculated at the same resolution than the wind information given by ECMWF. For each Wave Mode (WM) imagette, a single value of these SAR parameters are </w:t>
      </w:r>
      <w:r w:rsidR="001D0DC2">
        <w:t>calculated</w:t>
      </w:r>
      <w:r>
        <w:t xml:space="preserve"> (thus resolution is 20x20km). </w:t>
      </w:r>
    </w:p>
    <w:p w14:paraId="3990E368" w14:textId="77777777" w:rsidR="000755C1" w:rsidRDefault="000755C1" w:rsidP="000755C1">
      <w:r>
        <w:t>- From ECMWF model outputs the wind speed and direction are extracted.</w:t>
      </w:r>
    </w:p>
    <w:p w14:paraId="3990E369" w14:textId="77777777" w:rsidR="000755C1" w:rsidRDefault="000755C1" w:rsidP="000755C1">
      <w:r>
        <w:lastRenderedPageBreak/>
        <w:t>- The expected NRCS is simulated using the CMOD GMF with ECWMF wind vectors and SAR  incidence angle, track angle and polarization, as input.</w:t>
      </w:r>
    </w:p>
    <w:p w14:paraId="3990E36A" w14:textId="77777777" w:rsidR="000755C1" w:rsidRDefault="000755C1" w:rsidP="000755C1">
      <w:r>
        <w:t>- S-1 A RCS and NRCS from model are then compared to derive the calibration constant coefficient.</w:t>
      </w:r>
    </w:p>
    <w:p w14:paraId="3990E36B" w14:textId="77777777" w:rsidR="000755C1" w:rsidRDefault="000755C1" w:rsidP="000755C1"/>
    <w:p w14:paraId="3990E36C" w14:textId="77777777" w:rsidR="000755C1" w:rsidRDefault="000755C1" w:rsidP="000755C1">
      <w:r>
        <w:t>The relationship between the NRCS fro</w:t>
      </w:r>
      <w:r w:rsidR="00A277A2">
        <w:t>m</w:t>
      </w:r>
      <w:r>
        <w:t xml:space="preserve"> S-1 A and the simulated NRCS are related by the calibration constant coefficient by the following equation: </w:t>
      </w:r>
    </w:p>
    <w:p w14:paraId="3990E36D" w14:textId="77777777" w:rsidR="000755C1" w:rsidRPr="000755C1" w:rsidRDefault="000755C1" w:rsidP="000755C1">
      <w:pPr>
        <w:rPr>
          <w:rFonts w:ascii="Cambria Math" w:hAnsi="Cambria Math"/>
          <w:oMath/>
        </w:rPr>
      </w:pPr>
      <m:oMathPara>
        <m:oMath>
          <m:r>
            <w:rPr>
              <w:rFonts w:ascii="Cambria Math" w:hAnsi="Cambria Math"/>
            </w:rPr>
            <m:t>NRCS_S1A = N</m:t>
          </m:r>
          <m:r>
            <w:rPr>
              <w:rFonts w:ascii="Cambria Math" w:hAnsi="Cambria Math"/>
            </w:rPr>
            <m:t xml:space="preserve">RCS_simulated - Kwvi_pol </m:t>
          </m:r>
        </m:oMath>
      </m:oMathPara>
    </w:p>
    <w:p w14:paraId="3990E36E" w14:textId="77777777" w:rsidR="000755C1" w:rsidRDefault="000755C1" w:rsidP="000755C1"/>
    <w:p w14:paraId="3990E36F" w14:textId="77777777" w:rsidR="000755C1" w:rsidRDefault="000755C1" w:rsidP="000755C1">
      <w:r>
        <w:t>For Wave Mode, only cases where wind speed is greater than 4 m/s and below than 12 m/s are considered. The lower limit is chosen to minimize the noise impact in the RCS. The upper limit is chosen to consider a wind speed range where the GMF are expected to be robust. The GMF and polarization ration used are described here</w:t>
      </w:r>
      <w:r w:rsidR="00C97476">
        <w:t xml:space="preserve"> [Verhoef, 2008], [Mouche, 2005]</w:t>
      </w:r>
      <w:r>
        <w:t xml:space="preserve">. A calibration constant coefficient is calculated for each orbit for SLC products only. </w:t>
      </w:r>
    </w:p>
    <w:p w14:paraId="3990E370" w14:textId="77777777" w:rsidR="000755C1" w:rsidRPr="00C44BC9" w:rsidRDefault="000755C1" w:rsidP="00261651">
      <w:pPr>
        <w:pStyle w:val="Heading6"/>
        <w:rPr>
          <w:i w:val="0"/>
        </w:rPr>
      </w:pPr>
      <w:r w:rsidRPr="00C44BC9">
        <w:rPr>
          <w:i w:val="0"/>
        </w:rPr>
        <w:t xml:space="preserve"> </w:t>
      </w:r>
      <w:bookmarkStart w:id="694" w:name="_Toc398190244"/>
      <w:bookmarkStart w:id="695" w:name="_Toc399940628"/>
      <w:r w:rsidRPr="00C44BC9">
        <w:rPr>
          <w:i w:val="0"/>
        </w:rPr>
        <w:t>Results</w:t>
      </w:r>
      <w:bookmarkEnd w:id="694"/>
      <w:bookmarkEnd w:id="695"/>
    </w:p>
    <w:p w14:paraId="3990E371" w14:textId="77777777" w:rsidR="000755C1" w:rsidRDefault="000755C1" w:rsidP="000755C1">
      <w:r>
        <w:t>Figure 1.b shows the RCS as measured by Sentinel-1 A in Wave Mode as a function of  ECMWF wind speed before calibration. Sentinel-1 A data is S1A_WV_SLC__1SSH_20140723T140545_</w:t>
      </w:r>
      <w:r w:rsidR="000659B4">
        <w:t xml:space="preserve"> </w:t>
      </w:r>
      <w:r>
        <w:t xml:space="preserve">20140723T143057_001616_00189C_708A.SAFE (descending orbit). It corresponds to an orbit acquired over Pacific </w:t>
      </w:r>
      <w:r w:rsidRPr="002B7051">
        <w:t>Ocean (see Fig</w:t>
      </w:r>
      <w:r w:rsidR="002B7051" w:rsidRPr="002B7051">
        <w:t>ure</w:t>
      </w:r>
      <w:r w:rsidRPr="002B7051">
        <w:t xml:space="preserve"> </w:t>
      </w:r>
      <w:r w:rsidR="002B7051" w:rsidRPr="002B7051">
        <w:t>65</w:t>
      </w:r>
      <w:r w:rsidRPr="002B7051">
        <w:t>.a). Blue</w:t>
      </w:r>
      <w:r>
        <w:t xml:space="preserve"> and red dots are for acquisitions in Wave Mode 1 and 2 respectively. As expected the RCS is strongly dependent on wind speed.</w:t>
      </w:r>
    </w:p>
    <w:p w14:paraId="3990E372" w14:textId="77777777" w:rsidR="000755C1" w:rsidRDefault="000755C1" w:rsidP="000755C1">
      <w:r>
        <w:t xml:space="preserve">As shown </w:t>
      </w:r>
      <w:r w:rsidRPr="001F7F39">
        <w:t xml:space="preserve">on </w:t>
      </w:r>
      <w:r w:rsidR="001F7F39" w:rsidRPr="001F7F39">
        <w:t>F</w:t>
      </w:r>
      <w:r w:rsidRPr="001F7F39">
        <w:t xml:space="preserve">igure </w:t>
      </w:r>
      <w:r w:rsidR="001F7F39" w:rsidRPr="001F7F39">
        <w:t>6</w:t>
      </w:r>
      <w:r w:rsidR="001F7F39">
        <w:t>6</w:t>
      </w:r>
      <w:r w:rsidRPr="001F7F39">
        <w:t>.c, after correction</w:t>
      </w:r>
      <w:r>
        <w:t xml:space="preserve"> of the calibration constant, the NRCS derived from Sentinel-1 measurement and simulation are very consistent. Small dots are from simulation.</w:t>
      </w:r>
    </w:p>
    <w:p w14:paraId="3990E373" w14:textId="77777777" w:rsidR="000755C1" w:rsidRDefault="000755C1" w:rsidP="000755C1"/>
    <w:tbl>
      <w:tblPr>
        <w:tblW w:w="9642" w:type="dxa"/>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3"/>
        <w:gridCol w:w="3217"/>
      </w:tblGrid>
      <w:tr w:rsidR="000755C1" w14:paraId="3990E377" w14:textId="77777777" w:rsidTr="001F7F39">
        <w:trPr>
          <w:trHeight w:val="2605"/>
        </w:trPr>
        <w:tc>
          <w:tcPr>
            <w:tcW w:w="3212" w:type="dxa"/>
            <w:shd w:val="clear" w:color="auto" w:fill="auto"/>
          </w:tcPr>
          <w:p w14:paraId="3990E374" w14:textId="77777777" w:rsidR="000755C1" w:rsidRPr="000755C1" w:rsidRDefault="000755C1" w:rsidP="002B6DE6">
            <w:pPr>
              <w:pStyle w:val="TableContents"/>
              <w:snapToGrid w:val="0"/>
              <w:jc w:val="both"/>
              <w:rPr>
                <w:lang w:val="en-US"/>
              </w:rPr>
            </w:pPr>
            <w:r>
              <w:rPr>
                <w:noProof/>
                <w:lang w:val="en-GB" w:eastAsia="en-GB" w:bidi="ar-SA"/>
              </w:rPr>
              <w:drawing>
                <wp:anchor distT="0" distB="0" distL="0" distR="0" simplePos="0" relativeHeight="251643904" behindDoc="0" locked="0" layoutInCell="1" allowOverlap="1" wp14:anchorId="3990EF87" wp14:editId="3990EF88">
                  <wp:simplePos x="0" y="0"/>
                  <wp:positionH relativeFrom="column">
                    <wp:align>center</wp:align>
                  </wp:positionH>
                  <wp:positionV relativeFrom="paragraph">
                    <wp:posOffset>0</wp:posOffset>
                  </wp:positionV>
                  <wp:extent cx="1969135" cy="1476375"/>
                  <wp:effectExtent l="19050" t="0" r="0" b="0"/>
                  <wp:wrapSquare wrapText="largest"/>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a:stretch>
                            <a:fillRect/>
                          </a:stretch>
                        </pic:blipFill>
                        <pic:spPr bwMode="auto">
                          <a:xfrm>
                            <a:off x="0" y="0"/>
                            <a:ext cx="1969135" cy="1476375"/>
                          </a:xfrm>
                          <a:prstGeom prst="rect">
                            <a:avLst/>
                          </a:prstGeom>
                          <a:solidFill>
                            <a:srgbClr val="FFFFFF"/>
                          </a:solidFill>
                          <a:ln w="9525">
                            <a:noFill/>
                            <a:miter lim="800000"/>
                            <a:headEnd/>
                            <a:tailEnd/>
                          </a:ln>
                        </pic:spPr>
                      </pic:pic>
                    </a:graphicData>
                  </a:graphic>
                </wp:anchor>
              </w:drawing>
            </w:r>
          </w:p>
        </w:tc>
        <w:tc>
          <w:tcPr>
            <w:tcW w:w="3213" w:type="dxa"/>
            <w:shd w:val="clear" w:color="auto" w:fill="auto"/>
          </w:tcPr>
          <w:p w14:paraId="3990E375" w14:textId="77777777" w:rsidR="000755C1" w:rsidRPr="000755C1" w:rsidRDefault="000755C1" w:rsidP="002B6DE6">
            <w:pPr>
              <w:pStyle w:val="TableContents"/>
              <w:snapToGrid w:val="0"/>
              <w:jc w:val="both"/>
              <w:rPr>
                <w:lang w:val="en-US"/>
              </w:rPr>
            </w:pPr>
            <w:r>
              <w:rPr>
                <w:noProof/>
                <w:lang w:val="en-GB" w:eastAsia="en-GB" w:bidi="ar-SA"/>
              </w:rPr>
              <w:drawing>
                <wp:anchor distT="0" distB="0" distL="0" distR="0" simplePos="0" relativeHeight="251642880" behindDoc="0" locked="0" layoutInCell="1" allowOverlap="1" wp14:anchorId="3990EF89" wp14:editId="3990EF8A">
                  <wp:simplePos x="0" y="0"/>
                  <wp:positionH relativeFrom="column">
                    <wp:align>center</wp:align>
                  </wp:positionH>
                  <wp:positionV relativeFrom="paragraph">
                    <wp:posOffset>0</wp:posOffset>
                  </wp:positionV>
                  <wp:extent cx="1969135" cy="1476375"/>
                  <wp:effectExtent l="19050" t="0" r="0" b="0"/>
                  <wp:wrapSquare wrapText="largest"/>
                  <wp:docPr id="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srcRect/>
                          <a:stretch>
                            <a:fillRect/>
                          </a:stretch>
                        </pic:blipFill>
                        <pic:spPr bwMode="auto">
                          <a:xfrm>
                            <a:off x="0" y="0"/>
                            <a:ext cx="1969135" cy="1476375"/>
                          </a:xfrm>
                          <a:prstGeom prst="rect">
                            <a:avLst/>
                          </a:prstGeom>
                          <a:solidFill>
                            <a:srgbClr val="FFFFFF"/>
                          </a:solidFill>
                          <a:ln w="9525">
                            <a:noFill/>
                            <a:miter lim="800000"/>
                            <a:headEnd/>
                            <a:tailEnd/>
                          </a:ln>
                        </pic:spPr>
                      </pic:pic>
                    </a:graphicData>
                  </a:graphic>
                </wp:anchor>
              </w:drawing>
            </w:r>
          </w:p>
        </w:tc>
        <w:tc>
          <w:tcPr>
            <w:tcW w:w="3217" w:type="dxa"/>
            <w:shd w:val="clear" w:color="auto" w:fill="auto"/>
          </w:tcPr>
          <w:p w14:paraId="3990E376" w14:textId="77777777" w:rsidR="000755C1" w:rsidRPr="000755C1" w:rsidRDefault="000755C1" w:rsidP="002B6DE6">
            <w:pPr>
              <w:pStyle w:val="TableContents"/>
              <w:snapToGrid w:val="0"/>
              <w:jc w:val="both"/>
              <w:rPr>
                <w:lang w:val="en-US"/>
              </w:rPr>
            </w:pPr>
            <w:r>
              <w:rPr>
                <w:noProof/>
                <w:lang w:val="en-GB" w:eastAsia="en-GB" w:bidi="ar-SA"/>
              </w:rPr>
              <w:drawing>
                <wp:anchor distT="0" distB="0" distL="0" distR="0" simplePos="0" relativeHeight="251641856" behindDoc="0" locked="0" layoutInCell="1" allowOverlap="1" wp14:anchorId="3990EF8B" wp14:editId="3990EF8C">
                  <wp:simplePos x="0" y="0"/>
                  <wp:positionH relativeFrom="column">
                    <wp:align>center</wp:align>
                  </wp:positionH>
                  <wp:positionV relativeFrom="paragraph">
                    <wp:posOffset>0</wp:posOffset>
                  </wp:positionV>
                  <wp:extent cx="1970405" cy="1477010"/>
                  <wp:effectExtent l="19050" t="0" r="0" b="0"/>
                  <wp:wrapSquare wrapText="largest"/>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srcRect/>
                          <a:stretch>
                            <a:fillRect/>
                          </a:stretch>
                        </pic:blipFill>
                        <pic:spPr bwMode="auto">
                          <a:xfrm>
                            <a:off x="0" y="0"/>
                            <a:ext cx="1970405" cy="1477010"/>
                          </a:xfrm>
                          <a:prstGeom prst="rect">
                            <a:avLst/>
                          </a:prstGeom>
                          <a:solidFill>
                            <a:srgbClr val="FFFFFF"/>
                          </a:solidFill>
                          <a:ln w="9525">
                            <a:noFill/>
                            <a:miter lim="800000"/>
                            <a:headEnd/>
                            <a:tailEnd/>
                          </a:ln>
                        </pic:spPr>
                      </pic:pic>
                    </a:graphicData>
                  </a:graphic>
                </wp:anchor>
              </w:drawing>
            </w:r>
          </w:p>
        </w:tc>
      </w:tr>
      <w:tr w:rsidR="000755C1" w14:paraId="3990E37B" w14:textId="77777777" w:rsidTr="001F7F39">
        <w:tc>
          <w:tcPr>
            <w:tcW w:w="3212" w:type="dxa"/>
            <w:shd w:val="clear" w:color="auto" w:fill="auto"/>
          </w:tcPr>
          <w:p w14:paraId="3990E378" w14:textId="77777777" w:rsidR="000755C1" w:rsidRPr="00845F0A" w:rsidRDefault="000755C1" w:rsidP="002B6DE6">
            <w:pPr>
              <w:pStyle w:val="TableContents"/>
              <w:jc w:val="center"/>
              <w:rPr>
                <w:rFonts w:ascii="Trebuchet MS" w:hAnsi="Trebuchet MS"/>
                <w:sz w:val="20"/>
                <w:szCs w:val="16"/>
                <w:lang w:val="en-US"/>
              </w:rPr>
            </w:pPr>
            <w:r w:rsidRPr="00845F0A">
              <w:rPr>
                <w:rFonts w:ascii="Trebuchet MS" w:hAnsi="Trebuchet MS"/>
                <w:sz w:val="20"/>
                <w:szCs w:val="16"/>
                <w:lang w:val="en-US"/>
              </w:rPr>
              <w:t>(a) Wave Mode acquisitions for Sentinel-1 A S1A_WV_SLC__1SSH_20140723T140545_20140723T143057_001616_00189C_708A.SAFEproduct. Blue and red dots stand for WV1 and WV2 respectively.</w:t>
            </w:r>
          </w:p>
        </w:tc>
        <w:tc>
          <w:tcPr>
            <w:tcW w:w="3213" w:type="dxa"/>
            <w:shd w:val="clear" w:color="auto" w:fill="auto"/>
          </w:tcPr>
          <w:p w14:paraId="3990E379" w14:textId="77777777" w:rsidR="000755C1" w:rsidRPr="00845F0A" w:rsidRDefault="000755C1" w:rsidP="002B6DE6">
            <w:pPr>
              <w:pStyle w:val="TableContents"/>
              <w:jc w:val="center"/>
              <w:rPr>
                <w:rFonts w:ascii="Trebuchet MS" w:hAnsi="Trebuchet MS"/>
                <w:sz w:val="20"/>
                <w:szCs w:val="16"/>
                <w:lang w:val="en-US"/>
              </w:rPr>
            </w:pPr>
            <w:r w:rsidRPr="00845F0A">
              <w:rPr>
                <w:rFonts w:ascii="Trebuchet MS" w:hAnsi="Trebuchet MS"/>
                <w:sz w:val="20"/>
                <w:szCs w:val="16"/>
                <w:lang w:val="en-US"/>
              </w:rPr>
              <w:t>(b) S-1 A RCS versus wind. Blue and red dots stand for WV1 and WV2 respectively</w:t>
            </w:r>
          </w:p>
        </w:tc>
        <w:tc>
          <w:tcPr>
            <w:tcW w:w="3217" w:type="dxa"/>
            <w:shd w:val="clear" w:color="auto" w:fill="auto"/>
          </w:tcPr>
          <w:p w14:paraId="3990E37A" w14:textId="77777777" w:rsidR="000755C1" w:rsidRPr="00845F0A" w:rsidRDefault="000755C1" w:rsidP="00D46B59">
            <w:pPr>
              <w:pStyle w:val="TableContents"/>
              <w:keepNext/>
              <w:jc w:val="center"/>
              <w:rPr>
                <w:rFonts w:ascii="Trebuchet MS" w:hAnsi="Trebuchet MS"/>
                <w:sz w:val="20"/>
                <w:lang w:val="en-US"/>
              </w:rPr>
            </w:pPr>
            <w:r w:rsidRPr="00845F0A">
              <w:rPr>
                <w:rFonts w:ascii="Trebuchet MS" w:hAnsi="Trebuchet MS"/>
                <w:sz w:val="20"/>
                <w:szCs w:val="16"/>
                <w:lang w:val="en-US"/>
              </w:rPr>
              <w:t>(c) S-1 A NRCS versus wind. Blue and red dots stand for WV1 and WV2 respectively.samm dots are simulation results.</w:t>
            </w:r>
          </w:p>
        </w:tc>
      </w:tr>
    </w:tbl>
    <w:p w14:paraId="3990E37C" w14:textId="77777777" w:rsidR="000755C1" w:rsidRDefault="002B7051" w:rsidP="002B7051">
      <w:pPr>
        <w:pStyle w:val="Caption"/>
      </w:pPr>
      <w:bookmarkStart w:id="696" w:name="_Toc400445907"/>
      <w:r>
        <w:t xml:space="preserve">Figure </w:t>
      </w:r>
      <w:r w:rsidR="004524AF">
        <w:fldChar w:fldCharType="begin"/>
      </w:r>
      <w:r>
        <w:instrText xml:space="preserve"> SEQ Figure \* ARABIC </w:instrText>
      </w:r>
      <w:r w:rsidR="004524AF">
        <w:fldChar w:fldCharType="separate"/>
      </w:r>
      <w:r w:rsidR="001F7F39">
        <w:rPr>
          <w:noProof/>
        </w:rPr>
        <w:t>66</w:t>
      </w:r>
      <w:r w:rsidR="004524AF">
        <w:fldChar w:fldCharType="end"/>
      </w:r>
      <w:r w:rsidR="00C97476">
        <w:t>: NRCS Derived from Sentinel-1 Measurement and Simulation</w:t>
      </w:r>
      <w:bookmarkEnd w:id="696"/>
    </w:p>
    <w:p w14:paraId="3990E37D" w14:textId="77777777" w:rsidR="00C97476" w:rsidRDefault="00C97476" w:rsidP="000755C1"/>
    <w:p w14:paraId="3990E37E" w14:textId="77777777" w:rsidR="000755C1" w:rsidRDefault="000755C1" w:rsidP="000755C1">
      <w:r>
        <w:t xml:space="preserve">The variation of calibration constant can be monitored as a function of time. Figure </w:t>
      </w:r>
      <w:r w:rsidR="00BA2580">
        <w:t>67</w:t>
      </w:r>
      <w:r>
        <w:t xml:space="preserve">.a and </w:t>
      </w:r>
      <w:r w:rsidR="00BA2580">
        <w:t>68</w:t>
      </w:r>
      <w:r>
        <w:t xml:space="preserve">.a show its </w:t>
      </w:r>
      <w:r w:rsidR="00C97476">
        <w:t>behaviour</w:t>
      </w:r>
      <w:r>
        <w:t xml:space="preserve"> as a function of time si</w:t>
      </w:r>
      <w:r w:rsidR="00C97476">
        <w:t>nce the beginning of Sentinel-1</w:t>
      </w:r>
      <w:r>
        <w:t>A mission for VV and HH polarization respectively. A significant change is visible for mid-</w:t>
      </w:r>
      <w:r w:rsidR="001F7F39">
        <w:t>J</w:t>
      </w:r>
      <w:r>
        <w:t>uly.</w:t>
      </w:r>
    </w:p>
    <w:p w14:paraId="3990E37F" w14:textId="77777777" w:rsidR="000755C1" w:rsidRDefault="000755C1" w:rsidP="000755C1">
      <w:r>
        <w:t xml:space="preserve">After reaching the final orbit (20140807), the variation of the calibration constant is weaker. A zoom is </w:t>
      </w:r>
      <w:r w:rsidRPr="00BA2580">
        <w:t xml:space="preserve">provided on Figure </w:t>
      </w:r>
      <w:r w:rsidR="00BA2580" w:rsidRPr="00BA2580">
        <w:t>67</w:t>
      </w:r>
      <w:r w:rsidRPr="00BA2580">
        <w:t xml:space="preserve">.b and </w:t>
      </w:r>
      <w:r w:rsidR="00BA2580" w:rsidRPr="00BA2580">
        <w:t>68</w:t>
      </w:r>
      <w:r w:rsidRPr="00BA2580">
        <w:t>.b. We</w:t>
      </w:r>
      <w:r>
        <w:t xml:space="preserve"> obtain:</w:t>
      </w:r>
    </w:p>
    <w:p w14:paraId="3990E380" w14:textId="77777777" w:rsidR="000755C1" w:rsidRPr="00261651" w:rsidRDefault="000755C1" w:rsidP="000755C1">
      <w:pPr>
        <w:rPr>
          <w:rFonts w:ascii="Cambria Math" w:hAnsi="Cambria Math"/>
          <w:oMath/>
        </w:rPr>
      </w:pPr>
    </w:p>
    <w:p w14:paraId="3990E381" w14:textId="77777777" w:rsidR="004A2538" w:rsidRPr="00261651" w:rsidRDefault="004A2538" w:rsidP="004A2538">
      <w:pPr>
        <w:rPr>
          <w:rFonts w:ascii="Cambria Math" w:hAnsi="Cambria Math"/>
          <w:oMath/>
        </w:rPr>
      </w:pPr>
      <m:oMathPara>
        <m:oMath>
          <m:r>
            <w:rPr>
              <w:rFonts w:ascii="Cambria Math" w:hAnsi="Cambria Math"/>
            </w:rPr>
            <m:t xml:space="preserve">Kwv1_vv = </m:t>
          </m:r>
          <m:r>
            <m:rPr>
              <m:sty m:val="p"/>
            </m:rPr>
            <w:rPr>
              <w:rFonts w:ascii="Cambria Math" w:hAnsi="Cambria Math"/>
            </w:rPr>
            <m:t xml:space="preserve">-14.53  </m:t>
          </m:r>
          <m:r>
            <w:rPr>
              <w:rFonts w:ascii="Cambria Math" w:hAnsi="Cambria Math"/>
            </w:rPr>
            <m:t>±</m:t>
          </m:r>
          <m:r>
            <m:rPr>
              <m:sty m:val="p"/>
            </m:rPr>
            <w:rPr>
              <w:rFonts w:ascii="Cambria Math" w:hAnsi="Cambria Math"/>
            </w:rPr>
            <m:t>0.35 dB</m:t>
          </m:r>
        </m:oMath>
      </m:oMathPara>
    </w:p>
    <w:p w14:paraId="3990E382" w14:textId="77777777" w:rsidR="004A2538" w:rsidRPr="007D4154" w:rsidRDefault="004A2538" w:rsidP="004A2538">
      <m:oMathPara>
        <m:oMath>
          <m:r>
            <w:rPr>
              <w:rFonts w:ascii="Cambria Math" w:hAnsi="Cambria Math"/>
            </w:rPr>
            <m:t xml:space="preserve">Kwv2_vv= </m:t>
          </m:r>
          <m:r>
            <m:rPr>
              <m:sty m:val="p"/>
            </m:rPr>
            <w:rPr>
              <w:rFonts w:ascii="Cambria Math" w:hAnsi="Cambria Math"/>
            </w:rPr>
            <m:t xml:space="preserve">-13.67 </m:t>
          </m:r>
          <m:r>
            <w:rPr>
              <w:rFonts w:ascii="Cambria Math" w:hAnsi="Cambria Math"/>
            </w:rPr>
            <m:t>±</m:t>
          </m:r>
          <m:r>
            <m:rPr>
              <m:sty m:val="p"/>
            </m:rPr>
            <w:rPr>
              <w:rFonts w:ascii="Cambria Math" w:hAnsi="Cambria Math"/>
            </w:rPr>
            <m:t xml:space="preserve"> 0.41 dB</m:t>
          </m:r>
        </m:oMath>
      </m:oMathPara>
    </w:p>
    <w:p w14:paraId="3990E383" w14:textId="77777777" w:rsidR="004A2538" w:rsidRPr="007D4154" w:rsidRDefault="004A2538" w:rsidP="004A2538">
      <m:oMathPara>
        <m:oMath>
          <m:r>
            <w:rPr>
              <w:rFonts w:ascii="Cambria Math" w:hAnsi="Cambria Math"/>
            </w:rPr>
            <m:t>Kwv1_</m:t>
          </m:r>
          <m:r>
            <w:rPr>
              <w:rFonts w:ascii="Cambria Math" w:hAnsi="Cambria Math"/>
            </w:rPr>
            <m:t xml:space="preserve">hh= </m:t>
          </m:r>
          <m:r>
            <m:rPr>
              <m:sty m:val="p"/>
            </m:rPr>
            <w:rPr>
              <w:rFonts w:ascii="Cambria Math" w:hAnsi="Cambria Math"/>
            </w:rPr>
            <m:t>-14.01</m:t>
          </m:r>
          <m:r>
            <w:rPr>
              <w:rFonts w:ascii="Cambria Math" w:hAnsi="Cambria Math"/>
            </w:rPr>
            <m:t>±</m:t>
          </m:r>
          <m:r>
            <m:rPr>
              <m:sty m:val="p"/>
            </m:rPr>
            <w:rPr>
              <w:rFonts w:ascii="Cambria Math" w:hAnsi="Cambria Math"/>
            </w:rPr>
            <m:t>0.32 dB</m:t>
          </m:r>
        </m:oMath>
      </m:oMathPara>
    </w:p>
    <w:p w14:paraId="3990E384" w14:textId="77777777" w:rsidR="004A2538" w:rsidRPr="00261651" w:rsidRDefault="004A2538" w:rsidP="004A2538">
      <w:pPr>
        <w:rPr>
          <w:rFonts w:ascii="Cambria Math" w:hAnsi="Cambria Math"/>
          <w:oMath/>
        </w:rPr>
      </w:pPr>
      <m:oMathPara>
        <m:oMath>
          <m:r>
            <w:rPr>
              <w:rFonts w:ascii="Cambria Math" w:hAnsi="Cambria Math"/>
            </w:rPr>
            <m:t>Kwv2_</m:t>
          </m:r>
          <m:r>
            <w:rPr>
              <w:rFonts w:ascii="Cambria Math" w:hAnsi="Cambria Math"/>
            </w:rPr>
            <m:t xml:space="preserve">hh = </m:t>
          </m:r>
          <m:r>
            <m:rPr>
              <m:sty m:val="p"/>
            </m:rPr>
            <w:rPr>
              <w:rFonts w:ascii="Cambria Math" w:hAnsi="Cambria Math"/>
            </w:rPr>
            <m:t xml:space="preserve">-15.18 </m:t>
          </m:r>
          <m:r>
            <w:rPr>
              <w:rFonts w:ascii="Cambria Math" w:hAnsi="Cambria Math"/>
            </w:rPr>
            <m:t>±</m:t>
          </m:r>
          <m:r>
            <m:rPr>
              <m:sty m:val="p"/>
            </m:rPr>
            <w:rPr>
              <w:rFonts w:ascii="Cambria Math" w:hAnsi="Cambria Math"/>
            </w:rPr>
            <m:t>0.38 dB</m:t>
          </m:r>
        </m:oMath>
      </m:oMathPara>
    </w:p>
    <w:p w14:paraId="3990E385" w14:textId="77777777" w:rsidR="000755C1" w:rsidRDefault="000755C1" w:rsidP="000755C1"/>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42"/>
      </w:tblGrid>
      <w:tr w:rsidR="000755C1" w14:paraId="3990E387" w14:textId="77777777" w:rsidTr="00C97476">
        <w:tc>
          <w:tcPr>
            <w:tcW w:w="9642" w:type="dxa"/>
            <w:shd w:val="clear" w:color="auto" w:fill="auto"/>
          </w:tcPr>
          <w:p w14:paraId="3990E386" w14:textId="77777777" w:rsidR="000755C1" w:rsidRPr="000755C1" w:rsidRDefault="000755C1" w:rsidP="002B6DE6">
            <w:pPr>
              <w:pStyle w:val="TableContents"/>
              <w:snapToGrid w:val="0"/>
              <w:jc w:val="both"/>
              <w:rPr>
                <w:lang w:val="en-GB"/>
              </w:rPr>
            </w:pPr>
            <w:r>
              <w:rPr>
                <w:noProof/>
                <w:lang w:val="en-GB" w:eastAsia="en-GB" w:bidi="ar-SA"/>
              </w:rPr>
              <w:drawing>
                <wp:anchor distT="0" distB="0" distL="0" distR="0" simplePos="0" relativeHeight="251644928" behindDoc="0" locked="0" layoutInCell="1" allowOverlap="1" wp14:anchorId="3990EF8D" wp14:editId="3990EF8E">
                  <wp:simplePos x="0" y="0"/>
                  <wp:positionH relativeFrom="column">
                    <wp:align>center</wp:align>
                  </wp:positionH>
                  <wp:positionV relativeFrom="paragraph">
                    <wp:posOffset>0</wp:posOffset>
                  </wp:positionV>
                  <wp:extent cx="6052185" cy="4538980"/>
                  <wp:effectExtent l="19050" t="0" r="5715" b="0"/>
                  <wp:wrapSquare wrapText="largest"/>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srcRect/>
                          <a:stretch>
                            <a:fillRect/>
                          </a:stretch>
                        </pic:blipFill>
                        <pic:spPr bwMode="auto">
                          <a:xfrm>
                            <a:off x="0" y="0"/>
                            <a:ext cx="6052185" cy="4538980"/>
                          </a:xfrm>
                          <a:prstGeom prst="rect">
                            <a:avLst/>
                          </a:prstGeom>
                          <a:solidFill>
                            <a:srgbClr val="FFFFFF"/>
                          </a:solidFill>
                          <a:ln w="9525">
                            <a:noFill/>
                            <a:miter lim="800000"/>
                            <a:headEnd/>
                            <a:tailEnd/>
                          </a:ln>
                        </pic:spPr>
                      </pic:pic>
                    </a:graphicData>
                  </a:graphic>
                </wp:anchor>
              </w:drawing>
            </w:r>
          </w:p>
        </w:tc>
      </w:tr>
      <w:tr w:rsidR="000755C1" w14:paraId="3990E389" w14:textId="77777777" w:rsidTr="00C97476">
        <w:tc>
          <w:tcPr>
            <w:tcW w:w="9642" w:type="dxa"/>
            <w:shd w:val="clear" w:color="auto" w:fill="auto"/>
          </w:tcPr>
          <w:p w14:paraId="3990E388" w14:textId="77777777" w:rsidR="000755C1" w:rsidRPr="00845F0A" w:rsidRDefault="001F7F39" w:rsidP="001F7F39">
            <w:pPr>
              <w:pStyle w:val="Caption"/>
              <w:ind w:left="1079" w:hanging="1079"/>
              <w:jc w:val="both"/>
            </w:pPr>
            <w:bookmarkStart w:id="697" w:name="_Toc400445908"/>
            <w:r>
              <w:t xml:space="preserve">Figure </w:t>
            </w:r>
            <w:r w:rsidR="004524AF">
              <w:fldChar w:fldCharType="begin"/>
            </w:r>
            <w:r>
              <w:instrText xml:space="preserve"> SEQ Figure \* ARABIC </w:instrText>
            </w:r>
            <w:r w:rsidR="004524AF">
              <w:fldChar w:fldCharType="separate"/>
            </w:r>
            <w:r>
              <w:rPr>
                <w:noProof/>
              </w:rPr>
              <w:t>67</w:t>
            </w:r>
            <w:r w:rsidR="004524AF">
              <w:fldChar w:fldCharType="end"/>
            </w:r>
            <w:r>
              <w:t xml:space="preserve">: </w:t>
            </w:r>
            <w:r w:rsidR="000755C1" w:rsidRPr="00845F0A">
              <w:rPr>
                <w:lang w:val="en-US"/>
              </w:rPr>
              <w:t xml:space="preserve">Calibration coefficient as a function of time for VV WM1 (blue) and WM2 (red). Top plot monitor the constant as a function of time. Bottom plot indicate the number of measurements used for each estimate. </w:t>
            </w:r>
            <w:r w:rsidR="000755C1" w:rsidRPr="00845F0A">
              <w:t>Since the beginning of the mission.</w:t>
            </w:r>
            <w:bookmarkEnd w:id="697"/>
            <w:r w:rsidR="000755C1" w:rsidRPr="00845F0A">
              <w:t xml:space="preserve"> </w:t>
            </w:r>
          </w:p>
        </w:tc>
      </w:tr>
    </w:tbl>
    <w:p w14:paraId="3990E38A" w14:textId="77777777" w:rsidR="000755C1" w:rsidRDefault="000755C1" w:rsidP="000755C1"/>
    <w:tbl>
      <w:tblPr>
        <w:tblW w:w="9642" w:type="dxa"/>
        <w:tblInd w:w="55" w:type="dxa"/>
        <w:tblLayout w:type="fixed"/>
        <w:tblCellMar>
          <w:top w:w="55" w:type="dxa"/>
          <w:left w:w="55" w:type="dxa"/>
          <w:bottom w:w="55" w:type="dxa"/>
          <w:right w:w="55" w:type="dxa"/>
        </w:tblCellMar>
        <w:tblLook w:val="0000" w:firstRow="0" w:lastRow="0" w:firstColumn="0" w:lastColumn="0" w:noHBand="0" w:noVBand="0"/>
      </w:tblPr>
      <w:tblGrid>
        <w:gridCol w:w="9642"/>
      </w:tblGrid>
      <w:tr w:rsidR="000755C1" w14:paraId="3990E38C" w14:textId="77777777" w:rsidTr="00C97476">
        <w:tc>
          <w:tcPr>
            <w:tcW w:w="9642" w:type="dxa"/>
            <w:shd w:val="clear" w:color="auto" w:fill="auto"/>
          </w:tcPr>
          <w:p w14:paraId="3990E38B" w14:textId="77777777" w:rsidR="000755C1" w:rsidRDefault="000755C1" w:rsidP="002B6DE6">
            <w:pPr>
              <w:pStyle w:val="TableContents"/>
              <w:snapToGrid w:val="0"/>
              <w:jc w:val="both"/>
            </w:pPr>
            <w:r>
              <w:rPr>
                <w:noProof/>
                <w:lang w:val="en-GB" w:eastAsia="en-GB" w:bidi="ar-SA"/>
              </w:rPr>
              <w:lastRenderedPageBreak/>
              <w:drawing>
                <wp:anchor distT="0" distB="0" distL="0" distR="0" simplePos="0" relativeHeight="251645952" behindDoc="0" locked="0" layoutInCell="1" allowOverlap="1" wp14:anchorId="3990EF8F" wp14:editId="3990EF90">
                  <wp:simplePos x="0" y="0"/>
                  <wp:positionH relativeFrom="column">
                    <wp:align>center</wp:align>
                  </wp:positionH>
                  <wp:positionV relativeFrom="paragraph">
                    <wp:posOffset>0</wp:posOffset>
                  </wp:positionV>
                  <wp:extent cx="6052185" cy="4538980"/>
                  <wp:effectExtent l="19050" t="0" r="5715" b="0"/>
                  <wp:wrapSquare wrapText="larges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srcRect/>
                          <a:stretch>
                            <a:fillRect/>
                          </a:stretch>
                        </pic:blipFill>
                        <pic:spPr bwMode="auto">
                          <a:xfrm>
                            <a:off x="0" y="0"/>
                            <a:ext cx="6052185" cy="4538980"/>
                          </a:xfrm>
                          <a:prstGeom prst="rect">
                            <a:avLst/>
                          </a:prstGeom>
                          <a:solidFill>
                            <a:srgbClr val="FFFFFF"/>
                          </a:solidFill>
                          <a:ln w="9525">
                            <a:noFill/>
                            <a:miter lim="800000"/>
                            <a:headEnd/>
                            <a:tailEnd/>
                          </a:ln>
                        </pic:spPr>
                      </pic:pic>
                    </a:graphicData>
                  </a:graphic>
                </wp:anchor>
              </w:drawing>
            </w:r>
          </w:p>
        </w:tc>
      </w:tr>
      <w:tr w:rsidR="000755C1" w14:paraId="3990E38E" w14:textId="77777777" w:rsidTr="00C97476">
        <w:tc>
          <w:tcPr>
            <w:tcW w:w="9642" w:type="dxa"/>
            <w:shd w:val="clear" w:color="auto" w:fill="auto"/>
          </w:tcPr>
          <w:p w14:paraId="3990E38D" w14:textId="77777777" w:rsidR="000755C1" w:rsidRPr="00845F0A" w:rsidRDefault="001F7F39" w:rsidP="001F7F39">
            <w:pPr>
              <w:pStyle w:val="Caption"/>
              <w:tabs>
                <w:tab w:val="clear" w:pos="709"/>
                <w:tab w:val="clear" w:pos="851"/>
              </w:tabs>
              <w:ind w:left="1079" w:hanging="1079"/>
              <w:jc w:val="both"/>
            </w:pPr>
            <w:bookmarkStart w:id="698" w:name="_Toc400445909"/>
            <w:r>
              <w:t xml:space="preserve">Figure </w:t>
            </w:r>
            <w:r w:rsidR="004524AF">
              <w:fldChar w:fldCharType="begin"/>
            </w:r>
            <w:r>
              <w:instrText xml:space="preserve"> SEQ Figure \* ARABIC </w:instrText>
            </w:r>
            <w:r w:rsidR="004524AF">
              <w:fldChar w:fldCharType="separate"/>
            </w:r>
            <w:r w:rsidR="00BA2580">
              <w:rPr>
                <w:noProof/>
              </w:rPr>
              <w:t>68</w:t>
            </w:r>
            <w:r w:rsidR="004524AF">
              <w:fldChar w:fldCharType="end"/>
            </w:r>
            <w:r>
              <w:t xml:space="preserve">: </w:t>
            </w:r>
            <w:r w:rsidR="000755C1" w:rsidRPr="00845F0A">
              <w:rPr>
                <w:lang w:val="en-US"/>
              </w:rPr>
              <w:t>Calibration coefficient as a function of time for VV WM1</w:t>
            </w:r>
            <w:r>
              <w:rPr>
                <w:lang w:val="en-US"/>
              </w:rPr>
              <w:t xml:space="preserve"> (blue) and WM2 (red). Top plot </w:t>
            </w:r>
            <w:r w:rsidR="000755C1" w:rsidRPr="00845F0A">
              <w:rPr>
                <w:lang w:val="en-US"/>
              </w:rPr>
              <w:t xml:space="preserve">monitor the constant as a function of time. Bottom plot indicate the number of measurements used for each estimate. </w:t>
            </w:r>
            <w:r w:rsidR="000755C1" w:rsidRPr="00845F0A">
              <w:t>Since 2014/08/07.</w:t>
            </w:r>
            <w:bookmarkEnd w:id="698"/>
            <w:r w:rsidR="000755C1" w:rsidRPr="00845F0A">
              <w:t xml:space="preserve"> </w:t>
            </w:r>
          </w:p>
        </w:tc>
      </w:tr>
      <w:tr w:rsidR="000755C1" w:rsidRPr="00845F0A" w14:paraId="3990E390" w14:textId="77777777" w:rsidTr="00C97476">
        <w:tc>
          <w:tcPr>
            <w:tcW w:w="9642" w:type="dxa"/>
            <w:shd w:val="clear" w:color="auto" w:fill="auto"/>
          </w:tcPr>
          <w:p w14:paraId="3990E38F" w14:textId="77777777" w:rsidR="000755C1" w:rsidRPr="00845F0A" w:rsidRDefault="000755C1" w:rsidP="002B6DE6">
            <w:pPr>
              <w:pStyle w:val="TableContents"/>
              <w:snapToGrid w:val="0"/>
              <w:jc w:val="both"/>
              <w:rPr>
                <w:rFonts w:ascii="Trebuchet MS" w:hAnsi="Trebuchet MS"/>
              </w:rPr>
            </w:pPr>
            <w:r w:rsidRPr="00845F0A">
              <w:rPr>
                <w:rFonts w:ascii="Trebuchet MS" w:hAnsi="Trebuchet MS"/>
                <w:noProof/>
                <w:lang w:val="en-GB" w:eastAsia="en-GB" w:bidi="ar-SA"/>
              </w:rPr>
              <w:lastRenderedPageBreak/>
              <w:drawing>
                <wp:anchor distT="0" distB="0" distL="0" distR="0" simplePos="0" relativeHeight="251646976" behindDoc="0" locked="0" layoutInCell="1" allowOverlap="1" wp14:anchorId="3990EF91" wp14:editId="3990EF92">
                  <wp:simplePos x="0" y="0"/>
                  <wp:positionH relativeFrom="column">
                    <wp:align>center</wp:align>
                  </wp:positionH>
                  <wp:positionV relativeFrom="paragraph">
                    <wp:posOffset>0</wp:posOffset>
                  </wp:positionV>
                  <wp:extent cx="6052185" cy="4538980"/>
                  <wp:effectExtent l="19050" t="0" r="5715" b="0"/>
                  <wp:wrapSquare wrapText="largest"/>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6052185" cy="4538980"/>
                          </a:xfrm>
                          <a:prstGeom prst="rect">
                            <a:avLst/>
                          </a:prstGeom>
                          <a:solidFill>
                            <a:srgbClr val="FFFFFF"/>
                          </a:solidFill>
                          <a:ln w="9525">
                            <a:noFill/>
                            <a:miter lim="800000"/>
                            <a:headEnd/>
                            <a:tailEnd/>
                          </a:ln>
                        </pic:spPr>
                      </pic:pic>
                    </a:graphicData>
                  </a:graphic>
                </wp:anchor>
              </w:drawing>
            </w:r>
          </w:p>
        </w:tc>
      </w:tr>
      <w:tr w:rsidR="000755C1" w:rsidRPr="00845F0A" w14:paraId="3990E392" w14:textId="77777777" w:rsidTr="00C97476">
        <w:tc>
          <w:tcPr>
            <w:tcW w:w="9642" w:type="dxa"/>
            <w:shd w:val="clear" w:color="auto" w:fill="auto"/>
          </w:tcPr>
          <w:p w14:paraId="3990E391" w14:textId="77777777" w:rsidR="000755C1" w:rsidRPr="00845F0A" w:rsidRDefault="00BA2580" w:rsidP="00BA2580">
            <w:pPr>
              <w:pStyle w:val="Caption"/>
              <w:ind w:left="1079" w:hanging="1079"/>
              <w:jc w:val="both"/>
            </w:pPr>
            <w:bookmarkStart w:id="699" w:name="_Toc400445910"/>
            <w:r>
              <w:t xml:space="preserve">Figure </w:t>
            </w:r>
            <w:r w:rsidR="004524AF">
              <w:fldChar w:fldCharType="begin"/>
            </w:r>
            <w:r>
              <w:instrText xml:space="preserve"> SEQ Figure \* ARABIC </w:instrText>
            </w:r>
            <w:r w:rsidR="004524AF">
              <w:fldChar w:fldCharType="separate"/>
            </w:r>
            <w:r>
              <w:rPr>
                <w:noProof/>
              </w:rPr>
              <w:t>69</w:t>
            </w:r>
            <w:r w:rsidR="004524AF">
              <w:fldChar w:fldCharType="end"/>
            </w:r>
            <w:r>
              <w:t xml:space="preserve">: </w:t>
            </w:r>
            <w:r w:rsidR="000755C1" w:rsidRPr="00845F0A">
              <w:rPr>
                <w:lang w:val="en-US"/>
              </w:rPr>
              <w:t xml:space="preserve">Calibration coefficient as a function of time for HH WM1 (blue) and WM2 (red). Top plot monitor the constant as a function of time. Bottom plot indicate the number of measurements used for each estimate. </w:t>
            </w:r>
            <w:r w:rsidR="000755C1" w:rsidRPr="00845F0A">
              <w:t>Since the beginning of the mission.</w:t>
            </w:r>
            <w:bookmarkEnd w:id="699"/>
            <w:r w:rsidR="000755C1" w:rsidRPr="00845F0A">
              <w:t xml:space="preserve"> </w:t>
            </w:r>
          </w:p>
        </w:tc>
      </w:tr>
      <w:tr w:rsidR="000755C1" w:rsidRPr="00845F0A" w14:paraId="3990E396" w14:textId="77777777" w:rsidTr="00C97476">
        <w:tc>
          <w:tcPr>
            <w:tcW w:w="9642"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17"/>
            </w:tblGrid>
            <w:tr w:rsidR="00B91AE7" w14:paraId="3990E394" w14:textId="77777777" w:rsidTr="00B91AE7">
              <w:tc>
                <w:tcPr>
                  <w:tcW w:w="9517" w:type="dxa"/>
                </w:tcPr>
                <w:p w14:paraId="3990E393" w14:textId="77777777" w:rsidR="00B91AE7" w:rsidRDefault="00B91AE7" w:rsidP="002B6DE6">
                  <w:pPr>
                    <w:pStyle w:val="TableContents"/>
                    <w:jc w:val="both"/>
                    <w:rPr>
                      <w:rFonts w:ascii="Trebuchet MS" w:hAnsi="Trebuchet MS"/>
                    </w:rPr>
                  </w:pPr>
                  <w:r>
                    <w:rPr>
                      <w:rFonts w:ascii="Trebuchet MS" w:hAnsi="Trebuchet MS"/>
                      <w:noProof/>
                      <w:lang w:val="en-GB" w:eastAsia="en-GB" w:bidi="ar-SA"/>
                    </w:rPr>
                    <w:lastRenderedPageBreak/>
                    <w:drawing>
                      <wp:inline distT="0" distB="0" distL="0" distR="0" wp14:anchorId="3990EF93" wp14:editId="3990EF94">
                        <wp:extent cx="6054090" cy="4542155"/>
                        <wp:effectExtent l="0" t="0" r="3810" b="0"/>
                        <wp:docPr id="20505" name="Picture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54090" cy="4542155"/>
                                </a:xfrm>
                                <a:prstGeom prst="rect">
                                  <a:avLst/>
                                </a:prstGeom>
                                <a:noFill/>
                              </pic:spPr>
                            </pic:pic>
                          </a:graphicData>
                        </a:graphic>
                      </wp:inline>
                    </w:drawing>
                  </w:r>
                </w:p>
              </w:tc>
            </w:tr>
          </w:tbl>
          <w:p w14:paraId="3990E395" w14:textId="77777777" w:rsidR="000755C1" w:rsidRPr="00845F0A" w:rsidRDefault="000755C1" w:rsidP="002B6DE6">
            <w:pPr>
              <w:pStyle w:val="TableContents"/>
              <w:jc w:val="both"/>
              <w:rPr>
                <w:rFonts w:ascii="Trebuchet MS" w:hAnsi="Trebuchet MS"/>
              </w:rPr>
            </w:pPr>
          </w:p>
        </w:tc>
      </w:tr>
      <w:tr w:rsidR="000755C1" w:rsidRPr="00845F0A" w14:paraId="3990E398" w14:textId="77777777" w:rsidTr="00C97476">
        <w:tc>
          <w:tcPr>
            <w:tcW w:w="9642" w:type="dxa"/>
            <w:shd w:val="clear" w:color="auto" w:fill="auto"/>
          </w:tcPr>
          <w:p w14:paraId="3990E397" w14:textId="77777777" w:rsidR="000755C1" w:rsidRPr="00C44BC9" w:rsidRDefault="00BA2580" w:rsidP="00BA2580">
            <w:pPr>
              <w:pStyle w:val="Caption"/>
              <w:ind w:left="1079" w:hanging="1079"/>
              <w:jc w:val="both"/>
            </w:pPr>
            <w:bookmarkStart w:id="700" w:name="_Toc400445911"/>
            <w:r w:rsidRPr="00B91AE7">
              <w:t xml:space="preserve">Figure </w:t>
            </w:r>
            <w:r w:rsidR="004524AF" w:rsidRPr="00B91AE7">
              <w:fldChar w:fldCharType="begin"/>
            </w:r>
            <w:r w:rsidRPr="00B91AE7">
              <w:instrText xml:space="preserve"> SEQ Figure \* ARABIC </w:instrText>
            </w:r>
            <w:r w:rsidR="004524AF" w:rsidRPr="00B91AE7">
              <w:fldChar w:fldCharType="separate"/>
            </w:r>
            <w:r w:rsidRPr="00B91AE7">
              <w:rPr>
                <w:noProof/>
              </w:rPr>
              <w:t>70</w:t>
            </w:r>
            <w:r w:rsidR="004524AF" w:rsidRPr="00B91AE7">
              <w:fldChar w:fldCharType="end"/>
            </w:r>
            <w:r w:rsidRPr="00B91AE7">
              <w:t xml:space="preserve">: </w:t>
            </w:r>
            <w:r w:rsidR="000755C1" w:rsidRPr="00B91AE7">
              <w:rPr>
                <w:lang w:val="en-US"/>
              </w:rPr>
              <w:t xml:space="preserve">Calibration coefficient as a function of time for HH WM1 (blue) and WM2 (red). Top plot monitor the constant as a function of time. Bottom plot indicate the number of measurements used for each estimate. </w:t>
            </w:r>
            <w:r w:rsidR="000755C1" w:rsidRPr="00B91AE7">
              <w:t>Since 2014/08/07.</w:t>
            </w:r>
            <w:bookmarkEnd w:id="700"/>
            <w:r w:rsidR="000755C1" w:rsidRPr="00C44BC9">
              <w:t xml:space="preserve"> </w:t>
            </w:r>
          </w:p>
        </w:tc>
      </w:tr>
    </w:tbl>
    <w:p w14:paraId="3990E399" w14:textId="77777777" w:rsidR="00B85B9E" w:rsidRDefault="00B85B9E" w:rsidP="00261651">
      <w:pPr>
        <w:pStyle w:val="Heading5"/>
      </w:pPr>
      <w:bookmarkStart w:id="701" w:name="_Toc398190245"/>
      <w:bookmarkStart w:id="702" w:name="_Toc399940629"/>
      <w:r>
        <w:t>Doppler Geophysical Calibration Constant for WV mode (Ifremer)</w:t>
      </w:r>
      <w:bookmarkEnd w:id="701"/>
      <w:bookmarkEnd w:id="702"/>
    </w:p>
    <w:p w14:paraId="3990E39A" w14:textId="77777777" w:rsidR="00B85B9E" w:rsidRDefault="00B85B9E" w:rsidP="00B85B9E">
      <w:r>
        <w:t xml:space="preserve">As for the NRCS, there is a relationship between the Doppler centroid and geophysical parameters over the ocean. In </w:t>
      </w:r>
      <w:r w:rsidRPr="002072DD">
        <w:t>[</w:t>
      </w:r>
      <w:r w:rsidR="002072DD" w:rsidRPr="002072DD">
        <w:t xml:space="preserve">Chapron, </w:t>
      </w:r>
      <w:r w:rsidR="002072DD" w:rsidRPr="002072DD">
        <w:rPr>
          <w:i/>
        </w:rPr>
        <w:t>et al</w:t>
      </w:r>
      <w:r w:rsidR="002072DD">
        <w:t>.</w:t>
      </w:r>
      <w:r w:rsidR="002072DD" w:rsidRPr="002072DD">
        <w:t>, 2005</w:t>
      </w:r>
      <w:r w:rsidRPr="002072DD">
        <w:t>],</w:t>
      </w:r>
      <w:r>
        <w:t xml:space="preserve"> it has been shown that Doppler </w:t>
      </w:r>
      <w:r w:rsidR="001D0DC2">
        <w:t>centroid</w:t>
      </w:r>
      <w:r>
        <w:t xml:space="preserve"> was strongly affected by sea state. </w:t>
      </w:r>
      <w:r w:rsidRPr="002072DD">
        <w:t>In [</w:t>
      </w:r>
      <w:r w:rsidR="002072DD">
        <w:t xml:space="preserve">Mouche </w:t>
      </w:r>
      <w:r w:rsidR="002072DD" w:rsidRPr="002072DD">
        <w:rPr>
          <w:i/>
        </w:rPr>
        <w:t>et al</w:t>
      </w:r>
      <w:r w:rsidR="002072DD">
        <w:t>.</w:t>
      </w:r>
      <w:r w:rsidR="002072DD" w:rsidRPr="002072DD">
        <w:t>, 2012</w:t>
      </w:r>
      <w:r w:rsidRPr="002072DD">
        <w:t>],</w:t>
      </w:r>
      <w:r>
        <w:t xml:space="preserve"> it has been demonstrated that ocean surface wind could be a good proxy for the sea state and they proposed a GMF for Doppler that relates ocean wind speed and direction to the  incidence angle,  radar look angle and polarization (VV and HH).</w:t>
      </w:r>
    </w:p>
    <w:p w14:paraId="3990E39B" w14:textId="77777777" w:rsidR="00B85B9E" w:rsidRDefault="00B85B9E" w:rsidP="00B85B9E">
      <w:r>
        <w:t xml:space="preserve">The Doppler GMF is used during the cal/val phase of Sentinel-1 A to </w:t>
      </w:r>
      <w:r w:rsidR="001D0DC2">
        <w:t>establish</w:t>
      </w:r>
      <w:r>
        <w:t xml:space="preserve"> the absolute calibration coefficient for Doppler centroid. The principle is the same than for NRCS.</w:t>
      </w:r>
    </w:p>
    <w:p w14:paraId="3990E39C" w14:textId="77777777" w:rsidR="00B85B9E" w:rsidRDefault="00B85B9E" w:rsidP="00B85B9E"/>
    <w:p w14:paraId="3990E39D" w14:textId="77777777" w:rsidR="00B85B9E" w:rsidRDefault="00B85B9E" w:rsidP="00B85B9E">
      <w:r>
        <w:t xml:space="preserve">The relationship between the Doppler centroid from S-1 A and the simulated Doppler centroid are related to the calibration constant coefficient by the following equation: </w:t>
      </w:r>
    </w:p>
    <w:p w14:paraId="3990E39E" w14:textId="77777777" w:rsidR="00B85B9E" w:rsidRPr="00B85B9E" w:rsidRDefault="00B85B9E" w:rsidP="00B85B9E">
      <w:pPr>
        <w:rPr>
          <w:rFonts w:ascii="Cambria Math" w:hAnsi="Cambria Math"/>
          <w:oMath/>
        </w:rPr>
      </w:pPr>
      <m:oMathPara>
        <m:oMath>
          <m:r>
            <w:rPr>
              <w:rFonts w:ascii="Cambria Math" w:hAnsi="Cambria Math"/>
            </w:rPr>
            <m:t xml:space="preserve">NRCS_S1A = NRCS_simulated - Fwvi_pol </m:t>
          </m:r>
        </m:oMath>
      </m:oMathPara>
    </w:p>
    <w:p w14:paraId="3990E39F" w14:textId="77777777" w:rsidR="00B85B9E" w:rsidRDefault="00B85B9E" w:rsidP="00B85B9E">
      <w:r>
        <w:t>For Wave Mode, only cases where the radial wind speed (wind speed projected onto the radial axis) is greater than 4 m/s and below than 12 m/s are considered. The lower limit is chosen to minimize the noise impact in the RCS. The upper limit is chosen to consider a wind speed range where the GMF are expected to be robust. The GMF and polarization ration used are described here</w:t>
      </w:r>
      <w:r w:rsidR="00C026D4">
        <w:t xml:space="preserve"> [Verhoef, </w:t>
      </w:r>
      <w:r w:rsidR="00C026D4">
        <w:lastRenderedPageBreak/>
        <w:t>2008], [Mouche, 2005</w:t>
      </w:r>
      <w:r>
        <w:t xml:space="preserve">]. A calibration constant coefficient is calculated for each orbit for SLC products only. </w:t>
      </w:r>
    </w:p>
    <w:p w14:paraId="3990E3A0" w14:textId="77777777" w:rsidR="00B85B9E" w:rsidRDefault="00B85B9E" w:rsidP="00B85B9E">
      <w:r>
        <w:t xml:space="preserve">Figure </w:t>
      </w:r>
      <w:r w:rsidR="00C026D4">
        <w:t>71</w:t>
      </w:r>
      <w:r>
        <w:t>.b shows the Doppler centroid as measured by Sentinel-1 A</w:t>
      </w:r>
      <w:r w:rsidR="00C026D4">
        <w:t xml:space="preserve"> in Wave Mode as a function of </w:t>
      </w:r>
      <w:r>
        <w:t>ECMWF wind speed before calibration. Sentinel-1 A data is S1A_WV_SLC__1SSH_20140723T140545_</w:t>
      </w:r>
      <w:r w:rsidR="00C026D4">
        <w:t xml:space="preserve"> </w:t>
      </w:r>
      <w:r>
        <w:t>20140723T143057_001616_00189C_708A.SAFE (descending orbit). It corresponds to an orbit acquired over Pacific Ocean (see Fig</w:t>
      </w:r>
      <w:r w:rsidR="00C026D4">
        <w:t>ure</w:t>
      </w:r>
      <w:r>
        <w:t xml:space="preserve"> </w:t>
      </w:r>
      <w:r w:rsidR="00C026D4">
        <w:t>71</w:t>
      </w:r>
      <w:r>
        <w:t>.a). Blue and red dots are for acquisitions in Wave Mode 1 and 2 respectively. As expected the Doppler centroid is strongly dependent on wind speed.</w:t>
      </w:r>
    </w:p>
    <w:p w14:paraId="3990E3A1" w14:textId="77777777" w:rsidR="00B85B9E" w:rsidRDefault="00B85B9E" w:rsidP="00B85B9E">
      <w:r>
        <w:t xml:space="preserve">As shown on </w:t>
      </w:r>
      <w:r w:rsidR="00BA2580">
        <w:t>F</w:t>
      </w:r>
      <w:r>
        <w:t xml:space="preserve">igure </w:t>
      </w:r>
      <w:r w:rsidR="00BA2580">
        <w:t>71</w:t>
      </w:r>
      <w:r>
        <w:t xml:space="preserve">.c, after correction of the calibration constant, the geophysical Doppler centroid derived from Sentinel-1 measurements and simulations are very consistent. </w:t>
      </w:r>
      <w:r w:rsidR="00C97476">
        <w:t>Small dots are from simulation.</w:t>
      </w:r>
    </w:p>
    <w:tbl>
      <w:tblPr>
        <w:tblW w:w="9642" w:type="dxa"/>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3"/>
        <w:gridCol w:w="3217"/>
      </w:tblGrid>
      <w:tr w:rsidR="00B85B9E" w14:paraId="3990E3A5" w14:textId="77777777" w:rsidTr="00BA2580">
        <w:trPr>
          <w:trHeight w:val="2605"/>
        </w:trPr>
        <w:tc>
          <w:tcPr>
            <w:tcW w:w="3212" w:type="dxa"/>
            <w:shd w:val="clear" w:color="auto" w:fill="auto"/>
          </w:tcPr>
          <w:p w14:paraId="3990E3A2" w14:textId="77777777" w:rsidR="00B85B9E" w:rsidRDefault="00B85B9E" w:rsidP="002B6DE6">
            <w:pPr>
              <w:pStyle w:val="TableContents"/>
              <w:snapToGrid w:val="0"/>
              <w:jc w:val="both"/>
            </w:pPr>
            <w:r>
              <w:rPr>
                <w:noProof/>
                <w:lang w:val="en-GB" w:eastAsia="en-GB" w:bidi="ar-SA"/>
              </w:rPr>
              <w:drawing>
                <wp:anchor distT="0" distB="0" distL="0" distR="0" simplePos="0" relativeHeight="251648000" behindDoc="0" locked="0" layoutInCell="1" allowOverlap="1" wp14:anchorId="3990EF95" wp14:editId="3990EF96">
                  <wp:simplePos x="0" y="0"/>
                  <wp:positionH relativeFrom="column">
                    <wp:align>center</wp:align>
                  </wp:positionH>
                  <wp:positionV relativeFrom="paragraph">
                    <wp:posOffset>0</wp:posOffset>
                  </wp:positionV>
                  <wp:extent cx="1969135" cy="1476375"/>
                  <wp:effectExtent l="19050" t="0" r="0" b="0"/>
                  <wp:wrapSquare wrapText="largest"/>
                  <wp:docPr id="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srcRect/>
                          <a:stretch>
                            <a:fillRect/>
                          </a:stretch>
                        </pic:blipFill>
                        <pic:spPr bwMode="auto">
                          <a:xfrm>
                            <a:off x="0" y="0"/>
                            <a:ext cx="1969135" cy="1476375"/>
                          </a:xfrm>
                          <a:prstGeom prst="rect">
                            <a:avLst/>
                          </a:prstGeom>
                          <a:solidFill>
                            <a:srgbClr val="FFFFFF"/>
                          </a:solidFill>
                          <a:ln w="9525">
                            <a:noFill/>
                            <a:miter lim="800000"/>
                            <a:headEnd/>
                            <a:tailEnd/>
                          </a:ln>
                        </pic:spPr>
                      </pic:pic>
                    </a:graphicData>
                  </a:graphic>
                </wp:anchor>
              </w:drawing>
            </w:r>
          </w:p>
        </w:tc>
        <w:tc>
          <w:tcPr>
            <w:tcW w:w="3213" w:type="dxa"/>
            <w:shd w:val="clear" w:color="auto" w:fill="auto"/>
          </w:tcPr>
          <w:p w14:paraId="3990E3A3" w14:textId="77777777" w:rsidR="00B85B9E" w:rsidRDefault="00B85B9E" w:rsidP="002B6DE6">
            <w:pPr>
              <w:pStyle w:val="TableContents"/>
              <w:snapToGrid w:val="0"/>
              <w:jc w:val="both"/>
            </w:pPr>
            <w:r>
              <w:rPr>
                <w:noProof/>
                <w:lang w:val="en-GB" w:eastAsia="en-GB" w:bidi="ar-SA"/>
              </w:rPr>
              <w:drawing>
                <wp:anchor distT="0" distB="0" distL="0" distR="0" simplePos="0" relativeHeight="251649024" behindDoc="0" locked="0" layoutInCell="1" allowOverlap="1" wp14:anchorId="3990EF97" wp14:editId="3990EF98">
                  <wp:simplePos x="0" y="0"/>
                  <wp:positionH relativeFrom="column">
                    <wp:align>center</wp:align>
                  </wp:positionH>
                  <wp:positionV relativeFrom="paragraph">
                    <wp:posOffset>0</wp:posOffset>
                  </wp:positionV>
                  <wp:extent cx="1969770" cy="1477010"/>
                  <wp:effectExtent l="19050" t="0" r="0" b="0"/>
                  <wp:wrapSquare wrapText="largest"/>
                  <wp:docPr id="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a:stretch>
                            <a:fillRect/>
                          </a:stretch>
                        </pic:blipFill>
                        <pic:spPr bwMode="auto">
                          <a:xfrm>
                            <a:off x="0" y="0"/>
                            <a:ext cx="1969770" cy="1477010"/>
                          </a:xfrm>
                          <a:prstGeom prst="rect">
                            <a:avLst/>
                          </a:prstGeom>
                          <a:solidFill>
                            <a:srgbClr val="FFFFFF"/>
                          </a:solidFill>
                          <a:ln w="9525">
                            <a:noFill/>
                            <a:miter lim="800000"/>
                            <a:headEnd/>
                            <a:tailEnd/>
                          </a:ln>
                        </pic:spPr>
                      </pic:pic>
                    </a:graphicData>
                  </a:graphic>
                </wp:anchor>
              </w:drawing>
            </w:r>
          </w:p>
        </w:tc>
        <w:tc>
          <w:tcPr>
            <w:tcW w:w="3217" w:type="dxa"/>
            <w:shd w:val="clear" w:color="auto" w:fill="auto"/>
          </w:tcPr>
          <w:p w14:paraId="3990E3A4" w14:textId="77777777" w:rsidR="00B85B9E" w:rsidRDefault="00B85B9E" w:rsidP="002B6DE6">
            <w:pPr>
              <w:pStyle w:val="TableContents"/>
              <w:snapToGrid w:val="0"/>
              <w:jc w:val="both"/>
            </w:pPr>
            <w:r>
              <w:rPr>
                <w:noProof/>
                <w:lang w:val="en-GB" w:eastAsia="en-GB" w:bidi="ar-SA"/>
              </w:rPr>
              <w:drawing>
                <wp:anchor distT="0" distB="0" distL="0" distR="0" simplePos="0" relativeHeight="251650048" behindDoc="0" locked="0" layoutInCell="1" allowOverlap="1" wp14:anchorId="3990EF99" wp14:editId="3990EF9A">
                  <wp:simplePos x="0" y="0"/>
                  <wp:positionH relativeFrom="column">
                    <wp:align>center</wp:align>
                  </wp:positionH>
                  <wp:positionV relativeFrom="paragraph">
                    <wp:posOffset>0</wp:posOffset>
                  </wp:positionV>
                  <wp:extent cx="1972310" cy="1478915"/>
                  <wp:effectExtent l="19050" t="0" r="8890" b="0"/>
                  <wp:wrapSquare wrapText="largest"/>
                  <wp:docPr id="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srcRect/>
                          <a:stretch>
                            <a:fillRect/>
                          </a:stretch>
                        </pic:blipFill>
                        <pic:spPr bwMode="auto">
                          <a:xfrm>
                            <a:off x="0" y="0"/>
                            <a:ext cx="1972310" cy="1478915"/>
                          </a:xfrm>
                          <a:prstGeom prst="rect">
                            <a:avLst/>
                          </a:prstGeom>
                          <a:solidFill>
                            <a:srgbClr val="FFFFFF"/>
                          </a:solidFill>
                          <a:ln w="9525">
                            <a:noFill/>
                            <a:miter lim="800000"/>
                            <a:headEnd/>
                            <a:tailEnd/>
                          </a:ln>
                        </pic:spPr>
                      </pic:pic>
                    </a:graphicData>
                  </a:graphic>
                </wp:anchor>
              </w:drawing>
            </w:r>
          </w:p>
        </w:tc>
      </w:tr>
      <w:tr w:rsidR="00B85B9E" w14:paraId="3990E3A9" w14:textId="77777777" w:rsidTr="00BA2580">
        <w:tc>
          <w:tcPr>
            <w:tcW w:w="3212" w:type="dxa"/>
            <w:shd w:val="clear" w:color="auto" w:fill="auto"/>
          </w:tcPr>
          <w:p w14:paraId="3990E3A6" w14:textId="77777777" w:rsidR="00B85B9E" w:rsidRPr="00845F0A" w:rsidRDefault="00B85B9E" w:rsidP="002B6DE6">
            <w:pPr>
              <w:pStyle w:val="TableContents"/>
              <w:jc w:val="center"/>
              <w:rPr>
                <w:rFonts w:ascii="Trebuchet MS" w:hAnsi="Trebuchet MS"/>
                <w:sz w:val="20"/>
                <w:szCs w:val="16"/>
                <w:lang w:val="en-US"/>
              </w:rPr>
            </w:pPr>
            <w:r w:rsidRPr="00845F0A">
              <w:rPr>
                <w:rFonts w:ascii="Trebuchet MS" w:hAnsi="Trebuchet MS"/>
                <w:sz w:val="20"/>
                <w:szCs w:val="16"/>
                <w:lang w:val="en-US"/>
              </w:rPr>
              <w:t>(a) Wave Mode acquisitions for Sentinel-1 A S1A_WV_SLC__1SSH_20140723T140545_20140723T143057_001616_00189C_708A.SAFEproduct. Blue and red dots stand for WV1 and WV2 respectively.</w:t>
            </w:r>
          </w:p>
        </w:tc>
        <w:tc>
          <w:tcPr>
            <w:tcW w:w="3213" w:type="dxa"/>
            <w:shd w:val="clear" w:color="auto" w:fill="auto"/>
          </w:tcPr>
          <w:p w14:paraId="3990E3A7" w14:textId="77777777" w:rsidR="00B85B9E" w:rsidRPr="00845F0A" w:rsidRDefault="00B85B9E" w:rsidP="002B6DE6">
            <w:pPr>
              <w:pStyle w:val="TableContents"/>
              <w:jc w:val="center"/>
              <w:rPr>
                <w:rFonts w:ascii="Trebuchet MS" w:hAnsi="Trebuchet MS"/>
                <w:sz w:val="20"/>
                <w:szCs w:val="16"/>
                <w:lang w:val="en-US"/>
              </w:rPr>
            </w:pPr>
            <w:r w:rsidRPr="00845F0A">
              <w:rPr>
                <w:rFonts w:ascii="Trebuchet MS" w:hAnsi="Trebuchet MS"/>
                <w:sz w:val="20"/>
                <w:szCs w:val="16"/>
                <w:lang w:val="en-US"/>
              </w:rPr>
              <w:t>(b) S-1 A Doppler Centroid versus wind. Blue and red dots stand for WV1 and WV2 respectively</w:t>
            </w:r>
          </w:p>
        </w:tc>
        <w:tc>
          <w:tcPr>
            <w:tcW w:w="3217" w:type="dxa"/>
            <w:shd w:val="clear" w:color="auto" w:fill="auto"/>
          </w:tcPr>
          <w:p w14:paraId="3990E3A8" w14:textId="77777777" w:rsidR="00B85B9E" w:rsidRPr="00845F0A" w:rsidRDefault="00B85B9E" w:rsidP="00D46B59">
            <w:pPr>
              <w:pStyle w:val="TableContents"/>
              <w:keepNext/>
              <w:jc w:val="center"/>
              <w:rPr>
                <w:rFonts w:ascii="Trebuchet MS" w:hAnsi="Trebuchet MS"/>
                <w:sz w:val="20"/>
                <w:lang w:val="en-US"/>
              </w:rPr>
            </w:pPr>
            <w:r w:rsidRPr="00845F0A">
              <w:rPr>
                <w:rFonts w:ascii="Trebuchet MS" w:hAnsi="Trebuchet MS"/>
                <w:sz w:val="20"/>
                <w:szCs w:val="16"/>
                <w:lang w:val="en-US"/>
              </w:rPr>
              <w:t>(c) S-1 A Geophysical Doppler centroid versus wind. Blue and red dots stand for WV1 and WV2 respectively.Small dots are simulation results.</w:t>
            </w:r>
          </w:p>
        </w:tc>
      </w:tr>
    </w:tbl>
    <w:p w14:paraId="3990E3AA" w14:textId="77777777" w:rsidR="000755C1" w:rsidRDefault="00BA2580" w:rsidP="00BA2580">
      <w:pPr>
        <w:pStyle w:val="Caption"/>
      </w:pPr>
      <w:bookmarkStart w:id="703" w:name="_Toc400445912"/>
      <w:r>
        <w:t xml:space="preserve">Figure </w:t>
      </w:r>
      <w:r w:rsidR="004524AF">
        <w:fldChar w:fldCharType="begin"/>
      </w:r>
      <w:r>
        <w:instrText xml:space="preserve"> SEQ Figure \* ARABIC </w:instrText>
      </w:r>
      <w:r w:rsidR="004524AF">
        <w:fldChar w:fldCharType="separate"/>
      </w:r>
      <w:r>
        <w:rPr>
          <w:noProof/>
        </w:rPr>
        <w:t>71</w:t>
      </w:r>
      <w:r w:rsidR="004524AF">
        <w:fldChar w:fldCharType="end"/>
      </w:r>
      <w:r>
        <w:t>:</w:t>
      </w:r>
      <w:r w:rsidR="00C97476">
        <w:t xml:space="preserve"> Geophysical Doppler Centroid derived from Sentinel-1 Measurements and Simulations</w:t>
      </w:r>
      <w:bookmarkEnd w:id="703"/>
    </w:p>
    <w:p w14:paraId="3990E3AB" w14:textId="77777777" w:rsidR="000755C1" w:rsidRDefault="00A03A34" w:rsidP="00261651">
      <w:pPr>
        <w:pStyle w:val="Heading5"/>
      </w:pPr>
      <w:bookmarkStart w:id="704" w:name="_Toc398190246"/>
      <w:bookmarkStart w:id="705" w:name="_Toc399940630"/>
      <w:r>
        <w:t xml:space="preserve">NRCS Geophysical Calibration Constant for IW EW SM modes </w:t>
      </w:r>
      <w:r w:rsidR="00B64FA5">
        <w:t>(CLS)</w:t>
      </w:r>
      <w:bookmarkEnd w:id="704"/>
      <w:bookmarkEnd w:id="705"/>
    </w:p>
    <w:p w14:paraId="3990E3AC" w14:textId="77777777" w:rsidR="00A03A34" w:rsidRDefault="00A03A34" w:rsidP="00A03A34">
      <w:pPr>
        <w:rPr>
          <w:lang w:val="en-US"/>
        </w:rPr>
      </w:pPr>
      <w:r>
        <w:rPr>
          <w:lang w:val="en-US"/>
        </w:rPr>
        <w:t>In the case of SM,</w:t>
      </w:r>
      <w:r w:rsidR="00A60C2B">
        <w:rPr>
          <w:lang w:val="en-US"/>
        </w:rPr>
        <w:t xml:space="preserve"> </w:t>
      </w:r>
      <w:r>
        <w:rPr>
          <w:lang w:val="en-US"/>
        </w:rPr>
        <w:t>IW,</w:t>
      </w:r>
      <w:r w:rsidR="00A60C2B">
        <w:rPr>
          <w:lang w:val="en-US"/>
        </w:rPr>
        <w:t xml:space="preserve"> </w:t>
      </w:r>
      <w:r>
        <w:rPr>
          <w:lang w:val="en-US"/>
        </w:rPr>
        <w:t xml:space="preserve">EW, an estimation of the calibration constant using geophysical validation approach has been done. </w:t>
      </w:r>
    </w:p>
    <w:p w14:paraId="3990E3AD" w14:textId="77777777" w:rsidR="00A03F60" w:rsidRDefault="00A03A34" w:rsidP="00A03F60">
      <w:pPr>
        <w:pStyle w:val="Heading5"/>
        <w:rPr>
          <w:lang w:val="en-US"/>
        </w:rPr>
      </w:pPr>
      <w:bookmarkStart w:id="706" w:name="_Toc398190247"/>
      <w:bookmarkStart w:id="707" w:name="_Toc399940631"/>
      <w:r>
        <w:rPr>
          <w:lang w:val="en-US"/>
        </w:rPr>
        <w:t>Methodolog</w:t>
      </w:r>
      <w:r w:rsidR="00A03F60">
        <w:rPr>
          <w:lang w:val="en-US"/>
        </w:rPr>
        <w:t>y</w:t>
      </w:r>
      <w:bookmarkEnd w:id="706"/>
      <w:bookmarkEnd w:id="707"/>
    </w:p>
    <w:p w14:paraId="3990E3AE" w14:textId="77777777" w:rsidR="00A03F60" w:rsidRPr="00D8614C" w:rsidRDefault="00A03F60" w:rsidP="00A03F60">
      <w:pPr>
        <w:rPr>
          <w:lang w:val="en-US"/>
        </w:rPr>
      </w:pPr>
      <w:r>
        <w:rPr>
          <w:lang w:val="en-US"/>
        </w:rPr>
        <w:t>The methodology is similar to the one for WV and described here after:</w:t>
      </w:r>
    </w:p>
    <w:p w14:paraId="3990E3AF" w14:textId="77777777" w:rsidR="00A03F60" w:rsidRDefault="00A03F60" w:rsidP="00A03F60">
      <w:pPr>
        <w:rPr>
          <w:lang w:val="en-US"/>
        </w:rPr>
      </w:pPr>
      <w:r>
        <w:rPr>
          <w:lang w:val="en-US"/>
        </w:rPr>
        <w:t xml:space="preserve">For each SAR scenes (for VV and HH polarization) from IPF V2.34, with an </w:t>
      </w:r>
      <w:r w:rsidRPr="00956F35">
        <w:rPr>
          <w:i/>
          <w:lang w:val="en-US"/>
        </w:rPr>
        <w:t>a</w:t>
      </w:r>
      <w:r w:rsidR="003A7DD4">
        <w:rPr>
          <w:i/>
          <w:lang w:val="en-US"/>
        </w:rPr>
        <w:t xml:space="preserve"> </w:t>
      </w:r>
      <w:r w:rsidRPr="00956F35">
        <w:rPr>
          <w:i/>
          <w:lang w:val="en-US"/>
        </w:rPr>
        <w:t>priori</w:t>
      </w:r>
      <w:r>
        <w:rPr>
          <w:lang w:val="en-US"/>
        </w:rPr>
        <w:t xml:space="preserve"> wind between 4 to 12 m/s and minimum sea surface coverage of 50%, the measured RCS is computed on a cell of 1km2 and collocated with ancillary surface wind data from wind model (NCEP).  </w:t>
      </w:r>
    </w:p>
    <w:p w14:paraId="3990E3B0" w14:textId="77777777" w:rsidR="00A03F60" w:rsidRDefault="00A03F60" w:rsidP="00A03F60">
      <w:pPr>
        <w:rPr>
          <w:lang w:val="en-US"/>
        </w:rPr>
      </w:pPr>
      <w:r>
        <w:rPr>
          <w:lang w:val="en-US"/>
        </w:rPr>
        <w:t xml:space="preserve">A predicted NRCS over the ocean surface is calculated according to the SAR observation conditions thanks to the collocated model data + CMOD GMF combined with polarization ratio (in the case of HH polarization).  The </w:t>
      </w:r>
      <w:r w:rsidRPr="006B4C7D">
        <w:rPr>
          <w:i/>
          <w:lang w:val="en-US"/>
        </w:rPr>
        <w:t>a</w:t>
      </w:r>
      <w:r w:rsidR="003A7DD4">
        <w:rPr>
          <w:i/>
          <w:lang w:val="en-US"/>
        </w:rPr>
        <w:t xml:space="preserve"> </w:t>
      </w:r>
      <w:r w:rsidRPr="006B4C7D">
        <w:rPr>
          <w:i/>
          <w:lang w:val="en-US"/>
        </w:rPr>
        <w:t>priori</w:t>
      </w:r>
      <w:r>
        <w:rPr>
          <w:lang w:val="en-US"/>
        </w:rPr>
        <w:t xml:space="preserve"> wind information has been chosen for the reliability of the model output. With higher wind speeds, the prediction from the model is less robust, whereas with lower wind speeds the measured RCS is more likely noise-impacted. For each observation, the elevation angle annotated in the products is compensated by the roll steering law and replaced in the nominal referential (S1A average altitude: 711.7km, antenna bore sight off nadir angle 29.45 deg) in order to make scenes to scenes statistics comparable.</w:t>
      </w:r>
      <w:r w:rsidRPr="006B4C7D">
        <w:rPr>
          <w:lang w:val="en-US"/>
        </w:rPr>
        <w:t xml:space="preserve"> </w:t>
      </w:r>
      <w:r>
        <w:rPr>
          <w:lang w:val="en-US"/>
        </w:rPr>
        <w:t>The difference between the measured RCS and the predicted NRCS as a function of the elevation angle gives an e</w:t>
      </w:r>
      <w:r w:rsidRPr="006F65AD">
        <w:rPr>
          <w:lang w:val="en-US"/>
        </w:rPr>
        <w:t>stimation of the c</w:t>
      </w:r>
      <w:r>
        <w:rPr>
          <w:lang w:val="en-US"/>
        </w:rPr>
        <w:t>alibration constant for the different modes and polarizations.</w:t>
      </w:r>
    </w:p>
    <w:p w14:paraId="3990E3B1" w14:textId="77777777" w:rsidR="00A03A34" w:rsidRDefault="007A3593" w:rsidP="00A03F60">
      <w:pPr>
        <w:pStyle w:val="Heading6"/>
        <w:rPr>
          <w:lang w:val="en-US"/>
        </w:rPr>
      </w:pPr>
      <w:bookmarkStart w:id="708" w:name="_Toc398190248"/>
      <w:bookmarkStart w:id="709" w:name="_Toc399940632"/>
      <w:r>
        <w:rPr>
          <w:lang w:val="en-US"/>
        </w:rPr>
        <w:lastRenderedPageBreak/>
        <w:t>Results</w:t>
      </w:r>
      <w:bookmarkEnd w:id="708"/>
      <w:bookmarkEnd w:id="709"/>
    </w:p>
    <w:p w14:paraId="3990E3B2" w14:textId="77777777" w:rsidR="00A03A34" w:rsidRDefault="00A03A34" w:rsidP="00A03A34">
      <w:pPr>
        <w:rPr>
          <w:lang w:val="en-US"/>
        </w:rPr>
      </w:pPr>
      <w:r>
        <w:rPr>
          <w:lang w:val="en-US"/>
        </w:rPr>
        <w:t>The statistic of the di</w:t>
      </w:r>
      <w:r w:rsidR="00A03F60">
        <w:rPr>
          <w:lang w:val="en-US"/>
        </w:rPr>
        <w:t>fference between predicted NRCS</w:t>
      </w:r>
      <w:r>
        <w:rPr>
          <w:lang w:val="en-US"/>
        </w:rPr>
        <w:t xml:space="preserve"> as a function of the nominal-referential elevation angle is </w:t>
      </w:r>
      <w:r w:rsidRPr="00BA2580">
        <w:rPr>
          <w:lang w:val="en-US"/>
        </w:rPr>
        <w:t xml:space="preserve">plotted (in </w:t>
      </w:r>
      <w:r w:rsidR="00BA2580" w:rsidRPr="00BA2580">
        <w:rPr>
          <w:lang w:val="en-US"/>
        </w:rPr>
        <w:t>F</w:t>
      </w:r>
      <w:r w:rsidRPr="00BA2580">
        <w:rPr>
          <w:lang w:val="en-US"/>
        </w:rPr>
        <w:t xml:space="preserve">igure </w:t>
      </w:r>
      <w:r w:rsidR="00BA2580" w:rsidRPr="00BA2580">
        <w:rPr>
          <w:lang w:val="en-US"/>
        </w:rPr>
        <w:t>72</w:t>
      </w:r>
      <w:r w:rsidRPr="00BA2580">
        <w:rPr>
          <w:lang w:val="en-US"/>
        </w:rPr>
        <w:t>) for all</w:t>
      </w:r>
      <w:r>
        <w:rPr>
          <w:lang w:val="en-US"/>
        </w:rPr>
        <w:t xml:space="preserve"> the IW GRD products since the 2014-07-17</w:t>
      </w:r>
      <w:r w:rsidRPr="00956F35">
        <w:rPr>
          <w:lang w:val="en-US"/>
        </w:rPr>
        <w:t xml:space="preserve"> </w:t>
      </w:r>
      <w:r>
        <w:rPr>
          <w:lang w:val="en-US"/>
        </w:rPr>
        <w:t xml:space="preserve">(IPF V2.34) in VV polarization as an example. </w:t>
      </w:r>
    </w:p>
    <w:p w14:paraId="3990E3B3" w14:textId="77777777" w:rsidR="006F6A1A" w:rsidRDefault="006F6A1A" w:rsidP="00A03A34">
      <w:pPr>
        <w:rPr>
          <w:lang w:val="en-US"/>
        </w:rPr>
      </w:pPr>
      <w:r>
        <w:rPr>
          <w:noProof/>
          <w:lang w:eastAsia="en-GB"/>
        </w:rPr>
        <w:drawing>
          <wp:inline distT="0" distB="0" distL="0" distR="0" wp14:anchorId="3990EF9B" wp14:editId="3990EF9C">
            <wp:extent cx="5745480" cy="3226435"/>
            <wp:effectExtent l="19050" t="0" r="7620" b="0"/>
            <wp:docPr id="26" name="Image 3" descr="S:\results\results_nrcswind\Analyse_results\Analyse_03_09\S1A_IW_VV_ele_deltanrcsdb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esults\results_nrcswind\Analyse_results\Analyse_03_09\S1A_IW_VV_ele_deltanrcsdb_0.png"/>
                    <pic:cNvPicPr>
                      <a:picLocks noChangeAspect="1" noChangeArrowheads="1"/>
                    </pic:cNvPicPr>
                  </pic:nvPicPr>
                  <pic:blipFill>
                    <a:blip r:embed="rId177" cstate="print"/>
                    <a:srcRect/>
                    <a:stretch>
                      <a:fillRect/>
                    </a:stretch>
                  </pic:blipFill>
                  <pic:spPr bwMode="auto">
                    <a:xfrm>
                      <a:off x="0" y="0"/>
                      <a:ext cx="5745480" cy="3226435"/>
                    </a:xfrm>
                    <a:prstGeom prst="rect">
                      <a:avLst/>
                    </a:prstGeom>
                    <a:noFill/>
                    <a:ln w="9525">
                      <a:noFill/>
                      <a:miter lim="800000"/>
                      <a:headEnd/>
                      <a:tailEnd/>
                    </a:ln>
                  </pic:spPr>
                </pic:pic>
              </a:graphicData>
            </a:graphic>
          </wp:inline>
        </w:drawing>
      </w:r>
    </w:p>
    <w:p w14:paraId="3990E3B4" w14:textId="77777777" w:rsidR="00A03A34" w:rsidRDefault="00A03A34" w:rsidP="00A03A34">
      <w:pPr>
        <w:keepNext/>
      </w:pPr>
    </w:p>
    <w:p w14:paraId="3990E3B5" w14:textId="77777777" w:rsidR="00A03A34" w:rsidRDefault="00A03A34" w:rsidP="00A03A34">
      <w:pPr>
        <w:pStyle w:val="Caption"/>
        <w:rPr>
          <w:lang w:val="en-US"/>
        </w:rPr>
      </w:pPr>
      <w:bookmarkStart w:id="710" w:name="_Toc398190199"/>
      <w:bookmarkStart w:id="711" w:name="_Toc400445913"/>
      <w:r w:rsidRPr="00657013">
        <w:rPr>
          <w:lang w:val="en-US"/>
        </w:rPr>
        <w:t xml:space="preserve">Figure </w:t>
      </w:r>
      <w:r w:rsidR="004524AF">
        <w:fldChar w:fldCharType="begin"/>
      </w:r>
      <w:r w:rsidRPr="00657013">
        <w:rPr>
          <w:lang w:val="en-US"/>
        </w:rPr>
        <w:instrText xml:space="preserve"> SEQ Figure \* ARABIC </w:instrText>
      </w:r>
      <w:r w:rsidR="004524AF">
        <w:fldChar w:fldCharType="separate"/>
      </w:r>
      <w:r w:rsidR="00BA2580">
        <w:rPr>
          <w:noProof/>
          <w:lang w:val="en-US"/>
        </w:rPr>
        <w:t>72</w:t>
      </w:r>
      <w:r w:rsidR="004524AF">
        <w:fldChar w:fldCharType="end"/>
      </w:r>
      <w:r w:rsidR="00D46B59">
        <w:t>:</w:t>
      </w:r>
      <w:r w:rsidRPr="00657013">
        <w:rPr>
          <w:lang w:val="en-US"/>
        </w:rPr>
        <w:t xml:space="preserve"> </w:t>
      </w:r>
      <w:r>
        <w:rPr>
          <w:lang w:val="en-US"/>
        </w:rPr>
        <w:t>Statistical plot of the difference between measured RCS with predicted NRCS as function of nominal elevation angle giving an estimation of the calibration constant for IW GRD</w:t>
      </w:r>
      <w:bookmarkEnd w:id="710"/>
      <w:bookmarkEnd w:id="711"/>
    </w:p>
    <w:p w14:paraId="3990E3B6" w14:textId="77777777" w:rsidR="00A03A34" w:rsidRDefault="00A03F60" w:rsidP="00A03F60">
      <w:pPr>
        <w:rPr>
          <w:lang w:val="en-US"/>
        </w:rPr>
      </w:pPr>
      <w:r w:rsidRPr="00BA2580">
        <w:rPr>
          <w:lang w:val="en-US"/>
        </w:rPr>
        <w:t xml:space="preserve">Figure </w:t>
      </w:r>
      <w:r w:rsidR="00BA2580" w:rsidRPr="00BA2580">
        <w:rPr>
          <w:lang w:val="en-US"/>
        </w:rPr>
        <w:t>72</w:t>
      </w:r>
      <w:r w:rsidRPr="00BA2580">
        <w:rPr>
          <w:lang w:val="en-US"/>
        </w:rPr>
        <w:t xml:space="preserve"> represents a 2-dimensional histogram where the color represents the number of observations; plain line is the average as function of the elevation angle (dotted line is average +/- the standard deviation). It can be noticed from </w:t>
      </w:r>
      <w:r w:rsidR="00BA2580" w:rsidRPr="00BA2580">
        <w:rPr>
          <w:lang w:val="en-US"/>
        </w:rPr>
        <w:t>F</w:t>
      </w:r>
      <w:r w:rsidRPr="00BA2580">
        <w:rPr>
          <w:lang w:val="en-US"/>
        </w:rPr>
        <w:t xml:space="preserve">igure </w:t>
      </w:r>
      <w:r w:rsidR="00BA2580" w:rsidRPr="00BA2580">
        <w:rPr>
          <w:lang w:val="en-US"/>
        </w:rPr>
        <w:t>72</w:t>
      </w:r>
      <w:r w:rsidRPr="00BA2580">
        <w:rPr>
          <w:lang w:val="en-US"/>
        </w:rPr>
        <w:t xml:space="preserve"> that</w:t>
      </w:r>
      <w:r>
        <w:rPr>
          <w:lang w:val="en-US"/>
        </w:rPr>
        <w:t xml:space="preserve"> S1A is still not calibrated. </w:t>
      </w:r>
      <w:r w:rsidR="00BA2580">
        <w:rPr>
          <w:lang w:val="en-US"/>
        </w:rPr>
        <w:t>T</w:t>
      </w:r>
      <w:r>
        <w:rPr>
          <w:lang w:val="en-US"/>
        </w:rPr>
        <w:t>he average curve would otherwise be close to zero. In addition, some calibration differences between the subswaths remain (jump at 31.8°, 36.2° corresponding to subswath change). The calibration constant estimate is given by the average difference between measured RCS and NRCS prediction (here, IW1: 1.99dB, IW2: 3.31 dB, IW3: 3.09dB).</w:t>
      </w:r>
    </w:p>
    <w:p w14:paraId="3990E3B7" w14:textId="77777777" w:rsidR="00A03A34" w:rsidRDefault="00A03A34" w:rsidP="00A03A34">
      <w:pPr>
        <w:rPr>
          <w:lang w:val="en-US"/>
        </w:rPr>
      </w:pPr>
      <w:r>
        <w:rPr>
          <w:lang w:val="en-US"/>
        </w:rPr>
        <w:t xml:space="preserve">Another example considering EW GRD is </w:t>
      </w:r>
      <w:r w:rsidRPr="00BA2580">
        <w:rPr>
          <w:lang w:val="en-US"/>
        </w:rPr>
        <w:t xml:space="preserve">presented in </w:t>
      </w:r>
      <w:r w:rsidR="00BA2580" w:rsidRPr="00BA2580">
        <w:rPr>
          <w:lang w:val="en-US"/>
        </w:rPr>
        <w:t>F</w:t>
      </w:r>
      <w:r w:rsidRPr="00BA2580">
        <w:rPr>
          <w:lang w:val="en-US"/>
        </w:rPr>
        <w:t xml:space="preserve">igure </w:t>
      </w:r>
      <w:r w:rsidR="00BA2580" w:rsidRPr="00BA2580">
        <w:rPr>
          <w:lang w:val="en-US"/>
        </w:rPr>
        <w:t>73</w:t>
      </w:r>
      <w:r w:rsidRPr="00BA2580">
        <w:rPr>
          <w:lang w:val="en-US"/>
        </w:rPr>
        <w:t>. Here</w:t>
      </w:r>
      <w:r>
        <w:rPr>
          <w:lang w:val="en-US"/>
        </w:rPr>
        <w:t xml:space="preserve"> the estimated calibration const</w:t>
      </w:r>
      <w:r w:rsidR="006F6A1A">
        <w:rPr>
          <w:lang w:val="en-US"/>
        </w:rPr>
        <w:t>ant is negative EW1:-0.36dB, EW2</w:t>
      </w:r>
      <w:r>
        <w:rPr>
          <w:lang w:val="en-US"/>
        </w:rPr>
        <w:t>:-2.13dB,</w:t>
      </w:r>
      <w:r w:rsidRPr="00E13000">
        <w:rPr>
          <w:lang w:val="en-US"/>
        </w:rPr>
        <w:t xml:space="preserve"> </w:t>
      </w:r>
      <w:r w:rsidR="006F6A1A">
        <w:rPr>
          <w:lang w:val="en-US"/>
        </w:rPr>
        <w:t>EW3:-2.43dB, EW4</w:t>
      </w:r>
      <w:r>
        <w:rPr>
          <w:lang w:val="en-US"/>
        </w:rPr>
        <w:t>:-1.67dB,</w:t>
      </w:r>
      <w:r w:rsidRPr="00E13000">
        <w:rPr>
          <w:lang w:val="en-US"/>
        </w:rPr>
        <w:t xml:space="preserve"> </w:t>
      </w:r>
      <w:r>
        <w:rPr>
          <w:lang w:val="en-US"/>
        </w:rPr>
        <w:t>EW5:-0.97dB.</w:t>
      </w:r>
    </w:p>
    <w:p w14:paraId="3990E3B8" w14:textId="77777777" w:rsidR="00A03A34" w:rsidRDefault="00A03A34" w:rsidP="00A03A34">
      <w:pPr>
        <w:rPr>
          <w:lang w:val="en-US"/>
        </w:rPr>
      </w:pPr>
      <w:r>
        <w:rPr>
          <w:noProof/>
          <w:lang w:eastAsia="en-GB"/>
        </w:rPr>
        <w:lastRenderedPageBreak/>
        <w:drawing>
          <wp:inline distT="0" distB="0" distL="0" distR="0" wp14:anchorId="3990EF9D" wp14:editId="3990EF9E">
            <wp:extent cx="6116320" cy="3441700"/>
            <wp:effectExtent l="19050" t="0" r="0" b="0"/>
            <wp:docPr id="15" name="Image 4" descr="S1A_EW_VV_ele_deltanrcsd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1A_EW_VV_ele_deltanrcsdb_0"/>
                    <pic:cNvPicPr>
                      <a:picLocks noChangeAspect="1" noChangeArrowheads="1"/>
                    </pic:cNvPicPr>
                  </pic:nvPicPr>
                  <pic:blipFill>
                    <a:blip r:embed="rId178" cstate="print"/>
                    <a:srcRect/>
                    <a:stretch>
                      <a:fillRect/>
                    </a:stretch>
                  </pic:blipFill>
                  <pic:spPr bwMode="auto">
                    <a:xfrm>
                      <a:off x="0" y="0"/>
                      <a:ext cx="6116320" cy="3441700"/>
                    </a:xfrm>
                    <a:prstGeom prst="rect">
                      <a:avLst/>
                    </a:prstGeom>
                    <a:noFill/>
                    <a:ln w="9525">
                      <a:noFill/>
                      <a:miter lim="800000"/>
                      <a:headEnd/>
                      <a:tailEnd/>
                    </a:ln>
                  </pic:spPr>
                </pic:pic>
              </a:graphicData>
            </a:graphic>
          </wp:inline>
        </w:drawing>
      </w:r>
    </w:p>
    <w:p w14:paraId="3990E3B9" w14:textId="77777777" w:rsidR="00A03A34" w:rsidRDefault="00A03A34" w:rsidP="00A03A34">
      <w:pPr>
        <w:rPr>
          <w:lang w:val="en-US"/>
        </w:rPr>
      </w:pPr>
    </w:p>
    <w:p w14:paraId="3990E3BA" w14:textId="77777777" w:rsidR="00A03A34" w:rsidRDefault="00A03A34" w:rsidP="00000465">
      <w:pPr>
        <w:pStyle w:val="Caption"/>
        <w:ind w:left="0" w:firstLine="0"/>
        <w:rPr>
          <w:lang w:val="en-US"/>
        </w:rPr>
      </w:pPr>
      <w:bookmarkStart w:id="712" w:name="_Toc398190200"/>
      <w:bookmarkStart w:id="713" w:name="_Toc400445914"/>
      <w:r w:rsidRPr="00657013">
        <w:rPr>
          <w:lang w:val="en-US"/>
        </w:rPr>
        <w:t xml:space="preserve">Figure </w:t>
      </w:r>
      <w:r w:rsidR="004524AF">
        <w:fldChar w:fldCharType="begin"/>
      </w:r>
      <w:r w:rsidRPr="00657013">
        <w:rPr>
          <w:lang w:val="en-US"/>
        </w:rPr>
        <w:instrText xml:space="preserve"> SEQ Figure \* ARABIC </w:instrText>
      </w:r>
      <w:r w:rsidR="004524AF">
        <w:fldChar w:fldCharType="separate"/>
      </w:r>
      <w:r w:rsidR="00BA2580">
        <w:rPr>
          <w:noProof/>
          <w:lang w:val="en-US"/>
        </w:rPr>
        <w:t>73</w:t>
      </w:r>
      <w:r w:rsidR="004524AF">
        <w:fldChar w:fldCharType="end"/>
      </w:r>
      <w:r w:rsidR="00D46B59">
        <w:t>:</w:t>
      </w:r>
      <w:r w:rsidRPr="00657013">
        <w:rPr>
          <w:lang w:val="en-US"/>
        </w:rPr>
        <w:t xml:space="preserve"> </w:t>
      </w:r>
      <w:r>
        <w:rPr>
          <w:lang w:val="en-US"/>
        </w:rPr>
        <w:t>Statistical plot of the difference between measured RCS with predicted NRCS as function of nominal elevation angle giving an estimation of the calibration constant for EW GRD</w:t>
      </w:r>
      <w:bookmarkEnd w:id="712"/>
      <w:bookmarkEnd w:id="713"/>
    </w:p>
    <w:p w14:paraId="3990E3BB" w14:textId="77777777" w:rsidR="00A03A34" w:rsidRPr="006F65AD" w:rsidRDefault="00A03A34" w:rsidP="00A03A34">
      <w:pPr>
        <w:rPr>
          <w:lang w:val="en-US"/>
        </w:rPr>
      </w:pPr>
    </w:p>
    <w:p w14:paraId="3990E3BC" w14:textId="77777777" w:rsidR="00A03F60" w:rsidRDefault="00A03F60" w:rsidP="00A03F60">
      <w:pPr>
        <w:rPr>
          <w:lang w:val="en-US"/>
        </w:rPr>
      </w:pPr>
      <w:r>
        <w:rPr>
          <w:lang w:val="en-US"/>
        </w:rPr>
        <w:t>The same kind of plots is generated for the other modes (EW and SM in VV and HH polarization) for GRD or SLC products. The estimation is considered reliable when a minimum of ten products is used. Now, estimat</w:t>
      </w:r>
      <w:r w:rsidR="00C026D4">
        <w:rPr>
          <w:lang w:val="en-US"/>
        </w:rPr>
        <w:t>es</w:t>
      </w:r>
      <w:r>
        <w:rPr>
          <w:lang w:val="en-US"/>
        </w:rPr>
        <w:t xml:space="preserve"> are available for EW-IW-S1-S2. These plots are not presented here for redundancy questions but available on demand for the other ESLs. It can be noticed from these estimations that there still is a difference about 0.2dB between GRD and SLC products. In addition, it also pointed out the difference in calibration between VV and HH polarization (up to 0.8dB).</w:t>
      </w:r>
    </w:p>
    <w:p w14:paraId="3990E3BD" w14:textId="77777777" w:rsidR="00A03A34" w:rsidRDefault="00FC791C" w:rsidP="00A03A34">
      <w:pPr>
        <w:rPr>
          <w:lang w:val="en-US"/>
        </w:rPr>
      </w:pPr>
      <w:r>
        <w:rPr>
          <w:lang w:val="en-US"/>
        </w:rPr>
        <w:t>The table below</w:t>
      </w:r>
      <w:r w:rsidR="006F6A1A" w:rsidRPr="00BA2580">
        <w:rPr>
          <w:lang w:val="en-US"/>
        </w:rPr>
        <w:t xml:space="preserve"> show</w:t>
      </w:r>
      <w:r w:rsidR="00A03F60" w:rsidRPr="00BA2580">
        <w:rPr>
          <w:lang w:val="en-US"/>
        </w:rPr>
        <w:t>s</w:t>
      </w:r>
      <w:r w:rsidR="006F6A1A">
        <w:rPr>
          <w:lang w:val="en-US"/>
        </w:rPr>
        <w:t xml:space="preserve"> a summary of the calibration constant estimated thanks to the geophysical validation approach.</w:t>
      </w:r>
    </w:p>
    <w:p w14:paraId="3990E3BE" w14:textId="77777777" w:rsidR="002B6DE6" w:rsidRDefault="002B6DE6" w:rsidP="00A03A34">
      <w:pPr>
        <w:rPr>
          <w:lang w:val="en-US"/>
        </w:rPr>
      </w:pPr>
    </w:p>
    <w:tbl>
      <w:tblPr>
        <w:tblW w:w="8820" w:type="dxa"/>
        <w:tblInd w:w="56" w:type="dxa"/>
        <w:tblCellMar>
          <w:left w:w="70" w:type="dxa"/>
          <w:right w:w="70" w:type="dxa"/>
        </w:tblCellMar>
        <w:tblLook w:val="04A0" w:firstRow="1" w:lastRow="0" w:firstColumn="1" w:lastColumn="0" w:noHBand="0" w:noVBand="1"/>
      </w:tblPr>
      <w:tblGrid>
        <w:gridCol w:w="680"/>
        <w:gridCol w:w="1035"/>
        <w:gridCol w:w="1485"/>
        <w:gridCol w:w="1280"/>
        <w:gridCol w:w="1120"/>
        <w:gridCol w:w="1860"/>
        <w:gridCol w:w="1360"/>
      </w:tblGrid>
      <w:tr w:rsidR="002B6DE6" w:rsidRPr="00845F0A" w14:paraId="3990E3C6" w14:textId="77777777" w:rsidTr="00A277A2">
        <w:trPr>
          <w:trHeight w:val="285"/>
        </w:trPr>
        <w:tc>
          <w:tcPr>
            <w:tcW w:w="680" w:type="dxa"/>
            <w:tcBorders>
              <w:top w:val="single" w:sz="4" w:space="0" w:color="auto"/>
              <w:left w:val="single" w:sz="4" w:space="0" w:color="auto"/>
              <w:bottom w:val="single" w:sz="4" w:space="0" w:color="auto"/>
              <w:right w:val="single" w:sz="4" w:space="0" w:color="000000"/>
            </w:tcBorders>
            <w:shd w:val="clear" w:color="auto" w:fill="BFBFBF" w:themeFill="background1" w:themeFillShade="BF"/>
            <w:noWrap/>
            <w:vAlign w:val="bottom"/>
            <w:hideMark/>
          </w:tcPr>
          <w:p w14:paraId="3990E3BF" w14:textId="77777777" w:rsidR="002B6DE6" w:rsidRPr="00845F0A" w:rsidRDefault="002B6DE6" w:rsidP="002B6DE6">
            <w:pPr>
              <w:spacing w:after="0"/>
              <w:jc w:val="left"/>
              <w:rPr>
                <w:color w:val="000000"/>
                <w:szCs w:val="20"/>
                <w:lang w:val="fr-FR"/>
              </w:rPr>
            </w:pPr>
            <w:r w:rsidRPr="00845F0A">
              <w:rPr>
                <w:color w:val="000000"/>
                <w:szCs w:val="20"/>
                <w:lang w:val="fr-FR"/>
              </w:rPr>
              <w:t>mode</w:t>
            </w:r>
          </w:p>
        </w:tc>
        <w:tc>
          <w:tcPr>
            <w:tcW w:w="1035" w:type="dxa"/>
            <w:tcBorders>
              <w:top w:val="single" w:sz="4" w:space="0" w:color="auto"/>
              <w:left w:val="nil"/>
              <w:bottom w:val="single" w:sz="4" w:space="0" w:color="auto"/>
              <w:right w:val="single" w:sz="4" w:space="0" w:color="000000"/>
            </w:tcBorders>
            <w:shd w:val="clear" w:color="auto" w:fill="BFBFBF" w:themeFill="background1" w:themeFillShade="BF"/>
            <w:noWrap/>
            <w:vAlign w:val="bottom"/>
            <w:hideMark/>
          </w:tcPr>
          <w:p w14:paraId="3990E3C0"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subswath</w:t>
            </w:r>
          </w:p>
        </w:tc>
        <w:tc>
          <w:tcPr>
            <w:tcW w:w="148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990E3C1"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product_type</w:t>
            </w:r>
          </w:p>
        </w:tc>
        <w:tc>
          <w:tcPr>
            <w:tcW w:w="1280" w:type="dxa"/>
            <w:tcBorders>
              <w:top w:val="single" w:sz="4" w:space="0" w:color="auto"/>
              <w:left w:val="nil"/>
              <w:bottom w:val="single" w:sz="4" w:space="0" w:color="auto"/>
              <w:right w:val="single" w:sz="4" w:space="0" w:color="000000"/>
            </w:tcBorders>
            <w:shd w:val="clear" w:color="auto" w:fill="BFBFBF" w:themeFill="background1" w:themeFillShade="BF"/>
            <w:noWrap/>
            <w:vAlign w:val="bottom"/>
            <w:hideMark/>
          </w:tcPr>
          <w:p w14:paraId="3990E3C2"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polarisation</w:t>
            </w:r>
          </w:p>
        </w:tc>
        <w:tc>
          <w:tcPr>
            <w:tcW w:w="1120" w:type="dxa"/>
            <w:tcBorders>
              <w:top w:val="single" w:sz="4" w:space="0" w:color="auto"/>
              <w:left w:val="nil"/>
              <w:bottom w:val="single" w:sz="4" w:space="0" w:color="auto"/>
              <w:right w:val="single" w:sz="4" w:space="0" w:color="000000"/>
            </w:tcBorders>
            <w:shd w:val="clear" w:color="auto" w:fill="BFBFBF" w:themeFill="background1" w:themeFillShade="BF"/>
            <w:noWrap/>
            <w:vAlign w:val="bottom"/>
            <w:hideMark/>
          </w:tcPr>
          <w:p w14:paraId="3990E3C3"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const_cal</w:t>
            </w:r>
          </w:p>
        </w:tc>
        <w:tc>
          <w:tcPr>
            <w:tcW w:w="1860" w:type="dxa"/>
            <w:tcBorders>
              <w:top w:val="single" w:sz="4" w:space="0" w:color="auto"/>
              <w:left w:val="nil"/>
              <w:bottom w:val="single" w:sz="4" w:space="0" w:color="auto"/>
              <w:right w:val="single" w:sz="4" w:space="0" w:color="000000"/>
            </w:tcBorders>
            <w:shd w:val="clear" w:color="auto" w:fill="BFBFBF" w:themeFill="background1" w:themeFillShade="BF"/>
            <w:noWrap/>
            <w:vAlign w:val="bottom"/>
            <w:hideMark/>
          </w:tcPr>
          <w:p w14:paraId="3990E3C4"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polarisation_ratio</w:t>
            </w:r>
          </w:p>
        </w:tc>
        <w:tc>
          <w:tcPr>
            <w:tcW w:w="1360"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990E3C5" w14:textId="77777777" w:rsidR="002B6DE6" w:rsidRPr="00845F0A" w:rsidRDefault="002B6DE6" w:rsidP="002B6DE6">
            <w:pPr>
              <w:spacing w:after="0"/>
              <w:jc w:val="left"/>
              <w:rPr>
                <w:color w:val="000000"/>
                <w:szCs w:val="20"/>
                <w:lang w:val="fr-FR"/>
              </w:rPr>
            </w:pPr>
            <w:r w:rsidRPr="00845F0A">
              <w:rPr>
                <w:color w:val="000000"/>
                <w:szCs w:val="20"/>
                <w:lang w:val="fr-FR"/>
              </w:rPr>
              <w:t xml:space="preserve"> nb_products</w:t>
            </w:r>
          </w:p>
        </w:tc>
      </w:tr>
      <w:tr w:rsidR="006F6A1A" w:rsidRPr="00845F0A" w14:paraId="3990E3C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C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3C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3C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C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CB" w14:textId="77777777" w:rsidR="006F6A1A" w:rsidRPr="00845F0A" w:rsidRDefault="006F6A1A" w:rsidP="002B6DE6">
            <w:pPr>
              <w:spacing w:after="0"/>
              <w:jc w:val="center"/>
              <w:rPr>
                <w:color w:val="000000"/>
                <w:szCs w:val="20"/>
                <w:lang w:val="fr-FR"/>
              </w:rPr>
            </w:pPr>
            <w:r w:rsidRPr="00845F0A">
              <w:rPr>
                <w:color w:val="000000"/>
                <w:szCs w:val="20"/>
                <w:lang w:val="fr-FR"/>
              </w:rPr>
              <w:t>-0.36</w:t>
            </w:r>
          </w:p>
        </w:tc>
        <w:tc>
          <w:tcPr>
            <w:tcW w:w="1860" w:type="dxa"/>
            <w:tcBorders>
              <w:top w:val="nil"/>
              <w:left w:val="nil"/>
              <w:bottom w:val="nil"/>
              <w:right w:val="single" w:sz="4" w:space="0" w:color="000000"/>
            </w:tcBorders>
            <w:shd w:val="clear" w:color="auto" w:fill="auto"/>
            <w:noWrap/>
            <w:vAlign w:val="bottom"/>
            <w:hideMark/>
          </w:tcPr>
          <w:p w14:paraId="3990E3C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CD" w14:textId="77777777" w:rsidR="006F6A1A" w:rsidRPr="00845F0A" w:rsidRDefault="006F6A1A" w:rsidP="002B6DE6">
            <w:pPr>
              <w:spacing w:after="0"/>
              <w:jc w:val="center"/>
              <w:rPr>
                <w:color w:val="000000"/>
                <w:szCs w:val="20"/>
                <w:lang w:val="fr-FR"/>
              </w:rPr>
            </w:pPr>
            <w:r w:rsidRPr="00845F0A">
              <w:rPr>
                <w:color w:val="000000"/>
                <w:szCs w:val="20"/>
                <w:lang w:val="fr-FR"/>
              </w:rPr>
              <w:t>42</w:t>
            </w:r>
          </w:p>
        </w:tc>
      </w:tr>
      <w:tr w:rsidR="006F6A1A" w:rsidRPr="00845F0A" w14:paraId="3990E3D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C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3D0"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3D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D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D3" w14:textId="77777777" w:rsidR="006F6A1A" w:rsidRPr="00845F0A" w:rsidRDefault="006F6A1A" w:rsidP="002B6DE6">
            <w:pPr>
              <w:spacing w:after="0"/>
              <w:jc w:val="center"/>
              <w:rPr>
                <w:color w:val="000000"/>
                <w:szCs w:val="20"/>
                <w:lang w:val="fr-FR"/>
              </w:rPr>
            </w:pPr>
            <w:r w:rsidRPr="00845F0A">
              <w:rPr>
                <w:color w:val="000000"/>
                <w:szCs w:val="20"/>
                <w:lang w:val="fr-FR"/>
              </w:rPr>
              <w:t>-2.13</w:t>
            </w:r>
          </w:p>
        </w:tc>
        <w:tc>
          <w:tcPr>
            <w:tcW w:w="1860" w:type="dxa"/>
            <w:tcBorders>
              <w:top w:val="nil"/>
              <w:left w:val="nil"/>
              <w:bottom w:val="nil"/>
              <w:right w:val="single" w:sz="4" w:space="0" w:color="000000"/>
            </w:tcBorders>
            <w:shd w:val="clear" w:color="auto" w:fill="auto"/>
            <w:noWrap/>
            <w:vAlign w:val="bottom"/>
            <w:hideMark/>
          </w:tcPr>
          <w:p w14:paraId="3990E3D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D5" w14:textId="77777777" w:rsidR="006F6A1A" w:rsidRPr="00845F0A" w:rsidRDefault="006F6A1A" w:rsidP="002B6DE6">
            <w:pPr>
              <w:spacing w:after="0"/>
              <w:jc w:val="center"/>
              <w:rPr>
                <w:color w:val="000000"/>
                <w:szCs w:val="20"/>
                <w:lang w:val="fr-FR"/>
              </w:rPr>
            </w:pPr>
            <w:r w:rsidRPr="00845F0A">
              <w:rPr>
                <w:color w:val="000000"/>
                <w:szCs w:val="20"/>
                <w:lang w:val="fr-FR"/>
              </w:rPr>
              <w:t>42</w:t>
            </w:r>
          </w:p>
        </w:tc>
      </w:tr>
      <w:tr w:rsidR="006F6A1A" w:rsidRPr="00845F0A" w14:paraId="3990E3D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D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3D8"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3D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D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DB" w14:textId="77777777" w:rsidR="006F6A1A" w:rsidRPr="00845F0A" w:rsidRDefault="006F6A1A" w:rsidP="002B6DE6">
            <w:pPr>
              <w:spacing w:after="0"/>
              <w:jc w:val="center"/>
              <w:rPr>
                <w:color w:val="000000"/>
                <w:szCs w:val="20"/>
                <w:lang w:val="fr-FR"/>
              </w:rPr>
            </w:pPr>
            <w:r w:rsidRPr="00845F0A">
              <w:rPr>
                <w:color w:val="000000"/>
                <w:szCs w:val="20"/>
                <w:lang w:val="fr-FR"/>
              </w:rPr>
              <w:t>-2.43</w:t>
            </w:r>
          </w:p>
        </w:tc>
        <w:tc>
          <w:tcPr>
            <w:tcW w:w="1860" w:type="dxa"/>
            <w:tcBorders>
              <w:top w:val="nil"/>
              <w:left w:val="nil"/>
              <w:bottom w:val="nil"/>
              <w:right w:val="single" w:sz="4" w:space="0" w:color="000000"/>
            </w:tcBorders>
            <w:shd w:val="clear" w:color="auto" w:fill="auto"/>
            <w:noWrap/>
            <w:vAlign w:val="bottom"/>
            <w:hideMark/>
          </w:tcPr>
          <w:p w14:paraId="3990E3D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DD" w14:textId="77777777" w:rsidR="006F6A1A" w:rsidRPr="00845F0A" w:rsidRDefault="006F6A1A" w:rsidP="002B6DE6">
            <w:pPr>
              <w:spacing w:after="0"/>
              <w:jc w:val="center"/>
              <w:rPr>
                <w:color w:val="000000"/>
                <w:szCs w:val="20"/>
                <w:lang w:val="fr-FR"/>
              </w:rPr>
            </w:pPr>
            <w:r w:rsidRPr="00845F0A">
              <w:rPr>
                <w:color w:val="000000"/>
                <w:szCs w:val="20"/>
                <w:lang w:val="fr-FR"/>
              </w:rPr>
              <w:t>42</w:t>
            </w:r>
          </w:p>
        </w:tc>
      </w:tr>
      <w:tr w:rsidR="006F6A1A" w:rsidRPr="00845F0A" w14:paraId="3990E3E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D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3E0" w14:textId="77777777" w:rsidR="006F6A1A" w:rsidRPr="00845F0A" w:rsidRDefault="006F6A1A" w:rsidP="002B6DE6">
            <w:pPr>
              <w:spacing w:after="0"/>
              <w:jc w:val="center"/>
              <w:rPr>
                <w:color w:val="000000"/>
                <w:szCs w:val="20"/>
                <w:lang w:val="fr-FR"/>
              </w:rPr>
            </w:pPr>
            <w:r w:rsidRPr="00845F0A">
              <w:rPr>
                <w:color w:val="000000"/>
                <w:szCs w:val="20"/>
                <w:lang w:val="fr-FR"/>
              </w:rPr>
              <w:t>4</w:t>
            </w:r>
          </w:p>
        </w:tc>
        <w:tc>
          <w:tcPr>
            <w:tcW w:w="1485" w:type="dxa"/>
            <w:tcBorders>
              <w:top w:val="nil"/>
              <w:left w:val="nil"/>
              <w:bottom w:val="nil"/>
              <w:right w:val="single" w:sz="4" w:space="0" w:color="auto"/>
            </w:tcBorders>
            <w:shd w:val="clear" w:color="auto" w:fill="auto"/>
            <w:noWrap/>
            <w:vAlign w:val="bottom"/>
            <w:hideMark/>
          </w:tcPr>
          <w:p w14:paraId="3990E3E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E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E3" w14:textId="77777777" w:rsidR="006F6A1A" w:rsidRPr="00845F0A" w:rsidRDefault="006F6A1A" w:rsidP="002B6DE6">
            <w:pPr>
              <w:spacing w:after="0"/>
              <w:jc w:val="center"/>
              <w:rPr>
                <w:color w:val="000000"/>
                <w:szCs w:val="20"/>
                <w:lang w:val="fr-FR"/>
              </w:rPr>
            </w:pPr>
            <w:r w:rsidRPr="00845F0A">
              <w:rPr>
                <w:color w:val="000000"/>
                <w:szCs w:val="20"/>
                <w:lang w:val="fr-FR"/>
              </w:rPr>
              <w:t>-1.67</w:t>
            </w:r>
          </w:p>
        </w:tc>
        <w:tc>
          <w:tcPr>
            <w:tcW w:w="1860" w:type="dxa"/>
            <w:tcBorders>
              <w:top w:val="nil"/>
              <w:left w:val="nil"/>
              <w:bottom w:val="nil"/>
              <w:right w:val="single" w:sz="4" w:space="0" w:color="000000"/>
            </w:tcBorders>
            <w:shd w:val="clear" w:color="auto" w:fill="auto"/>
            <w:noWrap/>
            <w:vAlign w:val="bottom"/>
            <w:hideMark/>
          </w:tcPr>
          <w:p w14:paraId="3990E3E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E5" w14:textId="77777777" w:rsidR="006F6A1A" w:rsidRPr="00845F0A" w:rsidRDefault="006F6A1A" w:rsidP="002B6DE6">
            <w:pPr>
              <w:spacing w:after="0"/>
              <w:jc w:val="center"/>
              <w:rPr>
                <w:color w:val="000000"/>
                <w:szCs w:val="20"/>
                <w:lang w:val="fr-FR"/>
              </w:rPr>
            </w:pPr>
            <w:r w:rsidRPr="00845F0A">
              <w:rPr>
                <w:color w:val="000000"/>
                <w:szCs w:val="20"/>
                <w:lang w:val="fr-FR"/>
              </w:rPr>
              <w:t>42</w:t>
            </w:r>
          </w:p>
        </w:tc>
      </w:tr>
      <w:tr w:rsidR="006F6A1A" w:rsidRPr="00845F0A" w14:paraId="3990E3E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E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3E8" w14:textId="77777777" w:rsidR="006F6A1A" w:rsidRPr="00845F0A" w:rsidRDefault="006F6A1A" w:rsidP="002B6DE6">
            <w:pPr>
              <w:spacing w:after="0"/>
              <w:jc w:val="center"/>
              <w:rPr>
                <w:color w:val="000000"/>
                <w:szCs w:val="20"/>
                <w:lang w:val="fr-FR"/>
              </w:rPr>
            </w:pPr>
            <w:r w:rsidRPr="00845F0A">
              <w:rPr>
                <w:color w:val="000000"/>
                <w:szCs w:val="20"/>
                <w:lang w:val="fr-FR"/>
              </w:rPr>
              <w:t>5</w:t>
            </w:r>
          </w:p>
        </w:tc>
        <w:tc>
          <w:tcPr>
            <w:tcW w:w="1485" w:type="dxa"/>
            <w:tcBorders>
              <w:top w:val="nil"/>
              <w:left w:val="nil"/>
              <w:bottom w:val="nil"/>
              <w:right w:val="single" w:sz="4" w:space="0" w:color="auto"/>
            </w:tcBorders>
            <w:shd w:val="clear" w:color="auto" w:fill="auto"/>
            <w:noWrap/>
            <w:vAlign w:val="bottom"/>
            <w:hideMark/>
          </w:tcPr>
          <w:p w14:paraId="3990E3E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E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EB" w14:textId="77777777" w:rsidR="006F6A1A" w:rsidRPr="00845F0A" w:rsidRDefault="006F6A1A" w:rsidP="002B6DE6">
            <w:pPr>
              <w:spacing w:after="0"/>
              <w:jc w:val="center"/>
              <w:rPr>
                <w:color w:val="000000"/>
                <w:szCs w:val="20"/>
                <w:lang w:val="fr-FR"/>
              </w:rPr>
            </w:pPr>
            <w:r w:rsidRPr="00845F0A">
              <w:rPr>
                <w:color w:val="000000"/>
                <w:szCs w:val="20"/>
                <w:lang w:val="fr-FR"/>
              </w:rPr>
              <w:t>-0.97</w:t>
            </w:r>
          </w:p>
        </w:tc>
        <w:tc>
          <w:tcPr>
            <w:tcW w:w="1860" w:type="dxa"/>
            <w:tcBorders>
              <w:top w:val="nil"/>
              <w:left w:val="nil"/>
              <w:bottom w:val="nil"/>
              <w:right w:val="single" w:sz="4" w:space="0" w:color="000000"/>
            </w:tcBorders>
            <w:shd w:val="clear" w:color="auto" w:fill="auto"/>
            <w:noWrap/>
            <w:vAlign w:val="bottom"/>
            <w:hideMark/>
          </w:tcPr>
          <w:p w14:paraId="3990E3E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ED" w14:textId="77777777" w:rsidR="006F6A1A" w:rsidRPr="00845F0A" w:rsidRDefault="006F6A1A" w:rsidP="002B6DE6">
            <w:pPr>
              <w:spacing w:after="0"/>
              <w:jc w:val="center"/>
              <w:rPr>
                <w:color w:val="000000"/>
                <w:szCs w:val="20"/>
                <w:lang w:val="fr-FR"/>
              </w:rPr>
            </w:pPr>
            <w:r w:rsidRPr="00845F0A">
              <w:rPr>
                <w:color w:val="000000"/>
                <w:szCs w:val="20"/>
                <w:lang w:val="fr-FR"/>
              </w:rPr>
              <w:t>42</w:t>
            </w:r>
          </w:p>
        </w:tc>
      </w:tr>
      <w:tr w:rsidR="006F6A1A" w:rsidRPr="00845F0A" w14:paraId="3990E3F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E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3F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3F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F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F3" w14:textId="77777777" w:rsidR="006F6A1A" w:rsidRPr="00845F0A" w:rsidRDefault="006F6A1A" w:rsidP="002B6DE6">
            <w:pPr>
              <w:spacing w:after="0"/>
              <w:jc w:val="center"/>
              <w:rPr>
                <w:color w:val="000000"/>
                <w:szCs w:val="20"/>
                <w:lang w:val="fr-FR"/>
              </w:rPr>
            </w:pPr>
            <w:r w:rsidRPr="00845F0A">
              <w:rPr>
                <w:color w:val="000000"/>
                <w:szCs w:val="20"/>
                <w:lang w:val="fr-FR"/>
              </w:rPr>
              <w:t>1.99</w:t>
            </w:r>
          </w:p>
        </w:tc>
        <w:tc>
          <w:tcPr>
            <w:tcW w:w="1860" w:type="dxa"/>
            <w:tcBorders>
              <w:top w:val="nil"/>
              <w:left w:val="nil"/>
              <w:bottom w:val="nil"/>
              <w:right w:val="single" w:sz="4" w:space="0" w:color="000000"/>
            </w:tcBorders>
            <w:shd w:val="clear" w:color="auto" w:fill="auto"/>
            <w:noWrap/>
            <w:vAlign w:val="bottom"/>
            <w:hideMark/>
          </w:tcPr>
          <w:p w14:paraId="3990E3F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F5" w14:textId="77777777" w:rsidR="006F6A1A" w:rsidRPr="00845F0A" w:rsidRDefault="006F6A1A" w:rsidP="002B6DE6">
            <w:pPr>
              <w:spacing w:after="0"/>
              <w:jc w:val="center"/>
              <w:rPr>
                <w:color w:val="000000"/>
                <w:szCs w:val="20"/>
                <w:lang w:val="fr-FR"/>
              </w:rPr>
            </w:pPr>
            <w:r w:rsidRPr="00845F0A">
              <w:rPr>
                <w:color w:val="000000"/>
                <w:szCs w:val="20"/>
                <w:lang w:val="fr-FR"/>
              </w:rPr>
              <w:t>82</w:t>
            </w:r>
          </w:p>
        </w:tc>
      </w:tr>
      <w:tr w:rsidR="006F6A1A" w:rsidRPr="00845F0A" w14:paraId="3990E3F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F7"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3F8"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3F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3F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3FB" w14:textId="77777777" w:rsidR="006F6A1A" w:rsidRPr="00845F0A" w:rsidRDefault="006F6A1A" w:rsidP="002B6DE6">
            <w:pPr>
              <w:spacing w:after="0"/>
              <w:jc w:val="center"/>
              <w:rPr>
                <w:color w:val="000000"/>
                <w:szCs w:val="20"/>
                <w:lang w:val="fr-FR"/>
              </w:rPr>
            </w:pPr>
            <w:r w:rsidRPr="00845F0A">
              <w:rPr>
                <w:color w:val="000000"/>
                <w:szCs w:val="20"/>
                <w:lang w:val="fr-FR"/>
              </w:rPr>
              <w:t>3.32</w:t>
            </w:r>
          </w:p>
        </w:tc>
        <w:tc>
          <w:tcPr>
            <w:tcW w:w="1860" w:type="dxa"/>
            <w:tcBorders>
              <w:top w:val="nil"/>
              <w:left w:val="nil"/>
              <w:bottom w:val="nil"/>
              <w:right w:val="single" w:sz="4" w:space="0" w:color="000000"/>
            </w:tcBorders>
            <w:shd w:val="clear" w:color="auto" w:fill="auto"/>
            <w:noWrap/>
            <w:vAlign w:val="bottom"/>
            <w:hideMark/>
          </w:tcPr>
          <w:p w14:paraId="3990E3F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3FD" w14:textId="77777777" w:rsidR="006F6A1A" w:rsidRPr="00845F0A" w:rsidRDefault="006F6A1A" w:rsidP="002B6DE6">
            <w:pPr>
              <w:spacing w:after="0"/>
              <w:jc w:val="center"/>
              <w:rPr>
                <w:color w:val="000000"/>
                <w:szCs w:val="20"/>
                <w:lang w:val="fr-FR"/>
              </w:rPr>
            </w:pPr>
            <w:r w:rsidRPr="00845F0A">
              <w:rPr>
                <w:color w:val="000000"/>
                <w:szCs w:val="20"/>
                <w:lang w:val="fr-FR"/>
              </w:rPr>
              <w:t>82</w:t>
            </w:r>
          </w:p>
        </w:tc>
      </w:tr>
      <w:tr w:rsidR="006F6A1A" w:rsidRPr="00845F0A" w14:paraId="3990E40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3F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00"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0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0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03" w14:textId="77777777" w:rsidR="006F6A1A" w:rsidRPr="00845F0A" w:rsidRDefault="006F6A1A" w:rsidP="002B6DE6">
            <w:pPr>
              <w:spacing w:after="0"/>
              <w:jc w:val="center"/>
              <w:rPr>
                <w:color w:val="000000"/>
                <w:szCs w:val="20"/>
                <w:lang w:val="fr-FR"/>
              </w:rPr>
            </w:pPr>
            <w:r w:rsidRPr="00845F0A">
              <w:rPr>
                <w:color w:val="000000"/>
                <w:szCs w:val="20"/>
                <w:lang w:val="fr-FR"/>
              </w:rPr>
              <w:t>3.13</w:t>
            </w:r>
          </w:p>
        </w:tc>
        <w:tc>
          <w:tcPr>
            <w:tcW w:w="1860" w:type="dxa"/>
            <w:tcBorders>
              <w:top w:val="nil"/>
              <w:left w:val="nil"/>
              <w:bottom w:val="nil"/>
              <w:right w:val="single" w:sz="4" w:space="0" w:color="000000"/>
            </w:tcBorders>
            <w:shd w:val="clear" w:color="auto" w:fill="auto"/>
            <w:noWrap/>
            <w:vAlign w:val="bottom"/>
            <w:hideMark/>
          </w:tcPr>
          <w:p w14:paraId="3990E40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05" w14:textId="77777777" w:rsidR="006F6A1A" w:rsidRPr="00845F0A" w:rsidRDefault="006F6A1A" w:rsidP="002B6DE6">
            <w:pPr>
              <w:spacing w:after="0"/>
              <w:jc w:val="center"/>
              <w:rPr>
                <w:color w:val="000000"/>
                <w:szCs w:val="20"/>
                <w:lang w:val="fr-FR"/>
              </w:rPr>
            </w:pPr>
            <w:r w:rsidRPr="00845F0A">
              <w:rPr>
                <w:color w:val="000000"/>
                <w:szCs w:val="20"/>
                <w:lang w:val="fr-FR"/>
              </w:rPr>
              <w:t>82</w:t>
            </w:r>
          </w:p>
        </w:tc>
      </w:tr>
      <w:tr w:rsidR="006F6A1A" w:rsidRPr="00845F0A" w14:paraId="3990E40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07" w14:textId="77777777" w:rsidR="006F6A1A" w:rsidRPr="00845F0A" w:rsidRDefault="006F6A1A" w:rsidP="002B6DE6">
            <w:pPr>
              <w:spacing w:after="0"/>
              <w:jc w:val="center"/>
              <w:rPr>
                <w:color w:val="000000"/>
                <w:szCs w:val="20"/>
                <w:lang w:val="fr-FR"/>
              </w:rPr>
            </w:pPr>
            <w:r w:rsidRPr="00845F0A">
              <w:rPr>
                <w:color w:val="000000"/>
                <w:szCs w:val="20"/>
                <w:lang w:val="fr-FR"/>
              </w:rPr>
              <w:t>S1</w:t>
            </w:r>
          </w:p>
        </w:tc>
        <w:tc>
          <w:tcPr>
            <w:tcW w:w="1035" w:type="dxa"/>
            <w:tcBorders>
              <w:top w:val="nil"/>
              <w:left w:val="single" w:sz="4" w:space="0" w:color="000000"/>
              <w:bottom w:val="nil"/>
              <w:right w:val="single" w:sz="4" w:space="0" w:color="auto"/>
            </w:tcBorders>
            <w:shd w:val="clear" w:color="auto" w:fill="auto"/>
            <w:noWrap/>
            <w:vAlign w:val="bottom"/>
            <w:hideMark/>
          </w:tcPr>
          <w:p w14:paraId="3990E40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0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0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0B" w14:textId="77777777" w:rsidR="006F6A1A" w:rsidRPr="00845F0A" w:rsidRDefault="006F6A1A" w:rsidP="002B6DE6">
            <w:pPr>
              <w:spacing w:after="0"/>
              <w:jc w:val="center"/>
              <w:rPr>
                <w:color w:val="000000"/>
                <w:szCs w:val="20"/>
                <w:lang w:val="fr-FR"/>
              </w:rPr>
            </w:pPr>
            <w:r w:rsidRPr="00845F0A">
              <w:rPr>
                <w:color w:val="000000"/>
                <w:szCs w:val="20"/>
                <w:lang w:val="fr-FR"/>
              </w:rPr>
              <w:t>4.21</w:t>
            </w:r>
          </w:p>
        </w:tc>
        <w:tc>
          <w:tcPr>
            <w:tcW w:w="1860" w:type="dxa"/>
            <w:tcBorders>
              <w:top w:val="nil"/>
              <w:left w:val="nil"/>
              <w:bottom w:val="nil"/>
              <w:right w:val="single" w:sz="4" w:space="0" w:color="000000"/>
            </w:tcBorders>
            <w:shd w:val="clear" w:color="auto" w:fill="auto"/>
            <w:noWrap/>
            <w:vAlign w:val="bottom"/>
            <w:hideMark/>
          </w:tcPr>
          <w:p w14:paraId="3990E40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0D" w14:textId="77777777" w:rsidR="006F6A1A" w:rsidRPr="00845F0A" w:rsidRDefault="006F6A1A" w:rsidP="002B6DE6">
            <w:pPr>
              <w:spacing w:after="0"/>
              <w:jc w:val="center"/>
              <w:rPr>
                <w:color w:val="000000"/>
                <w:szCs w:val="20"/>
                <w:lang w:val="fr-FR"/>
              </w:rPr>
            </w:pPr>
            <w:r w:rsidRPr="00845F0A">
              <w:rPr>
                <w:color w:val="000000"/>
                <w:szCs w:val="20"/>
                <w:lang w:val="fr-FR"/>
              </w:rPr>
              <w:t>69</w:t>
            </w:r>
          </w:p>
        </w:tc>
      </w:tr>
      <w:tr w:rsidR="006F6A1A" w:rsidRPr="00845F0A" w14:paraId="3990E41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0F" w14:textId="77777777" w:rsidR="006F6A1A" w:rsidRPr="00845F0A" w:rsidRDefault="006F6A1A" w:rsidP="002B6DE6">
            <w:pPr>
              <w:spacing w:after="0"/>
              <w:jc w:val="center"/>
              <w:rPr>
                <w:color w:val="000000"/>
                <w:szCs w:val="20"/>
                <w:lang w:val="fr-FR"/>
              </w:rPr>
            </w:pPr>
            <w:r w:rsidRPr="00845F0A">
              <w:rPr>
                <w:color w:val="000000"/>
                <w:szCs w:val="20"/>
                <w:lang w:val="fr-FR"/>
              </w:rPr>
              <w:t>S2</w:t>
            </w:r>
          </w:p>
        </w:tc>
        <w:tc>
          <w:tcPr>
            <w:tcW w:w="1035" w:type="dxa"/>
            <w:tcBorders>
              <w:top w:val="nil"/>
              <w:left w:val="single" w:sz="4" w:space="0" w:color="000000"/>
              <w:bottom w:val="nil"/>
              <w:right w:val="single" w:sz="4" w:space="0" w:color="auto"/>
            </w:tcBorders>
            <w:shd w:val="clear" w:color="auto" w:fill="auto"/>
            <w:noWrap/>
            <w:vAlign w:val="bottom"/>
            <w:hideMark/>
          </w:tcPr>
          <w:p w14:paraId="3990E41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1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1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13" w14:textId="77777777" w:rsidR="006F6A1A" w:rsidRPr="00845F0A" w:rsidRDefault="006F6A1A" w:rsidP="002B6DE6">
            <w:pPr>
              <w:spacing w:after="0"/>
              <w:jc w:val="center"/>
              <w:rPr>
                <w:color w:val="000000"/>
                <w:szCs w:val="20"/>
                <w:lang w:val="fr-FR"/>
              </w:rPr>
            </w:pPr>
            <w:r w:rsidRPr="00845F0A">
              <w:rPr>
                <w:color w:val="000000"/>
                <w:szCs w:val="20"/>
                <w:lang w:val="fr-FR"/>
              </w:rPr>
              <w:t>4.62</w:t>
            </w:r>
          </w:p>
        </w:tc>
        <w:tc>
          <w:tcPr>
            <w:tcW w:w="1860" w:type="dxa"/>
            <w:tcBorders>
              <w:top w:val="nil"/>
              <w:left w:val="nil"/>
              <w:bottom w:val="nil"/>
              <w:right w:val="single" w:sz="4" w:space="0" w:color="000000"/>
            </w:tcBorders>
            <w:shd w:val="clear" w:color="auto" w:fill="auto"/>
            <w:noWrap/>
            <w:vAlign w:val="bottom"/>
            <w:hideMark/>
          </w:tcPr>
          <w:p w14:paraId="3990E41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15" w14:textId="77777777" w:rsidR="006F6A1A" w:rsidRPr="00845F0A" w:rsidRDefault="006F6A1A" w:rsidP="002B6DE6">
            <w:pPr>
              <w:spacing w:after="0"/>
              <w:jc w:val="center"/>
              <w:rPr>
                <w:color w:val="000000"/>
                <w:szCs w:val="20"/>
                <w:lang w:val="fr-FR"/>
              </w:rPr>
            </w:pPr>
            <w:r w:rsidRPr="00845F0A">
              <w:rPr>
                <w:color w:val="000000"/>
                <w:szCs w:val="20"/>
                <w:lang w:val="fr-FR"/>
              </w:rPr>
              <w:t>19</w:t>
            </w:r>
          </w:p>
        </w:tc>
      </w:tr>
      <w:tr w:rsidR="006F6A1A" w:rsidRPr="00845F0A" w14:paraId="3990E41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1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1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1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1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1B" w14:textId="77777777" w:rsidR="006F6A1A" w:rsidRPr="00845F0A" w:rsidRDefault="006F6A1A" w:rsidP="002B6DE6">
            <w:pPr>
              <w:spacing w:after="0"/>
              <w:jc w:val="center"/>
              <w:rPr>
                <w:color w:val="000000"/>
                <w:szCs w:val="20"/>
                <w:lang w:val="fr-FR"/>
              </w:rPr>
            </w:pPr>
            <w:r w:rsidRPr="00845F0A">
              <w:rPr>
                <w:color w:val="000000"/>
                <w:szCs w:val="20"/>
                <w:lang w:val="fr-FR"/>
              </w:rPr>
              <w:t>-0.73</w:t>
            </w:r>
          </w:p>
        </w:tc>
        <w:tc>
          <w:tcPr>
            <w:tcW w:w="1860" w:type="dxa"/>
            <w:tcBorders>
              <w:top w:val="nil"/>
              <w:left w:val="nil"/>
              <w:bottom w:val="nil"/>
              <w:right w:val="nil"/>
            </w:tcBorders>
            <w:shd w:val="clear" w:color="auto" w:fill="auto"/>
            <w:noWrap/>
            <w:vAlign w:val="bottom"/>
            <w:hideMark/>
          </w:tcPr>
          <w:p w14:paraId="3990E41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1D" w14:textId="77777777" w:rsidR="006F6A1A" w:rsidRPr="00845F0A" w:rsidRDefault="006F6A1A" w:rsidP="002B6DE6">
            <w:pPr>
              <w:spacing w:after="0"/>
              <w:jc w:val="center"/>
              <w:rPr>
                <w:color w:val="000000"/>
                <w:szCs w:val="20"/>
                <w:lang w:val="fr-FR"/>
              </w:rPr>
            </w:pPr>
            <w:r w:rsidRPr="00845F0A">
              <w:rPr>
                <w:color w:val="000000"/>
                <w:szCs w:val="20"/>
                <w:lang w:val="fr-FR"/>
              </w:rPr>
              <w:t>13</w:t>
            </w:r>
          </w:p>
        </w:tc>
      </w:tr>
      <w:tr w:rsidR="006F6A1A" w:rsidRPr="00845F0A" w14:paraId="3990E426"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1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20"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2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2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23" w14:textId="77777777" w:rsidR="006F6A1A" w:rsidRPr="00845F0A" w:rsidRDefault="006F6A1A" w:rsidP="002B6DE6">
            <w:pPr>
              <w:spacing w:after="0"/>
              <w:jc w:val="center"/>
              <w:rPr>
                <w:color w:val="000000"/>
                <w:szCs w:val="20"/>
                <w:lang w:val="fr-FR"/>
              </w:rPr>
            </w:pPr>
            <w:r w:rsidRPr="00845F0A">
              <w:rPr>
                <w:color w:val="000000"/>
                <w:szCs w:val="20"/>
                <w:lang w:val="fr-FR"/>
              </w:rPr>
              <w:t>-1.85</w:t>
            </w:r>
          </w:p>
        </w:tc>
        <w:tc>
          <w:tcPr>
            <w:tcW w:w="1860" w:type="dxa"/>
            <w:tcBorders>
              <w:top w:val="nil"/>
              <w:left w:val="nil"/>
              <w:bottom w:val="nil"/>
              <w:right w:val="nil"/>
            </w:tcBorders>
            <w:shd w:val="clear" w:color="auto" w:fill="auto"/>
            <w:noWrap/>
            <w:vAlign w:val="bottom"/>
            <w:hideMark/>
          </w:tcPr>
          <w:p w14:paraId="3990E42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25" w14:textId="77777777" w:rsidR="006F6A1A" w:rsidRPr="00845F0A" w:rsidRDefault="006F6A1A" w:rsidP="002B6DE6">
            <w:pPr>
              <w:spacing w:after="0"/>
              <w:jc w:val="center"/>
              <w:rPr>
                <w:color w:val="000000"/>
                <w:szCs w:val="20"/>
                <w:lang w:val="fr-FR"/>
              </w:rPr>
            </w:pPr>
            <w:r w:rsidRPr="00845F0A">
              <w:rPr>
                <w:color w:val="000000"/>
                <w:szCs w:val="20"/>
                <w:lang w:val="fr-FR"/>
              </w:rPr>
              <w:t>13</w:t>
            </w:r>
          </w:p>
        </w:tc>
      </w:tr>
      <w:tr w:rsidR="006F6A1A" w:rsidRPr="00845F0A" w14:paraId="3990E42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2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28"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2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2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2B" w14:textId="77777777" w:rsidR="006F6A1A" w:rsidRPr="00845F0A" w:rsidRDefault="006F6A1A" w:rsidP="002B6DE6">
            <w:pPr>
              <w:spacing w:after="0"/>
              <w:jc w:val="center"/>
              <w:rPr>
                <w:color w:val="000000"/>
                <w:szCs w:val="20"/>
                <w:lang w:val="fr-FR"/>
              </w:rPr>
            </w:pPr>
            <w:r w:rsidRPr="00845F0A">
              <w:rPr>
                <w:color w:val="000000"/>
                <w:szCs w:val="20"/>
                <w:lang w:val="fr-FR"/>
              </w:rPr>
              <w:t>-2.01</w:t>
            </w:r>
          </w:p>
        </w:tc>
        <w:tc>
          <w:tcPr>
            <w:tcW w:w="1860" w:type="dxa"/>
            <w:tcBorders>
              <w:top w:val="nil"/>
              <w:left w:val="nil"/>
              <w:bottom w:val="nil"/>
              <w:right w:val="nil"/>
            </w:tcBorders>
            <w:shd w:val="clear" w:color="auto" w:fill="auto"/>
            <w:noWrap/>
            <w:vAlign w:val="bottom"/>
            <w:hideMark/>
          </w:tcPr>
          <w:p w14:paraId="3990E42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2D" w14:textId="77777777" w:rsidR="006F6A1A" w:rsidRPr="00845F0A" w:rsidRDefault="006F6A1A" w:rsidP="002B6DE6">
            <w:pPr>
              <w:spacing w:after="0"/>
              <w:jc w:val="center"/>
              <w:rPr>
                <w:color w:val="000000"/>
                <w:szCs w:val="20"/>
                <w:lang w:val="fr-FR"/>
              </w:rPr>
            </w:pPr>
            <w:r w:rsidRPr="00845F0A">
              <w:rPr>
                <w:color w:val="000000"/>
                <w:szCs w:val="20"/>
                <w:lang w:val="fr-FR"/>
              </w:rPr>
              <w:t>13</w:t>
            </w:r>
          </w:p>
        </w:tc>
      </w:tr>
      <w:tr w:rsidR="006F6A1A" w:rsidRPr="00845F0A" w14:paraId="3990E436"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2F" w14:textId="77777777" w:rsidR="006F6A1A" w:rsidRPr="00845F0A" w:rsidRDefault="006F6A1A" w:rsidP="002B6DE6">
            <w:pPr>
              <w:spacing w:after="0"/>
              <w:jc w:val="center"/>
              <w:rPr>
                <w:color w:val="000000"/>
                <w:szCs w:val="20"/>
                <w:lang w:val="fr-FR"/>
              </w:rPr>
            </w:pPr>
            <w:r w:rsidRPr="00845F0A">
              <w:rPr>
                <w:color w:val="000000"/>
                <w:szCs w:val="20"/>
                <w:lang w:val="fr-FR"/>
              </w:rPr>
              <w:lastRenderedPageBreak/>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30" w14:textId="77777777" w:rsidR="006F6A1A" w:rsidRPr="00845F0A" w:rsidRDefault="006F6A1A" w:rsidP="002B6DE6">
            <w:pPr>
              <w:spacing w:after="0"/>
              <w:jc w:val="center"/>
              <w:rPr>
                <w:color w:val="000000"/>
                <w:szCs w:val="20"/>
                <w:lang w:val="fr-FR"/>
              </w:rPr>
            </w:pPr>
            <w:r w:rsidRPr="00845F0A">
              <w:rPr>
                <w:color w:val="000000"/>
                <w:szCs w:val="20"/>
                <w:lang w:val="fr-FR"/>
              </w:rPr>
              <w:t>4</w:t>
            </w:r>
          </w:p>
        </w:tc>
        <w:tc>
          <w:tcPr>
            <w:tcW w:w="1485" w:type="dxa"/>
            <w:tcBorders>
              <w:top w:val="nil"/>
              <w:left w:val="nil"/>
              <w:bottom w:val="nil"/>
              <w:right w:val="single" w:sz="4" w:space="0" w:color="auto"/>
            </w:tcBorders>
            <w:shd w:val="clear" w:color="auto" w:fill="auto"/>
            <w:noWrap/>
            <w:vAlign w:val="bottom"/>
            <w:hideMark/>
          </w:tcPr>
          <w:p w14:paraId="3990E43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3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33" w14:textId="77777777" w:rsidR="006F6A1A" w:rsidRPr="00845F0A" w:rsidRDefault="006F6A1A" w:rsidP="002B6DE6">
            <w:pPr>
              <w:spacing w:after="0"/>
              <w:jc w:val="center"/>
              <w:rPr>
                <w:color w:val="000000"/>
                <w:szCs w:val="20"/>
                <w:lang w:val="fr-FR"/>
              </w:rPr>
            </w:pPr>
            <w:r w:rsidRPr="00845F0A">
              <w:rPr>
                <w:color w:val="000000"/>
                <w:szCs w:val="20"/>
                <w:lang w:val="fr-FR"/>
              </w:rPr>
              <w:t>-1.48</w:t>
            </w:r>
          </w:p>
        </w:tc>
        <w:tc>
          <w:tcPr>
            <w:tcW w:w="1860" w:type="dxa"/>
            <w:tcBorders>
              <w:top w:val="nil"/>
              <w:left w:val="nil"/>
              <w:bottom w:val="nil"/>
              <w:right w:val="nil"/>
            </w:tcBorders>
            <w:shd w:val="clear" w:color="auto" w:fill="auto"/>
            <w:noWrap/>
            <w:vAlign w:val="bottom"/>
            <w:hideMark/>
          </w:tcPr>
          <w:p w14:paraId="3990E43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35" w14:textId="77777777" w:rsidR="006F6A1A" w:rsidRPr="00845F0A" w:rsidRDefault="006F6A1A" w:rsidP="002B6DE6">
            <w:pPr>
              <w:spacing w:after="0"/>
              <w:jc w:val="center"/>
              <w:rPr>
                <w:color w:val="000000"/>
                <w:szCs w:val="20"/>
                <w:lang w:val="fr-FR"/>
              </w:rPr>
            </w:pPr>
            <w:r w:rsidRPr="00845F0A">
              <w:rPr>
                <w:color w:val="000000"/>
                <w:szCs w:val="20"/>
                <w:lang w:val="fr-FR"/>
              </w:rPr>
              <w:t>13</w:t>
            </w:r>
          </w:p>
        </w:tc>
      </w:tr>
      <w:tr w:rsidR="006F6A1A" w:rsidRPr="00845F0A" w14:paraId="3990E43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3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38" w14:textId="77777777" w:rsidR="006F6A1A" w:rsidRPr="00845F0A" w:rsidRDefault="006F6A1A" w:rsidP="002B6DE6">
            <w:pPr>
              <w:spacing w:after="0"/>
              <w:jc w:val="center"/>
              <w:rPr>
                <w:color w:val="000000"/>
                <w:szCs w:val="20"/>
                <w:lang w:val="fr-FR"/>
              </w:rPr>
            </w:pPr>
            <w:r w:rsidRPr="00845F0A">
              <w:rPr>
                <w:color w:val="000000"/>
                <w:szCs w:val="20"/>
                <w:lang w:val="fr-FR"/>
              </w:rPr>
              <w:t>5</w:t>
            </w:r>
          </w:p>
        </w:tc>
        <w:tc>
          <w:tcPr>
            <w:tcW w:w="1485" w:type="dxa"/>
            <w:tcBorders>
              <w:top w:val="nil"/>
              <w:left w:val="nil"/>
              <w:bottom w:val="nil"/>
              <w:right w:val="single" w:sz="4" w:space="0" w:color="auto"/>
            </w:tcBorders>
            <w:shd w:val="clear" w:color="auto" w:fill="auto"/>
            <w:noWrap/>
            <w:vAlign w:val="bottom"/>
            <w:hideMark/>
          </w:tcPr>
          <w:p w14:paraId="3990E43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3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3B" w14:textId="77777777" w:rsidR="006F6A1A" w:rsidRPr="00845F0A" w:rsidRDefault="006F6A1A" w:rsidP="002B6DE6">
            <w:pPr>
              <w:spacing w:after="0"/>
              <w:jc w:val="center"/>
              <w:rPr>
                <w:color w:val="000000"/>
                <w:szCs w:val="20"/>
                <w:lang w:val="fr-FR"/>
              </w:rPr>
            </w:pPr>
            <w:r w:rsidRPr="00845F0A">
              <w:rPr>
                <w:color w:val="000000"/>
                <w:szCs w:val="20"/>
                <w:lang w:val="fr-FR"/>
              </w:rPr>
              <w:t>-1.27</w:t>
            </w:r>
          </w:p>
        </w:tc>
        <w:tc>
          <w:tcPr>
            <w:tcW w:w="1860" w:type="dxa"/>
            <w:tcBorders>
              <w:top w:val="nil"/>
              <w:left w:val="nil"/>
              <w:bottom w:val="nil"/>
              <w:right w:val="nil"/>
            </w:tcBorders>
            <w:shd w:val="clear" w:color="auto" w:fill="auto"/>
            <w:noWrap/>
            <w:vAlign w:val="bottom"/>
            <w:hideMark/>
          </w:tcPr>
          <w:p w14:paraId="3990E43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3D" w14:textId="77777777" w:rsidR="006F6A1A" w:rsidRPr="00845F0A" w:rsidRDefault="006F6A1A" w:rsidP="002B6DE6">
            <w:pPr>
              <w:spacing w:after="0"/>
              <w:jc w:val="center"/>
              <w:rPr>
                <w:color w:val="000000"/>
                <w:szCs w:val="20"/>
                <w:lang w:val="fr-FR"/>
              </w:rPr>
            </w:pPr>
            <w:r w:rsidRPr="00845F0A">
              <w:rPr>
                <w:color w:val="000000"/>
                <w:szCs w:val="20"/>
                <w:lang w:val="fr-FR"/>
              </w:rPr>
              <w:t>13</w:t>
            </w:r>
          </w:p>
        </w:tc>
      </w:tr>
      <w:tr w:rsidR="006F6A1A" w:rsidRPr="00845F0A" w14:paraId="3990E44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3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4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4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4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43" w14:textId="77777777" w:rsidR="006F6A1A" w:rsidRPr="00845F0A" w:rsidRDefault="006F6A1A" w:rsidP="002B6DE6">
            <w:pPr>
              <w:spacing w:after="0"/>
              <w:jc w:val="center"/>
              <w:rPr>
                <w:color w:val="000000"/>
                <w:szCs w:val="20"/>
                <w:lang w:val="fr-FR"/>
              </w:rPr>
            </w:pPr>
            <w:r w:rsidRPr="00845F0A">
              <w:rPr>
                <w:color w:val="000000"/>
                <w:szCs w:val="20"/>
                <w:lang w:val="fr-FR"/>
              </w:rPr>
              <w:t>3.37</w:t>
            </w:r>
          </w:p>
        </w:tc>
        <w:tc>
          <w:tcPr>
            <w:tcW w:w="1860" w:type="dxa"/>
            <w:tcBorders>
              <w:top w:val="nil"/>
              <w:left w:val="nil"/>
              <w:bottom w:val="nil"/>
              <w:right w:val="nil"/>
            </w:tcBorders>
            <w:shd w:val="clear" w:color="auto" w:fill="auto"/>
            <w:noWrap/>
            <w:vAlign w:val="bottom"/>
            <w:hideMark/>
          </w:tcPr>
          <w:p w14:paraId="3990E44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45" w14:textId="77777777" w:rsidR="006F6A1A" w:rsidRPr="00845F0A" w:rsidRDefault="006F6A1A" w:rsidP="002B6DE6">
            <w:pPr>
              <w:spacing w:after="0"/>
              <w:jc w:val="center"/>
              <w:rPr>
                <w:color w:val="000000"/>
                <w:szCs w:val="20"/>
                <w:lang w:val="fr-FR"/>
              </w:rPr>
            </w:pPr>
            <w:r w:rsidRPr="00845F0A">
              <w:rPr>
                <w:color w:val="000000"/>
                <w:szCs w:val="20"/>
                <w:lang w:val="fr-FR"/>
              </w:rPr>
              <w:t>58</w:t>
            </w:r>
          </w:p>
        </w:tc>
      </w:tr>
      <w:tr w:rsidR="006F6A1A" w:rsidRPr="00845F0A" w14:paraId="3990E44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47"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48"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4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4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4B" w14:textId="77777777" w:rsidR="006F6A1A" w:rsidRPr="00845F0A" w:rsidRDefault="006F6A1A" w:rsidP="002B6DE6">
            <w:pPr>
              <w:spacing w:after="0"/>
              <w:jc w:val="center"/>
              <w:rPr>
                <w:color w:val="000000"/>
                <w:szCs w:val="20"/>
                <w:lang w:val="fr-FR"/>
              </w:rPr>
            </w:pPr>
            <w:r w:rsidRPr="00845F0A">
              <w:rPr>
                <w:color w:val="000000"/>
                <w:szCs w:val="20"/>
                <w:lang w:val="fr-FR"/>
              </w:rPr>
              <w:t>5.05</w:t>
            </w:r>
          </w:p>
        </w:tc>
        <w:tc>
          <w:tcPr>
            <w:tcW w:w="1860" w:type="dxa"/>
            <w:tcBorders>
              <w:top w:val="nil"/>
              <w:left w:val="nil"/>
              <w:bottom w:val="nil"/>
              <w:right w:val="nil"/>
            </w:tcBorders>
            <w:shd w:val="clear" w:color="auto" w:fill="auto"/>
            <w:noWrap/>
            <w:vAlign w:val="bottom"/>
            <w:hideMark/>
          </w:tcPr>
          <w:p w14:paraId="3990E44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4D" w14:textId="77777777" w:rsidR="006F6A1A" w:rsidRPr="00845F0A" w:rsidRDefault="006F6A1A" w:rsidP="002B6DE6">
            <w:pPr>
              <w:spacing w:after="0"/>
              <w:jc w:val="center"/>
              <w:rPr>
                <w:color w:val="000000"/>
                <w:szCs w:val="20"/>
                <w:lang w:val="fr-FR"/>
              </w:rPr>
            </w:pPr>
            <w:r w:rsidRPr="00845F0A">
              <w:rPr>
                <w:color w:val="000000"/>
                <w:szCs w:val="20"/>
                <w:lang w:val="fr-FR"/>
              </w:rPr>
              <w:t>58</w:t>
            </w:r>
          </w:p>
        </w:tc>
      </w:tr>
      <w:tr w:rsidR="006F6A1A" w:rsidRPr="00845F0A" w14:paraId="3990E45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4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50"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5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5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53" w14:textId="77777777" w:rsidR="006F6A1A" w:rsidRPr="00845F0A" w:rsidRDefault="006F6A1A" w:rsidP="002B6DE6">
            <w:pPr>
              <w:spacing w:after="0"/>
              <w:jc w:val="center"/>
              <w:rPr>
                <w:color w:val="000000"/>
                <w:szCs w:val="20"/>
                <w:lang w:val="fr-FR"/>
              </w:rPr>
            </w:pPr>
            <w:r w:rsidRPr="00845F0A">
              <w:rPr>
                <w:color w:val="000000"/>
                <w:szCs w:val="20"/>
                <w:lang w:val="fr-FR"/>
              </w:rPr>
              <w:t>3.75</w:t>
            </w:r>
          </w:p>
        </w:tc>
        <w:tc>
          <w:tcPr>
            <w:tcW w:w="1860" w:type="dxa"/>
            <w:tcBorders>
              <w:top w:val="nil"/>
              <w:left w:val="nil"/>
              <w:bottom w:val="nil"/>
              <w:right w:val="nil"/>
            </w:tcBorders>
            <w:shd w:val="clear" w:color="auto" w:fill="auto"/>
            <w:noWrap/>
            <w:vAlign w:val="bottom"/>
            <w:hideMark/>
          </w:tcPr>
          <w:p w14:paraId="3990E45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55" w14:textId="77777777" w:rsidR="006F6A1A" w:rsidRPr="00845F0A" w:rsidRDefault="006F6A1A" w:rsidP="002B6DE6">
            <w:pPr>
              <w:spacing w:after="0"/>
              <w:jc w:val="center"/>
              <w:rPr>
                <w:color w:val="000000"/>
                <w:szCs w:val="20"/>
                <w:lang w:val="fr-FR"/>
              </w:rPr>
            </w:pPr>
            <w:r w:rsidRPr="00845F0A">
              <w:rPr>
                <w:color w:val="000000"/>
                <w:szCs w:val="20"/>
                <w:lang w:val="fr-FR"/>
              </w:rPr>
              <w:t>58</w:t>
            </w:r>
          </w:p>
        </w:tc>
      </w:tr>
      <w:tr w:rsidR="006F6A1A" w:rsidRPr="00845F0A" w14:paraId="3990E45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57" w14:textId="77777777" w:rsidR="006F6A1A" w:rsidRPr="00845F0A" w:rsidRDefault="006F6A1A" w:rsidP="002B6DE6">
            <w:pPr>
              <w:spacing w:after="0"/>
              <w:jc w:val="center"/>
              <w:rPr>
                <w:color w:val="000000"/>
                <w:szCs w:val="20"/>
                <w:lang w:val="fr-FR"/>
              </w:rPr>
            </w:pPr>
            <w:r w:rsidRPr="00845F0A">
              <w:rPr>
                <w:color w:val="000000"/>
                <w:szCs w:val="20"/>
                <w:lang w:val="fr-FR"/>
              </w:rPr>
              <w:t>S1</w:t>
            </w:r>
          </w:p>
        </w:tc>
        <w:tc>
          <w:tcPr>
            <w:tcW w:w="1035" w:type="dxa"/>
            <w:tcBorders>
              <w:top w:val="nil"/>
              <w:left w:val="single" w:sz="4" w:space="0" w:color="000000"/>
              <w:bottom w:val="nil"/>
              <w:right w:val="single" w:sz="4" w:space="0" w:color="auto"/>
            </w:tcBorders>
            <w:shd w:val="clear" w:color="auto" w:fill="auto"/>
            <w:noWrap/>
            <w:vAlign w:val="bottom"/>
            <w:hideMark/>
          </w:tcPr>
          <w:p w14:paraId="3990E45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59"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5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5B" w14:textId="77777777" w:rsidR="006F6A1A" w:rsidRPr="00845F0A" w:rsidRDefault="006F6A1A" w:rsidP="002B6DE6">
            <w:pPr>
              <w:spacing w:after="0"/>
              <w:jc w:val="center"/>
              <w:rPr>
                <w:color w:val="000000"/>
                <w:szCs w:val="20"/>
                <w:lang w:val="fr-FR"/>
              </w:rPr>
            </w:pPr>
            <w:r w:rsidRPr="00845F0A">
              <w:rPr>
                <w:color w:val="000000"/>
                <w:szCs w:val="20"/>
                <w:lang w:val="fr-FR"/>
              </w:rPr>
              <w:t>3.68</w:t>
            </w:r>
          </w:p>
        </w:tc>
        <w:tc>
          <w:tcPr>
            <w:tcW w:w="1860" w:type="dxa"/>
            <w:tcBorders>
              <w:top w:val="nil"/>
              <w:left w:val="nil"/>
              <w:bottom w:val="nil"/>
              <w:right w:val="nil"/>
            </w:tcBorders>
            <w:shd w:val="clear" w:color="auto" w:fill="auto"/>
            <w:noWrap/>
            <w:vAlign w:val="bottom"/>
            <w:hideMark/>
          </w:tcPr>
          <w:p w14:paraId="3990E45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5D" w14:textId="77777777" w:rsidR="006F6A1A" w:rsidRPr="00845F0A" w:rsidRDefault="006F6A1A" w:rsidP="002B6DE6">
            <w:pPr>
              <w:spacing w:after="0"/>
              <w:jc w:val="center"/>
              <w:rPr>
                <w:color w:val="000000"/>
                <w:szCs w:val="20"/>
                <w:lang w:val="fr-FR"/>
              </w:rPr>
            </w:pPr>
            <w:r w:rsidRPr="00845F0A">
              <w:rPr>
                <w:color w:val="000000"/>
                <w:szCs w:val="20"/>
                <w:lang w:val="fr-FR"/>
              </w:rPr>
              <w:t>29</w:t>
            </w:r>
          </w:p>
        </w:tc>
      </w:tr>
      <w:tr w:rsidR="006F6A1A" w:rsidRPr="00845F0A" w14:paraId="3990E46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5F" w14:textId="77777777" w:rsidR="006F6A1A" w:rsidRPr="00845F0A" w:rsidRDefault="006F6A1A" w:rsidP="002B6DE6">
            <w:pPr>
              <w:spacing w:after="0"/>
              <w:jc w:val="center"/>
              <w:rPr>
                <w:color w:val="000000"/>
                <w:szCs w:val="20"/>
                <w:lang w:val="fr-FR"/>
              </w:rPr>
            </w:pPr>
            <w:r w:rsidRPr="00845F0A">
              <w:rPr>
                <w:color w:val="000000"/>
                <w:szCs w:val="20"/>
                <w:lang w:val="fr-FR"/>
              </w:rPr>
              <w:t>S2</w:t>
            </w:r>
          </w:p>
        </w:tc>
        <w:tc>
          <w:tcPr>
            <w:tcW w:w="1035" w:type="dxa"/>
            <w:tcBorders>
              <w:top w:val="nil"/>
              <w:left w:val="single" w:sz="4" w:space="0" w:color="000000"/>
              <w:bottom w:val="nil"/>
              <w:right w:val="single" w:sz="4" w:space="0" w:color="auto"/>
            </w:tcBorders>
            <w:shd w:val="clear" w:color="auto" w:fill="auto"/>
            <w:noWrap/>
            <w:vAlign w:val="bottom"/>
            <w:hideMark/>
          </w:tcPr>
          <w:p w14:paraId="3990E46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61" w14:textId="77777777" w:rsidR="006F6A1A" w:rsidRPr="00845F0A" w:rsidRDefault="006F6A1A" w:rsidP="002B6DE6">
            <w:pPr>
              <w:spacing w:after="0"/>
              <w:jc w:val="center"/>
              <w:rPr>
                <w:color w:val="000000"/>
                <w:szCs w:val="20"/>
                <w:lang w:val="fr-FR"/>
              </w:rPr>
            </w:pPr>
            <w:r w:rsidRPr="00845F0A">
              <w:rPr>
                <w:color w:val="000000"/>
                <w:szCs w:val="20"/>
                <w:lang w:val="fr-FR"/>
              </w:rPr>
              <w:t>GRD</w:t>
            </w:r>
          </w:p>
        </w:tc>
        <w:tc>
          <w:tcPr>
            <w:tcW w:w="1280" w:type="dxa"/>
            <w:tcBorders>
              <w:top w:val="nil"/>
              <w:left w:val="nil"/>
              <w:bottom w:val="nil"/>
              <w:right w:val="single" w:sz="4" w:space="0" w:color="auto"/>
            </w:tcBorders>
            <w:shd w:val="clear" w:color="auto" w:fill="auto"/>
            <w:noWrap/>
            <w:vAlign w:val="bottom"/>
            <w:hideMark/>
          </w:tcPr>
          <w:p w14:paraId="3990E46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63" w14:textId="77777777" w:rsidR="006F6A1A" w:rsidRPr="00845F0A" w:rsidRDefault="006F6A1A" w:rsidP="002B6DE6">
            <w:pPr>
              <w:spacing w:after="0"/>
              <w:jc w:val="center"/>
              <w:rPr>
                <w:color w:val="000000"/>
                <w:szCs w:val="20"/>
                <w:lang w:val="fr-FR"/>
              </w:rPr>
            </w:pPr>
            <w:r w:rsidRPr="00845F0A">
              <w:rPr>
                <w:color w:val="000000"/>
                <w:szCs w:val="20"/>
                <w:lang w:val="fr-FR"/>
              </w:rPr>
              <w:t>5.02</w:t>
            </w:r>
          </w:p>
        </w:tc>
        <w:tc>
          <w:tcPr>
            <w:tcW w:w="1860" w:type="dxa"/>
            <w:tcBorders>
              <w:top w:val="nil"/>
              <w:left w:val="nil"/>
              <w:bottom w:val="nil"/>
              <w:right w:val="nil"/>
            </w:tcBorders>
            <w:shd w:val="clear" w:color="auto" w:fill="auto"/>
            <w:noWrap/>
            <w:vAlign w:val="bottom"/>
            <w:hideMark/>
          </w:tcPr>
          <w:p w14:paraId="3990E46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65" w14:textId="77777777" w:rsidR="006F6A1A" w:rsidRPr="00845F0A" w:rsidRDefault="006F6A1A" w:rsidP="002B6DE6">
            <w:pPr>
              <w:spacing w:after="0"/>
              <w:jc w:val="center"/>
              <w:rPr>
                <w:color w:val="000000"/>
                <w:szCs w:val="20"/>
                <w:lang w:val="fr-FR"/>
              </w:rPr>
            </w:pPr>
            <w:r w:rsidRPr="00845F0A">
              <w:rPr>
                <w:color w:val="000000"/>
                <w:szCs w:val="20"/>
                <w:lang w:val="fr-FR"/>
              </w:rPr>
              <w:t>47</w:t>
            </w:r>
          </w:p>
        </w:tc>
      </w:tr>
      <w:tr w:rsidR="006F6A1A" w:rsidRPr="00845F0A" w14:paraId="3990E46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6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6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6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6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6B" w14:textId="77777777" w:rsidR="006F6A1A" w:rsidRPr="00845F0A" w:rsidRDefault="006F6A1A" w:rsidP="002B6DE6">
            <w:pPr>
              <w:spacing w:after="0"/>
              <w:jc w:val="center"/>
              <w:rPr>
                <w:color w:val="000000"/>
                <w:szCs w:val="20"/>
                <w:lang w:val="fr-FR"/>
              </w:rPr>
            </w:pPr>
            <w:r w:rsidRPr="00845F0A">
              <w:rPr>
                <w:color w:val="000000"/>
                <w:szCs w:val="20"/>
                <w:lang w:val="fr-FR"/>
              </w:rPr>
              <w:t>-0.81</w:t>
            </w:r>
          </w:p>
        </w:tc>
        <w:tc>
          <w:tcPr>
            <w:tcW w:w="1860" w:type="dxa"/>
            <w:tcBorders>
              <w:top w:val="nil"/>
              <w:left w:val="nil"/>
              <w:bottom w:val="nil"/>
              <w:right w:val="nil"/>
            </w:tcBorders>
            <w:shd w:val="clear" w:color="auto" w:fill="auto"/>
            <w:noWrap/>
            <w:vAlign w:val="bottom"/>
            <w:hideMark/>
          </w:tcPr>
          <w:p w14:paraId="3990E46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6D" w14:textId="77777777" w:rsidR="006F6A1A" w:rsidRPr="00845F0A" w:rsidRDefault="006F6A1A" w:rsidP="002B6DE6">
            <w:pPr>
              <w:spacing w:after="0"/>
              <w:jc w:val="center"/>
              <w:rPr>
                <w:color w:val="000000"/>
                <w:szCs w:val="20"/>
                <w:lang w:val="fr-FR"/>
              </w:rPr>
            </w:pPr>
            <w:r w:rsidRPr="00845F0A">
              <w:rPr>
                <w:color w:val="000000"/>
                <w:szCs w:val="20"/>
                <w:lang w:val="fr-FR"/>
              </w:rPr>
              <w:t>11</w:t>
            </w:r>
          </w:p>
        </w:tc>
      </w:tr>
      <w:tr w:rsidR="006F6A1A" w:rsidRPr="00845F0A" w14:paraId="3990E47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6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70"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7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7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73" w14:textId="77777777" w:rsidR="006F6A1A" w:rsidRPr="00845F0A" w:rsidRDefault="006F6A1A" w:rsidP="002B6DE6">
            <w:pPr>
              <w:spacing w:after="0"/>
              <w:jc w:val="center"/>
              <w:rPr>
                <w:color w:val="000000"/>
                <w:szCs w:val="20"/>
                <w:lang w:val="fr-FR"/>
              </w:rPr>
            </w:pPr>
            <w:r w:rsidRPr="00845F0A">
              <w:rPr>
                <w:color w:val="000000"/>
                <w:szCs w:val="20"/>
                <w:lang w:val="fr-FR"/>
              </w:rPr>
              <w:t>-2.34</w:t>
            </w:r>
          </w:p>
        </w:tc>
        <w:tc>
          <w:tcPr>
            <w:tcW w:w="1860" w:type="dxa"/>
            <w:tcBorders>
              <w:top w:val="nil"/>
              <w:left w:val="nil"/>
              <w:bottom w:val="nil"/>
              <w:right w:val="nil"/>
            </w:tcBorders>
            <w:shd w:val="clear" w:color="auto" w:fill="auto"/>
            <w:noWrap/>
            <w:vAlign w:val="bottom"/>
            <w:hideMark/>
          </w:tcPr>
          <w:p w14:paraId="3990E47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75" w14:textId="77777777" w:rsidR="006F6A1A" w:rsidRPr="00845F0A" w:rsidRDefault="006F6A1A" w:rsidP="002B6DE6">
            <w:pPr>
              <w:spacing w:after="0"/>
              <w:jc w:val="center"/>
              <w:rPr>
                <w:color w:val="000000"/>
                <w:szCs w:val="20"/>
                <w:lang w:val="fr-FR"/>
              </w:rPr>
            </w:pPr>
            <w:r w:rsidRPr="00845F0A">
              <w:rPr>
                <w:color w:val="000000"/>
                <w:szCs w:val="20"/>
                <w:lang w:val="fr-FR"/>
              </w:rPr>
              <w:t>11</w:t>
            </w:r>
          </w:p>
        </w:tc>
      </w:tr>
      <w:tr w:rsidR="006F6A1A" w:rsidRPr="00845F0A" w14:paraId="3990E47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7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78"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7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7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7B" w14:textId="77777777" w:rsidR="006F6A1A" w:rsidRPr="00845F0A" w:rsidRDefault="006F6A1A" w:rsidP="002B6DE6">
            <w:pPr>
              <w:spacing w:after="0"/>
              <w:jc w:val="center"/>
              <w:rPr>
                <w:color w:val="000000"/>
                <w:szCs w:val="20"/>
                <w:lang w:val="fr-FR"/>
              </w:rPr>
            </w:pPr>
            <w:r w:rsidRPr="00845F0A">
              <w:rPr>
                <w:color w:val="000000"/>
                <w:szCs w:val="20"/>
                <w:lang w:val="fr-FR"/>
              </w:rPr>
              <w:t>-2.49</w:t>
            </w:r>
          </w:p>
        </w:tc>
        <w:tc>
          <w:tcPr>
            <w:tcW w:w="1860" w:type="dxa"/>
            <w:tcBorders>
              <w:top w:val="nil"/>
              <w:left w:val="nil"/>
              <w:bottom w:val="nil"/>
              <w:right w:val="nil"/>
            </w:tcBorders>
            <w:shd w:val="clear" w:color="auto" w:fill="auto"/>
            <w:noWrap/>
            <w:vAlign w:val="bottom"/>
            <w:hideMark/>
          </w:tcPr>
          <w:p w14:paraId="3990E47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7D" w14:textId="77777777" w:rsidR="006F6A1A" w:rsidRPr="00845F0A" w:rsidRDefault="006F6A1A" w:rsidP="002B6DE6">
            <w:pPr>
              <w:spacing w:after="0"/>
              <w:jc w:val="center"/>
              <w:rPr>
                <w:color w:val="000000"/>
                <w:szCs w:val="20"/>
                <w:lang w:val="fr-FR"/>
              </w:rPr>
            </w:pPr>
            <w:r w:rsidRPr="00845F0A">
              <w:rPr>
                <w:color w:val="000000"/>
                <w:szCs w:val="20"/>
                <w:lang w:val="fr-FR"/>
              </w:rPr>
              <w:t>11</w:t>
            </w:r>
          </w:p>
        </w:tc>
      </w:tr>
      <w:tr w:rsidR="006F6A1A" w:rsidRPr="00845F0A" w14:paraId="3990E48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7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80" w14:textId="77777777" w:rsidR="006F6A1A" w:rsidRPr="00845F0A" w:rsidRDefault="006F6A1A" w:rsidP="002B6DE6">
            <w:pPr>
              <w:spacing w:after="0"/>
              <w:jc w:val="center"/>
              <w:rPr>
                <w:color w:val="000000"/>
                <w:szCs w:val="20"/>
                <w:lang w:val="fr-FR"/>
              </w:rPr>
            </w:pPr>
            <w:r w:rsidRPr="00845F0A">
              <w:rPr>
                <w:color w:val="000000"/>
                <w:szCs w:val="20"/>
                <w:lang w:val="fr-FR"/>
              </w:rPr>
              <w:t>4</w:t>
            </w:r>
          </w:p>
        </w:tc>
        <w:tc>
          <w:tcPr>
            <w:tcW w:w="1485" w:type="dxa"/>
            <w:tcBorders>
              <w:top w:val="nil"/>
              <w:left w:val="nil"/>
              <w:bottom w:val="nil"/>
              <w:right w:val="single" w:sz="4" w:space="0" w:color="auto"/>
            </w:tcBorders>
            <w:shd w:val="clear" w:color="auto" w:fill="auto"/>
            <w:noWrap/>
            <w:vAlign w:val="bottom"/>
            <w:hideMark/>
          </w:tcPr>
          <w:p w14:paraId="3990E48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8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83" w14:textId="77777777" w:rsidR="006F6A1A" w:rsidRPr="00845F0A" w:rsidRDefault="006F6A1A" w:rsidP="002B6DE6">
            <w:pPr>
              <w:spacing w:after="0"/>
              <w:jc w:val="center"/>
              <w:rPr>
                <w:color w:val="000000"/>
                <w:szCs w:val="20"/>
                <w:lang w:val="fr-FR"/>
              </w:rPr>
            </w:pPr>
            <w:r w:rsidRPr="00845F0A">
              <w:rPr>
                <w:color w:val="000000"/>
                <w:szCs w:val="20"/>
                <w:lang w:val="fr-FR"/>
              </w:rPr>
              <w:t>-2.08</w:t>
            </w:r>
          </w:p>
        </w:tc>
        <w:tc>
          <w:tcPr>
            <w:tcW w:w="1860" w:type="dxa"/>
            <w:tcBorders>
              <w:top w:val="nil"/>
              <w:left w:val="nil"/>
              <w:bottom w:val="nil"/>
              <w:right w:val="nil"/>
            </w:tcBorders>
            <w:shd w:val="clear" w:color="auto" w:fill="auto"/>
            <w:noWrap/>
            <w:vAlign w:val="bottom"/>
            <w:hideMark/>
          </w:tcPr>
          <w:p w14:paraId="3990E48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85" w14:textId="77777777" w:rsidR="006F6A1A" w:rsidRPr="00845F0A" w:rsidRDefault="006F6A1A" w:rsidP="002B6DE6">
            <w:pPr>
              <w:spacing w:after="0"/>
              <w:jc w:val="center"/>
              <w:rPr>
                <w:color w:val="000000"/>
                <w:szCs w:val="20"/>
                <w:lang w:val="fr-FR"/>
              </w:rPr>
            </w:pPr>
            <w:r w:rsidRPr="00845F0A">
              <w:rPr>
                <w:color w:val="000000"/>
                <w:szCs w:val="20"/>
                <w:lang w:val="fr-FR"/>
              </w:rPr>
              <w:t>11</w:t>
            </w:r>
          </w:p>
        </w:tc>
      </w:tr>
      <w:tr w:rsidR="006F6A1A" w:rsidRPr="00845F0A" w14:paraId="3990E48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8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88" w14:textId="77777777" w:rsidR="006F6A1A" w:rsidRPr="00845F0A" w:rsidRDefault="006F6A1A" w:rsidP="002B6DE6">
            <w:pPr>
              <w:spacing w:after="0"/>
              <w:jc w:val="center"/>
              <w:rPr>
                <w:color w:val="000000"/>
                <w:szCs w:val="20"/>
                <w:lang w:val="fr-FR"/>
              </w:rPr>
            </w:pPr>
            <w:r w:rsidRPr="00845F0A">
              <w:rPr>
                <w:color w:val="000000"/>
                <w:szCs w:val="20"/>
                <w:lang w:val="fr-FR"/>
              </w:rPr>
              <w:t>5</w:t>
            </w:r>
          </w:p>
        </w:tc>
        <w:tc>
          <w:tcPr>
            <w:tcW w:w="1485" w:type="dxa"/>
            <w:tcBorders>
              <w:top w:val="nil"/>
              <w:left w:val="nil"/>
              <w:bottom w:val="nil"/>
              <w:right w:val="single" w:sz="4" w:space="0" w:color="auto"/>
            </w:tcBorders>
            <w:shd w:val="clear" w:color="auto" w:fill="auto"/>
            <w:noWrap/>
            <w:vAlign w:val="bottom"/>
            <w:hideMark/>
          </w:tcPr>
          <w:p w14:paraId="3990E48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8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8B" w14:textId="77777777" w:rsidR="006F6A1A" w:rsidRPr="00845F0A" w:rsidRDefault="006F6A1A" w:rsidP="002B6DE6">
            <w:pPr>
              <w:spacing w:after="0"/>
              <w:jc w:val="center"/>
              <w:rPr>
                <w:color w:val="000000"/>
                <w:szCs w:val="20"/>
                <w:lang w:val="fr-FR"/>
              </w:rPr>
            </w:pPr>
            <w:r w:rsidRPr="00845F0A">
              <w:rPr>
                <w:color w:val="000000"/>
                <w:szCs w:val="20"/>
                <w:lang w:val="fr-FR"/>
              </w:rPr>
              <w:t>-2.03</w:t>
            </w:r>
          </w:p>
        </w:tc>
        <w:tc>
          <w:tcPr>
            <w:tcW w:w="1860" w:type="dxa"/>
            <w:tcBorders>
              <w:top w:val="nil"/>
              <w:left w:val="nil"/>
              <w:bottom w:val="nil"/>
              <w:right w:val="nil"/>
            </w:tcBorders>
            <w:shd w:val="clear" w:color="auto" w:fill="auto"/>
            <w:noWrap/>
            <w:vAlign w:val="bottom"/>
            <w:hideMark/>
          </w:tcPr>
          <w:p w14:paraId="3990E48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8D" w14:textId="77777777" w:rsidR="006F6A1A" w:rsidRPr="00845F0A" w:rsidRDefault="006F6A1A" w:rsidP="002B6DE6">
            <w:pPr>
              <w:spacing w:after="0"/>
              <w:jc w:val="center"/>
              <w:rPr>
                <w:color w:val="000000"/>
                <w:szCs w:val="20"/>
                <w:lang w:val="fr-FR"/>
              </w:rPr>
            </w:pPr>
            <w:r w:rsidRPr="00845F0A">
              <w:rPr>
                <w:color w:val="000000"/>
                <w:szCs w:val="20"/>
                <w:lang w:val="fr-FR"/>
              </w:rPr>
              <w:t>11</w:t>
            </w:r>
          </w:p>
        </w:tc>
      </w:tr>
      <w:tr w:rsidR="006F6A1A" w:rsidRPr="00845F0A" w14:paraId="3990E49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8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9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9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9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93" w14:textId="77777777" w:rsidR="006F6A1A" w:rsidRPr="00845F0A" w:rsidRDefault="006F6A1A" w:rsidP="002B6DE6">
            <w:pPr>
              <w:spacing w:after="0"/>
              <w:jc w:val="center"/>
              <w:rPr>
                <w:color w:val="000000"/>
                <w:szCs w:val="20"/>
                <w:lang w:val="fr-FR"/>
              </w:rPr>
            </w:pPr>
            <w:r w:rsidRPr="00845F0A">
              <w:rPr>
                <w:color w:val="000000"/>
                <w:szCs w:val="20"/>
                <w:lang w:val="fr-FR"/>
              </w:rPr>
              <w:t>3.53</w:t>
            </w:r>
          </w:p>
        </w:tc>
        <w:tc>
          <w:tcPr>
            <w:tcW w:w="1860" w:type="dxa"/>
            <w:tcBorders>
              <w:top w:val="nil"/>
              <w:left w:val="nil"/>
              <w:bottom w:val="nil"/>
              <w:right w:val="nil"/>
            </w:tcBorders>
            <w:shd w:val="clear" w:color="auto" w:fill="auto"/>
            <w:noWrap/>
            <w:vAlign w:val="bottom"/>
            <w:hideMark/>
          </w:tcPr>
          <w:p w14:paraId="3990E49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95" w14:textId="77777777" w:rsidR="006F6A1A" w:rsidRPr="00845F0A" w:rsidRDefault="006F6A1A" w:rsidP="002B6DE6">
            <w:pPr>
              <w:spacing w:after="0"/>
              <w:jc w:val="center"/>
              <w:rPr>
                <w:color w:val="000000"/>
                <w:szCs w:val="20"/>
                <w:lang w:val="fr-FR"/>
              </w:rPr>
            </w:pPr>
            <w:r w:rsidRPr="00845F0A">
              <w:rPr>
                <w:color w:val="000000"/>
                <w:szCs w:val="20"/>
                <w:lang w:val="fr-FR"/>
              </w:rPr>
              <w:t>10</w:t>
            </w:r>
          </w:p>
        </w:tc>
      </w:tr>
      <w:tr w:rsidR="006F6A1A" w:rsidRPr="00845F0A" w14:paraId="3990E49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97"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98"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9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9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9B" w14:textId="77777777" w:rsidR="006F6A1A" w:rsidRPr="00845F0A" w:rsidRDefault="006F6A1A" w:rsidP="002B6DE6">
            <w:pPr>
              <w:spacing w:after="0"/>
              <w:jc w:val="center"/>
              <w:rPr>
                <w:color w:val="000000"/>
                <w:szCs w:val="20"/>
                <w:lang w:val="fr-FR"/>
              </w:rPr>
            </w:pPr>
            <w:r w:rsidRPr="00845F0A">
              <w:rPr>
                <w:color w:val="000000"/>
                <w:szCs w:val="20"/>
                <w:lang w:val="fr-FR"/>
              </w:rPr>
              <w:t>5.09</w:t>
            </w:r>
          </w:p>
        </w:tc>
        <w:tc>
          <w:tcPr>
            <w:tcW w:w="1860" w:type="dxa"/>
            <w:tcBorders>
              <w:top w:val="nil"/>
              <w:left w:val="nil"/>
              <w:bottom w:val="nil"/>
              <w:right w:val="nil"/>
            </w:tcBorders>
            <w:shd w:val="clear" w:color="auto" w:fill="auto"/>
            <w:noWrap/>
            <w:vAlign w:val="bottom"/>
            <w:hideMark/>
          </w:tcPr>
          <w:p w14:paraId="3990E49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9D" w14:textId="77777777" w:rsidR="006F6A1A" w:rsidRPr="00845F0A" w:rsidRDefault="006F6A1A" w:rsidP="002B6DE6">
            <w:pPr>
              <w:spacing w:after="0"/>
              <w:jc w:val="center"/>
              <w:rPr>
                <w:color w:val="000000"/>
                <w:szCs w:val="20"/>
                <w:lang w:val="fr-FR"/>
              </w:rPr>
            </w:pPr>
            <w:r w:rsidRPr="00845F0A">
              <w:rPr>
                <w:color w:val="000000"/>
                <w:szCs w:val="20"/>
                <w:lang w:val="fr-FR"/>
              </w:rPr>
              <w:t>10</w:t>
            </w:r>
          </w:p>
        </w:tc>
      </w:tr>
      <w:tr w:rsidR="006F6A1A" w:rsidRPr="00845F0A" w14:paraId="3990E4A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9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A0"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A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A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A3" w14:textId="77777777" w:rsidR="006F6A1A" w:rsidRPr="00845F0A" w:rsidRDefault="006F6A1A" w:rsidP="002B6DE6">
            <w:pPr>
              <w:spacing w:after="0"/>
              <w:jc w:val="center"/>
              <w:rPr>
                <w:color w:val="000000"/>
                <w:szCs w:val="20"/>
                <w:lang w:val="fr-FR"/>
              </w:rPr>
            </w:pPr>
            <w:r w:rsidRPr="00845F0A">
              <w:rPr>
                <w:color w:val="000000"/>
                <w:szCs w:val="20"/>
                <w:lang w:val="fr-FR"/>
              </w:rPr>
              <w:t>3.46</w:t>
            </w:r>
          </w:p>
        </w:tc>
        <w:tc>
          <w:tcPr>
            <w:tcW w:w="1860" w:type="dxa"/>
            <w:tcBorders>
              <w:top w:val="nil"/>
              <w:left w:val="nil"/>
              <w:bottom w:val="nil"/>
              <w:right w:val="nil"/>
            </w:tcBorders>
            <w:shd w:val="clear" w:color="auto" w:fill="auto"/>
            <w:noWrap/>
            <w:vAlign w:val="bottom"/>
            <w:hideMark/>
          </w:tcPr>
          <w:p w14:paraId="3990E4A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A5" w14:textId="77777777" w:rsidR="006F6A1A" w:rsidRPr="00845F0A" w:rsidRDefault="006F6A1A" w:rsidP="002B6DE6">
            <w:pPr>
              <w:spacing w:after="0"/>
              <w:jc w:val="center"/>
              <w:rPr>
                <w:color w:val="000000"/>
                <w:szCs w:val="20"/>
                <w:lang w:val="fr-FR"/>
              </w:rPr>
            </w:pPr>
            <w:r w:rsidRPr="00845F0A">
              <w:rPr>
                <w:color w:val="000000"/>
                <w:szCs w:val="20"/>
                <w:lang w:val="fr-FR"/>
              </w:rPr>
              <w:t>10</w:t>
            </w:r>
          </w:p>
        </w:tc>
      </w:tr>
      <w:tr w:rsidR="006F6A1A" w:rsidRPr="00845F0A" w14:paraId="3990E4A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A7" w14:textId="77777777" w:rsidR="006F6A1A" w:rsidRPr="00845F0A" w:rsidRDefault="006F6A1A" w:rsidP="002B6DE6">
            <w:pPr>
              <w:spacing w:after="0"/>
              <w:jc w:val="center"/>
              <w:rPr>
                <w:color w:val="000000"/>
                <w:szCs w:val="20"/>
                <w:lang w:val="fr-FR"/>
              </w:rPr>
            </w:pPr>
            <w:r w:rsidRPr="00845F0A">
              <w:rPr>
                <w:color w:val="000000"/>
                <w:szCs w:val="20"/>
                <w:lang w:val="fr-FR"/>
              </w:rPr>
              <w:t>S1</w:t>
            </w:r>
          </w:p>
        </w:tc>
        <w:tc>
          <w:tcPr>
            <w:tcW w:w="1035" w:type="dxa"/>
            <w:tcBorders>
              <w:top w:val="nil"/>
              <w:left w:val="single" w:sz="4" w:space="0" w:color="000000"/>
              <w:bottom w:val="nil"/>
              <w:right w:val="single" w:sz="4" w:space="0" w:color="auto"/>
            </w:tcBorders>
            <w:shd w:val="clear" w:color="auto" w:fill="auto"/>
            <w:noWrap/>
            <w:vAlign w:val="bottom"/>
            <w:hideMark/>
          </w:tcPr>
          <w:p w14:paraId="3990E4A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A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AA"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AB" w14:textId="77777777" w:rsidR="006F6A1A" w:rsidRPr="00845F0A" w:rsidRDefault="006F6A1A" w:rsidP="002B6DE6">
            <w:pPr>
              <w:spacing w:after="0"/>
              <w:jc w:val="center"/>
              <w:rPr>
                <w:color w:val="000000"/>
                <w:szCs w:val="20"/>
                <w:lang w:val="fr-FR"/>
              </w:rPr>
            </w:pPr>
            <w:r w:rsidRPr="00845F0A">
              <w:rPr>
                <w:color w:val="000000"/>
                <w:szCs w:val="20"/>
                <w:lang w:val="fr-FR"/>
              </w:rPr>
              <w:t>2.84</w:t>
            </w:r>
          </w:p>
        </w:tc>
        <w:tc>
          <w:tcPr>
            <w:tcW w:w="1860" w:type="dxa"/>
            <w:tcBorders>
              <w:top w:val="nil"/>
              <w:left w:val="nil"/>
              <w:bottom w:val="nil"/>
              <w:right w:val="nil"/>
            </w:tcBorders>
            <w:shd w:val="clear" w:color="auto" w:fill="auto"/>
            <w:noWrap/>
            <w:vAlign w:val="bottom"/>
            <w:hideMark/>
          </w:tcPr>
          <w:p w14:paraId="3990E4AC"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AD" w14:textId="77777777" w:rsidR="006F6A1A" w:rsidRPr="00845F0A" w:rsidRDefault="006F6A1A" w:rsidP="002B6DE6">
            <w:pPr>
              <w:spacing w:after="0"/>
              <w:jc w:val="center"/>
              <w:rPr>
                <w:color w:val="000000"/>
                <w:szCs w:val="20"/>
                <w:lang w:val="fr-FR"/>
              </w:rPr>
            </w:pPr>
            <w:r w:rsidRPr="00845F0A">
              <w:rPr>
                <w:color w:val="000000"/>
                <w:szCs w:val="20"/>
                <w:lang w:val="fr-FR"/>
              </w:rPr>
              <w:t>16</w:t>
            </w:r>
          </w:p>
        </w:tc>
      </w:tr>
      <w:tr w:rsidR="006F6A1A" w:rsidRPr="00845F0A" w14:paraId="3990E4B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AF" w14:textId="77777777" w:rsidR="006F6A1A" w:rsidRPr="00845F0A" w:rsidRDefault="006F6A1A" w:rsidP="002B6DE6">
            <w:pPr>
              <w:spacing w:after="0"/>
              <w:jc w:val="center"/>
              <w:rPr>
                <w:color w:val="000000"/>
                <w:szCs w:val="20"/>
                <w:lang w:val="fr-FR"/>
              </w:rPr>
            </w:pPr>
            <w:r w:rsidRPr="00845F0A">
              <w:rPr>
                <w:color w:val="000000"/>
                <w:szCs w:val="20"/>
                <w:lang w:val="fr-FR"/>
              </w:rPr>
              <w:t>S2</w:t>
            </w:r>
          </w:p>
        </w:tc>
        <w:tc>
          <w:tcPr>
            <w:tcW w:w="1035" w:type="dxa"/>
            <w:tcBorders>
              <w:top w:val="nil"/>
              <w:left w:val="single" w:sz="4" w:space="0" w:color="000000"/>
              <w:bottom w:val="nil"/>
              <w:right w:val="single" w:sz="4" w:space="0" w:color="auto"/>
            </w:tcBorders>
            <w:shd w:val="clear" w:color="auto" w:fill="auto"/>
            <w:noWrap/>
            <w:vAlign w:val="bottom"/>
            <w:hideMark/>
          </w:tcPr>
          <w:p w14:paraId="3990E4B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B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B2" w14:textId="77777777" w:rsidR="006F6A1A" w:rsidRPr="00845F0A" w:rsidRDefault="006F6A1A" w:rsidP="002B6DE6">
            <w:pPr>
              <w:spacing w:after="0"/>
              <w:jc w:val="center"/>
              <w:rPr>
                <w:color w:val="000000"/>
                <w:szCs w:val="20"/>
                <w:lang w:val="fr-FR"/>
              </w:rPr>
            </w:pPr>
            <w:r w:rsidRPr="00845F0A">
              <w:rPr>
                <w:color w:val="000000"/>
                <w:szCs w:val="20"/>
                <w:lang w:val="fr-FR"/>
              </w:rPr>
              <w:t>HH</w:t>
            </w:r>
          </w:p>
        </w:tc>
        <w:tc>
          <w:tcPr>
            <w:tcW w:w="1120" w:type="dxa"/>
            <w:tcBorders>
              <w:top w:val="nil"/>
              <w:left w:val="nil"/>
              <w:bottom w:val="nil"/>
              <w:right w:val="single" w:sz="4" w:space="0" w:color="auto"/>
            </w:tcBorders>
            <w:shd w:val="clear" w:color="auto" w:fill="auto"/>
            <w:noWrap/>
            <w:vAlign w:val="bottom"/>
            <w:hideMark/>
          </w:tcPr>
          <w:p w14:paraId="3990E4B3" w14:textId="77777777" w:rsidR="006F6A1A" w:rsidRPr="00845F0A" w:rsidRDefault="006F6A1A" w:rsidP="002B6DE6">
            <w:pPr>
              <w:spacing w:after="0"/>
              <w:jc w:val="center"/>
              <w:rPr>
                <w:color w:val="000000"/>
                <w:szCs w:val="20"/>
                <w:lang w:val="fr-FR"/>
              </w:rPr>
            </w:pPr>
            <w:r w:rsidRPr="00845F0A">
              <w:rPr>
                <w:color w:val="000000"/>
                <w:szCs w:val="20"/>
                <w:lang w:val="fr-FR"/>
              </w:rPr>
              <w:t>4.67</w:t>
            </w:r>
          </w:p>
        </w:tc>
        <w:tc>
          <w:tcPr>
            <w:tcW w:w="1860" w:type="dxa"/>
            <w:tcBorders>
              <w:top w:val="nil"/>
              <w:left w:val="nil"/>
              <w:bottom w:val="nil"/>
              <w:right w:val="nil"/>
            </w:tcBorders>
            <w:shd w:val="clear" w:color="auto" w:fill="auto"/>
            <w:noWrap/>
            <w:vAlign w:val="bottom"/>
            <w:hideMark/>
          </w:tcPr>
          <w:p w14:paraId="3990E4B4" w14:textId="77777777" w:rsidR="006F6A1A" w:rsidRPr="00845F0A" w:rsidRDefault="006F6A1A" w:rsidP="002B6DE6">
            <w:pPr>
              <w:spacing w:after="0"/>
              <w:jc w:val="center"/>
              <w:rPr>
                <w:color w:val="000000"/>
                <w:szCs w:val="20"/>
                <w:lang w:val="fr-FR"/>
              </w:rPr>
            </w:pPr>
            <w:r w:rsidRPr="00845F0A">
              <w:rPr>
                <w:color w:val="000000"/>
                <w:szCs w:val="20"/>
                <w:lang w:val="fr-FR"/>
              </w:rPr>
              <w:t>zhang</w:t>
            </w:r>
          </w:p>
        </w:tc>
        <w:tc>
          <w:tcPr>
            <w:tcW w:w="1360" w:type="dxa"/>
            <w:tcBorders>
              <w:top w:val="nil"/>
              <w:left w:val="single" w:sz="4" w:space="0" w:color="000000"/>
              <w:bottom w:val="nil"/>
              <w:right w:val="single" w:sz="4" w:space="0" w:color="auto"/>
            </w:tcBorders>
            <w:shd w:val="clear" w:color="auto" w:fill="auto"/>
            <w:noWrap/>
            <w:vAlign w:val="bottom"/>
            <w:hideMark/>
          </w:tcPr>
          <w:p w14:paraId="3990E4B5" w14:textId="77777777" w:rsidR="006F6A1A" w:rsidRPr="00845F0A" w:rsidRDefault="006F6A1A" w:rsidP="002B6DE6">
            <w:pPr>
              <w:spacing w:after="0"/>
              <w:jc w:val="center"/>
              <w:rPr>
                <w:color w:val="000000"/>
                <w:szCs w:val="20"/>
                <w:lang w:val="fr-FR"/>
              </w:rPr>
            </w:pPr>
            <w:r w:rsidRPr="00845F0A">
              <w:rPr>
                <w:color w:val="000000"/>
                <w:szCs w:val="20"/>
                <w:lang w:val="fr-FR"/>
              </w:rPr>
              <w:t>14</w:t>
            </w:r>
          </w:p>
        </w:tc>
      </w:tr>
      <w:tr w:rsidR="006F6A1A" w:rsidRPr="00845F0A" w14:paraId="3990E4B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B7"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B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B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B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BB" w14:textId="77777777" w:rsidR="006F6A1A" w:rsidRPr="00845F0A" w:rsidRDefault="006F6A1A" w:rsidP="002B6DE6">
            <w:pPr>
              <w:spacing w:after="0"/>
              <w:jc w:val="center"/>
              <w:rPr>
                <w:color w:val="000000"/>
                <w:szCs w:val="20"/>
                <w:lang w:val="fr-FR"/>
              </w:rPr>
            </w:pPr>
            <w:r w:rsidRPr="00845F0A">
              <w:rPr>
                <w:color w:val="000000"/>
                <w:szCs w:val="20"/>
                <w:lang w:val="fr-FR"/>
              </w:rPr>
              <w:t>2.01</w:t>
            </w:r>
          </w:p>
        </w:tc>
        <w:tc>
          <w:tcPr>
            <w:tcW w:w="1860" w:type="dxa"/>
            <w:tcBorders>
              <w:top w:val="nil"/>
              <w:left w:val="nil"/>
              <w:bottom w:val="nil"/>
              <w:right w:val="single" w:sz="4" w:space="0" w:color="000000"/>
            </w:tcBorders>
            <w:shd w:val="clear" w:color="auto" w:fill="auto"/>
            <w:noWrap/>
            <w:vAlign w:val="bottom"/>
            <w:hideMark/>
          </w:tcPr>
          <w:p w14:paraId="3990E4B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BD" w14:textId="77777777" w:rsidR="006F6A1A" w:rsidRPr="00845F0A" w:rsidRDefault="006F6A1A" w:rsidP="002B6DE6">
            <w:pPr>
              <w:spacing w:after="0"/>
              <w:jc w:val="center"/>
              <w:rPr>
                <w:color w:val="000000"/>
                <w:szCs w:val="20"/>
                <w:lang w:val="fr-FR"/>
              </w:rPr>
            </w:pPr>
            <w:r w:rsidRPr="00845F0A">
              <w:rPr>
                <w:color w:val="000000"/>
                <w:szCs w:val="20"/>
                <w:lang w:val="fr-FR"/>
              </w:rPr>
              <w:t>46</w:t>
            </w:r>
          </w:p>
        </w:tc>
      </w:tr>
      <w:tr w:rsidR="006F6A1A" w:rsidRPr="00845F0A" w14:paraId="3990E4C6"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BF"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C0"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C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C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C3" w14:textId="77777777" w:rsidR="006F6A1A" w:rsidRPr="00845F0A" w:rsidRDefault="006F6A1A" w:rsidP="002B6DE6">
            <w:pPr>
              <w:spacing w:after="0"/>
              <w:jc w:val="center"/>
              <w:rPr>
                <w:color w:val="000000"/>
                <w:szCs w:val="20"/>
                <w:lang w:val="fr-FR"/>
              </w:rPr>
            </w:pPr>
            <w:r w:rsidRPr="00845F0A">
              <w:rPr>
                <w:color w:val="000000"/>
                <w:szCs w:val="20"/>
                <w:lang w:val="fr-FR"/>
              </w:rPr>
              <w:t>3.36</w:t>
            </w:r>
          </w:p>
        </w:tc>
        <w:tc>
          <w:tcPr>
            <w:tcW w:w="1860" w:type="dxa"/>
            <w:tcBorders>
              <w:top w:val="nil"/>
              <w:left w:val="nil"/>
              <w:bottom w:val="nil"/>
              <w:right w:val="single" w:sz="4" w:space="0" w:color="000000"/>
            </w:tcBorders>
            <w:shd w:val="clear" w:color="auto" w:fill="auto"/>
            <w:noWrap/>
            <w:vAlign w:val="bottom"/>
            <w:hideMark/>
          </w:tcPr>
          <w:p w14:paraId="3990E4C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C5" w14:textId="77777777" w:rsidR="006F6A1A" w:rsidRPr="00845F0A" w:rsidRDefault="006F6A1A" w:rsidP="002B6DE6">
            <w:pPr>
              <w:spacing w:after="0"/>
              <w:jc w:val="center"/>
              <w:rPr>
                <w:color w:val="000000"/>
                <w:szCs w:val="20"/>
                <w:lang w:val="fr-FR"/>
              </w:rPr>
            </w:pPr>
            <w:r w:rsidRPr="00845F0A">
              <w:rPr>
                <w:color w:val="000000"/>
                <w:szCs w:val="20"/>
                <w:lang w:val="fr-FR"/>
              </w:rPr>
              <w:t>46</w:t>
            </w:r>
          </w:p>
        </w:tc>
      </w:tr>
      <w:tr w:rsidR="006F6A1A" w:rsidRPr="00845F0A" w14:paraId="3990E4C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C7" w14:textId="77777777" w:rsidR="006F6A1A" w:rsidRPr="00845F0A" w:rsidRDefault="006F6A1A" w:rsidP="002B6DE6">
            <w:pPr>
              <w:spacing w:after="0"/>
              <w:jc w:val="center"/>
              <w:rPr>
                <w:color w:val="000000"/>
                <w:szCs w:val="20"/>
                <w:lang w:val="fr-FR"/>
              </w:rPr>
            </w:pPr>
            <w:r w:rsidRPr="00845F0A">
              <w:rPr>
                <w:color w:val="000000"/>
                <w:szCs w:val="20"/>
                <w:lang w:val="fr-FR"/>
              </w:rPr>
              <w:t>IW</w:t>
            </w:r>
          </w:p>
        </w:tc>
        <w:tc>
          <w:tcPr>
            <w:tcW w:w="1035" w:type="dxa"/>
            <w:tcBorders>
              <w:top w:val="nil"/>
              <w:left w:val="single" w:sz="4" w:space="0" w:color="000000"/>
              <w:bottom w:val="nil"/>
              <w:right w:val="single" w:sz="4" w:space="0" w:color="auto"/>
            </w:tcBorders>
            <w:shd w:val="clear" w:color="auto" w:fill="auto"/>
            <w:noWrap/>
            <w:vAlign w:val="bottom"/>
            <w:hideMark/>
          </w:tcPr>
          <w:p w14:paraId="3990E4C8"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C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C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CB" w14:textId="77777777" w:rsidR="006F6A1A" w:rsidRPr="00845F0A" w:rsidRDefault="006F6A1A" w:rsidP="002B6DE6">
            <w:pPr>
              <w:spacing w:after="0"/>
              <w:jc w:val="center"/>
              <w:rPr>
                <w:color w:val="000000"/>
                <w:szCs w:val="20"/>
                <w:lang w:val="fr-FR"/>
              </w:rPr>
            </w:pPr>
            <w:r w:rsidRPr="00845F0A">
              <w:rPr>
                <w:color w:val="000000"/>
                <w:szCs w:val="20"/>
                <w:lang w:val="fr-FR"/>
              </w:rPr>
              <w:t>3.04</w:t>
            </w:r>
          </w:p>
        </w:tc>
        <w:tc>
          <w:tcPr>
            <w:tcW w:w="1860" w:type="dxa"/>
            <w:tcBorders>
              <w:top w:val="nil"/>
              <w:left w:val="nil"/>
              <w:bottom w:val="nil"/>
              <w:right w:val="single" w:sz="4" w:space="0" w:color="000000"/>
            </w:tcBorders>
            <w:shd w:val="clear" w:color="auto" w:fill="auto"/>
            <w:noWrap/>
            <w:vAlign w:val="bottom"/>
            <w:hideMark/>
          </w:tcPr>
          <w:p w14:paraId="3990E4C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CD" w14:textId="77777777" w:rsidR="006F6A1A" w:rsidRPr="00845F0A" w:rsidRDefault="006F6A1A" w:rsidP="002B6DE6">
            <w:pPr>
              <w:spacing w:after="0"/>
              <w:jc w:val="center"/>
              <w:rPr>
                <w:color w:val="000000"/>
                <w:szCs w:val="20"/>
                <w:lang w:val="fr-FR"/>
              </w:rPr>
            </w:pPr>
            <w:r w:rsidRPr="00845F0A">
              <w:rPr>
                <w:color w:val="000000"/>
                <w:szCs w:val="20"/>
                <w:lang w:val="fr-FR"/>
              </w:rPr>
              <w:t>46</w:t>
            </w:r>
          </w:p>
        </w:tc>
      </w:tr>
      <w:tr w:rsidR="006F6A1A" w:rsidRPr="00845F0A" w14:paraId="3990E4D6"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CF" w14:textId="77777777" w:rsidR="006F6A1A" w:rsidRPr="00845F0A" w:rsidRDefault="006F6A1A" w:rsidP="002B6DE6">
            <w:pPr>
              <w:spacing w:after="0"/>
              <w:jc w:val="center"/>
              <w:rPr>
                <w:color w:val="000000"/>
                <w:szCs w:val="20"/>
                <w:lang w:val="fr-FR"/>
              </w:rPr>
            </w:pPr>
            <w:r w:rsidRPr="00845F0A">
              <w:rPr>
                <w:color w:val="000000"/>
                <w:szCs w:val="20"/>
                <w:lang w:val="fr-FR"/>
              </w:rPr>
              <w:t>S1</w:t>
            </w:r>
          </w:p>
        </w:tc>
        <w:tc>
          <w:tcPr>
            <w:tcW w:w="1035" w:type="dxa"/>
            <w:tcBorders>
              <w:top w:val="nil"/>
              <w:left w:val="single" w:sz="4" w:space="0" w:color="000000"/>
              <w:bottom w:val="nil"/>
              <w:right w:val="single" w:sz="4" w:space="0" w:color="auto"/>
            </w:tcBorders>
            <w:shd w:val="clear" w:color="auto" w:fill="auto"/>
            <w:noWrap/>
            <w:vAlign w:val="bottom"/>
            <w:hideMark/>
          </w:tcPr>
          <w:p w14:paraId="3990E4D0"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D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D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D3" w14:textId="77777777" w:rsidR="006F6A1A" w:rsidRPr="00845F0A" w:rsidRDefault="006F6A1A" w:rsidP="002B6DE6">
            <w:pPr>
              <w:spacing w:after="0"/>
              <w:jc w:val="center"/>
              <w:rPr>
                <w:color w:val="000000"/>
                <w:szCs w:val="20"/>
                <w:lang w:val="fr-FR"/>
              </w:rPr>
            </w:pPr>
            <w:r w:rsidRPr="00845F0A">
              <w:rPr>
                <w:color w:val="000000"/>
                <w:szCs w:val="20"/>
                <w:lang w:val="fr-FR"/>
              </w:rPr>
              <w:t>3.41</w:t>
            </w:r>
          </w:p>
        </w:tc>
        <w:tc>
          <w:tcPr>
            <w:tcW w:w="1860" w:type="dxa"/>
            <w:tcBorders>
              <w:top w:val="nil"/>
              <w:left w:val="nil"/>
              <w:bottom w:val="nil"/>
              <w:right w:val="single" w:sz="4" w:space="0" w:color="000000"/>
            </w:tcBorders>
            <w:shd w:val="clear" w:color="auto" w:fill="auto"/>
            <w:noWrap/>
            <w:vAlign w:val="bottom"/>
            <w:hideMark/>
          </w:tcPr>
          <w:p w14:paraId="3990E4D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D5" w14:textId="77777777" w:rsidR="006F6A1A" w:rsidRPr="00845F0A" w:rsidRDefault="006F6A1A" w:rsidP="002B6DE6">
            <w:pPr>
              <w:spacing w:after="0"/>
              <w:jc w:val="center"/>
              <w:rPr>
                <w:color w:val="000000"/>
                <w:szCs w:val="20"/>
                <w:lang w:val="fr-FR"/>
              </w:rPr>
            </w:pPr>
            <w:r w:rsidRPr="00845F0A">
              <w:rPr>
                <w:color w:val="000000"/>
                <w:szCs w:val="20"/>
                <w:lang w:val="fr-FR"/>
              </w:rPr>
              <w:t>24</w:t>
            </w:r>
          </w:p>
        </w:tc>
      </w:tr>
      <w:tr w:rsidR="006F6A1A" w:rsidRPr="00845F0A" w14:paraId="3990E4DE" w14:textId="77777777" w:rsidTr="004E1852">
        <w:trPr>
          <w:trHeight w:val="285"/>
        </w:trPr>
        <w:tc>
          <w:tcPr>
            <w:tcW w:w="680" w:type="dxa"/>
            <w:tcBorders>
              <w:top w:val="nil"/>
              <w:left w:val="single" w:sz="4" w:space="0" w:color="auto"/>
              <w:bottom w:val="nil"/>
              <w:right w:val="nil"/>
            </w:tcBorders>
            <w:shd w:val="clear" w:color="auto" w:fill="auto"/>
            <w:noWrap/>
            <w:vAlign w:val="bottom"/>
            <w:hideMark/>
          </w:tcPr>
          <w:p w14:paraId="3990E4D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D8" w14:textId="77777777" w:rsidR="006F6A1A" w:rsidRPr="00845F0A" w:rsidRDefault="006F6A1A" w:rsidP="002B6DE6">
            <w:pPr>
              <w:spacing w:after="0"/>
              <w:jc w:val="center"/>
              <w:rPr>
                <w:color w:val="000000"/>
                <w:szCs w:val="20"/>
                <w:lang w:val="fr-FR"/>
              </w:rPr>
            </w:pPr>
            <w:r w:rsidRPr="00845F0A">
              <w:rPr>
                <w:color w:val="000000"/>
                <w:szCs w:val="20"/>
                <w:lang w:val="fr-FR"/>
              </w:rPr>
              <w:t>1</w:t>
            </w:r>
          </w:p>
        </w:tc>
        <w:tc>
          <w:tcPr>
            <w:tcW w:w="1485" w:type="dxa"/>
            <w:tcBorders>
              <w:top w:val="nil"/>
              <w:left w:val="nil"/>
              <w:bottom w:val="nil"/>
              <w:right w:val="single" w:sz="4" w:space="0" w:color="auto"/>
            </w:tcBorders>
            <w:shd w:val="clear" w:color="auto" w:fill="auto"/>
            <w:noWrap/>
            <w:vAlign w:val="bottom"/>
            <w:hideMark/>
          </w:tcPr>
          <w:p w14:paraId="3990E4D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D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DB" w14:textId="77777777" w:rsidR="006F6A1A" w:rsidRPr="00845F0A" w:rsidRDefault="006F6A1A" w:rsidP="002B6DE6">
            <w:pPr>
              <w:spacing w:after="0"/>
              <w:jc w:val="center"/>
              <w:rPr>
                <w:color w:val="000000"/>
                <w:szCs w:val="20"/>
                <w:lang w:val="fr-FR"/>
              </w:rPr>
            </w:pPr>
            <w:r w:rsidRPr="00845F0A">
              <w:rPr>
                <w:color w:val="000000"/>
                <w:szCs w:val="20"/>
                <w:lang w:val="fr-FR"/>
              </w:rPr>
              <w:t>-0.65</w:t>
            </w:r>
          </w:p>
        </w:tc>
        <w:tc>
          <w:tcPr>
            <w:tcW w:w="1860" w:type="dxa"/>
            <w:tcBorders>
              <w:top w:val="nil"/>
              <w:left w:val="nil"/>
              <w:bottom w:val="nil"/>
              <w:right w:val="single" w:sz="4" w:space="0" w:color="000000"/>
            </w:tcBorders>
            <w:shd w:val="clear" w:color="auto" w:fill="auto"/>
            <w:noWrap/>
            <w:vAlign w:val="bottom"/>
            <w:hideMark/>
          </w:tcPr>
          <w:p w14:paraId="3990E4D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DD" w14:textId="77777777" w:rsidR="006F6A1A" w:rsidRPr="00845F0A" w:rsidRDefault="006F6A1A" w:rsidP="002B6DE6">
            <w:pPr>
              <w:spacing w:after="0"/>
              <w:jc w:val="center"/>
              <w:rPr>
                <w:color w:val="000000"/>
                <w:szCs w:val="20"/>
                <w:lang w:val="fr-FR"/>
              </w:rPr>
            </w:pPr>
            <w:r w:rsidRPr="00845F0A">
              <w:rPr>
                <w:color w:val="000000"/>
                <w:szCs w:val="20"/>
                <w:lang w:val="fr-FR"/>
              </w:rPr>
              <w:t>39</w:t>
            </w:r>
          </w:p>
        </w:tc>
      </w:tr>
      <w:tr w:rsidR="006F6A1A" w:rsidRPr="00845F0A" w14:paraId="3990E4E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D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E0" w14:textId="77777777" w:rsidR="006F6A1A" w:rsidRPr="00845F0A" w:rsidRDefault="006F6A1A" w:rsidP="002B6DE6">
            <w:pPr>
              <w:spacing w:after="0"/>
              <w:jc w:val="center"/>
              <w:rPr>
                <w:color w:val="000000"/>
                <w:szCs w:val="20"/>
                <w:lang w:val="fr-FR"/>
              </w:rPr>
            </w:pPr>
            <w:r w:rsidRPr="00845F0A">
              <w:rPr>
                <w:color w:val="000000"/>
                <w:szCs w:val="20"/>
                <w:lang w:val="fr-FR"/>
              </w:rPr>
              <w:t>2</w:t>
            </w:r>
          </w:p>
        </w:tc>
        <w:tc>
          <w:tcPr>
            <w:tcW w:w="1485" w:type="dxa"/>
            <w:tcBorders>
              <w:top w:val="nil"/>
              <w:left w:val="nil"/>
              <w:bottom w:val="nil"/>
              <w:right w:val="single" w:sz="4" w:space="0" w:color="auto"/>
            </w:tcBorders>
            <w:shd w:val="clear" w:color="auto" w:fill="auto"/>
            <w:noWrap/>
            <w:vAlign w:val="bottom"/>
            <w:hideMark/>
          </w:tcPr>
          <w:p w14:paraId="3990E4E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E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E3" w14:textId="77777777" w:rsidR="006F6A1A" w:rsidRPr="00845F0A" w:rsidRDefault="006F6A1A" w:rsidP="002B6DE6">
            <w:pPr>
              <w:spacing w:after="0"/>
              <w:jc w:val="center"/>
              <w:rPr>
                <w:color w:val="000000"/>
                <w:szCs w:val="20"/>
                <w:lang w:val="fr-FR"/>
              </w:rPr>
            </w:pPr>
            <w:r w:rsidRPr="00845F0A">
              <w:rPr>
                <w:color w:val="000000"/>
                <w:szCs w:val="20"/>
                <w:lang w:val="fr-FR"/>
              </w:rPr>
              <w:t>-2.74</w:t>
            </w:r>
          </w:p>
        </w:tc>
        <w:tc>
          <w:tcPr>
            <w:tcW w:w="1860" w:type="dxa"/>
            <w:tcBorders>
              <w:top w:val="nil"/>
              <w:left w:val="nil"/>
              <w:bottom w:val="nil"/>
              <w:right w:val="single" w:sz="4" w:space="0" w:color="000000"/>
            </w:tcBorders>
            <w:shd w:val="clear" w:color="auto" w:fill="auto"/>
            <w:noWrap/>
            <w:vAlign w:val="bottom"/>
            <w:hideMark/>
          </w:tcPr>
          <w:p w14:paraId="3990E4E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E5" w14:textId="77777777" w:rsidR="006F6A1A" w:rsidRPr="00845F0A" w:rsidRDefault="006F6A1A" w:rsidP="002B6DE6">
            <w:pPr>
              <w:spacing w:after="0"/>
              <w:jc w:val="center"/>
              <w:rPr>
                <w:color w:val="000000"/>
                <w:szCs w:val="20"/>
                <w:lang w:val="fr-FR"/>
              </w:rPr>
            </w:pPr>
            <w:r w:rsidRPr="00845F0A">
              <w:rPr>
                <w:color w:val="000000"/>
                <w:szCs w:val="20"/>
                <w:lang w:val="fr-FR"/>
              </w:rPr>
              <w:t>39</w:t>
            </w:r>
          </w:p>
        </w:tc>
      </w:tr>
      <w:tr w:rsidR="006F6A1A" w:rsidRPr="00845F0A" w14:paraId="3990E4EE"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E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E8" w14:textId="77777777" w:rsidR="006F6A1A" w:rsidRPr="00845F0A" w:rsidRDefault="006F6A1A" w:rsidP="002B6DE6">
            <w:pPr>
              <w:spacing w:after="0"/>
              <w:jc w:val="center"/>
              <w:rPr>
                <w:color w:val="000000"/>
                <w:szCs w:val="20"/>
                <w:lang w:val="fr-FR"/>
              </w:rPr>
            </w:pPr>
            <w:r w:rsidRPr="00845F0A">
              <w:rPr>
                <w:color w:val="000000"/>
                <w:szCs w:val="20"/>
                <w:lang w:val="fr-FR"/>
              </w:rPr>
              <w:t>3</w:t>
            </w:r>
          </w:p>
        </w:tc>
        <w:tc>
          <w:tcPr>
            <w:tcW w:w="1485" w:type="dxa"/>
            <w:tcBorders>
              <w:top w:val="nil"/>
              <w:left w:val="nil"/>
              <w:bottom w:val="nil"/>
              <w:right w:val="single" w:sz="4" w:space="0" w:color="auto"/>
            </w:tcBorders>
            <w:shd w:val="clear" w:color="auto" w:fill="auto"/>
            <w:noWrap/>
            <w:vAlign w:val="bottom"/>
            <w:hideMark/>
          </w:tcPr>
          <w:p w14:paraId="3990E4E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E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EB" w14:textId="77777777" w:rsidR="006F6A1A" w:rsidRPr="00845F0A" w:rsidRDefault="006F6A1A" w:rsidP="002B6DE6">
            <w:pPr>
              <w:spacing w:after="0"/>
              <w:jc w:val="center"/>
              <w:rPr>
                <w:color w:val="000000"/>
                <w:szCs w:val="20"/>
                <w:lang w:val="fr-FR"/>
              </w:rPr>
            </w:pPr>
            <w:r w:rsidRPr="00845F0A">
              <w:rPr>
                <w:color w:val="000000"/>
                <w:szCs w:val="20"/>
                <w:lang w:val="fr-FR"/>
              </w:rPr>
              <w:t>-2.84</w:t>
            </w:r>
          </w:p>
        </w:tc>
        <w:tc>
          <w:tcPr>
            <w:tcW w:w="1860" w:type="dxa"/>
            <w:tcBorders>
              <w:top w:val="nil"/>
              <w:left w:val="nil"/>
              <w:bottom w:val="nil"/>
              <w:right w:val="single" w:sz="4" w:space="0" w:color="000000"/>
            </w:tcBorders>
            <w:shd w:val="clear" w:color="auto" w:fill="auto"/>
            <w:noWrap/>
            <w:vAlign w:val="bottom"/>
            <w:hideMark/>
          </w:tcPr>
          <w:p w14:paraId="3990E4EC"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ED" w14:textId="77777777" w:rsidR="006F6A1A" w:rsidRPr="00845F0A" w:rsidRDefault="006F6A1A" w:rsidP="002B6DE6">
            <w:pPr>
              <w:spacing w:after="0"/>
              <w:jc w:val="center"/>
              <w:rPr>
                <w:color w:val="000000"/>
                <w:szCs w:val="20"/>
                <w:lang w:val="fr-FR"/>
              </w:rPr>
            </w:pPr>
            <w:r w:rsidRPr="00845F0A">
              <w:rPr>
                <w:color w:val="000000"/>
                <w:szCs w:val="20"/>
                <w:lang w:val="fr-FR"/>
              </w:rPr>
              <w:t>39</w:t>
            </w:r>
          </w:p>
        </w:tc>
      </w:tr>
      <w:tr w:rsidR="006F6A1A" w:rsidRPr="00845F0A" w14:paraId="3990E4F6" w14:textId="77777777" w:rsidTr="002B6DE6">
        <w:trPr>
          <w:trHeight w:val="285"/>
        </w:trPr>
        <w:tc>
          <w:tcPr>
            <w:tcW w:w="680" w:type="dxa"/>
            <w:tcBorders>
              <w:top w:val="nil"/>
              <w:left w:val="single" w:sz="4" w:space="0" w:color="auto"/>
              <w:bottom w:val="nil"/>
              <w:right w:val="nil"/>
            </w:tcBorders>
            <w:shd w:val="clear" w:color="auto" w:fill="auto"/>
            <w:noWrap/>
            <w:vAlign w:val="bottom"/>
            <w:hideMark/>
          </w:tcPr>
          <w:p w14:paraId="3990E4EF"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single" w:sz="4" w:space="0" w:color="000000"/>
              <w:bottom w:val="nil"/>
              <w:right w:val="single" w:sz="4" w:space="0" w:color="auto"/>
            </w:tcBorders>
            <w:shd w:val="clear" w:color="auto" w:fill="auto"/>
            <w:noWrap/>
            <w:vAlign w:val="bottom"/>
            <w:hideMark/>
          </w:tcPr>
          <w:p w14:paraId="3990E4F0" w14:textId="77777777" w:rsidR="006F6A1A" w:rsidRPr="00845F0A" w:rsidRDefault="006F6A1A" w:rsidP="002B6DE6">
            <w:pPr>
              <w:spacing w:after="0"/>
              <w:jc w:val="center"/>
              <w:rPr>
                <w:color w:val="000000"/>
                <w:szCs w:val="20"/>
                <w:lang w:val="fr-FR"/>
              </w:rPr>
            </w:pPr>
            <w:r w:rsidRPr="00845F0A">
              <w:rPr>
                <w:color w:val="000000"/>
                <w:szCs w:val="20"/>
                <w:lang w:val="fr-FR"/>
              </w:rPr>
              <w:t>4</w:t>
            </w:r>
          </w:p>
        </w:tc>
        <w:tc>
          <w:tcPr>
            <w:tcW w:w="1485" w:type="dxa"/>
            <w:tcBorders>
              <w:top w:val="nil"/>
              <w:left w:val="nil"/>
              <w:bottom w:val="nil"/>
              <w:right w:val="single" w:sz="4" w:space="0" w:color="auto"/>
            </w:tcBorders>
            <w:shd w:val="clear" w:color="auto" w:fill="auto"/>
            <w:noWrap/>
            <w:vAlign w:val="bottom"/>
            <w:hideMark/>
          </w:tcPr>
          <w:p w14:paraId="3990E4F1"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nil"/>
              <w:right w:val="single" w:sz="4" w:space="0" w:color="auto"/>
            </w:tcBorders>
            <w:shd w:val="clear" w:color="auto" w:fill="auto"/>
            <w:noWrap/>
            <w:vAlign w:val="bottom"/>
            <w:hideMark/>
          </w:tcPr>
          <w:p w14:paraId="3990E4F2"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nil"/>
              <w:right w:val="single" w:sz="4" w:space="0" w:color="auto"/>
            </w:tcBorders>
            <w:shd w:val="clear" w:color="auto" w:fill="auto"/>
            <w:noWrap/>
            <w:vAlign w:val="bottom"/>
            <w:hideMark/>
          </w:tcPr>
          <w:p w14:paraId="3990E4F3" w14:textId="77777777" w:rsidR="006F6A1A" w:rsidRPr="00845F0A" w:rsidRDefault="006F6A1A" w:rsidP="002B6DE6">
            <w:pPr>
              <w:spacing w:after="0"/>
              <w:jc w:val="center"/>
              <w:rPr>
                <w:color w:val="000000"/>
                <w:szCs w:val="20"/>
                <w:lang w:val="fr-FR"/>
              </w:rPr>
            </w:pPr>
            <w:r w:rsidRPr="00845F0A">
              <w:rPr>
                <w:color w:val="000000"/>
                <w:szCs w:val="20"/>
                <w:lang w:val="fr-FR"/>
              </w:rPr>
              <w:t>-2.14</w:t>
            </w:r>
          </w:p>
        </w:tc>
        <w:tc>
          <w:tcPr>
            <w:tcW w:w="1860" w:type="dxa"/>
            <w:tcBorders>
              <w:top w:val="nil"/>
              <w:left w:val="nil"/>
              <w:bottom w:val="nil"/>
              <w:right w:val="single" w:sz="4" w:space="0" w:color="000000"/>
            </w:tcBorders>
            <w:shd w:val="clear" w:color="auto" w:fill="auto"/>
            <w:noWrap/>
            <w:vAlign w:val="bottom"/>
            <w:hideMark/>
          </w:tcPr>
          <w:p w14:paraId="3990E4F4" w14:textId="77777777" w:rsidR="006F6A1A" w:rsidRPr="00845F0A" w:rsidRDefault="006F6A1A" w:rsidP="002B6DE6">
            <w:pPr>
              <w:spacing w:after="0"/>
              <w:jc w:val="center"/>
              <w:rPr>
                <w:color w:val="000000"/>
                <w:szCs w:val="20"/>
                <w:lang w:val="fr-FR"/>
              </w:rPr>
            </w:pPr>
          </w:p>
        </w:tc>
        <w:tc>
          <w:tcPr>
            <w:tcW w:w="1360" w:type="dxa"/>
            <w:tcBorders>
              <w:top w:val="nil"/>
              <w:left w:val="nil"/>
              <w:bottom w:val="nil"/>
              <w:right w:val="single" w:sz="4" w:space="0" w:color="auto"/>
            </w:tcBorders>
            <w:shd w:val="clear" w:color="auto" w:fill="auto"/>
            <w:noWrap/>
            <w:vAlign w:val="bottom"/>
            <w:hideMark/>
          </w:tcPr>
          <w:p w14:paraId="3990E4F5" w14:textId="77777777" w:rsidR="006F6A1A" w:rsidRPr="00845F0A" w:rsidRDefault="006F6A1A" w:rsidP="002B6DE6">
            <w:pPr>
              <w:spacing w:after="0"/>
              <w:jc w:val="center"/>
              <w:rPr>
                <w:color w:val="000000"/>
                <w:szCs w:val="20"/>
                <w:lang w:val="fr-FR"/>
              </w:rPr>
            </w:pPr>
            <w:r w:rsidRPr="00845F0A">
              <w:rPr>
                <w:color w:val="000000"/>
                <w:szCs w:val="20"/>
                <w:lang w:val="fr-FR"/>
              </w:rPr>
              <w:t>39</w:t>
            </w:r>
          </w:p>
        </w:tc>
      </w:tr>
      <w:tr w:rsidR="006F6A1A" w:rsidRPr="00845F0A" w14:paraId="3990E4FE" w14:textId="77777777" w:rsidTr="004E1852">
        <w:trPr>
          <w:trHeight w:val="285"/>
        </w:trPr>
        <w:tc>
          <w:tcPr>
            <w:tcW w:w="680" w:type="dxa"/>
            <w:tcBorders>
              <w:top w:val="nil"/>
              <w:left w:val="single" w:sz="4" w:space="0" w:color="auto"/>
              <w:bottom w:val="single" w:sz="4" w:space="0" w:color="auto"/>
              <w:right w:val="single" w:sz="4" w:space="0" w:color="000000"/>
            </w:tcBorders>
            <w:shd w:val="clear" w:color="auto" w:fill="auto"/>
            <w:noWrap/>
            <w:vAlign w:val="bottom"/>
            <w:hideMark/>
          </w:tcPr>
          <w:p w14:paraId="3990E4F7" w14:textId="77777777" w:rsidR="006F6A1A" w:rsidRPr="00845F0A" w:rsidRDefault="006F6A1A" w:rsidP="002B6DE6">
            <w:pPr>
              <w:spacing w:after="0"/>
              <w:jc w:val="center"/>
              <w:rPr>
                <w:color w:val="000000"/>
                <w:szCs w:val="20"/>
                <w:lang w:val="fr-FR"/>
              </w:rPr>
            </w:pPr>
            <w:r w:rsidRPr="00845F0A">
              <w:rPr>
                <w:color w:val="000000"/>
                <w:szCs w:val="20"/>
                <w:lang w:val="fr-FR"/>
              </w:rPr>
              <w:t>EW</w:t>
            </w:r>
          </w:p>
        </w:tc>
        <w:tc>
          <w:tcPr>
            <w:tcW w:w="1035" w:type="dxa"/>
            <w:tcBorders>
              <w:top w:val="nil"/>
              <w:left w:val="nil"/>
              <w:bottom w:val="single" w:sz="4" w:space="0" w:color="auto"/>
              <w:right w:val="single" w:sz="4" w:space="0" w:color="auto"/>
            </w:tcBorders>
            <w:shd w:val="clear" w:color="auto" w:fill="auto"/>
            <w:noWrap/>
            <w:vAlign w:val="bottom"/>
            <w:hideMark/>
          </w:tcPr>
          <w:p w14:paraId="3990E4F8" w14:textId="77777777" w:rsidR="006F6A1A" w:rsidRPr="00845F0A" w:rsidRDefault="006F6A1A" w:rsidP="002B6DE6">
            <w:pPr>
              <w:spacing w:after="0"/>
              <w:jc w:val="center"/>
              <w:rPr>
                <w:color w:val="000000"/>
                <w:szCs w:val="20"/>
                <w:lang w:val="fr-FR"/>
              </w:rPr>
            </w:pPr>
            <w:r w:rsidRPr="00845F0A">
              <w:rPr>
                <w:color w:val="000000"/>
                <w:szCs w:val="20"/>
                <w:lang w:val="fr-FR"/>
              </w:rPr>
              <w:t>5</w:t>
            </w:r>
          </w:p>
        </w:tc>
        <w:tc>
          <w:tcPr>
            <w:tcW w:w="1485" w:type="dxa"/>
            <w:tcBorders>
              <w:top w:val="nil"/>
              <w:left w:val="nil"/>
              <w:bottom w:val="single" w:sz="4" w:space="0" w:color="auto"/>
              <w:right w:val="single" w:sz="4" w:space="0" w:color="auto"/>
            </w:tcBorders>
            <w:shd w:val="clear" w:color="auto" w:fill="auto"/>
            <w:noWrap/>
            <w:vAlign w:val="bottom"/>
            <w:hideMark/>
          </w:tcPr>
          <w:p w14:paraId="3990E4F9" w14:textId="77777777" w:rsidR="006F6A1A" w:rsidRPr="00845F0A" w:rsidRDefault="006F6A1A" w:rsidP="002B6DE6">
            <w:pPr>
              <w:spacing w:after="0"/>
              <w:jc w:val="center"/>
              <w:rPr>
                <w:color w:val="000000"/>
                <w:szCs w:val="20"/>
                <w:lang w:val="fr-FR"/>
              </w:rPr>
            </w:pPr>
            <w:r w:rsidRPr="00845F0A">
              <w:rPr>
                <w:color w:val="000000"/>
                <w:szCs w:val="20"/>
                <w:lang w:val="fr-FR"/>
              </w:rPr>
              <w:t>SLC</w:t>
            </w:r>
          </w:p>
        </w:tc>
        <w:tc>
          <w:tcPr>
            <w:tcW w:w="1280" w:type="dxa"/>
            <w:tcBorders>
              <w:top w:val="nil"/>
              <w:left w:val="nil"/>
              <w:bottom w:val="single" w:sz="4" w:space="0" w:color="auto"/>
              <w:right w:val="single" w:sz="4" w:space="0" w:color="auto"/>
            </w:tcBorders>
            <w:shd w:val="clear" w:color="auto" w:fill="auto"/>
            <w:noWrap/>
            <w:vAlign w:val="bottom"/>
            <w:hideMark/>
          </w:tcPr>
          <w:p w14:paraId="3990E4FA" w14:textId="77777777" w:rsidR="006F6A1A" w:rsidRPr="00845F0A" w:rsidRDefault="006F6A1A" w:rsidP="002B6DE6">
            <w:pPr>
              <w:spacing w:after="0"/>
              <w:jc w:val="center"/>
              <w:rPr>
                <w:color w:val="000000"/>
                <w:szCs w:val="20"/>
                <w:lang w:val="fr-FR"/>
              </w:rPr>
            </w:pPr>
            <w:r w:rsidRPr="00845F0A">
              <w:rPr>
                <w:color w:val="000000"/>
                <w:szCs w:val="20"/>
                <w:lang w:val="fr-FR"/>
              </w:rPr>
              <w:t>VV</w:t>
            </w:r>
          </w:p>
        </w:tc>
        <w:tc>
          <w:tcPr>
            <w:tcW w:w="1120" w:type="dxa"/>
            <w:tcBorders>
              <w:top w:val="nil"/>
              <w:left w:val="nil"/>
              <w:bottom w:val="single" w:sz="4" w:space="0" w:color="auto"/>
              <w:right w:val="single" w:sz="4" w:space="0" w:color="auto"/>
            </w:tcBorders>
            <w:shd w:val="clear" w:color="auto" w:fill="auto"/>
            <w:noWrap/>
            <w:vAlign w:val="bottom"/>
            <w:hideMark/>
          </w:tcPr>
          <w:p w14:paraId="3990E4FB" w14:textId="77777777" w:rsidR="006F6A1A" w:rsidRPr="00845F0A" w:rsidRDefault="006F6A1A" w:rsidP="002B6DE6">
            <w:pPr>
              <w:spacing w:after="0"/>
              <w:jc w:val="center"/>
              <w:rPr>
                <w:color w:val="000000"/>
                <w:szCs w:val="20"/>
                <w:lang w:val="fr-FR"/>
              </w:rPr>
            </w:pPr>
            <w:r w:rsidRPr="00845F0A">
              <w:rPr>
                <w:color w:val="000000"/>
                <w:szCs w:val="20"/>
                <w:lang w:val="fr-FR"/>
              </w:rPr>
              <w:t>-1.49</w:t>
            </w:r>
          </w:p>
        </w:tc>
        <w:tc>
          <w:tcPr>
            <w:tcW w:w="1860" w:type="dxa"/>
            <w:tcBorders>
              <w:top w:val="nil"/>
              <w:left w:val="nil"/>
              <w:bottom w:val="single" w:sz="4" w:space="0" w:color="auto"/>
              <w:right w:val="single" w:sz="4" w:space="0" w:color="000000"/>
            </w:tcBorders>
            <w:shd w:val="clear" w:color="auto" w:fill="auto"/>
            <w:noWrap/>
            <w:vAlign w:val="bottom"/>
            <w:hideMark/>
          </w:tcPr>
          <w:p w14:paraId="3990E4FC" w14:textId="77777777" w:rsidR="006F6A1A" w:rsidRPr="00845F0A" w:rsidRDefault="006F6A1A" w:rsidP="002B6DE6">
            <w:pPr>
              <w:spacing w:after="0"/>
              <w:jc w:val="center"/>
              <w:rPr>
                <w:color w:val="000000"/>
                <w:szCs w:val="20"/>
                <w:lang w:val="fr-FR"/>
              </w:rPr>
            </w:pPr>
          </w:p>
        </w:tc>
        <w:tc>
          <w:tcPr>
            <w:tcW w:w="1360" w:type="dxa"/>
            <w:tcBorders>
              <w:top w:val="nil"/>
              <w:left w:val="nil"/>
              <w:bottom w:val="single" w:sz="4" w:space="0" w:color="auto"/>
              <w:right w:val="single" w:sz="4" w:space="0" w:color="auto"/>
            </w:tcBorders>
            <w:shd w:val="clear" w:color="auto" w:fill="auto"/>
            <w:noWrap/>
            <w:vAlign w:val="bottom"/>
            <w:hideMark/>
          </w:tcPr>
          <w:p w14:paraId="3990E4FD" w14:textId="77777777" w:rsidR="006F6A1A" w:rsidRPr="00845F0A" w:rsidRDefault="006F6A1A" w:rsidP="006F6A1A">
            <w:pPr>
              <w:keepNext/>
              <w:spacing w:after="0"/>
              <w:jc w:val="center"/>
              <w:rPr>
                <w:color w:val="000000"/>
                <w:szCs w:val="20"/>
                <w:lang w:val="fr-FR"/>
              </w:rPr>
            </w:pPr>
            <w:r w:rsidRPr="00845F0A">
              <w:rPr>
                <w:color w:val="000000"/>
                <w:szCs w:val="20"/>
                <w:lang w:val="fr-FR"/>
              </w:rPr>
              <w:t>39</w:t>
            </w:r>
          </w:p>
        </w:tc>
      </w:tr>
    </w:tbl>
    <w:p w14:paraId="3990E4FF" w14:textId="77777777" w:rsidR="00A03A34" w:rsidRDefault="006F6A1A" w:rsidP="006F6A1A">
      <w:pPr>
        <w:pStyle w:val="Caption"/>
        <w:rPr>
          <w:lang w:val="en-US"/>
        </w:rPr>
      </w:pPr>
      <w:bookmarkStart w:id="714" w:name="_Toc398190125"/>
      <w:bookmarkStart w:id="715" w:name="_Toc400445948"/>
      <w:r>
        <w:t xml:space="preserve">Table </w:t>
      </w:r>
      <w:r w:rsidR="004524AF">
        <w:fldChar w:fldCharType="begin"/>
      </w:r>
      <w:r w:rsidR="00711DA6">
        <w:instrText xml:space="preserve"> SEQ Table \* ARABIC </w:instrText>
      </w:r>
      <w:r w:rsidR="004524AF">
        <w:fldChar w:fldCharType="separate"/>
      </w:r>
      <w:r w:rsidR="00FE4CC0">
        <w:rPr>
          <w:noProof/>
        </w:rPr>
        <w:t>25</w:t>
      </w:r>
      <w:r w:rsidR="004524AF">
        <w:rPr>
          <w:noProof/>
        </w:rPr>
        <w:fldChar w:fldCharType="end"/>
      </w:r>
      <w:r>
        <w:t>: Summary of the estimated calibration constants</w:t>
      </w:r>
      <w:bookmarkEnd w:id="714"/>
      <w:bookmarkEnd w:id="715"/>
    </w:p>
    <w:p w14:paraId="3990E500" w14:textId="77777777" w:rsidR="00A03A34" w:rsidRPr="00A03A34" w:rsidRDefault="00A03A34" w:rsidP="00A03A34">
      <w:pPr>
        <w:rPr>
          <w:lang w:val="en-US"/>
        </w:rPr>
      </w:pPr>
      <w:r>
        <w:rPr>
          <w:lang w:val="en-US"/>
        </w:rPr>
        <w:t>All the calibration constant estimated thanks to geophysical validation approach have been confronted the BAE measurement on point targets (transponders, corner reflectors). These two consistent methods (point-target-measurement a</w:t>
      </w:r>
      <w:r w:rsidR="00A03F60">
        <w:rPr>
          <w:lang w:val="en-US"/>
        </w:rPr>
        <w:t xml:space="preserve">nd ocean-geophysical-validation </w:t>
      </w:r>
      <w:r w:rsidR="001D0DC2">
        <w:rPr>
          <w:lang w:val="en-US"/>
        </w:rPr>
        <w:t>approaches</w:t>
      </w:r>
      <w:r>
        <w:rPr>
          <w:lang w:val="en-US"/>
        </w:rPr>
        <w:t>) support themselves in the c</w:t>
      </w:r>
      <w:r w:rsidR="00C026D4">
        <w:rPr>
          <w:lang w:val="en-US"/>
        </w:rPr>
        <w:t>alibration constant estimation.</w:t>
      </w:r>
    </w:p>
    <w:p w14:paraId="3990E501" w14:textId="77777777" w:rsidR="00772A7C" w:rsidRPr="006860CE" w:rsidRDefault="00772A7C" w:rsidP="00261651">
      <w:pPr>
        <w:pStyle w:val="Heading4"/>
        <w:rPr>
          <w:lang w:val="en-US"/>
        </w:rPr>
      </w:pPr>
      <w:bookmarkStart w:id="716" w:name="_Toc398190249"/>
      <w:bookmarkStart w:id="717" w:name="_Toc399940633"/>
      <w:r w:rsidRPr="006860CE">
        <w:rPr>
          <w:lang w:val="en-US"/>
        </w:rPr>
        <w:t>2.  NESZ</w:t>
      </w:r>
      <w:r>
        <w:rPr>
          <w:lang w:val="en-US"/>
        </w:rPr>
        <w:t xml:space="preserve"> estimation</w:t>
      </w:r>
      <w:bookmarkEnd w:id="716"/>
      <w:bookmarkEnd w:id="717"/>
      <w:r w:rsidR="00B64FA5">
        <w:rPr>
          <w:lang w:val="en-US"/>
        </w:rPr>
        <w:t xml:space="preserve"> </w:t>
      </w:r>
    </w:p>
    <w:p w14:paraId="3990E502" w14:textId="77777777" w:rsidR="00B64FA5" w:rsidRDefault="00772A7C" w:rsidP="00772A7C">
      <w:pPr>
        <w:rPr>
          <w:lang w:val="en-US"/>
        </w:rPr>
      </w:pPr>
      <w:r>
        <w:rPr>
          <w:lang w:val="en-US"/>
        </w:rPr>
        <w:t xml:space="preserve">In addition to the calibration constant estimation, the S1A products produced over ocean could give an estimation of the NESZ. This NESZ monitoring can be compared to nominal specification. </w:t>
      </w:r>
    </w:p>
    <w:p w14:paraId="3990E503" w14:textId="77777777" w:rsidR="00B64FA5" w:rsidRDefault="00B64FA5" w:rsidP="00261651">
      <w:pPr>
        <w:pStyle w:val="Heading5"/>
        <w:rPr>
          <w:lang w:val="en-US"/>
        </w:rPr>
      </w:pPr>
      <w:bookmarkStart w:id="718" w:name="_Toc398190250"/>
      <w:bookmarkStart w:id="719" w:name="_Toc399940634"/>
      <w:r>
        <w:rPr>
          <w:lang w:val="en-US"/>
        </w:rPr>
        <w:t>N</w:t>
      </w:r>
      <w:r w:rsidR="00BA2580">
        <w:rPr>
          <w:lang w:val="en-US"/>
        </w:rPr>
        <w:t>ESZ</w:t>
      </w:r>
      <w:r>
        <w:rPr>
          <w:lang w:val="en-US"/>
        </w:rPr>
        <w:t xml:space="preserve"> estimation on SM IW EW modes (CLS)</w:t>
      </w:r>
      <w:bookmarkEnd w:id="718"/>
      <w:bookmarkEnd w:id="719"/>
    </w:p>
    <w:p w14:paraId="3990E504" w14:textId="77777777" w:rsidR="006F6A1A" w:rsidRDefault="00772A7C" w:rsidP="006F6A1A">
      <w:pPr>
        <w:rPr>
          <w:lang w:val="en-US"/>
        </w:rPr>
      </w:pPr>
      <w:r>
        <w:rPr>
          <w:lang w:val="en-US"/>
        </w:rPr>
        <w:t>This estimation has been done on SM IW EW modes.</w:t>
      </w:r>
    </w:p>
    <w:p w14:paraId="3990E505" w14:textId="77777777" w:rsidR="006F6A1A" w:rsidRDefault="00772A7C" w:rsidP="006F6A1A">
      <w:pPr>
        <w:rPr>
          <w:lang w:val="en-US"/>
        </w:rPr>
      </w:pPr>
      <w:r>
        <w:rPr>
          <w:lang w:val="en-US"/>
        </w:rPr>
        <w:t xml:space="preserve">The methodology for NESZ monitoring is as follows. The products are chosen with an a-priori wind speed below 3m/s with a sea coverage of </w:t>
      </w:r>
      <w:r w:rsidR="00F72C3E">
        <w:rPr>
          <w:lang w:val="en-US"/>
        </w:rPr>
        <w:t xml:space="preserve">minimum </w:t>
      </w:r>
      <w:r>
        <w:rPr>
          <w:lang w:val="en-US"/>
        </w:rPr>
        <w:t>50%. The SAR RCS is calculated on a cell of 1km</w:t>
      </w:r>
      <w:r w:rsidRPr="00BA2580">
        <w:rPr>
          <w:vertAlign w:val="superscript"/>
        </w:rPr>
        <w:t>2</w:t>
      </w:r>
      <w:r>
        <w:rPr>
          <w:lang w:val="en-US"/>
        </w:rPr>
        <w:t xml:space="preserve"> (nominal cell which should be used to produce OCN Wind product</w:t>
      </w:r>
      <w:r w:rsidR="00F72C3E">
        <w:rPr>
          <w:lang w:val="en-US"/>
        </w:rPr>
        <w:t>s</w:t>
      </w:r>
      <w:r>
        <w:rPr>
          <w:lang w:val="en-US"/>
        </w:rPr>
        <w:t xml:space="preserve">). The 2 </w:t>
      </w:r>
      <w:r w:rsidR="001D0DC2">
        <w:rPr>
          <w:lang w:val="en-US"/>
        </w:rPr>
        <w:t>dimensional</w:t>
      </w:r>
      <w:r>
        <w:rPr>
          <w:lang w:val="en-US"/>
        </w:rPr>
        <w:t xml:space="preserve"> histogram of the RCS measured as the function to the nominal-referential elevation angle (S1A average altitude: 711.7km, antenna bore sight off nadir angle 29.45</w:t>
      </w:r>
      <w:r w:rsidR="00C026D4">
        <w:rPr>
          <w:rFonts w:ascii="Calibri" w:hAnsi="Calibri" w:cs="Calibri"/>
          <w:lang w:val="en-US"/>
        </w:rPr>
        <w:t>°</w:t>
      </w:r>
      <w:r>
        <w:rPr>
          <w:lang w:val="en-US"/>
        </w:rPr>
        <w:t>) for the different modes SM-IW-EW for the co and cross- polarizations</w:t>
      </w:r>
      <w:r w:rsidR="00F72C3E">
        <w:rPr>
          <w:lang w:val="en-US"/>
        </w:rPr>
        <w:t xml:space="preserve"> is generated</w:t>
      </w:r>
      <w:r>
        <w:rPr>
          <w:lang w:val="en-US"/>
        </w:rPr>
        <w:t xml:space="preserve">.  An example is presented on </w:t>
      </w:r>
      <w:r w:rsidR="00BA2580">
        <w:rPr>
          <w:lang w:val="en-US"/>
        </w:rPr>
        <w:t>F</w:t>
      </w:r>
      <w:r>
        <w:rPr>
          <w:lang w:val="en-US"/>
        </w:rPr>
        <w:t xml:space="preserve">igure </w:t>
      </w:r>
      <w:r w:rsidR="00BA2580">
        <w:rPr>
          <w:lang w:val="en-US"/>
        </w:rPr>
        <w:t>74</w:t>
      </w:r>
      <w:r>
        <w:rPr>
          <w:lang w:val="en-US"/>
        </w:rPr>
        <w:t xml:space="preserve"> for EW </w:t>
      </w:r>
      <w:r w:rsidR="00D8614C">
        <w:rPr>
          <w:lang w:val="en-US"/>
        </w:rPr>
        <w:t xml:space="preserve">and IW </w:t>
      </w:r>
      <w:r>
        <w:rPr>
          <w:lang w:val="en-US"/>
        </w:rPr>
        <w:t xml:space="preserve">GRD in VV polarization. </w:t>
      </w:r>
    </w:p>
    <w:p w14:paraId="3990E506" w14:textId="77777777" w:rsidR="00772A7C" w:rsidRDefault="00772A7C" w:rsidP="006F6A1A">
      <w:pPr>
        <w:jc w:val="center"/>
        <w:rPr>
          <w:lang w:val="en-US"/>
        </w:rPr>
      </w:pPr>
      <w:r>
        <w:rPr>
          <w:noProof/>
          <w:lang w:eastAsia="en-GB"/>
        </w:rPr>
        <w:lastRenderedPageBreak/>
        <w:drawing>
          <wp:inline distT="0" distB="0" distL="0" distR="0" wp14:anchorId="3990EF9F" wp14:editId="3990EFA0">
            <wp:extent cx="4552950" cy="2330834"/>
            <wp:effectExtent l="19050" t="0" r="0" b="0"/>
            <wp:docPr id="22" name="Image 7" descr="S1A_EW_VV_noise_ele_nrc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1A_EW_VV_noise_ele_nrcsdb"/>
                    <pic:cNvPicPr>
                      <a:picLocks noChangeAspect="1" noChangeArrowheads="1"/>
                    </pic:cNvPicPr>
                  </pic:nvPicPr>
                  <pic:blipFill>
                    <a:blip r:embed="rId179" cstate="print"/>
                    <a:srcRect t="9099"/>
                    <a:stretch>
                      <a:fillRect/>
                    </a:stretch>
                  </pic:blipFill>
                  <pic:spPr bwMode="auto">
                    <a:xfrm>
                      <a:off x="0" y="0"/>
                      <a:ext cx="4552527" cy="2330618"/>
                    </a:xfrm>
                    <a:prstGeom prst="rect">
                      <a:avLst/>
                    </a:prstGeom>
                    <a:noFill/>
                    <a:ln w="9525">
                      <a:noFill/>
                      <a:miter lim="800000"/>
                      <a:headEnd/>
                      <a:tailEnd/>
                    </a:ln>
                  </pic:spPr>
                </pic:pic>
              </a:graphicData>
            </a:graphic>
          </wp:inline>
        </w:drawing>
      </w:r>
    </w:p>
    <w:p w14:paraId="3990E507" w14:textId="77777777" w:rsidR="006F6A1A" w:rsidRDefault="006F6A1A" w:rsidP="00772A7C">
      <w:pPr>
        <w:keepNext/>
        <w:rPr>
          <w:lang w:val="en-US"/>
        </w:rPr>
      </w:pPr>
    </w:p>
    <w:p w14:paraId="3990E508" w14:textId="77777777" w:rsidR="00772A7C" w:rsidRDefault="00772A7C" w:rsidP="006F6A1A">
      <w:pPr>
        <w:keepNext/>
        <w:jc w:val="center"/>
        <w:rPr>
          <w:lang w:val="en-US"/>
        </w:rPr>
      </w:pPr>
      <w:r>
        <w:rPr>
          <w:noProof/>
          <w:lang w:eastAsia="en-GB"/>
        </w:rPr>
        <w:drawing>
          <wp:inline distT="0" distB="0" distL="0" distR="0" wp14:anchorId="3990EFA1" wp14:editId="3990EFA2">
            <wp:extent cx="4736912" cy="2665496"/>
            <wp:effectExtent l="19050" t="0" r="6538" b="0"/>
            <wp:docPr id="21" name="Image 8" descr="S1A_IW_VV_noise_ele_nrc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1A_IW_VV_noise_ele_nrcsdb"/>
                    <pic:cNvPicPr>
                      <a:picLocks noChangeAspect="1" noChangeArrowheads="1"/>
                    </pic:cNvPicPr>
                  </pic:nvPicPr>
                  <pic:blipFill>
                    <a:blip r:embed="rId180" cstate="print"/>
                    <a:srcRect/>
                    <a:stretch>
                      <a:fillRect/>
                    </a:stretch>
                  </pic:blipFill>
                  <pic:spPr bwMode="auto">
                    <a:xfrm>
                      <a:off x="0" y="0"/>
                      <a:ext cx="4736479" cy="2665252"/>
                    </a:xfrm>
                    <a:prstGeom prst="rect">
                      <a:avLst/>
                    </a:prstGeom>
                    <a:noFill/>
                    <a:ln w="9525">
                      <a:noFill/>
                      <a:miter lim="800000"/>
                      <a:headEnd/>
                      <a:tailEnd/>
                    </a:ln>
                  </pic:spPr>
                </pic:pic>
              </a:graphicData>
            </a:graphic>
          </wp:inline>
        </w:drawing>
      </w:r>
    </w:p>
    <w:p w14:paraId="3990E509" w14:textId="77777777" w:rsidR="00772A7C" w:rsidRPr="001908B7" w:rsidRDefault="00772A7C" w:rsidP="00772A7C">
      <w:pPr>
        <w:keepNext/>
        <w:rPr>
          <w:lang w:val="en-US"/>
        </w:rPr>
      </w:pPr>
    </w:p>
    <w:p w14:paraId="3990E50A" w14:textId="77777777" w:rsidR="00772A7C" w:rsidRDefault="00772A7C" w:rsidP="00772A7C">
      <w:pPr>
        <w:pStyle w:val="Caption"/>
        <w:rPr>
          <w:lang w:val="en-US"/>
        </w:rPr>
      </w:pPr>
      <w:bookmarkStart w:id="720" w:name="_Toc398190201"/>
      <w:bookmarkStart w:id="721" w:name="_Toc400445915"/>
      <w:r w:rsidRPr="001908B7">
        <w:rPr>
          <w:lang w:val="en-US"/>
        </w:rPr>
        <w:t xml:space="preserve">Figure </w:t>
      </w:r>
      <w:r w:rsidR="004524AF">
        <w:fldChar w:fldCharType="begin"/>
      </w:r>
      <w:r w:rsidRPr="001908B7">
        <w:rPr>
          <w:lang w:val="en-US"/>
        </w:rPr>
        <w:instrText xml:space="preserve"> SEQ Figure \* ARABIC </w:instrText>
      </w:r>
      <w:r w:rsidR="004524AF">
        <w:fldChar w:fldCharType="separate"/>
      </w:r>
      <w:r w:rsidR="00BA2580">
        <w:rPr>
          <w:noProof/>
          <w:lang w:val="en-US"/>
        </w:rPr>
        <w:t>74</w:t>
      </w:r>
      <w:r w:rsidR="004524AF">
        <w:fldChar w:fldCharType="end"/>
      </w:r>
      <w:r w:rsidRPr="001908B7">
        <w:rPr>
          <w:lang w:val="en-US"/>
        </w:rPr>
        <w:t>: Estimation of the N</w:t>
      </w:r>
      <w:r w:rsidR="00554151">
        <w:rPr>
          <w:lang w:val="en-US"/>
        </w:rPr>
        <w:t>ESZ</w:t>
      </w:r>
      <w:r>
        <w:rPr>
          <w:lang w:val="en-US"/>
        </w:rPr>
        <w:t xml:space="preserve">  (in dB) for EW (a) and IW (b) GRD products in VV polarization.</w:t>
      </w:r>
      <w:bookmarkEnd w:id="720"/>
      <w:bookmarkEnd w:id="721"/>
      <w:r>
        <w:rPr>
          <w:lang w:val="en-US"/>
        </w:rPr>
        <w:t xml:space="preserve"> </w:t>
      </w:r>
    </w:p>
    <w:p w14:paraId="3990E50B" w14:textId="77777777" w:rsidR="004A2538" w:rsidRDefault="004A2538" w:rsidP="004A2538">
      <w:pPr>
        <w:rPr>
          <w:lang w:val="en-US"/>
        </w:rPr>
      </w:pPr>
      <w:r>
        <w:rPr>
          <w:lang w:val="en-US"/>
        </w:rPr>
        <w:t xml:space="preserve">The NESZ estimation corresponds to the down floor of the measurements (represented </w:t>
      </w:r>
      <w:r w:rsidRPr="007D4154">
        <w:rPr>
          <w:lang w:val="en-US"/>
        </w:rPr>
        <w:t xml:space="preserve">here in </w:t>
      </w:r>
      <w:r w:rsidR="004524AF">
        <w:rPr>
          <w:lang w:val="en-US"/>
        </w:rPr>
        <w:fldChar w:fldCharType="begin"/>
      </w:r>
      <w:r>
        <w:rPr>
          <w:lang w:val="en-US"/>
        </w:rPr>
        <w:instrText xml:space="preserve"> REF _Ref400441316 \h </w:instrText>
      </w:r>
      <w:r w:rsidR="004524AF">
        <w:rPr>
          <w:lang w:val="en-US"/>
        </w:rPr>
      </w:r>
      <w:r w:rsidR="004524AF">
        <w:rPr>
          <w:lang w:val="en-US"/>
        </w:rPr>
        <w:fldChar w:fldCharType="separate"/>
      </w:r>
      <w:r w:rsidRPr="001908B7">
        <w:rPr>
          <w:lang w:val="en-US"/>
        </w:rPr>
        <w:t xml:space="preserve">Figure </w:t>
      </w:r>
      <w:r>
        <w:rPr>
          <w:noProof/>
          <w:lang w:val="en-US"/>
        </w:rPr>
        <w:t>74</w:t>
      </w:r>
      <w:r w:rsidR="004524AF">
        <w:rPr>
          <w:lang w:val="en-US"/>
        </w:rPr>
        <w:fldChar w:fldCharType="end"/>
      </w:r>
      <w:r w:rsidRPr="007D4154">
        <w:rPr>
          <w:lang w:val="en-US"/>
        </w:rPr>
        <w:t xml:space="preserve"> in blue as the function of the elevation angle). These estimations are available to the</w:t>
      </w:r>
      <w:r>
        <w:rPr>
          <w:lang w:val="en-US"/>
        </w:rPr>
        <w:t xml:space="preserve"> other ESL on demands.</w:t>
      </w:r>
    </w:p>
    <w:p w14:paraId="3990E50C" w14:textId="77777777" w:rsidR="004A2538" w:rsidRDefault="004A2538" w:rsidP="004A2538">
      <w:pPr>
        <w:rPr>
          <w:lang w:val="en-US"/>
        </w:rPr>
      </w:pPr>
      <w:r>
        <w:rPr>
          <w:lang w:val="en-US"/>
        </w:rPr>
        <w:t xml:space="preserve">In </w:t>
      </w:r>
      <w:r w:rsidR="004524AF">
        <w:rPr>
          <w:lang w:val="en-US"/>
        </w:rPr>
        <w:fldChar w:fldCharType="begin"/>
      </w:r>
      <w:r>
        <w:rPr>
          <w:lang w:val="en-US"/>
        </w:rPr>
        <w:instrText xml:space="preserve"> REF _Ref400441316 \h </w:instrText>
      </w:r>
      <w:r w:rsidR="004524AF">
        <w:rPr>
          <w:lang w:val="en-US"/>
        </w:rPr>
      </w:r>
      <w:r w:rsidR="004524AF">
        <w:rPr>
          <w:lang w:val="en-US"/>
        </w:rPr>
        <w:fldChar w:fldCharType="separate"/>
      </w:r>
      <w:r w:rsidRPr="001908B7">
        <w:rPr>
          <w:lang w:val="en-US"/>
        </w:rPr>
        <w:t xml:space="preserve">Figure </w:t>
      </w:r>
      <w:r>
        <w:rPr>
          <w:noProof/>
          <w:lang w:val="en-US"/>
        </w:rPr>
        <w:t>74</w:t>
      </w:r>
      <w:r w:rsidR="004524AF">
        <w:rPr>
          <w:lang w:val="en-US"/>
        </w:rPr>
        <w:fldChar w:fldCharType="end"/>
      </w:r>
      <w:r>
        <w:rPr>
          <w:lang w:val="en-US"/>
        </w:rPr>
        <w:t>, the pink curve represents the NESZ level as specified for S1A EW/IW VV products. It has to be reminded that the SAR RCS is not calibrated yet, thus to be compared with the nominal S1A specification, the blue curve (estimation of the NESZ)  has to be retro-calibrated</w:t>
      </w:r>
      <w:r w:rsidRPr="001908B7">
        <w:rPr>
          <w:lang w:val="en-US"/>
        </w:rPr>
        <w:t xml:space="preserve"> </w:t>
      </w:r>
      <w:r>
        <w:rPr>
          <w:lang w:val="en-US"/>
        </w:rPr>
        <w:t>subswaths by subswaths using the calibration constants estimated in section 2.6.3.2 (estimation of the calibration constant when they are available) .</w:t>
      </w:r>
    </w:p>
    <w:p w14:paraId="3990E50D" w14:textId="77777777" w:rsidR="004A2538" w:rsidRDefault="004524AF" w:rsidP="004A2538">
      <w:pPr>
        <w:rPr>
          <w:lang w:val="en-US"/>
        </w:rPr>
      </w:pPr>
      <w:r>
        <w:rPr>
          <w:highlight w:val="yellow"/>
          <w:lang w:val="en-US"/>
        </w:rPr>
        <w:fldChar w:fldCharType="begin"/>
      </w:r>
      <w:r w:rsidR="004A2538">
        <w:rPr>
          <w:highlight w:val="yellow"/>
          <w:lang w:val="en-US"/>
        </w:rPr>
        <w:instrText xml:space="preserve"> REF _Ref400441160 \h </w:instrText>
      </w:r>
      <w:r>
        <w:rPr>
          <w:highlight w:val="yellow"/>
          <w:lang w:val="en-US"/>
        </w:rPr>
      </w:r>
      <w:r>
        <w:rPr>
          <w:highlight w:val="yellow"/>
          <w:lang w:val="en-US"/>
        </w:rPr>
        <w:fldChar w:fldCharType="separate"/>
      </w:r>
      <w:r w:rsidR="004A2538" w:rsidRPr="001908B7">
        <w:rPr>
          <w:lang w:val="en-US"/>
        </w:rPr>
        <w:t xml:space="preserve">Figure </w:t>
      </w:r>
      <w:r w:rsidR="004A2538">
        <w:rPr>
          <w:noProof/>
          <w:lang w:val="en-US"/>
        </w:rPr>
        <w:t>75</w:t>
      </w:r>
      <w:r>
        <w:rPr>
          <w:highlight w:val="yellow"/>
          <w:lang w:val="en-US"/>
        </w:rPr>
        <w:fldChar w:fldCharType="end"/>
      </w:r>
      <w:r w:rsidR="004A2538">
        <w:rPr>
          <w:lang w:val="en-US"/>
        </w:rPr>
        <w:t xml:space="preserve"> presents the over plot of the estimated NESZ without retro calibration (black), with retro calibration (magenta which has to be compared with the S1A NESZ specification (red).</w:t>
      </w:r>
    </w:p>
    <w:p w14:paraId="3990E50E" w14:textId="77777777" w:rsidR="00772A7C" w:rsidRDefault="00772A7C" w:rsidP="00772A7C">
      <w:pPr>
        <w:jc w:val="center"/>
        <w:rPr>
          <w:lang w:val="en-US"/>
        </w:rPr>
      </w:pPr>
      <w:r>
        <w:rPr>
          <w:noProof/>
          <w:lang w:eastAsia="en-GB"/>
        </w:rPr>
        <w:lastRenderedPageBreak/>
        <w:drawing>
          <wp:inline distT="0" distB="0" distL="0" distR="0" wp14:anchorId="3990EFA3" wp14:editId="3990EFA4">
            <wp:extent cx="2491237" cy="1410195"/>
            <wp:effectExtent l="19050" t="0" r="4313" b="0"/>
            <wp:docPr id="20" name="Image 9" descr="nesz_f_elevation_angleVV_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z_f_elevation_angleVV_IW"/>
                    <pic:cNvPicPr>
                      <a:picLocks noChangeAspect="1" noChangeArrowheads="1"/>
                    </pic:cNvPicPr>
                  </pic:nvPicPr>
                  <pic:blipFill>
                    <a:blip r:embed="rId181" cstate="print"/>
                    <a:srcRect/>
                    <a:stretch>
                      <a:fillRect/>
                    </a:stretch>
                  </pic:blipFill>
                  <pic:spPr bwMode="auto">
                    <a:xfrm>
                      <a:off x="0" y="0"/>
                      <a:ext cx="2492515" cy="1410919"/>
                    </a:xfrm>
                    <a:prstGeom prst="rect">
                      <a:avLst/>
                    </a:prstGeom>
                    <a:noFill/>
                    <a:ln w="9525">
                      <a:noFill/>
                      <a:miter lim="800000"/>
                      <a:headEnd/>
                      <a:tailEnd/>
                    </a:ln>
                  </pic:spPr>
                </pic:pic>
              </a:graphicData>
            </a:graphic>
          </wp:inline>
        </w:drawing>
      </w:r>
      <w:r>
        <w:rPr>
          <w:noProof/>
          <w:lang w:eastAsia="en-GB"/>
        </w:rPr>
        <w:drawing>
          <wp:inline distT="0" distB="0" distL="0" distR="0" wp14:anchorId="3990EFA5" wp14:editId="3990EFA6">
            <wp:extent cx="2618309" cy="1474737"/>
            <wp:effectExtent l="19050" t="0" r="0" b="0"/>
            <wp:docPr id="19" name="Image 10" descr="nesz_f_elevation_angleVV_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sz_f_elevation_angleVV_EW"/>
                    <pic:cNvPicPr>
                      <a:picLocks noChangeAspect="1" noChangeArrowheads="1"/>
                    </pic:cNvPicPr>
                  </pic:nvPicPr>
                  <pic:blipFill>
                    <a:blip r:embed="rId182" cstate="print"/>
                    <a:srcRect/>
                    <a:stretch>
                      <a:fillRect/>
                    </a:stretch>
                  </pic:blipFill>
                  <pic:spPr bwMode="auto">
                    <a:xfrm>
                      <a:off x="0" y="0"/>
                      <a:ext cx="2619250" cy="1475267"/>
                    </a:xfrm>
                    <a:prstGeom prst="rect">
                      <a:avLst/>
                    </a:prstGeom>
                    <a:noFill/>
                    <a:ln w="9525">
                      <a:noFill/>
                      <a:miter lim="800000"/>
                      <a:headEnd/>
                      <a:tailEnd/>
                    </a:ln>
                  </pic:spPr>
                </pic:pic>
              </a:graphicData>
            </a:graphic>
          </wp:inline>
        </w:drawing>
      </w:r>
    </w:p>
    <w:p w14:paraId="3990E50F" w14:textId="77777777" w:rsidR="00772A7C" w:rsidRDefault="00772A7C" w:rsidP="00772A7C">
      <w:pPr>
        <w:pStyle w:val="Caption"/>
        <w:rPr>
          <w:lang w:val="en-US"/>
        </w:rPr>
      </w:pPr>
      <w:bookmarkStart w:id="722" w:name="_Toc398190202"/>
      <w:bookmarkStart w:id="723" w:name="_Toc400445916"/>
      <w:r w:rsidRPr="001908B7">
        <w:rPr>
          <w:lang w:val="en-US"/>
        </w:rPr>
        <w:t xml:space="preserve">Figure </w:t>
      </w:r>
      <w:r w:rsidR="004524AF">
        <w:fldChar w:fldCharType="begin"/>
      </w:r>
      <w:r w:rsidRPr="001908B7">
        <w:rPr>
          <w:lang w:val="en-US"/>
        </w:rPr>
        <w:instrText xml:space="preserve"> SEQ Figure \* ARABIC </w:instrText>
      </w:r>
      <w:r w:rsidR="004524AF">
        <w:fldChar w:fldCharType="separate"/>
      </w:r>
      <w:r w:rsidR="00BA2580">
        <w:rPr>
          <w:noProof/>
          <w:lang w:val="en-US"/>
        </w:rPr>
        <w:t>75</w:t>
      </w:r>
      <w:r w:rsidR="004524AF">
        <w:fldChar w:fldCharType="end"/>
      </w:r>
      <w:r w:rsidRPr="001908B7">
        <w:rPr>
          <w:lang w:val="en-US"/>
        </w:rPr>
        <w:t xml:space="preserve">: Estimation of the </w:t>
      </w:r>
      <w:r>
        <w:rPr>
          <w:lang w:val="en-US"/>
        </w:rPr>
        <w:t xml:space="preserve">retro-calibrated </w:t>
      </w:r>
      <w:r w:rsidRPr="001908B7">
        <w:rPr>
          <w:lang w:val="en-US"/>
        </w:rPr>
        <w:t>N</w:t>
      </w:r>
      <w:r w:rsidR="00BA2580">
        <w:rPr>
          <w:lang w:val="en-US"/>
        </w:rPr>
        <w:t>ESZ</w:t>
      </w:r>
      <w:r>
        <w:rPr>
          <w:lang w:val="en-US"/>
        </w:rPr>
        <w:t xml:space="preserve"> curves (in dB)  for EW (a) and IW (b) GRD products in VV polarization as the function of elevation angle.</w:t>
      </w:r>
      <w:bookmarkEnd w:id="722"/>
      <w:bookmarkEnd w:id="723"/>
      <w:r>
        <w:rPr>
          <w:lang w:val="en-US"/>
        </w:rPr>
        <w:t xml:space="preserve"> </w:t>
      </w:r>
    </w:p>
    <w:p w14:paraId="3990E510" w14:textId="77777777" w:rsidR="00772A7C" w:rsidRDefault="00772A7C" w:rsidP="00772A7C">
      <w:pPr>
        <w:rPr>
          <w:lang w:val="en-US"/>
        </w:rPr>
      </w:pPr>
    </w:p>
    <w:p w14:paraId="3990E511" w14:textId="77777777" w:rsidR="004A2538" w:rsidRDefault="004524AF" w:rsidP="004A2538">
      <w:pPr>
        <w:rPr>
          <w:lang w:val="en-US"/>
        </w:rPr>
      </w:pPr>
      <w:r>
        <w:rPr>
          <w:highlight w:val="yellow"/>
          <w:lang w:val="en-US"/>
        </w:rPr>
        <w:fldChar w:fldCharType="begin"/>
      </w:r>
      <w:r w:rsidR="004A2538">
        <w:rPr>
          <w:highlight w:val="yellow"/>
          <w:lang w:val="en-US"/>
        </w:rPr>
        <w:instrText xml:space="preserve"> REF _Ref400441204 \h </w:instrText>
      </w:r>
      <w:r>
        <w:rPr>
          <w:highlight w:val="yellow"/>
          <w:lang w:val="en-US"/>
        </w:rPr>
      </w:r>
      <w:r>
        <w:rPr>
          <w:highlight w:val="yellow"/>
          <w:lang w:val="en-US"/>
        </w:rPr>
        <w:fldChar w:fldCharType="separate"/>
      </w:r>
      <w:r w:rsidR="004A2538" w:rsidRPr="00D46B59">
        <w:rPr>
          <w:b/>
          <w:lang w:val="en-US"/>
        </w:rPr>
        <w:t xml:space="preserve">Figure </w:t>
      </w:r>
      <w:r w:rsidR="004A2538">
        <w:rPr>
          <w:b/>
          <w:noProof/>
          <w:lang w:val="en-US"/>
        </w:rPr>
        <w:t>76</w:t>
      </w:r>
      <w:r>
        <w:rPr>
          <w:highlight w:val="yellow"/>
          <w:lang w:val="en-US"/>
        </w:rPr>
        <w:fldChar w:fldCharType="end"/>
      </w:r>
      <w:r w:rsidR="004A2538">
        <w:rPr>
          <w:lang w:val="en-US"/>
        </w:rPr>
        <w:t xml:space="preserve"> presents the calibrated NESZ estimation for the different available modes (plain line are the retro_calibrated estimation, dotted lines the specification with the color code: blue: EW, black: IW, magenta: S1, green: S2 for VV in left and HH polarization in right). </w:t>
      </w:r>
    </w:p>
    <w:p w14:paraId="3990E512" w14:textId="77777777" w:rsidR="00772A7C" w:rsidRDefault="00772A7C" w:rsidP="00772A7C">
      <w:pPr>
        <w:jc w:val="center"/>
        <w:rPr>
          <w:lang w:val="en-US"/>
        </w:rPr>
      </w:pPr>
      <w:r>
        <w:rPr>
          <w:noProof/>
          <w:lang w:eastAsia="en-GB"/>
        </w:rPr>
        <w:drawing>
          <wp:inline distT="0" distB="0" distL="0" distR="0" wp14:anchorId="3990EFA7" wp14:editId="3990EFA8">
            <wp:extent cx="3907790" cy="2191385"/>
            <wp:effectExtent l="19050" t="0" r="0" b="0"/>
            <wp:docPr id="18" name="Image 11" descr="nesz_f_elevation_angle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z_f_elevation_angleVV"/>
                    <pic:cNvPicPr>
                      <a:picLocks noChangeAspect="1" noChangeArrowheads="1"/>
                    </pic:cNvPicPr>
                  </pic:nvPicPr>
                  <pic:blipFill>
                    <a:blip r:embed="rId183" cstate="print"/>
                    <a:srcRect/>
                    <a:stretch>
                      <a:fillRect/>
                    </a:stretch>
                  </pic:blipFill>
                  <pic:spPr bwMode="auto">
                    <a:xfrm>
                      <a:off x="0" y="0"/>
                      <a:ext cx="3907790" cy="2191385"/>
                    </a:xfrm>
                    <a:prstGeom prst="rect">
                      <a:avLst/>
                    </a:prstGeom>
                    <a:noFill/>
                    <a:ln w="9525">
                      <a:noFill/>
                      <a:miter lim="800000"/>
                      <a:headEnd/>
                      <a:tailEnd/>
                    </a:ln>
                  </pic:spPr>
                </pic:pic>
              </a:graphicData>
            </a:graphic>
          </wp:inline>
        </w:drawing>
      </w:r>
      <w:r>
        <w:rPr>
          <w:noProof/>
          <w:lang w:eastAsia="en-GB"/>
        </w:rPr>
        <w:drawing>
          <wp:inline distT="0" distB="0" distL="0" distR="0" wp14:anchorId="3990EFA9" wp14:editId="3990EFAA">
            <wp:extent cx="3838575" cy="2165350"/>
            <wp:effectExtent l="19050" t="0" r="9525" b="0"/>
            <wp:docPr id="17" name="Image 12" descr="nesz_f_elevation_angle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sz_f_elevation_angleHH"/>
                    <pic:cNvPicPr>
                      <a:picLocks noChangeAspect="1" noChangeArrowheads="1"/>
                    </pic:cNvPicPr>
                  </pic:nvPicPr>
                  <pic:blipFill>
                    <a:blip r:embed="rId184" cstate="print"/>
                    <a:srcRect/>
                    <a:stretch>
                      <a:fillRect/>
                    </a:stretch>
                  </pic:blipFill>
                  <pic:spPr bwMode="auto">
                    <a:xfrm>
                      <a:off x="0" y="0"/>
                      <a:ext cx="3838575" cy="2165350"/>
                    </a:xfrm>
                    <a:prstGeom prst="rect">
                      <a:avLst/>
                    </a:prstGeom>
                    <a:noFill/>
                    <a:ln w="9525">
                      <a:noFill/>
                      <a:miter lim="800000"/>
                      <a:headEnd/>
                      <a:tailEnd/>
                    </a:ln>
                  </pic:spPr>
                </pic:pic>
              </a:graphicData>
            </a:graphic>
          </wp:inline>
        </w:drawing>
      </w:r>
    </w:p>
    <w:p w14:paraId="3990E513" w14:textId="77777777" w:rsidR="00772A7C" w:rsidRPr="00D46B59" w:rsidRDefault="00772A7C" w:rsidP="00D46B59">
      <w:pPr>
        <w:jc w:val="center"/>
        <w:rPr>
          <w:b/>
          <w:lang w:val="en-US"/>
        </w:rPr>
      </w:pPr>
      <w:bookmarkStart w:id="724" w:name="_Toc398190203"/>
      <w:bookmarkStart w:id="725" w:name="_Toc400445917"/>
      <w:r w:rsidRPr="00D46B59">
        <w:rPr>
          <w:b/>
          <w:lang w:val="en-US"/>
        </w:rPr>
        <w:t xml:space="preserve">Figure </w:t>
      </w:r>
      <w:r w:rsidR="004524AF" w:rsidRPr="00D46B59">
        <w:rPr>
          <w:b/>
        </w:rPr>
        <w:fldChar w:fldCharType="begin"/>
      </w:r>
      <w:r w:rsidRPr="00D46B59">
        <w:rPr>
          <w:b/>
          <w:lang w:val="en-US"/>
        </w:rPr>
        <w:instrText xml:space="preserve"> SEQ Figure \* ARABIC </w:instrText>
      </w:r>
      <w:r w:rsidR="004524AF" w:rsidRPr="00D46B59">
        <w:rPr>
          <w:b/>
        </w:rPr>
        <w:fldChar w:fldCharType="separate"/>
      </w:r>
      <w:r w:rsidR="00BA2580">
        <w:rPr>
          <w:b/>
          <w:noProof/>
          <w:lang w:val="en-US"/>
        </w:rPr>
        <w:t>76</w:t>
      </w:r>
      <w:r w:rsidR="004524AF" w:rsidRPr="00D46B59">
        <w:rPr>
          <w:b/>
        </w:rPr>
        <w:fldChar w:fldCharType="end"/>
      </w:r>
      <w:r w:rsidRPr="00D46B59">
        <w:rPr>
          <w:b/>
          <w:lang w:val="en-US"/>
        </w:rPr>
        <w:t>: Estimation of the retro-calibrated Nesz curves (in dB) (plain curves) compared with specifications (dotted curves) as the function of elevation angle (blue EW, black: IW, magenta: S1, green S2 for VV (a) and HH polarization in (b)).</w:t>
      </w:r>
      <w:bookmarkEnd w:id="724"/>
      <w:bookmarkEnd w:id="725"/>
    </w:p>
    <w:p w14:paraId="3990E514" w14:textId="77777777" w:rsidR="00772A7C" w:rsidRDefault="00772A7C" w:rsidP="00772A7C">
      <w:pPr>
        <w:rPr>
          <w:lang w:val="en-US"/>
        </w:rPr>
      </w:pPr>
    </w:p>
    <w:p w14:paraId="3990E515" w14:textId="77777777" w:rsidR="00772A7C" w:rsidRDefault="00772A7C" w:rsidP="00772A7C">
      <w:pPr>
        <w:rPr>
          <w:lang w:val="en-US"/>
        </w:rPr>
      </w:pPr>
      <w:r>
        <w:rPr>
          <w:lang w:val="en-US"/>
        </w:rPr>
        <w:t>It can be observed that the NESZ is correct for EW and IW because below the specification. However</w:t>
      </w:r>
      <w:r w:rsidR="00F72C3E">
        <w:rPr>
          <w:lang w:val="en-US"/>
        </w:rPr>
        <w:t>,</w:t>
      </w:r>
      <w:r>
        <w:rPr>
          <w:lang w:val="en-US"/>
        </w:rPr>
        <w:t xml:space="preserve"> the SM modes seem to present higher NESZ than specification. These results have to be confirmed with further coming measurement</w:t>
      </w:r>
      <w:r w:rsidR="00F72C3E">
        <w:rPr>
          <w:lang w:val="en-US"/>
        </w:rPr>
        <w:t>s</w:t>
      </w:r>
      <w:r>
        <w:rPr>
          <w:lang w:val="en-US"/>
        </w:rPr>
        <w:t xml:space="preserve"> since the mo</w:t>
      </w:r>
      <w:r w:rsidR="00F72C3E">
        <w:rPr>
          <w:lang w:val="en-US"/>
        </w:rPr>
        <w:t>nitoring progress with the time-</w:t>
      </w:r>
      <w:r>
        <w:rPr>
          <w:lang w:val="en-US"/>
        </w:rPr>
        <w:t>product availability.</w:t>
      </w:r>
    </w:p>
    <w:p w14:paraId="3990E516" w14:textId="77777777" w:rsidR="008E5287" w:rsidRPr="008E5287" w:rsidRDefault="008E5287" w:rsidP="008E5287">
      <w:pPr>
        <w:rPr>
          <w:lang w:val="en-US"/>
        </w:rPr>
      </w:pPr>
    </w:p>
    <w:p w14:paraId="3990E517" w14:textId="77777777" w:rsidR="008E5287" w:rsidRDefault="008E5287" w:rsidP="008E5287">
      <w:pPr>
        <w:pStyle w:val="Heading3"/>
        <w:numPr>
          <w:ilvl w:val="2"/>
          <w:numId w:val="1"/>
        </w:numPr>
        <w:rPr>
          <w:lang w:val="en-US"/>
        </w:rPr>
      </w:pPr>
      <w:bookmarkStart w:id="726" w:name="_Toc355698332"/>
      <w:bookmarkStart w:id="727" w:name="_Toc374368738"/>
      <w:bookmarkStart w:id="728" w:name="_Toc394305007"/>
      <w:bookmarkStart w:id="729" w:name="_Toc398190251"/>
      <w:bookmarkStart w:id="730" w:name="_Toc399940635"/>
      <w:r>
        <w:rPr>
          <w:lang w:val="en-US"/>
        </w:rPr>
        <w:t>IPF Algorithm Verification and M</w:t>
      </w:r>
      <w:r w:rsidRPr="003C4F86">
        <w:rPr>
          <w:lang w:val="en-US"/>
        </w:rPr>
        <w:t>aintenance</w:t>
      </w:r>
      <w:bookmarkEnd w:id="726"/>
      <w:bookmarkEnd w:id="727"/>
      <w:bookmarkEnd w:id="728"/>
      <w:bookmarkEnd w:id="729"/>
      <w:bookmarkEnd w:id="730"/>
    </w:p>
    <w:p w14:paraId="3990E518" w14:textId="77777777" w:rsidR="00213607" w:rsidRPr="00213607" w:rsidRDefault="00213607" w:rsidP="00213607">
      <w:pPr>
        <w:rPr>
          <w:lang w:val="en-US"/>
        </w:rPr>
      </w:pPr>
      <w:r>
        <w:rPr>
          <w:lang w:val="en-US"/>
        </w:rPr>
        <w:t>Tasks T6201 to T</w:t>
      </w:r>
      <w:r w:rsidR="005327FB">
        <w:rPr>
          <w:lang w:val="en-US"/>
        </w:rPr>
        <w:t>6</w:t>
      </w:r>
      <w:r w:rsidR="00861CC2">
        <w:rPr>
          <w:lang w:val="en-US"/>
        </w:rPr>
        <w:t>2</w:t>
      </w:r>
      <w:r w:rsidR="005327FB">
        <w:rPr>
          <w:lang w:val="en-US"/>
        </w:rPr>
        <w:t xml:space="preserve">04 concern the verification of the IPF-LOP algorithms </w:t>
      </w:r>
      <w:r w:rsidR="00861CC2">
        <w:rPr>
          <w:lang w:val="en-US"/>
        </w:rPr>
        <w:t>for</w:t>
      </w:r>
      <w:r w:rsidR="005327FB">
        <w:rPr>
          <w:lang w:val="en-US"/>
        </w:rPr>
        <w:t xml:space="preserve"> the different</w:t>
      </w:r>
      <w:r w:rsidR="00861CC2">
        <w:rPr>
          <w:lang w:val="en-US"/>
        </w:rPr>
        <w:t xml:space="preserve"> processing units dedicated to the generation of</w:t>
      </w:r>
      <w:r w:rsidR="005327FB">
        <w:rPr>
          <w:lang w:val="en-US"/>
        </w:rPr>
        <w:t xml:space="preserve"> OWI, OSW, RVL</w:t>
      </w:r>
      <w:r w:rsidR="00861CC2">
        <w:rPr>
          <w:lang w:val="en-US"/>
        </w:rPr>
        <w:t xml:space="preserve"> products</w:t>
      </w:r>
      <w:r w:rsidR="005327FB">
        <w:rPr>
          <w:lang w:val="en-US"/>
        </w:rPr>
        <w:t xml:space="preserve">. </w:t>
      </w:r>
      <w:r w:rsidR="005327FB" w:rsidRPr="00036DFB">
        <w:rPr>
          <w:lang w:val="en-US"/>
        </w:rPr>
        <w:t>It was planned to investigate on inversion based on analysis of L2 results, but as the L2 products are not systematically generated, the activity is not performed at the expected level</w:t>
      </w:r>
      <w:r w:rsidR="005327FB">
        <w:rPr>
          <w:lang w:val="en-US"/>
        </w:rPr>
        <w:t>. However, these tasks have been performed by the inspection of the LOP source code which is available for the ESL, and by test</w:t>
      </w:r>
      <w:r w:rsidR="004E1852">
        <w:rPr>
          <w:lang w:val="en-US"/>
        </w:rPr>
        <w:t>ing the</w:t>
      </w:r>
      <w:r w:rsidR="005327FB">
        <w:rPr>
          <w:lang w:val="en-US"/>
        </w:rPr>
        <w:t xml:space="preserve"> LOP</w:t>
      </w:r>
      <w:r w:rsidR="004E1852">
        <w:rPr>
          <w:lang w:val="en-US"/>
        </w:rPr>
        <w:t>-IPF</w:t>
      </w:r>
      <w:r w:rsidR="005327FB">
        <w:rPr>
          <w:lang w:val="en-US"/>
        </w:rPr>
        <w:t xml:space="preserve"> </w:t>
      </w:r>
      <w:r w:rsidR="004E1852">
        <w:rPr>
          <w:lang w:val="en-US"/>
        </w:rPr>
        <w:t>stand-</w:t>
      </w:r>
      <w:r w:rsidR="005327FB" w:rsidRPr="00036DFB">
        <w:rPr>
          <w:lang w:val="en-US"/>
        </w:rPr>
        <w:t>alone version</w:t>
      </w:r>
      <w:r w:rsidR="005327FB">
        <w:rPr>
          <w:lang w:val="en-US"/>
        </w:rPr>
        <w:t xml:space="preserve"> for the generation of L2 product samples. A series of SPR concerning the different part of the LOP algorithms has been raised. </w:t>
      </w:r>
      <w:r w:rsidR="005327FB" w:rsidRPr="00C026D4">
        <w:rPr>
          <w:lang w:val="en-US"/>
        </w:rPr>
        <w:t xml:space="preserve">Tasks </w:t>
      </w:r>
      <w:r w:rsidR="00C026D4" w:rsidRPr="00C026D4">
        <w:rPr>
          <w:lang w:val="en-US"/>
        </w:rPr>
        <w:t>T6</w:t>
      </w:r>
      <w:r w:rsidR="005327FB" w:rsidRPr="00C026D4">
        <w:rPr>
          <w:lang w:val="en-US"/>
        </w:rPr>
        <w:t xml:space="preserve">205 to </w:t>
      </w:r>
      <w:r w:rsidR="00C026D4" w:rsidRPr="00C026D4">
        <w:rPr>
          <w:lang w:val="en-US"/>
        </w:rPr>
        <w:t>6</w:t>
      </w:r>
      <w:r w:rsidR="005327FB" w:rsidRPr="00C026D4">
        <w:rPr>
          <w:lang w:val="en-US"/>
        </w:rPr>
        <w:t>207 concerns</w:t>
      </w:r>
      <w:r w:rsidR="005327FB">
        <w:rPr>
          <w:lang w:val="en-US"/>
        </w:rPr>
        <w:t xml:space="preserve"> the maintenance and evolution of the LOP</w:t>
      </w:r>
      <w:r w:rsidR="00861CC2">
        <w:rPr>
          <w:lang w:val="en-US"/>
        </w:rPr>
        <w:t>, this activity has been performed by correcting the SPR raised when Tasks T6201 to T6204</w:t>
      </w:r>
      <w:r w:rsidR="005327FB">
        <w:rPr>
          <w:lang w:val="en-US"/>
        </w:rPr>
        <w:t>. The following secti</w:t>
      </w:r>
      <w:r w:rsidR="005174A8">
        <w:rPr>
          <w:lang w:val="en-US"/>
        </w:rPr>
        <w:t>ons give</w:t>
      </w:r>
      <w:r w:rsidR="005327FB">
        <w:rPr>
          <w:lang w:val="en-US"/>
        </w:rPr>
        <w:t xml:space="preserve"> the </w:t>
      </w:r>
      <w:r w:rsidR="005174A8">
        <w:rPr>
          <w:lang w:val="en-US"/>
        </w:rPr>
        <w:t xml:space="preserve">results of the </w:t>
      </w:r>
      <w:r w:rsidR="005327FB">
        <w:rPr>
          <w:lang w:val="en-US"/>
        </w:rPr>
        <w:t>tasks investigation</w:t>
      </w:r>
      <w:r w:rsidR="005174A8">
        <w:rPr>
          <w:lang w:val="en-US"/>
        </w:rPr>
        <w:t>, as tables of the raised SPR</w:t>
      </w:r>
      <w:r w:rsidR="005327FB">
        <w:rPr>
          <w:lang w:val="en-US"/>
        </w:rPr>
        <w:t xml:space="preserve">. </w:t>
      </w:r>
    </w:p>
    <w:p w14:paraId="3990E519" w14:textId="77777777" w:rsidR="00E7718A" w:rsidRDefault="008E5287" w:rsidP="008E5287">
      <w:pPr>
        <w:rPr>
          <w:b/>
          <w:lang w:val="en-US"/>
        </w:rPr>
      </w:pPr>
      <w:r w:rsidRPr="00E94021">
        <w:rPr>
          <w:b/>
          <w:lang w:val="en-US"/>
        </w:rPr>
        <w:t>T6201: IPF algorithm verification: OWI inversion unit</w:t>
      </w:r>
    </w:p>
    <w:p w14:paraId="3990E51A" w14:textId="77777777" w:rsidR="005174A8" w:rsidRDefault="005174A8" w:rsidP="005174A8">
      <w:pPr>
        <w:rPr>
          <w:lang w:val="en-US"/>
        </w:rPr>
      </w:pPr>
      <w:r>
        <w:rPr>
          <w:lang w:val="en-US"/>
        </w:rPr>
        <w:t>The run</w:t>
      </w:r>
      <w:r w:rsidR="004E1852">
        <w:rPr>
          <w:lang w:val="en-US"/>
        </w:rPr>
        <w:t xml:space="preserve"> of the LOP stand-</w:t>
      </w:r>
      <w:r>
        <w:rPr>
          <w:lang w:val="en-US"/>
        </w:rPr>
        <w:t>alone has allowed to raise a</w:t>
      </w:r>
      <w:r w:rsidR="005327FB">
        <w:rPr>
          <w:lang w:val="en-US"/>
        </w:rPr>
        <w:t xml:space="preserve"> certain number of SPR </w:t>
      </w:r>
      <w:r w:rsidR="002C79CF">
        <w:rPr>
          <w:lang w:val="en-US"/>
        </w:rPr>
        <w:t xml:space="preserve">which is summed </w:t>
      </w:r>
      <w:r>
        <w:rPr>
          <w:lang w:val="en-US"/>
        </w:rPr>
        <w:t>up in the following table.</w:t>
      </w:r>
    </w:p>
    <w:tbl>
      <w:tblPr>
        <w:tblW w:w="7780" w:type="dxa"/>
        <w:jc w:val="center"/>
        <w:tblInd w:w="65" w:type="dxa"/>
        <w:tblCellMar>
          <w:top w:w="57" w:type="dxa"/>
          <w:left w:w="70" w:type="dxa"/>
          <w:right w:w="70" w:type="dxa"/>
        </w:tblCellMar>
        <w:tblLook w:val="04A0" w:firstRow="1" w:lastRow="0" w:firstColumn="1" w:lastColumn="0" w:noHBand="0" w:noVBand="1"/>
      </w:tblPr>
      <w:tblGrid>
        <w:gridCol w:w="1565"/>
        <w:gridCol w:w="6215"/>
      </w:tblGrid>
      <w:tr w:rsidR="005174A8" w:rsidRPr="00000465" w14:paraId="3990E51D" w14:textId="77777777" w:rsidTr="00000465">
        <w:trPr>
          <w:trHeight w:val="300"/>
          <w:jc w:val="center"/>
        </w:trPr>
        <w:tc>
          <w:tcPr>
            <w:tcW w:w="1565" w:type="dxa"/>
            <w:tcBorders>
              <w:top w:val="single" w:sz="4" w:space="0" w:color="auto"/>
              <w:left w:val="single" w:sz="4" w:space="0" w:color="000000"/>
              <w:bottom w:val="single" w:sz="4" w:space="0" w:color="000000"/>
              <w:right w:val="single" w:sz="4" w:space="0" w:color="000000"/>
            </w:tcBorders>
            <w:shd w:val="clear" w:color="auto" w:fill="auto"/>
            <w:hideMark/>
          </w:tcPr>
          <w:p w14:paraId="3990E51B" w14:textId="77777777" w:rsidR="005174A8" w:rsidRPr="00000465" w:rsidRDefault="00A43995" w:rsidP="005174A8">
            <w:pPr>
              <w:spacing w:after="0"/>
              <w:jc w:val="left"/>
              <w:rPr>
                <w:color w:val="0000FF"/>
                <w:sz w:val="22"/>
                <w:szCs w:val="22"/>
                <w:u w:val="single"/>
                <w:lang w:val="fr-FR"/>
              </w:rPr>
            </w:pPr>
            <w:hyperlink r:id="rId185" w:tgtFrame="_parent" w:history="1">
              <w:r w:rsidR="005174A8" w:rsidRPr="00000465">
                <w:rPr>
                  <w:color w:val="0000FF"/>
                  <w:sz w:val="22"/>
                  <w:u w:val="single"/>
                  <w:lang w:val="fr-FR"/>
                </w:rPr>
                <w:t>MPCS-603</w:t>
              </w:r>
            </w:hyperlink>
          </w:p>
        </w:tc>
        <w:tc>
          <w:tcPr>
            <w:tcW w:w="6215" w:type="dxa"/>
            <w:tcBorders>
              <w:top w:val="single" w:sz="4" w:space="0" w:color="auto"/>
              <w:left w:val="nil"/>
              <w:bottom w:val="single" w:sz="4" w:space="0" w:color="000000"/>
              <w:right w:val="single" w:sz="4" w:space="0" w:color="000000"/>
            </w:tcBorders>
            <w:shd w:val="clear" w:color="auto" w:fill="auto"/>
            <w:hideMark/>
          </w:tcPr>
          <w:p w14:paraId="3990E51C"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LOP crash after wind inversion</w:t>
            </w:r>
          </w:p>
        </w:tc>
      </w:tr>
      <w:tr w:rsidR="005174A8" w:rsidRPr="00000465" w14:paraId="3990E520"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1E" w14:textId="77777777" w:rsidR="005174A8" w:rsidRPr="00000465" w:rsidRDefault="00A43995" w:rsidP="005174A8">
            <w:pPr>
              <w:spacing w:after="0"/>
              <w:jc w:val="left"/>
              <w:rPr>
                <w:color w:val="0000FF"/>
                <w:sz w:val="22"/>
                <w:szCs w:val="22"/>
                <w:u w:val="single"/>
                <w:lang w:val="fr-FR"/>
              </w:rPr>
            </w:pPr>
            <w:hyperlink r:id="rId186" w:tgtFrame="_parent" w:history="1">
              <w:r w:rsidR="005174A8" w:rsidRPr="00000465">
                <w:rPr>
                  <w:color w:val="0000FF"/>
                  <w:sz w:val="22"/>
                  <w:u w:val="single"/>
                  <w:lang w:val="fr-FR"/>
                </w:rPr>
                <w:t>MPCS-601</w:t>
              </w:r>
            </w:hyperlink>
          </w:p>
        </w:tc>
        <w:tc>
          <w:tcPr>
            <w:tcW w:w="6215" w:type="dxa"/>
            <w:tcBorders>
              <w:top w:val="nil"/>
              <w:left w:val="nil"/>
              <w:bottom w:val="single" w:sz="4" w:space="0" w:color="000000"/>
              <w:right w:val="single" w:sz="4" w:space="0" w:color="000000"/>
            </w:tcBorders>
            <w:shd w:val="clear" w:color="auto" w:fill="auto"/>
            <w:hideMark/>
          </w:tcPr>
          <w:p w14:paraId="3990E51F"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OWI crashing when Tiff is stored as BigTiff instead of Tiff</w:t>
            </w:r>
          </w:p>
        </w:tc>
      </w:tr>
      <w:tr w:rsidR="005174A8" w:rsidRPr="00000465" w14:paraId="3990E523"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21" w14:textId="77777777" w:rsidR="005174A8" w:rsidRPr="00000465" w:rsidRDefault="00A43995" w:rsidP="005174A8">
            <w:pPr>
              <w:spacing w:after="0"/>
              <w:jc w:val="left"/>
              <w:rPr>
                <w:color w:val="0000FF"/>
                <w:sz w:val="22"/>
                <w:szCs w:val="22"/>
                <w:u w:val="single"/>
                <w:lang w:val="fr-FR"/>
              </w:rPr>
            </w:pPr>
            <w:hyperlink r:id="rId187" w:tgtFrame="_parent" w:history="1">
              <w:r w:rsidR="005174A8" w:rsidRPr="00000465">
                <w:rPr>
                  <w:color w:val="0000FF"/>
                  <w:sz w:val="22"/>
                  <w:u w:val="single"/>
                  <w:lang w:val="fr-FR"/>
                </w:rPr>
                <w:t>MPCS-598</w:t>
              </w:r>
            </w:hyperlink>
          </w:p>
        </w:tc>
        <w:tc>
          <w:tcPr>
            <w:tcW w:w="6215" w:type="dxa"/>
            <w:tcBorders>
              <w:top w:val="nil"/>
              <w:left w:val="nil"/>
              <w:bottom w:val="single" w:sz="4" w:space="0" w:color="000000"/>
              <w:right w:val="single" w:sz="4" w:space="0" w:color="000000"/>
            </w:tcBorders>
            <w:shd w:val="clear" w:color="auto" w:fill="auto"/>
            <w:hideMark/>
          </w:tcPr>
          <w:p w14:paraId="3990E522"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LOP Number of DCEstimate not consistent with Y counter</w:t>
            </w:r>
          </w:p>
        </w:tc>
      </w:tr>
      <w:tr w:rsidR="005174A8" w:rsidRPr="00000465" w14:paraId="3990E526"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24" w14:textId="77777777" w:rsidR="005174A8" w:rsidRPr="00000465" w:rsidRDefault="00A43995" w:rsidP="005174A8">
            <w:pPr>
              <w:spacing w:after="0"/>
              <w:jc w:val="left"/>
              <w:rPr>
                <w:color w:val="0000FF"/>
                <w:sz w:val="22"/>
                <w:szCs w:val="22"/>
                <w:u w:val="single"/>
                <w:lang w:val="fr-FR"/>
              </w:rPr>
            </w:pPr>
            <w:hyperlink r:id="rId188" w:tgtFrame="_parent" w:history="1">
              <w:r w:rsidR="005174A8" w:rsidRPr="00000465">
                <w:rPr>
                  <w:color w:val="0000FF"/>
                  <w:sz w:val="22"/>
                  <w:u w:val="single"/>
                  <w:lang w:val="fr-FR"/>
                </w:rPr>
                <w:t>MPCS-591</w:t>
              </w:r>
            </w:hyperlink>
          </w:p>
        </w:tc>
        <w:tc>
          <w:tcPr>
            <w:tcW w:w="6215" w:type="dxa"/>
            <w:tcBorders>
              <w:top w:val="nil"/>
              <w:left w:val="nil"/>
              <w:bottom w:val="single" w:sz="4" w:space="0" w:color="000000"/>
              <w:right w:val="single" w:sz="4" w:space="0" w:color="000000"/>
            </w:tcBorders>
            <w:shd w:val="clear" w:color="auto" w:fill="auto"/>
            <w:hideMark/>
          </w:tcPr>
          <w:p w14:paraId="3990E525"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LOP owiWindSpeed from EW is filled with 0</w:t>
            </w:r>
          </w:p>
        </w:tc>
      </w:tr>
      <w:tr w:rsidR="005174A8" w:rsidRPr="00000465" w14:paraId="3990E529"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27" w14:textId="77777777" w:rsidR="005174A8" w:rsidRPr="00000465" w:rsidRDefault="00A43995" w:rsidP="005174A8">
            <w:pPr>
              <w:spacing w:after="0"/>
              <w:jc w:val="left"/>
              <w:rPr>
                <w:color w:val="0000FF"/>
                <w:sz w:val="22"/>
                <w:szCs w:val="22"/>
                <w:u w:val="single"/>
                <w:lang w:val="fr-FR"/>
              </w:rPr>
            </w:pPr>
            <w:hyperlink r:id="rId189" w:tgtFrame="_parent" w:history="1">
              <w:r w:rsidR="005174A8" w:rsidRPr="00000465">
                <w:rPr>
                  <w:color w:val="0000FF"/>
                  <w:sz w:val="22"/>
                  <w:u w:val="single"/>
                  <w:lang w:val="fr-FR"/>
                </w:rPr>
                <w:t>MPCS-582</w:t>
              </w:r>
            </w:hyperlink>
          </w:p>
        </w:tc>
        <w:tc>
          <w:tcPr>
            <w:tcW w:w="6215" w:type="dxa"/>
            <w:tcBorders>
              <w:top w:val="nil"/>
              <w:left w:val="nil"/>
              <w:bottom w:val="single" w:sz="4" w:space="0" w:color="000000"/>
              <w:right w:val="single" w:sz="4" w:space="0" w:color="000000"/>
            </w:tcBorders>
            <w:shd w:val="clear" w:color="auto" w:fill="auto"/>
            <w:hideMark/>
          </w:tcPr>
          <w:p w14:paraId="3990E528"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LPC2 task allows only one output</w:t>
            </w:r>
          </w:p>
        </w:tc>
      </w:tr>
      <w:tr w:rsidR="005174A8" w:rsidRPr="00000465" w14:paraId="3990E52C"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2A" w14:textId="77777777" w:rsidR="005174A8" w:rsidRPr="00000465" w:rsidRDefault="00A43995" w:rsidP="005174A8">
            <w:pPr>
              <w:spacing w:after="0"/>
              <w:jc w:val="left"/>
              <w:rPr>
                <w:color w:val="0000FF"/>
                <w:sz w:val="22"/>
                <w:szCs w:val="22"/>
                <w:u w:val="single"/>
                <w:lang w:val="fr-FR"/>
              </w:rPr>
            </w:pPr>
            <w:hyperlink r:id="rId190" w:tgtFrame="_parent" w:history="1">
              <w:r w:rsidR="005174A8" w:rsidRPr="00000465">
                <w:rPr>
                  <w:color w:val="0000FF"/>
                  <w:sz w:val="22"/>
                  <w:u w:val="single"/>
                  <w:lang w:val="fr-FR"/>
                </w:rPr>
                <w:t>MPCS-558</w:t>
              </w:r>
            </w:hyperlink>
          </w:p>
        </w:tc>
        <w:tc>
          <w:tcPr>
            <w:tcW w:w="6215" w:type="dxa"/>
            <w:tcBorders>
              <w:top w:val="nil"/>
              <w:left w:val="nil"/>
              <w:bottom w:val="single" w:sz="4" w:space="0" w:color="000000"/>
              <w:right w:val="single" w:sz="4" w:space="0" w:color="000000"/>
            </w:tcBorders>
            <w:shd w:val="clear" w:color="auto" w:fill="auto"/>
            <w:hideMark/>
          </w:tcPr>
          <w:p w14:paraId="3990E52B"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LOP wrong environment variables for IDL part</w:t>
            </w:r>
          </w:p>
        </w:tc>
      </w:tr>
      <w:tr w:rsidR="005174A8" w:rsidRPr="00000465" w14:paraId="3990E52F" w14:textId="77777777" w:rsidTr="00000465">
        <w:trPr>
          <w:trHeight w:val="30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2D" w14:textId="77777777" w:rsidR="005174A8" w:rsidRPr="00000465" w:rsidRDefault="00A43995" w:rsidP="005174A8">
            <w:pPr>
              <w:spacing w:after="0"/>
              <w:jc w:val="left"/>
              <w:rPr>
                <w:color w:val="0000FF"/>
                <w:sz w:val="22"/>
                <w:szCs w:val="22"/>
                <w:u w:val="single"/>
                <w:lang w:val="fr-FR"/>
              </w:rPr>
            </w:pPr>
            <w:hyperlink r:id="rId191" w:tgtFrame="_parent" w:history="1">
              <w:r w:rsidR="005174A8" w:rsidRPr="00000465">
                <w:rPr>
                  <w:color w:val="0000FF"/>
                  <w:sz w:val="22"/>
                  <w:u w:val="single"/>
                  <w:lang w:val="fr-FR"/>
                </w:rPr>
                <w:t>MPCS-541</w:t>
              </w:r>
            </w:hyperlink>
          </w:p>
        </w:tc>
        <w:tc>
          <w:tcPr>
            <w:tcW w:w="6215" w:type="dxa"/>
            <w:tcBorders>
              <w:top w:val="nil"/>
              <w:left w:val="nil"/>
              <w:bottom w:val="single" w:sz="4" w:space="0" w:color="000000"/>
              <w:right w:val="single" w:sz="4" w:space="0" w:color="000000"/>
            </w:tcBorders>
            <w:shd w:val="clear" w:color="auto" w:fill="auto"/>
            <w:hideMark/>
          </w:tcPr>
          <w:p w14:paraId="3990E52E"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error in LOP owi IDL part at wind inversion</w:t>
            </w:r>
          </w:p>
        </w:tc>
      </w:tr>
    </w:tbl>
    <w:p w14:paraId="3990E530" w14:textId="77777777" w:rsidR="005174A8" w:rsidRDefault="00D46B59" w:rsidP="00000465">
      <w:pPr>
        <w:pStyle w:val="Caption"/>
        <w:spacing w:after="240"/>
        <w:rPr>
          <w:lang w:val="en-US"/>
        </w:rPr>
      </w:pPr>
      <w:bookmarkStart w:id="731" w:name="_Toc398190126"/>
      <w:bookmarkStart w:id="732" w:name="_Toc400445949"/>
      <w:r>
        <w:t xml:space="preserve">Table </w:t>
      </w:r>
      <w:r w:rsidR="004524AF">
        <w:fldChar w:fldCharType="begin"/>
      </w:r>
      <w:r w:rsidR="00F13B47">
        <w:instrText xml:space="preserve"> SEQ Table \* ARABIC </w:instrText>
      </w:r>
      <w:r w:rsidR="004524AF">
        <w:fldChar w:fldCharType="separate"/>
      </w:r>
      <w:r w:rsidR="00FE4CC0">
        <w:rPr>
          <w:noProof/>
        </w:rPr>
        <w:t>26</w:t>
      </w:r>
      <w:r w:rsidR="004524AF">
        <w:rPr>
          <w:noProof/>
        </w:rPr>
        <w:fldChar w:fldCharType="end"/>
      </w:r>
      <w:r>
        <w:t xml:space="preserve">: </w:t>
      </w:r>
      <w:r w:rsidR="00081B44">
        <w:rPr>
          <w:lang w:val="en-US"/>
        </w:rPr>
        <w:t>raised SPR</w:t>
      </w:r>
      <w:r w:rsidR="005174A8">
        <w:rPr>
          <w:lang w:val="en-US"/>
        </w:rPr>
        <w:t xml:space="preserve"> concerning IPF alg</w:t>
      </w:r>
      <w:r w:rsidR="00081B44">
        <w:rPr>
          <w:lang w:val="en-US"/>
        </w:rPr>
        <w:t>orithm verification for OWI unit</w:t>
      </w:r>
      <w:bookmarkEnd w:id="731"/>
      <w:bookmarkEnd w:id="732"/>
    </w:p>
    <w:p w14:paraId="3990E531" w14:textId="77777777" w:rsidR="00E7718A" w:rsidRDefault="005174A8" w:rsidP="008E5287">
      <w:pPr>
        <w:rPr>
          <w:b/>
          <w:lang w:val="en-US"/>
        </w:rPr>
      </w:pPr>
      <w:r>
        <w:rPr>
          <w:lang w:val="en-US"/>
        </w:rPr>
        <w:t xml:space="preserve"> </w:t>
      </w:r>
      <w:r w:rsidR="008E5287" w:rsidRPr="00E94021">
        <w:rPr>
          <w:b/>
          <w:lang w:val="en-US"/>
        </w:rPr>
        <w:t>T6202</w:t>
      </w:r>
      <w:r>
        <w:rPr>
          <w:b/>
          <w:lang w:val="en-US"/>
        </w:rPr>
        <w:t>/203</w:t>
      </w:r>
      <w:r w:rsidR="008E5287" w:rsidRPr="00E94021">
        <w:rPr>
          <w:b/>
          <w:lang w:val="en-US"/>
        </w:rPr>
        <w:t>: IPF algorithm verification: OSW inversion unit</w:t>
      </w:r>
      <w:r>
        <w:rPr>
          <w:b/>
          <w:lang w:val="en-US"/>
        </w:rPr>
        <w:t>,</w:t>
      </w:r>
      <w:r w:rsidRPr="005174A8">
        <w:rPr>
          <w:b/>
          <w:lang w:val="en-US"/>
        </w:rPr>
        <w:t xml:space="preserve"> </w:t>
      </w:r>
      <w:r w:rsidRPr="00E94021">
        <w:rPr>
          <w:b/>
          <w:lang w:val="en-US"/>
        </w:rPr>
        <w:t>RVL inversion unit</w:t>
      </w:r>
    </w:p>
    <w:p w14:paraId="3990E532" w14:textId="77777777" w:rsidR="005174A8" w:rsidRDefault="005174A8" w:rsidP="005174A8">
      <w:pPr>
        <w:rPr>
          <w:lang w:val="en-US"/>
        </w:rPr>
      </w:pPr>
      <w:r>
        <w:rPr>
          <w:lang w:val="en-US"/>
        </w:rPr>
        <w:t>The investigation on LOP source codes and the test on IPF</w:t>
      </w:r>
      <w:r w:rsidR="004E1852">
        <w:rPr>
          <w:lang w:val="en-US"/>
        </w:rPr>
        <w:t>-SA has allowed to raise</w:t>
      </w:r>
      <w:r>
        <w:rPr>
          <w:lang w:val="en-US"/>
        </w:rPr>
        <w:t xml:space="preserve"> the following </w:t>
      </w:r>
      <w:r w:rsidRPr="005174A8">
        <w:rPr>
          <w:lang w:val="en-US"/>
        </w:rPr>
        <w:t>SPR concerning the OSW and RVL units</w:t>
      </w:r>
    </w:p>
    <w:tbl>
      <w:tblPr>
        <w:tblW w:w="7780" w:type="dxa"/>
        <w:jc w:val="center"/>
        <w:tblInd w:w="65" w:type="dxa"/>
        <w:tblCellMar>
          <w:top w:w="57" w:type="dxa"/>
          <w:left w:w="70" w:type="dxa"/>
          <w:right w:w="70" w:type="dxa"/>
        </w:tblCellMar>
        <w:tblLook w:val="04A0" w:firstRow="1" w:lastRow="0" w:firstColumn="1" w:lastColumn="0" w:noHBand="0" w:noVBand="1"/>
      </w:tblPr>
      <w:tblGrid>
        <w:gridCol w:w="1565"/>
        <w:gridCol w:w="6215"/>
      </w:tblGrid>
      <w:tr w:rsidR="005174A8" w:rsidRPr="00000465" w14:paraId="3990E535" w14:textId="77777777" w:rsidTr="00000465">
        <w:trPr>
          <w:trHeight w:val="300"/>
          <w:jc w:val="center"/>
        </w:trPr>
        <w:tc>
          <w:tcPr>
            <w:tcW w:w="1565" w:type="dxa"/>
            <w:tcBorders>
              <w:top w:val="single" w:sz="4" w:space="0" w:color="000000"/>
              <w:left w:val="single" w:sz="4" w:space="0" w:color="000000"/>
              <w:bottom w:val="single" w:sz="4" w:space="0" w:color="000000"/>
              <w:right w:val="single" w:sz="4" w:space="0" w:color="000000"/>
            </w:tcBorders>
            <w:shd w:val="clear" w:color="auto" w:fill="auto"/>
            <w:hideMark/>
          </w:tcPr>
          <w:p w14:paraId="3990E533" w14:textId="77777777" w:rsidR="005174A8" w:rsidRPr="00000465" w:rsidRDefault="00A43995" w:rsidP="005174A8">
            <w:pPr>
              <w:spacing w:after="0"/>
              <w:jc w:val="left"/>
              <w:rPr>
                <w:color w:val="0000FF"/>
                <w:sz w:val="22"/>
                <w:szCs w:val="22"/>
                <w:u w:val="single"/>
                <w:lang w:val="fr-FR"/>
              </w:rPr>
            </w:pPr>
            <w:hyperlink r:id="rId192" w:tgtFrame="_parent" w:history="1">
              <w:r w:rsidR="005174A8" w:rsidRPr="00000465">
                <w:rPr>
                  <w:color w:val="0000FF"/>
                  <w:sz w:val="22"/>
                  <w:u w:val="single"/>
                  <w:lang w:val="fr-FR"/>
                </w:rPr>
                <w:t>MPCS-584</w:t>
              </w:r>
            </w:hyperlink>
          </w:p>
        </w:tc>
        <w:tc>
          <w:tcPr>
            <w:tcW w:w="6215" w:type="dxa"/>
            <w:tcBorders>
              <w:top w:val="single" w:sz="4" w:space="0" w:color="000000"/>
              <w:left w:val="nil"/>
              <w:bottom w:val="single" w:sz="4" w:space="0" w:color="000000"/>
              <w:right w:val="single" w:sz="4" w:space="0" w:color="000000"/>
            </w:tcBorders>
            <w:shd w:val="clear" w:color="auto" w:fill="auto"/>
            <w:hideMark/>
          </w:tcPr>
          <w:p w14:paraId="3990E534" w14:textId="77777777" w:rsidR="005174A8" w:rsidRPr="00000465" w:rsidRDefault="005174A8" w:rsidP="005174A8">
            <w:pPr>
              <w:spacing w:after="0"/>
              <w:jc w:val="left"/>
              <w:rPr>
                <w:rFonts w:cs="Arial"/>
                <w:color w:val="000000"/>
                <w:sz w:val="22"/>
                <w:szCs w:val="22"/>
                <w:lang w:val="en-US"/>
              </w:rPr>
            </w:pPr>
            <w:r w:rsidRPr="00000465">
              <w:rPr>
                <w:rFonts w:cs="Arial"/>
                <w:color w:val="000000"/>
                <w:sz w:val="22"/>
                <w:szCs w:val="22"/>
                <w:lang w:val="en-US"/>
              </w:rPr>
              <w:t>IPF SM4 LOP rvlosw component index error</w:t>
            </w:r>
          </w:p>
        </w:tc>
      </w:tr>
      <w:tr w:rsidR="005174A8" w:rsidRPr="00000465" w14:paraId="3990E538" w14:textId="77777777" w:rsidTr="00000465">
        <w:trPr>
          <w:trHeight w:val="570"/>
          <w:jc w:val="center"/>
        </w:trPr>
        <w:tc>
          <w:tcPr>
            <w:tcW w:w="1565" w:type="dxa"/>
            <w:tcBorders>
              <w:top w:val="nil"/>
              <w:left w:val="single" w:sz="4" w:space="0" w:color="000000"/>
              <w:bottom w:val="single" w:sz="4" w:space="0" w:color="000000"/>
              <w:right w:val="single" w:sz="4" w:space="0" w:color="000000"/>
            </w:tcBorders>
            <w:shd w:val="clear" w:color="auto" w:fill="auto"/>
            <w:hideMark/>
          </w:tcPr>
          <w:p w14:paraId="3990E536" w14:textId="77777777" w:rsidR="005174A8" w:rsidRPr="00000465" w:rsidRDefault="00A43995" w:rsidP="005174A8">
            <w:pPr>
              <w:spacing w:after="0"/>
              <w:jc w:val="left"/>
              <w:rPr>
                <w:color w:val="0000FF"/>
                <w:sz w:val="22"/>
                <w:szCs w:val="22"/>
                <w:u w:val="single"/>
                <w:lang w:val="fr-FR"/>
              </w:rPr>
            </w:pPr>
            <w:hyperlink r:id="rId193" w:tgtFrame="_parent" w:history="1">
              <w:r w:rsidR="005174A8" w:rsidRPr="00000465">
                <w:rPr>
                  <w:color w:val="0000FF"/>
                  <w:sz w:val="22"/>
                  <w:u w:val="single"/>
                  <w:lang w:val="fr-FR"/>
                </w:rPr>
                <w:t>MPCS-543</w:t>
              </w:r>
            </w:hyperlink>
          </w:p>
        </w:tc>
        <w:tc>
          <w:tcPr>
            <w:tcW w:w="6215" w:type="dxa"/>
            <w:tcBorders>
              <w:top w:val="nil"/>
              <w:left w:val="nil"/>
              <w:bottom w:val="single" w:sz="4" w:space="0" w:color="000000"/>
              <w:right w:val="single" w:sz="4" w:space="0" w:color="000000"/>
            </w:tcBorders>
            <w:shd w:val="clear" w:color="auto" w:fill="auto"/>
            <w:hideMark/>
          </w:tcPr>
          <w:p w14:paraId="3990E537" w14:textId="77777777" w:rsidR="005174A8" w:rsidRPr="00000465" w:rsidRDefault="005174A8" w:rsidP="005174A8">
            <w:pPr>
              <w:spacing w:after="0"/>
              <w:jc w:val="left"/>
              <w:rPr>
                <w:rFonts w:cs="Arial"/>
                <w:color w:val="000000"/>
                <w:sz w:val="22"/>
                <w:szCs w:val="22"/>
                <w:lang w:val="fr-FR"/>
              </w:rPr>
            </w:pPr>
            <w:r w:rsidRPr="00000465">
              <w:rPr>
                <w:rFonts w:cs="Arial"/>
                <w:color w:val="000000"/>
                <w:sz w:val="22"/>
                <w:szCs w:val="22"/>
                <w:lang w:val="fr-FR"/>
              </w:rPr>
              <w:t>Inconsistent Product Definition Document with respect to AUX_PP2 (RVL &amp; OSW)</w:t>
            </w:r>
          </w:p>
        </w:tc>
      </w:tr>
    </w:tbl>
    <w:p w14:paraId="3990E539" w14:textId="77777777" w:rsidR="005174A8" w:rsidRDefault="00D46B59" w:rsidP="00000465">
      <w:pPr>
        <w:pStyle w:val="Caption"/>
        <w:spacing w:after="240"/>
        <w:rPr>
          <w:lang w:val="en-US"/>
        </w:rPr>
      </w:pPr>
      <w:bookmarkStart w:id="733" w:name="_Toc398190127"/>
      <w:bookmarkStart w:id="734" w:name="_Toc400445950"/>
      <w:r>
        <w:t xml:space="preserve">Table </w:t>
      </w:r>
      <w:r w:rsidR="004524AF">
        <w:fldChar w:fldCharType="begin"/>
      </w:r>
      <w:r w:rsidR="00F13B47">
        <w:instrText xml:space="preserve"> SEQ Table \* ARABIC </w:instrText>
      </w:r>
      <w:r w:rsidR="004524AF">
        <w:fldChar w:fldCharType="separate"/>
      </w:r>
      <w:r w:rsidR="00FE4CC0">
        <w:rPr>
          <w:noProof/>
        </w:rPr>
        <w:t>27</w:t>
      </w:r>
      <w:r w:rsidR="004524AF">
        <w:rPr>
          <w:noProof/>
        </w:rPr>
        <w:fldChar w:fldCharType="end"/>
      </w:r>
      <w:r>
        <w:t xml:space="preserve">: </w:t>
      </w:r>
      <w:r w:rsidR="00081B44">
        <w:rPr>
          <w:lang w:val="en-US"/>
        </w:rPr>
        <w:t xml:space="preserve">raised </w:t>
      </w:r>
      <w:r w:rsidR="005174A8">
        <w:rPr>
          <w:lang w:val="en-US"/>
        </w:rPr>
        <w:t>SPR concerning IP</w:t>
      </w:r>
      <w:r w:rsidR="000B00C3">
        <w:rPr>
          <w:lang w:val="en-US"/>
        </w:rPr>
        <w:t>F algorithm verification for OSW/OWI</w:t>
      </w:r>
      <w:r w:rsidR="00081B44">
        <w:rPr>
          <w:lang w:val="en-US"/>
        </w:rPr>
        <w:t xml:space="preserve"> unit</w:t>
      </w:r>
      <w:bookmarkEnd w:id="733"/>
      <w:bookmarkEnd w:id="734"/>
    </w:p>
    <w:p w14:paraId="3990E53A" w14:textId="77777777" w:rsidR="008E5287" w:rsidRPr="00930150" w:rsidRDefault="008E5287" w:rsidP="008E5287">
      <w:pPr>
        <w:rPr>
          <w:b/>
          <w:lang w:val="en-US"/>
        </w:rPr>
      </w:pPr>
      <w:r w:rsidRPr="00930150">
        <w:rPr>
          <w:b/>
          <w:lang w:val="en-US"/>
        </w:rPr>
        <w:t>T6204: IPF algorithm verification: L2 component Wrapper</w:t>
      </w:r>
    </w:p>
    <w:p w14:paraId="3990E53B" w14:textId="77777777" w:rsidR="00E94021" w:rsidRPr="000B00C3" w:rsidRDefault="000B00C3" w:rsidP="008E5287">
      <w:pPr>
        <w:rPr>
          <w:color w:val="000000"/>
          <w:szCs w:val="20"/>
          <w:lang w:val="en-US"/>
        </w:rPr>
      </w:pPr>
      <w:r w:rsidRPr="000B00C3">
        <w:rPr>
          <w:color w:val="000000"/>
          <w:szCs w:val="20"/>
          <w:lang w:val="en-US"/>
        </w:rPr>
        <w:t>During the IPF algorithm source code inspection and the test</w:t>
      </w:r>
      <w:r w:rsidR="004E1852">
        <w:rPr>
          <w:color w:val="000000"/>
          <w:szCs w:val="20"/>
          <w:lang w:val="en-US"/>
        </w:rPr>
        <w:t>s of the LOP-</w:t>
      </w:r>
      <w:r w:rsidRPr="000B00C3">
        <w:rPr>
          <w:color w:val="000000"/>
          <w:szCs w:val="20"/>
          <w:lang w:val="en-US"/>
        </w:rPr>
        <w:t>SA</w:t>
      </w:r>
      <w:r w:rsidR="004E1852">
        <w:rPr>
          <w:color w:val="000000"/>
          <w:szCs w:val="20"/>
          <w:lang w:val="en-US"/>
        </w:rPr>
        <w:t>,</w:t>
      </w:r>
      <w:r w:rsidRPr="000B00C3">
        <w:rPr>
          <w:color w:val="000000"/>
          <w:szCs w:val="20"/>
          <w:lang w:val="en-US"/>
        </w:rPr>
        <w:t xml:space="preserve"> no SPR directly related to the wrapper component has been raised.</w:t>
      </w:r>
    </w:p>
    <w:p w14:paraId="3990E53C" w14:textId="77777777" w:rsidR="008E5287" w:rsidRPr="00930150" w:rsidRDefault="008E5287" w:rsidP="008E5287">
      <w:pPr>
        <w:rPr>
          <w:b/>
          <w:lang w:val="en-US"/>
        </w:rPr>
      </w:pPr>
      <w:r w:rsidRPr="00930150">
        <w:rPr>
          <w:b/>
          <w:lang w:val="en-US"/>
        </w:rPr>
        <w:t>T6205: IPF algorithm maintenance</w:t>
      </w:r>
    </w:p>
    <w:p w14:paraId="3990E53D" w14:textId="77777777" w:rsidR="00081B44" w:rsidRDefault="00081B44" w:rsidP="00081B44">
      <w:pPr>
        <w:rPr>
          <w:lang w:val="en-US"/>
        </w:rPr>
      </w:pPr>
      <w:r>
        <w:rPr>
          <w:lang w:val="en-US"/>
        </w:rPr>
        <w:t>This a</w:t>
      </w:r>
      <w:r w:rsidRPr="00036DFB">
        <w:rPr>
          <w:lang w:val="en-US"/>
        </w:rPr>
        <w:t xml:space="preserve">ctivity </w:t>
      </w:r>
      <w:r>
        <w:rPr>
          <w:lang w:val="en-US"/>
        </w:rPr>
        <w:t xml:space="preserve">is </w:t>
      </w:r>
      <w:r w:rsidRPr="00036DFB">
        <w:rPr>
          <w:lang w:val="en-US"/>
        </w:rPr>
        <w:t xml:space="preserve">related to analysis, documentation and prototyping of bugfix and workaround on SPR raised for the LOP. </w:t>
      </w:r>
      <w:r>
        <w:rPr>
          <w:lang w:val="en-US"/>
        </w:rPr>
        <w:t>Besides the SPR raised in the previous Tasks 6201 to 6202,</w:t>
      </w:r>
      <w:r w:rsidRPr="00081B44">
        <w:rPr>
          <w:lang w:val="en-US"/>
        </w:rPr>
        <w:t xml:space="preserve"> </w:t>
      </w:r>
      <w:r>
        <w:rPr>
          <w:lang w:val="en-US"/>
        </w:rPr>
        <w:t xml:space="preserve">some SPR which are concerning no particular processing units were </w:t>
      </w:r>
      <w:r w:rsidRPr="00BA2580">
        <w:rPr>
          <w:lang w:val="en-US"/>
        </w:rPr>
        <w:t xml:space="preserve">raised (Table </w:t>
      </w:r>
      <w:r w:rsidR="00FC791C">
        <w:rPr>
          <w:lang w:val="en-US"/>
        </w:rPr>
        <w:t>28</w:t>
      </w:r>
      <w:r w:rsidRPr="00BA2580">
        <w:rPr>
          <w:lang w:val="en-US"/>
        </w:rPr>
        <w:t>)</w:t>
      </w:r>
      <w:r w:rsidR="00BA2580">
        <w:rPr>
          <w:lang w:val="en-US"/>
        </w:rPr>
        <w:t>.</w:t>
      </w:r>
    </w:p>
    <w:tbl>
      <w:tblPr>
        <w:tblW w:w="7780" w:type="dxa"/>
        <w:jc w:val="center"/>
        <w:tblCellMar>
          <w:top w:w="57" w:type="dxa"/>
          <w:left w:w="70" w:type="dxa"/>
          <w:right w:w="70" w:type="dxa"/>
        </w:tblCellMar>
        <w:tblLook w:val="04A0" w:firstRow="1" w:lastRow="0" w:firstColumn="1" w:lastColumn="0" w:noHBand="0" w:noVBand="1"/>
      </w:tblPr>
      <w:tblGrid>
        <w:gridCol w:w="1565"/>
        <w:gridCol w:w="6215"/>
      </w:tblGrid>
      <w:tr w:rsidR="00081B44" w:rsidRPr="00000465" w14:paraId="3990E540" w14:textId="77777777" w:rsidTr="00000465">
        <w:trPr>
          <w:trHeight w:val="300"/>
          <w:jc w:val="center"/>
        </w:trPr>
        <w:tc>
          <w:tcPr>
            <w:tcW w:w="1565" w:type="dxa"/>
            <w:tcBorders>
              <w:top w:val="single" w:sz="4" w:space="0" w:color="000000"/>
              <w:left w:val="single" w:sz="4" w:space="0" w:color="000000"/>
              <w:bottom w:val="single" w:sz="4" w:space="0" w:color="000000"/>
              <w:right w:val="single" w:sz="4" w:space="0" w:color="000000"/>
            </w:tcBorders>
            <w:shd w:val="clear" w:color="auto" w:fill="auto"/>
            <w:hideMark/>
          </w:tcPr>
          <w:p w14:paraId="3990E53E" w14:textId="77777777" w:rsidR="00081B44" w:rsidRPr="00000465" w:rsidRDefault="00A43995" w:rsidP="004E1852">
            <w:pPr>
              <w:spacing w:after="0"/>
              <w:jc w:val="left"/>
              <w:rPr>
                <w:color w:val="0000FF"/>
                <w:sz w:val="22"/>
                <w:szCs w:val="22"/>
                <w:u w:val="single"/>
                <w:lang w:val="fr-FR"/>
              </w:rPr>
            </w:pPr>
            <w:hyperlink r:id="rId194" w:tgtFrame="_parent" w:history="1">
              <w:r w:rsidR="00081B44" w:rsidRPr="00000465">
                <w:rPr>
                  <w:color w:val="0000FF"/>
                  <w:sz w:val="22"/>
                  <w:u w:val="single"/>
                  <w:lang w:val="fr-FR"/>
                </w:rPr>
                <w:t>MPCS-571</w:t>
              </w:r>
            </w:hyperlink>
          </w:p>
        </w:tc>
        <w:tc>
          <w:tcPr>
            <w:tcW w:w="6215" w:type="dxa"/>
            <w:tcBorders>
              <w:top w:val="single" w:sz="4" w:space="0" w:color="000000"/>
              <w:left w:val="nil"/>
              <w:bottom w:val="single" w:sz="4" w:space="0" w:color="000000"/>
              <w:right w:val="single" w:sz="4" w:space="0" w:color="000000"/>
            </w:tcBorders>
            <w:shd w:val="clear" w:color="auto" w:fill="auto"/>
            <w:hideMark/>
          </w:tcPr>
          <w:p w14:paraId="3990E53F" w14:textId="77777777" w:rsidR="00081B44" w:rsidRPr="00000465" w:rsidRDefault="00081B44" w:rsidP="004E1852">
            <w:pPr>
              <w:spacing w:after="0"/>
              <w:jc w:val="left"/>
              <w:rPr>
                <w:rFonts w:cs="Arial"/>
                <w:color w:val="000000"/>
                <w:sz w:val="22"/>
                <w:szCs w:val="22"/>
                <w:lang w:val="en-US"/>
              </w:rPr>
            </w:pPr>
            <w:r w:rsidRPr="00000465">
              <w:rPr>
                <w:rFonts w:cs="Arial"/>
                <w:color w:val="000000"/>
                <w:sz w:val="22"/>
                <w:szCs w:val="22"/>
                <w:lang w:val="en-US"/>
              </w:rPr>
              <w:t>Bug due to missiondatatake coded in hexadecimal in LOP</w:t>
            </w:r>
          </w:p>
        </w:tc>
      </w:tr>
      <w:tr w:rsidR="00081B44" w:rsidRPr="00000465" w14:paraId="3990E543" w14:textId="77777777" w:rsidTr="00000465">
        <w:trPr>
          <w:trHeight w:val="289"/>
          <w:jc w:val="center"/>
        </w:trPr>
        <w:tc>
          <w:tcPr>
            <w:tcW w:w="1565" w:type="dxa"/>
            <w:tcBorders>
              <w:top w:val="nil"/>
              <w:left w:val="single" w:sz="4" w:space="0" w:color="000000"/>
              <w:bottom w:val="nil"/>
              <w:right w:val="single" w:sz="4" w:space="0" w:color="000000"/>
            </w:tcBorders>
            <w:shd w:val="clear" w:color="auto" w:fill="auto"/>
            <w:hideMark/>
          </w:tcPr>
          <w:p w14:paraId="3990E541" w14:textId="77777777" w:rsidR="00081B44" w:rsidRPr="00000465" w:rsidRDefault="00A43995" w:rsidP="004E1852">
            <w:pPr>
              <w:spacing w:after="0"/>
              <w:jc w:val="left"/>
              <w:rPr>
                <w:color w:val="0000FF"/>
                <w:sz w:val="22"/>
                <w:szCs w:val="22"/>
                <w:u w:val="single"/>
                <w:lang w:val="fr-FR"/>
              </w:rPr>
            </w:pPr>
            <w:hyperlink r:id="rId195" w:tgtFrame="_parent" w:history="1">
              <w:r w:rsidR="00081B44" w:rsidRPr="00000465">
                <w:rPr>
                  <w:color w:val="0000FF"/>
                  <w:sz w:val="22"/>
                  <w:u w:val="single"/>
                  <w:lang w:val="fr-FR"/>
                </w:rPr>
                <w:t>MPCS-533</w:t>
              </w:r>
            </w:hyperlink>
          </w:p>
        </w:tc>
        <w:tc>
          <w:tcPr>
            <w:tcW w:w="6215" w:type="dxa"/>
            <w:tcBorders>
              <w:top w:val="nil"/>
              <w:left w:val="nil"/>
              <w:bottom w:val="nil"/>
              <w:right w:val="single" w:sz="4" w:space="0" w:color="000000"/>
            </w:tcBorders>
            <w:shd w:val="clear" w:color="auto" w:fill="auto"/>
            <w:hideMark/>
          </w:tcPr>
          <w:p w14:paraId="3990E542" w14:textId="77777777" w:rsidR="00304DE3" w:rsidRPr="00000465" w:rsidRDefault="00081B44" w:rsidP="00304DE3">
            <w:pPr>
              <w:spacing w:after="0"/>
              <w:jc w:val="left"/>
              <w:rPr>
                <w:rFonts w:cs="Arial"/>
                <w:color w:val="000000"/>
                <w:sz w:val="22"/>
                <w:szCs w:val="22"/>
                <w:lang w:val="en-US"/>
              </w:rPr>
            </w:pPr>
            <w:r w:rsidRPr="00000465">
              <w:rPr>
                <w:rFonts w:cs="Arial"/>
                <w:color w:val="000000"/>
                <w:sz w:val="22"/>
                <w:szCs w:val="22"/>
                <w:lang w:val="en-US"/>
              </w:rPr>
              <w:t>Discrepancy in documentation of IPF Product Definition</w:t>
            </w:r>
          </w:p>
        </w:tc>
      </w:tr>
      <w:tr w:rsidR="00304DE3" w:rsidRPr="00000465" w14:paraId="3990E546" w14:textId="77777777" w:rsidTr="00000465">
        <w:trPr>
          <w:trHeight w:val="74"/>
          <w:jc w:val="center"/>
        </w:trPr>
        <w:tc>
          <w:tcPr>
            <w:tcW w:w="1565" w:type="dxa"/>
            <w:tcBorders>
              <w:top w:val="nil"/>
              <w:left w:val="single" w:sz="4" w:space="0" w:color="000000"/>
              <w:bottom w:val="single" w:sz="4" w:space="0" w:color="auto"/>
              <w:right w:val="single" w:sz="4" w:space="0" w:color="000000"/>
            </w:tcBorders>
            <w:shd w:val="clear" w:color="auto" w:fill="auto"/>
            <w:hideMark/>
          </w:tcPr>
          <w:p w14:paraId="3990E544" w14:textId="77777777" w:rsidR="00304DE3" w:rsidRPr="00000465" w:rsidRDefault="00304DE3" w:rsidP="004E1852">
            <w:pPr>
              <w:spacing w:after="0"/>
              <w:jc w:val="left"/>
              <w:rPr>
                <w:color w:val="0000FF"/>
                <w:sz w:val="22"/>
                <w:u w:val="single"/>
                <w:lang w:val="en-US"/>
              </w:rPr>
            </w:pPr>
          </w:p>
        </w:tc>
        <w:tc>
          <w:tcPr>
            <w:tcW w:w="6215" w:type="dxa"/>
            <w:tcBorders>
              <w:top w:val="nil"/>
              <w:left w:val="nil"/>
              <w:bottom w:val="single" w:sz="4" w:space="0" w:color="auto"/>
              <w:right w:val="single" w:sz="4" w:space="0" w:color="000000"/>
            </w:tcBorders>
            <w:shd w:val="clear" w:color="auto" w:fill="auto"/>
            <w:hideMark/>
          </w:tcPr>
          <w:p w14:paraId="3990E545" w14:textId="77777777" w:rsidR="00304DE3" w:rsidRPr="00000465" w:rsidRDefault="00304DE3" w:rsidP="004E1852">
            <w:pPr>
              <w:spacing w:after="0"/>
              <w:jc w:val="left"/>
              <w:rPr>
                <w:rFonts w:cs="Arial"/>
                <w:color w:val="000000"/>
                <w:sz w:val="22"/>
                <w:szCs w:val="22"/>
                <w:lang w:val="en-US"/>
              </w:rPr>
            </w:pPr>
          </w:p>
        </w:tc>
      </w:tr>
      <w:tr w:rsidR="00304DE3" w:rsidRPr="00000465" w14:paraId="3990E549" w14:textId="77777777" w:rsidTr="00000465">
        <w:trPr>
          <w:trHeight w:val="289"/>
          <w:jc w:val="center"/>
        </w:trPr>
        <w:tc>
          <w:tcPr>
            <w:tcW w:w="1565" w:type="dxa"/>
            <w:tcBorders>
              <w:top w:val="single" w:sz="4" w:space="0" w:color="auto"/>
              <w:left w:val="single" w:sz="4" w:space="0" w:color="000000"/>
              <w:bottom w:val="single" w:sz="4" w:space="0" w:color="000000"/>
              <w:right w:val="single" w:sz="4" w:space="0" w:color="000000"/>
            </w:tcBorders>
            <w:shd w:val="clear" w:color="auto" w:fill="auto"/>
            <w:hideMark/>
          </w:tcPr>
          <w:p w14:paraId="3990E547" w14:textId="77777777" w:rsidR="00304DE3" w:rsidRPr="00000465" w:rsidRDefault="00A43995" w:rsidP="004E1852">
            <w:pPr>
              <w:spacing w:after="0"/>
              <w:jc w:val="left"/>
              <w:rPr>
                <w:color w:val="0000FF"/>
                <w:sz w:val="22"/>
                <w:szCs w:val="22"/>
                <w:u w:val="single"/>
                <w:lang w:val="fr-FR"/>
              </w:rPr>
            </w:pPr>
            <w:hyperlink r:id="rId196" w:tgtFrame="_parent" w:history="1">
              <w:r w:rsidR="00304DE3" w:rsidRPr="00000465">
                <w:rPr>
                  <w:color w:val="0000FF"/>
                  <w:sz w:val="22"/>
                  <w:u w:val="single"/>
                  <w:lang w:val="fr-FR"/>
                </w:rPr>
                <w:t>MPCS-540</w:t>
              </w:r>
            </w:hyperlink>
          </w:p>
        </w:tc>
        <w:tc>
          <w:tcPr>
            <w:tcW w:w="6215" w:type="dxa"/>
            <w:tcBorders>
              <w:top w:val="single" w:sz="4" w:space="0" w:color="auto"/>
              <w:left w:val="nil"/>
              <w:bottom w:val="single" w:sz="4" w:space="0" w:color="000000"/>
              <w:right w:val="single" w:sz="4" w:space="0" w:color="000000"/>
            </w:tcBorders>
            <w:shd w:val="clear" w:color="auto" w:fill="auto"/>
            <w:hideMark/>
          </w:tcPr>
          <w:p w14:paraId="3990E548" w14:textId="77777777" w:rsidR="00304DE3" w:rsidRPr="00000465" w:rsidRDefault="00304DE3" w:rsidP="00F676F0">
            <w:pPr>
              <w:spacing w:after="0"/>
              <w:jc w:val="left"/>
              <w:rPr>
                <w:rFonts w:cs="Arial"/>
                <w:color w:val="000000"/>
                <w:sz w:val="22"/>
                <w:szCs w:val="22"/>
                <w:lang w:val="fr-FR"/>
              </w:rPr>
            </w:pPr>
            <w:r w:rsidRPr="00000465">
              <w:rPr>
                <w:rFonts w:cs="Arial"/>
                <w:color w:val="000000"/>
                <w:sz w:val="22"/>
                <w:szCs w:val="22"/>
                <w:lang w:val="fr-FR"/>
              </w:rPr>
              <w:t>Inconsistent Auxiliary Specification document on L2- OWI product</w:t>
            </w:r>
          </w:p>
        </w:tc>
      </w:tr>
    </w:tbl>
    <w:p w14:paraId="3990E54A" w14:textId="77777777" w:rsidR="00081B44" w:rsidRDefault="00D46B59" w:rsidP="00D46B59">
      <w:pPr>
        <w:pStyle w:val="Caption"/>
        <w:rPr>
          <w:lang w:val="en-US"/>
        </w:rPr>
      </w:pPr>
      <w:bookmarkStart w:id="735" w:name="_Toc398190128"/>
      <w:bookmarkStart w:id="736" w:name="_Toc400445951"/>
      <w:r>
        <w:t xml:space="preserve">Table </w:t>
      </w:r>
      <w:r w:rsidR="004524AF">
        <w:fldChar w:fldCharType="begin"/>
      </w:r>
      <w:r w:rsidR="00F13B47">
        <w:instrText xml:space="preserve"> SEQ Table \* ARABIC </w:instrText>
      </w:r>
      <w:r w:rsidR="004524AF">
        <w:fldChar w:fldCharType="separate"/>
      </w:r>
      <w:r w:rsidR="00FE4CC0">
        <w:rPr>
          <w:noProof/>
        </w:rPr>
        <w:t>28</w:t>
      </w:r>
      <w:r w:rsidR="004524AF">
        <w:rPr>
          <w:noProof/>
        </w:rPr>
        <w:fldChar w:fldCharType="end"/>
      </w:r>
      <w:r>
        <w:t xml:space="preserve">: </w:t>
      </w:r>
      <w:r w:rsidR="00081B44">
        <w:rPr>
          <w:lang w:val="en-US"/>
        </w:rPr>
        <w:t>raised SPR concerning IPF algorithm verification for no particular processing unit</w:t>
      </w:r>
      <w:bookmarkEnd w:id="735"/>
      <w:bookmarkEnd w:id="736"/>
    </w:p>
    <w:p w14:paraId="3990E54B" w14:textId="77777777" w:rsidR="000B00C3" w:rsidRDefault="002C79CF" w:rsidP="00081B44">
      <w:pPr>
        <w:rPr>
          <w:lang w:val="en-US"/>
        </w:rPr>
      </w:pPr>
      <w:r>
        <w:rPr>
          <w:lang w:val="en-US"/>
        </w:rPr>
        <w:t>The m</w:t>
      </w:r>
      <w:r w:rsidR="000B00C3" w:rsidRPr="000B00C3">
        <w:rPr>
          <w:lang w:val="en-US"/>
        </w:rPr>
        <w:t>aintenance task of the IPF has been performed based on the</w:t>
      </w:r>
      <w:r w:rsidR="000B00C3">
        <w:rPr>
          <w:b/>
          <w:lang w:val="en-US"/>
        </w:rPr>
        <w:t xml:space="preserve"> </w:t>
      </w:r>
      <w:r w:rsidR="000B00C3" w:rsidRPr="00036DFB">
        <w:rPr>
          <w:lang w:val="en-US"/>
        </w:rPr>
        <w:t>problems encountered</w:t>
      </w:r>
      <w:r w:rsidR="00081B44">
        <w:rPr>
          <w:lang w:val="en-US"/>
        </w:rPr>
        <w:t xml:space="preserve">, documented </w:t>
      </w:r>
      <w:r w:rsidR="00626F28">
        <w:rPr>
          <w:lang w:val="en-US"/>
        </w:rPr>
        <w:t xml:space="preserve">in the </w:t>
      </w:r>
      <w:r w:rsidR="000B00C3">
        <w:rPr>
          <w:lang w:val="en-US"/>
        </w:rPr>
        <w:t>raised SPR described in the previous Tasks 6201 to 6202</w:t>
      </w:r>
      <w:r w:rsidR="00081B44">
        <w:rPr>
          <w:lang w:val="en-US"/>
        </w:rPr>
        <w:t xml:space="preserve">. </w:t>
      </w:r>
      <w:r w:rsidR="004E1852">
        <w:rPr>
          <w:lang w:val="en-US"/>
        </w:rPr>
        <w:t xml:space="preserve">Based on these corrections, two patch deliveries of the LOP-IPF algorithm were done the 26/06/2014 and 24/07/2014. They are described hereafter. </w:t>
      </w:r>
    </w:p>
    <w:p w14:paraId="3990E54C" w14:textId="77777777" w:rsidR="004E1852" w:rsidRPr="004E1852" w:rsidRDefault="004E1852" w:rsidP="004E1852">
      <w:pPr>
        <w:rPr>
          <w:u w:val="single"/>
          <w:lang w:val="en-US"/>
        </w:rPr>
      </w:pPr>
      <w:r w:rsidRPr="004E1852">
        <w:rPr>
          <w:u w:val="single"/>
          <w:lang w:val="en-US"/>
        </w:rPr>
        <w:t>LOP-IPF Delivery v2.3.3 (26/06/2014)</w:t>
      </w:r>
    </w:p>
    <w:p w14:paraId="3990E54D" w14:textId="77777777" w:rsidR="004E1852" w:rsidRDefault="004E1852" w:rsidP="004E1852">
      <w:pPr>
        <w:ind w:firstLine="708"/>
        <w:rPr>
          <w:lang w:val="en-US"/>
        </w:rPr>
      </w:pPr>
      <w:r>
        <w:rPr>
          <w:u w:val="single"/>
          <w:lang w:val="en-US"/>
        </w:rPr>
        <w:t>Fixed issues</w:t>
      </w:r>
      <w:r>
        <w:rPr>
          <w:lang w:val="en-US"/>
        </w:rPr>
        <w:t>:</w:t>
      </w:r>
    </w:p>
    <w:tbl>
      <w:tblPr>
        <w:tblW w:w="7797" w:type="dxa"/>
        <w:tblInd w:w="637" w:type="dxa"/>
        <w:tblCellMar>
          <w:top w:w="57" w:type="dxa"/>
          <w:left w:w="70" w:type="dxa"/>
          <w:right w:w="70" w:type="dxa"/>
        </w:tblCellMar>
        <w:tblLook w:val="04A0" w:firstRow="1" w:lastRow="0" w:firstColumn="1" w:lastColumn="0" w:noHBand="0" w:noVBand="1"/>
      </w:tblPr>
      <w:tblGrid>
        <w:gridCol w:w="1701"/>
        <w:gridCol w:w="6096"/>
      </w:tblGrid>
      <w:tr w:rsidR="004E1852" w:rsidRPr="00000465" w14:paraId="3990E550" w14:textId="77777777" w:rsidTr="00000465">
        <w:trPr>
          <w:trHeight w:val="375"/>
        </w:trPr>
        <w:tc>
          <w:tcPr>
            <w:tcW w:w="1701" w:type="dxa"/>
            <w:tcBorders>
              <w:top w:val="single" w:sz="4" w:space="0" w:color="000000"/>
              <w:left w:val="single" w:sz="4" w:space="0" w:color="000000"/>
              <w:bottom w:val="single" w:sz="4" w:space="0" w:color="000000"/>
              <w:right w:val="single" w:sz="4" w:space="0" w:color="000000"/>
            </w:tcBorders>
            <w:hideMark/>
          </w:tcPr>
          <w:p w14:paraId="3990E54E" w14:textId="77777777" w:rsidR="004E1852" w:rsidRPr="00000465" w:rsidRDefault="00A43995">
            <w:pPr>
              <w:spacing w:after="0"/>
              <w:jc w:val="left"/>
              <w:rPr>
                <w:color w:val="0000FF"/>
                <w:sz w:val="22"/>
                <w:szCs w:val="22"/>
                <w:u w:val="single"/>
                <w:lang w:val="fr-FR" w:eastAsia="en-US"/>
              </w:rPr>
            </w:pPr>
            <w:hyperlink r:id="rId197" w:history="1">
              <w:r w:rsidR="004E1852" w:rsidRPr="00000465">
                <w:rPr>
                  <w:rStyle w:val="Hyperlink"/>
                  <w:sz w:val="22"/>
                  <w:lang w:val="fr-FR" w:eastAsia="en-US"/>
                </w:rPr>
                <w:t>IPF-14</w:t>
              </w:r>
            </w:hyperlink>
          </w:p>
        </w:tc>
        <w:tc>
          <w:tcPr>
            <w:tcW w:w="6096" w:type="dxa"/>
            <w:tcBorders>
              <w:top w:val="single" w:sz="4" w:space="0" w:color="000000"/>
              <w:left w:val="nil"/>
              <w:bottom w:val="single" w:sz="4" w:space="0" w:color="000000"/>
              <w:right w:val="single" w:sz="4" w:space="0" w:color="000000"/>
            </w:tcBorders>
            <w:hideMark/>
          </w:tcPr>
          <w:p w14:paraId="3990E54F" w14:textId="77777777" w:rsidR="004E1852" w:rsidRPr="00000465" w:rsidRDefault="004E1852">
            <w:pPr>
              <w:spacing w:after="0"/>
              <w:jc w:val="left"/>
              <w:rPr>
                <w:rFonts w:cs="Arial"/>
                <w:color w:val="000000"/>
                <w:sz w:val="22"/>
                <w:szCs w:val="22"/>
                <w:lang w:val="en-US" w:eastAsia="en-US"/>
              </w:rPr>
            </w:pPr>
            <w:r w:rsidRPr="00000465">
              <w:rPr>
                <w:rFonts w:cs="Arial"/>
                <w:color w:val="000000"/>
                <w:sz w:val="22"/>
                <w:szCs w:val="22"/>
                <w:lang w:val="en-US" w:eastAsia="en-US"/>
              </w:rPr>
              <w:t>IPF LOP wrong environment variables for IDL part</w:t>
            </w:r>
          </w:p>
        </w:tc>
      </w:tr>
      <w:tr w:rsidR="004E1852" w:rsidRPr="00000465" w14:paraId="3990E553" w14:textId="77777777" w:rsidTr="00000465">
        <w:trPr>
          <w:trHeight w:val="551"/>
        </w:trPr>
        <w:tc>
          <w:tcPr>
            <w:tcW w:w="1701" w:type="dxa"/>
            <w:tcBorders>
              <w:top w:val="nil"/>
              <w:left w:val="single" w:sz="4" w:space="0" w:color="000000"/>
              <w:bottom w:val="single" w:sz="4" w:space="0" w:color="000000"/>
              <w:right w:val="single" w:sz="4" w:space="0" w:color="000000"/>
            </w:tcBorders>
            <w:hideMark/>
          </w:tcPr>
          <w:p w14:paraId="3990E551" w14:textId="77777777" w:rsidR="004E1852" w:rsidRPr="00000465" w:rsidRDefault="00A43995">
            <w:pPr>
              <w:spacing w:after="0"/>
              <w:jc w:val="left"/>
              <w:rPr>
                <w:color w:val="0000FF"/>
                <w:sz w:val="22"/>
                <w:szCs w:val="22"/>
                <w:u w:val="single"/>
                <w:lang w:val="fr-FR" w:eastAsia="en-US"/>
              </w:rPr>
            </w:pPr>
            <w:hyperlink r:id="rId198" w:history="1">
              <w:r w:rsidR="004E1852" w:rsidRPr="00000465">
                <w:rPr>
                  <w:rStyle w:val="Hyperlink"/>
                  <w:sz w:val="22"/>
                  <w:lang w:val="fr-FR" w:eastAsia="en-US"/>
                </w:rPr>
                <w:t>IPF-12</w:t>
              </w:r>
            </w:hyperlink>
          </w:p>
        </w:tc>
        <w:tc>
          <w:tcPr>
            <w:tcW w:w="6096" w:type="dxa"/>
            <w:tcBorders>
              <w:top w:val="nil"/>
              <w:left w:val="nil"/>
              <w:bottom w:val="single" w:sz="4" w:space="0" w:color="000000"/>
              <w:right w:val="single" w:sz="4" w:space="0" w:color="000000"/>
            </w:tcBorders>
            <w:hideMark/>
          </w:tcPr>
          <w:p w14:paraId="3990E552" w14:textId="77777777" w:rsidR="004E1852" w:rsidRPr="00000465" w:rsidRDefault="004E1852">
            <w:pPr>
              <w:spacing w:after="0"/>
              <w:jc w:val="left"/>
              <w:rPr>
                <w:rFonts w:cs="Arial"/>
                <w:color w:val="000000"/>
                <w:sz w:val="22"/>
                <w:szCs w:val="22"/>
                <w:lang w:val="en-US" w:eastAsia="en-US"/>
              </w:rPr>
            </w:pPr>
            <w:r w:rsidRPr="00000465">
              <w:rPr>
                <w:rFonts w:cs="Arial"/>
                <w:color w:val="000000"/>
                <w:sz w:val="22"/>
                <w:szCs w:val="22"/>
                <w:lang w:val="en-US" w:eastAsia="en-US"/>
              </w:rPr>
              <w:t>IPF LOP problem with multiple SLC/GRD product</w:t>
            </w:r>
          </w:p>
        </w:tc>
      </w:tr>
      <w:tr w:rsidR="004E1852" w:rsidRPr="00000465" w14:paraId="3990E556" w14:textId="77777777" w:rsidTr="00000465">
        <w:trPr>
          <w:trHeight w:val="575"/>
        </w:trPr>
        <w:tc>
          <w:tcPr>
            <w:tcW w:w="1701" w:type="dxa"/>
            <w:tcBorders>
              <w:top w:val="nil"/>
              <w:left w:val="single" w:sz="4" w:space="0" w:color="000000"/>
              <w:bottom w:val="single" w:sz="4" w:space="0" w:color="000000"/>
              <w:right w:val="single" w:sz="4" w:space="0" w:color="000000"/>
            </w:tcBorders>
            <w:hideMark/>
          </w:tcPr>
          <w:p w14:paraId="3990E554" w14:textId="77777777" w:rsidR="004E1852" w:rsidRPr="00000465" w:rsidRDefault="00A43995">
            <w:pPr>
              <w:spacing w:after="0"/>
              <w:jc w:val="left"/>
              <w:rPr>
                <w:color w:val="0000FF"/>
                <w:sz w:val="22"/>
                <w:szCs w:val="22"/>
                <w:u w:val="single"/>
                <w:lang w:val="fr-FR" w:eastAsia="en-US"/>
              </w:rPr>
            </w:pPr>
            <w:hyperlink r:id="rId199" w:history="1">
              <w:r w:rsidR="004E1852" w:rsidRPr="00000465">
                <w:rPr>
                  <w:rStyle w:val="Hyperlink"/>
                  <w:sz w:val="22"/>
                  <w:lang w:val="fr-FR" w:eastAsia="en-US"/>
                </w:rPr>
                <w:t>IPF-2</w:t>
              </w:r>
            </w:hyperlink>
          </w:p>
        </w:tc>
        <w:tc>
          <w:tcPr>
            <w:tcW w:w="6096" w:type="dxa"/>
            <w:tcBorders>
              <w:top w:val="nil"/>
              <w:left w:val="nil"/>
              <w:bottom w:val="single" w:sz="4" w:space="0" w:color="000000"/>
              <w:right w:val="single" w:sz="4" w:space="0" w:color="000000"/>
            </w:tcBorders>
            <w:hideMark/>
          </w:tcPr>
          <w:p w14:paraId="3990E555" w14:textId="77777777" w:rsidR="004E1852" w:rsidRPr="00000465" w:rsidRDefault="004E1852">
            <w:pPr>
              <w:spacing w:after="0"/>
              <w:jc w:val="left"/>
              <w:rPr>
                <w:rFonts w:cs="Arial"/>
                <w:color w:val="000000"/>
                <w:sz w:val="22"/>
                <w:szCs w:val="22"/>
                <w:lang w:val="en-US" w:eastAsia="en-US"/>
              </w:rPr>
            </w:pPr>
            <w:r w:rsidRPr="00000465">
              <w:rPr>
                <w:rFonts w:cs="Arial"/>
                <w:color w:val="000000"/>
                <w:sz w:val="22"/>
                <w:szCs w:val="22"/>
                <w:lang w:val="en-US" w:eastAsia="en-US"/>
              </w:rPr>
              <w:t>Data take ID in product file name not managed correctly by IPF LOP</w:t>
            </w:r>
          </w:p>
        </w:tc>
      </w:tr>
    </w:tbl>
    <w:p w14:paraId="3990E557" w14:textId="77777777" w:rsidR="004E1852" w:rsidRDefault="004E1852" w:rsidP="00205809">
      <w:pPr>
        <w:spacing w:before="120" w:after="0"/>
        <w:jc w:val="left"/>
      </w:pPr>
      <w:r>
        <w:t>Source code impacted:</w:t>
      </w:r>
    </w:p>
    <w:p w14:paraId="3990E558" w14:textId="77777777" w:rsidR="004E1852" w:rsidRDefault="004E1852" w:rsidP="00A25F7E">
      <w:pPr>
        <w:pStyle w:val="ListParagraph"/>
        <w:numPr>
          <w:ilvl w:val="0"/>
          <w:numId w:val="19"/>
        </w:numPr>
        <w:spacing w:after="0"/>
        <w:jc w:val="left"/>
      </w:pPr>
      <w:r>
        <w:t>Python part</w:t>
      </w:r>
    </w:p>
    <w:p w14:paraId="3990E559" w14:textId="77777777" w:rsidR="004E1852" w:rsidRDefault="004E1852" w:rsidP="00A25F7E">
      <w:pPr>
        <w:pStyle w:val="ListParagraph"/>
        <w:numPr>
          <w:ilvl w:val="0"/>
          <w:numId w:val="19"/>
        </w:numPr>
        <w:spacing w:after="0"/>
        <w:jc w:val="left"/>
      </w:pPr>
      <w:r>
        <w:t>IDL OWI</w:t>
      </w:r>
    </w:p>
    <w:p w14:paraId="3990E55A" w14:textId="77777777" w:rsidR="004E1852" w:rsidRDefault="004E1852" w:rsidP="00A25F7E">
      <w:pPr>
        <w:pStyle w:val="ListParagraph"/>
        <w:numPr>
          <w:ilvl w:val="0"/>
          <w:numId w:val="19"/>
        </w:numPr>
        <w:spacing w:after="0"/>
        <w:jc w:val="left"/>
      </w:pPr>
      <w:r>
        <w:t>IDL RVL/OSW</w:t>
      </w:r>
    </w:p>
    <w:p w14:paraId="3990E55B" w14:textId="77777777" w:rsidR="004E1852" w:rsidRDefault="004E1852" w:rsidP="004E1852">
      <w:pPr>
        <w:rPr>
          <w:lang w:val="en-US"/>
        </w:rPr>
      </w:pPr>
    </w:p>
    <w:p w14:paraId="3990E55C" w14:textId="77777777" w:rsidR="004E1852" w:rsidRDefault="004E1852" w:rsidP="004E1852">
      <w:pPr>
        <w:rPr>
          <w:lang w:val="en-US"/>
        </w:rPr>
      </w:pPr>
    </w:p>
    <w:p w14:paraId="3990E55D" w14:textId="77777777" w:rsidR="004E1852" w:rsidRPr="004E1852" w:rsidRDefault="004E1852" w:rsidP="004E1852">
      <w:pPr>
        <w:rPr>
          <w:u w:val="single"/>
          <w:lang w:val="en-US"/>
        </w:rPr>
      </w:pPr>
      <w:r w:rsidRPr="004E1852">
        <w:rPr>
          <w:u w:val="single"/>
          <w:lang w:val="en-US"/>
        </w:rPr>
        <w:t>LOP-IPF Delivery v2.3.4 (24/07/2014)</w:t>
      </w:r>
    </w:p>
    <w:p w14:paraId="3990E55E" w14:textId="77777777" w:rsidR="004E1852" w:rsidRDefault="004E1852" w:rsidP="004E1852">
      <w:pPr>
        <w:rPr>
          <w:lang w:val="en-US"/>
        </w:rPr>
      </w:pPr>
      <w:r>
        <w:rPr>
          <w:lang w:val="en-US"/>
        </w:rPr>
        <w:tab/>
      </w:r>
      <w:r>
        <w:rPr>
          <w:u w:val="single"/>
          <w:lang w:val="en-US"/>
        </w:rPr>
        <w:t>Fixed issues</w:t>
      </w:r>
      <w:r>
        <w:rPr>
          <w:lang w:val="en-US"/>
        </w:rPr>
        <w:t>:</w:t>
      </w:r>
    </w:p>
    <w:tbl>
      <w:tblPr>
        <w:tblW w:w="7797" w:type="dxa"/>
        <w:tblInd w:w="637" w:type="dxa"/>
        <w:tblCellMar>
          <w:top w:w="57" w:type="dxa"/>
          <w:left w:w="70" w:type="dxa"/>
          <w:right w:w="70" w:type="dxa"/>
        </w:tblCellMar>
        <w:tblLook w:val="04A0" w:firstRow="1" w:lastRow="0" w:firstColumn="1" w:lastColumn="0" w:noHBand="0" w:noVBand="1"/>
      </w:tblPr>
      <w:tblGrid>
        <w:gridCol w:w="1589"/>
        <w:gridCol w:w="6208"/>
      </w:tblGrid>
      <w:tr w:rsidR="004E1852" w:rsidRPr="00000465" w14:paraId="3990E561" w14:textId="77777777" w:rsidTr="00000465">
        <w:trPr>
          <w:trHeight w:val="480"/>
        </w:trPr>
        <w:tc>
          <w:tcPr>
            <w:tcW w:w="1589" w:type="dxa"/>
            <w:tcBorders>
              <w:top w:val="single" w:sz="4" w:space="0" w:color="000000"/>
              <w:left w:val="single" w:sz="4" w:space="0" w:color="000000"/>
              <w:bottom w:val="single" w:sz="4" w:space="0" w:color="000000"/>
              <w:right w:val="single" w:sz="4" w:space="0" w:color="000000"/>
            </w:tcBorders>
            <w:hideMark/>
          </w:tcPr>
          <w:p w14:paraId="3990E55F" w14:textId="77777777" w:rsidR="004E1852" w:rsidRPr="00000465" w:rsidRDefault="00A43995">
            <w:pPr>
              <w:spacing w:after="0"/>
              <w:jc w:val="left"/>
              <w:rPr>
                <w:color w:val="0000FF"/>
                <w:szCs w:val="20"/>
                <w:u w:val="single"/>
                <w:lang w:val="fr-FR" w:eastAsia="en-US"/>
              </w:rPr>
            </w:pPr>
            <w:hyperlink r:id="rId200" w:history="1">
              <w:r w:rsidR="004E1852" w:rsidRPr="00000465">
                <w:rPr>
                  <w:rStyle w:val="Hyperlink"/>
                  <w:szCs w:val="20"/>
                  <w:lang w:val="fr-FR" w:eastAsia="en-US"/>
                </w:rPr>
                <w:t>IPF-20</w:t>
              </w:r>
            </w:hyperlink>
          </w:p>
        </w:tc>
        <w:tc>
          <w:tcPr>
            <w:tcW w:w="6208" w:type="dxa"/>
            <w:tcBorders>
              <w:top w:val="single" w:sz="4" w:space="0" w:color="000000"/>
              <w:left w:val="nil"/>
              <w:bottom w:val="single" w:sz="4" w:space="0" w:color="000000"/>
              <w:right w:val="single" w:sz="4" w:space="0" w:color="000000"/>
            </w:tcBorders>
            <w:hideMark/>
          </w:tcPr>
          <w:p w14:paraId="3990E560"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SLC/GRD selecting problem when regexp matches multiple files</w:t>
            </w:r>
          </w:p>
        </w:tc>
      </w:tr>
      <w:tr w:rsidR="004E1852" w:rsidRPr="00000465" w14:paraId="3990E564" w14:textId="77777777" w:rsidTr="008C0FB0">
        <w:trPr>
          <w:trHeight w:val="418"/>
        </w:trPr>
        <w:tc>
          <w:tcPr>
            <w:tcW w:w="1589" w:type="dxa"/>
            <w:tcBorders>
              <w:top w:val="nil"/>
              <w:left w:val="single" w:sz="4" w:space="0" w:color="000000"/>
              <w:bottom w:val="single" w:sz="4" w:space="0" w:color="000000"/>
              <w:right w:val="single" w:sz="4" w:space="0" w:color="000000"/>
            </w:tcBorders>
            <w:hideMark/>
          </w:tcPr>
          <w:p w14:paraId="3990E562" w14:textId="77777777" w:rsidR="004E1852" w:rsidRPr="00000465" w:rsidRDefault="00A43995">
            <w:pPr>
              <w:spacing w:after="0"/>
              <w:jc w:val="left"/>
              <w:rPr>
                <w:color w:val="0000FF"/>
                <w:szCs w:val="20"/>
                <w:u w:val="single"/>
                <w:lang w:val="fr-FR" w:eastAsia="en-US"/>
              </w:rPr>
            </w:pPr>
            <w:hyperlink r:id="rId201" w:history="1">
              <w:r w:rsidR="004E1852" w:rsidRPr="00000465">
                <w:rPr>
                  <w:rStyle w:val="Hyperlink"/>
                  <w:szCs w:val="20"/>
                  <w:lang w:val="fr-FR" w:eastAsia="en-US"/>
                </w:rPr>
                <w:t>IPF-19</w:t>
              </w:r>
            </w:hyperlink>
          </w:p>
        </w:tc>
        <w:tc>
          <w:tcPr>
            <w:tcW w:w="6208" w:type="dxa"/>
            <w:tcBorders>
              <w:top w:val="nil"/>
              <w:left w:val="nil"/>
              <w:bottom w:val="single" w:sz="4" w:space="0" w:color="000000"/>
              <w:right w:val="single" w:sz="4" w:space="0" w:color="000000"/>
            </w:tcBorders>
            <w:hideMark/>
          </w:tcPr>
          <w:p w14:paraId="3990E563"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Problem when node Time_Interval/File_Name is empty in jobOrder</w:t>
            </w:r>
          </w:p>
        </w:tc>
      </w:tr>
      <w:tr w:rsidR="004E1852" w:rsidRPr="00000465" w14:paraId="3990E567" w14:textId="77777777" w:rsidTr="00000465">
        <w:trPr>
          <w:trHeight w:val="625"/>
        </w:trPr>
        <w:tc>
          <w:tcPr>
            <w:tcW w:w="1589" w:type="dxa"/>
            <w:tcBorders>
              <w:top w:val="nil"/>
              <w:left w:val="single" w:sz="4" w:space="0" w:color="000000"/>
              <w:bottom w:val="single" w:sz="4" w:space="0" w:color="000000"/>
              <w:right w:val="single" w:sz="4" w:space="0" w:color="000000"/>
            </w:tcBorders>
            <w:hideMark/>
          </w:tcPr>
          <w:p w14:paraId="3990E565" w14:textId="77777777" w:rsidR="004E1852" w:rsidRPr="00000465" w:rsidRDefault="00A43995">
            <w:pPr>
              <w:spacing w:after="0"/>
              <w:jc w:val="left"/>
              <w:rPr>
                <w:color w:val="0000FF"/>
                <w:szCs w:val="20"/>
                <w:u w:val="single"/>
                <w:lang w:val="fr-FR" w:eastAsia="en-US"/>
              </w:rPr>
            </w:pPr>
            <w:hyperlink r:id="rId202" w:history="1">
              <w:r w:rsidR="004E1852" w:rsidRPr="00000465">
                <w:rPr>
                  <w:rStyle w:val="Hyperlink"/>
                  <w:szCs w:val="20"/>
                  <w:lang w:val="fr-FR" w:eastAsia="en-US"/>
                </w:rPr>
                <w:t>IPF-16</w:t>
              </w:r>
            </w:hyperlink>
          </w:p>
        </w:tc>
        <w:tc>
          <w:tcPr>
            <w:tcW w:w="6208" w:type="dxa"/>
            <w:tcBorders>
              <w:top w:val="nil"/>
              <w:left w:val="nil"/>
              <w:bottom w:val="single" w:sz="4" w:space="0" w:color="000000"/>
              <w:right w:val="single" w:sz="4" w:space="0" w:color="000000"/>
            </w:tcBorders>
            <w:hideMark/>
          </w:tcPr>
          <w:p w14:paraId="3990E566"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Update LOP for two ECE inputs in Job Order, select ECE in accordance with polarity</w:t>
            </w:r>
          </w:p>
        </w:tc>
      </w:tr>
      <w:tr w:rsidR="004E1852" w:rsidRPr="00000465" w14:paraId="3990E56A" w14:textId="77777777" w:rsidTr="00000465">
        <w:trPr>
          <w:trHeight w:val="435"/>
        </w:trPr>
        <w:tc>
          <w:tcPr>
            <w:tcW w:w="1589" w:type="dxa"/>
            <w:tcBorders>
              <w:top w:val="nil"/>
              <w:left w:val="single" w:sz="4" w:space="0" w:color="000000"/>
              <w:bottom w:val="single" w:sz="4" w:space="0" w:color="000000"/>
              <w:right w:val="single" w:sz="4" w:space="0" w:color="000000"/>
            </w:tcBorders>
            <w:hideMark/>
          </w:tcPr>
          <w:p w14:paraId="3990E568" w14:textId="77777777" w:rsidR="004E1852" w:rsidRPr="00000465" w:rsidRDefault="00A43995">
            <w:pPr>
              <w:spacing w:after="0"/>
              <w:jc w:val="left"/>
              <w:rPr>
                <w:color w:val="0000FF"/>
                <w:szCs w:val="20"/>
                <w:u w:val="single"/>
                <w:lang w:val="fr-FR" w:eastAsia="en-US"/>
              </w:rPr>
            </w:pPr>
            <w:hyperlink r:id="rId203" w:history="1">
              <w:r w:rsidR="004E1852" w:rsidRPr="00000465">
                <w:rPr>
                  <w:rStyle w:val="Hyperlink"/>
                  <w:szCs w:val="20"/>
                  <w:lang w:val="fr-FR" w:eastAsia="en-US"/>
                </w:rPr>
                <w:t>IPF-15</w:t>
              </w:r>
            </w:hyperlink>
          </w:p>
        </w:tc>
        <w:tc>
          <w:tcPr>
            <w:tcW w:w="6208" w:type="dxa"/>
            <w:tcBorders>
              <w:top w:val="nil"/>
              <w:left w:val="nil"/>
              <w:bottom w:val="single" w:sz="4" w:space="0" w:color="000000"/>
              <w:right w:val="single" w:sz="4" w:space="0" w:color="000000"/>
            </w:tcBorders>
            <w:hideMark/>
          </w:tcPr>
          <w:p w14:paraId="3990E569"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RVL crash when treating Dual Pol product</w:t>
            </w:r>
          </w:p>
        </w:tc>
      </w:tr>
      <w:tr w:rsidR="004E1852" w:rsidRPr="00000465" w14:paraId="3990E56D" w14:textId="77777777" w:rsidTr="00000465">
        <w:trPr>
          <w:trHeight w:val="414"/>
        </w:trPr>
        <w:tc>
          <w:tcPr>
            <w:tcW w:w="1589" w:type="dxa"/>
            <w:tcBorders>
              <w:top w:val="nil"/>
              <w:left w:val="single" w:sz="4" w:space="0" w:color="000000"/>
              <w:bottom w:val="single" w:sz="4" w:space="0" w:color="000000"/>
              <w:right w:val="single" w:sz="4" w:space="0" w:color="000000"/>
            </w:tcBorders>
            <w:hideMark/>
          </w:tcPr>
          <w:p w14:paraId="3990E56B" w14:textId="77777777" w:rsidR="004E1852" w:rsidRPr="00000465" w:rsidRDefault="00A43995">
            <w:pPr>
              <w:spacing w:after="0"/>
              <w:jc w:val="left"/>
              <w:rPr>
                <w:color w:val="0000FF"/>
                <w:szCs w:val="20"/>
                <w:u w:val="single"/>
                <w:lang w:val="fr-FR" w:eastAsia="en-US"/>
              </w:rPr>
            </w:pPr>
            <w:hyperlink r:id="rId204" w:history="1">
              <w:r w:rsidR="004E1852" w:rsidRPr="00000465">
                <w:rPr>
                  <w:rStyle w:val="Hyperlink"/>
                  <w:szCs w:val="20"/>
                  <w:lang w:val="fr-FR" w:eastAsia="en-US"/>
                </w:rPr>
                <w:t>IPF-13</w:t>
              </w:r>
            </w:hyperlink>
          </w:p>
        </w:tc>
        <w:tc>
          <w:tcPr>
            <w:tcW w:w="6208" w:type="dxa"/>
            <w:tcBorders>
              <w:top w:val="nil"/>
              <w:left w:val="nil"/>
              <w:bottom w:val="single" w:sz="4" w:space="0" w:color="000000"/>
              <w:right w:val="single" w:sz="4" w:space="0" w:color="000000"/>
            </w:tcBorders>
            <w:hideMark/>
          </w:tcPr>
          <w:p w14:paraId="3990E56C"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IPF LOP problem with field acquisition_station in JobOrder</w:t>
            </w:r>
          </w:p>
        </w:tc>
      </w:tr>
      <w:tr w:rsidR="004E1852" w:rsidRPr="00000465" w14:paraId="3990E570" w14:textId="77777777" w:rsidTr="00000465">
        <w:trPr>
          <w:trHeight w:val="405"/>
        </w:trPr>
        <w:tc>
          <w:tcPr>
            <w:tcW w:w="1589" w:type="dxa"/>
            <w:tcBorders>
              <w:top w:val="nil"/>
              <w:left w:val="single" w:sz="4" w:space="0" w:color="000000"/>
              <w:bottom w:val="single" w:sz="4" w:space="0" w:color="000000"/>
              <w:right w:val="single" w:sz="4" w:space="0" w:color="000000"/>
            </w:tcBorders>
            <w:hideMark/>
          </w:tcPr>
          <w:p w14:paraId="3990E56E" w14:textId="77777777" w:rsidR="004E1852" w:rsidRPr="00000465" w:rsidRDefault="00A43995">
            <w:pPr>
              <w:spacing w:after="0"/>
              <w:jc w:val="left"/>
              <w:rPr>
                <w:color w:val="0000FF"/>
                <w:szCs w:val="20"/>
                <w:u w:val="single"/>
                <w:lang w:val="fr-FR" w:eastAsia="en-US"/>
              </w:rPr>
            </w:pPr>
            <w:hyperlink r:id="rId205" w:history="1">
              <w:r w:rsidR="004E1852" w:rsidRPr="00000465">
                <w:rPr>
                  <w:rStyle w:val="Hyperlink"/>
                  <w:szCs w:val="20"/>
                  <w:lang w:val="fr-FR" w:eastAsia="en-US"/>
                </w:rPr>
                <w:t>IPF-8</w:t>
              </w:r>
            </w:hyperlink>
          </w:p>
        </w:tc>
        <w:tc>
          <w:tcPr>
            <w:tcW w:w="6208" w:type="dxa"/>
            <w:tcBorders>
              <w:top w:val="nil"/>
              <w:left w:val="nil"/>
              <w:bottom w:val="single" w:sz="4" w:space="0" w:color="000000"/>
              <w:right w:val="single" w:sz="4" w:space="0" w:color="000000"/>
            </w:tcBorders>
            <w:hideMark/>
          </w:tcPr>
          <w:p w14:paraId="3990E56F" w14:textId="77777777" w:rsidR="004E1852" w:rsidRPr="00000465" w:rsidRDefault="004E1852">
            <w:pPr>
              <w:spacing w:after="0"/>
              <w:jc w:val="left"/>
              <w:rPr>
                <w:rFonts w:cs="Arial"/>
                <w:color w:val="000000"/>
                <w:szCs w:val="20"/>
                <w:lang w:val="en-US" w:eastAsia="en-US"/>
              </w:rPr>
            </w:pPr>
            <w:r w:rsidRPr="00000465">
              <w:rPr>
                <w:rFonts w:cs="Arial"/>
                <w:color w:val="000000"/>
                <w:szCs w:val="20"/>
                <w:lang w:val="en-US" w:eastAsia="en-US"/>
              </w:rPr>
              <w:t>Correction of conflicting data structures in OWI</w:t>
            </w:r>
          </w:p>
        </w:tc>
      </w:tr>
    </w:tbl>
    <w:p w14:paraId="3990E571" w14:textId="77777777" w:rsidR="004E1852" w:rsidRDefault="004E1852" w:rsidP="00205809">
      <w:pPr>
        <w:spacing w:before="120"/>
        <w:ind w:firstLine="708"/>
        <w:rPr>
          <w:lang w:val="en-US"/>
        </w:rPr>
      </w:pPr>
      <w:r>
        <w:rPr>
          <w:u w:val="single"/>
          <w:lang w:val="en-US"/>
        </w:rPr>
        <w:t>Deferred issues</w:t>
      </w:r>
      <w:r>
        <w:rPr>
          <w:lang w:val="en-US"/>
        </w:rPr>
        <w:t>:</w:t>
      </w:r>
    </w:p>
    <w:tbl>
      <w:tblPr>
        <w:tblW w:w="7823" w:type="dxa"/>
        <w:tblInd w:w="611" w:type="dxa"/>
        <w:tblCellMar>
          <w:top w:w="57" w:type="dxa"/>
          <w:left w:w="70" w:type="dxa"/>
          <w:right w:w="70" w:type="dxa"/>
        </w:tblCellMar>
        <w:tblLook w:val="04A0" w:firstRow="1" w:lastRow="0" w:firstColumn="1" w:lastColumn="0" w:noHBand="0" w:noVBand="1"/>
      </w:tblPr>
      <w:tblGrid>
        <w:gridCol w:w="1586"/>
        <w:gridCol w:w="6237"/>
      </w:tblGrid>
      <w:tr w:rsidR="004E1852" w:rsidRPr="008C0FB0" w14:paraId="3990E574" w14:textId="77777777" w:rsidTr="008C0FB0">
        <w:trPr>
          <w:trHeight w:val="300"/>
        </w:trPr>
        <w:tc>
          <w:tcPr>
            <w:tcW w:w="1586" w:type="dxa"/>
            <w:tcBorders>
              <w:top w:val="single" w:sz="4" w:space="0" w:color="000000"/>
              <w:left w:val="single" w:sz="4" w:space="0" w:color="000000"/>
              <w:bottom w:val="single" w:sz="4" w:space="0" w:color="000000"/>
              <w:right w:val="single" w:sz="4" w:space="0" w:color="000000"/>
            </w:tcBorders>
            <w:hideMark/>
          </w:tcPr>
          <w:p w14:paraId="3990E572" w14:textId="77777777" w:rsidR="004E1852" w:rsidRPr="008C0FB0" w:rsidRDefault="00A43995">
            <w:pPr>
              <w:spacing w:after="0"/>
              <w:jc w:val="left"/>
              <w:rPr>
                <w:color w:val="0000FF"/>
                <w:sz w:val="22"/>
                <w:szCs w:val="22"/>
                <w:u w:val="single"/>
                <w:lang w:val="fr-FR" w:eastAsia="en-US"/>
              </w:rPr>
            </w:pPr>
            <w:hyperlink r:id="rId206" w:history="1">
              <w:r w:rsidR="004E1852" w:rsidRPr="008C0FB0">
                <w:rPr>
                  <w:rStyle w:val="Hyperlink"/>
                  <w:sz w:val="22"/>
                  <w:lang w:val="fr-FR" w:eastAsia="en-US"/>
                </w:rPr>
                <w:t>IPF-18</w:t>
              </w:r>
            </w:hyperlink>
          </w:p>
        </w:tc>
        <w:tc>
          <w:tcPr>
            <w:tcW w:w="6237" w:type="dxa"/>
            <w:tcBorders>
              <w:top w:val="single" w:sz="4" w:space="0" w:color="000000"/>
              <w:left w:val="nil"/>
              <w:bottom w:val="single" w:sz="4" w:space="0" w:color="000000"/>
              <w:right w:val="single" w:sz="4" w:space="0" w:color="000000"/>
            </w:tcBorders>
            <w:hideMark/>
          </w:tcPr>
          <w:p w14:paraId="3990E573" w14:textId="77777777" w:rsidR="004E1852" w:rsidRPr="008C0FB0" w:rsidRDefault="004E1852">
            <w:pPr>
              <w:spacing w:after="0"/>
              <w:jc w:val="left"/>
              <w:rPr>
                <w:rFonts w:cs="Arial"/>
                <w:color w:val="000000"/>
                <w:sz w:val="22"/>
                <w:szCs w:val="22"/>
                <w:lang w:val="en-US" w:eastAsia="en-US"/>
              </w:rPr>
            </w:pPr>
            <w:r w:rsidRPr="008C0FB0">
              <w:rPr>
                <w:rFonts w:cs="Arial"/>
                <w:color w:val="000000"/>
                <w:sz w:val="22"/>
                <w:szCs w:val="22"/>
                <w:lang w:val="en-US" w:eastAsia="en-US"/>
              </w:rPr>
              <w:t>JobOrder Interface not compliant with applicable specification</w:t>
            </w:r>
          </w:p>
        </w:tc>
      </w:tr>
      <w:tr w:rsidR="004E1852" w:rsidRPr="008C0FB0" w14:paraId="3990E577" w14:textId="77777777" w:rsidTr="008C0FB0">
        <w:trPr>
          <w:trHeight w:val="300"/>
        </w:trPr>
        <w:tc>
          <w:tcPr>
            <w:tcW w:w="1586" w:type="dxa"/>
            <w:tcBorders>
              <w:top w:val="nil"/>
              <w:left w:val="single" w:sz="4" w:space="0" w:color="000000"/>
              <w:bottom w:val="single" w:sz="4" w:space="0" w:color="000000"/>
              <w:right w:val="single" w:sz="4" w:space="0" w:color="000000"/>
            </w:tcBorders>
            <w:hideMark/>
          </w:tcPr>
          <w:p w14:paraId="3990E575" w14:textId="77777777" w:rsidR="004E1852" w:rsidRPr="008C0FB0" w:rsidRDefault="00A43995">
            <w:pPr>
              <w:spacing w:after="0"/>
              <w:jc w:val="left"/>
              <w:rPr>
                <w:color w:val="0000FF"/>
                <w:sz w:val="22"/>
                <w:szCs w:val="22"/>
                <w:u w:val="single"/>
                <w:lang w:val="fr-FR" w:eastAsia="en-US"/>
              </w:rPr>
            </w:pPr>
            <w:hyperlink r:id="rId207" w:history="1">
              <w:r w:rsidR="004E1852" w:rsidRPr="008C0FB0">
                <w:rPr>
                  <w:rStyle w:val="Hyperlink"/>
                  <w:sz w:val="22"/>
                  <w:lang w:val="fr-FR" w:eastAsia="en-US"/>
                </w:rPr>
                <w:t>IPF-6</w:t>
              </w:r>
            </w:hyperlink>
          </w:p>
        </w:tc>
        <w:tc>
          <w:tcPr>
            <w:tcW w:w="6237" w:type="dxa"/>
            <w:tcBorders>
              <w:top w:val="nil"/>
              <w:left w:val="nil"/>
              <w:bottom w:val="single" w:sz="4" w:space="0" w:color="000000"/>
              <w:right w:val="single" w:sz="4" w:space="0" w:color="000000"/>
            </w:tcBorders>
            <w:hideMark/>
          </w:tcPr>
          <w:p w14:paraId="3990E576" w14:textId="77777777" w:rsidR="004E1852" w:rsidRPr="008C0FB0" w:rsidRDefault="004E1852">
            <w:pPr>
              <w:spacing w:after="0"/>
              <w:jc w:val="left"/>
              <w:rPr>
                <w:rFonts w:cs="Arial"/>
                <w:color w:val="000000"/>
                <w:sz w:val="22"/>
                <w:szCs w:val="22"/>
                <w:lang w:val="en-US" w:eastAsia="en-US"/>
              </w:rPr>
            </w:pPr>
            <w:r w:rsidRPr="008C0FB0">
              <w:rPr>
                <w:rFonts w:cs="Arial"/>
                <w:color w:val="000000"/>
                <w:sz w:val="22"/>
                <w:szCs w:val="22"/>
                <w:lang w:val="en-US" w:eastAsia="en-US"/>
              </w:rPr>
              <w:t>Update OWI in order to use BigTiff library from Norut</w:t>
            </w:r>
          </w:p>
        </w:tc>
      </w:tr>
    </w:tbl>
    <w:p w14:paraId="3990E578" w14:textId="77777777" w:rsidR="004E1852" w:rsidRDefault="004E1852" w:rsidP="00205809">
      <w:pPr>
        <w:spacing w:before="100" w:beforeAutospacing="1" w:after="0"/>
        <w:jc w:val="left"/>
      </w:pPr>
      <w:r>
        <w:t>Source code impacted:</w:t>
      </w:r>
    </w:p>
    <w:p w14:paraId="3990E579" w14:textId="77777777" w:rsidR="004E1852" w:rsidRDefault="004E1852" w:rsidP="00A25F7E">
      <w:pPr>
        <w:pStyle w:val="ListParagraph"/>
        <w:numPr>
          <w:ilvl w:val="0"/>
          <w:numId w:val="19"/>
        </w:numPr>
        <w:spacing w:after="0"/>
        <w:jc w:val="left"/>
      </w:pPr>
      <w:r>
        <w:t>Python part</w:t>
      </w:r>
    </w:p>
    <w:p w14:paraId="3990E57A" w14:textId="77777777" w:rsidR="004E1852" w:rsidRDefault="004E1852" w:rsidP="00A25F7E">
      <w:pPr>
        <w:pStyle w:val="ListParagraph"/>
        <w:numPr>
          <w:ilvl w:val="0"/>
          <w:numId w:val="19"/>
        </w:numPr>
        <w:spacing w:after="0"/>
        <w:jc w:val="left"/>
      </w:pPr>
      <w:r>
        <w:t>IDL OWI</w:t>
      </w:r>
    </w:p>
    <w:p w14:paraId="3990E57B" w14:textId="77777777" w:rsidR="004E1852" w:rsidRDefault="004E1852" w:rsidP="00A25F7E">
      <w:pPr>
        <w:pStyle w:val="ListParagraph"/>
        <w:numPr>
          <w:ilvl w:val="0"/>
          <w:numId w:val="19"/>
        </w:numPr>
        <w:spacing w:after="0"/>
        <w:jc w:val="left"/>
      </w:pPr>
      <w:r>
        <w:t>IDL RVL/OSW</w:t>
      </w:r>
    </w:p>
    <w:p w14:paraId="3990E57C" w14:textId="77777777" w:rsidR="004E1852" w:rsidRPr="000B00C3" w:rsidRDefault="004E1852" w:rsidP="00081B44">
      <w:pPr>
        <w:rPr>
          <w:b/>
          <w:lang w:val="en-US"/>
        </w:rPr>
      </w:pPr>
    </w:p>
    <w:p w14:paraId="3990E57D" w14:textId="77777777" w:rsidR="008E5287" w:rsidRPr="00E94021" w:rsidRDefault="008E5287" w:rsidP="008E5287">
      <w:pPr>
        <w:rPr>
          <w:b/>
          <w:lang w:val="en-US"/>
        </w:rPr>
      </w:pPr>
      <w:r w:rsidRPr="00E94021">
        <w:rPr>
          <w:b/>
          <w:lang w:val="en-US"/>
        </w:rPr>
        <w:t>T6206: IPF algorithm updates verification</w:t>
      </w:r>
    </w:p>
    <w:p w14:paraId="3990E57E" w14:textId="77777777" w:rsidR="00E94021" w:rsidRDefault="000406D2" w:rsidP="000D13F5">
      <w:pPr>
        <w:rPr>
          <w:color w:val="000000"/>
          <w:szCs w:val="20"/>
          <w:lang w:val="en-US"/>
        </w:rPr>
      </w:pPr>
      <w:r>
        <w:rPr>
          <w:color w:val="000000"/>
          <w:szCs w:val="20"/>
          <w:lang w:val="en-US"/>
        </w:rPr>
        <w:lastRenderedPageBreak/>
        <w:t xml:space="preserve">The delivered </w:t>
      </w:r>
      <w:r>
        <w:rPr>
          <w:lang w:val="en-US"/>
        </w:rPr>
        <w:t>LOP-IPF algorithms have been tested</w:t>
      </w:r>
      <w:r w:rsidR="00234F2C">
        <w:rPr>
          <w:lang w:val="en-US"/>
        </w:rPr>
        <w:t>,</w:t>
      </w:r>
      <w:r>
        <w:rPr>
          <w:lang w:val="en-US"/>
        </w:rPr>
        <w:t xml:space="preserve"> </w:t>
      </w:r>
      <w:r w:rsidR="00234F2C">
        <w:rPr>
          <w:lang w:val="en-US"/>
        </w:rPr>
        <w:t xml:space="preserve">during the development-phase tests, </w:t>
      </w:r>
      <w:r>
        <w:rPr>
          <w:lang w:val="en-US"/>
        </w:rPr>
        <w:t>on some samples of internal L1 products generated by the IPF-SA. However, c</w:t>
      </w:r>
      <w:r w:rsidR="000D13F5" w:rsidRPr="000D13F5">
        <w:rPr>
          <w:color w:val="000000"/>
          <w:szCs w:val="20"/>
          <w:lang w:val="en-US"/>
        </w:rPr>
        <w:t>urrently</w:t>
      </w:r>
      <w:r w:rsidR="004E1852">
        <w:rPr>
          <w:color w:val="000000"/>
          <w:szCs w:val="20"/>
          <w:lang w:val="en-US"/>
        </w:rPr>
        <w:t>,</w:t>
      </w:r>
      <w:r w:rsidR="000D13F5" w:rsidRPr="000D13F5">
        <w:rPr>
          <w:color w:val="000000"/>
          <w:szCs w:val="20"/>
          <w:lang w:val="en-US"/>
        </w:rPr>
        <w:t xml:space="preserve"> no update of the LOP algorithm </w:t>
      </w:r>
      <w:r>
        <w:rPr>
          <w:color w:val="000000"/>
          <w:szCs w:val="20"/>
          <w:lang w:val="en-US"/>
        </w:rPr>
        <w:t xml:space="preserve">is </w:t>
      </w:r>
      <w:r w:rsidR="000D13F5" w:rsidRPr="000D13F5">
        <w:rPr>
          <w:color w:val="000000"/>
          <w:szCs w:val="20"/>
          <w:lang w:val="en-US"/>
        </w:rPr>
        <w:t>deployed</w:t>
      </w:r>
      <w:r w:rsidR="00BF08EE">
        <w:rPr>
          <w:color w:val="000000"/>
          <w:szCs w:val="20"/>
          <w:lang w:val="en-US"/>
        </w:rPr>
        <w:t xml:space="preserve"> on the PDGS and </w:t>
      </w:r>
      <w:r w:rsidR="00BF08EE" w:rsidRPr="000D13F5">
        <w:rPr>
          <w:color w:val="000000"/>
          <w:szCs w:val="20"/>
          <w:lang w:val="en-US"/>
        </w:rPr>
        <w:t>no massive production of L2 is in place.</w:t>
      </w:r>
      <w:r w:rsidR="00BF08EE">
        <w:rPr>
          <w:color w:val="000000"/>
          <w:szCs w:val="20"/>
          <w:lang w:val="en-US"/>
        </w:rPr>
        <w:t xml:space="preserve"> </w:t>
      </w:r>
      <w:r w:rsidR="000D13F5" w:rsidRPr="000D13F5">
        <w:rPr>
          <w:color w:val="000000"/>
          <w:szCs w:val="20"/>
          <w:lang w:val="en-US"/>
        </w:rPr>
        <w:t>Thus</w:t>
      </w:r>
      <w:r w:rsidR="004E1852">
        <w:rPr>
          <w:color w:val="000000"/>
          <w:szCs w:val="20"/>
          <w:lang w:val="en-US"/>
        </w:rPr>
        <w:t xml:space="preserve">, the activity </w:t>
      </w:r>
      <w:r>
        <w:rPr>
          <w:color w:val="000000"/>
          <w:szCs w:val="20"/>
          <w:lang w:val="en-US"/>
        </w:rPr>
        <w:t>could not have</w:t>
      </w:r>
      <w:r w:rsidR="004E1852">
        <w:rPr>
          <w:color w:val="000000"/>
          <w:szCs w:val="20"/>
          <w:lang w:val="en-US"/>
        </w:rPr>
        <w:t xml:space="preserve"> </w:t>
      </w:r>
      <w:r>
        <w:rPr>
          <w:color w:val="000000"/>
          <w:szCs w:val="20"/>
          <w:lang w:val="en-US"/>
        </w:rPr>
        <w:t>really</w:t>
      </w:r>
      <w:r w:rsidR="004E1852">
        <w:rPr>
          <w:color w:val="000000"/>
          <w:szCs w:val="20"/>
          <w:lang w:val="en-US"/>
        </w:rPr>
        <w:t xml:space="preserve"> start</w:t>
      </w:r>
      <w:r>
        <w:rPr>
          <w:color w:val="000000"/>
          <w:szCs w:val="20"/>
          <w:lang w:val="en-US"/>
        </w:rPr>
        <w:t>ed</w:t>
      </w:r>
      <w:r w:rsidR="000D13F5" w:rsidRPr="000D13F5">
        <w:rPr>
          <w:color w:val="000000"/>
          <w:szCs w:val="20"/>
          <w:lang w:val="en-US"/>
        </w:rPr>
        <w:t>.</w:t>
      </w:r>
      <w:r w:rsidR="00BF08EE">
        <w:rPr>
          <w:color w:val="000000"/>
          <w:szCs w:val="20"/>
          <w:lang w:val="en-US"/>
        </w:rPr>
        <w:t xml:space="preserve"> </w:t>
      </w:r>
    </w:p>
    <w:p w14:paraId="3990E57F" w14:textId="77777777" w:rsidR="008E5287" w:rsidRPr="00E94021" w:rsidRDefault="008E5287" w:rsidP="008E5287">
      <w:pPr>
        <w:rPr>
          <w:b/>
          <w:lang w:val="en-US"/>
        </w:rPr>
      </w:pPr>
      <w:r w:rsidRPr="00E94021">
        <w:rPr>
          <w:b/>
          <w:lang w:val="en-US"/>
        </w:rPr>
        <w:t>T6207: AUX files update</w:t>
      </w:r>
    </w:p>
    <w:p w14:paraId="3990E580" w14:textId="77777777" w:rsidR="008E5287" w:rsidRPr="008E5287" w:rsidRDefault="004917D7" w:rsidP="008E5287">
      <w:pPr>
        <w:rPr>
          <w:lang w:val="en-US"/>
        </w:rPr>
      </w:pPr>
      <w:r>
        <w:rPr>
          <w:lang w:val="en-US"/>
        </w:rPr>
        <w:t>No updates of the AUX files have been performed. Since L2 products are not generated in routine, there is no way to perform validation in order to perform AUX-file evolution.</w:t>
      </w:r>
    </w:p>
    <w:p w14:paraId="3990E581" w14:textId="77777777" w:rsidR="008E5287" w:rsidRPr="00511901" w:rsidRDefault="008E5287" w:rsidP="008E5287">
      <w:pPr>
        <w:pStyle w:val="Heading3"/>
        <w:numPr>
          <w:ilvl w:val="2"/>
          <w:numId w:val="1"/>
        </w:numPr>
        <w:rPr>
          <w:lang w:val="en-US"/>
        </w:rPr>
      </w:pPr>
      <w:bookmarkStart w:id="737" w:name="_Toc355698333"/>
      <w:bookmarkStart w:id="738" w:name="_Toc374368739"/>
      <w:bookmarkStart w:id="739" w:name="_Toc394305008"/>
      <w:bookmarkStart w:id="740" w:name="_Toc398190252"/>
      <w:bookmarkStart w:id="741" w:name="_Toc399940636"/>
      <w:r>
        <w:rPr>
          <w:lang w:val="en-US"/>
        </w:rPr>
        <w:t>L1-&gt;L2 IPF Output Products V</w:t>
      </w:r>
      <w:r w:rsidRPr="003C4F86">
        <w:rPr>
          <w:lang w:val="en-US"/>
        </w:rPr>
        <w:t>erification</w:t>
      </w:r>
      <w:bookmarkEnd w:id="737"/>
      <w:bookmarkEnd w:id="738"/>
      <w:bookmarkEnd w:id="739"/>
      <w:bookmarkEnd w:id="740"/>
      <w:bookmarkEnd w:id="741"/>
    </w:p>
    <w:p w14:paraId="3990E582" w14:textId="77777777" w:rsidR="00E7718A" w:rsidRPr="00E94021" w:rsidRDefault="008E5287" w:rsidP="008E5287">
      <w:pPr>
        <w:rPr>
          <w:b/>
          <w:lang w:val="en-US"/>
        </w:rPr>
      </w:pPr>
      <w:r w:rsidRPr="00E94021">
        <w:rPr>
          <w:b/>
          <w:lang w:val="en-US"/>
        </w:rPr>
        <w:t>T6301: L2 Format verification</w:t>
      </w:r>
    </w:p>
    <w:p w14:paraId="3990E583" w14:textId="77777777" w:rsidR="004917D7" w:rsidRDefault="00081B44" w:rsidP="004917D7">
      <w:pPr>
        <w:rPr>
          <w:lang w:val="en-US"/>
        </w:rPr>
      </w:pPr>
      <w:r>
        <w:rPr>
          <w:lang w:val="en-US"/>
        </w:rPr>
        <w:t>S</w:t>
      </w:r>
      <w:r w:rsidRPr="004917D7">
        <w:rPr>
          <w:lang w:val="en-US"/>
        </w:rPr>
        <w:t>ince no L2 products is generated by the PDGS</w:t>
      </w:r>
      <w:r>
        <w:rPr>
          <w:lang w:val="en-US"/>
        </w:rPr>
        <w:t>, f</w:t>
      </w:r>
      <w:r w:rsidR="004917D7" w:rsidRPr="004917D7">
        <w:rPr>
          <w:lang w:val="en-US"/>
        </w:rPr>
        <w:t>ormat verification has been done of some produc</w:t>
      </w:r>
      <w:r>
        <w:rPr>
          <w:lang w:val="en-US"/>
        </w:rPr>
        <w:t>ts generated by LOP Stand Alone. The list of the SPR raised related to this task i</w:t>
      </w:r>
      <w:r w:rsidR="00304DE3">
        <w:rPr>
          <w:lang w:val="en-US"/>
        </w:rPr>
        <w:t>s sum up in the following table.</w:t>
      </w:r>
    </w:p>
    <w:tbl>
      <w:tblPr>
        <w:tblW w:w="7780" w:type="dxa"/>
        <w:jc w:val="center"/>
        <w:tblInd w:w="65" w:type="dxa"/>
        <w:tblCellMar>
          <w:top w:w="57" w:type="dxa"/>
          <w:left w:w="70" w:type="dxa"/>
          <w:right w:w="70" w:type="dxa"/>
        </w:tblCellMar>
        <w:tblLook w:val="04A0" w:firstRow="1" w:lastRow="0" w:firstColumn="1" w:lastColumn="0" w:noHBand="0" w:noVBand="1"/>
      </w:tblPr>
      <w:tblGrid>
        <w:gridCol w:w="1848"/>
        <w:gridCol w:w="5932"/>
      </w:tblGrid>
      <w:tr w:rsidR="00304DE3" w:rsidRPr="008C0FB0" w14:paraId="3990E586" w14:textId="77777777" w:rsidTr="008C0FB0">
        <w:trPr>
          <w:trHeight w:val="300"/>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auto"/>
            <w:hideMark/>
          </w:tcPr>
          <w:p w14:paraId="3990E584" w14:textId="77777777" w:rsidR="00304DE3" w:rsidRPr="008C0FB0" w:rsidRDefault="00A43995" w:rsidP="00304DE3">
            <w:pPr>
              <w:spacing w:after="0"/>
              <w:jc w:val="left"/>
              <w:rPr>
                <w:color w:val="0000FF"/>
                <w:szCs w:val="20"/>
                <w:u w:val="single"/>
                <w:lang w:val="fr-FR"/>
              </w:rPr>
            </w:pPr>
            <w:hyperlink r:id="rId208" w:tgtFrame="_parent" w:history="1">
              <w:r w:rsidR="00304DE3" w:rsidRPr="008C0FB0">
                <w:rPr>
                  <w:color w:val="0000FF"/>
                  <w:szCs w:val="20"/>
                  <w:u w:val="single"/>
                  <w:lang w:val="fr-FR"/>
                </w:rPr>
                <w:t>MPCS-604</w:t>
              </w:r>
            </w:hyperlink>
          </w:p>
        </w:tc>
        <w:tc>
          <w:tcPr>
            <w:tcW w:w="5932" w:type="dxa"/>
            <w:tcBorders>
              <w:top w:val="single" w:sz="4" w:space="0" w:color="000000"/>
              <w:left w:val="nil"/>
              <w:bottom w:val="single" w:sz="4" w:space="0" w:color="000000"/>
              <w:right w:val="single" w:sz="4" w:space="0" w:color="000000"/>
            </w:tcBorders>
            <w:shd w:val="clear" w:color="auto" w:fill="auto"/>
            <w:hideMark/>
          </w:tcPr>
          <w:p w14:paraId="3990E585" w14:textId="77777777" w:rsidR="00304DE3" w:rsidRPr="008C0FB0" w:rsidRDefault="00304DE3" w:rsidP="00304DE3">
            <w:pPr>
              <w:spacing w:after="0"/>
              <w:jc w:val="left"/>
              <w:rPr>
                <w:rFonts w:cs="Arial"/>
                <w:color w:val="000000"/>
                <w:szCs w:val="20"/>
                <w:lang w:val="fr-FR"/>
              </w:rPr>
            </w:pPr>
            <w:r w:rsidRPr="008C0FB0">
              <w:rPr>
                <w:rFonts w:cs="Arial"/>
                <w:color w:val="000000"/>
                <w:szCs w:val="20"/>
                <w:lang w:val="fr-FR"/>
              </w:rPr>
              <w:t>IPF LOP owiRadVel variable contains strange patterns</w:t>
            </w:r>
          </w:p>
        </w:tc>
      </w:tr>
      <w:tr w:rsidR="00304DE3" w:rsidRPr="008C0FB0" w14:paraId="3990E589" w14:textId="77777777" w:rsidTr="008C0FB0">
        <w:trPr>
          <w:trHeight w:val="30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87" w14:textId="77777777" w:rsidR="00304DE3" w:rsidRPr="008C0FB0" w:rsidRDefault="00A43995" w:rsidP="00304DE3">
            <w:pPr>
              <w:spacing w:after="0"/>
              <w:jc w:val="left"/>
              <w:rPr>
                <w:color w:val="0000FF"/>
                <w:szCs w:val="20"/>
                <w:u w:val="single"/>
                <w:lang w:val="fr-FR"/>
              </w:rPr>
            </w:pPr>
            <w:hyperlink r:id="rId209" w:tgtFrame="_parent" w:history="1">
              <w:r w:rsidR="00304DE3" w:rsidRPr="008C0FB0">
                <w:rPr>
                  <w:color w:val="0000FF"/>
                  <w:szCs w:val="20"/>
                  <w:u w:val="single"/>
                  <w:lang w:val="fr-FR"/>
                </w:rPr>
                <w:t>MPCS-562</w:t>
              </w:r>
            </w:hyperlink>
          </w:p>
        </w:tc>
        <w:tc>
          <w:tcPr>
            <w:tcW w:w="5932" w:type="dxa"/>
            <w:tcBorders>
              <w:top w:val="nil"/>
              <w:left w:val="nil"/>
              <w:bottom w:val="single" w:sz="4" w:space="0" w:color="000000"/>
              <w:right w:val="single" w:sz="4" w:space="0" w:color="000000"/>
            </w:tcBorders>
            <w:shd w:val="clear" w:color="auto" w:fill="auto"/>
            <w:hideMark/>
          </w:tcPr>
          <w:p w14:paraId="3990E588" w14:textId="77777777" w:rsidR="00304DE3" w:rsidRPr="008C0FB0" w:rsidRDefault="00304DE3" w:rsidP="00304DE3">
            <w:pPr>
              <w:spacing w:after="0"/>
              <w:jc w:val="left"/>
              <w:rPr>
                <w:rFonts w:cs="Arial"/>
                <w:color w:val="000000"/>
                <w:szCs w:val="20"/>
                <w:lang w:val="en-US"/>
              </w:rPr>
            </w:pPr>
            <w:r w:rsidRPr="008C0FB0">
              <w:rPr>
                <w:rFonts w:cs="Arial"/>
                <w:color w:val="000000"/>
                <w:szCs w:val="20"/>
                <w:lang w:val="en-US"/>
              </w:rPr>
              <w:t>OCN WV filename inconsistent with incidence angles</w:t>
            </w:r>
          </w:p>
        </w:tc>
      </w:tr>
      <w:tr w:rsidR="00304DE3" w:rsidRPr="008C0FB0" w14:paraId="3990E58C" w14:textId="77777777" w:rsidTr="008C0FB0">
        <w:trPr>
          <w:trHeight w:val="57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8A" w14:textId="77777777" w:rsidR="00304DE3" w:rsidRPr="008C0FB0" w:rsidRDefault="00A43995" w:rsidP="00304DE3">
            <w:pPr>
              <w:spacing w:after="0"/>
              <w:jc w:val="left"/>
              <w:rPr>
                <w:color w:val="0000FF"/>
                <w:szCs w:val="20"/>
                <w:u w:val="single"/>
                <w:lang w:val="fr-FR"/>
              </w:rPr>
            </w:pPr>
            <w:hyperlink r:id="rId210" w:tgtFrame="_parent" w:history="1">
              <w:r w:rsidR="00304DE3" w:rsidRPr="008C0FB0">
                <w:rPr>
                  <w:color w:val="0000FF"/>
                  <w:szCs w:val="20"/>
                  <w:u w:val="single"/>
                  <w:lang w:val="fr-FR"/>
                </w:rPr>
                <w:t>MPCS-545</w:t>
              </w:r>
            </w:hyperlink>
          </w:p>
        </w:tc>
        <w:tc>
          <w:tcPr>
            <w:tcW w:w="5932" w:type="dxa"/>
            <w:tcBorders>
              <w:top w:val="nil"/>
              <w:left w:val="nil"/>
              <w:bottom w:val="single" w:sz="4" w:space="0" w:color="000000"/>
              <w:right w:val="single" w:sz="4" w:space="0" w:color="000000"/>
            </w:tcBorders>
            <w:shd w:val="clear" w:color="auto" w:fill="auto"/>
            <w:hideMark/>
          </w:tcPr>
          <w:p w14:paraId="3990E58B" w14:textId="77777777" w:rsidR="00304DE3" w:rsidRPr="008C0FB0" w:rsidRDefault="00304DE3" w:rsidP="00304DE3">
            <w:pPr>
              <w:spacing w:after="0"/>
              <w:jc w:val="left"/>
              <w:rPr>
                <w:rFonts w:cs="Arial"/>
                <w:color w:val="000000"/>
                <w:szCs w:val="20"/>
                <w:lang w:val="en-US"/>
              </w:rPr>
            </w:pPr>
            <w:r w:rsidRPr="008C0FB0">
              <w:rPr>
                <w:rFonts w:cs="Arial"/>
                <w:color w:val="000000"/>
                <w:szCs w:val="20"/>
                <w:lang w:val="en-US"/>
              </w:rPr>
              <w:t>WV OCN RVL component positions do not match OSW component positions</w:t>
            </w:r>
          </w:p>
        </w:tc>
      </w:tr>
      <w:tr w:rsidR="00304DE3" w:rsidRPr="008C0FB0" w14:paraId="3990E58F" w14:textId="77777777" w:rsidTr="008C0FB0">
        <w:trPr>
          <w:trHeight w:val="30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8D" w14:textId="77777777" w:rsidR="00304DE3" w:rsidRPr="008C0FB0" w:rsidRDefault="00A43995" w:rsidP="00304DE3">
            <w:pPr>
              <w:spacing w:after="0"/>
              <w:jc w:val="left"/>
              <w:rPr>
                <w:color w:val="0000FF"/>
                <w:szCs w:val="20"/>
                <w:u w:val="single"/>
                <w:lang w:val="fr-FR"/>
              </w:rPr>
            </w:pPr>
            <w:hyperlink r:id="rId211" w:tgtFrame="_parent" w:history="1">
              <w:r w:rsidR="00304DE3" w:rsidRPr="008C0FB0">
                <w:rPr>
                  <w:color w:val="0000FF"/>
                  <w:szCs w:val="20"/>
                  <w:u w:val="single"/>
                  <w:lang w:val="fr-FR"/>
                </w:rPr>
                <w:t>MPCS-542</w:t>
              </w:r>
            </w:hyperlink>
          </w:p>
        </w:tc>
        <w:tc>
          <w:tcPr>
            <w:tcW w:w="5932" w:type="dxa"/>
            <w:tcBorders>
              <w:top w:val="nil"/>
              <w:left w:val="nil"/>
              <w:bottom w:val="single" w:sz="4" w:space="0" w:color="000000"/>
              <w:right w:val="single" w:sz="4" w:space="0" w:color="000000"/>
            </w:tcBorders>
            <w:shd w:val="clear" w:color="auto" w:fill="auto"/>
            <w:hideMark/>
          </w:tcPr>
          <w:p w14:paraId="3990E58E" w14:textId="77777777" w:rsidR="00304DE3" w:rsidRPr="008C0FB0" w:rsidRDefault="00304DE3" w:rsidP="00304DE3">
            <w:pPr>
              <w:spacing w:after="0"/>
              <w:jc w:val="left"/>
              <w:rPr>
                <w:rFonts w:cs="Arial"/>
                <w:color w:val="000000"/>
                <w:szCs w:val="20"/>
                <w:lang w:val="en-US"/>
              </w:rPr>
            </w:pPr>
            <w:r w:rsidRPr="008C0FB0">
              <w:rPr>
                <w:rFonts w:cs="Arial"/>
                <w:color w:val="000000"/>
                <w:szCs w:val="20"/>
                <w:lang w:val="en-US"/>
              </w:rPr>
              <w:t>WV OCN netcdf global attribut gmf empty</w:t>
            </w:r>
          </w:p>
        </w:tc>
      </w:tr>
      <w:tr w:rsidR="00304DE3" w:rsidRPr="008C0FB0" w14:paraId="3990E592" w14:textId="77777777" w:rsidTr="008C0FB0">
        <w:trPr>
          <w:trHeight w:val="30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90" w14:textId="77777777" w:rsidR="00304DE3" w:rsidRPr="008C0FB0" w:rsidRDefault="00A43995" w:rsidP="00304DE3">
            <w:pPr>
              <w:spacing w:after="0"/>
              <w:jc w:val="left"/>
              <w:rPr>
                <w:color w:val="0000FF"/>
                <w:szCs w:val="20"/>
                <w:u w:val="single"/>
                <w:lang w:val="fr-FR"/>
              </w:rPr>
            </w:pPr>
            <w:hyperlink r:id="rId212" w:tgtFrame="_parent" w:history="1">
              <w:r w:rsidR="00304DE3" w:rsidRPr="008C0FB0">
                <w:rPr>
                  <w:color w:val="0000FF"/>
                  <w:szCs w:val="20"/>
                  <w:u w:val="single"/>
                  <w:lang w:val="fr-FR"/>
                </w:rPr>
                <w:t>MPCS-540</w:t>
              </w:r>
            </w:hyperlink>
          </w:p>
        </w:tc>
        <w:tc>
          <w:tcPr>
            <w:tcW w:w="5932" w:type="dxa"/>
            <w:tcBorders>
              <w:top w:val="nil"/>
              <w:left w:val="nil"/>
              <w:bottom w:val="single" w:sz="4" w:space="0" w:color="000000"/>
              <w:right w:val="single" w:sz="4" w:space="0" w:color="000000"/>
            </w:tcBorders>
            <w:shd w:val="clear" w:color="auto" w:fill="auto"/>
            <w:hideMark/>
          </w:tcPr>
          <w:p w14:paraId="3990E591" w14:textId="77777777" w:rsidR="00304DE3" w:rsidRPr="008C0FB0" w:rsidRDefault="00304DE3" w:rsidP="00304DE3">
            <w:pPr>
              <w:spacing w:after="0"/>
              <w:jc w:val="left"/>
              <w:rPr>
                <w:rFonts w:cs="Arial"/>
                <w:color w:val="000000"/>
                <w:szCs w:val="20"/>
                <w:lang w:val="fr-FR"/>
              </w:rPr>
            </w:pPr>
            <w:r w:rsidRPr="008C0FB0">
              <w:rPr>
                <w:rFonts w:cs="Arial"/>
                <w:color w:val="000000"/>
                <w:szCs w:val="20"/>
                <w:lang w:val="fr-FR"/>
              </w:rPr>
              <w:t>Inconsistent Auxiliary Specification document on L2- OWI product</w:t>
            </w:r>
          </w:p>
        </w:tc>
      </w:tr>
      <w:tr w:rsidR="00304DE3" w:rsidRPr="008C0FB0" w14:paraId="3990E595" w14:textId="77777777" w:rsidTr="008C0FB0">
        <w:trPr>
          <w:trHeight w:val="30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93" w14:textId="77777777" w:rsidR="00304DE3" w:rsidRPr="008C0FB0" w:rsidRDefault="00A43995" w:rsidP="00304DE3">
            <w:pPr>
              <w:spacing w:after="0"/>
              <w:jc w:val="left"/>
              <w:rPr>
                <w:color w:val="0000FF"/>
                <w:szCs w:val="20"/>
                <w:u w:val="single"/>
                <w:lang w:val="fr-FR"/>
              </w:rPr>
            </w:pPr>
            <w:hyperlink r:id="rId213" w:tgtFrame="_parent" w:history="1">
              <w:r w:rsidR="00304DE3" w:rsidRPr="008C0FB0">
                <w:rPr>
                  <w:color w:val="0000FF"/>
                  <w:szCs w:val="20"/>
                  <w:u w:val="single"/>
                  <w:lang w:val="fr-FR"/>
                </w:rPr>
                <w:t>MPCS-539</w:t>
              </w:r>
            </w:hyperlink>
          </w:p>
        </w:tc>
        <w:tc>
          <w:tcPr>
            <w:tcW w:w="5932" w:type="dxa"/>
            <w:tcBorders>
              <w:top w:val="nil"/>
              <w:left w:val="nil"/>
              <w:bottom w:val="single" w:sz="4" w:space="0" w:color="000000"/>
              <w:right w:val="single" w:sz="4" w:space="0" w:color="000000"/>
            </w:tcBorders>
            <w:shd w:val="clear" w:color="auto" w:fill="auto"/>
            <w:hideMark/>
          </w:tcPr>
          <w:p w14:paraId="3990E594" w14:textId="77777777" w:rsidR="00304DE3" w:rsidRPr="008C0FB0" w:rsidRDefault="00304DE3" w:rsidP="00304DE3">
            <w:pPr>
              <w:spacing w:after="0"/>
              <w:jc w:val="left"/>
              <w:rPr>
                <w:rFonts w:cs="Arial"/>
                <w:color w:val="000000"/>
                <w:szCs w:val="20"/>
                <w:lang w:val="fr-FR"/>
              </w:rPr>
            </w:pPr>
            <w:r w:rsidRPr="008C0FB0">
              <w:rPr>
                <w:rFonts w:cs="Arial"/>
                <w:color w:val="000000"/>
                <w:szCs w:val="20"/>
                <w:lang w:val="fr-FR"/>
              </w:rPr>
              <w:t>S1 OCN is corrupted</w:t>
            </w:r>
          </w:p>
        </w:tc>
      </w:tr>
      <w:tr w:rsidR="00304DE3" w:rsidRPr="008C0FB0" w14:paraId="3990E598" w14:textId="77777777" w:rsidTr="008C0FB0">
        <w:trPr>
          <w:trHeight w:val="300"/>
          <w:jc w:val="center"/>
        </w:trPr>
        <w:tc>
          <w:tcPr>
            <w:tcW w:w="1848" w:type="dxa"/>
            <w:tcBorders>
              <w:top w:val="nil"/>
              <w:left w:val="single" w:sz="4" w:space="0" w:color="000000"/>
              <w:bottom w:val="single" w:sz="4" w:space="0" w:color="000000"/>
              <w:right w:val="single" w:sz="4" w:space="0" w:color="000000"/>
            </w:tcBorders>
            <w:shd w:val="clear" w:color="auto" w:fill="auto"/>
            <w:hideMark/>
          </w:tcPr>
          <w:p w14:paraId="3990E596" w14:textId="77777777" w:rsidR="00304DE3" w:rsidRPr="008C0FB0" w:rsidRDefault="00A43995" w:rsidP="00304DE3">
            <w:pPr>
              <w:spacing w:after="0"/>
              <w:jc w:val="left"/>
              <w:rPr>
                <w:color w:val="0000FF"/>
                <w:szCs w:val="20"/>
                <w:u w:val="single"/>
                <w:lang w:val="fr-FR"/>
              </w:rPr>
            </w:pPr>
            <w:hyperlink r:id="rId214" w:tgtFrame="_parent" w:history="1">
              <w:r w:rsidR="00304DE3" w:rsidRPr="008C0FB0">
                <w:rPr>
                  <w:color w:val="0000FF"/>
                  <w:szCs w:val="20"/>
                  <w:u w:val="single"/>
                  <w:lang w:val="fr-FR"/>
                </w:rPr>
                <w:t>MPCS-538</w:t>
              </w:r>
            </w:hyperlink>
          </w:p>
        </w:tc>
        <w:tc>
          <w:tcPr>
            <w:tcW w:w="5932" w:type="dxa"/>
            <w:tcBorders>
              <w:top w:val="nil"/>
              <w:left w:val="nil"/>
              <w:bottom w:val="single" w:sz="4" w:space="0" w:color="000000"/>
              <w:right w:val="single" w:sz="4" w:space="0" w:color="000000"/>
            </w:tcBorders>
            <w:shd w:val="clear" w:color="auto" w:fill="auto"/>
            <w:hideMark/>
          </w:tcPr>
          <w:p w14:paraId="3990E597" w14:textId="77777777" w:rsidR="00304DE3" w:rsidRPr="008C0FB0" w:rsidRDefault="00304DE3" w:rsidP="00304DE3">
            <w:pPr>
              <w:spacing w:after="0"/>
              <w:jc w:val="left"/>
              <w:rPr>
                <w:rFonts w:cs="Arial"/>
                <w:color w:val="000000"/>
                <w:szCs w:val="20"/>
                <w:lang w:val="en-US"/>
              </w:rPr>
            </w:pPr>
            <w:r w:rsidRPr="008C0FB0">
              <w:rPr>
                <w:rFonts w:cs="Arial"/>
                <w:color w:val="000000"/>
                <w:szCs w:val="20"/>
                <w:lang w:val="en-US"/>
              </w:rPr>
              <w:t>L2 LOP rvlosw RVL variables are given as vector instead of matrix</w:t>
            </w:r>
          </w:p>
        </w:tc>
      </w:tr>
    </w:tbl>
    <w:p w14:paraId="3990E599" w14:textId="77777777" w:rsidR="00304DE3" w:rsidRDefault="00D46B59" w:rsidP="00D46B59">
      <w:pPr>
        <w:pStyle w:val="Caption"/>
        <w:rPr>
          <w:lang w:val="en-US"/>
        </w:rPr>
      </w:pPr>
      <w:bookmarkStart w:id="742" w:name="_Toc398190132"/>
      <w:bookmarkStart w:id="743" w:name="_Toc400445952"/>
      <w:r>
        <w:t xml:space="preserve">Table </w:t>
      </w:r>
      <w:r w:rsidR="004524AF">
        <w:fldChar w:fldCharType="begin"/>
      </w:r>
      <w:r w:rsidR="00F13B47">
        <w:instrText xml:space="preserve"> SEQ Table \* ARABIC </w:instrText>
      </w:r>
      <w:r w:rsidR="004524AF">
        <w:fldChar w:fldCharType="separate"/>
      </w:r>
      <w:r w:rsidR="00FE4CC0">
        <w:rPr>
          <w:noProof/>
        </w:rPr>
        <w:t>29</w:t>
      </w:r>
      <w:r w:rsidR="004524AF">
        <w:rPr>
          <w:noProof/>
        </w:rPr>
        <w:fldChar w:fldCharType="end"/>
      </w:r>
      <w:r>
        <w:t xml:space="preserve">: </w:t>
      </w:r>
      <w:r w:rsidR="00304DE3">
        <w:rPr>
          <w:lang w:val="en-US"/>
        </w:rPr>
        <w:t>raised SPR concerning the L2 format verification</w:t>
      </w:r>
      <w:bookmarkEnd w:id="742"/>
      <w:bookmarkEnd w:id="743"/>
    </w:p>
    <w:p w14:paraId="3990E59A" w14:textId="77777777" w:rsidR="00E94021" w:rsidRDefault="00E94021" w:rsidP="008E5287">
      <w:pPr>
        <w:rPr>
          <w:color w:val="000000"/>
          <w:szCs w:val="20"/>
          <w:lang w:val="en-US"/>
        </w:rPr>
      </w:pPr>
    </w:p>
    <w:p w14:paraId="3990E59B" w14:textId="77777777" w:rsidR="008E5287" w:rsidRDefault="008E5287" w:rsidP="008E5287">
      <w:pPr>
        <w:rPr>
          <w:b/>
          <w:lang w:val="en-US"/>
        </w:rPr>
      </w:pPr>
      <w:r w:rsidRPr="00E94021">
        <w:rPr>
          <w:b/>
          <w:lang w:val="en-US"/>
        </w:rPr>
        <w:t>T6302: L2 Complete internal check of L2 OCN product (netCDf file)</w:t>
      </w:r>
    </w:p>
    <w:p w14:paraId="3990E59C" w14:textId="77777777" w:rsidR="004917D7" w:rsidRPr="004917D7" w:rsidRDefault="004917D7" w:rsidP="004917D7">
      <w:pPr>
        <w:rPr>
          <w:lang w:val="en-US"/>
        </w:rPr>
      </w:pPr>
      <w:r w:rsidRPr="004917D7">
        <w:rPr>
          <w:lang w:val="en-US"/>
        </w:rPr>
        <w:t>Format verification has been done of some products generated by LOP Stand Alone since no L2 products is generated by the PDGS</w:t>
      </w:r>
      <w:r w:rsidR="00304DE3">
        <w:rPr>
          <w:lang w:val="en-US"/>
        </w:rPr>
        <w:t xml:space="preserve"> (concerning raised SPR is merged with SPR raised for T6301 and thus present in the previous Table) </w:t>
      </w:r>
    </w:p>
    <w:p w14:paraId="3990E59D" w14:textId="77777777" w:rsidR="008E5287" w:rsidRPr="00E94021" w:rsidRDefault="008E5287" w:rsidP="00E94021">
      <w:pPr>
        <w:rPr>
          <w:lang w:val="en-US"/>
        </w:rPr>
      </w:pPr>
    </w:p>
    <w:p w14:paraId="3990E59E" w14:textId="77777777" w:rsidR="00E7718A" w:rsidRDefault="00E7718A" w:rsidP="00E7718A">
      <w:pPr>
        <w:pStyle w:val="Heading2"/>
      </w:pPr>
      <w:bookmarkStart w:id="744" w:name="_Toc394305009"/>
      <w:bookmarkStart w:id="745" w:name="_Toc398190253"/>
      <w:bookmarkStart w:id="746" w:name="_Toc399940637"/>
      <w:r>
        <w:t>Geophysical Validation</w:t>
      </w:r>
      <w:bookmarkEnd w:id="744"/>
      <w:bookmarkEnd w:id="745"/>
      <w:bookmarkEnd w:id="746"/>
    </w:p>
    <w:p w14:paraId="3990E59F" w14:textId="77777777" w:rsidR="00E7718A" w:rsidRDefault="00E7718A" w:rsidP="00E7718A">
      <w:r>
        <w:t>This section contains status and results of the tasks described in section 3.7 of [DI-MPC-CCVP]</w:t>
      </w:r>
    </w:p>
    <w:p w14:paraId="3990E5A0" w14:textId="77777777" w:rsidR="00E7718A" w:rsidRDefault="00E7718A" w:rsidP="00E7718A"/>
    <w:p w14:paraId="3990E5A1" w14:textId="77777777" w:rsidR="008E5287" w:rsidRDefault="008E5287" w:rsidP="008E5287">
      <w:pPr>
        <w:pStyle w:val="Heading3"/>
        <w:numPr>
          <w:ilvl w:val="2"/>
          <w:numId w:val="1"/>
        </w:numPr>
        <w:rPr>
          <w:lang w:val="en-US"/>
        </w:rPr>
      </w:pPr>
      <w:bookmarkStart w:id="747" w:name="_Toc355698335"/>
      <w:bookmarkStart w:id="748" w:name="_Toc374368741"/>
      <w:bookmarkStart w:id="749" w:name="_Toc394305010"/>
      <w:bookmarkStart w:id="750" w:name="_Toc398190254"/>
      <w:bookmarkStart w:id="751" w:name="_Toc399940638"/>
      <w:r w:rsidRPr="003C4F86">
        <w:rPr>
          <w:lang w:val="en-US"/>
        </w:rPr>
        <w:t xml:space="preserve">Establishment and </w:t>
      </w:r>
      <w:r>
        <w:rPr>
          <w:lang w:val="en-US"/>
        </w:rPr>
        <w:t>M</w:t>
      </w:r>
      <w:r w:rsidRPr="003C4F86">
        <w:rPr>
          <w:lang w:val="en-US"/>
        </w:rPr>
        <w:t xml:space="preserve">aintenance of the </w:t>
      </w:r>
      <w:r>
        <w:rPr>
          <w:lang w:val="en-US"/>
        </w:rPr>
        <w:t>R</w:t>
      </w:r>
      <w:r w:rsidRPr="003C4F86">
        <w:rPr>
          <w:lang w:val="en-US"/>
        </w:rPr>
        <w:t xml:space="preserve">eference </w:t>
      </w:r>
      <w:r>
        <w:rPr>
          <w:lang w:val="en-US"/>
        </w:rPr>
        <w:t>D</w:t>
      </w:r>
      <w:r w:rsidRPr="003C4F86">
        <w:rPr>
          <w:lang w:val="en-US"/>
        </w:rPr>
        <w:t>atabase</w:t>
      </w:r>
      <w:bookmarkEnd w:id="747"/>
      <w:bookmarkEnd w:id="748"/>
      <w:bookmarkEnd w:id="749"/>
      <w:bookmarkEnd w:id="750"/>
      <w:bookmarkEnd w:id="751"/>
    </w:p>
    <w:p w14:paraId="3990E5A2" w14:textId="77777777" w:rsidR="00A60C2B" w:rsidRDefault="00A60C2B" w:rsidP="00A60C2B">
      <w:pPr>
        <w:rPr>
          <w:color w:val="000000"/>
          <w:szCs w:val="20"/>
          <w:lang w:val="en-US"/>
        </w:rPr>
      </w:pPr>
      <w:r>
        <w:rPr>
          <w:b/>
          <w:lang w:val="en-US"/>
        </w:rPr>
        <w:t>T7101: Identification and Access</w:t>
      </w:r>
    </w:p>
    <w:p w14:paraId="3990E5A3" w14:textId="77777777" w:rsidR="00A60C2B" w:rsidRDefault="00A60C2B" w:rsidP="00A60C2B">
      <w:pPr>
        <w:rPr>
          <w:color w:val="000000"/>
          <w:szCs w:val="20"/>
          <w:lang w:val="en-US"/>
        </w:rPr>
      </w:pPr>
      <w:r>
        <w:rPr>
          <w:color w:val="000000"/>
          <w:szCs w:val="20"/>
          <w:lang w:val="en-US"/>
        </w:rPr>
        <w:t xml:space="preserve">Data is identified and access is secured on Ifremer FTP. </w:t>
      </w:r>
    </w:p>
    <w:p w14:paraId="3990E5A4" w14:textId="77777777" w:rsidR="00A60C2B" w:rsidRDefault="00A60C2B" w:rsidP="00A60C2B">
      <w:pPr>
        <w:rPr>
          <w:color w:val="000000"/>
          <w:szCs w:val="20"/>
          <w:lang w:val="en-US"/>
        </w:rPr>
      </w:pPr>
      <w:r>
        <w:rPr>
          <w:color w:val="000000"/>
          <w:szCs w:val="20"/>
          <w:lang w:val="en-US"/>
        </w:rPr>
        <w:t>Most of the activity has been performed by Ifremer as expected.</w:t>
      </w:r>
    </w:p>
    <w:p w14:paraId="3990E5A5" w14:textId="77777777" w:rsidR="00A60C2B" w:rsidRDefault="00A60C2B" w:rsidP="00A60C2B">
      <w:pPr>
        <w:rPr>
          <w:b/>
          <w:lang w:val="en-US"/>
        </w:rPr>
      </w:pPr>
      <w:r>
        <w:rPr>
          <w:color w:val="000000"/>
          <w:szCs w:val="20"/>
          <w:lang w:val="en-US"/>
        </w:rPr>
        <w:t xml:space="preserve">Reference datasets and access have been reported in document CCVP. But it is an endless task of surveillance to integrate new reference dataset and remove obsolete ones. The end of OSCAT </w:t>
      </w:r>
      <w:r>
        <w:rPr>
          <w:color w:val="000000"/>
          <w:szCs w:val="20"/>
          <w:lang w:val="en-US"/>
        </w:rPr>
        <w:lastRenderedPageBreak/>
        <w:t>scatterometer in April 2014 is a perfect example of the necessity for routine monitoring of the reference database.</w:t>
      </w:r>
    </w:p>
    <w:p w14:paraId="3990E5A6" w14:textId="77777777" w:rsidR="00A60C2B" w:rsidRDefault="00A60C2B" w:rsidP="00A60C2B">
      <w:pPr>
        <w:rPr>
          <w:lang w:val="en-US"/>
        </w:rPr>
      </w:pPr>
      <w:r>
        <w:rPr>
          <w:b/>
          <w:lang w:val="en-US"/>
        </w:rPr>
        <w:t>T7102: Collection, reporting and homogenization</w:t>
      </w:r>
    </w:p>
    <w:p w14:paraId="3990E5A7" w14:textId="77777777" w:rsidR="00A60C2B" w:rsidRDefault="00A60C2B" w:rsidP="00A60C2B">
      <w:pPr>
        <w:rPr>
          <w:lang w:val="en-US"/>
        </w:rPr>
      </w:pPr>
      <w:r>
        <w:rPr>
          <w:lang w:val="en-US"/>
        </w:rPr>
        <w:t xml:space="preserve">Data is identified and access is secured. </w:t>
      </w:r>
    </w:p>
    <w:p w14:paraId="3990E5A8" w14:textId="77777777" w:rsidR="00A60C2B" w:rsidRDefault="00A60C2B" w:rsidP="00A60C2B">
      <w:pPr>
        <w:rPr>
          <w:lang w:val="en-US"/>
        </w:rPr>
      </w:pPr>
      <w:r>
        <w:rPr>
          <w:lang w:val="en-US"/>
        </w:rPr>
        <w:t>Most of the activity has been performed by Ifremer as expected.</w:t>
      </w:r>
    </w:p>
    <w:p w14:paraId="3990E5A9" w14:textId="77777777" w:rsidR="00A60C2B" w:rsidRDefault="00A60C2B" w:rsidP="00A60C2B">
      <w:pPr>
        <w:rPr>
          <w:b/>
          <w:color w:val="000000"/>
          <w:szCs w:val="20"/>
          <w:lang w:val="en-US"/>
        </w:rPr>
      </w:pPr>
      <w:r>
        <w:rPr>
          <w:lang w:val="en-US"/>
        </w:rPr>
        <w:t>The following tables give the state of each collection activity on September 2014.</w:t>
      </w:r>
    </w:p>
    <w:tbl>
      <w:tblPr>
        <w:tblW w:w="0" w:type="auto"/>
        <w:tblLayout w:type="fixed"/>
        <w:tblCellMar>
          <w:top w:w="57" w:type="dxa"/>
          <w:left w:w="113" w:type="dxa"/>
        </w:tblCellMar>
        <w:tblLook w:val="0000" w:firstRow="0" w:lastRow="0" w:firstColumn="0" w:lastColumn="0" w:noHBand="0" w:noVBand="0"/>
      </w:tblPr>
      <w:tblGrid>
        <w:gridCol w:w="2296"/>
        <w:gridCol w:w="2294"/>
        <w:gridCol w:w="2295"/>
        <w:gridCol w:w="2300"/>
      </w:tblGrid>
      <w:tr w:rsidR="00A60C2B" w14:paraId="3990E5AE"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AA" w14:textId="77777777" w:rsidR="00A60C2B" w:rsidRDefault="00A60C2B" w:rsidP="004E1852">
            <w:pPr>
              <w:rPr>
                <w:color w:val="000000"/>
                <w:szCs w:val="20"/>
                <w:lang w:val="en-US"/>
              </w:rPr>
            </w:pPr>
            <w:r>
              <w:rPr>
                <w:b/>
                <w:color w:val="000000"/>
                <w:szCs w:val="20"/>
                <w:lang w:val="en-US"/>
              </w:rPr>
              <w:t>scatterometers</w:t>
            </w:r>
          </w:p>
        </w:tc>
        <w:tc>
          <w:tcPr>
            <w:tcW w:w="2294" w:type="dxa"/>
            <w:tcBorders>
              <w:top w:val="single" w:sz="4" w:space="0" w:color="000000"/>
              <w:left w:val="single" w:sz="4" w:space="0" w:color="000000"/>
              <w:bottom w:val="single" w:sz="4" w:space="0" w:color="000000"/>
              <w:right w:val="single" w:sz="4" w:space="0" w:color="000000"/>
            </w:tcBorders>
            <w:shd w:val="clear" w:color="auto" w:fill="EEECE1"/>
          </w:tcPr>
          <w:p w14:paraId="3990E5AB" w14:textId="77777777" w:rsidR="00A60C2B" w:rsidRDefault="00A60C2B" w:rsidP="004E1852">
            <w:pPr>
              <w:rPr>
                <w:color w:val="000000"/>
                <w:szCs w:val="20"/>
                <w:lang w:val="en-US"/>
              </w:rPr>
            </w:pPr>
            <w:r>
              <w:rPr>
                <w:color w:val="000000"/>
                <w:szCs w:val="20"/>
                <w:lang w:val="en-US"/>
              </w:rPr>
              <w:t>Collection frequency</w:t>
            </w:r>
          </w:p>
        </w:tc>
        <w:tc>
          <w:tcPr>
            <w:tcW w:w="2295" w:type="dxa"/>
            <w:tcBorders>
              <w:top w:val="single" w:sz="4" w:space="0" w:color="000000"/>
              <w:left w:val="single" w:sz="4" w:space="0" w:color="000000"/>
              <w:bottom w:val="single" w:sz="4" w:space="0" w:color="000000"/>
              <w:right w:val="single" w:sz="4" w:space="0" w:color="000000"/>
            </w:tcBorders>
            <w:shd w:val="clear" w:color="auto" w:fill="EEECE1"/>
          </w:tcPr>
          <w:p w14:paraId="3990E5AC" w14:textId="77777777" w:rsidR="00A60C2B" w:rsidRDefault="00A60C2B" w:rsidP="004E1852">
            <w:pPr>
              <w:rPr>
                <w:color w:val="000000"/>
                <w:szCs w:val="20"/>
                <w:lang w:val="en-US"/>
              </w:rPr>
            </w:pPr>
            <w:r>
              <w:rPr>
                <w:color w:val="000000"/>
                <w:szCs w:val="20"/>
                <w:lang w:val="en-US"/>
              </w:rPr>
              <w:t>provider</w:t>
            </w:r>
          </w:p>
        </w:tc>
        <w:tc>
          <w:tcPr>
            <w:tcW w:w="2300" w:type="dxa"/>
            <w:tcBorders>
              <w:top w:val="single" w:sz="4" w:space="0" w:color="000000"/>
              <w:left w:val="single" w:sz="4" w:space="0" w:color="000000"/>
              <w:bottom w:val="single" w:sz="4" w:space="0" w:color="000000"/>
              <w:right w:val="single" w:sz="4" w:space="0" w:color="000000"/>
            </w:tcBorders>
            <w:shd w:val="clear" w:color="auto" w:fill="EEECE1"/>
          </w:tcPr>
          <w:p w14:paraId="3990E5AD" w14:textId="77777777" w:rsidR="00A60C2B" w:rsidRDefault="00A60C2B" w:rsidP="004E1852">
            <w:r>
              <w:rPr>
                <w:color w:val="000000"/>
                <w:szCs w:val="20"/>
                <w:lang w:val="en-US"/>
              </w:rPr>
              <w:t>homogenization</w:t>
            </w:r>
          </w:p>
        </w:tc>
      </w:tr>
      <w:tr w:rsidR="00A60C2B" w14:paraId="3990E5B3"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AF" w14:textId="77777777" w:rsidR="00A60C2B" w:rsidRDefault="00A60C2B" w:rsidP="004E1852">
            <w:pPr>
              <w:rPr>
                <w:color w:val="000000"/>
                <w:szCs w:val="20"/>
                <w:lang w:val="en-US"/>
              </w:rPr>
            </w:pPr>
            <w:r>
              <w:rPr>
                <w:color w:val="000000"/>
                <w:szCs w:val="20"/>
                <w:lang w:val="en-US"/>
              </w:rPr>
              <w:t>HY2-A L2B Swath 25 km resolution</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B0" w14:textId="77777777" w:rsidR="00A60C2B" w:rsidRDefault="00A60C2B" w:rsidP="004E1852">
            <w:pPr>
              <w:rPr>
                <w:color w:val="000000"/>
                <w:szCs w:val="20"/>
                <w:lang w:val="en-US"/>
              </w:rPr>
            </w:pPr>
            <w:r>
              <w:rPr>
                <w:color w:val="000000"/>
                <w:szCs w:val="20"/>
                <w:lang w:val="en-US"/>
              </w:rPr>
              <w:t>daily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B1" w14:textId="77777777" w:rsidR="00A60C2B" w:rsidRDefault="00A60C2B" w:rsidP="004E1852">
            <w:pPr>
              <w:rPr>
                <w:color w:val="000000"/>
                <w:szCs w:val="20"/>
                <w:lang w:val="en-US"/>
              </w:rPr>
            </w:pPr>
            <w:r>
              <w:rPr>
                <w:color w:val="000000"/>
                <w:szCs w:val="20"/>
                <w:lang w:val="en-US"/>
              </w:rPr>
              <w:t xml:space="preserve">CNS </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B2" w14:textId="77777777" w:rsidR="00A60C2B" w:rsidRDefault="00A60C2B" w:rsidP="004E1852">
            <w:r>
              <w:rPr>
                <w:color w:val="000000"/>
                <w:szCs w:val="20"/>
                <w:lang w:val="en-US"/>
              </w:rPr>
              <w:t>tiling</w:t>
            </w:r>
          </w:p>
        </w:tc>
      </w:tr>
      <w:tr w:rsidR="00A60C2B" w14:paraId="3990E5B8"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B4" w14:textId="77777777" w:rsidR="00A60C2B" w:rsidRDefault="00A60C2B" w:rsidP="004E1852">
            <w:pPr>
              <w:rPr>
                <w:color w:val="000000"/>
                <w:szCs w:val="20"/>
                <w:lang w:val="en-US"/>
              </w:rPr>
            </w:pPr>
            <w:r>
              <w:rPr>
                <w:color w:val="000000"/>
                <w:szCs w:val="20"/>
                <w:lang w:val="en-US"/>
              </w:rPr>
              <w:t>A-SCAT L2B Swath 50 km resolution</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B5" w14:textId="77777777" w:rsidR="00A60C2B" w:rsidRDefault="00A60C2B" w:rsidP="004E1852">
            <w:pPr>
              <w:rPr>
                <w:color w:val="000000"/>
                <w:szCs w:val="20"/>
                <w:lang w:val="en-US"/>
              </w:rPr>
            </w:pPr>
            <w:r>
              <w:rPr>
                <w:color w:val="000000"/>
                <w:szCs w:val="20"/>
                <w:lang w:val="en-US"/>
              </w:rPr>
              <w:t>daily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B6" w14:textId="77777777" w:rsidR="00A60C2B" w:rsidRDefault="00A60C2B" w:rsidP="004E1852">
            <w:pPr>
              <w:rPr>
                <w:color w:val="000000"/>
                <w:szCs w:val="20"/>
                <w:lang w:val="en-US"/>
              </w:rPr>
            </w:pPr>
            <w:r>
              <w:rPr>
                <w:color w:val="000000"/>
                <w:szCs w:val="20"/>
                <w:lang w:val="en-US"/>
              </w:rPr>
              <w:t>MWF</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B7" w14:textId="77777777" w:rsidR="00A60C2B" w:rsidRDefault="00A60C2B" w:rsidP="004E1852">
            <w:r>
              <w:rPr>
                <w:color w:val="000000"/>
                <w:szCs w:val="20"/>
                <w:lang w:val="en-US"/>
              </w:rPr>
              <w:t>tiling</w:t>
            </w:r>
          </w:p>
        </w:tc>
      </w:tr>
      <w:tr w:rsidR="00A60C2B" w14:paraId="3990E5BD"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B9" w14:textId="77777777" w:rsidR="00A60C2B" w:rsidRPr="00312F89" w:rsidRDefault="00853C67" w:rsidP="004E1852">
            <w:pPr>
              <w:keepNext/>
              <w:keepLines/>
              <w:pageBreakBefore/>
              <w:numPr>
                <w:ilvl w:val="0"/>
                <w:numId w:val="2"/>
              </w:numPr>
              <w:pBdr>
                <w:bottom w:val="single" w:sz="4" w:space="1" w:color="auto"/>
              </w:pBdr>
              <w:shd w:val="clear" w:color="auto" w:fill="CDCDCF"/>
              <w:spacing w:before="320"/>
              <w:outlineLvl w:val="0"/>
              <w:rPr>
                <w:b/>
                <w:bCs/>
                <w:color w:val="000000"/>
                <w:sz w:val="24"/>
                <w:szCs w:val="20"/>
                <w:lang w:val="en-US"/>
              </w:rPr>
            </w:pPr>
            <w:r w:rsidRPr="00312F89">
              <w:rPr>
                <w:color w:val="000000"/>
                <w:szCs w:val="20"/>
                <w:lang w:val="en-US"/>
              </w:rPr>
              <w:lastRenderedPageBreak/>
              <w:t>O-SCAT L2B Swath 25 km</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BA" w14:textId="77777777" w:rsidR="00A60C2B" w:rsidRDefault="00A60C2B" w:rsidP="004E1852">
            <w:pPr>
              <w:rPr>
                <w:color w:val="000000"/>
                <w:szCs w:val="20"/>
                <w:lang w:val="en-US"/>
              </w:rPr>
            </w:pPr>
            <w:r>
              <w:rPr>
                <w:color w:val="000000"/>
                <w:szCs w:val="20"/>
                <w:lang w:val="en-US"/>
              </w:rPr>
              <w:t>No more collected</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BB" w14:textId="77777777" w:rsidR="00A60C2B" w:rsidRDefault="00A60C2B" w:rsidP="004E1852">
            <w:pPr>
              <w:rPr>
                <w:color w:val="000000"/>
                <w:szCs w:val="20"/>
                <w:lang w:val="en-US"/>
              </w:rPr>
            </w:pPr>
            <w:r>
              <w:rPr>
                <w:color w:val="000000"/>
                <w:szCs w:val="20"/>
                <w:lang w:val="en-US"/>
              </w:rPr>
              <w:t>KNMI</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BC" w14:textId="77777777" w:rsidR="00A60C2B" w:rsidRDefault="00A60C2B" w:rsidP="004E1852">
            <w:r>
              <w:rPr>
                <w:color w:val="000000"/>
                <w:szCs w:val="20"/>
                <w:lang w:val="en-US"/>
              </w:rPr>
              <w:t xml:space="preserve"> none</w:t>
            </w:r>
          </w:p>
        </w:tc>
      </w:tr>
    </w:tbl>
    <w:p w14:paraId="3990E5BE" w14:textId="77777777" w:rsidR="00A60C2B" w:rsidRDefault="00D46B59" w:rsidP="00D46B59">
      <w:pPr>
        <w:pStyle w:val="Caption"/>
        <w:rPr>
          <w:color w:val="000000"/>
          <w:szCs w:val="20"/>
          <w:lang w:val="en-US"/>
        </w:rPr>
      </w:pPr>
      <w:bookmarkStart w:id="752" w:name="_Toc398190133"/>
      <w:bookmarkStart w:id="753" w:name="_Toc400445953"/>
      <w:r>
        <w:t xml:space="preserve">Table </w:t>
      </w:r>
      <w:r w:rsidR="004524AF">
        <w:fldChar w:fldCharType="begin"/>
      </w:r>
      <w:r w:rsidR="00F13B47">
        <w:instrText xml:space="preserve"> SEQ Table \* ARABIC </w:instrText>
      </w:r>
      <w:r w:rsidR="004524AF">
        <w:fldChar w:fldCharType="separate"/>
      </w:r>
      <w:r w:rsidR="00FE4CC0">
        <w:rPr>
          <w:noProof/>
        </w:rPr>
        <w:t>30</w:t>
      </w:r>
      <w:r w:rsidR="004524AF">
        <w:rPr>
          <w:noProof/>
        </w:rPr>
        <w:fldChar w:fldCharType="end"/>
      </w:r>
      <w:r>
        <w:t xml:space="preserve">: </w:t>
      </w:r>
      <w:r w:rsidR="00D56125">
        <w:t>Scatterometers data collected</w:t>
      </w:r>
      <w:bookmarkEnd w:id="752"/>
      <w:bookmarkEnd w:id="753"/>
    </w:p>
    <w:tbl>
      <w:tblPr>
        <w:tblW w:w="0" w:type="auto"/>
        <w:tblLayout w:type="fixed"/>
        <w:tblCellMar>
          <w:top w:w="57" w:type="dxa"/>
          <w:left w:w="113" w:type="dxa"/>
        </w:tblCellMar>
        <w:tblLook w:val="0000" w:firstRow="0" w:lastRow="0" w:firstColumn="0" w:lastColumn="0" w:noHBand="0" w:noVBand="0"/>
      </w:tblPr>
      <w:tblGrid>
        <w:gridCol w:w="2296"/>
        <w:gridCol w:w="2294"/>
        <w:gridCol w:w="2295"/>
        <w:gridCol w:w="2300"/>
      </w:tblGrid>
      <w:tr w:rsidR="00A60C2B" w14:paraId="3990E5C3"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BF" w14:textId="77777777" w:rsidR="00A60C2B" w:rsidRDefault="00A60C2B" w:rsidP="004E1852">
            <w:pPr>
              <w:rPr>
                <w:color w:val="000000"/>
                <w:szCs w:val="20"/>
                <w:lang w:val="en-US"/>
              </w:rPr>
            </w:pPr>
            <w:r>
              <w:rPr>
                <w:b/>
                <w:color w:val="000000"/>
                <w:szCs w:val="20"/>
                <w:lang w:val="en-US"/>
              </w:rPr>
              <w:t>Models</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C0" w14:textId="77777777" w:rsidR="00A60C2B" w:rsidRDefault="00A60C2B" w:rsidP="004E1852">
            <w:pPr>
              <w:rPr>
                <w:color w:val="000000"/>
                <w:szCs w:val="20"/>
                <w:lang w:val="en-US"/>
              </w:rPr>
            </w:pP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C1" w14:textId="77777777" w:rsidR="00A60C2B" w:rsidRDefault="00A60C2B" w:rsidP="004E1852">
            <w:pPr>
              <w:rPr>
                <w:color w:val="000000"/>
                <w:szCs w:val="20"/>
                <w:lang w:val="en-US"/>
              </w:rPr>
            </w:pP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C2" w14:textId="77777777" w:rsidR="00A60C2B" w:rsidRDefault="00A60C2B" w:rsidP="004E1852">
            <w:pPr>
              <w:rPr>
                <w:color w:val="000000"/>
                <w:szCs w:val="20"/>
                <w:lang w:val="en-US"/>
              </w:rPr>
            </w:pPr>
          </w:p>
        </w:tc>
      </w:tr>
      <w:tr w:rsidR="00A60C2B" w14:paraId="3990E5C8"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C4" w14:textId="77777777" w:rsidR="00A60C2B" w:rsidRDefault="00A60C2B" w:rsidP="004E1852">
            <w:pPr>
              <w:rPr>
                <w:color w:val="000000"/>
                <w:szCs w:val="20"/>
                <w:lang w:val="en-US"/>
              </w:rPr>
            </w:pPr>
            <w:r>
              <w:rPr>
                <w:color w:val="000000"/>
                <w:szCs w:val="20"/>
                <w:lang w:val="en-US"/>
              </w:rPr>
              <w:t>ECMWF 0.125°</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C5" w14:textId="77777777" w:rsidR="00A60C2B" w:rsidRDefault="00A60C2B" w:rsidP="004E1852">
            <w:pPr>
              <w:rPr>
                <w:color w:val="000000"/>
                <w:szCs w:val="20"/>
                <w:lang w:val="en-US"/>
              </w:rPr>
            </w:pPr>
            <w:r>
              <w:rPr>
                <w:color w:val="000000"/>
                <w:szCs w:val="20"/>
                <w:lang w:val="en-US"/>
              </w:rPr>
              <w:t>3h</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C6" w14:textId="77777777" w:rsidR="00A60C2B" w:rsidRDefault="00A60C2B" w:rsidP="004E1852">
            <w:pPr>
              <w:rPr>
                <w:color w:val="000000"/>
                <w:szCs w:val="20"/>
                <w:lang w:val="en-US"/>
              </w:rPr>
            </w:pPr>
            <w:r>
              <w:rPr>
                <w:color w:val="000000"/>
                <w:szCs w:val="20"/>
                <w:lang w:val="en-US"/>
              </w:rPr>
              <w:t>ECMWF via ESA</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C7" w14:textId="77777777" w:rsidR="00A60C2B" w:rsidRDefault="00A60C2B" w:rsidP="004E1852">
            <w:r>
              <w:rPr>
                <w:color w:val="000000"/>
                <w:szCs w:val="20"/>
                <w:lang w:val="en-US"/>
              </w:rPr>
              <w:t>none</w:t>
            </w:r>
          </w:p>
        </w:tc>
      </w:tr>
      <w:tr w:rsidR="00A60C2B" w14:paraId="3990E5CD"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C9" w14:textId="77777777" w:rsidR="00A60C2B" w:rsidRDefault="00A60C2B" w:rsidP="004E1852">
            <w:pPr>
              <w:rPr>
                <w:color w:val="000000"/>
                <w:szCs w:val="20"/>
                <w:lang w:val="en-US"/>
              </w:rPr>
            </w:pPr>
            <w:r>
              <w:rPr>
                <w:color w:val="000000"/>
                <w:szCs w:val="20"/>
                <w:lang w:val="en-US"/>
              </w:rPr>
              <w:t>ARPEGE HR</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CA" w14:textId="77777777" w:rsidR="00A60C2B" w:rsidRDefault="00A60C2B" w:rsidP="004E1852">
            <w:pPr>
              <w:rPr>
                <w:color w:val="000000"/>
                <w:szCs w:val="20"/>
                <w:lang w:val="en-US"/>
              </w:rPr>
            </w:pPr>
            <w:r>
              <w:rPr>
                <w:color w:val="000000"/>
                <w:szCs w:val="20"/>
                <w:lang w:val="en-US"/>
              </w:rPr>
              <w:t>3h</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CB" w14:textId="77777777" w:rsidR="00A60C2B" w:rsidRDefault="00A60C2B" w:rsidP="004E1852">
            <w:pPr>
              <w:rPr>
                <w:color w:val="000000"/>
                <w:szCs w:val="20"/>
                <w:lang w:val="en-US"/>
              </w:rPr>
            </w:pPr>
            <w:r>
              <w:rPr>
                <w:color w:val="000000"/>
                <w:szCs w:val="20"/>
                <w:lang w:val="en-US"/>
              </w:rPr>
              <w:t>METEO FRANCE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CC" w14:textId="77777777" w:rsidR="00A60C2B" w:rsidRDefault="00A60C2B" w:rsidP="004E1852">
            <w:r>
              <w:rPr>
                <w:color w:val="000000"/>
                <w:szCs w:val="20"/>
                <w:lang w:val="en-US"/>
              </w:rPr>
              <w:t>none</w:t>
            </w:r>
          </w:p>
        </w:tc>
      </w:tr>
      <w:tr w:rsidR="00A60C2B" w14:paraId="3990E5D2"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CE" w14:textId="77777777" w:rsidR="00A60C2B" w:rsidRDefault="00A60C2B" w:rsidP="004E1852">
            <w:pPr>
              <w:rPr>
                <w:color w:val="000000"/>
                <w:szCs w:val="20"/>
                <w:lang w:val="en-US"/>
              </w:rPr>
            </w:pPr>
            <w:r>
              <w:rPr>
                <w:color w:val="000000"/>
                <w:szCs w:val="20"/>
                <w:lang w:val="en-US"/>
              </w:rPr>
              <w:t>WW3</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CF" w14:textId="77777777" w:rsidR="00A60C2B" w:rsidRDefault="00A60C2B" w:rsidP="004E1852">
            <w:pPr>
              <w:rPr>
                <w:color w:val="000000"/>
                <w:szCs w:val="20"/>
                <w:lang w:val="en-US"/>
              </w:rPr>
            </w:pPr>
            <w:r>
              <w:rPr>
                <w:color w:val="000000"/>
                <w:szCs w:val="20"/>
                <w:lang w:val="en-US"/>
              </w:rPr>
              <w:t>3h</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D0" w14:textId="77777777" w:rsidR="00A60C2B" w:rsidRDefault="00A60C2B" w:rsidP="004E1852">
            <w:pPr>
              <w:rPr>
                <w:color w:val="000000"/>
                <w:szCs w:val="20"/>
                <w:lang w:val="en-US"/>
              </w:rPr>
            </w:pPr>
            <w:r>
              <w:rPr>
                <w:color w:val="000000"/>
                <w:szCs w:val="20"/>
                <w:lang w:val="en-US"/>
              </w:rPr>
              <w:t>IFREMER</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D1" w14:textId="77777777" w:rsidR="00A60C2B" w:rsidRDefault="00A60C2B" w:rsidP="004E1852">
            <w:r>
              <w:rPr>
                <w:color w:val="000000"/>
                <w:szCs w:val="20"/>
                <w:lang w:val="en-US"/>
              </w:rPr>
              <w:t>none</w:t>
            </w:r>
          </w:p>
        </w:tc>
      </w:tr>
    </w:tbl>
    <w:p w14:paraId="3990E5D3" w14:textId="77777777" w:rsidR="00A60C2B" w:rsidRDefault="00D46B59" w:rsidP="00D46B59">
      <w:pPr>
        <w:pStyle w:val="Caption"/>
        <w:rPr>
          <w:color w:val="000000"/>
          <w:szCs w:val="20"/>
          <w:lang w:val="en-US"/>
        </w:rPr>
      </w:pPr>
      <w:bookmarkStart w:id="754" w:name="_Toc398190134"/>
      <w:bookmarkStart w:id="755" w:name="_Toc400445954"/>
      <w:r>
        <w:t xml:space="preserve">Table </w:t>
      </w:r>
      <w:r w:rsidR="004524AF">
        <w:fldChar w:fldCharType="begin"/>
      </w:r>
      <w:r w:rsidR="00F13B47">
        <w:instrText xml:space="preserve"> SEQ Table \* ARABIC </w:instrText>
      </w:r>
      <w:r w:rsidR="004524AF">
        <w:fldChar w:fldCharType="separate"/>
      </w:r>
      <w:r w:rsidR="00FE4CC0">
        <w:rPr>
          <w:noProof/>
        </w:rPr>
        <w:t>31</w:t>
      </w:r>
      <w:r w:rsidR="004524AF">
        <w:rPr>
          <w:noProof/>
        </w:rPr>
        <w:fldChar w:fldCharType="end"/>
      </w:r>
      <w:r>
        <w:t xml:space="preserve">: </w:t>
      </w:r>
      <w:r w:rsidR="00D56125">
        <w:t>Models data collected</w:t>
      </w:r>
      <w:bookmarkEnd w:id="754"/>
      <w:bookmarkEnd w:id="755"/>
    </w:p>
    <w:tbl>
      <w:tblPr>
        <w:tblW w:w="0" w:type="auto"/>
        <w:tblLayout w:type="fixed"/>
        <w:tblCellMar>
          <w:top w:w="57" w:type="dxa"/>
          <w:left w:w="113" w:type="dxa"/>
        </w:tblCellMar>
        <w:tblLook w:val="0000" w:firstRow="0" w:lastRow="0" w:firstColumn="0" w:lastColumn="0" w:noHBand="0" w:noVBand="0"/>
      </w:tblPr>
      <w:tblGrid>
        <w:gridCol w:w="2296"/>
        <w:gridCol w:w="2294"/>
        <w:gridCol w:w="2295"/>
        <w:gridCol w:w="2300"/>
      </w:tblGrid>
      <w:tr w:rsidR="00A60C2B" w14:paraId="3990E5D8"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D4" w14:textId="77777777" w:rsidR="00A60C2B" w:rsidRDefault="00A60C2B" w:rsidP="004E1852">
            <w:pPr>
              <w:rPr>
                <w:color w:val="000000"/>
                <w:szCs w:val="20"/>
                <w:lang w:val="en-US"/>
              </w:rPr>
            </w:pPr>
            <w:r>
              <w:rPr>
                <w:b/>
                <w:color w:val="000000"/>
                <w:szCs w:val="20"/>
                <w:lang w:val="en-US"/>
              </w:rPr>
              <w:t>Buoys networks</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D5" w14:textId="77777777" w:rsidR="00A60C2B" w:rsidRDefault="00A60C2B" w:rsidP="004E1852">
            <w:pPr>
              <w:rPr>
                <w:color w:val="000000"/>
                <w:szCs w:val="20"/>
                <w:lang w:val="en-US"/>
              </w:rPr>
            </w:pP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D6" w14:textId="77777777" w:rsidR="00A60C2B" w:rsidRDefault="00A60C2B" w:rsidP="004E1852">
            <w:pPr>
              <w:rPr>
                <w:color w:val="000000"/>
                <w:szCs w:val="20"/>
                <w:lang w:val="en-US"/>
              </w:rPr>
            </w:pP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D7" w14:textId="77777777" w:rsidR="00A60C2B" w:rsidRDefault="00A60C2B" w:rsidP="004E1852">
            <w:pPr>
              <w:rPr>
                <w:color w:val="000000"/>
                <w:szCs w:val="20"/>
                <w:lang w:val="en-US"/>
              </w:rPr>
            </w:pPr>
          </w:p>
        </w:tc>
      </w:tr>
      <w:tr w:rsidR="00A60C2B" w14:paraId="3990E5DD"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D9" w14:textId="77777777" w:rsidR="00A60C2B" w:rsidRDefault="00A60C2B" w:rsidP="004E1852">
            <w:pPr>
              <w:rPr>
                <w:color w:val="000000"/>
                <w:szCs w:val="20"/>
                <w:lang w:val="en-US"/>
              </w:rPr>
            </w:pPr>
            <w:r>
              <w:rPr>
                <w:color w:val="000000"/>
                <w:szCs w:val="20"/>
                <w:lang w:val="en-US"/>
              </w:rPr>
              <w:t>NDBC</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DA" w14:textId="77777777" w:rsidR="00A60C2B" w:rsidRDefault="00A60C2B" w:rsidP="004E1852">
            <w:pPr>
              <w:rPr>
                <w:color w:val="000000"/>
                <w:szCs w:val="20"/>
                <w:lang w:val="en-US"/>
              </w:rPr>
            </w:pPr>
            <w:r>
              <w:rPr>
                <w:color w:val="000000"/>
                <w:szCs w:val="20"/>
                <w:lang w:val="en-US"/>
              </w:rPr>
              <w:t>daily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DB" w14:textId="77777777" w:rsidR="00A60C2B" w:rsidRDefault="00A60C2B" w:rsidP="004E1852">
            <w:pPr>
              <w:rPr>
                <w:color w:val="000000"/>
                <w:szCs w:val="20"/>
                <w:lang w:val="en-US"/>
              </w:rPr>
            </w:pPr>
            <w:r>
              <w:rPr>
                <w:color w:val="000000"/>
                <w:szCs w:val="20"/>
                <w:lang w:val="en-US"/>
              </w:rPr>
              <w:t>NOAA</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DC" w14:textId="77777777" w:rsidR="00A60C2B" w:rsidRDefault="00A60C2B" w:rsidP="004E1852">
            <w:r>
              <w:rPr>
                <w:color w:val="000000"/>
                <w:szCs w:val="20"/>
                <w:lang w:val="en-US"/>
              </w:rPr>
              <w:t>GlobWave conversion</w:t>
            </w:r>
          </w:p>
        </w:tc>
      </w:tr>
      <w:tr w:rsidR="00A60C2B" w14:paraId="3990E5E2"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DE" w14:textId="77777777" w:rsidR="00A60C2B" w:rsidRDefault="00A60C2B" w:rsidP="004E1852">
            <w:pPr>
              <w:rPr>
                <w:color w:val="000000"/>
                <w:szCs w:val="20"/>
                <w:lang w:val="en-US"/>
              </w:rPr>
            </w:pPr>
            <w:r>
              <w:rPr>
                <w:color w:val="000000"/>
                <w:szCs w:val="20"/>
                <w:lang w:val="en-US"/>
              </w:rPr>
              <w:t>OCEANSITES</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DF" w14:textId="77777777" w:rsidR="00A60C2B" w:rsidRDefault="00A60C2B" w:rsidP="004E1852">
            <w:pPr>
              <w:rPr>
                <w:color w:val="000000"/>
                <w:szCs w:val="20"/>
                <w:lang w:val="en-US"/>
              </w:rPr>
            </w:pPr>
            <w:r>
              <w:rPr>
                <w:color w:val="000000"/>
                <w:szCs w:val="20"/>
                <w:lang w:val="en-US"/>
              </w:rPr>
              <w:t>daily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E0" w14:textId="77777777" w:rsidR="00A60C2B" w:rsidRDefault="00A60C2B" w:rsidP="004E1852">
            <w:pPr>
              <w:rPr>
                <w:color w:val="000000"/>
                <w:szCs w:val="20"/>
                <w:lang w:val="en-US"/>
              </w:rPr>
            </w:pPr>
            <w:r>
              <w:rPr>
                <w:color w:val="000000"/>
                <w:szCs w:val="20"/>
                <w:lang w:val="en-US"/>
              </w:rPr>
              <w:t>MyOcean</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E1" w14:textId="77777777" w:rsidR="00A60C2B" w:rsidRDefault="00A60C2B" w:rsidP="004E1852">
            <w:r>
              <w:rPr>
                <w:color w:val="000000"/>
                <w:szCs w:val="20"/>
                <w:lang w:val="en-US"/>
              </w:rPr>
              <w:t>GlobWave conversion</w:t>
            </w:r>
          </w:p>
        </w:tc>
      </w:tr>
      <w:tr w:rsidR="00A60C2B" w14:paraId="3990E5E7"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E3" w14:textId="77777777" w:rsidR="00A60C2B" w:rsidRDefault="00A60C2B" w:rsidP="004E1852">
            <w:pPr>
              <w:rPr>
                <w:color w:val="000000"/>
                <w:szCs w:val="20"/>
                <w:lang w:val="en-US"/>
              </w:rPr>
            </w:pPr>
            <w:r>
              <w:rPr>
                <w:color w:val="000000"/>
                <w:szCs w:val="20"/>
                <w:lang w:val="en-US"/>
              </w:rPr>
              <w:t>CDIP</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E4" w14:textId="77777777" w:rsidR="00A60C2B" w:rsidRDefault="00A60C2B" w:rsidP="004E1852">
            <w:pPr>
              <w:rPr>
                <w:color w:val="000000"/>
                <w:szCs w:val="20"/>
                <w:lang w:val="en-US"/>
              </w:rPr>
            </w:pPr>
            <w:r>
              <w:rPr>
                <w:color w:val="000000"/>
                <w:szCs w:val="20"/>
                <w:lang w:val="en-US"/>
              </w:rPr>
              <w:t>monthly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E5" w14:textId="77777777" w:rsidR="00A60C2B" w:rsidRDefault="00A60C2B" w:rsidP="004E1852">
            <w:pPr>
              <w:rPr>
                <w:color w:val="000000"/>
                <w:szCs w:val="20"/>
                <w:lang w:val="en-US"/>
              </w:rPr>
            </w:pPr>
            <w:r>
              <w:rPr>
                <w:color w:val="000000"/>
                <w:szCs w:val="20"/>
                <w:lang w:val="en-US"/>
              </w:rPr>
              <w:t>Scripps</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E6" w14:textId="77777777" w:rsidR="00A60C2B" w:rsidRDefault="00A60C2B" w:rsidP="004E1852">
            <w:r>
              <w:rPr>
                <w:color w:val="000000"/>
                <w:szCs w:val="20"/>
                <w:lang w:val="en-US"/>
              </w:rPr>
              <w:t>GlobWave conversion</w:t>
            </w:r>
          </w:p>
        </w:tc>
      </w:tr>
      <w:tr w:rsidR="00A60C2B" w14:paraId="3990E5EC"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E8" w14:textId="77777777" w:rsidR="00A60C2B" w:rsidRDefault="00A60C2B" w:rsidP="004E1852">
            <w:pPr>
              <w:rPr>
                <w:color w:val="000000"/>
                <w:szCs w:val="20"/>
                <w:lang w:val="en-US"/>
              </w:rPr>
            </w:pPr>
            <w:r>
              <w:rPr>
                <w:color w:val="000000"/>
                <w:szCs w:val="20"/>
                <w:lang w:val="en-US"/>
              </w:rPr>
              <w:t>MEDS</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E9" w14:textId="77777777" w:rsidR="00A60C2B" w:rsidRDefault="00A60C2B" w:rsidP="004E1852">
            <w:pPr>
              <w:rPr>
                <w:color w:val="000000"/>
                <w:szCs w:val="20"/>
                <w:lang w:val="en-US"/>
              </w:rPr>
            </w:pPr>
            <w:r>
              <w:rPr>
                <w:color w:val="000000"/>
                <w:szCs w:val="20"/>
                <w:lang w:val="en-US"/>
              </w:rPr>
              <w:t>weekly</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EA" w14:textId="77777777" w:rsidR="00A60C2B" w:rsidRDefault="00A60C2B" w:rsidP="004E1852">
            <w:pPr>
              <w:rPr>
                <w:color w:val="000000"/>
                <w:szCs w:val="20"/>
                <w:lang w:val="en-US"/>
              </w:rPr>
            </w:pPr>
            <w:r>
              <w:rPr>
                <w:color w:val="000000"/>
                <w:szCs w:val="20"/>
                <w:lang w:val="en-US"/>
              </w:rPr>
              <w:t>Fisheries and Ocean CANADA</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EB" w14:textId="77777777" w:rsidR="00A60C2B" w:rsidRDefault="00A60C2B" w:rsidP="004E1852">
            <w:r>
              <w:rPr>
                <w:color w:val="000000"/>
                <w:szCs w:val="20"/>
                <w:lang w:val="en-US"/>
              </w:rPr>
              <w:t>GlobWave conversion</w:t>
            </w:r>
          </w:p>
        </w:tc>
      </w:tr>
      <w:tr w:rsidR="00A60C2B" w14:paraId="3990E5F1"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ED" w14:textId="77777777" w:rsidR="00A60C2B" w:rsidRDefault="00A60C2B" w:rsidP="004E1852">
            <w:pPr>
              <w:rPr>
                <w:color w:val="000000"/>
                <w:szCs w:val="20"/>
                <w:lang w:val="en-US"/>
              </w:rPr>
            </w:pPr>
            <w:r>
              <w:rPr>
                <w:color w:val="000000"/>
                <w:szCs w:val="20"/>
                <w:lang w:val="en-US"/>
              </w:rPr>
              <w:t>ECMWF compilation</w:t>
            </w: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EE" w14:textId="77777777" w:rsidR="00A60C2B" w:rsidRDefault="00A60C2B" w:rsidP="004E1852">
            <w:pPr>
              <w:rPr>
                <w:color w:val="000000"/>
                <w:szCs w:val="20"/>
                <w:lang w:val="en-US"/>
              </w:rPr>
            </w:pPr>
            <w:r>
              <w:rPr>
                <w:color w:val="000000"/>
                <w:szCs w:val="20"/>
                <w:lang w:val="en-US"/>
              </w:rPr>
              <w:t>Every 6 months</w:t>
            </w: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EF" w14:textId="77777777" w:rsidR="00A60C2B" w:rsidRDefault="00A60C2B" w:rsidP="004E1852">
            <w:pPr>
              <w:rPr>
                <w:color w:val="000000"/>
                <w:szCs w:val="20"/>
                <w:lang w:val="en-US"/>
              </w:rPr>
            </w:pPr>
            <w:r>
              <w:rPr>
                <w:color w:val="000000"/>
                <w:szCs w:val="20"/>
                <w:lang w:val="en-US"/>
              </w:rPr>
              <w:t>ECMWF</w:t>
            </w: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F0" w14:textId="77777777" w:rsidR="00A60C2B" w:rsidRDefault="00A60C2B" w:rsidP="004E1852">
            <w:r>
              <w:rPr>
                <w:color w:val="000000"/>
                <w:szCs w:val="20"/>
                <w:lang w:val="en-US"/>
              </w:rPr>
              <w:t>GlobWave conversion</w:t>
            </w:r>
          </w:p>
        </w:tc>
      </w:tr>
      <w:tr w:rsidR="00A60C2B" w14:paraId="3990E5F6" w14:textId="77777777" w:rsidTr="008C0FB0">
        <w:tc>
          <w:tcPr>
            <w:tcW w:w="2296" w:type="dxa"/>
            <w:tcBorders>
              <w:top w:val="single" w:sz="4" w:space="0" w:color="000000"/>
              <w:left w:val="single" w:sz="4" w:space="0" w:color="000000"/>
              <w:bottom w:val="single" w:sz="4" w:space="0" w:color="000000"/>
              <w:right w:val="single" w:sz="4" w:space="0" w:color="000000"/>
            </w:tcBorders>
            <w:shd w:val="clear" w:color="auto" w:fill="auto"/>
          </w:tcPr>
          <w:p w14:paraId="3990E5F2" w14:textId="77777777" w:rsidR="00A60C2B" w:rsidRDefault="00A60C2B" w:rsidP="004E1852">
            <w:pPr>
              <w:rPr>
                <w:color w:val="000000"/>
                <w:szCs w:val="20"/>
                <w:lang w:val="en-US"/>
              </w:rPr>
            </w:pP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14:paraId="3990E5F3" w14:textId="77777777" w:rsidR="00A60C2B" w:rsidRDefault="00A60C2B" w:rsidP="004E1852">
            <w:pPr>
              <w:rPr>
                <w:color w:val="000000"/>
                <w:szCs w:val="20"/>
                <w:lang w:val="en-US"/>
              </w:rPr>
            </w:pPr>
          </w:p>
        </w:tc>
        <w:tc>
          <w:tcPr>
            <w:tcW w:w="2295" w:type="dxa"/>
            <w:tcBorders>
              <w:top w:val="single" w:sz="4" w:space="0" w:color="000000"/>
              <w:left w:val="single" w:sz="4" w:space="0" w:color="000000"/>
              <w:bottom w:val="single" w:sz="4" w:space="0" w:color="000000"/>
              <w:right w:val="single" w:sz="4" w:space="0" w:color="000000"/>
            </w:tcBorders>
            <w:shd w:val="clear" w:color="auto" w:fill="auto"/>
          </w:tcPr>
          <w:p w14:paraId="3990E5F4" w14:textId="77777777" w:rsidR="00A60C2B" w:rsidRDefault="00A60C2B" w:rsidP="004E1852">
            <w:pPr>
              <w:rPr>
                <w:color w:val="000000"/>
                <w:szCs w:val="20"/>
                <w:lang w:val="en-US"/>
              </w:rPr>
            </w:pPr>
          </w:p>
        </w:tc>
        <w:tc>
          <w:tcPr>
            <w:tcW w:w="2300" w:type="dxa"/>
            <w:tcBorders>
              <w:top w:val="single" w:sz="4" w:space="0" w:color="000000"/>
              <w:left w:val="single" w:sz="4" w:space="0" w:color="000000"/>
              <w:bottom w:val="single" w:sz="4" w:space="0" w:color="000000"/>
              <w:right w:val="single" w:sz="4" w:space="0" w:color="000000"/>
            </w:tcBorders>
            <w:shd w:val="clear" w:color="auto" w:fill="auto"/>
          </w:tcPr>
          <w:p w14:paraId="3990E5F5" w14:textId="77777777" w:rsidR="00A60C2B" w:rsidRDefault="00A60C2B" w:rsidP="004E1852">
            <w:pPr>
              <w:rPr>
                <w:color w:val="000000"/>
                <w:szCs w:val="20"/>
                <w:lang w:val="en-US"/>
              </w:rPr>
            </w:pPr>
          </w:p>
        </w:tc>
      </w:tr>
    </w:tbl>
    <w:p w14:paraId="3990E5F7" w14:textId="77777777" w:rsidR="00A60C2B" w:rsidRDefault="00D46B59" w:rsidP="00D46B59">
      <w:pPr>
        <w:pStyle w:val="Caption"/>
        <w:rPr>
          <w:color w:val="000000"/>
          <w:szCs w:val="20"/>
          <w:lang w:val="en-US"/>
        </w:rPr>
      </w:pPr>
      <w:bookmarkStart w:id="756" w:name="_Toc398190135"/>
      <w:bookmarkStart w:id="757" w:name="_Toc400445955"/>
      <w:r>
        <w:t xml:space="preserve">Table </w:t>
      </w:r>
      <w:r w:rsidR="004524AF">
        <w:fldChar w:fldCharType="begin"/>
      </w:r>
      <w:r w:rsidR="00F13B47">
        <w:instrText xml:space="preserve"> SEQ Table \* ARABIC </w:instrText>
      </w:r>
      <w:r w:rsidR="004524AF">
        <w:fldChar w:fldCharType="separate"/>
      </w:r>
      <w:r w:rsidR="00FE4CC0">
        <w:rPr>
          <w:noProof/>
        </w:rPr>
        <w:t>32</w:t>
      </w:r>
      <w:r w:rsidR="004524AF">
        <w:rPr>
          <w:noProof/>
        </w:rPr>
        <w:fldChar w:fldCharType="end"/>
      </w:r>
      <w:r>
        <w:t xml:space="preserve">: </w:t>
      </w:r>
      <w:r w:rsidR="00D56125">
        <w:t>Buoys network data collected</w:t>
      </w:r>
      <w:bookmarkEnd w:id="756"/>
      <w:bookmarkEnd w:id="757"/>
    </w:p>
    <w:p w14:paraId="3990E5F8" w14:textId="77777777" w:rsidR="00A60C2B" w:rsidRDefault="00A60C2B" w:rsidP="00A60C2B">
      <w:pPr>
        <w:rPr>
          <w:lang w:val="en-US"/>
        </w:rPr>
      </w:pPr>
      <w:r>
        <w:rPr>
          <w:b/>
          <w:lang w:val="en-US"/>
        </w:rPr>
        <w:t>T7103: Reference data quality control</w:t>
      </w:r>
    </w:p>
    <w:p w14:paraId="3990E5F9" w14:textId="77777777" w:rsidR="00A60C2B" w:rsidRDefault="00A60C2B" w:rsidP="00A60C2B">
      <w:pPr>
        <w:rPr>
          <w:lang w:val="en-US"/>
        </w:rPr>
      </w:pPr>
      <w:r>
        <w:rPr>
          <w:lang w:val="en-US"/>
        </w:rPr>
        <w:t xml:space="preserve">Data is identified and access is secured. </w:t>
      </w:r>
    </w:p>
    <w:p w14:paraId="3990E5FA" w14:textId="77777777" w:rsidR="00A60C2B" w:rsidRDefault="00A60C2B" w:rsidP="00A60C2B">
      <w:pPr>
        <w:rPr>
          <w:lang w:val="en-US"/>
        </w:rPr>
      </w:pPr>
      <w:r>
        <w:rPr>
          <w:lang w:val="en-US"/>
        </w:rPr>
        <w:t>Most of the activity has been performed by Ifremer as expected.</w:t>
      </w:r>
    </w:p>
    <w:p w14:paraId="3990E5FB" w14:textId="77777777" w:rsidR="00A60C2B" w:rsidRDefault="00A60C2B" w:rsidP="00A60C2B">
      <w:pPr>
        <w:rPr>
          <w:color w:val="000000"/>
          <w:szCs w:val="20"/>
          <w:lang w:val="en-US"/>
        </w:rPr>
      </w:pPr>
      <w:r>
        <w:rPr>
          <w:lang w:val="en-US"/>
        </w:rPr>
        <w:t>For now (September 2014) only generic tests have been implanted:</w:t>
      </w:r>
    </w:p>
    <w:p w14:paraId="3990E5FC" w14:textId="77777777" w:rsidR="00A60C2B" w:rsidRDefault="00A60C2B" w:rsidP="00A25F7E">
      <w:pPr>
        <w:pStyle w:val="ListParagraph1"/>
        <w:numPr>
          <w:ilvl w:val="0"/>
          <w:numId w:val="18"/>
        </w:numPr>
        <w:rPr>
          <w:color w:val="000000"/>
          <w:szCs w:val="20"/>
          <w:lang w:val="en-US"/>
        </w:rPr>
      </w:pPr>
      <w:r>
        <w:rPr>
          <w:color w:val="000000"/>
          <w:szCs w:val="20"/>
          <w:lang w:val="en-US"/>
        </w:rPr>
        <w:t>Duplicate data check (test that the values are not copied twice in the file)</w:t>
      </w:r>
    </w:p>
    <w:p w14:paraId="3990E5FD" w14:textId="77777777" w:rsidR="00A60C2B" w:rsidRDefault="001D0DC2" w:rsidP="00A25F7E">
      <w:pPr>
        <w:pStyle w:val="ListParagraph1"/>
        <w:numPr>
          <w:ilvl w:val="0"/>
          <w:numId w:val="18"/>
        </w:numPr>
        <w:rPr>
          <w:color w:val="000000"/>
          <w:szCs w:val="20"/>
          <w:lang w:val="en-US"/>
        </w:rPr>
      </w:pPr>
      <w:r>
        <w:rPr>
          <w:color w:val="000000"/>
          <w:szCs w:val="20"/>
          <w:lang w:val="en-US"/>
        </w:rPr>
        <w:t>Miss</w:t>
      </w:r>
      <w:r w:rsidR="00A60C2B">
        <w:rPr>
          <w:color w:val="000000"/>
          <w:szCs w:val="20"/>
          <w:lang w:val="en-US"/>
        </w:rPr>
        <w:t>ing data check (match between the quality flag and the value)</w:t>
      </w:r>
    </w:p>
    <w:p w14:paraId="3990E5FE" w14:textId="77777777" w:rsidR="00A60C2B" w:rsidRDefault="00A60C2B" w:rsidP="00A25F7E">
      <w:pPr>
        <w:pStyle w:val="ListParagraph1"/>
        <w:numPr>
          <w:ilvl w:val="0"/>
          <w:numId w:val="18"/>
        </w:numPr>
        <w:rPr>
          <w:color w:val="000000"/>
          <w:szCs w:val="20"/>
          <w:lang w:val="en-US"/>
        </w:rPr>
      </w:pPr>
      <w:r>
        <w:rPr>
          <w:color w:val="000000"/>
          <w:szCs w:val="20"/>
          <w:lang w:val="en-US"/>
        </w:rPr>
        <w:t>Out of range data check (only applied on Wave significative height)</w:t>
      </w:r>
    </w:p>
    <w:p w14:paraId="3990E5FF" w14:textId="77777777" w:rsidR="00A60C2B" w:rsidRDefault="00A60C2B" w:rsidP="00A25F7E">
      <w:pPr>
        <w:pStyle w:val="ListParagraph1"/>
        <w:numPr>
          <w:ilvl w:val="0"/>
          <w:numId w:val="18"/>
        </w:numPr>
        <w:rPr>
          <w:color w:val="000000"/>
          <w:szCs w:val="20"/>
          <w:lang w:val="en-US"/>
        </w:rPr>
      </w:pPr>
      <w:r>
        <w:rPr>
          <w:color w:val="000000"/>
          <w:szCs w:val="20"/>
          <w:lang w:val="en-US"/>
        </w:rPr>
        <w:t>Position test (if a buoy moves to strongly or too often the data is flagged)</w:t>
      </w:r>
    </w:p>
    <w:p w14:paraId="3990E600" w14:textId="77777777" w:rsidR="00A60C2B" w:rsidRDefault="00A60C2B" w:rsidP="00A60C2B">
      <w:pPr>
        <w:rPr>
          <w:color w:val="000000"/>
          <w:szCs w:val="20"/>
          <w:lang w:val="en-US"/>
        </w:rPr>
      </w:pPr>
      <w:r>
        <w:rPr>
          <w:color w:val="000000"/>
          <w:szCs w:val="20"/>
          <w:lang w:val="en-US"/>
        </w:rPr>
        <w:t>More specific test will be included to check the values of each geophysical parameters (wind speed, wind direction, directional wave spectra,…)</w:t>
      </w:r>
    </w:p>
    <w:p w14:paraId="3990E601" w14:textId="77777777" w:rsidR="00A60C2B" w:rsidRDefault="00A60C2B" w:rsidP="00A60C2B">
      <w:pPr>
        <w:rPr>
          <w:color w:val="000000"/>
          <w:szCs w:val="20"/>
          <w:lang w:val="en-US"/>
        </w:rPr>
      </w:pPr>
    </w:p>
    <w:p w14:paraId="3990E602" w14:textId="77777777" w:rsidR="00A60C2B" w:rsidRDefault="00A60C2B" w:rsidP="00A60C2B">
      <w:pPr>
        <w:rPr>
          <w:lang w:val="en-US"/>
        </w:rPr>
      </w:pPr>
      <w:r>
        <w:rPr>
          <w:b/>
          <w:lang w:val="en-US"/>
        </w:rPr>
        <w:t>T7104: Delivery</w:t>
      </w:r>
    </w:p>
    <w:p w14:paraId="3990E603" w14:textId="77777777" w:rsidR="00A60C2B" w:rsidRDefault="00A60C2B" w:rsidP="00A60C2B">
      <w:pPr>
        <w:rPr>
          <w:lang w:val="en-US"/>
        </w:rPr>
      </w:pPr>
      <w:r>
        <w:rPr>
          <w:lang w:val="en-US"/>
        </w:rPr>
        <w:t xml:space="preserve">Nominal activity </w:t>
      </w:r>
    </w:p>
    <w:p w14:paraId="3990E604" w14:textId="77777777" w:rsidR="00A60C2B" w:rsidRDefault="00A60C2B" w:rsidP="00A60C2B">
      <w:pPr>
        <w:rPr>
          <w:lang w:val="en-US"/>
        </w:rPr>
      </w:pPr>
      <w:r>
        <w:rPr>
          <w:lang w:val="en-US"/>
        </w:rPr>
        <w:t>Data made available on Ifremer ftp server instead of MPC/CC server as initially defined in CCVP.</w:t>
      </w:r>
    </w:p>
    <w:p w14:paraId="3990E605" w14:textId="77777777" w:rsidR="00A60C2B" w:rsidRDefault="00A60C2B" w:rsidP="00A60C2B">
      <w:r>
        <w:rPr>
          <w:lang w:val="en-US"/>
        </w:rPr>
        <w:t xml:space="preserve">Ifremer deliveries are available here: </w:t>
      </w:r>
    </w:p>
    <w:p w14:paraId="3990E606" w14:textId="77777777" w:rsidR="00A60C2B" w:rsidRDefault="00A43995" w:rsidP="00A60C2B">
      <w:pPr>
        <w:rPr>
          <w:lang w:val="en-US"/>
        </w:rPr>
      </w:pPr>
      <w:hyperlink r:id="rId215" w:history="1">
        <w:r w:rsidR="00A60C2B">
          <w:rPr>
            <w:rStyle w:val="Hyperlink"/>
          </w:rPr>
          <w:t>ftp://ig1fdaf:H6RI7tOe@eftp.ifremer.fr/mpc-sentinel1/</w:t>
        </w:r>
      </w:hyperlink>
    </w:p>
    <w:p w14:paraId="3990E607" w14:textId="77777777" w:rsidR="00A60C2B" w:rsidRDefault="00A60C2B" w:rsidP="00A60C2B">
      <w:pPr>
        <w:rPr>
          <w:lang w:val="en-US"/>
        </w:rPr>
      </w:pPr>
    </w:p>
    <w:p w14:paraId="3990E608" w14:textId="77777777" w:rsidR="00A60C2B" w:rsidRDefault="00A60C2B" w:rsidP="00A60C2B">
      <w:r>
        <w:t>Currently Ifremer delivers in situ buoys measurements (netcdf files in Globwave format) from ndbc, oceansites, cdip, ecmwf</w:t>
      </w:r>
    </w:p>
    <w:p w14:paraId="3990E609" w14:textId="77777777" w:rsidR="00A60C2B" w:rsidRDefault="00A60C2B" w:rsidP="00A60C2B">
      <w:r>
        <w:lastRenderedPageBreak/>
        <w:t xml:space="preserve">A map of the available in-situ </w:t>
      </w:r>
      <w:r w:rsidR="001D0DC2">
        <w:t>measurement</w:t>
      </w:r>
      <w:r>
        <w:t xml:space="preserve"> for wave is showed below.</w:t>
      </w:r>
    </w:p>
    <w:p w14:paraId="3990E60A" w14:textId="77777777" w:rsidR="00D46B59" w:rsidRDefault="00A60C2B" w:rsidP="00D46B59">
      <w:pPr>
        <w:keepNext/>
      </w:pPr>
      <w:r>
        <w:rPr>
          <w:noProof/>
          <w:lang w:eastAsia="en-GB"/>
        </w:rPr>
        <w:drawing>
          <wp:inline distT="0" distB="0" distL="0" distR="0" wp14:anchorId="3990EFAB" wp14:editId="3990EFAC">
            <wp:extent cx="5581015" cy="2700020"/>
            <wp:effectExtent l="19050" t="0" r="635" b="0"/>
            <wp:docPr id="3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l="7704" t="28416" r="7898" b="26898"/>
                    <a:stretch>
                      <a:fillRect/>
                    </a:stretch>
                  </pic:blipFill>
                  <pic:spPr bwMode="auto">
                    <a:xfrm>
                      <a:off x="0" y="0"/>
                      <a:ext cx="5581015" cy="2700020"/>
                    </a:xfrm>
                    <a:prstGeom prst="rect">
                      <a:avLst/>
                    </a:prstGeom>
                    <a:solidFill>
                      <a:srgbClr val="FFFFFF"/>
                    </a:solidFill>
                    <a:ln w="9525">
                      <a:noFill/>
                      <a:miter lim="800000"/>
                      <a:headEnd/>
                      <a:tailEnd/>
                    </a:ln>
                  </pic:spPr>
                </pic:pic>
              </a:graphicData>
            </a:graphic>
          </wp:inline>
        </w:drawing>
      </w:r>
    </w:p>
    <w:p w14:paraId="3990E60B" w14:textId="77777777" w:rsidR="00E94021" w:rsidRDefault="00D46B59" w:rsidP="00360FDC">
      <w:pPr>
        <w:pStyle w:val="Caption"/>
        <w:rPr>
          <w:color w:val="000000"/>
          <w:szCs w:val="20"/>
          <w:lang w:val="en-US"/>
        </w:rPr>
      </w:pPr>
      <w:bookmarkStart w:id="758" w:name="_Toc398190204"/>
      <w:bookmarkStart w:id="759" w:name="_Toc400445918"/>
      <w:r>
        <w:t xml:space="preserve">Figure </w:t>
      </w:r>
      <w:r w:rsidR="004524AF">
        <w:fldChar w:fldCharType="begin"/>
      </w:r>
      <w:r w:rsidR="00F13B47">
        <w:instrText xml:space="preserve"> SEQ Figure \* ARABIC </w:instrText>
      </w:r>
      <w:r w:rsidR="004524AF">
        <w:fldChar w:fldCharType="separate"/>
      </w:r>
      <w:r w:rsidR="00BA2580">
        <w:rPr>
          <w:noProof/>
        </w:rPr>
        <w:t>77</w:t>
      </w:r>
      <w:r w:rsidR="004524AF">
        <w:rPr>
          <w:noProof/>
        </w:rPr>
        <w:fldChar w:fldCharType="end"/>
      </w:r>
      <w:r>
        <w:t xml:space="preserve">: </w:t>
      </w:r>
      <w:r w:rsidR="00D56125">
        <w:t>in situ wave measurements</w:t>
      </w:r>
      <w:bookmarkEnd w:id="758"/>
      <w:bookmarkEnd w:id="759"/>
    </w:p>
    <w:p w14:paraId="3990E60C" w14:textId="77777777" w:rsidR="008E5287" w:rsidRDefault="008E5287" w:rsidP="00E7718A"/>
    <w:p w14:paraId="3990E60D" w14:textId="77777777" w:rsidR="008E5287" w:rsidRDefault="008E5287" w:rsidP="008E5287">
      <w:pPr>
        <w:pStyle w:val="Heading3"/>
        <w:numPr>
          <w:ilvl w:val="2"/>
          <w:numId w:val="1"/>
        </w:numPr>
        <w:rPr>
          <w:lang w:val="en-US"/>
        </w:rPr>
      </w:pPr>
      <w:bookmarkStart w:id="760" w:name="_Toc355698336"/>
      <w:bookmarkStart w:id="761" w:name="_Toc374368742"/>
      <w:bookmarkStart w:id="762" w:name="_Toc394305011"/>
      <w:bookmarkStart w:id="763" w:name="_Toc398190255"/>
      <w:bookmarkStart w:id="764" w:name="_Toc399940639"/>
      <w:r w:rsidRPr="00511901">
        <w:rPr>
          <w:lang w:val="en-US"/>
        </w:rPr>
        <w:t xml:space="preserve">Collocation of </w:t>
      </w:r>
      <w:r>
        <w:rPr>
          <w:lang w:val="en-US"/>
        </w:rPr>
        <w:t>R</w:t>
      </w:r>
      <w:r w:rsidRPr="00511901">
        <w:rPr>
          <w:lang w:val="en-US"/>
        </w:rPr>
        <w:t xml:space="preserve">eference and </w:t>
      </w:r>
      <w:r>
        <w:rPr>
          <w:lang w:val="en-US"/>
        </w:rPr>
        <w:t>Primary (S</w:t>
      </w:r>
      <w:r w:rsidRPr="00511901">
        <w:rPr>
          <w:lang w:val="en-US"/>
        </w:rPr>
        <w:t xml:space="preserve">1) </w:t>
      </w:r>
      <w:r>
        <w:rPr>
          <w:lang w:val="en-US"/>
        </w:rPr>
        <w:t>D</w:t>
      </w:r>
      <w:r w:rsidRPr="00511901">
        <w:rPr>
          <w:lang w:val="en-US"/>
        </w:rPr>
        <w:t>ata</w:t>
      </w:r>
      <w:bookmarkEnd w:id="760"/>
      <w:bookmarkEnd w:id="761"/>
      <w:bookmarkEnd w:id="762"/>
      <w:bookmarkEnd w:id="763"/>
      <w:bookmarkEnd w:id="764"/>
    </w:p>
    <w:p w14:paraId="3990E60E" w14:textId="77777777" w:rsidR="00A60C2B" w:rsidRDefault="00A60C2B" w:rsidP="00A60C2B">
      <w:pPr>
        <w:rPr>
          <w:color w:val="000000"/>
          <w:szCs w:val="20"/>
          <w:lang w:val="en-US"/>
        </w:rPr>
      </w:pPr>
      <w:r>
        <w:rPr>
          <w:b/>
          <w:lang w:val="en-US"/>
        </w:rPr>
        <w:t>T7201: Collocate Primary and Reference Data (Massive Collocation)</w:t>
      </w:r>
    </w:p>
    <w:p w14:paraId="3990E60F" w14:textId="77777777" w:rsidR="00A60C2B" w:rsidRDefault="00A60C2B" w:rsidP="00A60C2B">
      <w:pPr>
        <w:rPr>
          <w:color w:val="000000"/>
          <w:szCs w:val="20"/>
          <w:lang w:val="en-US"/>
        </w:rPr>
      </w:pPr>
      <w:r>
        <w:rPr>
          <w:color w:val="000000"/>
          <w:szCs w:val="20"/>
          <w:lang w:val="en-US"/>
        </w:rPr>
        <w:t xml:space="preserve">Ifremer activity. </w:t>
      </w:r>
    </w:p>
    <w:p w14:paraId="3990E610" w14:textId="77777777" w:rsidR="00A60C2B" w:rsidRDefault="00C026D4" w:rsidP="00A60C2B">
      <w:pPr>
        <w:rPr>
          <w:color w:val="000000"/>
          <w:szCs w:val="20"/>
          <w:lang w:val="en-US"/>
        </w:rPr>
      </w:pPr>
      <w:r>
        <w:rPr>
          <w:color w:val="000000"/>
          <w:szCs w:val="20"/>
          <w:lang w:val="en-US"/>
        </w:rPr>
        <w:t>Performed on</w:t>
      </w:r>
      <w:r w:rsidR="00A60C2B">
        <w:rPr>
          <w:color w:val="000000"/>
          <w:szCs w:val="20"/>
          <w:lang w:val="en-US"/>
        </w:rPr>
        <w:t xml:space="preserve">: </w:t>
      </w:r>
    </w:p>
    <w:p w14:paraId="3990E611" w14:textId="77777777" w:rsidR="00A60C2B" w:rsidRDefault="00A60C2B" w:rsidP="00A60C2B">
      <w:pPr>
        <w:rPr>
          <w:color w:val="000000"/>
          <w:szCs w:val="20"/>
          <w:lang w:val="en-US"/>
        </w:rPr>
      </w:pPr>
      <w:r>
        <w:rPr>
          <w:color w:val="000000"/>
          <w:szCs w:val="20"/>
          <w:lang w:val="en-US"/>
        </w:rPr>
        <w:t>* simulation for col</w:t>
      </w:r>
      <w:r w:rsidR="001D0DC2">
        <w:rPr>
          <w:color w:val="000000"/>
          <w:szCs w:val="20"/>
          <w:lang w:val="en-US"/>
        </w:rPr>
        <w:t>l</w:t>
      </w:r>
      <w:r>
        <w:rPr>
          <w:color w:val="000000"/>
          <w:szCs w:val="20"/>
          <w:lang w:val="en-US"/>
        </w:rPr>
        <w:t xml:space="preserve">ocation with Envisat data </w:t>
      </w:r>
    </w:p>
    <w:p w14:paraId="3990E612" w14:textId="77777777" w:rsidR="00A60C2B" w:rsidRDefault="00A60C2B" w:rsidP="00A60C2B">
      <w:pPr>
        <w:rPr>
          <w:color w:val="000000"/>
          <w:szCs w:val="20"/>
          <w:lang w:val="en-US"/>
        </w:rPr>
      </w:pPr>
      <w:r>
        <w:rPr>
          <w:color w:val="000000"/>
          <w:szCs w:val="20"/>
          <w:lang w:val="en-US"/>
        </w:rPr>
        <w:t>* simulation for col</w:t>
      </w:r>
      <w:r w:rsidR="001D0DC2">
        <w:rPr>
          <w:color w:val="000000"/>
          <w:szCs w:val="20"/>
          <w:lang w:val="en-US"/>
        </w:rPr>
        <w:t>l</w:t>
      </w:r>
      <w:r>
        <w:rPr>
          <w:color w:val="000000"/>
          <w:szCs w:val="20"/>
          <w:lang w:val="en-US"/>
        </w:rPr>
        <w:t>ocation with S-1 Level 1 data (testing)</w:t>
      </w:r>
    </w:p>
    <w:p w14:paraId="3990E613" w14:textId="77777777" w:rsidR="00A60C2B" w:rsidRDefault="00A60C2B" w:rsidP="00A60C2B">
      <w:r>
        <w:rPr>
          <w:color w:val="000000"/>
          <w:szCs w:val="20"/>
          <w:lang w:val="en-US"/>
        </w:rPr>
        <w:t>These first results of collocations between L1 Sentinel1A SLC and scatterometers have shown that most of HY2-A matchups are within one hour compare to the SAR acquisition whereas ASCAT matchups have a bigger time difference around 4hours (see .</w:t>
      </w:r>
      <w:r w:rsidR="004524AF">
        <w:rPr>
          <w:color w:val="000000"/>
          <w:szCs w:val="20"/>
          <w:lang w:val="en-US"/>
        </w:rPr>
        <w:fldChar w:fldCharType="begin"/>
      </w:r>
      <w:r>
        <w:rPr>
          <w:color w:val="000000"/>
          <w:szCs w:val="20"/>
          <w:lang w:val="en-US"/>
        </w:rPr>
        <w:instrText xml:space="preserve"> REF _Ref397542237 \h </w:instrText>
      </w:r>
      <w:r w:rsidR="004524AF">
        <w:rPr>
          <w:color w:val="000000"/>
          <w:szCs w:val="20"/>
          <w:lang w:val="en-US"/>
        </w:rPr>
      </w:r>
      <w:r w:rsidR="004524AF">
        <w:rPr>
          <w:color w:val="000000"/>
          <w:szCs w:val="20"/>
          <w:lang w:val="en-US"/>
        </w:rPr>
        <w:fldChar w:fldCharType="separate"/>
      </w:r>
      <w:r>
        <w:rPr>
          <w:color w:val="000000"/>
          <w:szCs w:val="20"/>
          <w:lang w:val="en-US"/>
        </w:rPr>
        <w:t>Figure 7 time difference between SAR acquisition and matching scatterometer</w:t>
      </w:r>
      <w:r w:rsidR="004524AF">
        <w:rPr>
          <w:color w:val="000000"/>
          <w:szCs w:val="20"/>
          <w:lang w:val="en-US"/>
        </w:rPr>
        <w:fldChar w:fldCharType="end"/>
      </w:r>
      <w:r>
        <w:rPr>
          <w:color w:val="000000"/>
          <w:szCs w:val="20"/>
          <w:lang w:val="en-US"/>
        </w:rPr>
        <w:t>)</w:t>
      </w:r>
    </w:p>
    <w:p w14:paraId="3990E614" w14:textId="77777777" w:rsidR="00A60C2B" w:rsidRDefault="00A60C2B" w:rsidP="00A60C2B">
      <w:pPr>
        <w:keepNext/>
        <w:jc w:val="center"/>
      </w:pPr>
      <w:bookmarkStart w:id="765" w:name="fig7"/>
      <w:r>
        <w:rPr>
          <w:noProof/>
          <w:lang w:eastAsia="en-GB"/>
        </w:rPr>
        <w:lastRenderedPageBreak/>
        <w:drawing>
          <wp:inline distT="0" distB="0" distL="0" distR="0" wp14:anchorId="3990EFAD" wp14:editId="3990EFAE">
            <wp:extent cx="5055235" cy="3787140"/>
            <wp:effectExtent l="19050" t="0" r="0" b="0"/>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srcRect/>
                    <a:stretch>
                      <a:fillRect/>
                    </a:stretch>
                  </pic:blipFill>
                  <pic:spPr bwMode="auto">
                    <a:xfrm>
                      <a:off x="0" y="0"/>
                      <a:ext cx="5055235" cy="3787140"/>
                    </a:xfrm>
                    <a:prstGeom prst="rect">
                      <a:avLst/>
                    </a:prstGeom>
                    <a:solidFill>
                      <a:srgbClr val="FFFFFF"/>
                    </a:solidFill>
                    <a:ln w="9525">
                      <a:noFill/>
                      <a:miter lim="800000"/>
                      <a:headEnd/>
                      <a:tailEnd/>
                    </a:ln>
                  </pic:spPr>
                </pic:pic>
              </a:graphicData>
            </a:graphic>
          </wp:inline>
        </w:drawing>
      </w:r>
      <w:bookmarkEnd w:id="765"/>
    </w:p>
    <w:p w14:paraId="3990E615" w14:textId="77777777" w:rsidR="00A60C2B" w:rsidRDefault="00A60C2B" w:rsidP="00360FDC">
      <w:pPr>
        <w:pStyle w:val="Caption1"/>
        <w:rPr>
          <w:color w:val="000000"/>
          <w:szCs w:val="20"/>
          <w:lang w:val="en-US"/>
        </w:rPr>
      </w:pPr>
      <w:bookmarkStart w:id="766" w:name="_Ref397542237"/>
      <w:bookmarkStart w:id="767" w:name="_Toc398190205"/>
      <w:bookmarkStart w:id="768" w:name="_Toc400445919"/>
      <w:r>
        <w:t xml:space="preserve">Figure </w:t>
      </w:r>
      <w:r w:rsidR="004524AF">
        <w:fldChar w:fldCharType="begin"/>
      </w:r>
      <w:r w:rsidR="00711DA6">
        <w:instrText xml:space="preserve"> SEQ "Figure" \*Arabic </w:instrText>
      </w:r>
      <w:r w:rsidR="004524AF">
        <w:fldChar w:fldCharType="separate"/>
      </w:r>
      <w:r w:rsidR="00BA2580">
        <w:rPr>
          <w:noProof/>
        </w:rPr>
        <w:t>78</w:t>
      </w:r>
      <w:r w:rsidR="004524AF">
        <w:fldChar w:fldCharType="end"/>
      </w:r>
      <w:r w:rsidR="00D46B59">
        <w:t>:</w:t>
      </w:r>
      <w:r>
        <w:t xml:space="preserve"> time difference between SAR acquisition and matching scatterometer</w:t>
      </w:r>
      <w:bookmarkEnd w:id="766"/>
      <w:bookmarkEnd w:id="767"/>
      <w:bookmarkEnd w:id="768"/>
    </w:p>
    <w:p w14:paraId="3990E616" w14:textId="77777777" w:rsidR="00A60C2B" w:rsidRDefault="00A60C2B" w:rsidP="00A60C2B">
      <w:pPr>
        <w:rPr>
          <w:color w:val="000000"/>
          <w:szCs w:val="20"/>
          <w:lang w:val="en-US"/>
        </w:rPr>
      </w:pPr>
      <w:r>
        <w:rPr>
          <w:color w:val="000000"/>
          <w:szCs w:val="20"/>
          <w:lang w:val="en-US"/>
        </w:rPr>
        <w:t>Not performed on L2 products as initially expected as the products are not generated by PDGS</w:t>
      </w:r>
    </w:p>
    <w:p w14:paraId="3990E617" w14:textId="77777777" w:rsidR="00A60C2B" w:rsidRDefault="00A60C2B" w:rsidP="00A60C2B">
      <w:pPr>
        <w:rPr>
          <w:color w:val="000000"/>
          <w:szCs w:val="20"/>
          <w:lang w:val="en-US"/>
        </w:rPr>
      </w:pPr>
    </w:p>
    <w:p w14:paraId="3990E618" w14:textId="77777777" w:rsidR="00A60C2B" w:rsidRPr="00A60C2B" w:rsidRDefault="00A60C2B" w:rsidP="00A60C2B">
      <w:pPr>
        <w:rPr>
          <w:lang w:val="en-US"/>
        </w:rPr>
      </w:pPr>
    </w:p>
    <w:p w14:paraId="3990E619" w14:textId="77777777" w:rsidR="008E5287" w:rsidRDefault="008E5287" w:rsidP="008E5287">
      <w:pPr>
        <w:pStyle w:val="Heading3"/>
        <w:numPr>
          <w:ilvl w:val="2"/>
          <w:numId w:val="1"/>
        </w:numPr>
        <w:rPr>
          <w:lang w:val="en-US"/>
        </w:rPr>
      </w:pPr>
      <w:bookmarkStart w:id="769" w:name="_Toc355698337"/>
      <w:bookmarkStart w:id="770" w:name="_Toc374368743"/>
      <w:bookmarkStart w:id="771" w:name="_Toc394305012"/>
      <w:bookmarkStart w:id="772" w:name="_Toc398190256"/>
      <w:bookmarkStart w:id="773" w:name="_Toc399940640"/>
      <w:r w:rsidRPr="003C4F86">
        <w:rPr>
          <w:lang w:val="en-US"/>
        </w:rPr>
        <w:t xml:space="preserve">Validation of </w:t>
      </w:r>
      <w:r>
        <w:rPr>
          <w:lang w:val="en-US"/>
        </w:rPr>
        <w:t>G</w:t>
      </w:r>
      <w:r w:rsidRPr="003C4F86">
        <w:rPr>
          <w:lang w:val="en-US"/>
        </w:rPr>
        <w:t xml:space="preserve">eophysical </w:t>
      </w:r>
      <w:r>
        <w:rPr>
          <w:lang w:val="en-US"/>
        </w:rPr>
        <w:t>P</w:t>
      </w:r>
      <w:r w:rsidRPr="003C4F86">
        <w:rPr>
          <w:lang w:val="en-US"/>
        </w:rPr>
        <w:t>arameters</w:t>
      </w:r>
      <w:bookmarkEnd w:id="769"/>
      <w:bookmarkEnd w:id="770"/>
      <w:bookmarkEnd w:id="771"/>
      <w:bookmarkEnd w:id="772"/>
      <w:bookmarkEnd w:id="773"/>
    </w:p>
    <w:p w14:paraId="3990E61A" w14:textId="77777777" w:rsidR="00E7718A" w:rsidRDefault="008E5287" w:rsidP="00E7718A">
      <w:pPr>
        <w:rPr>
          <w:b/>
          <w:lang w:val="en-US"/>
        </w:rPr>
      </w:pPr>
      <w:r w:rsidRPr="00E94021">
        <w:rPr>
          <w:b/>
          <w:lang w:val="en-US"/>
        </w:rPr>
        <w:t>T7301: OWI Component Validation</w:t>
      </w:r>
    </w:p>
    <w:p w14:paraId="3990E61B" w14:textId="77777777" w:rsidR="00B17DA0" w:rsidRDefault="00304DE3" w:rsidP="00304DE3">
      <w:pPr>
        <w:rPr>
          <w:lang w:val="en-US"/>
        </w:rPr>
      </w:pPr>
      <w:r>
        <w:rPr>
          <w:lang w:val="en-US"/>
        </w:rPr>
        <w:t xml:space="preserve">Since the L2 products were not generated by the PDGS, this task could </w:t>
      </w:r>
      <w:r w:rsidR="00B17DA0">
        <w:rPr>
          <w:lang w:val="en-US"/>
        </w:rPr>
        <w:t xml:space="preserve">only </w:t>
      </w:r>
      <w:r>
        <w:rPr>
          <w:lang w:val="en-US"/>
        </w:rPr>
        <w:t xml:space="preserve">have been performed on the L2 product generated by the IPF SA. </w:t>
      </w:r>
      <w:r w:rsidRPr="00B17DA0">
        <w:rPr>
          <w:lang w:val="fr-FR"/>
        </w:rPr>
        <w:t>U</w:t>
      </w:r>
      <w:r w:rsidR="00861CC2">
        <w:rPr>
          <w:lang w:val="fr-FR"/>
        </w:rPr>
        <w:t>nfortunate</w:t>
      </w:r>
      <w:r w:rsidRPr="00B17DA0">
        <w:rPr>
          <w:lang w:val="fr-FR"/>
        </w:rPr>
        <w:t xml:space="preserve">ly, the AUX files (AUX_WIND, </w:t>
      </w:r>
      <w:r w:rsidR="00B17DA0" w:rsidRPr="00B17DA0">
        <w:rPr>
          <w:lang w:val="fr-FR"/>
        </w:rPr>
        <w:t>AUX_ICE</w:t>
      </w:r>
      <w:r w:rsidRPr="00B17DA0">
        <w:rPr>
          <w:lang w:val="fr-FR"/>
        </w:rPr>
        <w:t xml:space="preserve">, </w:t>
      </w:r>
      <w:r w:rsidR="00B17DA0" w:rsidRPr="00B17DA0">
        <w:rPr>
          <w:lang w:val="fr-FR"/>
        </w:rPr>
        <w:t>AUX_ECE..)</w:t>
      </w:r>
      <w:r w:rsidRPr="00B17DA0">
        <w:rPr>
          <w:lang w:val="fr-FR"/>
        </w:rPr>
        <w:t xml:space="preserve"> </w:t>
      </w:r>
      <w:r>
        <w:rPr>
          <w:lang w:val="en-US"/>
        </w:rPr>
        <w:t>related to the product</w:t>
      </w:r>
      <w:r w:rsidR="00B17DA0">
        <w:rPr>
          <w:lang w:val="en-US"/>
        </w:rPr>
        <w:t>s</w:t>
      </w:r>
      <w:r>
        <w:rPr>
          <w:lang w:val="en-US"/>
        </w:rPr>
        <w:t xml:space="preserve"> were not </w:t>
      </w:r>
      <w:r w:rsidR="00B17DA0">
        <w:rPr>
          <w:lang w:val="en-US"/>
        </w:rPr>
        <w:t>disseminated</w:t>
      </w:r>
      <w:r>
        <w:rPr>
          <w:lang w:val="en-US"/>
        </w:rPr>
        <w:t xml:space="preserve"> up to the ESL</w:t>
      </w:r>
      <w:r w:rsidR="00861CC2">
        <w:rPr>
          <w:lang w:val="en-US"/>
        </w:rPr>
        <w:t>s</w:t>
      </w:r>
      <w:r>
        <w:rPr>
          <w:lang w:val="en-US"/>
        </w:rPr>
        <w:t>. Thus, IPF-SA test</w:t>
      </w:r>
      <w:r w:rsidR="00861CC2">
        <w:rPr>
          <w:lang w:val="en-US"/>
        </w:rPr>
        <w:t>s</w:t>
      </w:r>
      <w:r>
        <w:rPr>
          <w:lang w:val="en-US"/>
        </w:rPr>
        <w:t xml:space="preserve"> and </w:t>
      </w:r>
      <w:r w:rsidR="00861CC2">
        <w:rPr>
          <w:lang w:val="en-US"/>
        </w:rPr>
        <w:t>processing have</w:t>
      </w:r>
      <w:r>
        <w:rPr>
          <w:lang w:val="en-US"/>
        </w:rPr>
        <w:t xml:space="preserve"> been done with fake AUX files</w:t>
      </w:r>
      <w:r w:rsidR="00B17DA0">
        <w:rPr>
          <w:lang w:val="en-US"/>
        </w:rPr>
        <w:t xml:space="preserve">. Since </w:t>
      </w:r>
      <w:r w:rsidR="008434A5">
        <w:rPr>
          <w:lang w:val="en-US"/>
        </w:rPr>
        <w:t xml:space="preserve">the </w:t>
      </w:r>
      <w:r w:rsidR="00B17DA0">
        <w:rPr>
          <w:lang w:val="en-US"/>
        </w:rPr>
        <w:t xml:space="preserve">wind output is depending of the </w:t>
      </w:r>
      <w:r w:rsidR="008434A5">
        <w:rPr>
          <w:lang w:val="en-US"/>
        </w:rPr>
        <w:t xml:space="preserve">input </w:t>
      </w:r>
      <w:r w:rsidR="00B17DA0">
        <w:rPr>
          <w:lang w:val="en-US"/>
        </w:rPr>
        <w:t>wind information present in the AUX_file</w:t>
      </w:r>
      <w:r w:rsidR="008434A5">
        <w:rPr>
          <w:lang w:val="en-US"/>
        </w:rPr>
        <w:t xml:space="preserve"> (</w:t>
      </w:r>
      <w:r w:rsidR="00BA2580">
        <w:rPr>
          <w:lang w:val="en-US"/>
        </w:rPr>
        <w:t>AUX_WIND</w:t>
      </w:r>
      <w:r w:rsidR="008434A5" w:rsidRPr="008434A5">
        <w:rPr>
          <w:lang w:val="en-US"/>
        </w:rPr>
        <w:t>:  ECMWF information)</w:t>
      </w:r>
      <w:r w:rsidR="00B17DA0">
        <w:rPr>
          <w:lang w:val="en-US"/>
        </w:rPr>
        <w:t>, the geophysical content</w:t>
      </w:r>
      <w:r w:rsidR="008434A5">
        <w:rPr>
          <w:lang w:val="en-US"/>
        </w:rPr>
        <w:t>s</w:t>
      </w:r>
      <w:r w:rsidR="00B17DA0">
        <w:rPr>
          <w:lang w:val="en-US"/>
        </w:rPr>
        <w:t xml:space="preserve"> of the OWI product are </w:t>
      </w:r>
      <w:r w:rsidR="008434A5">
        <w:rPr>
          <w:lang w:val="en-US"/>
        </w:rPr>
        <w:t>meaningless</w:t>
      </w:r>
      <w:r w:rsidR="00B17DA0">
        <w:rPr>
          <w:lang w:val="en-US"/>
        </w:rPr>
        <w:t>. No geophysical verification of the OWI product could be done</w:t>
      </w:r>
      <w:r w:rsidR="00C302E9">
        <w:rPr>
          <w:lang w:val="en-US"/>
        </w:rPr>
        <w:t>, in thi</w:t>
      </w:r>
      <w:r w:rsidR="00B17DA0">
        <w:rPr>
          <w:lang w:val="en-US"/>
        </w:rPr>
        <w:t>s condition.</w:t>
      </w:r>
    </w:p>
    <w:p w14:paraId="3990E61C" w14:textId="77777777" w:rsidR="00304DE3" w:rsidRDefault="00B17DA0" w:rsidP="00304DE3">
      <w:r>
        <w:rPr>
          <w:lang w:val="en-US"/>
        </w:rPr>
        <w:t>However, geophysical validation approach</w:t>
      </w:r>
      <w:r w:rsidR="00261651">
        <w:rPr>
          <w:lang w:val="en-US"/>
        </w:rPr>
        <w:t xml:space="preserve"> </w:t>
      </w:r>
      <w:r w:rsidR="008434A5">
        <w:rPr>
          <w:lang w:val="en-US"/>
        </w:rPr>
        <w:t xml:space="preserve">for OWI component </w:t>
      </w:r>
      <w:r w:rsidR="00261651">
        <w:rPr>
          <w:lang w:val="en-US"/>
        </w:rPr>
        <w:t>has</w:t>
      </w:r>
      <w:r>
        <w:rPr>
          <w:lang w:val="en-US"/>
        </w:rPr>
        <w:t xml:space="preserve"> been adapted to L1 product </w:t>
      </w:r>
      <w:r w:rsidR="008434A5">
        <w:rPr>
          <w:lang w:val="en-US"/>
        </w:rPr>
        <w:t xml:space="preserve"> </w:t>
      </w:r>
      <w:r>
        <w:rPr>
          <w:lang w:val="en-US"/>
        </w:rPr>
        <w:t>as described in section</w:t>
      </w:r>
      <w:r w:rsidR="00261651">
        <w:rPr>
          <w:lang w:val="en-US"/>
        </w:rPr>
        <w:t xml:space="preserve"> 2.</w:t>
      </w:r>
      <w:r w:rsidR="00C302E9">
        <w:t xml:space="preserve">6.1.2.3 </w:t>
      </w:r>
      <w:r w:rsidR="008434A5">
        <w:rPr>
          <w:lang w:val="en-US"/>
        </w:rPr>
        <w:t>(</w:t>
      </w:r>
      <w:r w:rsidR="001D0DC2">
        <w:rPr>
          <w:lang w:val="en-US"/>
        </w:rPr>
        <w:t>referring</w:t>
      </w:r>
      <w:r w:rsidR="008434A5">
        <w:rPr>
          <w:lang w:val="en-US"/>
        </w:rPr>
        <w:t xml:space="preserve"> to Task 6101 and contributing partially to Task 5102) </w:t>
      </w:r>
      <w:r w:rsidR="00C302E9">
        <w:t>to estimate the calibration constant and the NESZ level on products IW, EW, SM.</w:t>
      </w:r>
    </w:p>
    <w:p w14:paraId="3990E61D" w14:textId="77777777" w:rsidR="00A60C2B" w:rsidRDefault="00A60C2B" w:rsidP="00304DE3"/>
    <w:p w14:paraId="3990E61E" w14:textId="77777777" w:rsidR="00A60C2B" w:rsidRDefault="00A60C2B" w:rsidP="00A60C2B">
      <w:pPr>
        <w:rPr>
          <w:szCs w:val="20"/>
          <w:lang w:val="en-US"/>
        </w:rPr>
      </w:pPr>
      <w:r>
        <w:rPr>
          <w:b/>
          <w:lang w:val="en-US"/>
        </w:rPr>
        <w:t>T7302: OSW Component Validation</w:t>
      </w:r>
    </w:p>
    <w:p w14:paraId="3990E61F" w14:textId="77777777" w:rsidR="00A60C2B" w:rsidRDefault="00A60C2B" w:rsidP="00A60C2B">
      <w:pPr>
        <w:rPr>
          <w:szCs w:val="20"/>
          <w:lang w:val="en-US"/>
        </w:rPr>
      </w:pPr>
      <w:r>
        <w:rPr>
          <w:szCs w:val="20"/>
          <w:lang w:val="en-US"/>
        </w:rPr>
        <w:t>As L2 products are not yet processed by the PDGS, we performed analysis starting from Level-1 products.</w:t>
      </w:r>
    </w:p>
    <w:p w14:paraId="3990E620" w14:textId="77777777" w:rsidR="00A60C2B" w:rsidRDefault="00A60C2B" w:rsidP="00A25F7E">
      <w:pPr>
        <w:numPr>
          <w:ilvl w:val="0"/>
          <w:numId w:val="17"/>
        </w:numPr>
        <w:suppressAutoHyphens/>
        <w:rPr>
          <w:szCs w:val="20"/>
          <w:lang w:val="en-US"/>
        </w:rPr>
      </w:pPr>
      <w:r>
        <w:rPr>
          <w:szCs w:val="20"/>
          <w:lang w:val="en-US"/>
        </w:rPr>
        <w:t>Swell Signature in cross-spectra (Ifremer)</w:t>
      </w:r>
    </w:p>
    <w:p w14:paraId="3990E621" w14:textId="77777777" w:rsidR="00A60C2B" w:rsidRDefault="00A60C2B" w:rsidP="00A25F7E">
      <w:pPr>
        <w:numPr>
          <w:ilvl w:val="1"/>
          <w:numId w:val="17"/>
        </w:numPr>
        <w:suppressAutoHyphens/>
        <w:rPr>
          <w:szCs w:val="20"/>
          <w:lang w:val="en-US"/>
        </w:rPr>
      </w:pPr>
      <w:r>
        <w:rPr>
          <w:szCs w:val="20"/>
          <w:lang w:val="en-US"/>
        </w:rPr>
        <w:t>Comparison against ocean wave model</w:t>
      </w:r>
    </w:p>
    <w:p w14:paraId="3990E622" w14:textId="77777777" w:rsidR="00A60C2B" w:rsidRDefault="00A60C2B" w:rsidP="00A60C2B">
      <w:pPr>
        <w:rPr>
          <w:szCs w:val="20"/>
          <w:lang w:val="en-US"/>
        </w:rPr>
      </w:pPr>
      <w:r>
        <w:rPr>
          <w:szCs w:val="20"/>
          <w:lang w:val="en-US"/>
        </w:rPr>
        <w:lastRenderedPageBreak/>
        <w:t xml:space="preserve">The real part of the cross spectra is inverted to give ocean wave spectra with a 180° ambiguity on the swell propagation direction. This ambiguity is removed by using the sign of the imaginary part of the cross spectrum. </w:t>
      </w:r>
    </w:p>
    <w:p w14:paraId="3990E623" w14:textId="77777777" w:rsidR="00A60C2B" w:rsidRDefault="001D0DC2" w:rsidP="00A60C2B">
      <w:pPr>
        <w:rPr>
          <w:szCs w:val="20"/>
          <w:lang w:val="en-US"/>
        </w:rPr>
      </w:pPr>
      <w:r>
        <w:rPr>
          <w:szCs w:val="20"/>
          <w:lang w:val="en-US"/>
        </w:rPr>
        <w:t>Collocations</w:t>
      </w:r>
      <w:r w:rsidR="00A60C2B">
        <w:rPr>
          <w:szCs w:val="20"/>
          <w:lang w:val="en-US"/>
        </w:rPr>
        <w:t xml:space="preserve"> between L1 products from WV have been done with WW3 ocean wave model. Preliminary comparisons shows that Sentinel-1 is able to image the ocean swell modulation corresponding to different swells. Figure below shows an example of imagette in WV1 </w:t>
      </w:r>
      <w:r>
        <w:rPr>
          <w:szCs w:val="20"/>
          <w:lang w:val="en-US"/>
        </w:rPr>
        <w:t>collocated</w:t>
      </w:r>
      <w:r w:rsidR="00A60C2B">
        <w:rPr>
          <w:szCs w:val="20"/>
          <w:lang w:val="en-US"/>
        </w:rPr>
        <w:t xml:space="preserve"> with WW3 to get the ocean wave spectrum as predicted by the model. Three swell system are predicted by the model and we can see the signature of each in Sentinel-1 A cross spectrum. In addition, the sign of the imaginary part of the cross spectrum is in line with the model output, showing that the ambiguity on the swell propagation direction could have been removed in this case during the inversion for L1 into L2.</w:t>
      </w:r>
    </w:p>
    <w:p w14:paraId="3990E624" w14:textId="77777777" w:rsidR="008C0FB0" w:rsidRDefault="008C0FB0" w:rsidP="00A60C2B"/>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20"/>
        <w:gridCol w:w="4522"/>
      </w:tblGrid>
      <w:tr w:rsidR="00A60C2B" w14:paraId="3990E627" w14:textId="77777777" w:rsidTr="004E1852">
        <w:tc>
          <w:tcPr>
            <w:tcW w:w="4520" w:type="dxa"/>
            <w:tcBorders>
              <w:top w:val="none" w:sz="1" w:space="0" w:color="000000"/>
              <w:left w:val="none" w:sz="1" w:space="0" w:color="000000"/>
              <w:bottom w:val="none" w:sz="1" w:space="0" w:color="000000"/>
            </w:tcBorders>
            <w:shd w:val="clear" w:color="auto" w:fill="auto"/>
          </w:tcPr>
          <w:p w14:paraId="3990E625" w14:textId="77777777" w:rsidR="00A60C2B" w:rsidRDefault="00A60C2B" w:rsidP="004E1852">
            <w:pPr>
              <w:pStyle w:val="TableContents"/>
            </w:pPr>
            <w:r>
              <w:rPr>
                <w:noProof/>
                <w:lang w:val="en-GB" w:eastAsia="en-GB" w:bidi="ar-SA"/>
              </w:rPr>
              <w:drawing>
                <wp:inline distT="0" distB="0" distL="0" distR="0" wp14:anchorId="3990EFAF" wp14:editId="3990EFB0">
                  <wp:extent cx="2520315" cy="2239010"/>
                  <wp:effectExtent l="19050" t="0" r="0" b="0"/>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srcRect/>
                          <a:stretch>
                            <a:fillRect/>
                          </a:stretch>
                        </pic:blipFill>
                        <pic:spPr bwMode="auto">
                          <a:xfrm>
                            <a:off x="0" y="0"/>
                            <a:ext cx="2520315" cy="2239010"/>
                          </a:xfrm>
                          <a:prstGeom prst="rect">
                            <a:avLst/>
                          </a:prstGeom>
                          <a:noFill/>
                          <a:ln w="9525" cap="flat">
                            <a:noFill/>
                            <a:round/>
                            <a:headEnd/>
                            <a:tailEnd/>
                          </a:ln>
                          <a:effectLst/>
                        </pic:spPr>
                      </pic:pic>
                    </a:graphicData>
                  </a:graphic>
                </wp:inline>
              </w:drawing>
            </w:r>
          </w:p>
        </w:tc>
        <w:tc>
          <w:tcPr>
            <w:tcW w:w="4522" w:type="dxa"/>
            <w:tcBorders>
              <w:top w:val="none" w:sz="1" w:space="0" w:color="000000"/>
              <w:left w:val="none" w:sz="1" w:space="0" w:color="000000"/>
              <w:bottom w:val="none" w:sz="1" w:space="0" w:color="000000"/>
              <w:right w:val="none" w:sz="1" w:space="0" w:color="000000"/>
            </w:tcBorders>
            <w:shd w:val="clear" w:color="auto" w:fill="auto"/>
          </w:tcPr>
          <w:p w14:paraId="3990E626" w14:textId="77777777" w:rsidR="00A60C2B" w:rsidRDefault="00A60C2B" w:rsidP="004E1852">
            <w:pPr>
              <w:pStyle w:val="TableContents"/>
            </w:pPr>
            <w:r>
              <w:rPr>
                <w:noProof/>
                <w:lang w:val="en-GB" w:eastAsia="en-GB" w:bidi="ar-SA"/>
              </w:rPr>
              <w:drawing>
                <wp:inline distT="0" distB="0" distL="0" distR="0" wp14:anchorId="3990EFB1" wp14:editId="3990EFB2">
                  <wp:extent cx="2800350" cy="2384425"/>
                  <wp:effectExtent l="19050" t="0" r="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srcRect/>
                          <a:stretch>
                            <a:fillRect/>
                          </a:stretch>
                        </pic:blipFill>
                        <pic:spPr bwMode="auto">
                          <a:xfrm>
                            <a:off x="0" y="0"/>
                            <a:ext cx="2800350" cy="2384425"/>
                          </a:xfrm>
                          <a:prstGeom prst="rect">
                            <a:avLst/>
                          </a:prstGeom>
                          <a:noFill/>
                          <a:ln w="9525" cap="flat">
                            <a:noFill/>
                            <a:round/>
                            <a:headEnd/>
                            <a:tailEnd/>
                          </a:ln>
                          <a:effectLst/>
                        </pic:spPr>
                      </pic:pic>
                    </a:graphicData>
                  </a:graphic>
                </wp:inline>
              </w:drawing>
            </w:r>
          </w:p>
        </w:tc>
      </w:tr>
      <w:tr w:rsidR="00A60C2B" w14:paraId="3990E62A" w14:textId="77777777" w:rsidTr="004E1852">
        <w:tc>
          <w:tcPr>
            <w:tcW w:w="4520" w:type="dxa"/>
            <w:tcBorders>
              <w:left w:val="none" w:sz="1" w:space="0" w:color="000000"/>
              <w:bottom w:val="none" w:sz="1" w:space="0" w:color="000000"/>
            </w:tcBorders>
            <w:shd w:val="clear" w:color="auto" w:fill="auto"/>
          </w:tcPr>
          <w:p w14:paraId="3990E628" w14:textId="77777777" w:rsidR="00A60C2B" w:rsidRPr="008C0FB0" w:rsidRDefault="00A60C2B" w:rsidP="008C0FB0">
            <w:pPr>
              <w:pStyle w:val="TableContents"/>
              <w:jc w:val="center"/>
              <w:rPr>
                <w:rFonts w:ascii="Trebuchet MS" w:hAnsi="Trebuchet MS"/>
                <w:sz w:val="20"/>
                <w:lang w:val="en-US"/>
              </w:rPr>
            </w:pPr>
            <w:r w:rsidRPr="008C0FB0">
              <w:rPr>
                <w:rFonts w:ascii="Trebuchet MS" w:hAnsi="Trebuchet MS"/>
                <w:sz w:val="20"/>
                <w:lang w:val="en-US"/>
              </w:rPr>
              <w:t>(a) Ocean Wave spectrum from WW3</w:t>
            </w:r>
          </w:p>
        </w:tc>
        <w:tc>
          <w:tcPr>
            <w:tcW w:w="4522" w:type="dxa"/>
            <w:tcBorders>
              <w:left w:val="none" w:sz="1" w:space="0" w:color="000000"/>
              <w:bottom w:val="none" w:sz="1" w:space="0" w:color="000000"/>
              <w:right w:val="none" w:sz="1" w:space="0" w:color="000000"/>
            </w:tcBorders>
            <w:shd w:val="clear" w:color="auto" w:fill="auto"/>
          </w:tcPr>
          <w:p w14:paraId="3990E629" w14:textId="77777777" w:rsidR="00A60C2B" w:rsidRPr="008C0FB0" w:rsidRDefault="00A60C2B" w:rsidP="008C0FB0">
            <w:pPr>
              <w:pStyle w:val="TableContents"/>
              <w:jc w:val="center"/>
              <w:rPr>
                <w:rFonts w:ascii="Trebuchet MS" w:hAnsi="Trebuchet MS"/>
                <w:sz w:val="20"/>
              </w:rPr>
            </w:pPr>
            <w:r w:rsidRPr="008C0FB0">
              <w:rPr>
                <w:rFonts w:ascii="Trebuchet MS" w:hAnsi="Trebuchet MS"/>
                <w:sz w:val="20"/>
              </w:rPr>
              <w:t>(b) Sentinel-1 A Imagette</w:t>
            </w:r>
          </w:p>
        </w:tc>
      </w:tr>
      <w:tr w:rsidR="00A60C2B" w14:paraId="3990E62D" w14:textId="77777777" w:rsidTr="004E1852">
        <w:tc>
          <w:tcPr>
            <w:tcW w:w="4520" w:type="dxa"/>
            <w:tcBorders>
              <w:left w:val="none" w:sz="1" w:space="0" w:color="000000"/>
              <w:bottom w:val="none" w:sz="1" w:space="0" w:color="000000"/>
            </w:tcBorders>
            <w:shd w:val="clear" w:color="auto" w:fill="auto"/>
          </w:tcPr>
          <w:p w14:paraId="3990E62B" w14:textId="77777777" w:rsidR="00A60C2B" w:rsidRDefault="00A60C2B" w:rsidP="004E1852">
            <w:pPr>
              <w:pStyle w:val="TableContents"/>
            </w:pPr>
            <w:r>
              <w:rPr>
                <w:noProof/>
                <w:lang w:val="en-GB" w:eastAsia="en-GB" w:bidi="ar-SA"/>
              </w:rPr>
              <w:drawing>
                <wp:inline distT="0" distB="0" distL="0" distR="0" wp14:anchorId="3990EFB3" wp14:editId="3990EFB4">
                  <wp:extent cx="2520315" cy="224282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a:stretch>
                            <a:fillRect/>
                          </a:stretch>
                        </pic:blipFill>
                        <pic:spPr bwMode="auto">
                          <a:xfrm>
                            <a:off x="0" y="0"/>
                            <a:ext cx="2520315" cy="2242820"/>
                          </a:xfrm>
                          <a:prstGeom prst="rect">
                            <a:avLst/>
                          </a:prstGeom>
                          <a:noFill/>
                          <a:ln w="9525" cap="flat">
                            <a:noFill/>
                            <a:round/>
                            <a:headEnd/>
                            <a:tailEnd/>
                          </a:ln>
                          <a:effectLst/>
                        </pic:spPr>
                      </pic:pic>
                    </a:graphicData>
                  </a:graphic>
                </wp:inline>
              </w:drawing>
            </w:r>
          </w:p>
        </w:tc>
        <w:tc>
          <w:tcPr>
            <w:tcW w:w="4522" w:type="dxa"/>
            <w:tcBorders>
              <w:left w:val="none" w:sz="1" w:space="0" w:color="000000"/>
              <w:bottom w:val="none" w:sz="1" w:space="0" w:color="000000"/>
              <w:right w:val="none" w:sz="1" w:space="0" w:color="000000"/>
            </w:tcBorders>
            <w:shd w:val="clear" w:color="auto" w:fill="auto"/>
          </w:tcPr>
          <w:p w14:paraId="3990E62C" w14:textId="77777777" w:rsidR="00A60C2B" w:rsidRDefault="00A60C2B" w:rsidP="004E1852">
            <w:pPr>
              <w:pStyle w:val="TableContents"/>
            </w:pPr>
            <w:r>
              <w:rPr>
                <w:noProof/>
                <w:lang w:val="en-GB" w:eastAsia="en-GB" w:bidi="ar-SA"/>
              </w:rPr>
              <w:drawing>
                <wp:inline distT="0" distB="0" distL="0" distR="0" wp14:anchorId="3990EFB5" wp14:editId="3990EFB6">
                  <wp:extent cx="2520315" cy="2242820"/>
                  <wp:effectExtent l="19050" t="0" r="0" b="0"/>
                  <wp:docPr id="2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print"/>
                          <a:srcRect/>
                          <a:stretch>
                            <a:fillRect/>
                          </a:stretch>
                        </pic:blipFill>
                        <pic:spPr bwMode="auto">
                          <a:xfrm>
                            <a:off x="0" y="0"/>
                            <a:ext cx="2520315" cy="2242820"/>
                          </a:xfrm>
                          <a:prstGeom prst="rect">
                            <a:avLst/>
                          </a:prstGeom>
                          <a:noFill/>
                          <a:ln w="9525" cap="flat">
                            <a:noFill/>
                            <a:round/>
                            <a:headEnd/>
                            <a:tailEnd/>
                          </a:ln>
                          <a:effectLst/>
                        </pic:spPr>
                      </pic:pic>
                    </a:graphicData>
                  </a:graphic>
                </wp:inline>
              </w:drawing>
            </w:r>
          </w:p>
        </w:tc>
      </w:tr>
      <w:tr w:rsidR="00A60C2B" w14:paraId="3990E630" w14:textId="77777777" w:rsidTr="004E1852">
        <w:tc>
          <w:tcPr>
            <w:tcW w:w="4520" w:type="dxa"/>
            <w:tcBorders>
              <w:left w:val="none" w:sz="1" w:space="0" w:color="000000"/>
              <w:bottom w:val="none" w:sz="1" w:space="0" w:color="000000"/>
            </w:tcBorders>
            <w:shd w:val="clear" w:color="auto" w:fill="auto"/>
          </w:tcPr>
          <w:p w14:paraId="3990E62E" w14:textId="77777777" w:rsidR="00A60C2B" w:rsidRPr="008C0FB0" w:rsidRDefault="00A60C2B" w:rsidP="008C0FB0">
            <w:pPr>
              <w:pStyle w:val="TableContents"/>
              <w:jc w:val="center"/>
              <w:rPr>
                <w:rFonts w:ascii="Trebuchet MS" w:hAnsi="Trebuchet MS"/>
                <w:sz w:val="20"/>
                <w:lang w:val="en-US"/>
              </w:rPr>
            </w:pPr>
            <w:r w:rsidRPr="008C0FB0">
              <w:rPr>
                <w:rFonts w:ascii="Trebuchet MS" w:hAnsi="Trebuchet MS"/>
                <w:sz w:val="20"/>
                <w:lang w:val="en-US"/>
              </w:rPr>
              <w:t>(c) Sentinel-1 A real part of the cross spectrum (only values corresponding to positive values of the imaginary part of the cross spectrum)</w:t>
            </w:r>
          </w:p>
        </w:tc>
        <w:tc>
          <w:tcPr>
            <w:tcW w:w="4522" w:type="dxa"/>
            <w:tcBorders>
              <w:left w:val="none" w:sz="1" w:space="0" w:color="000000"/>
              <w:bottom w:val="none" w:sz="1" w:space="0" w:color="000000"/>
              <w:right w:val="none" w:sz="1" w:space="0" w:color="000000"/>
            </w:tcBorders>
            <w:shd w:val="clear" w:color="auto" w:fill="auto"/>
          </w:tcPr>
          <w:p w14:paraId="3990E62F" w14:textId="77777777" w:rsidR="00A60C2B" w:rsidRPr="008C0FB0" w:rsidRDefault="00A60C2B" w:rsidP="008C0FB0">
            <w:pPr>
              <w:pStyle w:val="TableContents"/>
              <w:keepNext/>
              <w:jc w:val="center"/>
              <w:rPr>
                <w:rFonts w:ascii="Trebuchet MS" w:hAnsi="Trebuchet MS"/>
                <w:sz w:val="20"/>
                <w:lang w:val="en-US"/>
              </w:rPr>
            </w:pPr>
            <w:r w:rsidRPr="008C0FB0">
              <w:rPr>
                <w:rFonts w:ascii="Trebuchet MS" w:hAnsi="Trebuchet MS"/>
                <w:sz w:val="20"/>
                <w:lang w:val="en-US"/>
              </w:rPr>
              <w:t>(d) Sentinel-1 A imaginary part of the cross spectrum</w:t>
            </w:r>
          </w:p>
        </w:tc>
      </w:tr>
    </w:tbl>
    <w:p w14:paraId="3990E631" w14:textId="77777777" w:rsidR="00A60C2B" w:rsidRDefault="00D46B59" w:rsidP="00D46B59">
      <w:pPr>
        <w:pStyle w:val="Caption"/>
        <w:rPr>
          <w:szCs w:val="20"/>
          <w:lang w:val="en-US"/>
        </w:rPr>
      </w:pPr>
      <w:bookmarkStart w:id="774" w:name="_Toc398190206"/>
      <w:bookmarkStart w:id="775" w:name="_Toc400445920"/>
      <w:r>
        <w:t xml:space="preserve">Figure </w:t>
      </w:r>
      <w:r w:rsidR="004524AF">
        <w:fldChar w:fldCharType="begin"/>
      </w:r>
      <w:r w:rsidR="00F13B47">
        <w:instrText xml:space="preserve"> SEQ Figure \* ARABIC </w:instrText>
      </w:r>
      <w:r w:rsidR="004524AF">
        <w:fldChar w:fldCharType="separate"/>
      </w:r>
      <w:r w:rsidR="00BA2580">
        <w:rPr>
          <w:noProof/>
        </w:rPr>
        <w:t>79</w:t>
      </w:r>
      <w:r w:rsidR="004524AF">
        <w:rPr>
          <w:noProof/>
        </w:rPr>
        <w:fldChar w:fldCharType="end"/>
      </w:r>
      <w:r>
        <w:t xml:space="preserve">: </w:t>
      </w:r>
      <w:r w:rsidR="00D56125">
        <w:t>Comparison of S-1A WM Cross Spectrum with WW3 data</w:t>
      </w:r>
      <w:bookmarkEnd w:id="774"/>
      <w:bookmarkEnd w:id="775"/>
    </w:p>
    <w:p w14:paraId="3990E632" w14:textId="77777777" w:rsidR="00CA5AE5" w:rsidRDefault="00CA5AE5" w:rsidP="00CA5AE5">
      <w:pPr>
        <w:suppressAutoHyphens/>
        <w:ind w:left="1080"/>
        <w:rPr>
          <w:szCs w:val="20"/>
          <w:lang w:val="en-US"/>
        </w:rPr>
      </w:pPr>
    </w:p>
    <w:p w14:paraId="3990E633" w14:textId="77777777" w:rsidR="00A60C2B" w:rsidRDefault="00A60C2B" w:rsidP="00A25F7E">
      <w:pPr>
        <w:numPr>
          <w:ilvl w:val="1"/>
          <w:numId w:val="17"/>
        </w:numPr>
        <w:suppressAutoHyphens/>
        <w:rPr>
          <w:szCs w:val="20"/>
          <w:lang w:val="en-US"/>
        </w:rPr>
      </w:pPr>
      <w:r>
        <w:rPr>
          <w:szCs w:val="20"/>
          <w:lang w:val="en-US"/>
        </w:rPr>
        <w:t>Comparison against in-situ buoys</w:t>
      </w:r>
    </w:p>
    <w:p w14:paraId="3990E634" w14:textId="77777777" w:rsidR="00A60C2B" w:rsidRDefault="00A60C2B" w:rsidP="00A60C2B">
      <w:pPr>
        <w:rPr>
          <w:szCs w:val="20"/>
          <w:lang w:val="en-US"/>
        </w:rPr>
      </w:pPr>
      <w:r>
        <w:rPr>
          <w:szCs w:val="20"/>
          <w:lang w:val="en-US"/>
        </w:rPr>
        <w:t xml:space="preserve">The dynamic </w:t>
      </w:r>
      <w:r w:rsidR="001D0DC2">
        <w:rPr>
          <w:szCs w:val="20"/>
          <w:lang w:val="en-US"/>
        </w:rPr>
        <w:t>collocation</w:t>
      </w:r>
      <w:r>
        <w:rPr>
          <w:szCs w:val="20"/>
          <w:lang w:val="en-US"/>
        </w:rPr>
        <w:t xml:space="preserve"> concept has also been tested on L1 cross spectra. The basic idea is to propagate the swell information given from the SAR to the location of the buoy. Then, significant </w:t>
      </w:r>
      <w:r>
        <w:rPr>
          <w:szCs w:val="20"/>
          <w:lang w:val="en-US"/>
        </w:rPr>
        <w:lastRenderedPageBreak/>
        <w:t xml:space="preserve">wave height, wavelength and direction from SAR can then be compared to in situ measurements. This method enables to increase the number of </w:t>
      </w:r>
      <w:r w:rsidR="001D0DC2">
        <w:rPr>
          <w:szCs w:val="20"/>
          <w:lang w:val="en-US"/>
        </w:rPr>
        <w:t>collocations</w:t>
      </w:r>
      <w:r>
        <w:rPr>
          <w:szCs w:val="20"/>
          <w:lang w:val="en-US"/>
        </w:rPr>
        <w:t xml:space="preserve"> with in-situ data. However, as buoys are often located in </w:t>
      </w:r>
      <w:r w:rsidR="00A277A2">
        <w:rPr>
          <w:szCs w:val="20"/>
          <w:lang w:val="en-US"/>
        </w:rPr>
        <w:t>shallow</w:t>
      </w:r>
      <w:r>
        <w:rPr>
          <w:szCs w:val="20"/>
          <w:lang w:val="en-US"/>
        </w:rPr>
        <w:t xml:space="preserve"> waters, a particular care has to be done during the comparisons. Results are not showed here</w:t>
      </w:r>
    </w:p>
    <w:p w14:paraId="3990E635" w14:textId="77777777" w:rsidR="00A60C2B" w:rsidRDefault="00A60C2B" w:rsidP="00A60C2B">
      <w:pPr>
        <w:rPr>
          <w:b/>
          <w:lang w:val="en-US"/>
        </w:rPr>
      </w:pPr>
      <w:r>
        <w:rPr>
          <w:szCs w:val="20"/>
          <w:lang w:val="en-US"/>
        </w:rPr>
        <w:t xml:space="preserve"> </w:t>
      </w:r>
    </w:p>
    <w:p w14:paraId="3990E636" w14:textId="77777777" w:rsidR="00A60C2B" w:rsidRDefault="00A60C2B" w:rsidP="00A60C2B">
      <w:pPr>
        <w:rPr>
          <w:szCs w:val="20"/>
          <w:lang w:val="en-US"/>
        </w:rPr>
      </w:pPr>
      <w:r>
        <w:rPr>
          <w:b/>
          <w:lang w:val="en-US"/>
        </w:rPr>
        <w:t>T7303: RVL Component Validation</w:t>
      </w:r>
    </w:p>
    <w:p w14:paraId="3990E637" w14:textId="77777777" w:rsidR="00A60C2B" w:rsidRDefault="00A60C2B" w:rsidP="00A60C2B">
      <w:pPr>
        <w:rPr>
          <w:szCs w:val="20"/>
          <w:lang w:val="en-US"/>
        </w:rPr>
      </w:pPr>
      <w:r>
        <w:rPr>
          <w:szCs w:val="20"/>
          <w:lang w:val="en-US"/>
        </w:rPr>
        <w:t>Only performed for some single products (processed by IPF SA) as L2 products are not processed by PDGS</w:t>
      </w:r>
    </w:p>
    <w:p w14:paraId="3990E638" w14:textId="77777777" w:rsidR="00A60C2B" w:rsidRDefault="00A60C2B" w:rsidP="00A60C2B">
      <w:pPr>
        <w:rPr>
          <w:szCs w:val="20"/>
          <w:lang w:val="en-US"/>
        </w:rPr>
      </w:pPr>
    </w:p>
    <w:p w14:paraId="3990E639" w14:textId="77777777" w:rsidR="00A60C2B" w:rsidRDefault="00A60C2B" w:rsidP="00A60C2B">
      <w:pPr>
        <w:rPr>
          <w:szCs w:val="20"/>
          <w:lang w:val="en-US"/>
        </w:rPr>
      </w:pPr>
      <w:r>
        <w:rPr>
          <w:b/>
          <w:lang w:val="en-US"/>
        </w:rPr>
        <w:t>T7304: RVL Validation based on Wind, Wave and Current</w:t>
      </w:r>
    </w:p>
    <w:p w14:paraId="3990E63A" w14:textId="77777777" w:rsidR="00A60C2B" w:rsidRDefault="00A60C2B" w:rsidP="00A60C2B">
      <w:pPr>
        <w:rPr>
          <w:szCs w:val="20"/>
          <w:lang w:val="en-US"/>
        </w:rPr>
      </w:pPr>
      <w:r>
        <w:rPr>
          <w:szCs w:val="20"/>
          <w:lang w:val="en-US"/>
        </w:rPr>
        <w:t xml:space="preserve">The geophysical radial velocity is expected to be dependent on sea state. At first order for low incidence angles, the wind speed or stokes drift are expected to be a good proxy for the sea state. </w:t>
      </w:r>
    </w:p>
    <w:p w14:paraId="3990E63B" w14:textId="77777777" w:rsidR="00A60C2B" w:rsidRDefault="00A60C2B" w:rsidP="00A60C2B">
      <w:pPr>
        <w:rPr>
          <w:szCs w:val="20"/>
          <w:lang w:val="en-US"/>
        </w:rPr>
      </w:pPr>
      <w:r>
        <w:rPr>
          <w:szCs w:val="20"/>
          <w:lang w:val="en-US"/>
        </w:rPr>
        <w:t xml:space="preserve">From Level-1 data, we attempted to find this relationship in the Doppler centroid measured directly from L1 SLC products. To this aim, we used </w:t>
      </w:r>
      <w:r w:rsidR="001D0DC2">
        <w:rPr>
          <w:szCs w:val="20"/>
          <w:lang w:val="en-US"/>
        </w:rPr>
        <w:t>collocations</w:t>
      </w:r>
      <w:r>
        <w:rPr>
          <w:szCs w:val="20"/>
          <w:lang w:val="en-US"/>
        </w:rPr>
        <w:t xml:space="preserve"> between ECMWF wind model outputs and WW3 stokes drifts.</w:t>
      </w:r>
    </w:p>
    <w:p w14:paraId="3990E63C" w14:textId="77777777" w:rsidR="00A60C2B" w:rsidRDefault="00A60C2B" w:rsidP="00A60C2B">
      <w:r>
        <w:rPr>
          <w:szCs w:val="20"/>
          <w:lang w:val="en-US"/>
        </w:rPr>
        <w:t xml:space="preserve">As observed on the figure below, the Doppler centroid (blue and red dots are for WV1 and WV2 respectively) obtained with Sentinel-1 A is very correlated with the radial wind speed and radial stokes drift. (a) and (b) on figure below show RCS as a function of wind speed and stokes drift. (c) and (d) are the same kind of plot but for Doppler centroid. This analysis was obtained from data acquired in Pacific </w:t>
      </w:r>
      <w:r w:rsidR="001D0DC2">
        <w:rPr>
          <w:szCs w:val="20"/>
          <w:lang w:val="en-US"/>
        </w:rPr>
        <w:t>Ocean</w:t>
      </w:r>
      <w:r>
        <w:rPr>
          <w:szCs w:val="20"/>
          <w:lang w:val="en-US"/>
        </w:rPr>
        <w:t xml:space="preserve"> the 23th of July 2014. A better relationship is expected with more recent data. This will be confirmed by future analysis. Note here that there is not absolute calibration for RCS or Doppler.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42"/>
      </w:tblGrid>
      <w:tr w:rsidR="00A60C2B" w14:paraId="3990E63E" w14:textId="77777777" w:rsidTr="004E1852">
        <w:tc>
          <w:tcPr>
            <w:tcW w:w="9042" w:type="dxa"/>
            <w:tcBorders>
              <w:top w:val="none" w:sz="1" w:space="0" w:color="000000"/>
              <w:left w:val="none" w:sz="1" w:space="0" w:color="000000"/>
              <w:bottom w:val="none" w:sz="1" w:space="0" w:color="000000"/>
              <w:right w:val="none" w:sz="1" w:space="0" w:color="000000"/>
            </w:tcBorders>
            <w:shd w:val="clear" w:color="auto" w:fill="auto"/>
          </w:tcPr>
          <w:p w14:paraId="3990E63D" w14:textId="77777777" w:rsidR="00A60C2B" w:rsidRPr="00A60C2B" w:rsidRDefault="00A60C2B" w:rsidP="004E1852">
            <w:pPr>
              <w:pStyle w:val="TableContents"/>
              <w:rPr>
                <w:lang w:val="en-US"/>
              </w:rPr>
            </w:pPr>
            <w:r>
              <w:rPr>
                <w:noProof/>
                <w:lang w:val="en-GB" w:eastAsia="en-GB" w:bidi="ar-SA"/>
              </w:rPr>
              <w:drawing>
                <wp:anchor distT="0" distB="0" distL="0" distR="0" simplePos="0" relativeHeight="251651072" behindDoc="0" locked="0" layoutInCell="1" allowOverlap="1" wp14:anchorId="3990EFB7" wp14:editId="3990EFB8">
                  <wp:simplePos x="0" y="0"/>
                  <wp:positionH relativeFrom="column">
                    <wp:align>center</wp:align>
                  </wp:positionH>
                  <wp:positionV relativeFrom="paragraph">
                    <wp:posOffset>0</wp:posOffset>
                  </wp:positionV>
                  <wp:extent cx="5671185" cy="4253230"/>
                  <wp:effectExtent l="19050" t="0" r="5715" b="0"/>
                  <wp:wrapSquare wrapText="largest"/>
                  <wp:docPr id="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srcRect/>
                          <a:stretch>
                            <a:fillRect/>
                          </a:stretch>
                        </pic:blipFill>
                        <pic:spPr bwMode="auto">
                          <a:xfrm>
                            <a:off x="0" y="0"/>
                            <a:ext cx="5671185" cy="4253230"/>
                          </a:xfrm>
                          <a:prstGeom prst="rect">
                            <a:avLst/>
                          </a:prstGeom>
                          <a:solidFill>
                            <a:srgbClr val="FFFFFF"/>
                          </a:solidFill>
                          <a:ln w="9525">
                            <a:noFill/>
                            <a:miter lim="800000"/>
                            <a:headEnd/>
                            <a:tailEnd/>
                          </a:ln>
                        </pic:spPr>
                      </pic:pic>
                    </a:graphicData>
                  </a:graphic>
                </wp:anchor>
              </w:drawing>
            </w:r>
          </w:p>
        </w:tc>
      </w:tr>
      <w:tr w:rsidR="00A60C2B" w14:paraId="3990E640" w14:textId="77777777" w:rsidTr="004E1852">
        <w:tc>
          <w:tcPr>
            <w:tcW w:w="9042" w:type="dxa"/>
            <w:tcBorders>
              <w:left w:val="none" w:sz="1" w:space="0" w:color="000000"/>
              <w:bottom w:val="none" w:sz="1" w:space="0" w:color="000000"/>
              <w:right w:val="none" w:sz="1" w:space="0" w:color="000000"/>
            </w:tcBorders>
            <w:shd w:val="clear" w:color="auto" w:fill="auto"/>
          </w:tcPr>
          <w:p w14:paraId="3990E63F" w14:textId="77777777" w:rsidR="00A60C2B" w:rsidRPr="00A60C2B" w:rsidRDefault="00D46B59" w:rsidP="00C026D4">
            <w:pPr>
              <w:pStyle w:val="Caption"/>
              <w:rPr>
                <w:lang w:val="en-US"/>
              </w:rPr>
            </w:pPr>
            <w:bookmarkStart w:id="776" w:name="_Toc398190207"/>
            <w:bookmarkStart w:id="777" w:name="_Toc400445921"/>
            <w:r>
              <w:lastRenderedPageBreak/>
              <w:t xml:space="preserve">Figure </w:t>
            </w:r>
            <w:r w:rsidR="004524AF" w:rsidRPr="00D56125">
              <w:fldChar w:fldCharType="begin"/>
            </w:r>
            <w:r w:rsidR="00F13B47" w:rsidRPr="00D56125">
              <w:instrText xml:space="preserve"> SEQ Figure \* ARABIC </w:instrText>
            </w:r>
            <w:r w:rsidR="004524AF" w:rsidRPr="00D56125">
              <w:fldChar w:fldCharType="separate"/>
            </w:r>
            <w:r w:rsidR="00CA5AE5">
              <w:rPr>
                <w:noProof/>
              </w:rPr>
              <w:t>80</w:t>
            </w:r>
            <w:r w:rsidR="004524AF" w:rsidRPr="00D56125">
              <w:rPr>
                <w:noProof/>
              </w:rPr>
              <w:fldChar w:fldCharType="end"/>
            </w:r>
            <w:r w:rsidRPr="00D56125">
              <w:t xml:space="preserve"> :</w:t>
            </w:r>
            <w:r w:rsidR="00360FDC" w:rsidRPr="00D56125">
              <w:t xml:space="preserve"> </w:t>
            </w:r>
            <w:r w:rsidR="00D56125" w:rsidRPr="00D56125">
              <w:t>RVL</w:t>
            </w:r>
            <w:r w:rsidR="00D56125">
              <w:t xml:space="preserve"> validation based on wind, wave and currents</w:t>
            </w:r>
            <w:bookmarkEnd w:id="776"/>
            <w:r w:rsidR="00C026D4">
              <w:t>. T</w:t>
            </w:r>
            <w:r w:rsidR="00C026D4">
              <w:rPr>
                <w:lang w:val="en-US"/>
              </w:rPr>
              <w:t>op</w:t>
            </w:r>
            <w:r w:rsidR="00A60C2B" w:rsidRPr="00A60C2B">
              <w:rPr>
                <w:lang w:val="en-US"/>
              </w:rPr>
              <w:t xml:space="preserve">: </w:t>
            </w:r>
            <w:r w:rsidR="00A60C2B" w:rsidRPr="008C0FB0">
              <w:t xml:space="preserve">RCS as a function of wind speed (left) and stokes drift (right).  </w:t>
            </w:r>
            <w:r w:rsidR="00C026D4">
              <w:t xml:space="preserve">Bottom: </w:t>
            </w:r>
            <w:r w:rsidR="00A60C2B" w:rsidRPr="008C0FB0">
              <w:t>Doppler centroid as a function of wind speed (left) and stokes drift (right).</w:t>
            </w:r>
            <w:bookmarkEnd w:id="777"/>
            <w:r w:rsidR="00A60C2B">
              <w:rPr>
                <w:szCs w:val="20"/>
                <w:lang w:val="en-US"/>
              </w:rPr>
              <w:t xml:space="preserve"> </w:t>
            </w:r>
          </w:p>
        </w:tc>
      </w:tr>
    </w:tbl>
    <w:p w14:paraId="3990E641" w14:textId="77777777" w:rsidR="00E94021" w:rsidRPr="004917D7" w:rsidRDefault="00E94021" w:rsidP="00E7718A">
      <w:pPr>
        <w:rPr>
          <w:lang w:val="en-US"/>
        </w:rPr>
      </w:pPr>
    </w:p>
    <w:p w14:paraId="3990E642" w14:textId="77777777" w:rsidR="00E94021" w:rsidRPr="00E94021" w:rsidRDefault="00E94021" w:rsidP="00E7718A">
      <w:pPr>
        <w:rPr>
          <w:b/>
          <w:lang w:val="en-US"/>
        </w:rPr>
      </w:pPr>
      <w:r w:rsidRPr="00E94021">
        <w:rPr>
          <w:b/>
          <w:lang w:val="en-US"/>
        </w:rPr>
        <w:t>T7305: RVL Validation based on Ships</w:t>
      </w:r>
    </w:p>
    <w:p w14:paraId="3990E643" w14:textId="77777777" w:rsidR="004917D7" w:rsidRDefault="004917D7" w:rsidP="004917D7">
      <w:pPr>
        <w:rPr>
          <w:szCs w:val="20"/>
          <w:lang w:val="en-US"/>
        </w:rPr>
      </w:pPr>
      <w:r>
        <w:rPr>
          <w:szCs w:val="20"/>
          <w:lang w:val="en-US"/>
        </w:rPr>
        <w:t>Only performed for some single products (processed by IPF SA) as L2 products are not processed by PDGS</w:t>
      </w:r>
    </w:p>
    <w:p w14:paraId="3990E644" w14:textId="77777777" w:rsidR="00E94021" w:rsidRPr="004917D7" w:rsidRDefault="00E94021" w:rsidP="00E7718A">
      <w:pPr>
        <w:rPr>
          <w:lang w:val="en-US"/>
        </w:rPr>
      </w:pPr>
    </w:p>
    <w:p w14:paraId="3990E645" w14:textId="77777777" w:rsidR="00E94021" w:rsidRDefault="00E94021" w:rsidP="00E94021">
      <w:pPr>
        <w:pStyle w:val="Heading3"/>
        <w:numPr>
          <w:ilvl w:val="2"/>
          <w:numId w:val="1"/>
        </w:numPr>
        <w:rPr>
          <w:lang w:val="en-US"/>
        </w:rPr>
      </w:pPr>
      <w:bookmarkStart w:id="778" w:name="_Toc355698338"/>
      <w:bookmarkStart w:id="779" w:name="_Toc374368744"/>
      <w:bookmarkStart w:id="780" w:name="_Toc394305013"/>
      <w:bookmarkStart w:id="781" w:name="_Toc398190257"/>
      <w:bookmarkStart w:id="782" w:name="_Toc399940641"/>
      <w:r>
        <w:rPr>
          <w:lang w:val="en-US"/>
        </w:rPr>
        <w:t>Validation of Non-G</w:t>
      </w:r>
      <w:r w:rsidRPr="003C4F86">
        <w:rPr>
          <w:lang w:val="en-US"/>
        </w:rPr>
        <w:t xml:space="preserve">eophysical </w:t>
      </w:r>
      <w:r>
        <w:rPr>
          <w:lang w:val="en-US"/>
        </w:rPr>
        <w:t>P</w:t>
      </w:r>
      <w:r w:rsidRPr="003C4F86">
        <w:rPr>
          <w:lang w:val="en-US"/>
        </w:rPr>
        <w:t>arameters</w:t>
      </w:r>
      <w:bookmarkEnd w:id="778"/>
      <w:bookmarkEnd w:id="779"/>
      <w:bookmarkEnd w:id="780"/>
      <w:bookmarkEnd w:id="781"/>
      <w:bookmarkEnd w:id="782"/>
    </w:p>
    <w:p w14:paraId="3990E646" w14:textId="77777777" w:rsidR="00E7718A" w:rsidRDefault="00E94021" w:rsidP="00E7718A">
      <w:pPr>
        <w:rPr>
          <w:b/>
          <w:lang w:val="en-US"/>
        </w:rPr>
      </w:pPr>
      <w:r w:rsidRPr="00E94021">
        <w:rPr>
          <w:b/>
          <w:lang w:val="en-US"/>
        </w:rPr>
        <w:t>T7401: OWI Component</w:t>
      </w:r>
    </w:p>
    <w:p w14:paraId="3990E647" w14:textId="77777777" w:rsidR="004917D7" w:rsidRPr="00E94021" w:rsidRDefault="004917D7" w:rsidP="004917D7">
      <w:pPr>
        <w:rPr>
          <w:lang w:val="en-US"/>
        </w:rPr>
      </w:pPr>
      <w:r>
        <w:rPr>
          <w:lang w:val="en-US"/>
        </w:rPr>
        <w:t>Activities not started since L2 products not available</w:t>
      </w:r>
    </w:p>
    <w:p w14:paraId="3990E648" w14:textId="77777777" w:rsidR="00E94021" w:rsidRDefault="00E94021" w:rsidP="00E7718A">
      <w:pPr>
        <w:rPr>
          <w:color w:val="000000"/>
          <w:szCs w:val="20"/>
          <w:lang w:val="en-US"/>
        </w:rPr>
      </w:pPr>
    </w:p>
    <w:p w14:paraId="3990E649" w14:textId="77777777" w:rsidR="00E94021" w:rsidRPr="00E94021" w:rsidRDefault="00E94021" w:rsidP="00E7718A">
      <w:pPr>
        <w:rPr>
          <w:b/>
          <w:lang w:val="en-US"/>
        </w:rPr>
      </w:pPr>
      <w:r w:rsidRPr="00E94021">
        <w:rPr>
          <w:b/>
          <w:lang w:val="en-US"/>
        </w:rPr>
        <w:t>T7402: OSW Component</w:t>
      </w:r>
    </w:p>
    <w:p w14:paraId="3990E64A" w14:textId="77777777" w:rsidR="00D56125" w:rsidRDefault="007C3DD3" w:rsidP="007C3DD3">
      <w:pPr>
        <w:rPr>
          <w:lang w:val="en-US"/>
        </w:rPr>
      </w:pPr>
      <w:r>
        <w:rPr>
          <w:lang w:val="en-US"/>
        </w:rPr>
        <w:t xml:space="preserve">Activities not started since L2 products not available. </w:t>
      </w:r>
    </w:p>
    <w:p w14:paraId="3990E64B" w14:textId="77777777" w:rsidR="007C3DD3" w:rsidRDefault="007C3DD3" w:rsidP="007C3DD3">
      <w:pPr>
        <w:rPr>
          <w:lang w:val="en-US"/>
        </w:rPr>
      </w:pPr>
      <w:r>
        <w:rPr>
          <w:lang w:val="en-US"/>
        </w:rPr>
        <w:t>Processing of OSW component requires calibrated NRCS.  Some data sets from 10</w:t>
      </w:r>
      <w:r w:rsidRPr="005D5E03">
        <w:rPr>
          <w:vertAlign w:val="superscript"/>
          <w:lang w:val="en-US"/>
        </w:rPr>
        <w:t>th</w:t>
      </w:r>
      <w:r>
        <w:rPr>
          <w:lang w:val="en-US"/>
        </w:rPr>
        <w:t xml:space="preserve"> and11</w:t>
      </w:r>
      <w:r w:rsidRPr="005D5E03">
        <w:rPr>
          <w:vertAlign w:val="superscript"/>
          <w:lang w:val="en-US"/>
        </w:rPr>
        <w:t>th</w:t>
      </w:r>
      <w:r>
        <w:rPr>
          <w:lang w:val="en-US"/>
        </w:rPr>
        <w:t xml:space="preserve"> August were processed into OSW component for initial analysis. Ad hoc calibration constant derived with the procedure described in Section </w:t>
      </w:r>
      <w:r w:rsidR="004524AF">
        <w:rPr>
          <w:lang w:val="en-US"/>
        </w:rPr>
        <w:fldChar w:fldCharType="begin"/>
      </w:r>
      <w:r>
        <w:rPr>
          <w:lang w:val="en-US"/>
        </w:rPr>
        <w:instrText xml:space="preserve"> REF _Ref271539194 \r \h </w:instrText>
      </w:r>
      <w:r w:rsidR="004524AF">
        <w:rPr>
          <w:lang w:val="en-US"/>
        </w:rPr>
      </w:r>
      <w:r w:rsidR="004524AF">
        <w:rPr>
          <w:lang w:val="en-US"/>
        </w:rPr>
        <w:fldChar w:fldCharType="separate"/>
      </w:r>
      <w:r>
        <w:rPr>
          <w:lang w:val="en-US"/>
        </w:rPr>
        <w:t>2.6.1.2</w:t>
      </w:r>
      <w:r w:rsidR="004524AF">
        <w:rPr>
          <w:lang w:val="en-US"/>
        </w:rPr>
        <w:fldChar w:fldCharType="end"/>
      </w:r>
      <w:r>
        <w:rPr>
          <w:lang w:val="en-US"/>
        </w:rPr>
        <w:t xml:space="preserve"> were used here. Some statistics are shown below for wv1 and wv2 in HH polarization. The parameters shown are extracted from the OSW component. Of particular importance is to notify the difference in normalized image variance between WV1 and WV2. This may impact the wave retrieval.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593"/>
      </w:tblGrid>
      <w:tr w:rsidR="007C3DD3" w14:paraId="3990E64E" w14:textId="77777777" w:rsidTr="00164D95">
        <w:tc>
          <w:tcPr>
            <w:tcW w:w="4592" w:type="dxa"/>
          </w:tcPr>
          <w:p w14:paraId="3990E64C" w14:textId="77777777" w:rsidR="007C3DD3" w:rsidRDefault="007C3DD3" w:rsidP="00164D95">
            <w:pPr>
              <w:rPr>
                <w:lang w:val="en-US"/>
              </w:rPr>
            </w:pPr>
            <w:r>
              <w:rPr>
                <w:noProof/>
                <w:lang w:eastAsia="en-GB"/>
              </w:rPr>
              <w:drawing>
                <wp:inline distT="0" distB="0" distL="0" distR="0" wp14:anchorId="3990EFB9" wp14:editId="3990EFBA">
                  <wp:extent cx="2698393" cy="2248810"/>
                  <wp:effectExtent l="0" t="0" r="0" b="12065"/>
                  <wp:docPr id="738" name="Bild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osw-201408-201408_nrcs.png"/>
                          <pic:cNvPicPr/>
                        </pic:nvPicPr>
                        <pic:blipFill>
                          <a:blip r:embed="rId223">
                            <a:extLst>
                              <a:ext uri="{28A0092B-C50C-407E-A947-70E740481C1C}">
                                <a14:useLocalDpi xmlns:a14="http://schemas.microsoft.com/office/drawing/2010/main" val="0"/>
                              </a:ext>
                            </a:extLst>
                          </a:blip>
                          <a:stretch>
                            <a:fillRect/>
                          </a:stretch>
                        </pic:blipFill>
                        <pic:spPr>
                          <a:xfrm>
                            <a:off x="0" y="0"/>
                            <a:ext cx="2698775" cy="2249128"/>
                          </a:xfrm>
                          <a:prstGeom prst="rect">
                            <a:avLst/>
                          </a:prstGeom>
                        </pic:spPr>
                      </pic:pic>
                    </a:graphicData>
                  </a:graphic>
                </wp:inline>
              </w:drawing>
            </w:r>
          </w:p>
        </w:tc>
        <w:tc>
          <w:tcPr>
            <w:tcW w:w="4593" w:type="dxa"/>
          </w:tcPr>
          <w:p w14:paraId="3990E64D" w14:textId="77777777" w:rsidR="007C3DD3" w:rsidRDefault="007C3DD3" w:rsidP="00164D95">
            <w:pPr>
              <w:rPr>
                <w:lang w:val="en-US"/>
              </w:rPr>
            </w:pPr>
            <w:r>
              <w:rPr>
                <w:noProof/>
                <w:lang w:eastAsia="en-GB"/>
              </w:rPr>
              <w:drawing>
                <wp:inline distT="0" distB="0" distL="0" distR="0" wp14:anchorId="3990EFBB" wp14:editId="3990EFBC">
                  <wp:extent cx="2561224" cy="2134494"/>
                  <wp:effectExtent l="0" t="0" r="4445" b="0"/>
                  <wp:docPr id="739" name="Bild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osw-201408-201408_imagvar.png"/>
                          <pic:cNvPicPr/>
                        </pic:nvPicPr>
                        <pic:blipFill>
                          <a:blip r:embed="rId224">
                            <a:extLst>
                              <a:ext uri="{28A0092B-C50C-407E-A947-70E740481C1C}">
                                <a14:useLocalDpi xmlns:a14="http://schemas.microsoft.com/office/drawing/2010/main" val="0"/>
                              </a:ext>
                            </a:extLst>
                          </a:blip>
                          <a:stretch>
                            <a:fillRect/>
                          </a:stretch>
                        </pic:blipFill>
                        <pic:spPr>
                          <a:xfrm>
                            <a:off x="0" y="0"/>
                            <a:ext cx="2561639" cy="2134840"/>
                          </a:xfrm>
                          <a:prstGeom prst="rect">
                            <a:avLst/>
                          </a:prstGeom>
                        </pic:spPr>
                      </pic:pic>
                    </a:graphicData>
                  </a:graphic>
                </wp:inline>
              </w:drawing>
            </w:r>
          </w:p>
        </w:tc>
      </w:tr>
      <w:tr w:rsidR="007C3DD3" w14:paraId="3990E654" w14:textId="77777777" w:rsidTr="00164D95">
        <w:tc>
          <w:tcPr>
            <w:tcW w:w="4592" w:type="dxa"/>
          </w:tcPr>
          <w:p w14:paraId="3990E64F" w14:textId="77777777" w:rsidR="007C3DD3" w:rsidRDefault="007C3DD3" w:rsidP="00164D95">
            <w:pPr>
              <w:rPr>
                <w:lang w:val="en-US"/>
              </w:rPr>
            </w:pPr>
            <w:r>
              <w:rPr>
                <w:noProof/>
                <w:lang w:eastAsia="en-GB"/>
              </w:rPr>
              <w:lastRenderedPageBreak/>
              <w:drawing>
                <wp:inline distT="0" distB="0" distL="0" distR="0" wp14:anchorId="3990EFBD" wp14:editId="3990EFBE">
                  <wp:extent cx="2727960" cy="2273451"/>
                  <wp:effectExtent l="0" t="0" r="0" b="12700"/>
                  <wp:docPr id="740" name="Bild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osw-201408-201408_azcutoff.png"/>
                          <pic:cNvPicPr/>
                        </pic:nvPicPr>
                        <pic:blipFill>
                          <a:blip r:embed="rId225">
                            <a:extLst>
                              <a:ext uri="{28A0092B-C50C-407E-A947-70E740481C1C}">
                                <a14:useLocalDpi xmlns:a14="http://schemas.microsoft.com/office/drawing/2010/main" val="0"/>
                              </a:ext>
                            </a:extLst>
                          </a:blip>
                          <a:stretch>
                            <a:fillRect/>
                          </a:stretch>
                        </pic:blipFill>
                        <pic:spPr>
                          <a:xfrm>
                            <a:off x="0" y="0"/>
                            <a:ext cx="2728377" cy="2273799"/>
                          </a:xfrm>
                          <a:prstGeom prst="rect">
                            <a:avLst/>
                          </a:prstGeom>
                        </pic:spPr>
                      </pic:pic>
                    </a:graphicData>
                  </a:graphic>
                </wp:inline>
              </w:drawing>
            </w:r>
          </w:p>
        </w:tc>
        <w:tc>
          <w:tcPr>
            <w:tcW w:w="4593" w:type="dxa"/>
          </w:tcPr>
          <w:p w14:paraId="3990E650" w14:textId="77777777" w:rsidR="007C3DD3" w:rsidRDefault="007C3DD3" w:rsidP="00164D95">
            <w:pPr>
              <w:rPr>
                <w:lang w:val="en-US"/>
              </w:rPr>
            </w:pPr>
          </w:p>
          <w:p w14:paraId="3990E651" w14:textId="77777777" w:rsidR="007C3DD3" w:rsidRDefault="007C3DD3" w:rsidP="00164D95">
            <w:pPr>
              <w:rPr>
                <w:lang w:val="en-US"/>
              </w:rPr>
            </w:pPr>
            <w:r>
              <w:rPr>
                <w:lang w:val="en-US"/>
              </w:rPr>
              <w:t xml:space="preserve">Upper right: NRCS for WV1 and WV2 </w:t>
            </w:r>
          </w:p>
          <w:p w14:paraId="3990E652" w14:textId="77777777" w:rsidR="007C3DD3" w:rsidRDefault="007C3DD3" w:rsidP="00164D95">
            <w:pPr>
              <w:rPr>
                <w:lang w:val="en-US"/>
              </w:rPr>
            </w:pPr>
            <w:r>
              <w:rPr>
                <w:lang w:val="en-US"/>
              </w:rPr>
              <w:t>Upper left: Normalized image variance for WV1 and WV2</w:t>
            </w:r>
          </w:p>
          <w:p w14:paraId="3990E653" w14:textId="77777777" w:rsidR="007C3DD3" w:rsidRDefault="007C3DD3" w:rsidP="00164D95">
            <w:pPr>
              <w:rPr>
                <w:lang w:val="en-US"/>
              </w:rPr>
            </w:pPr>
            <w:r>
              <w:rPr>
                <w:lang w:val="en-US"/>
              </w:rPr>
              <w:t>Lower left: Azimuth cut-off wavelength for WV1 and WV2</w:t>
            </w:r>
          </w:p>
        </w:tc>
      </w:tr>
    </w:tbl>
    <w:p w14:paraId="3990E655" w14:textId="77777777" w:rsidR="007C3DD3" w:rsidRPr="00E94021" w:rsidRDefault="00D46B59" w:rsidP="00D46B59">
      <w:pPr>
        <w:pStyle w:val="Caption"/>
        <w:rPr>
          <w:lang w:val="en-US"/>
        </w:rPr>
      </w:pPr>
      <w:bookmarkStart w:id="783" w:name="_Toc398190208"/>
      <w:bookmarkStart w:id="784" w:name="_Toc400445922"/>
      <w:r>
        <w:t xml:space="preserve">Figure </w:t>
      </w:r>
      <w:r w:rsidR="004524AF">
        <w:fldChar w:fldCharType="begin"/>
      </w:r>
      <w:r w:rsidR="00F13B47">
        <w:instrText xml:space="preserve"> SEQ Figure \* ARABIC </w:instrText>
      </w:r>
      <w:r w:rsidR="004524AF">
        <w:fldChar w:fldCharType="separate"/>
      </w:r>
      <w:r w:rsidR="00CA5AE5">
        <w:rPr>
          <w:noProof/>
        </w:rPr>
        <w:t>81</w:t>
      </w:r>
      <w:r w:rsidR="004524AF">
        <w:rPr>
          <w:noProof/>
        </w:rPr>
        <w:fldChar w:fldCharType="end"/>
      </w:r>
      <w:r>
        <w:t xml:space="preserve">: </w:t>
      </w:r>
      <w:r w:rsidR="00D56125">
        <w:t>Verification of consistency between WV1 and WV2</w:t>
      </w:r>
      <w:bookmarkEnd w:id="783"/>
      <w:bookmarkEnd w:id="784"/>
    </w:p>
    <w:p w14:paraId="3990E656" w14:textId="77777777" w:rsidR="00E94021" w:rsidRDefault="00E94021" w:rsidP="00E7718A">
      <w:pPr>
        <w:rPr>
          <w:color w:val="000000"/>
          <w:szCs w:val="20"/>
          <w:lang w:val="en-US"/>
        </w:rPr>
      </w:pPr>
    </w:p>
    <w:p w14:paraId="3990E657" w14:textId="77777777" w:rsidR="00E94021" w:rsidRPr="00E94021" w:rsidRDefault="00E94021" w:rsidP="00E7718A">
      <w:pPr>
        <w:rPr>
          <w:b/>
          <w:lang w:val="en-US"/>
        </w:rPr>
      </w:pPr>
      <w:r w:rsidRPr="00E94021">
        <w:rPr>
          <w:b/>
          <w:lang w:val="en-US"/>
        </w:rPr>
        <w:t>T7403: RVL Component</w:t>
      </w:r>
    </w:p>
    <w:p w14:paraId="3990E658" w14:textId="77777777" w:rsidR="004917D7" w:rsidRPr="00E94021" w:rsidRDefault="004917D7" w:rsidP="004917D7">
      <w:pPr>
        <w:rPr>
          <w:lang w:val="en-US"/>
        </w:rPr>
      </w:pPr>
      <w:r>
        <w:rPr>
          <w:lang w:val="en-US"/>
        </w:rPr>
        <w:t>Activities not started since L2 products not available</w:t>
      </w:r>
    </w:p>
    <w:p w14:paraId="3990E659" w14:textId="77777777" w:rsidR="007C3DD3" w:rsidRDefault="007C3DD3" w:rsidP="007C3DD3">
      <w:pPr>
        <w:rPr>
          <w:lang w:val="en-US"/>
        </w:rPr>
      </w:pPr>
      <w:r>
        <w:rPr>
          <w:lang w:val="en-US"/>
        </w:rPr>
        <w:t>However, all the S1A WV SL2 data are processed into RVL component using the prototype version of the IPF Level 2 RVL processor. Some statistics derived from 10 August to 23 August are shown below. Of particular interest is to notice a slightly poorer performance in swath WV2 than in WV1. This can also be understood by looking at the azimuth spectral profiles (example shown below).</w:t>
      </w:r>
    </w:p>
    <w:tbl>
      <w:tblPr>
        <w:tblStyle w:val="TableGrid"/>
        <w:tblW w:w="0" w:type="auto"/>
        <w:tblLook w:val="04A0" w:firstRow="1" w:lastRow="0" w:firstColumn="1" w:lastColumn="0" w:noHBand="0" w:noVBand="1"/>
      </w:tblPr>
      <w:tblGrid>
        <w:gridCol w:w="4223"/>
        <w:gridCol w:w="5029"/>
      </w:tblGrid>
      <w:tr w:rsidR="007C3DD3" w14:paraId="3990E65C" w14:textId="77777777" w:rsidTr="00D56125">
        <w:tc>
          <w:tcPr>
            <w:tcW w:w="4227" w:type="dxa"/>
            <w:tcBorders>
              <w:top w:val="nil"/>
              <w:left w:val="nil"/>
              <w:bottom w:val="nil"/>
              <w:right w:val="nil"/>
            </w:tcBorders>
          </w:tcPr>
          <w:p w14:paraId="3990E65A" w14:textId="77777777" w:rsidR="007C3DD3" w:rsidRDefault="007C3DD3" w:rsidP="00164D95">
            <w:pPr>
              <w:rPr>
                <w:lang w:val="en-US"/>
              </w:rPr>
            </w:pPr>
            <w:r>
              <w:rPr>
                <w:noProof/>
                <w:lang w:eastAsia="en-GB"/>
              </w:rPr>
              <w:drawing>
                <wp:inline distT="0" distB="0" distL="0" distR="0" wp14:anchorId="3990EFBF" wp14:editId="3990EFC0">
                  <wp:extent cx="2600960" cy="2167611"/>
                  <wp:effectExtent l="0" t="0" r="0" b="0"/>
                  <wp:docPr id="735" name="Bild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rvl-201408-201408_dopanomaly.png"/>
                          <pic:cNvPicPr/>
                        </pic:nvPicPr>
                        <pic:blipFill>
                          <a:blip r:embed="rId226">
                            <a:extLst>
                              <a:ext uri="{28A0092B-C50C-407E-A947-70E740481C1C}">
                                <a14:useLocalDpi xmlns:a14="http://schemas.microsoft.com/office/drawing/2010/main" val="0"/>
                              </a:ext>
                            </a:extLst>
                          </a:blip>
                          <a:stretch>
                            <a:fillRect/>
                          </a:stretch>
                        </pic:blipFill>
                        <pic:spPr>
                          <a:xfrm>
                            <a:off x="0" y="0"/>
                            <a:ext cx="2601590" cy="2168136"/>
                          </a:xfrm>
                          <a:prstGeom prst="rect">
                            <a:avLst/>
                          </a:prstGeom>
                        </pic:spPr>
                      </pic:pic>
                    </a:graphicData>
                  </a:graphic>
                </wp:inline>
              </w:drawing>
            </w:r>
          </w:p>
        </w:tc>
        <w:tc>
          <w:tcPr>
            <w:tcW w:w="5034" w:type="dxa"/>
            <w:tcBorders>
              <w:top w:val="nil"/>
              <w:left w:val="nil"/>
              <w:bottom w:val="nil"/>
              <w:right w:val="nil"/>
            </w:tcBorders>
          </w:tcPr>
          <w:p w14:paraId="3990E65B" w14:textId="77777777" w:rsidR="007C3DD3" w:rsidRDefault="007C3DD3" w:rsidP="00164D95">
            <w:pPr>
              <w:rPr>
                <w:lang w:val="en-US"/>
              </w:rPr>
            </w:pPr>
            <w:r>
              <w:rPr>
                <w:noProof/>
                <w:lang w:eastAsia="en-GB"/>
              </w:rPr>
              <w:drawing>
                <wp:inline distT="0" distB="0" distL="0" distR="0" wp14:anchorId="3990EFC1" wp14:editId="3990EFC2">
                  <wp:extent cx="2596723" cy="2164080"/>
                  <wp:effectExtent l="0" t="0" r="0" b="0"/>
                  <wp:docPr id="736" name="Bild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rvl-201408-201408_dopstd.png"/>
                          <pic:cNvPicPr/>
                        </pic:nvPicPr>
                        <pic:blipFill>
                          <a:blip r:embed="rId227">
                            <a:extLst>
                              <a:ext uri="{28A0092B-C50C-407E-A947-70E740481C1C}">
                                <a14:useLocalDpi xmlns:a14="http://schemas.microsoft.com/office/drawing/2010/main" val="0"/>
                              </a:ext>
                            </a:extLst>
                          </a:blip>
                          <a:stretch>
                            <a:fillRect/>
                          </a:stretch>
                        </pic:blipFill>
                        <pic:spPr>
                          <a:xfrm>
                            <a:off x="0" y="0"/>
                            <a:ext cx="2597553" cy="2164771"/>
                          </a:xfrm>
                          <a:prstGeom prst="rect">
                            <a:avLst/>
                          </a:prstGeom>
                        </pic:spPr>
                      </pic:pic>
                    </a:graphicData>
                  </a:graphic>
                </wp:inline>
              </w:drawing>
            </w:r>
          </w:p>
        </w:tc>
      </w:tr>
      <w:tr w:rsidR="007C3DD3" w14:paraId="3990E660" w14:textId="77777777" w:rsidTr="00D56125">
        <w:tc>
          <w:tcPr>
            <w:tcW w:w="4227" w:type="dxa"/>
            <w:tcBorders>
              <w:top w:val="nil"/>
              <w:left w:val="nil"/>
              <w:bottom w:val="nil"/>
              <w:right w:val="nil"/>
            </w:tcBorders>
          </w:tcPr>
          <w:p w14:paraId="3990E65D" w14:textId="77777777" w:rsidR="007C3DD3" w:rsidRDefault="007C3DD3" w:rsidP="00164D95">
            <w:pPr>
              <w:rPr>
                <w:lang w:val="en-US"/>
              </w:rPr>
            </w:pPr>
            <w:r>
              <w:rPr>
                <w:noProof/>
                <w:lang w:eastAsia="en-GB"/>
              </w:rPr>
              <w:drawing>
                <wp:inline distT="0" distB="0" distL="0" distR="0" wp14:anchorId="3990EFC3" wp14:editId="3990EFC4">
                  <wp:extent cx="2537460" cy="2114690"/>
                  <wp:effectExtent l="0" t="0" r="2540" b="0"/>
                  <wp:docPr id="737" name="Bild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rvl-201408-201408_snr.png"/>
                          <pic:cNvPicPr/>
                        </pic:nvPicPr>
                        <pic:blipFill>
                          <a:blip r:embed="rId228">
                            <a:extLst>
                              <a:ext uri="{28A0092B-C50C-407E-A947-70E740481C1C}">
                                <a14:useLocalDpi xmlns:a14="http://schemas.microsoft.com/office/drawing/2010/main" val="0"/>
                              </a:ext>
                            </a:extLst>
                          </a:blip>
                          <a:stretch>
                            <a:fillRect/>
                          </a:stretch>
                        </pic:blipFill>
                        <pic:spPr>
                          <a:xfrm>
                            <a:off x="0" y="0"/>
                            <a:ext cx="2538136" cy="2115253"/>
                          </a:xfrm>
                          <a:prstGeom prst="rect">
                            <a:avLst/>
                          </a:prstGeom>
                        </pic:spPr>
                      </pic:pic>
                    </a:graphicData>
                  </a:graphic>
                </wp:inline>
              </w:drawing>
            </w:r>
          </w:p>
        </w:tc>
        <w:tc>
          <w:tcPr>
            <w:tcW w:w="5034" w:type="dxa"/>
            <w:tcBorders>
              <w:top w:val="nil"/>
              <w:left w:val="nil"/>
              <w:bottom w:val="nil"/>
              <w:right w:val="nil"/>
            </w:tcBorders>
          </w:tcPr>
          <w:p w14:paraId="3990E65E" w14:textId="77777777" w:rsidR="00D46B59" w:rsidRDefault="007C3DD3" w:rsidP="00D46B59">
            <w:pPr>
              <w:keepNext/>
            </w:pPr>
            <w:r>
              <w:rPr>
                <w:noProof/>
                <w:lang w:eastAsia="en-GB"/>
              </w:rPr>
              <w:drawing>
                <wp:inline distT="0" distB="0" distL="0" distR="0" wp14:anchorId="3990EFC5" wp14:editId="3990EFC6">
                  <wp:extent cx="3115201" cy="2225242"/>
                  <wp:effectExtent l="0" t="0" r="9525" b="10160"/>
                  <wp:docPr id="722" name="Bild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WV_SLC__1SSV_20140819T160638_AzProf.png"/>
                          <pic:cNvPicPr/>
                        </pic:nvPicPr>
                        <pic:blipFill>
                          <a:blip r:embed="rId229">
                            <a:extLst>
                              <a:ext uri="{28A0092B-C50C-407E-A947-70E740481C1C}">
                                <a14:useLocalDpi xmlns:a14="http://schemas.microsoft.com/office/drawing/2010/main" val="0"/>
                              </a:ext>
                            </a:extLst>
                          </a:blip>
                          <a:stretch>
                            <a:fillRect/>
                          </a:stretch>
                        </pic:blipFill>
                        <pic:spPr>
                          <a:xfrm>
                            <a:off x="0" y="0"/>
                            <a:ext cx="3115736" cy="2225624"/>
                          </a:xfrm>
                          <a:prstGeom prst="rect">
                            <a:avLst/>
                          </a:prstGeom>
                        </pic:spPr>
                      </pic:pic>
                    </a:graphicData>
                  </a:graphic>
                </wp:inline>
              </w:drawing>
            </w:r>
          </w:p>
          <w:p w14:paraId="3990E65F" w14:textId="77777777" w:rsidR="007C3DD3" w:rsidRDefault="007C3DD3" w:rsidP="00D56125">
            <w:pPr>
              <w:pStyle w:val="Caption"/>
              <w:jc w:val="both"/>
              <w:rPr>
                <w:lang w:val="en-US"/>
              </w:rPr>
            </w:pPr>
          </w:p>
        </w:tc>
      </w:tr>
      <w:tr w:rsidR="007C3DD3" w14:paraId="3990E662" w14:textId="77777777" w:rsidTr="00164D95">
        <w:tc>
          <w:tcPr>
            <w:tcW w:w="9261" w:type="dxa"/>
            <w:gridSpan w:val="2"/>
            <w:tcBorders>
              <w:top w:val="nil"/>
              <w:left w:val="nil"/>
              <w:bottom w:val="nil"/>
              <w:right w:val="nil"/>
            </w:tcBorders>
          </w:tcPr>
          <w:p w14:paraId="3990E661" w14:textId="77777777" w:rsidR="007C3DD3" w:rsidRDefault="007C3DD3" w:rsidP="00164D95">
            <w:pPr>
              <w:rPr>
                <w:lang w:val="en-US"/>
              </w:rPr>
            </w:pPr>
            <w:r>
              <w:rPr>
                <w:lang w:val="en-US"/>
              </w:rPr>
              <w:lastRenderedPageBreak/>
              <w:t>Upper left: Histogram of Doppler anomaly (uncalibrated). Upper right: Histogram of estimated Doppler standard deviation. Lower left: Histogram of signal-to-noise ratio. Lower right: Azimuth spectral profile for WV1 and WV2.</w:t>
            </w:r>
          </w:p>
        </w:tc>
      </w:tr>
    </w:tbl>
    <w:p w14:paraId="3990E663" w14:textId="77777777" w:rsidR="007C3DD3" w:rsidRDefault="00D56125" w:rsidP="00303931">
      <w:pPr>
        <w:pStyle w:val="Caption"/>
      </w:pPr>
      <w:bookmarkStart w:id="785" w:name="_Toc398190209"/>
      <w:bookmarkStart w:id="786" w:name="_Toc400445923"/>
      <w:r>
        <w:t xml:space="preserve">Figure </w:t>
      </w:r>
      <w:r w:rsidR="004524AF">
        <w:fldChar w:fldCharType="begin"/>
      </w:r>
      <w:r w:rsidR="000459C0">
        <w:instrText xml:space="preserve"> SEQ Figure \* ARABIC </w:instrText>
      </w:r>
      <w:r w:rsidR="004524AF">
        <w:fldChar w:fldCharType="separate"/>
      </w:r>
      <w:r w:rsidR="00CA5AE5">
        <w:rPr>
          <w:noProof/>
        </w:rPr>
        <w:t>82</w:t>
      </w:r>
      <w:r w:rsidR="004524AF">
        <w:rPr>
          <w:noProof/>
        </w:rPr>
        <w:fldChar w:fldCharType="end"/>
      </w:r>
      <w:r>
        <w:t xml:space="preserve">: </w:t>
      </w:r>
      <w:r w:rsidR="00303931">
        <w:t>Analysis of Doppler Anomaly</w:t>
      </w:r>
      <w:bookmarkEnd w:id="785"/>
      <w:bookmarkEnd w:id="786"/>
    </w:p>
    <w:p w14:paraId="3990E664" w14:textId="77777777" w:rsidR="00303931" w:rsidRPr="00303931" w:rsidRDefault="00303931" w:rsidP="00303931"/>
    <w:p w14:paraId="3990E665" w14:textId="77777777" w:rsidR="007C3DD3" w:rsidRDefault="007C3DD3" w:rsidP="007C3DD3">
      <w:pPr>
        <w:rPr>
          <w:lang w:val="en-US"/>
        </w:rPr>
      </w:pPr>
      <w:r>
        <w:rPr>
          <w:lang w:val="en-US"/>
        </w:rPr>
        <w:t>Some key parameters of the RVL component are shown in next plot for the data take of 2 July 2014.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2662"/>
        <w:gridCol w:w="2663"/>
      </w:tblGrid>
      <w:tr w:rsidR="007C3DD3" w14:paraId="3990E66B" w14:textId="77777777" w:rsidTr="00164D95">
        <w:tc>
          <w:tcPr>
            <w:tcW w:w="3936" w:type="dxa"/>
          </w:tcPr>
          <w:p w14:paraId="3990E666" w14:textId="77777777" w:rsidR="007C3DD3" w:rsidRDefault="007C3DD3" w:rsidP="00164D95">
            <w:pPr>
              <w:rPr>
                <w:lang w:val="en-US"/>
              </w:rPr>
            </w:pPr>
            <w:r>
              <w:rPr>
                <w:noProof/>
                <w:lang w:eastAsia="en-GB"/>
              </w:rPr>
              <w:drawing>
                <wp:inline distT="0" distB="0" distL="0" distR="0" wp14:anchorId="3990EFC7" wp14:editId="3990EFC8">
                  <wp:extent cx="2580653" cy="1843405"/>
                  <wp:effectExtent l="0" t="0" r="10160" b="10795"/>
                  <wp:docPr id="727" name="Bild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WV_RVL__1SSV_20140702T134238_20140702T140750_001309_001445_97D7_rvlDoppComp.png"/>
                          <pic:cNvPicPr/>
                        </pic:nvPicPr>
                        <pic:blipFill>
                          <a:blip r:embed="rId230">
                            <a:extLst>
                              <a:ext uri="{28A0092B-C50C-407E-A947-70E740481C1C}">
                                <a14:useLocalDpi xmlns:a14="http://schemas.microsoft.com/office/drawing/2010/main" val="0"/>
                              </a:ext>
                            </a:extLst>
                          </a:blip>
                          <a:stretch>
                            <a:fillRect/>
                          </a:stretch>
                        </pic:blipFill>
                        <pic:spPr>
                          <a:xfrm>
                            <a:off x="0" y="0"/>
                            <a:ext cx="2580653" cy="1843405"/>
                          </a:xfrm>
                          <a:prstGeom prst="rect">
                            <a:avLst/>
                          </a:prstGeom>
                        </pic:spPr>
                      </pic:pic>
                    </a:graphicData>
                  </a:graphic>
                </wp:inline>
              </w:drawing>
            </w:r>
          </w:p>
          <w:p w14:paraId="3990E667" w14:textId="77777777" w:rsidR="007C3DD3" w:rsidRDefault="007C3DD3" w:rsidP="00164D95">
            <w:pPr>
              <w:rPr>
                <w:lang w:val="en-US"/>
              </w:rPr>
            </w:pPr>
            <w:r>
              <w:rPr>
                <w:lang w:val="en-US"/>
              </w:rPr>
              <w:t>Left: Doppler frequencies (estimated, geometric) plotted for each imagette in WV1 and WV2.</w:t>
            </w:r>
          </w:p>
          <w:p w14:paraId="3990E668" w14:textId="77777777" w:rsidR="007C3DD3" w:rsidRDefault="007C3DD3" w:rsidP="00164D95">
            <w:pPr>
              <w:rPr>
                <w:lang w:val="en-US"/>
              </w:rPr>
            </w:pPr>
            <w:r>
              <w:rPr>
                <w:lang w:val="en-US"/>
              </w:rPr>
              <w:t>Right: Doppler anomaly and corresponding radial velocity. Here land areas are used to absolute calibrate the Doppler anomaly before computing the radial velocity.</w:t>
            </w:r>
          </w:p>
        </w:tc>
        <w:tc>
          <w:tcPr>
            <w:tcW w:w="2662" w:type="dxa"/>
          </w:tcPr>
          <w:p w14:paraId="3990E669" w14:textId="77777777" w:rsidR="007C3DD3" w:rsidRDefault="007C3DD3" w:rsidP="00164D95">
            <w:pPr>
              <w:rPr>
                <w:lang w:val="en-US"/>
              </w:rPr>
            </w:pPr>
            <w:r>
              <w:rPr>
                <w:noProof/>
                <w:lang w:eastAsia="en-GB"/>
              </w:rPr>
              <w:drawing>
                <wp:inline distT="0" distB="0" distL="0" distR="0" wp14:anchorId="3990EFC9" wp14:editId="3990EFCA">
                  <wp:extent cx="1553210" cy="3300730"/>
                  <wp:effectExtent l="0" t="0" r="0" b="1270"/>
                  <wp:docPr id="730" name="Bild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WV_RVL__1SSV_20140702T134238_20140702T140750_001309_001445_97D7_rvldop.png"/>
                          <pic:cNvPicPr/>
                        </pic:nvPicPr>
                        <pic:blipFill>
                          <a:blip r:embed="rId231">
                            <a:extLst>
                              <a:ext uri="{28A0092B-C50C-407E-A947-70E740481C1C}">
                                <a14:useLocalDpi xmlns:a14="http://schemas.microsoft.com/office/drawing/2010/main" val="0"/>
                              </a:ext>
                            </a:extLst>
                          </a:blip>
                          <a:stretch>
                            <a:fillRect/>
                          </a:stretch>
                        </pic:blipFill>
                        <pic:spPr>
                          <a:xfrm>
                            <a:off x="0" y="0"/>
                            <a:ext cx="1553210" cy="3300730"/>
                          </a:xfrm>
                          <a:prstGeom prst="rect">
                            <a:avLst/>
                          </a:prstGeom>
                        </pic:spPr>
                      </pic:pic>
                    </a:graphicData>
                  </a:graphic>
                </wp:inline>
              </w:drawing>
            </w:r>
          </w:p>
        </w:tc>
        <w:tc>
          <w:tcPr>
            <w:tcW w:w="2663" w:type="dxa"/>
          </w:tcPr>
          <w:p w14:paraId="3990E66A" w14:textId="77777777" w:rsidR="007C3DD3" w:rsidRDefault="007C3DD3" w:rsidP="00164D95">
            <w:pPr>
              <w:rPr>
                <w:lang w:val="en-US"/>
              </w:rPr>
            </w:pPr>
            <w:r>
              <w:rPr>
                <w:noProof/>
                <w:lang w:eastAsia="en-GB"/>
              </w:rPr>
              <w:drawing>
                <wp:inline distT="0" distB="0" distL="0" distR="0" wp14:anchorId="3990EFCB" wp14:editId="3990EFCC">
                  <wp:extent cx="1553845" cy="3302000"/>
                  <wp:effectExtent l="0" t="0" r="0" b="0"/>
                  <wp:docPr id="732" name="Bild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WV_RVL__1SSV_20140702T134238_20140702T140750_001309_001445_97D7_rvlradvel.png"/>
                          <pic:cNvPicPr/>
                        </pic:nvPicPr>
                        <pic:blipFill>
                          <a:blip r:embed="rId232">
                            <a:extLst>
                              <a:ext uri="{28A0092B-C50C-407E-A947-70E740481C1C}">
                                <a14:useLocalDpi xmlns:a14="http://schemas.microsoft.com/office/drawing/2010/main" val="0"/>
                              </a:ext>
                            </a:extLst>
                          </a:blip>
                          <a:stretch>
                            <a:fillRect/>
                          </a:stretch>
                        </pic:blipFill>
                        <pic:spPr>
                          <a:xfrm>
                            <a:off x="0" y="0"/>
                            <a:ext cx="1553845" cy="3302000"/>
                          </a:xfrm>
                          <a:prstGeom prst="rect">
                            <a:avLst/>
                          </a:prstGeom>
                        </pic:spPr>
                      </pic:pic>
                    </a:graphicData>
                  </a:graphic>
                </wp:inline>
              </w:drawing>
            </w:r>
          </w:p>
        </w:tc>
      </w:tr>
    </w:tbl>
    <w:p w14:paraId="3990E66C" w14:textId="77777777" w:rsidR="007C3DD3" w:rsidRDefault="007C3DD3" w:rsidP="00205809">
      <w:pPr>
        <w:spacing w:before="240"/>
        <w:rPr>
          <w:lang w:val="en-US"/>
        </w:rPr>
      </w:pPr>
      <w:r>
        <w:rPr>
          <w:lang w:val="en-US"/>
        </w:rPr>
        <w:t>A few scenes of TOPS IW and EW are processed into RVL component and initial analysis is done. A small linear trend (</w:t>
      </w:r>
      <w:r>
        <w:rPr>
          <w:vertAlign w:val="subscript"/>
          <w:lang w:val="en-US"/>
        </w:rPr>
        <w:t xml:space="preserve"> </w:t>
      </w:r>
      <w:r>
        <w:rPr>
          <w:lang w:val="en-US"/>
        </w:rPr>
        <w:t>≈ 1 – 2 Hz) in Doppler over each burst is observed in both IW and EW data (see figure below). Investigation of the cause is undertaken. In range a variation up to 2 Hz over the swath is observed but with no systematic trends.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713"/>
      </w:tblGrid>
      <w:tr w:rsidR="007C3DD3" w14:paraId="3990E66F" w14:textId="77777777" w:rsidTr="00164D95">
        <w:tc>
          <w:tcPr>
            <w:tcW w:w="4592" w:type="dxa"/>
          </w:tcPr>
          <w:p w14:paraId="3990E66D" w14:textId="77777777" w:rsidR="007C3DD3" w:rsidRDefault="007C3DD3" w:rsidP="00164D95">
            <w:pPr>
              <w:rPr>
                <w:lang w:val="en-US"/>
              </w:rPr>
            </w:pPr>
            <w:r>
              <w:rPr>
                <w:noProof/>
                <w:lang w:eastAsia="en-GB"/>
              </w:rPr>
              <w:drawing>
                <wp:inline distT="0" distB="0" distL="0" distR="0" wp14:anchorId="3990EFCD" wp14:editId="3990EFCE">
                  <wp:extent cx="2681481" cy="2178685"/>
                  <wp:effectExtent l="0" t="0" r="11430" b="5715"/>
                  <wp:docPr id="715" name="Bild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EW_RVL__1_DH_20140818T225351_dcObsAveBurst.png"/>
                          <pic:cNvPicPr/>
                        </pic:nvPicPr>
                        <pic:blipFill>
                          <a:blip r:embed="rId233">
                            <a:extLst>
                              <a:ext uri="{28A0092B-C50C-407E-A947-70E740481C1C}">
                                <a14:useLocalDpi xmlns:a14="http://schemas.microsoft.com/office/drawing/2010/main" val="0"/>
                              </a:ext>
                            </a:extLst>
                          </a:blip>
                          <a:stretch>
                            <a:fillRect/>
                          </a:stretch>
                        </pic:blipFill>
                        <pic:spPr>
                          <a:xfrm>
                            <a:off x="0" y="0"/>
                            <a:ext cx="2681481" cy="2178685"/>
                          </a:xfrm>
                          <a:prstGeom prst="rect">
                            <a:avLst/>
                          </a:prstGeom>
                        </pic:spPr>
                      </pic:pic>
                    </a:graphicData>
                  </a:graphic>
                </wp:inline>
              </w:drawing>
            </w:r>
          </w:p>
        </w:tc>
        <w:tc>
          <w:tcPr>
            <w:tcW w:w="4593" w:type="dxa"/>
          </w:tcPr>
          <w:p w14:paraId="3990E66E" w14:textId="77777777" w:rsidR="007C3DD3" w:rsidRDefault="007C3DD3" w:rsidP="00164D95">
            <w:pPr>
              <w:rPr>
                <w:lang w:val="en-US"/>
              </w:rPr>
            </w:pPr>
            <w:r>
              <w:rPr>
                <w:noProof/>
                <w:lang w:eastAsia="en-GB"/>
              </w:rPr>
              <w:drawing>
                <wp:inline distT="0" distB="0" distL="0" distR="0" wp14:anchorId="3990EFCF" wp14:editId="3990EFD0">
                  <wp:extent cx="2856057" cy="2320528"/>
                  <wp:effectExtent l="0" t="0" r="0" b="0"/>
                  <wp:docPr id="717" name="Bild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A_IW_RVL__1_DH_20140502T184609_dcObsAveBurst.png"/>
                          <pic:cNvPicPr/>
                        </pic:nvPicPr>
                        <pic:blipFill>
                          <a:blip r:embed="rId234">
                            <a:extLst>
                              <a:ext uri="{28A0092B-C50C-407E-A947-70E740481C1C}">
                                <a14:useLocalDpi xmlns:a14="http://schemas.microsoft.com/office/drawing/2010/main" val="0"/>
                              </a:ext>
                            </a:extLst>
                          </a:blip>
                          <a:stretch>
                            <a:fillRect/>
                          </a:stretch>
                        </pic:blipFill>
                        <pic:spPr>
                          <a:xfrm>
                            <a:off x="0" y="0"/>
                            <a:ext cx="2857166" cy="2321429"/>
                          </a:xfrm>
                          <a:prstGeom prst="rect">
                            <a:avLst/>
                          </a:prstGeom>
                        </pic:spPr>
                      </pic:pic>
                    </a:graphicData>
                  </a:graphic>
                </wp:inline>
              </w:drawing>
            </w:r>
          </w:p>
        </w:tc>
      </w:tr>
      <w:tr w:rsidR="007C3DD3" w14:paraId="3990E671" w14:textId="77777777" w:rsidTr="00164D95">
        <w:tc>
          <w:tcPr>
            <w:tcW w:w="9185" w:type="dxa"/>
            <w:gridSpan w:val="2"/>
          </w:tcPr>
          <w:p w14:paraId="3990E670" w14:textId="77777777" w:rsidR="007C3DD3" w:rsidRDefault="007C3DD3" w:rsidP="00D46B59">
            <w:pPr>
              <w:keepNext/>
              <w:rPr>
                <w:lang w:val="en-US"/>
              </w:rPr>
            </w:pPr>
            <w:r>
              <w:rPr>
                <w:lang w:val="en-US"/>
              </w:rPr>
              <w:lastRenderedPageBreak/>
              <w:t>Mean Doppler offset versus sweep angle for each swath derived from RVL component of EW (left) and IW (right).</w:t>
            </w:r>
          </w:p>
        </w:tc>
      </w:tr>
    </w:tbl>
    <w:p w14:paraId="3990E672" w14:textId="77777777" w:rsidR="00E7718A" w:rsidRDefault="00E7718A" w:rsidP="00E7718A">
      <w:pPr>
        <w:pStyle w:val="Heading2"/>
      </w:pPr>
      <w:bookmarkStart w:id="787" w:name="_Toc394305014"/>
      <w:bookmarkStart w:id="788" w:name="_Toc398190258"/>
      <w:bookmarkStart w:id="789" w:name="_Toc399940642"/>
      <w:r>
        <w:t>SPP Verification</w:t>
      </w:r>
      <w:bookmarkEnd w:id="787"/>
      <w:bookmarkEnd w:id="788"/>
      <w:bookmarkEnd w:id="789"/>
    </w:p>
    <w:p w14:paraId="3990E673" w14:textId="77777777" w:rsidR="00053DEC" w:rsidRDefault="00E7718A" w:rsidP="00053DEC">
      <w:r>
        <w:t>This section contains status and results of the tasks described in section 3.8 of [DI-MPC-CCVP]</w:t>
      </w:r>
    </w:p>
    <w:p w14:paraId="3990E674" w14:textId="77777777" w:rsidR="004D2FC9" w:rsidRDefault="004D2FC9" w:rsidP="00053DEC"/>
    <w:p w14:paraId="3990E675" w14:textId="77777777" w:rsidR="00053DEC" w:rsidRPr="00205809" w:rsidRDefault="00E94021" w:rsidP="00053DEC">
      <w:pPr>
        <w:rPr>
          <w:b/>
          <w:lang w:val="en-US"/>
        </w:rPr>
      </w:pPr>
      <w:r w:rsidRPr="00205809">
        <w:rPr>
          <w:b/>
          <w:lang w:val="en-US"/>
        </w:rPr>
        <w:t>T8001: OBS Verification</w:t>
      </w:r>
    </w:p>
    <w:p w14:paraId="3990E676" w14:textId="77777777" w:rsidR="00E94021" w:rsidRPr="00205809" w:rsidRDefault="004D2FC9" w:rsidP="00053DEC">
      <w:pPr>
        <w:rPr>
          <w:lang w:val="en-US"/>
        </w:rPr>
      </w:pPr>
      <w:r w:rsidRPr="00205809">
        <w:rPr>
          <w:lang w:val="en-US"/>
        </w:rPr>
        <w:t>Activity not yet started.</w:t>
      </w:r>
    </w:p>
    <w:p w14:paraId="3990E677" w14:textId="77777777" w:rsidR="004D2FC9" w:rsidRPr="00205809" w:rsidRDefault="004D2FC9" w:rsidP="00053DEC">
      <w:pPr>
        <w:rPr>
          <w:lang w:val="en-US"/>
        </w:rPr>
      </w:pPr>
    </w:p>
    <w:p w14:paraId="3990E678" w14:textId="77777777" w:rsidR="00E94021" w:rsidRPr="00205809" w:rsidRDefault="00E94021" w:rsidP="00053DEC">
      <w:pPr>
        <w:rPr>
          <w:b/>
          <w:lang w:val="en-US"/>
        </w:rPr>
      </w:pPr>
      <w:r w:rsidRPr="00205809">
        <w:rPr>
          <w:b/>
          <w:lang w:val="en-US"/>
        </w:rPr>
        <w:t>T8002: STA Verification</w:t>
      </w:r>
    </w:p>
    <w:p w14:paraId="3990E679" w14:textId="77777777" w:rsidR="004D2FC9" w:rsidRPr="00205809" w:rsidRDefault="004D2FC9" w:rsidP="004D2FC9">
      <w:pPr>
        <w:rPr>
          <w:lang w:val="en-US"/>
        </w:rPr>
      </w:pPr>
      <w:r w:rsidRPr="00205809">
        <w:rPr>
          <w:lang w:val="en-US"/>
        </w:rPr>
        <w:t>Activity not yet started.</w:t>
      </w:r>
    </w:p>
    <w:p w14:paraId="3990E67A" w14:textId="77777777" w:rsidR="00E94021" w:rsidRPr="00205809" w:rsidRDefault="00E94021" w:rsidP="00053DEC">
      <w:pPr>
        <w:rPr>
          <w:lang w:val="en-US"/>
        </w:rPr>
      </w:pPr>
    </w:p>
    <w:p w14:paraId="3990E67B" w14:textId="77777777" w:rsidR="00E94021" w:rsidRPr="00205809" w:rsidRDefault="00E94021" w:rsidP="00053DEC">
      <w:pPr>
        <w:rPr>
          <w:b/>
          <w:lang w:val="en-US"/>
        </w:rPr>
      </w:pPr>
      <w:r w:rsidRPr="00205809">
        <w:rPr>
          <w:b/>
          <w:lang w:val="en-US"/>
        </w:rPr>
        <w:t>T8003: PSC Verification</w:t>
      </w:r>
    </w:p>
    <w:p w14:paraId="3990E67C" w14:textId="77777777" w:rsidR="004D2FC9" w:rsidRPr="00205809" w:rsidRDefault="004D2FC9" w:rsidP="004D2FC9">
      <w:pPr>
        <w:rPr>
          <w:lang w:val="en-US"/>
        </w:rPr>
      </w:pPr>
      <w:r w:rsidRPr="00205809">
        <w:rPr>
          <w:lang w:val="en-US"/>
        </w:rPr>
        <w:t>Activity not yet started.</w:t>
      </w:r>
    </w:p>
    <w:p w14:paraId="3990E67D" w14:textId="77777777" w:rsidR="00E94021" w:rsidRPr="00205809" w:rsidRDefault="00E94021" w:rsidP="00053DEC">
      <w:pPr>
        <w:rPr>
          <w:lang w:val="en-US"/>
        </w:rPr>
      </w:pPr>
    </w:p>
    <w:p w14:paraId="3990E67E" w14:textId="77777777" w:rsidR="00E7718A" w:rsidRPr="00205809" w:rsidRDefault="00E94021" w:rsidP="00053DEC">
      <w:pPr>
        <w:rPr>
          <w:b/>
          <w:lang w:val="en-US"/>
        </w:rPr>
      </w:pPr>
      <w:r w:rsidRPr="00205809">
        <w:rPr>
          <w:b/>
          <w:lang w:val="en-US"/>
        </w:rPr>
        <w:t>T8004: MOS Verification</w:t>
      </w:r>
    </w:p>
    <w:p w14:paraId="3990E67F" w14:textId="77777777" w:rsidR="004D2FC9" w:rsidRPr="00205809" w:rsidRDefault="004D2FC9" w:rsidP="004D2FC9">
      <w:pPr>
        <w:rPr>
          <w:lang w:val="en-US"/>
        </w:rPr>
      </w:pPr>
      <w:r w:rsidRPr="00205809">
        <w:rPr>
          <w:lang w:val="en-US"/>
        </w:rPr>
        <w:t>Activity not yet started.</w:t>
      </w:r>
    </w:p>
    <w:p w14:paraId="3990E680" w14:textId="77777777" w:rsidR="00E7718A" w:rsidRPr="00205809" w:rsidRDefault="00E7718A" w:rsidP="00053DEC">
      <w:pPr>
        <w:rPr>
          <w:lang w:val="en-US"/>
        </w:rPr>
      </w:pPr>
    </w:p>
    <w:p w14:paraId="3990E681" w14:textId="77777777" w:rsidR="007878CA" w:rsidRPr="009C3272" w:rsidRDefault="007878CA" w:rsidP="007878CA">
      <w:pPr>
        <w:pStyle w:val="Heading2"/>
      </w:pPr>
      <w:bookmarkStart w:id="790" w:name="_Toc398190259"/>
      <w:bookmarkStart w:id="791" w:name="_Toc399940643"/>
      <w:r w:rsidRPr="009C3272">
        <w:t>Quality Control Activities</w:t>
      </w:r>
      <w:bookmarkEnd w:id="790"/>
      <w:bookmarkEnd w:id="791"/>
    </w:p>
    <w:p w14:paraId="3990E682" w14:textId="77777777" w:rsidR="008D6F1A" w:rsidRDefault="009C3272" w:rsidP="007878CA">
      <w:r w:rsidRPr="009C3272">
        <w:t>The Quality Control Activities are performed routinely by the MP</w:t>
      </w:r>
      <w:r w:rsidR="008D6F1A">
        <w:t>C/CC using the QCSS.</w:t>
      </w:r>
    </w:p>
    <w:p w14:paraId="3990E683" w14:textId="77777777" w:rsidR="008D6F1A" w:rsidRDefault="008D6F1A" w:rsidP="007878CA">
      <w:r>
        <w:t>Initial investigations on the detected issues are performed locally at MPC/CC with an escalation to the ESL and/or the tools maintainers when required.</w:t>
      </w:r>
    </w:p>
    <w:p w14:paraId="3990E684" w14:textId="77777777" w:rsidR="008D6F1A" w:rsidRDefault="008D6F1A" w:rsidP="007878CA">
      <w:r>
        <w:t>The detected QC anomalies were reported:</w:t>
      </w:r>
    </w:p>
    <w:p w14:paraId="3990E685" w14:textId="77777777" w:rsidR="008D6F1A" w:rsidRDefault="008D6F1A" w:rsidP="008D6F1A">
      <w:pPr>
        <w:pStyle w:val="ListParagraph"/>
        <w:numPr>
          <w:ilvl w:val="0"/>
          <w:numId w:val="18"/>
        </w:numPr>
      </w:pPr>
      <w:r>
        <w:t>in the PDGS OME as part of the daily QC Operator reporting</w:t>
      </w:r>
    </w:p>
    <w:p w14:paraId="3990E686" w14:textId="77777777" w:rsidR="008D6F1A" w:rsidRDefault="008D6F1A" w:rsidP="008D6F1A">
      <w:pPr>
        <w:pStyle w:val="ListParagraph"/>
        <w:numPr>
          <w:ilvl w:val="0"/>
          <w:numId w:val="18"/>
        </w:numPr>
      </w:pPr>
      <w:r>
        <w:t>in the MPC ESF / MPCS JIRA as part of the tracking of anomalies on products (refer to section 3)</w:t>
      </w:r>
    </w:p>
    <w:p w14:paraId="3990E687" w14:textId="77777777" w:rsidR="008D6F1A" w:rsidRDefault="008D6F1A" w:rsidP="008D6F1A">
      <w:pPr>
        <w:pStyle w:val="ListParagraph"/>
        <w:numPr>
          <w:ilvl w:val="0"/>
          <w:numId w:val="18"/>
        </w:numPr>
      </w:pPr>
      <w:r>
        <w:t>in the MPC ESF / IPF JIRA as part of the IPF maintenance activities (refer to section 3)</w:t>
      </w:r>
    </w:p>
    <w:p w14:paraId="3990E688" w14:textId="77777777" w:rsidR="009C3272" w:rsidRPr="009C3272" w:rsidRDefault="009C3272" w:rsidP="007878CA"/>
    <w:p w14:paraId="3990E689" w14:textId="77777777" w:rsidR="007878CA" w:rsidRPr="009C3272" w:rsidRDefault="007878CA" w:rsidP="007878CA">
      <w:pPr>
        <w:pStyle w:val="Heading2"/>
      </w:pPr>
      <w:bookmarkStart w:id="792" w:name="_Toc398190260"/>
      <w:bookmarkStart w:id="793" w:name="_Toc399940644"/>
      <w:r w:rsidRPr="009C3272">
        <w:t>E2E Sensor &amp; Product Performance Assessment</w:t>
      </w:r>
      <w:bookmarkEnd w:id="792"/>
      <w:bookmarkEnd w:id="793"/>
    </w:p>
    <w:p w14:paraId="3990E68A" w14:textId="77777777" w:rsidR="008D6F1A" w:rsidRDefault="008D6F1A" w:rsidP="00303931">
      <w:r>
        <w:t>The End to End Sensor &amp; Product Performance Assessment is designed as a monitoring of the evolution of the performances and their degradation/improvement with time.</w:t>
      </w:r>
    </w:p>
    <w:p w14:paraId="3990E68B" w14:textId="77777777" w:rsidR="008D6F1A" w:rsidRDefault="008D6F1A" w:rsidP="00303931">
      <w:r>
        <w:t>The activities performed during the first step of the MPC Phase 2 (from launch to IOCR) are related to the initial verification and calibration of the sensor and product. The End to End Sensor &amp; Product Performance Assessment will start after this initial calibration.</w:t>
      </w:r>
    </w:p>
    <w:p w14:paraId="3990E68C" w14:textId="77777777" w:rsidR="009C3272" w:rsidRPr="009C3272" w:rsidRDefault="009C3272" w:rsidP="00303931"/>
    <w:p w14:paraId="3990E68D" w14:textId="77777777" w:rsidR="007878CA" w:rsidRPr="00EF1CC6" w:rsidRDefault="007878CA" w:rsidP="007878CA">
      <w:pPr>
        <w:rPr>
          <w:lang w:val="en-US"/>
        </w:rPr>
      </w:pPr>
    </w:p>
    <w:p w14:paraId="3990E68E" w14:textId="77777777" w:rsidR="008E3043" w:rsidRDefault="00652241" w:rsidP="004C7233">
      <w:pPr>
        <w:pStyle w:val="Heading1"/>
      </w:pPr>
      <w:bookmarkStart w:id="794" w:name="_Toc394305015"/>
      <w:bookmarkStart w:id="795" w:name="_Toc398190261"/>
      <w:bookmarkStart w:id="796" w:name="_Toc399940645"/>
      <w:r>
        <w:lastRenderedPageBreak/>
        <w:t>Other MPC</w:t>
      </w:r>
      <w:r w:rsidR="004C7233">
        <w:t xml:space="preserve"> </w:t>
      </w:r>
      <w:bookmarkEnd w:id="794"/>
      <w:r w:rsidR="00366C91">
        <w:t>A</w:t>
      </w:r>
      <w:r w:rsidR="004C7233">
        <w:t>ctivities</w:t>
      </w:r>
      <w:bookmarkEnd w:id="795"/>
      <w:bookmarkEnd w:id="796"/>
    </w:p>
    <w:p w14:paraId="3990E68F" w14:textId="77777777" w:rsidR="00E7718A" w:rsidRDefault="00E7718A" w:rsidP="00E7718A">
      <w:r>
        <w:t>The purpose of this section is to describe the status and results of the following services defined in the [DI-MPC-SDD]:</w:t>
      </w:r>
    </w:p>
    <w:p w14:paraId="3990E690" w14:textId="77777777" w:rsidR="00E7718A" w:rsidRPr="00A43FFC" w:rsidRDefault="00E7718A" w:rsidP="00A25F7E">
      <w:pPr>
        <w:pStyle w:val="ListParagraph"/>
        <w:numPr>
          <w:ilvl w:val="0"/>
          <w:numId w:val="9"/>
        </w:numPr>
      </w:pPr>
      <w:r w:rsidRPr="00E7718A">
        <w:rPr>
          <w:u w:val="single"/>
        </w:rPr>
        <w:t>IPF &amp; Tools Baseline Maintenance and Evolution</w:t>
      </w:r>
      <w:r>
        <w:rPr>
          <w:u w:val="single"/>
        </w:rPr>
        <w:t xml:space="preserve">: </w:t>
      </w:r>
      <w:r w:rsidRPr="004044E4">
        <w:t>to perform the corrective and perfective maintenance of the tools operated for the service and provided either as CFI: S-1 IPF,</w:t>
      </w:r>
      <w:r>
        <w:t xml:space="preserve"> Amalfi-2 </w:t>
      </w:r>
      <w:r w:rsidRPr="004044E4">
        <w:t>and the QCSS or specifically provided/developed for the service</w:t>
      </w:r>
      <w:r>
        <w:t>.</w:t>
      </w:r>
    </w:p>
    <w:p w14:paraId="3990E691" w14:textId="77777777" w:rsidR="00E7718A" w:rsidRPr="00A43FFC" w:rsidRDefault="00E7718A" w:rsidP="00A25F7E">
      <w:pPr>
        <w:pStyle w:val="ListParagraph"/>
        <w:numPr>
          <w:ilvl w:val="0"/>
          <w:numId w:val="9"/>
        </w:numPr>
      </w:pPr>
      <w:r w:rsidRPr="00E7718A">
        <w:rPr>
          <w:u w:val="single"/>
        </w:rPr>
        <w:t>Data Management</w:t>
      </w:r>
      <w:r>
        <w:rPr>
          <w:u w:val="single"/>
        </w:rPr>
        <w:t>:</w:t>
      </w:r>
      <w:r w:rsidRPr="00A43FFC">
        <w:t xml:space="preserve"> to ensure </w:t>
      </w:r>
      <w:r>
        <w:t xml:space="preserve">all </w:t>
      </w:r>
      <w:r w:rsidRPr="00A43FFC">
        <w:t>data circulation</w:t>
      </w:r>
      <w:r>
        <w:t>. It includes</w:t>
      </w:r>
      <w:r w:rsidRPr="00A43FFC">
        <w:t xml:space="preserve"> </w:t>
      </w:r>
      <w:r>
        <w:t xml:space="preserve">data circulation between MPC/CC and ESL, data circulation from </w:t>
      </w:r>
      <w:r w:rsidRPr="00A43FFC">
        <w:t>other centres of the PDGS to the MPC and up to elements of the MPC not connected to the GMES network</w:t>
      </w:r>
      <w:r>
        <w:t>. The Data M</w:t>
      </w:r>
      <w:r w:rsidRPr="00A43FFC">
        <w:t>anage</w:t>
      </w:r>
      <w:r>
        <w:t>ment Service manages</w:t>
      </w:r>
      <w:r w:rsidRPr="00A43FFC">
        <w:t xml:space="preserve"> the data in terms of retention, backup and versioning</w:t>
      </w:r>
      <w:r>
        <w:t>.</w:t>
      </w:r>
    </w:p>
    <w:p w14:paraId="3990E692" w14:textId="77777777" w:rsidR="00E7718A" w:rsidRPr="00A43FFC" w:rsidRDefault="00E7718A" w:rsidP="00A25F7E">
      <w:pPr>
        <w:pStyle w:val="ListParagraph"/>
        <w:numPr>
          <w:ilvl w:val="0"/>
          <w:numId w:val="9"/>
        </w:numPr>
      </w:pPr>
      <w:r w:rsidRPr="00E7718A">
        <w:rPr>
          <w:u w:val="single"/>
        </w:rPr>
        <w:t>Support to User Service</w:t>
      </w:r>
      <w:r>
        <w:rPr>
          <w:u w:val="single"/>
        </w:rPr>
        <w:t>:</w:t>
      </w:r>
      <w:r w:rsidRPr="00A43FFC">
        <w:t xml:space="preserve"> to deliver information to the user (management of the MPC Web Site for document sharing on performances, anomalies and versioning, FAQ, and update of the S-1 handbook), t</w:t>
      </w:r>
      <w:r>
        <w:t>o manage specific user requests</w:t>
      </w:r>
      <w:r w:rsidRPr="00A43FFC">
        <w:t xml:space="preserve">: User Service and EOhelp Requests, to meet S-1 Users at conferences, </w:t>
      </w:r>
      <w:r>
        <w:t xml:space="preserve">to </w:t>
      </w:r>
      <w:r w:rsidRPr="00A43FFC">
        <w:t xml:space="preserve">exchange with them and </w:t>
      </w:r>
      <w:r>
        <w:t>to</w:t>
      </w:r>
      <w:r w:rsidRPr="00A43FFC">
        <w:t xml:space="preserve"> collect their feedback (</w:t>
      </w:r>
      <w:r>
        <w:t xml:space="preserve">as </w:t>
      </w:r>
      <w:r w:rsidRPr="00A43FFC">
        <w:t>inputs for service evolution)</w:t>
      </w:r>
      <w:r>
        <w:t>.</w:t>
      </w:r>
    </w:p>
    <w:p w14:paraId="3990E693" w14:textId="77777777" w:rsidR="00E7718A" w:rsidRPr="00A43FFC" w:rsidRDefault="00E7718A" w:rsidP="00A25F7E">
      <w:pPr>
        <w:pStyle w:val="ListParagraph"/>
        <w:numPr>
          <w:ilvl w:val="0"/>
          <w:numId w:val="9"/>
        </w:numPr>
        <w:tabs>
          <w:tab w:val="num" w:pos="1440"/>
        </w:tabs>
      </w:pPr>
      <w:r w:rsidRPr="00E7718A">
        <w:rPr>
          <w:u w:val="single"/>
        </w:rPr>
        <w:t>S-1 MPC Service Management</w:t>
      </w:r>
      <w:r>
        <w:rPr>
          <w:u w:val="single"/>
        </w:rPr>
        <w:t>:</w:t>
      </w:r>
      <w:r w:rsidRPr="00A43FFC">
        <w:t xml:space="preserve"> </w:t>
      </w:r>
      <w:r>
        <w:t>to c</w:t>
      </w:r>
      <w:r w:rsidRPr="00A43FFC">
        <w:t>oordinate the overall service from the setup to the routine, including, the management of the contract and subcontracts, the measurement of  the service performance (definition and control of the SLA), the management of anomalies, the management of logistic, infrastructure, network and security, the configuration management of the tools operated for the service (including CFI) and the management of changes (modification of instrument configuration, algorithms, and MPC services)</w:t>
      </w:r>
      <w:r>
        <w:t>.</w:t>
      </w:r>
    </w:p>
    <w:p w14:paraId="3990E694" w14:textId="77777777" w:rsidR="00DB4D55" w:rsidRDefault="00DB4D55">
      <w:pPr>
        <w:spacing w:after="0"/>
        <w:jc w:val="left"/>
      </w:pPr>
    </w:p>
    <w:p w14:paraId="3990E695" w14:textId="77777777" w:rsidR="00303931" w:rsidRDefault="00DB4D55" w:rsidP="00930150">
      <w:pPr>
        <w:spacing w:after="0"/>
        <w:rPr>
          <w:b/>
        </w:rPr>
      </w:pPr>
      <w:r w:rsidRPr="00E709F7">
        <w:rPr>
          <w:b/>
        </w:rPr>
        <w:t>Notice that for reporting purpose, we only take into account events that happened before September 1</w:t>
      </w:r>
      <w:r w:rsidRPr="00E709F7">
        <w:rPr>
          <w:b/>
          <w:vertAlign w:val="superscript"/>
        </w:rPr>
        <w:t>st</w:t>
      </w:r>
      <w:r w:rsidR="00C026D4">
        <w:rPr>
          <w:b/>
        </w:rPr>
        <w:t xml:space="preserve"> 2014.</w:t>
      </w:r>
    </w:p>
    <w:p w14:paraId="3990E696" w14:textId="77777777" w:rsidR="008C5537" w:rsidRPr="00E709F7" w:rsidRDefault="008C5537" w:rsidP="00930150">
      <w:pPr>
        <w:spacing w:after="0"/>
        <w:rPr>
          <w:b/>
        </w:rPr>
      </w:pPr>
      <w:r w:rsidRPr="00E709F7">
        <w:rPr>
          <w:b/>
        </w:rPr>
        <w:br w:type="page"/>
      </w:r>
    </w:p>
    <w:p w14:paraId="3990E697" w14:textId="77777777" w:rsidR="00053DEC" w:rsidRDefault="00D23E36" w:rsidP="00D23E36">
      <w:pPr>
        <w:pStyle w:val="Heading2"/>
      </w:pPr>
      <w:bookmarkStart w:id="797" w:name="_Toc394305016"/>
      <w:bookmarkStart w:id="798" w:name="_Toc398190262"/>
      <w:bookmarkStart w:id="799" w:name="_Toc399940646"/>
      <w:r>
        <w:lastRenderedPageBreak/>
        <w:t>IPF Baseline Maintenance &amp; Evolution</w:t>
      </w:r>
      <w:bookmarkEnd w:id="797"/>
      <w:bookmarkEnd w:id="798"/>
      <w:bookmarkEnd w:id="799"/>
    </w:p>
    <w:p w14:paraId="3990E698" w14:textId="77777777" w:rsidR="00D23E36" w:rsidRDefault="008C5537" w:rsidP="00D23E36">
      <w:r>
        <w:t>The S-1 IPF Baseline Maintenance &amp; Evolution was not initially part of the S-1 MPC Service during the Commissioning Phase, as defined in the [</w:t>
      </w:r>
      <w:r w:rsidR="001A10FA">
        <w:t>ITT-</w:t>
      </w:r>
      <w:r>
        <w:t>SOW].</w:t>
      </w:r>
    </w:p>
    <w:p w14:paraId="3990E699" w14:textId="77777777" w:rsidR="008C5537" w:rsidRDefault="008C5537" w:rsidP="00D23E36">
      <w:r>
        <w:t>A CCN was introduced in 2014 in order to introduce the S-1 MPC as maintainer of a part of the IPF during this commissioning phase.</w:t>
      </w:r>
    </w:p>
    <w:p w14:paraId="3990E69A" w14:textId="77777777" w:rsidR="008C5537" w:rsidRDefault="008C5537" w:rsidP="00D23E36">
      <w:r>
        <w:t>The share of responsibilities for this activity is described in following table</w:t>
      </w:r>
    </w:p>
    <w:p w14:paraId="3990E69B" w14:textId="77777777" w:rsidR="008C5537" w:rsidRDefault="008C5537" w:rsidP="00D23E36"/>
    <w:tbl>
      <w:tblPr>
        <w:tblStyle w:val="TableGrid"/>
        <w:tblW w:w="0" w:type="auto"/>
        <w:tblLook w:val="04A0" w:firstRow="1" w:lastRow="0" w:firstColumn="1" w:lastColumn="0" w:noHBand="0" w:noVBand="1"/>
      </w:tblPr>
      <w:tblGrid>
        <w:gridCol w:w="2240"/>
        <w:gridCol w:w="2386"/>
        <w:gridCol w:w="2386"/>
        <w:gridCol w:w="2240"/>
      </w:tblGrid>
      <w:tr w:rsidR="008C5537" w:rsidRPr="008C5537" w14:paraId="3990E6A0" w14:textId="77777777" w:rsidTr="008C5537">
        <w:tc>
          <w:tcPr>
            <w:tcW w:w="2241" w:type="dxa"/>
          </w:tcPr>
          <w:p w14:paraId="3990E69C" w14:textId="77777777" w:rsidR="008C5537" w:rsidRPr="008C5537" w:rsidRDefault="008C5537" w:rsidP="00ED0357">
            <w:pPr>
              <w:spacing w:before="120"/>
              <w:rPr>
                <w:b/>
              </w:rPr>
            </w:pPr>
          </w:p>
        </w:tc>
        <w:tc>
          <w:tcPr>
            <w:tcW w:w="2389" w:type="dxa"/>
          </w:tcPr>
          <w:p w14:paraId="3990E69D" w14:textId="77777777" w:rsidR="008C5537" w:rsidRPr="008C5537" w:rsidRDefault="008C5537" w:rsidP="00ED0357">
            <w:pPr>
              <w:spacing w:before="120"/>
              <w:rPr>
                <w:b/>
              </w:rPr>
            </w:pPr>
            <w:r w:rsidRPr="008C5537">
              <w:rPr>
                <w:b/>
              </w:rPr>
              <w:t>S-1 MPC Phase 1</w:t>
            </w:r>
          </w:p>
        </w:tc>
        <w:tc>
          <w:tcPr>
            <w:tcW w:w="2389" w:type="dxa"/>
          </w:tcPr>
          <w:p w14:paraId="3990E69E" w14:textId="77777777" w:rsidR="008C5537" w:rsidRPr="008C5537" w:rsidRDefault="008C5537" w:rsidP="00ED0357">
            <w:pPr>
              <w:spacing w:before="120"/>
              <w:rPr>
                <w:b/>
              </w:rPr>
            </w:pPr>
            <w:r w:rsidRPr="008C5537">
              <w:rPr>
                <w:b/>
              </w:rPr>
              <w:t>S-1 MPC Phase 2</w:t>
            </w:r>
          </w:p>
        </w:tc>
        <w:tc>
          <w:tcPr>
            <w:tcW w:w="2242" w:type="dxa"/>
          </w:tcPr>
          <w:p w14:paraId="3990E69F" w14:textId="77777777" w:rsidR="008C5537" w:rsidRPr="008C5537" w:rsidRDefault="008C5537" w:rsidP="00ED0357">
            <w:pPr>
              <w:spacing w:before="120"/>
              <w:rPr>
                <w:b/>
              </w:rPr>
            </w:pPr>
            <w:r w:rsidRPr="008C5537">
              <w:rPr>
                <w:b/>
              </w:rPr>
              <w:t>S-1 MPC Phase 3</w:t>
            </w:r>
          </w:p>
        </w:tc>
      </w:tr>
      <w:tr w:rsidR="008C5537" w14:paraId="3990E6A5" w14:textId="77777777" w:rsidTr="008C5537">
        <w:tc>
          <w:tcPr>
            <w:tcW w:w="2241" w:type="dxa"/>
          </w:tcPr>
          <w:p w14:paraId="3990E6A1" w14:textId="77777777" w:rsidR="008C5537" w:rsidRPr="008C5537" w:rsidRDefault="008C5537" w:rsidP="00ED0357">
            <w:pPr>
              <w:spacing w:before="120"/>
              <w:rPr>
                <w:b/>
              </w:rPr>
            </w:pPr>
            <w:r w:rsidRPr="008C5537">
              <w:rPr>
                <w:b/>
              </w:rPr>
              <w:t>S-1 IPF Level 1 maintenance</w:t>
            </w:r>
          </w:p>
        </w:tc>
        <w:tc>
          <w:tcPr>
            <w:tcW w:w="2389" w:type="dxa"/>
          </w:tcPr>
          <w:p w14:paraId="3990E6A2" w14:textId="77777777" w:rsidR="008C5537" w:rsidRDefault="008C5537" w:rsidP="00ED0357">
            <w:pPr>
              <w:spacing w:before="120"/>
            </w:pPr>
            <w:r>
              <w:t>MDA</w:t>
            </w:r>
          </w:p>
        </w:tc>
        <w:tc>
          <w:tcPr>
            <w:tcW w:w="2389" w:type="dxa"/>
          </w:tcPr>
          <w:p w14:paraId="3990E6A3" w14:textId="77777777" w:rsidR="008C5537" w:rsidRDefault="008C5537" w:rsidP="00ED0357">
            <w:pPr>
              <w:spacing w:before="120"/>
            </w:pPr>
            <w:r>
              <w:t>MDA</w:t>
            </w:r>
          </w:p>
        </w:tc>
        <w:tc>
          <w:tcPr>
            <w:tcW w:w="2242" w:type="dxa"/>
          </w:tcPr>
          <w:p w14:paraId="3990E6A4" w14:textId="77777777" w:rsidR="008C5537" w:rsidRDefault="008C5537" w:rsidP="00ED0357">
            <w:pPr>
              <w:spacing w:before="120"/>
            </w:pPr>
            <w:r>
              <w:t>S-1 MPC (Aresys)</w:t>
            </w:r>
          </w:p>
        </w:tc>
      </w:tr>
      <w:tr w:rsidR="008C5537" w14:paraId="3990E6AA" w14:textId="77777777" w:rsidTr="008C5537">
        <w:tc>
          <w:tcPr>
            <w:tcW w:w="2241" w:type="dxa"/>
          </w:tcPr>
          <w:p w14:paraId="3990E6A6" w14:textId="77777777" w:rsidR="008C5537" w:rsidRPr="008C5537" w:rsidRDefault="008C5537" w:rsidP="00ED0357">
            <w:pPr>
              <w:spacing w:before="120"/>
              <w:rPr>
                <w:b/>
              </w:rPr>
            </w:pPr>
            <w:r w:rsidRPr="008C5537">
              <w:rPr>
                <w:b/>
              </w:rPr>
              <w:t>S-1 IPF Level 2 maintenance, LOP(Level 2 Ocean Processor)</w:t>
            </w:r>
          </w:p>
        </w:tc>
        <w:tc>
          <w:tcPr>
            <w:tcW w:w="2389" w:type="dxa"/>
          </w:tcPr>
          <w:p w14:paraId="3990E6A7" w14:textId="77777777" w:rsidR="008C5537" w:rsidRDefault="008C5537" w:rsidP="00ED0357">
            <w:pPr>
              <w:spacing w:before="120"/>
            </w:pPr>
            <w:r>
              <w:t>None</w:t>
            </w:r>
          </w:p>
        </w:tc>
        <w:tc>
          <w:tcPr>
            <w:tcW w:w="2389" w:type="dxa"/>
          </w:tcPr>
          <w:p w14:paraId="3990E6A8" w14:textId="77777777" w:rsidR="008C5537" w:rsidRDefault="008C5537" w:rsidP="00ED0357">
            <w:pPr>
              <w:spacing w:before="120"/>
            </w:pPr>
            <w:r>
              <w:t>S-1 MPC (CLS + Norut)</w:t>
            </w:r>
          </w:p>
        </w:tc>
        <w:tc>
          <w:tcPr>
            <w:tcW w:w="2242" w:type="dxa"/>
          </w:tcPr>
          <w:p w14:paraId="3990E6A9" w14:textId="77777777" w:rsidR="008C5537" w:rsidRDefault="008C5537" w:rsidP="00ED0357">
            <w:pPr>
              <w:keepNext/>
              <w:spacing w:before="120"/>
            </w:pPr>
            <w:r>
              <w:t>S-1 MPC (CLS + Norut)</w:t>
            </w:r>
          </w:p>
        </w:tc>
      </w:tr>
    </w:tbl>
    <w:p w14:paraId="3990E6AB" w14:textId="77777777" w:rsidR="008C5537" w:rsidRDefault="008C5537" w:rsidP="008C5537">
      <w:pPr>
        <w:pStyle w:val="Caption"/>
      </w:pPr>
      <w:bookmarkStart w:id="800" w:name="_Toc398190136"/>
      <w:bookmarkStart w:id="801" w:name="_Toc400445956"/>
      <w:r>
        <w:t xml:space="preserve">Table </w:t>
      </w:r>
      <w:r w:rsidR="004524AF">
        <w:fldChar w:fldCharType="begin"/>
      </w:r>
      <w:r w:rsidR="00B5585D">
        <w:instrText xml:space="preserve"> SEQ Table \* ARABIC </w:instrText>
      </w:r>
      <w:r w:rsidR="004524AF">
        <w:fldChar w:fldCharType="separate"/>
      </w:r>
      <w:r w:rsidR="00FE4CC0">
        <w:rPr>
          <w:noProof/>
        </w:rPr>
        <w:t>33</w:t>
      </w:r>
      <w:r w:rsidR="004524AF">
        <w:rPr>
          <w:noProof/>
        </w:rPr>
        <w:fldChar w:fldCharType="end"/>
      </w:r>
      <w:r>
        <w:t>: Responsibilities of IPF Maintenance</w:t>
      </w:r>
      <w:bookmarkEnd w:id="800"/>
      <w:bookmarkEnd w:id="801"/>
    </w:p>
    <w:p w14:paraId="3990E6AC" w14:textId="77777777" w:rsidR="008C5537" w:rsidRDefault="008C5537" w:rsidP="008C5537"/>
    <w:p w14:paraId="3990E6AD" w14:textId="77777777" w:rsidR="008C5537" w:rsidRDefault="008C5537" w:rsidP="008C5537">
      <w:pPr>
        <w:pStyle w:val="Heading3"/>
      </w:pPr>
      <w:bookmarkStart w:id="802" w:name="_Toc394305017"/>
      <w:bookmarkStart w:id="803" w:name="_Toc398190263"/>
      <w:bookmarkStart w:id="804" w:name="_Toc399940647"/>
      <w:r>
        <w:t>List of IPF Updates during the commissioning phase</w:t>
      </w:r>
      <w:bookmarkEnd w:id="802"/>
      <w:bookmarkEnd w:id="803"/>
      <w:bookmarkEnd w:id="804"/>
    </w:p>
    <w:p w14:paraId="3990E6AE" w14:textId="77777777" w:rsidR="008C5537" w:rsidRPr="00112118" w:rsidRDefault="00C02B3A" w:rsidP="008C5537">
      <w:pPr>
        <w:rPr>
          <w:b/>
          <w:u w:val="single"/>
          <w:lang w:val="fr-FR"/>
        </w:rPr>
      </w:pPr>
      <w:r w:rsidRPr="00112118">
        <w:rPr>
          <w:b/>
          <w:u w:val="single"/>
          <w:lang w:val="fr-FR"/>
        </w:rPr>
        <w:t>V2.3.4</w:t>
      </w:r>
      <w:r w:rsidR="007811BD" w:rsidRPr="00112118">
        <w:rPr>
          <w:b/>
          <w:u w:val="single"/>
          <w:lang w:val="fr-FR"/>
        </w:rPr>
        <w:t xml:space="preserve"> </w:t>
      </w:r>
      <w:r w:rsidRPr="00112118">
        <w:rPr>
          <w:b/>
          <w:u w:val="single"/>
          <w:lang w:val="fr-FR"/>
        </w:rPr>
        <w:t xml:space="preserve"> </w:t>
      </w:r>
    </w:p>
    <w:p w14:paraId="3990E6AF" w14:textId="77777777" w:rsidR="00C02B3A" w:rsidRPr="00112118" w:rsidRDefault="007811BD" w:rsidP="008C5537">
      <w:pPr>
        <w:rPr>
          <w:lang w:val="fr-FR"/>
        </w:rPr>
      </w:pPr>
      <w:r w:rsidRPr="00112118">
        <w:rPr>
          <w:lang w:val="fr-FR"/>
        </w:rPr>
        <w:t>Installation date on PAC: 16/07/2014</w:t>
      </w:r>
    </w:p>
    <w:p w14:paraId="3990E6B0" w14:textId="77777777" w:rsidR="007811BD" w:rsidRDefault="007811BD" w:rsidP="008C5537">
      <w:r>
        <w:t xml:space="preserve">Installation date on MPC: </w:t>
      </w:r>
      <w:r w:rsidR="001A10FA">
        <w:t>06/08/2014</w:t>
      </w:r>
    </w:p>
    <w:p w14:paraId="3990E6B1" w14:textId="77777777" w:rsidR="00722647" w:rsidRDefault="00722647" w:rsidP="008C5537">
      <w:bookmarkStart w:id="805" w:name="_Toc394305018"/>
      <w:r>
        <w:t>A V2.3.5 installation on PAC and MPC is expected in September.</w:t>
      </w:r>
    </w:p>
    <w:p w14:paraId="3990E6B2" w14:textId="77777777" w:rsidR="00E8510D" w:rsidRPr="00E8510D" w:rsidRDefault="008C5537" w:rsidP="00E8510D">
      <w:pPr>
        <w:pStyle w:val="Heading3"/>
      </w:pPr>
      <w:bookmarkStart w:id="806" w:name="_Toc398190264"/>
      <w:bookmarkStart w:id="807" w:name="_Toc399940648"/>
      <w:r>
        <w:t>Description of LOP updates</w:t>
      </w:r>
      <w:bookmarkEnd w:id="805"/>
      <w:bookmarkEnd w:id="806"/>
      <w:bookmarkEnd w:id="807"/>
    </w:p>
    <w:p w14:paraId="3990E6B3" w14:textId="77777777" w:rsidR="00E8510D" w:rsidRPr="00E8510D" w:rsidRDefault="00E8510D" w:rsidP="00E8510D">
      <w:pPr>
        <w:rPr>
          <w:b/>
          <w:u w:val="single"/>
        </w:rPr>
      </w:pPr>
      <w:r w:rsidRPr="00E8510D">
        <w:rPr>
          <w:b/>
          <w:u w:val="single"/>
        </w:rPr>
        <w:t>V2.3.3</w:t>
      </w:r>
    </w:p>
    <w:p w14:paraId="3990E6B4" w14:textId="77777777" w:rsidR="00E8510D" w:rsidRDefault="00E8510D" w:rsidP="00E8510D">
      <w:r>
        <w:t xml:space="preserve">Delivery Date: 27/06/2014 </w:t>
      </w:r>
    </w:p>
    <w:p w14:paraId="3990E6B5" w14:textId="77777777" w:rsidR="00E8510D" w:rsidRDefault="00E8510D" w:rsidP="00E8510D">
      <w:r>
        <w:t xml:space="preserve">Release </w:t>
      </w:r>
      <w:r w:rsidR="007811BD">
        <w:t>Notes - S1-IPF - Version V2.3.3</w:t>
      </w:r>
      <w:r>
        <w:t>:</w:t>
      </w:r>
    </w:p>
    <w:p w14:paraId="3990E6B6" w14:textId="77777777" w:rsidR="00E8510D" w:rsidRDefault="00E8510D" w:rsidP="00C02B3A">
      <w:pPr>
        <w:spacing w:after="0"/>
      </w:pPr>
      <w:r>
        <w:t>** Problem Report</w:t>
      </w:r>
    </w:p>
    <w:p w14:paraId="3990E6B7" w14:textId="77777777" w:rsidR="00E8510D" w:rsidRDefault="00E8510D" w:rsidP="00C02B3A">
      <w:pPr>
        <w:spacing w:after="0"/>
      </w:pPr>
      <w:r>
        <w:t xml:space="preserve">    * [IPF-2] - Data take ID in product file name not managed correctly by IPF LOP</w:t>
      </w:r>
    </w:p>
    <w:p w14:paraId="3990E6B8" w14:textId="77777777" w:rsidR="00E8510D" w:rsidRDefault="00E8510D" w:rsidP="00C02B3A">
      <w:pPr>
        <w:spacing w:after="0"/>
      </w:pPr>
      <w:r>
        <w:t xml:space="preserve">    * [IPF-12] - IPF LOP problem with multiple SLC/GRD product</w:t>
      </w:r>
    </w:p>
    <w:p w14:paraId="3990E6B9" w14:textId="77777777" w:rsidR="008C5537" w:rsidRDefault="00E8510D" w:rsidP="00C02B3A">
      <w:pPr>
        <w:spacing w:after="0"/>
      </w:pPr>
      <w:r>
        <w:t xml:space="preserve">    * [IPF-14] - IPF LOP wrong environment variables for IDL part</w:t>
      </w:r>
    </w:p>
    <w:p w14:paraId="3990E6BA" w14:textId="77777777" w:rsidR="00E8510D" w:rsidRDefault="00E8510D" w:rsidP="00C02B3A">
      <w:pPr>
        <w:spacing w:after="0"/>
      </w:pPr>
    </w:p>
    <w:p w14:paraId="3990E6BB" w14:textId="77777777" w:rsidR="00C02B3A" w:rsidRPr="008C5537" w:rsidRDefault="00C02B3A" w:rsidP="00C02B3A">
      <w:pPr>
        <w:spacing w:after="0"/>
      </w:pPr>
    </w:p>
    <w:p w14:paraId="3990E6BC" w14:textId="77777777" w:rsidR="00E8510D" w:rsidRPr="00E8510D" w:rsidRDefault="00E8510D" w:rsidP="00E8510D">
      <w:pPr>
        <w:rPr>
          <w:b/>
          <w:u w:val="single"/>
        </w:rPr>
      </w:pPr>
      <w:r w:rsidRPr="00E8510D">
        <w:rPr>
          <w:b/>
          <w:u w:val="single"/>
        </w:rPr>
        <w:t>V2.3.4</w:t>
      </w:r>
    </w:p>
    <w:p w14:paraId="3990E6BD" w14:textId="77777777" w:rsidR="00E8510D" w:rsidRDefault="00E8510D" w:rsidP="00E8510D">
      <w:r>
        <w:t xml:space="preserve">Delivery Date: </w:t>
      </w:r>
      <w:r w:rsidR="004D185A">
        <w:t>25/07</w:t>
      </w:r>
      <w:r>
        <w:t xml:space="preserve">/2014 </w:t>
      </w:r>
    </w:p>
    <w:p w14:paraId="3990E6BE" w14:textId="77777777" w:rsidR="00E8510D" w:rsidRDefault="00E8510D" w:rsidP="00E8510D">
      <w:pPr>
        <w:spacing w:after="0"/>
        <w:jc w:val="left"/>
      </w:pPr>
      <w:r>
        <w:t>Release N</w:t>
      </w:r>
      <w:r w:rsidR="007811BD">
        <w:t>otes - S1-IPF - Version V 2.3.4</w:t>
      </w:r>
      <w:r>
        <w:t>:</w:t>
      </w:r>
    </w:p>
    <w:p w14:paraId="3990E6BF" w14:textId="77777777" w:rsidR="00E8510D" w:rsidRDefault="00E8510D" w:rsidP="00E8510D">
      <w:pPr>
        <w:spacing w:after="0"/>
        <w:jc w:val="left"/>
      </w:pPr>
    </w:p>
    <w:p w14:paraId="3990E6C0" w14:textId="77777777" w:rsidR="00E8510D" w:rsidRDefault="00E8510D" w:rsidP="00E8510D">
      <w:pPr>
        <w:spacing w:after="0"/>
        <w:jc w:val="left"/>
      </w:pPr>
      <w:r>
        <w:t>** Problem Report</w:t>
      </w:r>
      <w:r w:rsidR="001A10FA">
        <w:t xml:space="preserve"> fixed</w:t>
      </w:r>
      <w:r w:rsidR="00C02B3A">
        <w:t>:</w:t>
      </w:r>
    </w:p>
    <w:p w14:paraId="3990E6C1" w14:textId="77777777" w:rsidR="00E8510D" w:rsidRDefault="00E8510D" w:rsidP="00E8510D">
      <w:pPr>
        <w:spacing w:after="0"/>
        <w:jc w:val="left"/>
      </w:pPr>
      <w:r>
        <w:t xml:space="preserve">    * [IPF-6] - Update OWI in order to use BigTiff library from Norut</w:t>
      </w:r>
    </w:p>
    <w:p w14:paraId="3990E6C2" w14:textId="77777777" w:rsidR="00E8510D" w:rsidRDefault="00E8510D" w:rsidP="00E8510D">
      <w:pPr>
        <w:spacing w:after="0"/>
        <w:jc w:val="left"/>
      </w:pPr>
      <w:r>
        <w:t xml:space="preserve">    * [IPF-8] - Correction of conflicting data structures in OWI</w:t>
      </w:r>
    </w:p>
    <w:p w14:paraId="3990E6C3" w14:textId="77777777" w:rsidR="00E8510D" w:rsidRDefault="00E8510D" w:rsidP="00E8510D">
      <w:pPr>
        <w:spacing w:after="0"/>
        <w:jc w:val="left"/>
      </w:pPr>
      <w:r>
        <w:t xml:space="preserve">    * [IPF-13] - IPF LOP problem with field acquisition_station in JobOrder</w:t>
      </w:r>
    </w:p>
    <w:p w14:paraId="3990E6C4" w14:textId="77777777" w:rsidR="00E8510D" w:rsidRDefault="00E8510D" w:rsidP="00E8510D">
      <w:pPr>
        <w:spacing w:after="0"/>
        <w:jc w:val="left"/>
      </w:pPr>
      <w:r>
        <w:lastRenderedPageBreak/>
        <w:t xml:space="preserve">    * [IPF-15] - RVL crash when treating Dual Pol product</w:t>
      </w:r>
    </w:p>
    <w:p w14:paraId="3990E6C5" w14:textId="77777777" w:rsidR="00E8510D" w:rsidRDefault="00E8510D" w:rsidP="00E8510D">
      <w:pPr>
        <w:spacing w:after="0"/>
        <w:jc w:val="left"/>
      </w:pPr>
      <w:r>
        <w:t xml:space="preserve">    * [IPF-16] - Update LOP for two ECE inputs in Job Order, select ECE in accordance with polarity</w:t>
      </w:r>
    </w:p>
    <w:p w14:paraId="3990E6C6" w14:textId="77777777" w:rsidR="00E8510D" w:rsidRDefault="00E8510D" w:rsidP="00E8510D">
      <w:pPr>
        <w:spacing w:after="0"/>
        <w:jc w:val="left"/>
      </w:pPr>
      <w:r>
        <w:t xml:space="preserve">    * [IPF-19] - Problem when node Time_Interval/File_Name is empty in jobOrder</w:t>
      </w:r>
    </w:p>
    <w:p w14:paraId="3990E6C7" w14:textId="77777777" w:rsidR="00E8510D" w:rsidRDefault="00E8510D" w:rsidP="00E8510D">
      <w:pPr>
        <w:spacing w:after="0"/>
        <w:jc w:val="left"/>
      </w:pPr>
      <w:r>
        <w:t xml:space="preserve">    * [IPF-20] - SLC/GRD selecting problem when regexp matches multiple files</w:t>
      </w:r>
    </w:p>
    <w:p w14:paraId="3990E6C8" w14:textId="77777777" w:rsidR="00C02B3A" w:rsidRDefault="00C02B3A" w:rsidP="00E8510D">
      <w:pPr>
        <w:spacing w:after="0"/>
        <w:jc w:val="left"/>
      </w:pPr>
    </w:p>
    <w:p w14:paraId="3990E6C9" w14:textId="77777777" w:rsidR="00C02B3A" w:rsidRDefault="00C02B3A" w:rsidP="00E8510D">
      <w:pPr>
        <w:tabs>
          <w:tab w:val="left" w:pos="1422"/>
          <w:tab w:val="left" w:pos="4307"/>
          <w:tab w:val="left" w:pos="7276"/>
        </w:tabs>
        <w:spacing w:after="0"/>
        <w:ind w:left="57"/>
        <w:jc w:val="left"/>
      </w:pPr>
      <w:r>
        <w:t xml:space="preserve">** </w:t>
      </w:r>
      <w:r w:rsidRPr="00C02B3A">
        <w:t>Cannot Reproduce</w:t>
      </w:r>
      <w:r>
        <w:t>:</w:t>
      </w:r>
    </w:p>
    <w:p w14:paraId="3990E6CA" w14:textId="77777777" w:rsidR="00C02B3A" w:rsidRDefault="00C02B3A" w:rsidP="00C02B3A">
      <w:pPr>
        <w:spacing w:after="0"/>
        <w:ind w:left="284"/>
        <w:jc w:val="left"/>
      </w:pPr>
      <w:r>
        <w:t>* [IPF-18] - JobOrder Interface not compliant with applicable specification</w:t>
      </w:r>
      <w:r w:rsidRPr="00C02B3A">
        <w:t xml:space="preserve"> </w:t>
      </w:r>
      <w:r>
        <w:t>(</w:t>
      </w:r>
      <w:r w:rsidRPr="00C02B3A">
        <w:t>OME-S1PDGS-9970</w:t>
      </w:r>
      <w:r>
        <w:t>)</w:t>
      </w:r>
    </w:p>
    <w:p w14:paraId="3990E6CB" w14:textId="77777777" w:rsidR="00C02B3A" w:rsidRPr="00C02B3A" w:rsidRDefault="00C02B3A" w:rsidP="00E8510D">
      <w:pPr>
        <w:tabs>
          <w:tab w:val="left" w:pos="1422"/>
          <w:tab w:val="left" w:pos="4307"/>
          <w:tab w:val="left" w:pos="7276"/>
        </w:tabs>
        <w:spacing w:after="0"/>
        <w:ind w:left="57"/>
        <w:jc w:val="left"/>
      </w:pPr>
      <w:r w:rsidRPr="00C02B3A">
        <w:tab/>
      </w:r>
    </w:p>
    <w:p w14:paraId="3990E6CC" w14:textId="77777777" w:rsidR="007E4251" w:rsidRDefault="007E4251" w:rsidP="007811BD">
      <w:pPr>
        <w:rPr>
          <w:b/>
          <w:u w:val="single"/>
        </w:rPr>
      </w:pPr>
    </w:p>
    <w:p w14:paraId="3990E6CD" w14:textId="77777777" w:rsidR="007E4251" w:rsidRDefault="004D185A" w:rsidP="007811BD">
      <w:pPr>
        <w:rPr>
          <w:b/>
          <w:u w:val="single"/>
        </w:rPr>
      </w:pPr>
      <w:r>
        <w:rPr>
          <w:b/>
          <w:u w:val="single"/>
        </w:rPr>
        <w:t>Unresolved issues</w:t>
      </w:r>
    </w:p>
    <w:p w14:paraId="3990E6CE" w14:textId="77777777" w:rsidR="004D185A" w:rsidRPr="004D185A" w:rsidRDefault="00A43995" w:rsidP="004D185A">
      <w:pPr>
        <w:spacing w:after="0"/>
        <w:ind w:left="1409" w:hanging="1125"/>
        <w:jc w:val="left"/>
      </w:pPr>
      <w:hyperlink r:id="rId235" w:history="1">
        <w:r w:rsidR="004D185A" w:rsidRPr="004D185A">
          <w:t>IPF-17</w:t>
        </w:r>
      </w:hyperlink>
      <w:r w:rsidR="004D185A" w:rsidRPr="004D185A">
        <w:tab/>
        <w:t>Current version of IPF not compatible with latest version of Ice auxilliary files from EUMETSAT</w:t>
      </w:r>
    </w:p>
    <w:p w14:paraId="3990E6CF" w14:textId="77777777" w:rsidR="004D185A" w:rsidRPr="004D185A" w:rsidRDefault="00A43995" w:rsidP="004D185A">
      <w:pPr>
        <w:spacing w:after="0"/>
        <w:ind w:left="284"/>
        <w:jc w:val="left"/>
      </w:pPr>
      <w:hyperlink r:id="rId236" w:history="1">
        <w:r w:rsidR="004D185A" w:rsidRPr="004D185A">
          <w:t>IPF-11</w:t>
        </w:r>
      </w:hyperlink>
      <w:r w:rsidR="004D185A" w:rsidRPr="004D185A">
        <w:tab/>
        <w:t>Update dimensions of RVL variable</w:t>
      </w:r>
    </w:p>
    <w:p w14:paraId="3990E6D0" w14:textId="77777777" w:rsidR="004D185A" w:rsidRPr="004D185A" w:rsidRDefault="00A43995" w:rsidP="004D185A">
      <w:pPr>
        <w:spacing w:after="0"/>
        <w:ind w:left="284"/>
        <w:jc w:val="left"/>
      </w:pPr>
      <w:hyperlink r:id="rId237" w:history="1">
        <w:r w:rsidR="004D185A" w:rsidRPr="004D185A">
          <w:t>IPF-10</w:t>
        </w:r>
      </w:hyperlink>
      <w:r w:rsidR="004D185A" w:rsidRPr="004D185A">
        <w:tab/>
        <w:t>Error messages of OWI/RVL/OSW when crashing are not explicit</w:t>
      </w:r>
    </w:p>
    <w:p w14:paraId="3990E6D1" w14:textId="77777777" w:rsidR="004D185A" w:rsidRPr="004D185A" w:rsidRDefault="00A43995" w:rsidP="004D185A">
      <w:pPr>
        <w:spacing w:after="0"/>
        <w:ind w:left="284"/>
        <w:jc w:val="left"/>
      </w:pPr>
      <w:hyperlink r:id="rId238" w:history="1">
        <w:r w:rsidR="004D185A" w:rsidRPr="004D185A">
          <w:t>IPF-9</w:t>
        </w:r>
      </w:hyperlink>
      <w:r w:rsidR="004D185A" w:rsidRPr="004D185A">
        <w:tab/>
        <w:t>LOP crashing when joining paths (directory + file)</w:t>
      </w:r>
    </w:p>
    <w:p w14:paraId="3990E6D2" w14:textId="77777777" w:rsidR="004D185A" w:rsidRPr="004D185A" w:rsidRDefault="00A43995" w:rsidP="004D185A">
      <w:pPr>
        <w:spacing w:after="0"/>
        <w:ind w:left="284"/>
        <w:jc w:val="left"/>
      </w:pPr>
      <w:hyperlink r:id="rId239" w:history="1">
        <w:r w:rsidR="004D185A" w:rsidRPr="004D185A">
          <w:t>IPF-7</w:t>
        </w:r>
      </w:hyperlink>
      <w:r w:rsidR="004D185A" w:rsidRPr="004D185A">
        <w:tab/>
        <w:t>LOP-JobOrder Incompabilities and no clear warning messages</w:t>
      </w:r>
    </w:p>
    <w:p w14:paraId="3990E6D3" w14:textId="77777777" w:rsidR="004D185A" w:rsidRPr="004D185A" w:rsidRDefault="00A43995" w:rsidP="004D185A">
      <w:pPr>
        <w:spacing w:after="0"/>
        <w:ind w:left="284"/>
        <w:jc w:val="left"/>
      </w:pPr>
      <w:hyperlink r:id="rId240" w:history="1">
        <w:r w:rsidR="004D185A" w:rsidRPr="004D185A">
          <w:t>IPF-5</w:t>
        </w:r>
      </w:hyperlink>
      <w:r w:rsidR="004D185A" w:rsidRPr="004D185A">
        <w:tab/>
        <w:t>Fix empty variable in OCN for WV products</w:t>
      </w:r>
    </w:p>
    <w:p w14:paraId="3990E6D4" w14:textId="77777777" w:rsidR="004D185A" w:rsidRPr="004D185A" w:rsidRDefault="00A43995" w:rsidP="004D185A">
      <w:pPr>
        <w:spacing w:after="0"/>
        <w:ind w:left="284"/>
        <w:jc w:val="left"/>
      </w:pPr>
      <w:hyperlink r:id="rId241" w:history="1">
        <w:r w:rsidR="004D185A" w:rsidRPr="004D185A">
          <w:t>IPF-4</w:t>
        </w:r>
      </w:hyperlink>
      <w:r w:rsidR="004D185A" w:rsidRPr="004D185A">
        <w:tab/>
        <w:t>Missing variables in OCN RVL products from user perspective</w:t>
      </w:r>
    </w:p>
    <w:p w14:paraId="3990E6D5" w14:textId="77777777" w:rsidR="004D185A" w:rsidRPr="004D185A" w:rsidRDefault="00A43995" w:rsidP="004D185A">
      <w:pPr>
        <w:spacing w:after="0"/>
        <w:ind w:left="284"/>
        <w:jc w:val="left"/>
      </w:pPr>
      <w:hyperlink r:id="rId242" w:history="1">
        <w:r w:rsidR="004D185A" w:rsidRPr="004D185A">
          <w:t>IPF-3</w:t>
        </w:r>
      </w:hyperlink>
      <w:r w:rsidR="004D185A" w:rsidRPr="004D185A">
        <w:tab/>
        <w:t>Discrepancies in IPF L2 documentation</w:t>
      </w:r>
    </w:p>
    <w:p w14:paraId="3990E6D6" w14:textId="77777777" w:rsidR="004D185A" w:rsidRPr="004D185A" w:rsidRDefault="004D185A" w:rsidP="004D185A">
      <w:pPr>
        <w:spacing w:after="0"/>
        <w:ind w:left="284"/>
        <w:jc w:val="left"/>
      </w:pPr>
      <w:r w:rsidRPr="004D185A">
        <w:t xml:space="preserve">IPF-1    </w:t>
      </w:r>
      <w:r>
        <w:tab/>
      </w:r>
      <w:r w:rsidRPr="004D185A">
        <w:t>S-1 IPF not managing internal cal properly for StripMap from slice #2</w:t>
      </w:r>
    </w:p>
    <w:p w14:paraId="3990E6D7" w14:textId="77777777" w:rsidR="004D185A" w:rsidRDefault="004D185A" w:rsidP="007811BD">
      <w:pPr>
        <w:rPr>
          <w:b/>
          <w:u w:val="single"/>
        </w:rPr>
      </w:pPr>
    </w:p>
    <w:p w14:paraId="3990E6D8" w14:textId="77777777" w:rsidR="004D185A" w:rsidRDefault="004D185A">
      <w:pPr>
        <w:spacing w:after="0"/>
        <w:jc w:val="left"/>
        <w:rPr>
          <w:b/>
          <w:u w:val="single"/>
        </w:rPr>
      </w:pPr>
      <w:r>
        <w:rPr>
          <w:b/>
          <w:u w:val="single"/>
        </w:rPr>
        <w:br w:type="page"/>
      </w:r>
    </w:p>
    <w:p w14:paraId="3990E6D9" w14:textId="77777777" w:rsidR="00D23E36" w:rsidRDefault="00D23E36" w:rsidP="00D23E36">
      <w:pPr>
        <w:pStyle w:val="Heading2"/>
      </w:pPr>
      <w:bookmarkStart w:id="808" w:name="_Toc394305019"/>
      <w:bookmarkStart w:id="809" w:name="_Toc398190265"/>
      <w:bookmarkStart w:id="810" w:name="_Toc399940649"/>
      <w:r>
        <w:lastRenderedPageBreak/>
        <w:t>Amalfi-2 Maintenance &amp; Evolution</w:t>
      </w:r>
      <w:bookmarkEnd w:id="808"/>
      <w:bookmarkEnd w:id="809"/>
      <w:bookmarkEnd w:id="810"/>
    </w:p>
    <w:p w14:paraId="3990E6DA" w14:textId="77777777" w:rsidR="008C5537" w:rsidRDefault="008C5537" w:rsidP="008C5537">
      <w:r>
        <w:t>The Amalfi-2 Baseline Maintenance &amp; Evolution was not initially part of the S-1 MPC Service during the Commissioning Phase, as defined in the [</w:t>
      </w:r>
      <w:r w:rsidR="001A10FA">
        <w:t>ITT-</w:t>
      </w:r>
      <w:r>
        <w:t>SOW].</w:t>
      </w:r>
    </w:p>
    <w:p w14:paraId="3990E6DB" w14:textId="77777777" w:rsidR="008C5537" w:rsidRDefault="008C5537" w:rsidP="008C5537">
      <w:r>
        <w:t>A CCN was introduced in 2014 in order to introduce the S-1 MPC as maintainer for the IPF during this commissioning phase.</w:t>
      </w:r>
    </w:p>
    <w:p w14:paraId="3990E6DC" w14:textId="77777777" w:rsidR="008C5537" w:rsidRDefault="008C5537" w:rsidP="008C5537">
      <w:r>
        <w:t>The share of responsibilities for this activity is described in following table</w:t>
      </w:r>
    </w:p>
    <w:p w14:paraId="3990E6DD" w14:textId="77777777" w:rsidR="00D23E36" w:rsidRDefault="00D23E36" w:rsidP="00D23E36"/>
    <w:tbl>
      <w:tblPr>
        <w:tblStyle w:val="TableGrid"/>
        <w:tblW w:w="0" w:type="auto"/>
        <w:tblLook w:val="04A0" w:firstRow="1" w:lastRow="0" w:firstColumn="1" w:lastColumn="0" w:noHBand="0" w:noVBand="1"/>
      </w:tblPr>
      <w:tblGrid>
        <w:gridCol w:w="2239"/>
        <w:gridCol w:w="2386"/>
        <w:gridCol w:w="2387"/>
        <w:gridCol w:w="2240"/>
      </w:tblGrid>
      <w:tr w:rsidR="008C5537" w:rsidRPr="008C5537" w14:paraId="3990E6E2" w14:textId="77777777" w:rsidTr="008C5537">
        <w:tc>
          <w:tcPr>
            <w:tcW w:w="2241" w:type="dxa"/>
          </w:tcPr>
          <w:p w14:paraId="3990E6DE" w14:textId="77777777" w:rsidR="008C5537" w:rsidRPr="008C5537" w:rsidRDefault="008C5537" w:rsidP="00ED0357">
            <w:pPr>
              <w:spacing w:before="120"/>
              <w:rPr>
                <w:b/>
              </w:rPr>
            </w:pPr>
          </w:p>
        </w:tc>
        <w:tc>
          <w:tcPr>
            <w:tcW w:w="2389" w:type="dxa"/>
          </w:tcPr>
          <w:p w14:paraId="3990E6DF" w14:textId="77777777" w:rsidR="008C5537" w:rsidRPr="008C5537" w:rsidRDefault="008C5537" w:rsidP="00ED0357">
            <w:pPr>
              <w:spacing w:before="120"/>
              <w:rPr>
                <w:b/>
              </w:rPr>
            </w:pPr>
            <w:r w:rsidRPr="008C5537">
              <w:rPr>
                <w:b/>
              </w:rPr>
              <w:t>S-1 MPC Phase 1</w:t>
            </w:r>
          </w:p>
        </w:tc>
        <w:tc>
          <w:tcPr>
            <w:tcW w:w="2389" w:type="dxa"/>
          </w:tcPr>
          <w:p w14:paraId="3990E6E0" w14:textId="77777777" w:rsidR="008C5537" w:rsidRPr="008C5537" w:rsidRDefault="008C5537" w:rsidP="00ED0357">
            <w:pPr>
              <w:spacing w:before="120"/>
              <w:rPr>
                <w:b/>
              </w:rPr>
            </w:pPr>
            <w:r w:rsidRPr="008C5537">
              <w:rPr>
                <w:b/>
              </w:rPr>
              <w:t>S-1 MPC Phase 2</w:t>
            </w:r>
          </w:p>
        </w:tc>
        <w:tc>
          <w:tcPr>
            <w:tcW w:w="2242" w:type="dxa"/>
          </w:tcPr>
          <w:p w14:paraId="3990E6E1" w14:textId="77777777" w:rsidR="008C5537" w:rsidRPr="008C5537" w:rsidRDefault="008C5537" w:rsidP="00ED0357">
            <w:pPr>
              <w:spacing w:before="120"/>
              <w:rPr>
                <w:b/>
              </w:rPr>
            </w:pPr>
            <w:r w:rsidRPr="008C5537">
              <w:rPr>
                <w:b/>
              </w:rPr>
              <w:t>S-1 MPC Phase 3</w:t>
            </w:r>
          </w:p>
        </w:tc>
      </w:tr>
      <w:tr w:rsidR="008C5537" w14:paraId="3990E6E7" w14:textId="77777777" w:rsidTr="008C5537">
        <w:tc>
          <w:tcPr>
            <w:tcW w:w="2241" w:type="dxa"/>
          </w:tcPr>
          <w:p w14:paraId="3990E6E3" w14:textId="77777777" w:rsidR="008C5537" w:rsidRPr="008C5537" w:rsidRDefault="008C5537" w:rsidP="00ED0357">
            <w:pPr>
              <w:spacing w:before="120"/>
              <w:rPr>
                <w:b/>
              </w:rPr>
            </w:pPr>
            <w:r>
              <w:rPr>
                <w:b/>
              </w:rPr>
              <w:t>Amalfi-2 Maintenance</w:t>
            </w:r>
          </w:p>
        </w:tc>
        <w:tc>
          <w:tcPr>
            <w:tcW w:w="2389" w:type="dxa"/>
          </w:tcPr>
          <w:p w14:paraId="3990E6E4" w14:textId="77777777" w:rsidR="008C5537" w:rsidRDefault="008C5537" w:rsidP="00ED0357">
            <w:pPr>
              <w:spacing w:before="120"/>
            </w:pPr>
            <w:r>
              <w:t>None</w:t>
            </w:r>
          </w:p>
        </w:tc>
        <w:tc>
          <w:tcPr>
            <w:tcW w:w="2389" w:type="dxa"/>
          </w:tcPr>
          <w:p w14:paraId="3990E6E5" w14:textId="77777777" w:rsidR="008C5537" w:rsidRDefault="008C5537" w:rsidP="00ED0357">
            <w:pPr>
              <w:spacing w:before="120"/>
            </w:pPr>
            <w:r>
              <w:t>S-1 MPC (Gael Consult)</w:t>
            </w:r>
          </w:p>
        </w:tc>
        <w:tc>
          <w:tcPr>
            <w:tcW w:w="2242" w:type="dxa"/>
          </w:tcPr>
          <w:p w14:paraId="3990E6E6" w14:textId="77777777" w:rsidR="008C5537" w:rsidRDefault="008C5537" w:rsidP="00ED0357">
            <w:pPr>
              <w:spacing w:before="120"/>
            </w:pPr>
            <w:r>
              <w:t>S-1 MPC (Gael Consult)</w:t>
            </w:r>
          </w:p>
        </w:tc>
      </w:tr>
    </w:tbl>
    <w:p w14:paraId="3990E6E8" w14:textId="77777777" w:rsidR="008C5537" w:rsidRDefault="008C5537" w:rsidP="008C5537">
      <w:pPr>
        <w:pStyle w:val="Caption"/>
      </w:pPr>
      <w:bookmarkStart w:id="811" w:name="_Toc398190137"/>
      <w:bookmarkStart w:id="812" w:name="_Toc400445957"/>
      <w:r>
        <w:t xml:space="preserve">Table </w:t>
      </w:r>
      <w:r w:rsidR="004524AF">
        <w:fldChar w:fldCharType="begin"/>
      </w:r>
      <w:r w:rsidR="00B5585D">
        <w:instrText xml:space="preserve"> SEQ Table \* ARABIC </w:instrText>
      </w:r>
      <w:r w:rsidR="004524AF">
        <w:fldChar w:fldCharType="separate"/>
      </w:r>
      <w:r w:rsidR="00FE4CC0">
        <w:rPr>
          <w:noProof/>
        </w:rPr>
        <w:t>34</w:t>
      </w:r>
      <w:r w:rsidR="004524AF">
        <w:rPr>
          <w:noProof/>
        </w:rPr>
        <w:fldChar w:fldCharType="end"/>
      </w:r>
      <w:r>
        <w:t>: Responsibilities of Amalfi-2 Maintenance</w:t>
      </w:r>
      <w:bookmarkEnd w:id="811"/>
      <w:bookmarkEnd w:id="812"/>
    </w:p>
    <w:p w14:paraId="3990E6E9" w14:textId="77777777" w:rsidR="008C5537" w:rsidRDefault="008C5537" w:rsidP="008C5537">
      <w:pPr>
        <w:pStyle w:val="Heading3"/>
      </w:pPr>
      <w:bookmarkStart w:id="813" w:name="_Toc394305020"/>
      <w:bookmarkStart w:id="814" w:name="_Toc398190266"/>
      <w:bookmarkStart w:id="815" w:name="_Toc399940650"/>
      <w:r>
        <w:t>List of Amalfi-2 Updates during the commissioning phase</w:t>
      </w:r>
      <w:bookmarkEnd w:id="813"/>
      <w:bookmarkEnd w:id="814"/>
      <w:bookmarkEnd w:id="815"/>
    </w:p>
    <w:p w14:paraId="3990E6EA" w14:textId="77777777" w:rsidR="007E4251" w:rsidRPr="007E4251" w:rsidRDefault="007E4251" w:rsidP="007E4251">
      <w:r>
        <w:t>None</w:t>
      </w:r>
    </w:p>
    <w:p w14:paraId="3990E6EB" w14:textId="77777777" w:rsidR="008C5537" w:rsidRDefault="008C5537" w:rsidP="008C5537">
      <w:pPr>
        <w:pStyle w:val="Heading3"/>
      </w:pPr>
      <w:bookmarkStart w:id="816" w:name="_Toc394305021"/>
      <w:bookmarkStart w:id="817" w:name="_Toc398190267"/>
      <w:bookmarkStart w:id="818" w:name="_Toc399940651"/>
      <w:r>
        <w:t>Description of the updates</w:t>
      </w:r>
      <w:bookmarkEnd w:id="816"/>
      <w:bookmarkEnd w:id="817"/>
      <w:bookmarkEnd w:id="818"/>
    </w:p>
    <w:p w14:paraId="3990E6EC" w14:textId="77777777" w:rsidR="00B57568" w:rsidRPr="007E4251" w:rsidRDefault="007E4251" w:rsidP="00B57568">
      <w:pPr>
        <w:rPr>
          <w:b/>
          <w:u w:val="single"/>
        </w:rPr>
      </w:pPr>
      <w:r w:rsidRPr="007E4251">
        <w:rPr>
          <w:b/>
          <w:u w:val="single"/>
        </w:rPr>
        <w:t xml:space="preserve">V2.2.1 </w:t>
      </w:r>
    </w:p>
    <w:p w14:paraId="3990E6ED" w14:textId="77777777" w:rsidR="007E4251" w:rsidRPr="007E4251" w:rsidRDefault="007E4251" w:rsidP="00B57568">
      <w:r w:rsidRPr="007E4251">
        <w:t>Version deployed for S-1 launch</w:t>
      </w:r>
    </w:p>
    <w:p w14:paraId="3990E6EE" w14:textId="77777777" w:rsidR="007E4251" w:rsidRDefault="007E4251" w:rsidP="00B57568"/>
    <w:p w14:paraId="3990E6EF" w14:textId="77777777" w:rsidR="007E4251" w:rsidRDefault="007E4251" w:rsidP="00B57568">
      <w:pPr>
        <w:rPr>
          <w:b/>
          <w:u w:val="single"/>
        </w:rPr>
      </w:pPr>
      <w:r w:rsidRPr="007E4251">
        <w:rPr>
          <w:b/>
          <w:u w:val="single"/>
        </w:rPr>
        <w:t>Version Amalfi after 2.2.1</w:t>
      </w:r>
    </w:p>
    <w:p w14:paraId="3990E6F0" w14:textId="77777777" w:rsidR="007E4251" w:rsidRDefault="007E4251" w:rsidP="004D185A">
      <w:r w:rsidRPr="007E4251">
        <w:t>Version to be renamed / release date to be defined</w:t>
      </w:r>
    </w:p>
    <w:p w14:paraId="3990E6F1" w14:textId="77777777" w:rsidR="004D185A" w:rsidRDefault="004D185A" w:rsidP="007E4251">
      <w:pPr>
        <w:spacing w:after="0"/>
      </w:pPr>
      <w:r>
        <w:t>Release Notes - AMALFI - Version Amalfi after 2.2.1</w:t>
      </w:r>
    </w:p>
    <w:p w14:paraId="3990E6F2" w14:textId="77777777" w:rsidR="004D185A" w:rsidRDefault="004D185A" w:rsidP="007E4251">
      <w:pPr>
        <w:spacing w:after="0"/>
      </w:pPr>
    </w:p>
    <w:p w14:paraId="3990E6F3" w14:textId="77777777" w:rsidR="004D185A" w:rsidRDefault="004D185A" w:rsidP="007E4251">
      <w:pPr>
        <w:spacing w:after="0"/>
      </w:pPr>
      <w:r>
        <w:t>** Problem Report</w:t>
      </w:r>
    </w:p>
    <w:p w14:paraId="3990E6F4" w14:textId="77777777" w:rsidR="004D185A" w:rsidRDefault="004D185A" w:rsidP="007E4251">
      <w:pPr>
        <w:spacing w:after="0"/>
      </w:pPr>
      <w:r>
        <w:t xml:space="preserve">    * [AMALFI-1] - Fix configuration of Amalfi Compass - Database synchronisation</w:t>
      </w:r>
    </w:p>
    <w:p w14:paraId="3990E6F5" w14:textId="77777777" w:rsidR="004D185A" w:rsidRDefault="004D185A" w:rsidP="007E4251">
      <w:pPr>
        <w:spacing w:after="0"/>
      </w:pPr>
      <w:r>
        <w:t xml:space="preserve">    * [AMALFI-4] - After </w:t>
      </w:r>
      <w:r w:rsidR="00722647">
        <w:t>A</w:t>
      </w:r>
      <w:r>
        <w:t>malfi inspection fails on the IPF nothing is added to the local database (all tables are empty)</w:t>
      </w:r>
    </w:p>
    <w:p w14:paraId="3990E6F6" w14:textId="77777777" w:rsidR="008C5537" w:rsidRDefault="004D185A" w:rsidP="007E4251">
      <w:pPr>
        <w:spacing w:after="0"/>
      </w:pPr>
      <w:r>
        <w:t xml:space="preserve">    * [AMALFI-10] - Bad performance of the AMALFI for PDF generation</w:t>
      </w:r>
    </w:p>
    <w:p w14:paraId="3990E6F7" w14:textId="77777777" w:rsidR="007E4251" w:rsidRPr="008C5537" w:rsidRDefault="007E4251" w:rsidP="007E4251">
      <w:pPr>
        <w:spacing w:after="0"/>
      </w:pPr>
    </w:p>
    <w:p w14:paraId="3990E6F8" w14:textId="77777777" w:rsidR="008C5537" w:rsidRDefault="008C5537" w:rsidP="007E4251">
      <w:pPr>
        <w:spacing w:after="0"/>
      </w:pPr>
    </w:p>
    <w:p w14:paraId="3990E6F9" w14:textId="77777777" w:rsidR="007E4251" w:rsidRDefault="007E4251" w:rsidP="007E4251">
      <w:pPr>
        <w:rPr>
          <w:b/>
          <w:u w:val="single"/>
        </w:rPr>
      </w:pPr>
      <w:r>
        <w:rPr>
          <w:b/>
          <w:u w:val="single"/>
        </w:rPr>
        <w:t>Unresolved issues</w:t>
      </w:r>
    </w:p>
    <w:p w14:paraId="3990E6FA" w14:textId="77777777" w:rsidR="007E4251" w:rsidRPr="007E4251" w:rsidRDefault="00A43995" w:rsidP="007E4251">
      <w:pPr>
        <w:spacing w:after="0"/>
      </w:pPr>
      <w:hyperlink r:id="rId243" w:history="1">
        <w:r w:rsidR="007E4251" w:rsidRPr="007E4251">
          <w:t>AMALFI-12</w:t>
        </w:r>
      </w:hyperlink>
      <w:r w:rsidR="007E4251" w:rsidRPr="007E4251">
        <w:tab/>
        <w:t xml:space="preserve">Update Amalfi Ontology in order to </w:t>
      </w:r>
      <w:r w:rsidR="009F2D1B" w:rsidRPr="007E4251">
        <w:t>accommodate</w:t>
      </w:r>
      <w:r w:rsidR="007E4251" w:rsidRPr="007E4251">
        <w:t xml:space="preserve"> updates in S-1 product specification</w:t>
      </w:r>
    </w:p>
    <w:p w14:paraId="3990E6FB" w14:textId="77777777" w:rsidR="007E4251" w:rsidRPr="007E4251" w:rsidRDefault="00A43995" w:rsidP="007E4251">
      <w:pPr>
        <w:spacing w:after="0"/>
      </w:pPr>
      <w:hyperlink r:id="rId244" w:history="1">
        <w:r w:rsidR="007E4251" w:rsidRPr="007E4251">
          <w:t>AMALFI-11</w:t>
        </w:r>
      </w:hyperlink>
      <w:r w:rsidR="007E4251" w:rsidRPr="007E4251">
        <w:tab/>
        <w:t>Management of kill signals</w:t>
      </w:r>
    </w:p>
    <w:p w14:paraId="3990E6FC" w14:textId="77777777" w:rsidR="007E4251" w:rsidRPr="007E4251" w:rsidRDefault="00A43995" w:rsidP="007E4251">
      <w:pPr>
        <w:spacing w:after="0"/>
        <w:ind w:left="1410" w:hanging="1410"/>
      </w:pPr>
      <w:hyperlink r:id="rId245" w:history="1">
        <w:r w:rsidR="007E4251" w:rsidRPr="007E4251">
          <w:t>AMALFI-9</w:t>
        </w:r>
      </w:hyperlink>
      <w:r w:rsidR="007E4251" w:rsidRPr="007E4251">
        <w:tab/>
        <w:t xml:space="preserve">When generating the task tables with the command line, the </w:t>
      </w:r>
      <w:r w:rsidR="009F2D1B" w:rsidRPr="007E4251">
        <w:t>outputted</w:t>
      </w:r>
      <w:r w:rsidR="007E4251" w:rsidRPr="007E4251">
        <w:t xml:space="preserve"> task table refers to IpfJobSubmitter.sh located in etc which is wrong.</w:t>
      </w:r>
    </w:p>
    <w:p w14:paraId="3990E6FD" w14:textId="77777777" w:rsidR="007E4251" w:rsidRPr="007E4251" w:rsidRDefault="00A43995" w:rsidP="007E4251">
      <w:pPr>
        <w:spacing w:after="0"/>
      </w:pPr>
      <w:hyperlink r:id="rId246" w:history="1">
        <w:r w:rsidR="007E4251" w:rsidRPr="007E4251">
          <w:t>AMALFI-8</w:t>
        </w:r>
      </w:hyperlink>
      <w:r w:rsidR="007E4251" w:rsidRPr="007E4251">
        <w:tab/>
        <w:t>Amalfi 2.2.1: Task Table generator has to provide unique processor names</w:t>
      </w:r>
    </w:p>
    <w:p w14:paraId="3990E6FE" w14:textId="77777777" w:rsidR="007E4251" w:rsidRPr="007E4251" w:rsidRDefault="00A43995" w:rsidP="007E4251">
      <w:pPr>
        <w:spacing w:after="0"/>
      </w:pPr>
      <w:hyperlink r:id="rId247" w:history="1">
        <w:r w:rsidR="007E4251" w:rsidRPr="007E4251">
          <w:t>AMALFI-7</w:t>
        </w:r>
      </w:hyperlink>
      <w:r w:rsidR="007E4251" w:rsidRPr="007E4251">
        <w:tab/>
        <w:t>AmalfiCompass - unable to generate report</w:t>
      </w:r>
    </w:p>
    <w:p w14:paraId="3990E6FF" w14:textId="77777777" w:rsidR="007E4251" w:rsidRPr="007E4251" w:rsidRDefault="00A43995" w:rsidP="007E4251">
      <w:pPr>
        <w:spacing w:after="0"/>
      </w:pPr>
      <w:hyperlink r:id="rId248" w:history="1">
        <w:r w:rsidR="007E4251" w:rsidRPr="007E4251">
          <w:t>AMALFI-6</w:t>
        </w:r>
      </w:hyperlink>
      <w:r w:rsidR="007E4251" w:rsidRPr="007E4251">
        <w:tab/>
        <w:t>Amalfi HistoryBrowser - No database displayed</w:t>
      </w:r>
    </w:p>
    <w:p w14:paraId="3990E700" w14:textId="77777777" w:rsidR="007E4251" w:rsidRPr="007E4251" w:rsidRDefault="00A43995" w:rsidP="007E4251">
      <w:pPr>
        <w:spacing w:after="0"/>
      </w:pPr>
      <w:hyperlink r:id="rId249" w:history="1">
        <w:r w:rsidR="007E4251" w:rsidRPr="007E4251">
          <w:t>AMALFI-5</w:t>
        </w:r>
      </w:hyperlink>
      <w:r w:rsidR="007E4251" w:rsidRPr="007E4251">
        <w:tab/>
        <w:t>Help button not working</w:t>
      </w:r>
    </w:p>
    <w:p w14:paraId="3990E701" w14:textId="77777777" w:rsidR="007E4251" w:rsidRPr="007E4251" w:rsidRDefault="00A43995" w:rsidP="007E4251">
      <w:pPr>
        <w:spacing w:after="0"/>
      </w:pPr>
      <w:hyperlink r:id="rId250" w:history="1">
        <w:r w:rsidR="007E4251" w:rsidRPr="007E4251">
          <w:t>AMALFI-3</w:t>
        </w:r>
      </w:hyperlink>
      <w:r w:rsidR="007E4251" w:rsidRPr="007E4251">
        <w:tab/>
        <w:t xml:space="preserve">Statistic page </w:t>
      </w:r>
      <w:r w:rsidR="009F2D1B" w:rsidRPr="007E4251">
        <w:t>cannot</w:t>
      </w:r>
      <w:r w:rsidR="007E4251" w:rsidRPr="007E4251">
        <w:t xml:space="preserve"> be displayed if the Amalfi-Compass is not already running.</w:t>
      </w:r>
    </w:p>
    <w:p w14:paraId="3990E702" w14:textId="77777777" w:rsidR="007E4251" w:rsidRPr="007E4251" w:rsidRDefault="00A43995" w:rsidP="007E4251">
      <w:pPr>
        <w:spacing w:after="0"/>
      </w:pPr>
      <w:hyperlink r:id="rId251" w:history="1">
        <w:r w:rsidR="007E4251" w:rsidRPr="007E4251">
          <w:t>AMALFI-2</w:t>
        </w:r>
      </w:hyperlink>
      <w:r w:rsidR="007E4251" w:rsidRPr="007E4251">
        <w:tab/>
        <w:t>No easy access to the functions "Browser Database" and "Statistic"</w:t>
      </w:r>
    </w:p>
    <w:p w14:paraId="3990E703" w14:textId="77777777" w:rsidR="007E4251" w:rsidRDefault="007E4251" w:rsidP="007E4251">
      <w:pPr>
        <w:spacing w:after="0"/>
        <w:rPr>
          <w:b/>
        </w:rPr>
      </w:pPr>
    </w:p>
    <w:p w14:paraId="3990E704" w14:textId="77777777" w:rsidR="008C5537" w:rsidRDefault="008C5537">
      <w:pPr>
        <w:spacing w:after="0"/>
        <w:jc w:val="left"/>
      </w:pPr>
      <w:r>
        <w:br w:type="page"/>
      </w:r>
    </w:p>
    <w:p w14:paraId="3990E705" w14:textId="77777777" w:rsidR="00053DEC" w:rsidRDefault="00053DEC" w:rsidP="004C7233">
      <w:pPr>
        <w:pStyle w:val="Heading2"/>
      </w:pPr>
      <w:bookmarkStart w:id="819" w:name="_Toc394305022"/>
      <w:bookmarkStart w:id="820" w:name="_Toc398190268"/>
      <w:bookmarkStart w:id="821" w:name="_Toc399940652"/>
      <w:r>
        <w:lastRenderedPageBreak/>
        <w:t>Data Management</w:t>
      </w:r>
      <w:bookmarkEnd w:id="819"/>
      <w:bookmarkEnd w:id="820"/>
      <w:bookmarkEnd w:id="821"/>
    </w:p>
    <w:p w14:paraId="3990E706" w14:textId="77777777" w:rsidR="008C5537" w:rsidRDefault="008C5537" w:rsidP="008C5537">
      <w:pPr>
        <w:pStyle w:val="Heading3"/>
      </w:pPr>
      <w:bookmarkStart w:id="822" w:name="_Toc394305023"/>
      <w:bookmarkStart w:id="823" w:name="_Toc398190269"/>
      <w:bookmarkStart w:id="824" w:name="_Toc399940653"/>
      <w:r>
        <w:t>Description of the data managed by the MPC/CC</w:t>
      </w:r>
      <w:bookmarkEnd w:id="822"/>
      <w:bookmarkEnd w:id="823"/>
      <w:bookmarkEnd w:id="824"/>
    </w:p>
    <w:p w14:paraId="3990E707" w14:textId="77777777" w:rsidR="00FC19CC" w:rsidRDefault="00FC19CC" w:rsidP="008C5537">
      <w:bookmarkStart w:id="825" w:name="_Toc394305024"/>
      <w:r>
        <w:t>At the beginning of the Commissioning Phase, the MPC/CC used to</w:t>
      </w:r>
      <w:r w:rsidR="002F2CD5">
        <w:t xml:space="preserve"> receive all the data acquired by Sentinel-1, i.e. from 500 G</w:t>
      </w:r>
      <w:r w:rsidR="004044CE">
        <w:t>B</w:t>
      </w:r>
      <w:r w:rsidR="002F2CD5">
        <w:t xml:space="preserve"> to 1 T</w:t>
      </w:r>
      <w:r w:rsidR="004044CE">
        <w:t>B</w:t>
      </w:r>
      <w:r w:rsidR="002F2CD5">
        <w:t xml:space="preserve"> every day. </w:t>
      </w:r>
      <w:r>
        <w:t>Between the 6</w:t>
      </w:r>
      <w:r w:rsidRPr="00FC19CC">
        <w:rPr>
          <w:vertAlign w:val="superscript"/>
        </w:rPr>
        <w:t>th</w:t>
      </w:r>
      <w:r>
        <w:t xml:space="preserve"> of April and the 16</w:t>
      </w:r>
      <w:r w:rsidRPr="00976F3E">
        <w:rPr>
          <w:vertAlign w:val="superscript"/>
        </w:rPr>
        <w:t>th</w:t>
      </w:r>
      <w:r w:rsidR="00976F3E">
        <w:t xml:space="preserve"> of June, the QC data storage </w:t>
      </w:r>
      <w:r w:rsidR="002F2CD5">
        <w:t>was full (15 T</w:t>
      </w:r>
      <w:r w:rsidR="004044CE">
        <w:t>B</w:t>
      </w:r>
      <w:r w:rsidR="002F2CD5">
        <w:t xml:space="preserve">). </w:t>
      </w:r>
    </w:p>
    <w:p w14:paraId="3990E708" w14:textId="77777777" w:rsidR="002F2CD5" w:rsidRDefault="002F2CD5" w:rsidP="008C5537">
      <w:r>
        <w:t>This situation led to the setting of a retention policy on QC data storage.</w:t>
      </w:r>
    </w:p>
    <w:p w14:paraId="3990E709" w14:textId="77777777" w:rsidR="004044CE" w:rsidRDefault="004044CE" w:rsidP="004044CE">
      <w:pPr>
        <w:pStyle w:val="ListParagraph"/>
        <w:numPr>
          <w:ilvl w:val="2"/>
          <w:numId w:val="17"/>
        </w:numPr>
      </w:pPr>
      <w:r w:rsidRPr="004044CE">
        <w:t>All L0 RFC, L1 EN,  L0 EN, L1 AN, L</w:t>
      </w:r>
      <w:r w:rsidR="00010DF0">
        <w:t>0</w:t>
      </w:r>
      <w:r w:rsidRPr="004044CE">
        <w:t xml:space="preserve"> AN</w:t>
      </w:r>
      <w:r w:rsidR="00010DF0">
        <w:t>,</w:t>
      </w:r>
      <w:r w:rsidRPr="004044CE">
        <w:t xml:space="preserve"> L0 A/C</w:t>
      </w:r>
      <w:r>
        <w:t>/N, L1A are stored indefinitely</w:t>
      </w:r>
    </w:p>
    <w:p w14:paraId="3990E70A" w14:textId="77777777" w:rsidR="004044CE" w:rsidRDefault="004044CE" w:rsidP="004044CE">
      <w:pPr>
        <w:pStyle w:val="ListParagraph"/>
        <w:numPr>
          <w:ilvl w:val="2"/>
          <w:numId w:val="17"/>
        </w:numPr>
      </w:pPr>
      <w:r w:rsidRPr="004044CE">
        <w:t>W</w:t>
      </w:r>
      <w:r>
        <w:t>V products are retained 1 year</w:t>
      </w:r>
    </w:p>
    <w:p w14:paraId="3990E70B" w14:textId="77777777" w:rsidR="004044CE" w:rsidRDefault="004044CE" w:rsidP="004044CE">
      <w:pPr>
        <w:pStyle w:val="ListParagraph"/>
        <w:numPr>
          <w:ilvl w:val="2"/>
          <w:numId w:val="17"/>
        </w:numPr>
      </w:pPr>
      <w:r w:rsidRPr="004044CE">
        <w:t xml:space="preserve">L0 (not matching criteria above) (over AOI or not) </w:t>
      </w:r>
      <w:r w:rsidR="00010DF0">
        <w:t>are</w:t>
      </w:r>
      <w:r w:rsidRPr="004044CE">
        <w:t xml:space="preserve"> retained 2 months</w:t>
      </w:r>
    </w:p>
    <w:p w14:paraId="3990E70C" w14:textId="77777777" w:rsidR="004044CE" w:rsidRDefault="004044CE" w:rsidP="004044CE">
      <w:pPr>
        <w:pStyle w:val="ListParagraph"/>
        <w:numPr>
          <w:ilvl w:val="2"/>
          <w:numId w:val="17"/>
        </w:numPr>
      </w:pPr>
      <w:r w:rsidRPr="004044CE">
        <w:t>L1 (not mat</w:t>
      </w:r>
      <w:r w:rsidR="00010DF0">
        <w:t>ching criteria above) over AOI are retained</w:t>
      </w:r>
      <w:r w:rsidRPr="004044CE">
        <w:t xml:space="preserve"> </w:t>
      </w:r>
      <w:r w:rsidR="00010DF0">
        <w:t>23 days</w:t>
      </w:r>
    </w:p>
    <w:p w14:paraId="3990E70D" w14:textId="77777777" w:rsidR="004044CE" w:rsidRDefault="004044CE" w:rsidP="004044CE">
      <w:pPr>
        <w:pStyle w:val="ListParagraph"/>
        <w:numPr>
          <w:ilvl w:val="2"/>
          <w:numId w:val="17"/>
        </w:numPr>
      </w:pPr>
      <w:r w:rsidRPr="004044CE">
        <w:t>L1 not m</w:t>
      </w:r>
      <w:r>
        <w:t>atching criteria above</w:t>
      </w:r>
      <w:r w:rsidR="00010DF0">
        <w:t xml:space="preserve"> retained</w:t>
      </w:r>
      <w:r>
        <w:t xml:space="preserve"> 1 week</w:t>
      </w:r>
    </w:p>
    <w:p w14:paraId="3990E70E" w14:textId="77777777" w:rsidR="002F2CD5" w:rsidRDefault="002F2CD5" w:rsidP="008C5537"/>
    <w:p w14:paraId="3990E70F" w14:textId="77777777" w:rsidR="002F2CD5" w:rsidRDefault="002F2CD5" w:rsidP="008C5537">
      <w:r>
        <w:t xml:space="preserve">Since the end of June, data received at MPC/CC are </w:t>
      </w:r>
      <w:r w:rsidR="004044CE">
        <w:t>filtered. The MPC receives all L</w:t>
      </w:r>
      <w:r>
        <w:t xml:space="preserve">evel 0 Annotation, Calibration and Noise data and all </w:t>
      </w:r>
      <w:r w:rsidR="004044CE">
        <w:t>L</w:t>
      </w:r>
      <w:r>
        <w:t>evel 1 Annotation products acquired by S-1. Only the L0 and L1 SAR products covering Area of Interest defined by Expert Support Laboratories for their Cal/Val activities are sent to MPC/CC. As these products were the heaviest received, the QC data storage issue is less worrying.</w:t>
      </w:r>
    </w:p>
    <w:p w14:paraId="3990E710" w14:textId="77777777" w:rsidR="00513C62" w:rsidRDefault="002F2CD5" w:rsidP="008C5537">
      <w:r>
        <w:t xml:space="preserve">Nevertheless, </w:t>
      </w:r>
      <w:r w:rsidR="00513C62">
        <w:t xml:space="preserve">in 5 months of </w:t>
      </w:r>
      <w:r w:rsidR="00FC791C">
        <w:t>non-routine</w:t>
      </w:r>
      <w:r w:rsidR="00513C62">
        <w:t xml:space="preserve"> activities, the storage, evaluated for few years of routine activity, is 48% full. It’s obvious it won’t suit to routine activity.</w:t>
      </w:r>
    </w:p>
    <w:p w14:paraId="3990E711" w14:textId="77777777" w:rsidR="00513C62" w:rsidRDefault="00513C62" w:rsidP="00513C62">
      <w:pPr>
        <w:shd w:val="clear" w:color="auto" w:fill="DBE5F1" w:themeFill="accent1" w:themeFillTint="33"/>
      </w:pPr>
      <w:r>
        <w:t xml:space="preserve"> </w:t>
      </w:r>
    </w:p>
    <w:p w14:paraId="3990E712" w14:textId="77777777" w:rsidR="002F2CD5" w:rsidRDefault="00513C62" w:rsidP="00513C62">
      <w:pPr>
        <w:shd w:val="clear" w:color="auto" w:fill="DBE5F1" w:themeFill="accent1" w:themeFillTint="33"/>
      </w:pPr>
      <w:r>
        <w:t>For the Routine Phase, QC data storage</w:t>
      </w:r>
      <w:r w:rsidR="004044CE">
        <w:t xml:space="preserve"> and retention policy</w:t>
      </w:r>
      <w:r>
        <w:t xml:space="preserve"> must be </w:t>
      </w:r>
      <w:r w:rsidR="00FC791C">
        <w:t>re-evaluated</w:t>
      </w:r>
      <w:r>
        <w:t>.</w:t>
      </w:r>
    </w:p>
    <w:p w14:paraId="3990E713" w14:textId="77777777" w:rsidR="00513C62" w:rsidRDefault="00513C62" w:rsidP="00513C62">
      <w:pPr>
        <w:shd w:val="clear" w:color="auto" w:fill="DBE5F1" w:themeFill="accent1" w:themeFillTint="33"/>
      </w:pPr>
    </w:p>
    <w:p w14:paraId="3990E714" w14:textId="77777777" w:rsidR="00FC19CC" w:rsidRDefault="00FC19CC" w:rsidP="008C5537"/>
    <w:p w14:paraId="3990E715" w14:textId="77777777" w:rsidR="008C5537" w:rsidRDefault="008C5537" w:rsidP="008C5537">
      <w:pPr>
        <w:pStyle w:val="Heading3"/>
      </w:pPr>
      <w:bookmarkStart w:id="826" w:name="_Toc398190270"/>
      <w:bookmarkStart w:id="827" w:name="_Toc399940654"/>
      <w:r>
        <w:t>Disseminated RDB</w:t>
      </w:r>
      <w:bookmarkEnd w:id="825"/>
      <w:bookmarkEnd w:id="826"/>
      <w:bookmarkEnd w:id="827"/>
    </w:p>
    <w:p w14:paraId="3990E716" w14:textId="77777777" w:rsidR="00AA434C" w:rsidRPr="007E4251" w:rsidRDefault="00E709F7" w:rsidP="00AA434C">
      <w:pPr>
        <w:rPr>
          <w:b/>
          <w:i/>
        </w:rPr>
      </w:pPr>
      <w:r>
        <w:rPr>
          <w:b/>
          <w:i/>
        </w:rPr>
        <w:t>Reference</w:t>
      </w:r>
      <w:r w:rsidR="00107AEB">
        <w:rPr>
          <w:b/>
          <w:i/>
        </w:rPr>
        <w:t>: from JIRA – SOB Filter RDB</w:t>
      </w:r>
    </w:p>
    <w:p w14:paraId="3990E717" w14:textId="77777777" w:rsidR="00AA434C" w:rsidRPr="00AA434C" w:rsidRDefault="00AA434C" w:rsidP="00AA434C"/>
    <w:p w14:paraId="3990E718" w14:textId="77777777" w:rsidR="002878B9" w:rsidRPr="002878B9" w:rsidRDefault="002878B9" w:rsidP="00AA434C">
      <w:bookmarkStart w:id="828" w:name="_Toc394305025"/>
      <w:r>
        <w:t>29/08/2014</w:t>
      </w:r>
      <w:r w:rsidRPr="002878B9">
        <w:t xml:space="preserve"> 11:34 </w:t>
      </w:r>
      <w:r w:rsidRPr="002878B9">
        <w:tab/>
        <w:t>RDB #3 endorsement - Rx gain changes and Instrument Configuration ID</w:t>
      </w:r>
    </w:p>
    <w:p w14:paraId="3990E719" w14:textId="77777777" w:rsidR="00AA434C" w:rsidRPr="00AA434C" w:rsidRDefault="00AA434C" w:rsidP="00AA434C">
      <w:r w:rsidRPr="00AA434C">
        <w:t>16/06/2014 13:57</w:t>
      </w:r>
      <w:r w:rsidRPr="00AA434C">
        <w:tab/>
        <w:t>RDB#2 upload on board</w:t>
      </w:r>
    </w:p>
    <w:p w14:paraId="3990E71A" w14:textId="77777777" w:rsidR="00AA434C" w:rsidRPr="00AA434C" w:rsidRDefault="00AA434C" w:rsidP="00AA434C">
      <w:r w:rsidRPr="00AA434C">
        <w:t>23/05/2014 12:56</w:t>
      </w:r>
      <w:r w:rsidRPr="00AA434C">
        <w:tab/>
        <w:t>RDB #2 endorsement - Rx gain for the interleaved RxCal in Stripmap 2</w:t>
      </w:r>
    </w:p>
    <w:p w14:paraId="3990E71B" w14:textId="77777777" w:rsidR="00AA434C" w:rsidRDefault="00AA434C" w:rsidP="00AA434C">
      <w:r w:rsidRPr="00AA434C">
        <w:t>02/04/2014 13:40</w:t>
      </w:r>
      <w:r w:rsidRPr="00AA434C">
        <w:tab/>
        <w:t>RDB #1 endorsement - Before S1-A launch</w:t>
      </w:r>
    </w:p>
    <w:p w14:paraId="3990E71C" w14:textId="77777777" w:rsidR="00E709F7" w:rsidRDefault="00E709F7" w:rsidP="00E709F7"/>
    <w:p w14:paraId="3990E71D" w14:textId="77777777" w:rsidR="00E709F7" w:rsidRDefault="00E709F7" w:rsidP="00E709F7">
      <w:r>
        <w:t>RDB#3 uplink on the platform is expected in September.</w:t>
      </w:r>
    </w:p>
    <w:p w14:paraId="3990E71E" w14:textId="77777777" w:rsidR="00A4522E" w:rsidRDefault="00A4522E" w:rsidP="00AA434C"/>
    <w:p w14:paraId="3990E71F" w14:textId="77777777" w:rsidR="008D29D5" w:rsidRDefault="008D29D5" w:rsidP="008D29D5">
      <w:pPr>
        <w:shd w:val="clear" w:color="auto" w:fill="DBE5F1" w:themeFill="accent1" w:themeFillTint="33"/>
      </w:pPr>
    </w:p>
    <w:p w14:paraId="3990E720" w14:textId="77777777" w:rsidR="00A4522E" w:rsidRDefault="00A4522E" w:rsidP="008D29D5">
      <w:pPr>
        <w:shd w:val="clear" w:color="auto" w:fill="DBE5F1" w:themeFill="accent1" w:themeFillTint="33"/>
      </w:pPr>
      <w:r>
        <w:t>For the Routine Phase</w:t>
      </w:r>
      <w:r w:rsidR="008D29D5">
        <w:t xml:space="preserve">, MPC must be </w:t>
      </w:r>
      <w:r w:rsidR="006462A4">
        <w:t xml:space="preserve">informed </w:t>
      </w:r>
      <w:r w:rsidR="008D29D5">
        <w:t>of the date of the RDB upload on board.</w:t>
      </w:r>
    </w:p>
    <w:p w14:paraId="3990E721" w14:textId="77777777" w:rsidR="008D29D5" w:rsidRPr="00AA434C" w:rsidRDefault="008D29D5" w:rsidP="008D29D5">
      <w:pPr>
        <w:shd w:val="clear" w:color="auto" w:fill="DBE5F1" w:themeFill="accent1" w:themeFillTint="33"/>
      </w:pPr>
    </w:p>
    <w:p w14:paraId="3990E722" w14:textId="77777777" w:rsidR="008C5537" w:rsidRDefault="008C5537" w:rsidP="008C5537">
      <w:pPr>
        <w:pStyle w:val="Heading3"/>
      </w:pPr>
      <w:bookmarkStart w:id="829" w:name="_Toc398190271"/>
      <w:bookmarkStart w:id="830" w:name="_Toc399940655"/>
      <w:r>
        <w:t>Disseminated ADF</w:t>
      </w:r>
      <w:bookmarkEnd w:id="828"/>
      <w:bookmarkEnd w:id="829"/>
      <w:bookmarkEnd w:id="830"/>
    </w:p>
    <w:p w14:paraId="3990E723" w14:textId="77777777" w:rsidR="00AA434C" w:rsidRPr="007E4251" w:rsidRDefault="00E709F7" w:rsidP="00AA434C">
      <w:pPr>
        <w:rPr>
          <w:b/>
          <w:i/>
        </w:rPr>
      </w:pPr>
      <w:r>
        <w:rPr>
          <w:b/>
          <w:i/>
        </w:rPr>
        <w:t>Reference</w:t>
      </w:r>
      <w:r w:rsidR="00107AEB">
        <w:rPr>
          <w:b/>
          <w:i/>
        </w:rPr>
        <w:t>: JIRA – SOB Filter RDBADF update</w:t>
      </w:r>
    </w:p>
    <w:p w14:paraId="3990E724" w14:textId="77777777" w:rsidR="008C5537" w:rsidRDefault="008C5537" w:rsidP="008C5537"/>
    <w:p w14:paraId="3990E725" w14:textId="77777777" w:rsidR="00E709F7" w:rsidRPr="00E709F7" w:rsidRDefault="00E709F7" w:rsidP="00AA434C">
      <w:r w:rsidRPr="00E709F7">
        <w:t xml:space="preserve">2014-08-29 09:33 </w:t>
      </w:r>
      <w:r w:rsidRPr="00E709F7">
        <w:tab/>
        <w:t>AUX_PP1#15 endorsement - adjust the scaling of QL images</w:t>
      </w:r>
    </w:p>
    <w:p w14:paraId="3990E726" w14:textId="77777777" w:rsidR="00AA434C" w:rsidRPr="00AA434C" w:rsidRDefault="00AA434C" w:rsidP="00AA434C">
      <w:r w:rsidRPr="00AA434C">
        <w:t>30/07/2014 07:48</w:t>
      </w:r>
      <w:r w:rsidRPr="00AA434C">
        <w:tab/>
        <w:t>AUX_INS #8 endorsement - Fix saturations due to a wrong AUX_INS</w:t>
      </w:r>
    </w:p>
    <w:p w14:paraId="3990E727" w14:textId="77777777" w:rsidR="00AA434C" w:rsidRPr="00AA434C" w:rsidRDefault="00AA434C" w:rsidP="00AA434C">
      <w:pPr>
        <w:ind w:left="2124" w:hanging="2124"/>
      </w:pPr>
      <w:r w:rsidRPr="00AA434C">
        <w:t>25/07/2014 14:14</w:t>
      </w:r>
      <w:r w:rsidRPr="00AA434C">
        <w:tab/>
        <w:t>AUX_PP1 #15 endorsement - update of scaling LUT for AUX_PP1 (for WV products and EW/IW Quicklooks)</w:t>
      </w:r>
    </w:p>
    <w:p w14:paraId="3990E728" w14:textId="77777777" w:rsidR="00AA434C" w:rsidRPr="00112118" w:rsidRDefault="00AA434C" w:rsidP="00AA434C">
      <w:pPr>
        <w:rPr>
          <w:lang w:val="fr-FR"/>
        </w:rPr>
      </w:pPr>
      <w:r w:rsidRPr="00112118">
        <w:rPr>
          <w:lang w:val="fr-FR"/>
        </w:rPr>
        <w:t>16/07/2014 12:46</w:t>
      </w:r>
      <w:r w:rsidRPr="00112118">
        <w:rPr>
          <w:lang w:val="fr-FR"/>
        </w:rPr>
        <w:tab/>
        <w:t>AUX_PP1 #14 endorsement - IPF V2.3.4</w:t>
      </w:r>
    </w:p>
    <w:p w14:paraId="3990E729" w14:textId="77777777" w:rsidR="00AA434C" w:rsidRPr="00112118" w:rsidRDefault="00AA434C" w:rsidP="00AA434C">
      <w:pPr>
        <w:rPr>
          <w:lang w:val="fr-FR"/>
        </w:rPr>
      </w:pPr>
      <w:r w:rsidRPr="00112118">
        <w:rPr>
          <w:lang w:val="fr-FR"/>
        </w:rPr>
        <w:t>16/07/2014 12:41</w:t>
      </w:r>
      <w:r w:rsidRPr="00112118">
        <w:rPr>
          <w:lang w:val="fr-FR"/>
        </w:rPr>
        <w:tab/>
        <w:t>AUX_INS #7 endorsement - IPF V2.3.4</w:t>
      </w:r>
    </w:p>
    <w:p w14:paraId="3990E72A" w14:textId="77777777" w:rsidR="00AA434C" w:rsidRPr="00AA434C" w:rsidRDefault="00AA434C" w:rsidP="00AA434C">
      <w:pPr>
        <w:ind w:left="2124" w:hanging="2124"/>
      </w:pPr>
      <w:r w:rsidRPr="00AA434C">
        <w:t>18/06/2014 07:30</w:t>
      </w:r>
      <w:r w:rsidRPr="00AA434C">
        <w:tab/>
        <w:t>AUX_PP1 #13 endorsement - switching off the internal calibration for Strip Map</w:t>
      </w:r>
    </w:p>
    <w:p w14:paraId="3990E72B" w14:textId="77777777" w:rsidR="00AA434C" w:rsidRPr="00AA434C" w:rsidRDefault="00AA434C" w:rsidP="00AA434C">
      <w:r w:rsidRPr="00AA434C">
        <w:t>17/06/2014 14:40</w:t>
      </w:r>
      <w:r w:rsidRPr="00AA434C">
        <w:tab/>
        <w:t>AUX_CAL #2 endorsement - RDB#2 upload on board</w:t>
      </w:r>
    </w:p>
    <w:p w14:paraId="3990E72C" w14:textId="77777777" w:rsidR="00AA434C" w:rsidRPr="00AA434C" w:rsidRDefault="00AA434C" w:rsidP="00AA434C">
      <w:r w:rsidRPr="00AA434C">
        <w:t>17/06/2014 14:40</w:t>
      </w:r>
      <w:r w:rsidRPr="00AA434C">
        <w:tab/>
        <w:t>AUX_INS #6 endorsement - RDB#2 upload on board</w:t>
      </w:r>
    </w:p>
    <w:p w14:paraId="3990E72D" w14:textId="77777777" w:rsidR="00AA434C" w:rsidRPr="00AA434C" w:rsidRDefault="00AA434C" w:rsidP="00AA434C">
      <w:r w:rsidRPr="00AA434C">
        <w:t>17/06/2014 14:40</w:t>
      </w:r>
      <w:r w:rsidRPr="00AA434C">
        <w:tab/>
        <w:t>AUX_PP1 #12 endorsement - RDB#2 upload on board</w:t>
      </w:r>
    </w:p>
    <w:p w14:paraId="3990E72E" w14:textId="77777777" w:rsidR="00AA434C" w:rsidRPr="00AA434C" w:rsidRDefault="00AA434C" w:rsidP="00E709F7">
      <w:r w:rsidRPr="00AA434C">
        <w:t>17/06/2014 14:40</w:t>
      </w:r>
      <w:r w:rsidRPr="00AA434C">
        <w:tab/>
        <w:t>AUX_PP2 #2 endorsement - RDB#2 upload on board</w:t>
      </w:r>
    </w:p>
    <w:p w14:paraId="3990E72F" w14:textId="77777777" w:rsidR="00AA434C" w:rsidRPr="00AA434C" w:rsidRDefault="00AA434C" w:rsidP="00AA434C">
      <w:pPr>
        <w:ind w:left="2124" w:hanging="2124"/>
      </w:pPr>
      <w:r w:rsidRPr="00AA434C">
        <w:t>12/06/2014 08:15</w:t>
      </w:r>
      <w:r w:rsidRPr="00AA434C">
        <w:tab/>
        <w:t>AUX_PP1 #11 endorsement - switching off the internal calibration for Strip Map</w:t>
      </w:r>
    </w:p>
    <w:p w14:paraId="3990E730" w14:textId="77777777" w:rsidR="00AA434C" w:rsidRPr="00AA434C" w:rsidRDefault="00AA434C" w:rsidP="00AA434C">
      <w:r w:rsidRPr="00AA434C">
        <w:t>04/06/2014 12:15</w:t>
      </w:r>
      <w:r w:rsidRPr="00AA434C">
        <w:tab/>
        <w:t>AUX_INS #5 endorsement - Internal Calibration switch ON</w:t>
      </w:r>
    </w:p>
    <w:p w14:paraId="3990E731" w14:textId="77777777" w:rsidR="00AA434C" w:rsidRPr="00AA434C" w:rsidRDefault="00AA434C" w:rsidP="00E709F7">
      <w:r w:rsidRPr="00AA434C">
        <w:t>04/06/2014 12:15</w:t>
      </w:r>
      <w:r w:rsidRPr="00AA434C">
        <w:tab/>
        <w:t>AUX_PP1 #10 endorsement - Internal Calibration switch ON</w:t>
      </w:r>
    </w:p>
    <w:p w14:paraId="3990E732" w14:textId="77777777" w:rsidR="00AA434C" w:rsidRPr="00AA434C" w:rsidRDefault="00AA434C" w:rsidP="00AA434C">
      <w:r w:rsidRPr="00AA434C">
        <w:t>23/05/2014 10:10</w:t>
      </w:r>
      <w:r w:rsidRPr="00AA434C">
        <w:tab/>
        <w:t>AUX_INS #4 endorsement - updated default values for internal delay</w:t>
      </w:r>
    </w:p>
    <w:p w14:paraId="3990E733" w14:textId="77777777" w:rsidR="00AA434C" w:rsidRPr="00AA434C" w:rsidRDefault="00AA434C" w:rsidP="00AA434C">
      <w:r w:rsidRPr="00AA434C">
        <w:t>19/05/2014 15:20</w:t>
      </w:r>
      <w:r w:rsidRPr="00AA434C">
        <w:tab/>
        <w:t>AUX_PP1 #9 endorsement - avoidance of saturation of SLC products</w:t>
      </w:r>
    </w:p>
    <w:p w14:paraId="3990E734" w14:textId="77777777" w:rsidR="00AA434C" w:rsidRPr="00AA434C" w:rsidRDefault="00AA434C" w:rsidP="00AA434C">
      <w:r w:rsidRPr="00AA434C">
        <w:t>28/04/2014 14:00</w:t>
      </w:r>
      <w:r w:rsidRPr="00AA434C">
        <w:tab/>
        <w:t>AUX_INS #3 endorsement - altitude of the sensor</w:t>
      </w:r>
    </w:p>
    <w:p w14:paraId="3990E735" w14:textId="77777777" w:rsidR="00AA434C" w:rsidRPr="00AA434C" w:rsidRDefault="00AA434C" w:rsidP="00AA434C">
      <w:r w:rsidRPr="00AA434C">
        <w:t>28/04/2014 14:00</w:t>
      </w:r>
      <w:r w:rsidRPr="00AA434C">
        <w:tab/>
        <w:t>AUX_PP1 #8 endorsement - DC threshold</w:t>
      </w:r>
    </w:p>
    <w:p w14:paraId="3990E736" w14:textId="77777777" w:rsidR="00AA434C" w:rsidRPr="00AA434C" w:rsidRDefault="00AA434C" w:rsidP="00AA434C">
      <w:r w:rsidRPr="00AA434C">
        <w:t>16/04/2014 15:20</w:t>
      </w:r>
      <w:r w:rsidRPr="00AA434C">
        <w:tab/>
        <w:t>AUX_PP1 #7 endorsement - EW and IW black quicklook</w:t>
      </w:r>
    </w:p>
    <w:p w14:paraId="3990E737" w14:textId="77777777" w:rsidR="00AA434C" w:rsidRPr="00AA434C" w:rsidRDefault="00AA434C" w:rsidP="00AA434C">
      <w:r w:rsidRPr="00AA434C">
        <w:t>16/04/2014 10:05</w:t>
      </w:r>
      <w:r w:rsidRPr="00AA434C">
        <w:tab/>
        <w:t>AUX_PP1 #6 endorsement - Gain values linear instead of dB</w:t>
      </w:r>
    </w:p>
    <w:p w14:paraId="3990E738" w14:textId="77777777" w:rsidR="00AA434C" w:rsidRPr="00AA434C" w:rsidRDefault="00AA434C" w:rsidP="00AA434C">
      <w:r w:rsidRPr="00AA434C">
        <w:t>11/04/2014 15:55</w:t>
      </w:r>
      <w:r w:rsidRPr="00AA434C">
        <w:tab/>
        <w:t>AUX_PP1 #5 endorsement - update QL Gain - same gain for EN and SM</w:t>
      </w:r>
    </w:p>
    <w:p w14:paraId="3990E739" w14:textId="77777777" w:rsidR="00AA434C" w:rsidRPr="00AA434C" w:rsidRDefault="00AA434C" w:rsidP="00AA434C">
      <w:r w:rsidRPr="00AA434C">
        <w:t>10/04/2014 17:00</w:t>
      </w:r>
      <w:r w:rsidRPr="00AA434C">
        <w:tab/>
        <w:t>AUX_PP1 #4 endorsement - orbitModelMargin too restrictive for EW</w:t>
      </w:r>
    </w:p>
    <w:p w14:paraId="3990E73A" w14:textId="77777777" w:rsidR="00AA434C" w:rsidRPr="00AA434C" w:rsidRDefault="00AA434C" w:rsidP="00AA434C">
      <w:pPr>
        <w:ind w:left="2124" w:hanging="2124"/>
      </w:pPr>
      <w:r w:rsidRPr="00AA434C">
        <w:t>09/04/2014 14:30</w:t>
      </w:r>
      <w:r w:rsidRPr="00AA434C">
        <w:tab/>
        <w:t>AUX_INS #2 endorsement - difference in the acquisition timelines between RDB and the data.</w:t>
      </w:r>
    </w:p>
    <w:p w14:paraId="3990E73B" w14:textId="77777777" w:rsidR="00AA434C" w:rsidRPr="00AA434C" w:rsidRDefault="00AA434C" w:rsidP="00AA434C">
      <w:r w:rsidRPr="00AA434C">
        <w:t>09/04/2014 08:40</w:t>
      </w:r>
      <w:r w:rsidRPr="00AA434C">
        <w:tab/>
        <w:t>AUX_PP1 #3 endorsement - to avoid full black data</w:t>
      </w:r>
    </w:p>
    <w:p w14:paraId="3990E73C" w14:textId="77777777" w:rsidR="00AA434C" w:rsidRPr="00AA434C" w:rsidRDefault="00AA434C" w:rsidP="00AA434C">
      <w:r w:rsidRPr="00AA434C">
        <w:t>08/04/2014 13:40</w:t>
      </w:r>
      <w:r w:rsidRPr="00AA434C">
        <w:tab/>
        <w:t>AUX_PP1 #2 endorsement - deleted</w:t>
      </w:r>
    </w:p>
    <w:p w14:paraId="3990E73D" w14:textId="77777777" w:rsidR="00AA434C" w:rsidRPr="00AA434C" w:rsidRDefault="00AA434C" w:rsidP="00AA434C">
      <w:r w:rsidRPr="00AA434C">
        <w:t>02/04/2014 13:40</w:t>
      </w:r>
      <w:r w:rsidRPr="00AA434C">
        <w:tab/>
        <w:t>AUX_CAL #1 endorsement - R</w:t>
      </w:r>
      <w:r w:rsidR="00E709F7">
        <w:t>DB</w:t>
      </w:r>
      <w:r w:rsidRPr="00AA434C">
        <w:t xml:space="preserve"> #1 - Before S1-A launch</w:t>
      </w:r>
    </w:p>
    <w:p w14:paraId="3990E73E" w14:textId="77777777" w:rsidR="00AA434C" w:rsidRPr="00AA434C" w:rsidRDefault="00AA434C" w:rsidP="00AA434C">
      <w:r w:rsidRPr="00AA434C">
        <w:t>02/04/2014 13:40</w:t>
      </w:r>
      <w:r w:rsidRPr="00AA434C">
        <w:tab/>
        <w:t>AUX_INS #1 endorsement - R</w:t>
      </w:r>
      <w:r w:rsidR="00E709F7">
        <w:t>DB</w:t>
      </w:r>
      <w:r w:rsidRPr="00AA434C">
        <w:t xml:space="preserve"> #1 - Before S1-A launch</w:t>
      </w:r>
    </w:p>
    <w:p w14:paraId="3990E73F" w14:textId="77777777" w:rsidR="00AA434C" w:rsidRPr="00AA434C" w:rsidRDefault="00AA434C" w:rsidP="00AA434C">
      <w:r w:rsidRPr="00AA434C">
        <w:t>02/04/2014 13:40</w:t>
      </w:r>
      <w:r w:rsidRPr="00AA434C">
        <w:tab/>
        <w:t>AUX_PP1 #1 endorsement - R</w:t>
      </w:r>
      <w:r w:rsidR="00E709F7">
        <w:t>DB</w:t>
      </w:r>
      <w:r w:rsidRPr="00AA434C">
        <w:t xml:space="preserve"> #1 - Before S1-A launch</w:t>
      </w:r>
    </w:p>
    <w:p w14:paraId="3990E740" w14:textId="77777777" w:rsidR="00AA434C" w:rsidRPr="00AA434C" w:rsidRDefault="00AA434C" w:rsidP="00E709F7">
      <w:r w:rsidRPr="00AA434C">
        <w:t>02/04/2014 13:40</w:t>
      </w:r>
      <w:r w:rsidRPr="00AA434C">
        <w:tab/>
        <w:t>AUX_PP2 #1 endorsement - R</w:t>
      </w:r>
      <w:r w:rsidR="00E709F7">
        <w:t>DB</w:t>
      </w:r>
      <w:r w:rsidRPr="00AA434C">
        <w:t xml:space="preserve"> #1 - Before S1-A launch</w:t>
      </w:r>
    </w:p>
    <w:p w14:paraId="3990E741" w14:textId="77777777" w:rsidR="00AA434C" w:rsidRDefault="00AA434C" w:rsidP="008C5537"/>
    <w:p w14:paraId="3990E742" w14:textId="77777777" w:rsidR="00E709F7" w:rsidRDefault="00E709F7" w:rsidP="008C5537">
      <w:r>
        <w:t>Dissemination of ADF files related to RDB#3 is expected in September before its uplink on the platform.</w:t>
      </w:r>
    </w:p>
    <w:p w14:paraId="3990E743" w14:textId="77777777" w:rsidR="007E3FF7" w:rsidRDefault="007E3FF7" w:rsidP="007E3FF7">
      <w:pPr>
        <w:shd w:val="clear" w:color="auto" w:fill="DBE5F1" w:themeFill="accent1" w:themeFillTint="33"/>
      </w:pPr>
    </w:p>
    <w:p w14:paraId="3990E744" w14:textId="77777777" w:rsidR="007E3FF7" w:rsidRDefault="007E3FF7" w:rsidP="007E3FF7">
      <w:pPr>
        <w:shd w:val="clear" w:color="auto" w:fill="DBE5F1" w:themeFill="accent1" w:themeFillTint="33"/>
      </w:pPr>
      <w:r>
        <w:t>For the Routine Phase, the ADF files related to a new RDB must be circulated through the PDGS before the RDB upload on board.</w:t>
      </w:r>
    </w:p>
    <w:p w14:paraId="3990E745" w14:textId="77777777" w:rsidR="007E3FF7" w:rsidRDefault="007E3FF7" w:rsidP="007E3FF7">
      <w:pPr>
        <w:shd w:val="clear" w:color="auto" w:fill="DBE5F1" w:themeFill="accent1" w:themeFillTint="33"/>
      </w:pPr>
    </w:p>
    <w:p w14:paraId="3990E746" w14:textId="77777777" w:rsidR="00DF25F6" w:rsidRDefault="00DF25F6" w:rsidP="00DF25F6">
      <w:pPr>
        <w:pStyle w:val="Heading3"/>
      </w:pPr>
      <w:bookmarkStart w:id="831" w:name="_Toc398190272"/>
      <w:bookmarkStart w:id="832" w:name="_Toc399940656"/>
      <w:r>
        <w:lastRenderedPageBreak/>
        <w:t xml:space="preserve">ADF </w:t>
      </w:r>
      <w:r w:rsidRPr="00DF25F6">
        <w:t>Product name</w:t>
      </w:r>
      <w:bookmarkEnd w:id="831"/>
      <w:bookmarkEnd w:id="832"/>
      <w:r w:rsidRPr="00DF25F6">
        <w:t xml:space="preserve"> </w:t>
      </w:r>
    </w:p>
    <w:p w14:paraId="3990E747" w14:textId="77777777" w:rsidR="00107AEB" w:rsidRPr="007542CB" w:rsidRDefault="00107AEB" w:rsidP="00107AEB">
      <w:r w:rsidRPr="007542CB">
        <w:t xml:space="preserve">Reference:  QC Web server / Sheet IPF ADF </w:t>
      </w:r>
    </w:p>
    <w:p w14:paraId="3990E748" w14:textId="77777777" w:rsidR="00287E1A" w:rsidRDefault="00287E1A" w:rsidP="00287E1A">
      <w:pPr>
        <w:rPr>
          <w:rStyle w:val="Strong"/>
          <w:sz w:val="24"/>
        </w:rPr>
      </w:pPr>
      <w:bookmarkStart w:id="833" w:name="_Toc398190273"/>
    </w:p>
    <w:p w14:paraId="3990E749" w14:textId="77777777" w:rsidR="00287E1A" w:rsidRPr="00FC791C" w:rsidRDefault="00DF25F6" w:rsidP="00287E1A">
      <w:pPr>
        <w:pStyle w:val="Titreno-index"/>
        <w:rPr>
          <w:rStyle w:val="Strong"/>
          <w:b/>
        </w:rPr>
      </w:pPr>
      <w:r w:rsidRPr="007542CB">
        <w:rPr>
          <w:rStyle w:val="Strong"/>
          <w:b/>
        </w:rPr>
        <w:t>L1 Processor Parameters [AUX_PP1]</w:t>
      </w:r>
      <w:bookmarkEnd w:id="8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8"/>
      </w:tblGrid>
      <w:tr w:rsidR="007E3FF7" w:rsidRPr="004A2538" w14:paraId="3990E74B" w14:textId="77777777" w:rsidTr="00DF25F6">
        <w:trPr>
          <w:tblCellSpacing w:w="15" w:type="dxa"/>
        </w:trPr>
        <w:tc>
          <w:tcPr>
            <w:tcW w:w="0" w:type="auto"/>
            <w:vAlign w:val="center"/>
            <w:hideMark/>
          </w:tcPr>
          <w:p w14:paraId="3990E74A" w14:textId="77777777" w:rsidR="007E3FF7" w:rsidRPr="00112118" w:rsidRDefault="007E3FF7" w:rsidP="007E3FF7">
            <w:pPr>
              <w:rPr>
                <w:lang w:val="fr-FR"/>
              </w:rPr>
            </w:pPr>
            <w:r w:rsidRPr="00112118">
              <w:rPr>
                <w:lang w:val="fr-FR"/>
              </w:rPr>
              <w:t>AUX_PP1 #1</w:t>
            </w:r>
            <w:r>
              <w:rPr>
                <w:lang w:val="fr-FR"/>
              </w:rPr>
              <w:t>6</w:t>
            </w:r>
            <w:r w:rsidRPr="00112118">
              <w:rPr>
                <w:lang w:val="fr-FR"/>
              </w:rPr>
              <w:t xml:space="preserve"> :</w:t>
            </w:r>
            <w:r>
              <w:rPr>
                <w:lang w:val="fr-FR"/>
              </w:rPr>
              <w:t xml:space="preserve"> </w:t>
            </w:r>
            <w:hyperlink r:id="rId252" w:history="1">
              <w:r w:rsidRPr="007E3FF7">
                <w:rPr>
                  <w:rStyle w:val="Hyperlink"/>
                  <w:lang w:val="fr-FR"/>
                </w:rPr>
                <w:t>S1A_AUX_PP1_V20140716T130000_G20140829T093320.SAFE</w:t>
              </w:r>
            </w:hyperlink>
          </w:p>
        </w:tc>
      </w:tr>
      <w:tr w:rsidR="00DF25F6" w:rsidRPr="004A2538" w14:paraId="3990E74D" w14:textId="77777777" w:rsidTr="00DF25F6">
        <w:trPr>
          <w:tblCellSpacing w:w="15" w:type="dxa"/>
        </w:trPr>
        <w:tc>
          <w:tcPr>
            <w:tcW w:w="0" w:type="auto"/>
            <w:vAlign w:val="center"/>
            <w:hideMark/>
          </w:tcPr>
          <w:p w14:paraId="3990E74C" w14:textId="77777777" w:rsidR="00DF25F6" w:rsidRPr="00112118" w:rsidRDefault="00107AEB" w:rsidP="00DF25F6">
            <w:pPr>
              <w:rPr>
                <w:sz w:val="24"/>
                <w:lang w:val="fr-FR"/>
              </w:rPr>
            </w:pPr>
            <w:r w:rsidRPr="00112118">
              <w:rPr>
                <w:lang w:val="fr-FR"/>
              </w:rPr>
              <w:t xml:space="preserve">AUX_PP1 #15 : </w:t>
            </w:r>
            <w:hyperlink r:id="rId253" w:history="1">
              <w:r w:rsidR="00DF25F6" w:rsidRPr="00112118">
                <w:rPr>
                  <w:rStyle w:val="Hyperlink"/>
                  <w:lang w:val="fr-FR"/>
                </w:rPr>
                <w:t>S1A_AUX_PP1_V20140716T130000_G20140725T141417.SAFE</w:t>
              </w:r>
            </w:hyperlink>
          </w:p>
        </w:tc>
      </w:tr>
      <w:tr w:rsidR="00DF25F6" w:rsidRPr="004A2538" w14:paraId="3990E74F" w14:textId="77777777" w:rsidTr="00DF25F6">
        <w:trPr>
          <w:tblCellSpacing w:w="15" w:type="dxa"/>
        </w:trPr>
        <w:tc>
          <w:tcPr>
            <w:tcW w:w="0" w:type="auto"/>
            <w:vAlign w:val="center"/>
            <w:hideMark/>
          </w:tcPr>
          <w:p w14:paraId="3990E74E" w14:textId="77777777" w:rsidR="00DF25F6" w:rsidRPr="00112118" w:rsidRDefault="00107AEB" w:rsidP="00DF25F6">
            <w:pPr>
              <w:rPr>
                <w:sz w:val="24"/>
                <w:lang w:val="fr-FR"/>
              </w:rPr>
            </w:pPr>
            <w:r w:rsidRPr="00112118">
              <w:rPr>
                <w:lang w:val="fr-FR"/>
              </w:rPr>
              <w:t xml:space="preserve">AUX_PP1 #14 : </w:t>
            </w:r>
            <w:hyperlink r:id="rId254" w:history="1">
              <w:r w:rsidR="00DF25F6" w:rsidRPr="00112118">
                <w:rPr>
                  <w:rStyle w:val="Hyperlink"/>
                  <w:lang w:val="fr-FR"/>
                </w:rPr>
                <w:t>S1A_AUX_PP1_V20140716T130000_G20140716T124600.SAFE</w:t>
              </w:r>
            </w:hyperlink>
          </w:p>
        </w:tc>
      </w:tr>
      <w:tr w:rsidR="00DF25F6" w:rsidRPr="004A2538" w14:paraId="3990E751" w14:textId="77777777" w:rsidTr="00DF25F6">
        <w:trPr>
          <w:tblCellSpacing w:w="15" w:type="dxa"/>
        </w:trPr>
        <w:tc>
          <w:tcPr>
            <w:tcW w:w="0" w:type="auto"/>
            <w:vAlign w:val="center"/>
            <w:hideMark/>
          </w:tcPr>
          <w:p w14:paraId="3990E750" w14:textId="77777777" w:rsidR="00DF25F6" w:rsidRPr="00112118" w:rsidRDefault="00107AEB" w:rsidP="00DF25F6">
            <w:pPr>
              <w:rPr>
                <w:sz w:val="24"/>
                <w:lang w:val="fr-FR"/>
              </w:rPr>
            </w:pPr>
            <w:r w:rsidRPr="00112118">
              <w:rPr>
                <w:lang w:val="fr-FR"/>
              </w:rPr>
              <w:t xml:space="preserve">AUX_PP1 #13 : </w:t>
            </w:r>
            <w:hyperlink r:id="rId255" w:history="1">
              <w:r w:rsidR="00DF25F6" w:rsidRPr="00112118">
                <w:rPr>
                  <w:rStyle w:val="Hyperlink"/>
                  <w:lang w:val="fr-FR"/>
                </w:rPr>
                <w:t>S1A_AUX_PP1_V20140616T133701_G20140618T073154.SAFE</w:t>
              </w:r>
            </w:hyperlink>
          </w:p>
        </w:tc>
      </w:tr>
      <w:tr w:rsidR="00DF25F6" w:rsidRPr="004A2538" w14:paraId="3990E753" w14:textId="77777777" w:rsidTr="00DF25F6">
        <w:trPr>
          <w:tblCellSpacing w:w="15" w:type="dxa"/>
        </w:trPr>
        <w:tc>
          <w:tcPr>
            <w:tcW w:w="0" w:type="auto"/>
            <w:vAlign w:val="center"/>
            <w:hideMark/>
          </w:tcPr>
          <w:p w14:paraId="3990E752" w14:textId="77777777" w:rsidR="00DF25F6" w:rsidRPr="00112118" w:rsidRDefault="00107AEB" w:rsidP="00DF25F6">
            <w:pPr>
              <w:rPr>
                <w:sz w:val="24"/>
                <w:lang w:val="fr-FR"/>
              </w:rPr>
            </w:pPr>
            <w:r w:rsidRPr="00112118">
              <w:rPr>
                <w:lang w:val="fr-FR"/>
              </w:rPr>
              <w:t xml:space="preserve">AUX_PP1 #12 : </w:t>
            </w:r>
            <w:hyperlink r:id="rId256" w:history="1">
              <w:r w:rsidR="00DF25F6" w:rsidRPr="00112118">
                <w:rPr>
                  <w:rStyle w:val="Hyperlink"/>
                  <w:lang w:val="fr-FR"/>
                </w:rPr>
                <w:t>S1A_AUX_PP1_V20140616T133700_G20140617T144608.SAFE</w:t>
              </w:r>
            </w:hyperlink>
          </w:p>
        </w:tc>
      </w:tr>
      <w:tr w:rsidR="00DF25F6" w:rsidRPr="004A2538" w14:paraId="3990E755" w14:textId="77777777" w:rsidTr="00DF25F6">
        <w:trPr>
          <w:tblCellSpacing w:w="15" w:type="dxa"/>
        </w:trPr>
        <w:tc>
          <w:tcPr>
            <w:tcW w:w="0" w:type="auto"/>
            <w:vAlign w:val="center"/>
            <w:hideMark/>
          </w:tcPr>
          <w:p w14:paraId="3990E754" w14:textId="77777777" w:rsidR="00DF25F6" w:rsidRPr="00112118" w:rsidRDefault="00107AEB" w:rsidP="00DF25F6">
            <w:pPr>
              <w:rPr>
                <w:sz w:val="24"/>
                <w:lang w:val="fr-FR"/>
              </w:rPr>
            </w:pPr>
            <w:r w:rsidRPr="00112118">
              <w:rPr>
                <w:lang w:val="fr-FR"/>
              </w:rPr>
              <w:t xml:space="preserve">AUX_PP1 #11 : </w:t>
            </w:r>
            <w:hyperlink r:id="rId257" w:history="1">
              <w:r w:rsidR="00DF25F6" w:rsidRPr="00112118">
                <w:rPr>
                  <w:rStyle w:val="Hyperlink"/>
                  <w:lang w:val="fr-FR"/>
                </w:rPr>
                <w:t>S1A_AUX_PP1_V20140612T080000_G20140612T081052.SAFE</w:t>
              </w:r>
            </w:hyperlink>
          </w:p>
        </w:tc>
      </w:tr>
      <w:tr w:rsidR="00DF25F6" w:rsidRPr="004A2538" w14:paraId="3990E757" w14:textId="77777777" w:rsidTr="00DF25F6">
        <w:trPr>
          <w:tblCellSpacing w:w="15" w:type="dxa"/>
        </w:trPr>
        <w:tc>
          <w:tcPr>
            <w:tcW w:w="0" w:type="auto"/>
            <w:vAlign w:val="center"/>
            <w:hideMark/>
          </w:tcPr>
          <w:p w14:paraId="3990E756" w14:textId="77777777" w:rsidR="00DF25F6" w:rsidRPr="00112118" w:rsidRDefault="00107AEB" w:rsidP="00DF25F6">
            <w:pPr>
              <w:rPr>
                <w:sz w:val="24"/>
                <w:lang w:val="fr-FR"/>
              </w:rPr>
            </w:pPr>
            <w:r w:rsidRPr="00112118">
              <w:rPr>
                <w:lang w:val="fr-FR"/>
              </w:rPr>
              <w:t xml:space="preserve">AUX_PP1 #10: </w:t>
            </w:r>
            <w:hyperlink r:id="rId258" w:history="1">
              <w:r w:rsidR="00DF25F6" w:rsidRPr="00112118">
                <w:rPr>
                  <w:rStyle w:val="Hyperlink"/>
                  <w:lang w:val="fr-FR"/>
                </w:rPr>
                <w:t>S1A_AUX_PP1_V20140604T010000_G20140604T101255.SAFE</w:t>
              </w:r>
            </w:hyperlink>
          </w:p>
        </w:tc>
      </w:tr>
      <w:tr w:rsidR="00DF25F6" w:rsidRPr="004A2538" w14:paraId="3990E759" w14:textId="77777777" w:rsidTr="00DF25F6">
        <w:trPr>
          <w:tblCellSpacing w:w="15" w:type="dxa"/>
        </w:trPr>
        <w:tc>
          <w:tcPr>
            <w:tcW w:w="0" w:type="auto"/>
            <w:vAlign w:val="center"/>
            <w:hideMark/>
          </w:tcPr>
          <w:p w14:paraId="3990E758" w14:textId="77777777" w:rsidR="00DF25F6" w:rsidRPr="00112118" w:rsidRDefault="00107AEB" w:rsidP="00DF25F6">
            <w:pPr>
              <w:rPr>
                <w:sz w:val="24"/>
                <w:lang w:val="fr-FR"/>
              </w:rPr>
            </w:pPr>
            <w:r w:rsidRPr="00112118">
              <w:rPr>
                <w:lang w:val="fr-FR"/>
              </w:rPr>
              <w:t xml:space="preserve">AUX_PP1 #9 : </w:t>
            </w:r>
            <w:hyperlink r:id="rId259" w:history="1">
              <w:r w:rsidR="00DF25F6" w:rsidRPr="00112118">
                <w:rPr>
                  <w:rStyle w:val="Hyperlink"/>
                  <w:lang w:val="fr-FR"/>
                </w:rPr>
                <w:t>S1A_AUX_PP1_V20140519T010000_G20140519T151430.SAFE</w:t>
              </w:r>
            </w:hyperlink>
          </w:p>
        </w:tc>
      </w:tr>
      <w:tr w:rsidR="00DF25F6" w:rsidRPr="004A2538" w14:paraId="3990E75B" w14:textId="77777777" w:rsidTr="00DF25F6">
        <w:trPr>
          <w:tblCellSpacing w:w="15" w:type="dxa"/>
        </w:trPr>
        <w:tc>
          <w:tcPr>
            <w:tcW w:w="0" w:type="auto"/>
            <w:vAlign w:val="center"/>
            <w:hideMark/>
          </w:tcPr>
          <w:p w14:paraId="3990E75A" w14:textId="77777777" w:rsidR="00DF25F6" w:rsidRPr="00112118" w:rsidRDefault="00107AEB" w:rsidP="00DF25F6">
            <w:pPr>
              <w:rPr>
                <w:sz w:val="24"/>
                <w:lang w:val="fr-FR"/>
              </w:rPr>
            </w:pPr>
            <w:r w:rsidRPr="00112118">
              <w:rPr>
                <w:lang w:val="fr-FR"/>
              </w:rPr>
              <w:t xml:space="preserve">AUX_PP1 #8 : </w:t>
            </w:r>
            <w:hyperlink r:id="rId260" w:history="1">
              <w:r w:rsidR="00DF25F6" w:rsidRPr="00112118">
                <w:rPr>
                  <w:rStyle w:val="Hyperlink"/>
                  <w:lang w:val="fr-FR"/>
                </w:rPr>
                <w:t>S1A_AUX_PP1_V20140411T000100_G20140428T140053.SAFE</w:t>
              </w:r>
            </w:hyperlink>
          </w:p>
        </w:tc>
      </w:tr>
      <w:tr w:rsidR="00DF25F6" w:rsidRPr="004A2538" w14:paraId="3990E75D" w14:textId="77777777" w:rsidTr="00DF25F6">
        <w:trPr>
          <w:tblCellSpacing w:w="15" w:type="dxa"/>
        </w:trPr>
        <w:tc>
          <w:tcPr>
            <w:tcW w:w="0" w:type="auto"/>
            <w:vAlign w:val="center"/>
            <w:hideMark/>
          </w:tcPr>
          <w:p w14:paraId="3990E75C" w14:textId="77777777" w:rsidR="00DF25F6" w:rsidRPr="00112118" w:rsidRDefault="00107AEB" w:rsidP="00DF25F6">
            <w:pPr>
              <w:rPr>
                <w:sz w:val="24"/>
                <w:lang w:val="fr-FR"/>
              </w:rPr>
            </w:pPr>
            <w:r w:rsidRPr="00112118">
              <w:rPr>
                <w:lang w:val="fr-FR"/>
              </w:rPr>
              <w:t xml:space="preserve">AUX_PP1 #7 : </w:t>
            </w:r>
            <w:hyperlink r:id="rId261" w:history="1">
              <w:r w:rsidR="00DF25F6" w:rsidRPr="00112118">
                <w:rPr>
                  <w:rStyle w:val="Hyperlink"/>
                  <w:lang w:val="fr-FR"/>
                </w:rPr>
                <w:t>S1A_AUX_PP1_V20140406T010000_G20140416T151913.SAFE</w:t>
              </w:r>
            </w:hyperlink>
          </w:p>
        </w:tc>
      </w:tr>
      <w:tr w:rsidR="00DF25F6" w:rsidRPr="004A2538" w14:paraId="3990E75F" w14:textId="77777777" w:rsidTr="00DF25F6">
        <w:trPr>
          <w:tblCellSpacing w:w="15" w:type="dxa"/>
        </w:trPr>
        <w:tc>
          <w:tcPr>
            <w:tcW w:w="0" w:type="auto"/>
            <w:vAlign w:val="center"/>
            <w:hideMark/>
          </w:tcPr>
          <w:p w14:paraId="3990E75E" w14:textId="77777777" w:rsidR="00DF25F6" w:rsidRPr="00112118" w:rsidRDefault="00107AEB" w:rsidP="00DF25F6">
            <w:pPr>
              <w:rPr>
                <w:sz w:val="24"/>
                <w:lang w:val="fr-FR"/>
              </w:rPr>
            </w:pPr>
            <w:r w:rsidRPr="00112118">
              <w:rPr>
                <w:lang w:val="fr-FR"/>
              </w:rPr>
              <w:t xml:space="preserve">AUX_PP1 #6 : </w:t>
            </w:r>
            <w:hyperlink r:id="rId262" w:history="1">
              <w:r w:rsidR="00DF25F6" w:rsidRPr="00112118">
                <w:rPr>
                  <w:rStyle w:val="Hyperlink"/>
                  <w:lang w:val="fr-FR"/>
                </w:rPr>
                <w:t>S1A_AUX_PP1_V20140406T010000_G20140416T100055.SAFE</w:t>
              </w:r>
            </w:hyperlink>
          </w:p>
        </w:tc>
      </w:tr>
      <w:tr w:rsidR="00DF25F6" w:rsidRPr="004A2538" w14:paraId="3990E761" w14:textId="77777777" w:rsidTr="00DF25F6">
        <w:trPr>
          <w:tblCellSpacing w:w="15" w:type="dxa"/>
        </w:trPr>
        <w:tc>
          <w:tcPr>
            <w:tcW w:w="0" w:type="auto"/>
            <w:vAlign w:val="center"/>
            <w:hideMark/>
          </w:tcPr>
          <w:p w14:paraId="3990E760" w14:textId="77777777" w:rsidR="00DF25F6" w:rsidRPr="00112118" w:rsidRDefault="00107AEB" w:rsidP="00DF25F6">
            <w:pPr>
              <w:rPr>
                <w:sz w:val="24"/>
                <w:lang w:val="fr-FR"/>
              </w:rPr>
            </w:pPr>
            <w:r w:rsidRPr="00112118">
              <w:rPr>
                <w:lang w:val="fr-FR"/>
              </w:rPr>
              <w:t xml:space="preserve">AUX_PP1 #5 : </w:t>
            </w:r>
            <w:hyperlink r:id="rId263" w:history="1">
              <w:r w:rsidR="00DF25F6" w:rsidRPr="00112118">
                <w:rPr>
                  <w:rStyle w:val="Hyperlink"/>
                  <w:lang w:val="fr-FR"/>
                </w:rPr>
                <w:t>S1A_AUX_PP1_V20140406T010000_G20140411T155804.SAFE</w:t>
              </w:r>
            </w:hyperlink>
          </w:p>
        </w:tc>
      </w:tr>
      <w:tr w:rsidR="00DF25F6" w:rsidRPr="004A2538" w14:paraId="3990E763" w14:textId="77777777" w:rsidTr="00DF25F6">
        <w:trPr>
          <w:tblCellSpacing w:w="15" w:type="dxa"/>
        </w:trPr>
        <w:tc>
          <w:tcPr>
            <w:tcW w:w="0" w:type="auto"/>
            <w:vAlign w:val="center"/>
            <w:hideMark/>
          </w:tcPr>
          <w:p w14:paraId="3990E762" w14:textId="77777777" w:rsidR="00DF25F6" w:rsidRPr="00112118" w:rsidRDefault="00107AEB" w:rsidP="00DF25F6">
            <w:pPr>
              <w:rPr>
                <w:sz w:val="24"/>
                <w:lang w:val="fr-FR"/>
              </w:rPr>
            </w:pPr>
            <w:r w:rsidRPr="00112118">
              <w:rPr>
                <w:lang w:val="fr-FR"/>
              </w:rPr>
              <w:t xml:space="preserve">AUX_PP1 #4 : </w:t>
            </w:r>
            <w:hyperlink r:id="rId264" w:history="1">
              <w:r w:rsidR="00DF25F6" w:rsidRPr="00112118">
                <w:rPr>
                  <w:rStyle w:val="Hyperlink"/>
                  <w:lang w:val="fr-FR"/>
                </w:rPr>
                <w:t>S1A_AUX_PP1_V20140406T010000_G20140410T165451.SAFE</w:t>
              </w:r>
            </w:hyperlink>
          </w:p>
        </w:tc>
      </w:tr>
      <w:tr w:rsidR="00DF25F6" w:rsidRPr="004A2538" w14:paraId="3990E765" w14:textId="77777777" w:rsidTr="00DF25F6">
        <w:trPr>
          <w:tblCellSpacing w:w="15" w:type="dxa"/>
        </w:trPr>
        <w:tc>
          <w:tcPr>
            <w:tcW w:w="0" w:type="auto"/>
            <w:vAlign w:val="center"/>
            <w:hideMark/>
          </w:tcPr>
          <w:p w14:paraId="3990E764" w14:textId="77777777" w:rsidR="00DF25F6" w:rsidRPr="00112118" w:rsidRDefault="00107AEB" w:rsidP="00107AEB">
            <w:pPr>
              <w:rPr>
                <w:sz w:val="24"/>
                <w:lang w:val="fr-FR"/>
              </w:rPr>
            </w:pPr>
            <w:r w:rsidRPr="00112118">
              <w:rPr>
                <w:lang w:val="fr-FR"/>
              </w:rPr>
              <w:t xml:space="preserve">AUX_PP1 #3 : </w:t>
            </w:r>
            <w:hyperlink r:id="rId265" w:history="1">
              <w:r w:rsidR="00DF25F6" w:rsidRPr="00112118">
                <w:rPr>
                  <w:rStyle w:val="Hyperlink"/>
                  <w:lang w:val="fr-FR"/>
                </w:rPr>
                <w:t>S1A_AUX_PP1_V20140406T010000_G20140409T084327.SAFE</w:t>
              </w:r>
            </w:hyperlink>
          </w:p>
        </w:tc>
      </w:tr>
      <w:tr w:rsidR="00DF25F6" w:rsidRPr="004A2538" w14:paraId="3990E767" w14:textId="77777777" w:rsidTr="00DF25F6">
        <w:trPr>
          <w:tblCellSpacing w:w="15" w:type="dxa"/>
        </w:trPr>
        <w:tc>
          <w:tcPr>
            <w:tcW w:w="0" w:type="auto"/>
            <w:vAlign w:val="center"/>
            <w:hideMark/>
          </w:tcPr>
          <w:p w14:paraId="3990E766" w14:textId="77777777" w:rsidR="00DF25F6" w:rsidRPr="00112118" w:rsidRDefault="00107AEB" w:rsidP="00DF25F6">
            <w:pPr>
              <w:rPr>
                <w:sz w:val="24"/>
                <w:lang w:val="fr-FR"/>
              </w:rPr>
            </w:pPr>
            <w:r w:rsidRPr="00112118">
              <w:rPr>
                <w:lang w:val="fr-FR"/>
              </w:rPr>
              <w:t xml:space="preserve">AUX_PP1 #1 : </w:t>
            </w:r>
            <w:hyperlink r:id="rId266" w:history="1">
              <w:r w:rsidR="00DF25F6" w:rsidRPr="00112118">
                <w:rPr>
                  <w:rStyle w:val="Hyperlink"/>
                  <w:lang w:val="fr-FR"/>
                </w:rPr>
                <w:t>S1A_AUX_PP1_V20140402T000000_G20140402T134409.SAFE</w:t>
              </w:r>
            </w:hyperlink>
          </w:p>
        </w:tc>
      </w:tr>
    </w:tbl>
    <w:p w14:paraId="3990E768" w14:textId="77777777" w:rsidR="00287E1A" w:rsidRPr="00205809" w:rsidRDefault="00287E1A" w:rsidP="00287E1A">
      <w:pPr>
        <w:rPr>
          <w:b/>
          <w:sz w:val="24"/>
          <w:lang w:val="fr-FR"/>
        </w:rPr>
      </w:pPr>
      <w:bookmarkStart w:id="834" w:name="_Toc398190274"/>
    </w:p>
    <w:p w14:paraId="3990E769" w14:textId="77777777" w:rsidR="00DF25F6" w:rsidRPr="007E3FF7" w:rsidRDefault="00DF25F6" w:rsidP="007542CB">
      <w:pPr>
        <w:pStyle w:val="Titreno-index"/>
      </w:pPr>
      <w:r w:rsidRPr="007E3FF7">
        <w:t>Calibration Auxiliary Data [AUX_CAL]</w:t>
      </w:r>
      <w:bookmarkEnd w:id="8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15"/>
      </w:tblGrid>
      <w:tr w:rsidR="00DF25F6" w:rsidRPr="004A2538" w14:paraId="3990E76B" w14:textId="77777777" w:rsidTr="00DF25F6">
        <w:trPr>
          <w:tblCellSpacing w:w="15" w:type="dxa"/>
        </w:trPr>
        <w:tc>
          <w:tcPr>
            <w:tcW w:w="0" w:type="auto"/>
            <w:vAlign w:val="center"/>
            <w:hideMark/>
          </w:tcPr>
          <w:p w14:paraId="3990E76A" w14:textId="77777777" w:rsidR="00DF25F6" w:rsidRPr="00112118" w:rsidRDefault="00107AEB">
            <w:pPr>
              <w:rPr>
                <w:sz w:val="24"/>
                <w:lang w:val="fr-FR"/>
              </w:rPr>
            </w:pPr>
            <w:r w:rsidRPr="00112118">
              <w:rPr>
                <w:lang w:val="fr-FR"/>
              </w:rPr>
              <w:t xml:space="preserve">AUX_CAL #2 : </w:t>
            </w:r>
            <w:hyperlink r:id="rId267" w:history="1">
              <w:r w:rsidR="00DF25F6" w:rsidRPr="00112118">
                <w:rPr>
                  <w:rStyle w:val="Hyperlink"/>
                  <w:lang w:val="fr-FR"/>
                </w:rPr>
                <w:t>S1A_AUX_CAL_V20140616T133700_G20140617T144349.SAFE</w:t>
              </w:r>
            </w:hyperlink>
          </w:p>
        </w:tc>
      </w:tr>
      <w:tr w:rsidR="00DF25F6" w:rsidRPr="004A2538" w14:paraId="3990E76D" w14:textId="77777777" w:rsidTr="00DF25F6">
        <w:trPr>
          <w:tblCellSpacing w:w="15" w:type="dxa"/>
        </w:trPr>
        <w:tc>
          <w:tcPr>
            <w:tcW w:w="0" w:type="auto"/>
            <w:vAlign w:val="center"/>
            <w:hideMark/>
          </w:tcPr>
          <w:p w14:paraId="3990E76C" w14:textId="77777777" w:rsidR="00DF25F6" w:rsidRPr="00112118" w:rsidRDefault="00107AEB" w:rsidP="00107AEB">
            <w:pPr>
              <w:rPr>
                <w:sz w:val="24"/>
                <w:lang w:val="fr-FR"/>
              </w:rPr>
            </w:pPr>
            <w:r w:rsidRPr="00112118">
              <w:rPr>
                <w:lang w:val="fr-FR"/>
              </w:rPr>
              <w:t xml:space="preserve">AUX_CAL #1 : </w:t>
            </w:r>
            <w:hyperlink r:id="rId268" w:history="1">
              <w:r w:rsidR="00DF25F6" w:rsidRPr="00112118">
                <w:rPr>
                  <w:rStyle w:val="Hyperlink"/>
                  <w:lang w:val="fr-FR"/>
                </w:rPr>
                <w:t>S1A_AUX_CAL_V20140402T000000_G20140402T133909.SAFE</w:t>
              </w:r>
            </w:hyperlink>
          </w:p>
        </w:tc>
      </w:tr>
    </w:tbl>
    <w:p w14:paraId="3990E76E" w14:textId="77777777" w:rsidR="00DF25F6" w:rsidRPr="00010DF0" w:rsidRDefault="00DF25F6" w:rsidP="007542CB">
      <w:pPr>
        <w:pStyle w:val="Titreno-index"/>
        <w:rPr>
          <w:lang w:val="fr-FR"/>
        </w:rPr>
      </w:pPr>
      <w:bookmarkStart w:id="835" w:name="_Toc398190275"/>
      <w:r w:rsidRPr="00010DF0">
        <w:rPr>
          <w:lang w:val="fr-FR"/>
        </w:rPr>
        <w:t>Instrument Auxiliary Data [AUX_INS]</w:t>
      </w:r>
      <w:bookmarkEnd w:id="8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6"/>
      </w:tblGrid>
      <w:tr w:rsidR="00DF25F6" w:rsidRPr="004A2538" w14:paraId="3990E770" w14:textId="77777777" w:rsidTr="00DF25F6">
        <w:trPr>
          <w:tblCellSpacing w:w="15" w:type="dxa"/>
        </w:trPr>
        <w:tc>
          <w:tcPr>
            <w:tcW w:w="0" w:type="auto"/>
            <w:vAlign w:val="center"/>
            <w:hideMark/>
          </w:tcPr>
          <w:p w14:paraId="3990E76F" w14:textId="77777777" w:rsidR="00DF25F6" w:rsidRPr="00112118" w:rsidRDefault="00107AEB">
            <w:pPr>
              <w:rPr>
                <w:sz w:val="24"/>
                <w:lang w:val="fr-FR"/>
              </w:rPr>
            </w:pPr>
            <w:r w:rsidRPr="00112118">
              <w:rPr>
                <w:lang w:val="fr-FR"/>
              </w:rPr>
              <w:t xml:space="preserve">AUX_INS #8 : </w:t>
            </w:r>
            <w:hyperlink r:id="rId269" w:history="1">
              <w:r w:rsidR="00DF25F6" w:rsidRPr="00112118">
                <w:rPr>
                  <w:rStyle w:val="Hyperlink"/>
                  <w:lang w:val="fr-FR"/>
                </w:rPr>
                <w:t>S1A_AUX_INS_V20140716T130000_G20140730T074847.SAFE</w:t>
              </w:r>
            </w:hyperlink>
          </w:p>
        </w:tc>
      </w:tr>
      <w:tr w:rsidR="00DF25F6" w:rsidRPr="004A2538" w14:paraId="3990E772" w14:textId="77777777" w:rsidTr="00DF25F6">
        <w:trPr>
          <w:tblCellSpacing w:w="15" w:type="dxa"/>
        </w:trPr>
        <w:tc>
          <w:tcPr>
            <w:tcW w:w="0" w:type="auto"/>
            <w:vAlign w:val="center"/>
            <w:hideMark/>
          </w:tcPr>
          <w:p w14:paraId="3990E771" w14:textId="77777777" w:rsidR="00DF25F6" w:rsidRPr="00112118" w:rsidRDefault="00107AEB">
            <w:pPr>
              <w:rPr>
                <w:sz w:val="24"/>
                <w:lang w:val="fr-FR"/>
              </w:rPr>
            </w:pPr>
            <w:r w:rsidRPr="00112118">
              <w:rPr>
                <w:lang w:val="fr-FR"/>
              </w:rPr>
              <w:t xml:space="preserve">AUX_INS #7 : </w:t>
            </w:r>
            <w:hyperlink r:id="rId270" w:history="1">
              <w:r w:rsidR="00DF25F6" w:rsidRPr="00112118">
                <w:rPr>
                  <w:rStyle w:val="Hyperlink"/>
                  <w:lang w:val="fr-FR"/>
                </w:rPr>
                <w:t>S1A_AUX_INS_V20140716T130000_G20140716T124147.SAFE</w:t>
              </w:r>
            </w:hyperlink>
          </w:p>
        </w:tc>
      </w:tr>
      <w:tr w:rsidR="00DF25F6" w:rsidRPr="004A2538" w14:paraId="3990E774" w14:textId="77777777" w:rsidTr="00DF25F6">
        <w:trPr>
          <w:tblCellSpacing w:w="15" w:type="dxa"/>
        </w:trPr>
        <w:tc>
          <w:tcPr>
            <w:tcW w:w="0" w:type="auto"/>
            <w:vAlign w:val="center"/>
            <w:hideMark/>
          </w:tcPr>
          <w:p w14:paraId="3990E773" w14:textId="77777777" w:rsidR="00DF25F6" w:rsidRPr="00112118" w:rsidRDefault="00107AEB">
            <w:pPr>
              <w:rPr>
                <w:sz w:val="24"/>
                <w:lang w:val="fr-FR"/>
              </w:rPr>
            </w:pPr>
            <w:r w:rsidRPr="00112118">
              <w:rPr>
                <w:lang w:val="fr-FR"/>
              </w:rPr>
              <w:t xml:space="preserve">AUX_INS #6 : </w:t>
            </w:r>
            <w:hyperlink r:id="rId271" w:history="1">
              <w:r w:rsidR="00DF25F6" w:rsidRPr="00112118">
                <w:rPr>
                  <w:rStyle w:val="Hyperlink"/>
                  <w:lang w:val="fr-FR"/>
                </w:rPr>
                <w:t>S1A_AUX_INS_V20140616T133700_G20140617T144410.SAFE</w:t>
              </w:r>
            </w:hyperlink>
          </w:p>
        </w:tc>
      </w:tr>
      <w:tr w:rsidR="00DF25F6" w:rsidRPr="004A2538" w14:paraId="3990E776" w14:textId="77777777" w:rsidTr="00DF25F6">
        <w:trPr>
          <w:tblCellSpacing w:w="15" w:type="dxa"/>
        </w:trPr>
        <w:tc>
          <w:tcPr>
            <w:tcW w:w="0" w:type="auto"/>
            <w:vAlign w:val="center"/>
            <w:hideMark/>
          </w:tcPr>
          <w:p w14:paraId="3990E775" w14:textId="77777777" w:rsidR="00DF25F6" w:rsidRPr="00112118" w:rsidRDefault="00107AEB">
            <w:pPr>
              <w:rPr>
                <w:sz w:val="24"/>
                <w:lang w:val="fr-FR"/>
              </w:rPr>
            </w:pPr>
            <w:r w:rsidRPr="00112118">
              <w:rPr>
                <w:lang w:val="fr-FR"/>
              </w:rPr>
              <w:t xml:space="preserve">AUX_INS #5 : </w:t>
            </w:r>
            <w:hyperlink r:id="rId272" w:history="1">
              <w:r w:rsidR="00DF25F6" w:rsidRPr="00112118">
                <w:rPr>
                  <w:rStyle w:val="Hyperlink"/>
                  <w:lang w:val="fr-FR"/>
                </w:rPr>
                <w:t>S1A_AUX_INS_V20140604T010000_G20140604T101206.SAFE</w:t>
              </w:r>
            </w:hyperlink>
          </w:p>
        </w:tc>
      </w:tr>
      <w:tr w:rsidR="00DF25F6" w:rsidRPr="004A2538" w14:paraId="3990E778" w14:textId="77777777" w:rsidTr="00DF25F6">
        <w:trPr>
          <w:tblCellSpacing w:w="15" w:type="dxa"/>
        </w:trPr>
        <w:tc>
          <w:tcPr>
            <w:tcW w:w="0" w:type="auto"/>
            <w:vAlign w:val="center"/>
            <w:hideMark/>
          </w:tcPr>
          <w:p w14:paraId="3990E777" w14:textId="77777777" w:rsidR="00DF25F6" w:rsidRPr="00112118" w:rsidRDefault="00107AEB">
            <w:pPr>
              <w:rPr>
                <w:sz w:val="24"/>
                <w:lang w:val="fr-FR"/>
              </w:rPr>
            </w:pPr>
            <w:r w:rsidRPr="00112118">
              <w:rPr>
                <w:lang w:val="fr-FR"/>
              </w:rPr>
              <w:t xml:space="preserve">AUX_INS #4 : </w:t>
            </w:r>
            <w:hyperlink r:id="rId273" w:history="1">
              <w:r w:rsidR="00DF25F6" w:rsidRPr="00112118">
                <w:rPr>
                  <w:rStyle w:val="Hyperlink"/>
                  <w:lang w:val="fr-FR"/>
                </w:rPr>
                <w:t>S1A_AUX_INS_V20140523T000000_G20140523T100753.SAFE</w:t>
              </w:r>
            </w:hyperlink>
          </w:p>
        </w:tc>
      </w:tr>
      <w:tr w:rsidR="00DF25F6" w:rsidRPr="004A2538" w14:paraId="3990E77A" w14:textId="77777777" w:rsidTr="00DF25F6">
        <w:trPr>
          <w:tblCellSpacing w:w="15" w:type="dxa"/>
        </w:trPr>
        <w:tc>
          <w:tcPr>
            <w:tcW w:w="0" w:type="auto"/>
            <w:vAlign w:val="center"/>
            <w:hideMark/>
          </w:tcPr>
          <w:p w14:paraId="3990E779" w14:textId="77777777" w:rsidR="00DF25F6" w:rsidRPr="00112118" w:rsidRDefault="00107AEB">
            <w:pPr>
              <w:rPr>
                <w:sz w:val="24"/>
                <w:lang w:val="fr-FR"/>
              </w:rPr>
            </w:pPr>
            <w:r w:rsidRPr="00112118">
              <w:rPr>
                <w:lang w:val="fr-FR"/>
              </w:rPr>
              <w:t xml:space="preserve">AUX_INS #3 : </w:t>
            </w:r>
            <w:hyperlink r:id="rId274" w:history="1">
              <w:r w:rsidR="00DF25F6" w:rsidRPr="00112118">
                <w:rPr>
                  <w:rStyle w:val="Hyperlink"/>
                  <w:lang w:val="fr-FR"/>
                </w:rPr>
                <w:t>S1A_AUX_INS_V20140411T000100_G20140428T135940.SAFE</w:t>
              </w:r>
            </w:hyperlink>
          </w:p>
        </w:tc>
      </w:tr>
      <w:tr w:rsidR="00DF25F6" w:rsidRPr="004A2538" w14:paraId="3990E77C" w14:textId="77777777" w:rsidTr="00DF25F6">
        <w:trPr>
          <w:tblCellSpacing w:w="15" w:type="dxa"/>
        </w:trPr>
        <w:tc>
          <w:tcPr>
            <w:tcW w:w="0" w:type="auto"/>
            <w:vAlign w:val="center"/>
            <w:hideMark/>
          </w:tcPr>
          <w:p w14:paraId="3990E77B" w14:textId="77777777" w:rsidR="00DF25F6" w:rsidRPr="00112118" w:rsidRDefault="00107AEB">
            <w:pPr>
              <w:rPr>
                <w:sz w:val="24"/>
                <w:lang w:val="fr-FR"/>
              </w:rPr>
            </w:pPr>
            <w:r w:rsidRPr="00112118">
              <w:rPr>
                <w:lang w:val="fr-FR"/>
              </w:rPr>
              <w:t xml:space="preserve">AUX_INS #2 : </w:t>
            </w:r>
            <w:hyperlink r:id="rId275" w:history="1">
              <w:r w:rsidR="00DF25F6" w:rsidRPr="00112118">
                <w:rPr>
                  <w:rStyle w:val="Hyperlink"/>
                  <w:lang w:val="fr-FR"/>
                </w:rPr>
                <w:t>S1A_AUX_INS_V20140406T010000_G20140409T142540.SAFE</w:t>
              </w:r>
            </w:hyperlink>
          </w:p>
        </w:tc>
      </w:tr>
      <w:tr w:rsidR="00DF25F6" w:rsidRPr="004A2538" w14:paraId="3990E77E" w14:textId="77777777" w:rsidTr="00DF25F6">
        <w:trPr>
          <w:tblCellSpacing w:w="15" w:type="dxa"/>
        </w:trPr>
        <w:tc>
          <w:tcPr>
            <w:tcW w:w="0" w:type="auto"/>
            <w:vAlign w:val="center"/>
            <w:hideMark/>
          </w:tcPr>
          <w:p w14:paraId="3990E77D" w14:textId="77777777" w:rsidR="00DF25F6" w:rsidRPr="00112118" w:rsidRDefault="00107AEB" w:rsidP="00107AEB">
            <w:pPr>
              <w:rPr>
                <w:sz w:val="24"/>
                <w:lang w:val="fr-FR"/>
              </w:rPr>
            </w:pPr>
            <w:r w:rsidRPr="00112118">
              <w:rPr>
                <w:lang w:val="fr-FR"/>
              </w:rPr>
              <w:t xml:space="preserve">AUX_INS #1 : </w:t>
            </w:r>
            <w:hyperlink r:id="rId276" w:history="1">
              <w:r w:rsidR="00DF25F6" w:rsidRPr="00112118">
                <w:rPr>
                  <w:rStyle w:val="Hyperlink"/>
                  <w:lang w:val="fr-FR"/>
                </w:rPr>
                <w:t>S1A_AUX_INS_V20140402T000000_G20140402T134253.SAFE</w:t>
              </w:r>
            </w:hyperlink>
          </w:p>
        </w:tc>
      </w:tr>
    </w:tbl>
    <w:p w14:paraId="3990E77F" w14:textId="77777777" w:rsidR="00DF25F6" w:rsidRPr="00112118" w:rsidRDefault="00DF25F6" w:rsidP="008C5537">
      <w:pPr>
        <w:rPr>
          <w:lang w:val="fr-FR"/>
        </w:rPr>
      </w:pPr>
    </w:p>
    <w:p w14:paraId="3990E780" w14:textId="77777777" w:rsidR="00DF25F6" w:rsidRPr="007E3FF7" w:rsidRDefault="00DF25F6" w:rsidP="007542CB">
      <w:pPr>
        <w:pStyle w:val="Titreno-index"/>
      </w:pPr>
      <w:bookmarkStart w:id="836" w:name="_Toc398190276"/>
      <w:r w:rsidRPr="007E3FF7">
        <w:t>L2 Processor Parameters [AUX_PP2]</w:t>
      </w:r>
      <w:bookmarkEnd w:id="8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3"/>
      </w:tblGrid>
      <w:tr w:rsidR="00DF25F6" w:rsidRPr="004A2538" w14:paraId="3990E782" w14:textId="77777777" w:rsidTr="00DF25F6">
        <w:trPr>
          <w:tblCellSpacing w:w="15" w:type="dxa"/>
        </w:trPr>
        <w:tc>
          <w:tcPr>
            <w:tcW w:w="0" w:type="auto"/>
            <w:vAlign w:val="center"/>
            <w:hideMark/>
          </w:tcPr>
          <w:p w14:paraId="3990E781" w14:textId="77777777" w:rsidR="00DF25F6" w:rsidRPr="00112118" w:rsidRDefault="00A8740C" w:rsidP="00A8740C">
            <w:pPr>
              <w:rPr>
                <w:sz w:val="24"/>
                <w:lang w:val="fr-FR"/>
              </w:rPr>
            </w:pPr>
            <w:r w:rsidRPr="00112118">
              <w:rPr>
                <w:lang w:val="fr-FR"/>
              </w:rPr>
              <w:t xml:space="preserve">AUX_PP2 #2 : </w:t>
            </w:r>
            <w:hyperlink r:id="rId277" w:history="1">
              <w:r w:rsidR="00DF25F6" w:rsidRPr="00112118">
                <w:rPr>
                  <w:rStyle w:val="Hyperlink"/>
                  <w:lang w:val="fr-FR"/>
                </w:rPr>
                <w:t>S1A_AUX_PP2_V20140616T133700_G20140617T144440.SAFE</w:t>
              </w:r>
            </w:hyperlink>
          </w:p>
        </w:tc>
      </w:tr>
      <w:tr w:rsidR="00DF25F6" w:rsidRPr="004A2538" w14:paraId="3990E784" w14:textId="77777777" w:rsidTr="00DF25F6">
        <w:trPr>
          <w:tblCellSpacing w:w="15" w:type="dxa"/>
        </w:trPr>
        <w:tc>
          <w:tcPr>
            <w:tcW w:w="0" w:type="auto"/>
            <w:vAlign w:val="center"/>
            <w:hideMark/>
          </w:tcPr>
          <w:p w14:paraId="3990E783" w14:textId="77777777" w:rsidR="00DF25F6" w:rsidRPr="00112118" w:rsidRDefault="00A8740C" w:rsidP="00A8740C">
            <w:pPr>
              <w:rPr>
                <w:sz w:val="24"/>
                <w:lang w:val="fr-FR"/>
              </w:rPr>
            </w:pPr>
            <w:r w:rsidRPr="00112118">
              <w:rPr>
                <w:lang w:val="fr-FR"/>
              </w:rPr>
              <w:t xml:space="preserve">AUX_PP2 #1 : </w:t>
            </w:r>
            <w:hyperlink r:id="rId278" w:history="1">
              <w:r w:rsidR="00DF25F6" w:rsidRPr="00112118">
                <w:rPr>
                  <w:rStyle w:val="Hyperlink"/>
                  <w:lang w:val="fr-FR"/>
                </w:rPr>
                <w:t>S1A_AUX_PP2_V20140402T000000_G20140402T134602.SAFE</w:t>
              </w:r>
            </w:hyperlink>
          </w:p>
        </w:tc>
      </w:tr>
    </w:tbl>
    <w:p w14:paraId="3990E785" w14:textId="77777777" w:rsidR="00DF25F6" w:rsidRPr="00112118" w:rsidRDefault="00DF25F6" w:rsidP="008C5537">
      <w:pPr>
        <w:rPr>
          <w:lang w:val="fr-FR"/>
        </w:rPr>
      </w:pPr>
    </w:p>
    <w:p w14:paraId="3990E786" w14:textId="77777777" w:rsidR="007E3FF7" w:rsidRPr="007E3FF7" w:rsidRDefault="007E3FF7" w:rsidP="007542CB">
      <w:pPr>
        <w:pStyle w:val="Titreno-index"/>
      </w:pPr>
      <w:bookmarkStart w:id="837" w:name="_Toc398190277"/>
      <w:r w:rsidRPr="007E3FF7">
        <w:t>Simulated Cross Spectra [AUX_SCS]</w:t>
      </w:r>
      <w:bookmarkEnd w:id="837"/>
    </w:p>
    <w:p w14:paraId="3990E787" w14:textId="77777777" w:rsidR="007E3FF7" w:rsidRPr="007E3FF7" w:rsidRDefault="007E3FF7" w:rsidP="007E3FF7">
      <w:pPr>
        <w:rPr>
          <w:bCs/>
          <w:color w:val="000000"/>
          <w:szCs w:val="20"/>
        </w:rPr>
      </w:pPr>
      <w:r w:rsidRPr="007E3FF7">
        <w:rPr>
          <w:bCs/>
          <w:color w:val="000000"/>
          <w:szCs w:val="20"/>
        </w:rPr>
        <w:t>No AUX_SCS files</w:t>
      </w:r>
      <w:r>
        <w:rPr>
          <w:bCs/>
          <w:color w:val="000000"/>
          <w:szCs w:val="20"/>
        </w:rPr>
        <w:t xml:space="preserve"> have been circulated yet because Level 2 products are not processed for the moment.</w:t>
      </w:r>
    </w:p>
    <w:p w14:paraId="3990E788" w14:textId="77777777" w:rsidR="00DF25F6" w:rsidRPr="007E3FF7" w:rsidRDefault="00DF25F6" w:rsidP="008C5537">
      <w:pPr>
        <w:rPr>
          <w:lang w:val="en-US"/>
        </w:rPr>
      </w:pPr>
    </w:p>
    <w:p w14:paraId="3990E789" w14:textId="77777777" w:rsidR="008D29D5" w:rsidRPr="007E3FF7" w:rsidRDefault="008D29D5" w:rsidP="008D29D5">
      <w:pPr>
        <w:shd w:val="clear" w:color="auto" w:fill="DBE5F1" w:themeFill="accent1" w:themeFillTint="33"/>
        <w:rPr>
          <w:lang w:val="en-US"/>
        </w:rPr>
      </w:pPr>
    </w:p>
    <w:p w14:paraId="3990E78A" w14:textId="77777777" w:rsidR="008D29D5" w:rsidRDefault="008D29D5" w:rsidP="008D29D5">
      <w:pPr>
        <w:shd w:val="clear" w:color="auto" w:fill="DBE5F1" w:themeFill="accent1" w:themeFillTint="33"/>
      </w:pPr>
      <w:r>
        <w:t>For the Routine Phase, no ADF must be installed in PAC and CGS without dissemination by MPC.</w:t>
      </w:r>
    </w:p>
    <w:p w14:paraId="3990E78B" w14:textId="77777777" w:rsidR="008D29D5" w:rsidRPr="00AA434C" w:rsidRDefault="008D29D5" w:rsidP="008D29D5">
      <w:pPr>
        <w:shd w:val="clear" w:color="auto" w:fill="DBE5F1" w:themeFill="accent1" w:themeFillTint="33"/>
      </w:pPr>
    </w:p>
    <w:p w14:paraId="3990E78C" w14:textId="77777777" w:rsidR="0094673C" w:rsidRDefault="0094673C">
      <w:pPr>
        <w:spacing w:after="0"/>
        <w:jc w:val="left"/>
      </w:pPr>
      <w:r>
        <w:br w:type="page"/>
      </w:r>
    </w:p>
    <w:p w14:paraId="3990E78D" w14:textId="77777777" w:rsidR="008E3043" w:rsidRDefault="00053DEC" w:rsidP="004C7233">
      <w:pPr>
        <w:pStyle w:val="Heading2"/>
      </w:pPr>
      <w:bookmarkStart w:id="838" w:name="_Toc394305026"/>
      <w:bookmarkStart w:id="839" w:name="_Toc398190278"/>
      <w:bookmarkStart w:id="840" w:name="_Toc399940657"/>
      <w:r>
        <w:lastRenderedPageBreak/>
        <w:t>Support to User Service</w:t>
      </w:r>
      <w:bookmarkEnd w:id="838"/>
      <w:bookmarkEnd w:id="839"/>
      <w:bookmarkEnd w:id="840"/>
    </w:p>
    <w:p w14:paraId="3990E78E" w14:textId="77777777" w:rsidR="00375A3A" w:rsidRDefault="004524AF" w:rsidP="00375A3A">
      <w:r w:rsidRPr="004044E4">
        <w:fldChar w:fldCharType="begin"/>
      </w:r>
      <w:r w:rsidR="00375A3A" w:rsidRPr="004044E4">
        <w:instrText xml:space="preserve"> TC "Support to User Service: Operated Functions" \f D \l "3" </w:instrText>
      </w:r>
      <w:r w:rsidRPr="004044E4">
        <w:fldChar w:fldCharType="end"/>
      </w:r>
      <w:r w:rsidR="00375A3A" w:rsidRPr="00A43FFC">
        <w:t xml:space="preserve">The following functions are operated by the </w:t>
      </w:r>
      <w:r w:rsidR="00375A3A">
        <w:t>Support to User</w:t>
      </w:r>
      <w:r w:rsidR="00375A3A" w:rsidRPr="00A43FFC">
        <w:t xml:space="preserve"> Service:</w:t>
      </w:r>
    </w:p>
    <w:p w14:paraId="3990E78F" w14:textId="77777777" w:rsidR="00375A3A" w:rsidRDefault="00375A3A" w:rsidP="00A25F7E">
      <w:pPr>
        <w:pStyle w:val="ListParagraph"/>
        <w:numPr>
          <w:ilvl w:val="0"/>
          <w:numId w:val="11"/>
        </w:numPr>
        <w:ind w:left="720"/>
      </w:pPr>
      <w:r>
        <w:t>Communication</w:t>
      </w:r>
    </w:p>
    <w:p w14:paraId="3990E790" w14:textId="77777777" w:rsidR="00375A3A" w:rsidRDefault="00375A3A" w:rsidP="00A25F7E">
      <w:pPr>
        <w:pStyle w:val="ListParagraph"/>
        <w:numPr>
          <w:ilvl w:val="1"/>
          <w:numId w:val="11"/>
        </w:numPr>
        <w:ind w:left="1440"/>
      </w:pPr>
      <w:r>
        <w:t>Publication of S-1 instrument and product status including versioning of the configuration</w:t>
      </w:r>
    </w:p>
    <w:p w14:paraId="3990E791" w14:textId="77777777" w:rsidR="00375A3A" w:rsidRDefault="00375A3A" w:rsidP="00A25F7E">
      <w:pPr>
        <w:pStyle w:val="ListParagraph"/>
        <w:numPr>
          <w:ilvl w:val="1"/>
          <w:numId w:val="11"/>
        </w:numPr>
        <w:ind w:left="1440"/>
      </w:pPr>
      <w:r>
        <w:t xml:space="preserve">Definition, update and operation of the publication workflows for the MPC Web Site </w:t>
      </w:r>
    </w:p>
    <w:p w14:paraId="3990E792" w14:textId="77777777" w:rsidR="00375A3A" w:rsidRDefault="00375A3A" w:rsidP="00A25F7E">
      <w:pPr>
        <w:pStyle w:val="ListParagraph"/>
        <w:numPr>
          <w:ilvl w:val="1"/>
          <w:numId w:val="11"/>
        </w:numPr>
        <w:ind w:left="1440"/>
      </w:pPr>
      <w:r>
        <w:t>Update of the S-1 handbook</w:t>
      </w:r>
      <w:r w:rsidRPr="00020763">
        <w:t xml:space="preserve"> </w:t>
      </w:r>
    </w:p>
    <w:p w14:paraId="3990E793" w14:textId="77777777" w:rsidR="00375A3A" w:rsidRDefault="00375A3A" w:rsidP="00A25F7E">
      <w:pPr>
        <w:pStyle w:val="ListParagraph"/>
        <w:numPr>
          <w:ilvl w:val="1"/>
          <w:numId w:val="11"/>
        </w:numPr>
        <w:ind w:left="1440"/>
      </w:pPr>
      <w:r>
        <w:t>Management of the S-1 dedicated website (contents, updates, news, configuration)</w:t>
      </w:r>
    </w:p>
    <w:p w14:paraId="3990E794" w14:textId="77777777" w:rsidR="00375A3A" w:rsidRDefault="00375A3A" w:rsidP="00A25F7E">
      <w:pPr>
        <w:pStyle w:val="ListParagraph"/>
        <w:numPr>
          <w:ilvl w:val="0"/>
          <w:numId w:val="11"/>
        </w:numPr>
        <w:ind w:left="720"/>
      </w:pPr>
      <w:r>
        <w:t>Support</w:t>
      </w:r>
    </w:p>
    <w:p w14:paraId="3990E795" w14:textId="77777777" w:rsidR="00375A3A" w:rsidRPr="005F601E" w:rsidRDefault="00375A3A" w:rsidP="00A25F7E">
      <w:pPr>
        <w:pStyle w:val="ListParagraph"/>
        <w:numPr>
          <w:ilvl w:val="1"/>
          <w:numId w:val="11"/>
        </w:numPr>
        <w:ind w:left="1440"/>
      </w:pPr>
      <w:r w:rsidRPr="005F601E">
        <w:t>Management of requests from the User Service</w:t>
      </w:r>
    </w:p>
    <w:p w14:paraId="3990E796" w14:textId="77777777" w:rsidR="00375A3A" w:rsidRPr="005F601E" w:rsidRDefault="00375A3A" w:rsidP="00A25F7E">
      <w:pPr>
        <w:pStyle w:val="ListParagraph"/>
        <w:numPr>
          <w:ilvl w:val="1"/>
          <w:numId w:val="11"/>
        </w:numPr>
        <w:ind w:left="1440"/>
        <w:rPr>
          <w:rStyle w:val="AX"/>
          <w:color w:val="auto"/>
        </w:rPr>
      </w:pPr>
      <w:r w:rsidRPr="005F601E">
        <w:t>Set up and management of an answer data base</w:t>
      </w:r>
      <w:r w:rsidRPr="005F601E" w:rsidDel="00020763">
        <w:t xml:space="preserve"> </w:t>
      </w:r>
      <w:r w:rsidR="004524AF" w:rsidRPr="005F601E">
        <w:rPr>
          <w:rStyle w:val="AX"/>
          <w:color w:val="auto"/>
        </w:rPr>
        <w:fldChar w:fldCharType="begin"/>
      </w:r>
      <w:r w:rsidRPr="005F601E">
        <w:rPr>
          <w:rStyle w:val="AX"/>
          <w:color w:val="auto"/>
        </w:rPr>
        <w:instrText xml:space="preserve"> TC "Other Functions of User service To be defined</w:instrText>
      </w:r>
      <w:r w:rsidRPr="005F601E">
        <w:rPr>
          <w:rStyle w:val="AX"/>
          <w:color w:val="auto"/>
        </w:rPr>
        <w:cr/>
        <w:instrText xml:space="preserve">" \f D \l "3" </w:instrText>
      </w:r>
      <w:r w:rsidR="004524AF" w:rsidRPr="005F601E">
        <w:rPr>
          <w:rStyle w:val="AX"/>
          <w:color w:val="auto"/>
        </w:rPr>
        <w:fldChar w:fldCharType="end"/>
      </w:r>
    </w:p>
    <w:p w14:paraId="3990E797" w14:textId="77777777" w:rsidR="00375A3A" w:rsidRDefault="003A2182" w:rsidP="00375A3A">
      <w:pPr>
        <w:spacing w:after="0"/>
        <w:jc w:val="left"/>
      </w:pPr>
      <w:r>
        <w:t xml:space="preserve">The </w:t>
      </w:r>
      <w:r w:rsidR="00707AA0">
        <w:t xml:space="preserve">MPC-S1 </w:t>
      </w:r>
      <w:r>
        <w:t>S</w:t>
      </w:r>
      <w:r w:rsidR="00375A3A">
        <w:t xml:space="preserve">ervice </w:t>
      </w:r>
      <w:r>
        <w:t>Desk on JIRA is ready</w:t>
      </w:r>
      <w:r w:rsidR="00375A3A">
        <w:t>: requests from EOHelp</w:t>
      </w:r>
      <w:r>
        <w:t xml:space="preserve"> can be recorded and </w:t>
      </w:r>
      <w:r w:rsidR="00966B79">
        <w:t>answered;</w:t>
      </w:r>
      <w:r>
        <w:t xml:space="preserve"> t</w:t>
      </w:r>
      <w:r w:rsidR="00375A3A">
        <w:t xml:space="preserve">he SLA KPI and points of measurements </w:t>
      </w:r>
      <w:r w:rsidR="00707AA0">
        <w:t>can be calculated</w:t>
      </w:r>
      <w:r>
        <w:t>.</w:t>
      </w:r>
    </w:p>
    <w:p w14:paraId="3990E798" w14:textId="77777777" w:rsidR="00375A3A" w:rsidRDefault="00375A3A" w:rsidP="00375A3A">
      <w:pPr>
        <w:spacing w:after="0"/>
        <w:jc w:val="left"/>
      </w:pPr>
    </w:p>
    <w:p w14:paraId="3990E799" w14:textId="77777777" w:rsidR="00375A3A" w:rsidRDefault="003A2182" w:rsidP="003A2182">
      <w:pPr>
        <w:shd w:val="clear" w:color="auto" w:fill="DBE5F1" w:themeFill="accent1" w:themeFillTint="33"/>
        <w:spacing w:after="0"/>
        <w:jc w:val="left"/>
      </w:pPr>
      <w:r>
        <w:t>Before the routine Phase</w:t>
      </w:r>
      <w:r w:rsidR="00375A3A">
        <w:t>:</w:t>
      </w:r>
    </w:p>
    <w:p w14:paraId="3990E79A" w14:textId="77777777" w:rsidR="003A2182" w:rsidRDefault="003A2182" w:rsidP="003A2182">
      <w:pPr>
        <w:shd w:val="clear" w:color="auto" w:fill="DBE5F1" w:themeFill="accent1" w:themeFillTint="33"/>
        <w:spacing w:after="0"/>
        <w:jc w:val="left"/>
      </w:pPr>
    </w:p>
    <w:p w14:paraId="3990E79B" w14:textId="77777777" w:rsidR="00375A3A" w:rsidRDefault="00375A3A" w:rsidP="00A25F7E">
      <w:pPr>
        <w:pStyle w:val="ListParagraph"/>
        <w:numPr>
          <w:ilvl w:val="0"/>
          <w:numId w:val="14"/>
        </w:numPr>
        <w:shd w:val="clear" w:color="auto" w:fill="DBE5F1" w:themeFill="accent1" w:themeFillTint="33"/>
        <w:spacing w:after="0"/>
        <w:jc w:val="left"/>
      </w:pPr>
      <w:r>
        <w:t>The</w:t>
      </w:r>
      <w:r w:rsidR="003A2182">
        <w:t xml:space="preserve"> MPC-S</w:t>
      </w:r>
      <w:r>
        <w:t>1 Web site must be defined.</w:t>
      </w:r>
    </w:p>
    <w:p w14:paraId="3990E79C" w14:textId="77777777" w:rsidR="003A2182" w:rsidRDefault="00375A3A" w:rsidP="00A25F7E">
      <w:pPr>
        <w:pStyle w:val="ListParagraph"/>
        <w:numPr>
          <w:ilvl w:val="0"/>
          <w:numId w:val="14"/>
        </w:numPr>
        <w:shd w:val="clear" w:color="auto" w:fill="DBE5F1" w:themeFill="accent1" w:themeFillTint="33"/>
        <w:spacing w:after="0"/>
        <w:jc w:val="left"/>
      </w:pPr>
      <w:r>
        <w:t>The Answer Data</w:t>
      </w:r>
      <w:r w:rsidR="003A2182">
        <w:t xml:space="preserve"> B</w:t>
      </w:r>
      <w:r>
        <w:t>ase (FAQ) must be implemented.</w:t>
      </w:r>
    </w:p>
    <w:p w14:paraId="3990E79D" w14:textId="77777777" w:rsidR="003A2182" w:rsidRDefault="003A2182" w:rsidP="00A25F7E">
      <w:pPr>
        <w:pStyle w:val="ListParagraph"/>
        <w:numPr>
          <w:ilvl w:val="0"/>
          <w:numId w:val="14"/>
        </w:numPr>
        <w:shd w:val="clear" w:color="auto" w:fill="DBE5F1" w:themeFill="accent1" w:themeFillTint="33"/>
        <w:spacing w:after="0"/>
        <w:jc w:val="left"/>
      </w:pPr>
      <w:r>
        <w:t>The interface with EOHelp must be tested.</w:t>
      </w:r>
    </w:p>
    <w:p w14:paraId="3990E79E" w14:textId="77777777" w:rsidR="008C5537" w:rsidRDefault="008C5537" w:rsidP="00A25F7E">
      <w:pPr>
        <w:pStyle w:val="ListParagraph"/>
        <w:numPr>
          <w:ilvl w:val="0"/>
          <w:numId w:val="14"/>
        </w:numPr>
        <w:shd w:val="clear" w:color="auto" w:fill="DBE5F1" w:themeFill="accent1" w:themeFillTint="33"/>
        <w:spacing w:after="0"/>
        <w:jc w:val="left"/>
      </w:pPr>
      <w:r>
        <w:br w:type="page"/>
      </w:r>
    </w:p>
    <w:p w14:paraId="3990E79F" w14:textId="77777777" w:rsidR="00053DEC" w:rsidRDefault="00053DEC" w:rsidP="004C7233">
      <w:pPr>
        <w:pStyle w:val="Heading2"/>
      </w:pPr>
      <w:bookmarkStart w:id="841" w:name="_Toc394305027"/>
      <w:bookmarkStart w:id="842" w:name="_Toc398190279"/>
      <w:bookmarkStart w:id="843" w:name="_Toc399940658"/>
      <w:r>
        <w:lastRenderedPageBreak/>
        <w:t>S-1 MPC Service Management</w:t>
      </w:r>
      <w:bookmarkEnd w:id="841"/>
      <w:bookmarkEnd w:id="842"/>
      <w:bookmarkEnd w:id="843"/>
    </w:p>
    <w:p w14:paraId="3990E7A0" w14:textId="77777777" w:rsidR="0094673C" w:rsidRPr="0094673C" w:rsidRDefault="0094673C" w:rsidP="000710A3">
      <w:pPr>
        <w:pStyle w:val="Heading3"/>
      </w:pPr>
      <w:bookmarkStart w:id="844" w:name="_Toc398190280"/>
      <w:bookmarkStart w:id="845" w:name="_Toc399940659"/>
      <w:r>
        <w:t>Contract Management</w:t>
      </w:r>
      <w:bookmarkEnd w:id="844"/>
      <w:bookmarkEnd w:id="845"/>
    </w:p>
    <w:p w14:paraId="3990E7A1" w14:textId="77777777" w:rsidR="0094673C" w:rsidRDefault="0094673C" w:rsidP="0094673C">
      <w:r>
        <w:t>CCN for IPF Maintenance</w:t>
      </w:r>
      <w:r w:rsidR="000710A3">
        <w:t xml:space="preserve"> is contracted.</w:t>
      </w:r>
    </w:p>
    <w:p w14:paraId="3990E7A2" w14:textId="77777777" w:rsidR="0094673C" w:rsidRDefault="0094673C" w:rsidP="0094673C">
      <w:r>
        <w:t>CCN for AMALFI Maintenance</w:t>
      </w:r>
      <w:r w:rsidR="000710A3">
        <w:t xml:space="preserve"> is contracted.</w:t>
      </w:r>
    </w:p>
    <w:p w14:paraId="3990E7A3" w14:textId="77777777" w:rsidR="0094673C" w:rsidRDefault="000710A3" w:rsidP="0094673C">
      <w:r>
        <w:t>Billing is up-to-</w:t>
      </w:r>
      <w:r w:rsidR="0094673C">
        <w:t>date</w:t>
      </w:r>
      <w:r>
        <w:t>.</w:t>
      </w:r>
    </w:p>
    <w:p w14:paraId="3990E7A4" w14:textId="77777777" w:rsidR="0094673C" w:rsidRDefault="0094673C" w:rsidP="0094673C">
      <w:r>
        <w:t>Relations between ESA, CLS and subcontractors are good.</w:t>
      </w:r>
    </w:p>
    <w:p w14:paraId="3990E7A5" w14:textId="77777777" w:rsidR="0094673C" w:rsidRPr="0094673C" w:rsidRDefault="0094673C" w:rsidP="0094673C"/>
    <w:p w14:paraId="3990E7A6" w14:textId="77777777" w:rsidR="0094673C" w:rsidRDefault="0094673C" w:rsidP="000710A3">
      <w:pPr>
        <w:pStyle w:val="Heading3"/>
      </w:pPr>
      <w:bookmarkStart w:id="846" w:name="_Toc398190281"/>
      <w:bookmarkStart w:id="847" w:name="_Toc399940660"/>
      <w:r w:rsidRPr="0094673C">
        <w:t>Technical Management</w:t>
      </w:r>
      <w:bookmarkEnd w:id="846"/>
      <w:bookmarkEnd w:id="847"/>
    </w:p>
    <w:p w14:paraId="3990E7A7" w14:textId="77777777" w:rsidR="000710A3" w:rsidRDefault="000710A3" w:rsidP="0094673C">
      <w:pPr>
        <w:rPr>
          <w:b/>
          <w:u w:val="single"/>
        </w:rPr>
      </w:pPr>
      <w:r w:rsidRPr="000710A3">
        <w:rPr>
          <w:b/>
          <w:u w:val="single"/>
        </w:rPr>
        <w:t xml:space="preserve">Status of </w:t>
      </w:r>
      <w:r>
        <w:rPr>
          <w:b/>
          <w:u w:val="single"/>
        </w:rPr>
        <w:t xml:space="preserve">CFI </w:t>
      </w:r>
    </w:p>
    <w:p w14:paraId="3990E7A8" w14:textId="77777777" w:rsidR="007E3FF7" w:rsidRDefault="007E3FF7" w:rsidP="0094673C">
      <w:pPr>
        <w:rPr>
          <w:b/>
          <w:u w:val="single"/>
        </w:rPr>
      </w:pPr>
    </w:p>
    <w:tbl>
      <w:tblPr>
        <w:tblW w:w="9128" w:type="dxa"/>
        <w:jc w:val="cente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5901"/>
        <w:gridCol w:w="2027"/>
      </w:tblGrid>
      <w:tr w:rsidR="000710A3" w:rsidRPr="008C0FB0" w14:paraId="3990E7AC" w14:textId="77777777" w:rsidTr="000710A3">
        <w:trPr>
          <w:trHeight w:val="300"/>
          <w:jc w:val="center"/>
        </w:trPr>
        <w:tc>
          <w:tcPr>
            <w:tcW w:w="1200" w:type="dxa"/>
            <w:shd w:val="clear" w:color="auto" w:fill="auto"/>
            <w:noWrap/>
            <w:vAlign w:val="center"/>
            <w:hideMark/>
          </w:tcPr>
          <w:p w14:paraId="3990E7A9" w14:textId="77777777" w:rsidR="000710A3" w:rsidRPr="008C0FB0" w:rsidRDefault="000710A3" w:rsidP="000710A3">
            <w:pPr>
              <w:spacing w:after="0"/>
              <w:jc w:val="center"/>
              <w:rPr>
                <w:rFonts w:cs="Arial"/>
                <w:szCs w:val="20"/>
                <w:lang w:val="fr-FR"/>
              </w:rPr>
            </w:pPr>
            <w:r w:rsidRPr="008C0FB0">
              <w:rPr>
                <w:rFonts w:cs="Arial"/>
                <w:szCs w:val="20"/>
                <w:lang w:val="fr-FR"/>
              </w:rPr>
              <w:t>S1-CFI-1</w:t>
            </w:r>
          </w:p>
        </w:tc>
        <w:tc>
          <w:tcPr>
            <w:tcW w:w="5901" w:type="dxa"/>
            <w:shd w:val="clear" w:color="auto" w:fill="auto"/>
            <w:noWrap/>
            <w:vAlign w:val="center"/>
            <w:hideMark/>
          </w:tcPr>
          <w:p w14:paraId="3990E7AA" w14:textId="77777777" w:rsidR="000710A3" w:rsidRPr="008C0FB0" w:rsidRDefault="000710A3" w:rsidP="000710A3">
            <w:pPr>
              <w:spacing w:after="0"/>
              <w:jc w:val="center"/>
              <w:rPr>
                <w:color w:val="000000"/>
                <w:szCs w:val="22"/>
                <w:lang w:val="fr-FR"/>
              </w:rPr>
            </w:pPr>
            <w:r w:rsidRPr="008C0FB0">
              <w:rPr>
                <w:color w:val="000000"/>
                <w:szCs w:val="22"/>
                <w:lang w:val="fr-FR"/>
              </w:rPr>
              <w:t>S-1 MPC core PDGS infrastructure</w:t>
            </w:r>
          </w:p>
        </w:tc>
        <w:tc>
          <w:tcPr>
            <w:tcW w:w="2027" w:type="dxa"/>
            <w:vAlign w:val="center"/>
          </w:tcPr>
          <w:p w14:paraId="3990E7AB" w14:textId="77777777" w:rsidR="000710A3" w:rsidRPr="008C0FB0" w:rsidRDefault="000710A3" w:rsidP="000710A3">
            <w:pPr>
              <w:spacing w:after="0"/>
              <w:jc w:val="center"/>
              <w:rPr>
                <w:color w:val="000000"/>
                <w:szCs w:val="22"/>
                <w:lang w:val="fr-FR"/>
              </w:rPr>
            </w:pPr>
            <w:r w:rsidRPr="008C0FB0">
              <w:rPr>
                <w:color w:val="000000"/>
                <w:szCs w:val="22"/>
                <w:lang w:val="fr-FR"/>
              </w:rPr>
              <w:t>OK</w:t>
            </w:r>
          </w:p>
        </w:tc>
      </w:tr>
      <w:tr w:rsidR="000710A3" w:rsidRPr="008C0FB0" w14:paraId="3990E7B0" w14:textId="77777777" w:rsidTr="000710A3">
        <w:trPr>
          <w:trHeight w:val="300"/>
          <w:jc w:val="center"/>
        </w:trPr>
        <w:tc>
          <w:tcPr>
            <w:tcW w:w="1200" w:type="dxa"/>
            <w:shd w:val="clear" w:color="auto" w:fill="auto"/>
            <w:noWrap/>
            <w:vAlign w:val="center"/>
            <w:hideMark/>
          </w:tcPr>
          <w:p w14:paraId="3990E7AD" w14:textId="77777777" w:rsidR="000710A3" w:rsidRPr="008C0FB0" w:rsidRDefault="000710A3" w:rsidP="000710A3">
            <w:pPr>
              <w:spacing w:after="0"/>
              <w:jc w:val="center"/>
              <w:rPr>
                <w:rFonts w:cs="Arial"/>
                <w:szCs w:val="20"/>
                <w:lang w:val="fr-FR"/>
              </w:rPr>
            </w:pPr>
            <w:r w:rsidRPr="008C0FB0">
              <w:rPr>
                <w:rFonts w:cs="Arial"/>
                <w:szCs w:val="20"/>
                <w:lang w:val="fr-FR"/>
              </w:rPr>
              <w:t>S1-CFI-2</w:t>
            </w:r>
          </w:p>
        </w:tc>
        <w:tc>
          <w:tcPr>
            <w:tcW w:w="5901" w:type="dxa"/>
            <w:shd w:val="clear" w:color="auto" w:fill="auto"/>
            <w:noWrap/>
            <w:vAlign w:val="center"/>
            <w:hideMark/>
          </w:tcPr>
          <w:p w14:paraId="3990E7AE" w14:textId="77777777" w:rsidR="000710A3" w:rsidRPr="008C0FB0" w:rsidRDefault="000710A3" w:rsidP="000710A3">
            <w:pPr>
              <w:spacing w:after="0"/>
              <w:jc w:val="center"/>
              <w:rPr>
                <w:color w:val="000000"/>
                <w:szCs w:val="22"/>
                <w:lang w:val="en-US"/>
              </w:rPr>
            </w:pPr>
            <w:r w:rsidRPr="008C0FB0">
              <w:rPr>
                <w:color w:val="000000"/>
                <w:szCs w:val="22"/>
                <w:lang w:val="en-US"/>
              </w:rPr>
              <w:t>Sentinel-1 Quality Control SubSystem (QCSS)</w:t>
            </w:r>
          </w:p>
        </w:tc>
        <w:tc>
          <w:tcPr>
            <w:tcW w:w="2027" w:type="dxa"/>
            <w:vAlign w:val="center"/>
          </w:tcPr>
          <w:p w14:paraId="3990E7AF" w14:textId="77777777" w:rsidR="000710A3" w:rsidRPr="008C0FB0" w:rsidRDefault="00DC38CD" w:rsidP="000710A3">
            <w:pPr>
              <w:spacing w:after="0"/>
              <w:jc w:val="center"/>
              <w:rPr>
                <w:color w:val="000000"/>
                <w:szCs w:val="22"/>
                <w:lang w:val="fr-FR"/>
              </w:rPr>
            </w:pPr>
            <w:r w:rsidRPr="008C0FB0">
              <w:rPr>
                <w:color w:val="000000"/>
                <w:szCs w:val="22"/>
                <w:lang w:val="fr-FR"/>
              </w:rPr>
              <w:t>V3.2</w:t>
            </w:r>
            <w:r w:rsidR="007E3FF7">
              <w:rPr>
                <w:color w:val="000000"/>
                <w:szCs w:val="22"/>
                <w:lang w:val="fr-FR"/>
              </w:rPr>
              <w:t>.1</w:t>
            </w:r>
          </w:p>
        </w:tc>
      </w:tr>
      <w:tr w:rsidR="000710A3" w:rsidRPr="008C0FB0" w14:paraId="3990E7B4" w14:textId="77777777" w:rsidTr="000710A3">
        <w:trPr>
          <w:trHeight w:val="300"/>
          <w:jc w:val="center"/>
        </w:trPr>
        <w:tc>
          <w:tcPr>
            <w:tcW w:w="1200" w:type="dxa"/>
            <w:shd w:val="clear" w:color="auto" w:fill="auto"/>
            <w:noWrap/>
            <w:vAlign w:val="center"/>
            <w:hideMark/>
          </w:tcPr>
          <w:p w14:paraId="3990E7B1" w14:textId="77777777" w:rsidR="000710A3" w:rsidRPr="008C0FB0" w:rsidRDefault="000710A3" w:rsidP="000710A3">
            <w:pPr>
              <w:spacing w:after="0"/>
              <w:jc w:val="center"/>
              <w:rPr>
                <w:rFonts w:cs="Arial"/>
                <w:szCs w:val="20"/>
                <w:lang w:val="fr-FR"/>
              </w:rPr>
            </w:pPr>
            <w:r w:rsidRPr="008C0FB0">
              <w:rPr>
                <w:rFonts w:cs="Arial"/>
                <w:szCs w:val="20"/>
                <w:lang w:val="fr-FR"/>
              </w:rPr>
              <w:t>S1-CFI-3</w:t>
            </w:r>
          </w:p>
        </w:tc>
        <w:tc>
          <w:tcPr>
            <w:tcW w:w="5901" w:type="dxa"/>
            <w:shd w:val="clear" w:color="auto" w:fill="auto"/>
            <w:noWrap/>
            <w:vAlign w:val="center"/>
            <w:hideMark/>
          </w:tcPr>
          <w:p w14:paraId="3990E7B2" w14:textId="77777777" w:rsidR="000710A3" w:rsidRPr="008C0FB0" w:rsidRDefault="000710A3" w:rsidP="000710A3">
            <w:pPr>
              <w:spacing w:after="0"/>
              <w:jc w:val="center"/>
              <w:rPr>
                <w:color w:val="000000"/>
                <w:szCs w:val="22"/>
                <w:lang w:val="en-US"/>
              </w:rPr>
            </w:pPr>
            <w:r w:rsidRPr="008C0FB0">
              <w:rPr>
                <w:color w:val="000000"/>
                <w:szCs w:val="22"/>
                <w:lang w:val="en-US"/>
              </w:rPr>
              <w:t>Stand-alone Sentinel-1 Instrument Processing Facility (IPF)</w:t>
            </w:r>
          </w:p>
        </w:tc>
        <w:tc>
          <w:tcPr>
            <w:tcW w:w="2027" w:type="dxa"/>
            <w:vAlign w:val="center"/>
          </w:tcPr>
          <w:p w14:paraId="3990E7B3" w14:textId="77777777" w:rsidR="000710A3" w:rsidRPr="008C0FB0" w:rsidRDefault="000710A3" w:rsidP="000B1475">
            <w:pPr>
              <w:spacing w:after="0"/>
              <w:jc w:val="center"/>
              <w:rPr>
                <w:color w:val="000000"/>
                <w:szCs w:val="22"/>
                <w:lang w:val="en-US"/>
              </w:rPr>
            </w:pPr>
            <w:r w:rsidRPr="008C0FB0">
              <w:rPr>
                <w:color w:val="000000"/>
                <w:szCs w:val="22"/>
                <w:lang w:val="en-US"/>
              </w:rPr>
              <w:t xml:space="preserve">V2.3.4 </w:t>
            </w:r>
            <w:r w:rsidR="004B0E07" w:rsidRPr="008C0FB0">
              <w:rPr>
                <w:color w:val="000000"/>
                <w:szCs w:val="22"/>
                <w:lang w:val="en-US"/>
              </w:rPr>
              <w:t>(at ESL premises)</w:t>
            </w:r>
          </w:p>
        </w:tc>
      </w:tr>
      <w:tr w:rsidR="000710A3" w:rsidRPr="008C0FB0" w14:paraId="3990E7B8" w14:textId="77777777" w:rsidTr="000710A3">
        <w:trPr>
          <w:trHeight w:val="300"/>
          <w:jc w:val="center"/>
        </w:trPr>
        <w:tc>
          <w:tcPr>
            <w:tcW w:w="1200" w:type="dxa"/>
            <w:shd w:val="clear" w:color="auto" w:fill="auto"/>
            <w:noWrap/>
            <w:vAlign w:val="center"/>
            <w:hideMark/>
          </w:tcPr>
          <w:p w14:paraId="3990E7B5" w14:textId="77777777" w:rsidR="000710A3" w:rsidRPr="008C0FB0" w:rsidRDefault="000710A3" w:rsidP="000710A3">
            <w:pPr>
              <w:spacing w:after="0"/>
              <w:jc w:val="center"/>
              <w:rPr>
                <w:rFonts w:cs="Arial"/>
                <w:szCs w:val="20"/>
                <w:lang w:val="fr-FR"/>
              </w:rPr>
            </w:pPr>
            <w:r w:rsidRPr="008C0FB0">
              <w:rPr>
                <w:rFonts w:cs="Arial"/>
                <w:szCs w:val="20"/>
                <w:lang w:val="fr-FR"/>
              </w:rPr>
              <w:t>S1-CFI-4</w:t>
            </w:r>
          </w:p>
        </w:tc>
        <w:tc>
          <w:tcPr>
            <w:tcW w:w="5901" w:type="dxa"/>
            <w:shd w:val="clear" w:color="auto" w:fill="auto"/>
            <w:noWrap/>
            <w:vAlign w:val="center"/>
            <w:hideMark/>
          </w:tcPr>
          <w:p w14:paraId="3990E7B6" w14:textId="77777777" w:rsidR="000710A3" w:rsidRPr="008C0FB0" w:rsidRDefault="000710A3" w:rsidP="000710A3">
            <w:pPr>
              <w:spacing w:after="0"/>
              <w:jc w:val="center"/>
              <w:rPr>
                <w:color w:val="000000"/>
                <w:szCs w:val="22"/>
                <w:lang w:val="fr-FR"/>
              </w:rPr>
            </w:pPr>
            <w:r w:rsidRPr="008C0FB0">
              <w:rPr>
                <w:color w:val="000000"/>
                <w:szCs w:val="22"/>
                <w:lang w:val="fr-FR"/>
              </w:rPr>
              <w:t>Online Quality Control (Amalfi2)</w:t>
            </w:r>
          </w:p>
        </w:tc>
        <w:tc>
          <w:tcPr>
            <w:tcW w:w="2027" w:type="dxa"/>
            <w:vAlign w:val="center"/>
          </w:tcPr>
          <w:p w14:paraId="3990E7B7" w14:textId="77777777" w:rsidR="000710A3" w:rsidRPr="008C0FB0" w:rsidRDefault="000B1475" w:rsidP="000710A3">
            <w:pPr>
              <w:spacing w:after="0"/>
              <w:jc w:val="center"/>
              <w:rPr>
                <w:color w:val="000000"/>
                <w:szCs w:val="22"/>
                <w:lang w:val="fr-FR"/>
              </w:rPr>
            </w:pPr>
            <w:r w:rsidRPr="008C0FB0">
              <w:rPr>
                <w:color w:val="000000"/>
                <w:szCs w:val="22"/>
                <w:lang w:val="fr-FR"/>
              </w:rPr>
              <w:t>V2.2.1</w:t>
            </w:r>
          </w:p>
        </w:tc>
      </w:tr>
      <w:tr w:rsidR="000710A3" w:rsidRPr="008C0FB0" w14:paraId="3990E7BC" w14:textId="77777777" w:rsidTr="000710A3">
        <w:trPr>
          <w:trHeight w:val="300"/>
          <w:jc w:val="center"/>
        </w:trPr>
        <w:tc>
          <w:tcPr>
            <w:tcW w:w="1200" w:type="dxa"/>
            <w:shd w:val="clear" w:color="auto" w:fill="auto"/>
            <w:noWrap/>
            <w:vAlign w:val="center"/>
            <w:hideMark/>
          </w:tcPr>
          <w:p w14:paraId="3990E7B9" w14:textId="77777777" w:rsidR="000710A3" w:rsidRPr="008C0FB0" w:rsidRDefault="000710A3" w:rsidP="000710A3">
            <w:pPr>
              <w:spacing w:after="0"/>
              <w:jc w:val="center"/>
              <w:rPr>
                <w:rFonts w:cs="Arial"/>
                <w:szCs w:val="20"/>
                <w:lang w:val="fr-FR"/>
              </w:rPr>
            </w:pPr>
            <w:r w:rsidRPr="008C0FB0">
              <w:rPr>
                <w:rFonts w:cs="Arial"/>
                <w:szCs w:val="20"/>
                <w:lang w:val="fr-FR"/>
              </w:rPr>
              <w:t>S1-CFI-5</w:t>
            </w:r>
          </w:p>
        </w:tc>
        <w:tc>
          <w:tcPr>
            <w:tcW w:w="5901" w:type="dxa"/>
            <w:shd w:val="clear" w:color="auto" w:fill="auto"/>
            <w:noWrap/>
            <w:vAlign w:val="center"/>
            <w:hideMark/>
          </w:tcPr>
          <w:p w14:paraId="3990E7BA" w14:textId="77777777" w:rsidR="000710A3" w:rsidRPr="008C0FB0" w:rsidRDefault="000710A3" w:rsidP="000710A3">
            <w:pPr>
              <w:spacing w:after="0"/>
              <w:jc w:val="center"/>
              <w:rPr>
                <w:color w:val="000000"/>
                <w:szCs w:val="22"/>
                <w:lang w:val="fr-FR"/>
              </w:rPr>
            </w:pPr>
            <w:r w:rsidRPr="008C0FB0">
              <w:rPr>
                <w:color w:val="000000"/>
                <w:szCs w:val="22"/>
                <w:lang w:val="fr-FR"/>
              </w:rPr>
              <w:t>Sentinel-1 Antenna Model (AM)</w:t>
            </w:r>
          </w:p>
        </w:tc>
        <w:tc>
          <w:tcPr>
            <w:tcW w:w="2027" w:type="dxa"/>
            <w:vAlign w:val="center"/>
          </w:tcPr>
          <w:p w14:paraId="3990E7BB" w14:textId="77777777" w:rsidR="000710A3" w:rsidRPr="008C0FB0" w:rsidRDefault="00DC38CD" w:rsidP="000710A3">
            <w:pPr>
              <w:spacing w:after="0"/>
              <w:jc w:val="center"/>
              <w:rPr>
                <w:color w:val="000000"/>
                <w:szCs w:val="22"/>
                <w:lang w:val="fr-FR"/>
              </w:rPr>
            </w:pPr>
            <w:r w:rsidRPr="008C0FB0">
              <w:rPr>
                <w:color w:val="000000"/>
                <w:szCs w:val="22"/>
                <w:lang w:val="fr-FR"/>
              </w:rPr>
              <w:t>V1.0.2</w:t>
            </w:r>
          </w:p>
        </w:tc>
      </w:tr>
      <w:tr w:rsidR="000710A3" w:rsidRPr="008C0FB0" w14:paraId="3990E7C0" w14:textId="77777777" w:rsidTr="000710A3">
        <w:trPr>
          <w:trHeight w:val="300"/>
          <w:jc w:val="center"/>
        </w:trPr>
        <w:tc>
          <w:tcPr>
            <w:tcW w:w="1200" w:type="dxa"/>
            <w:shd w:val="clear" w:color="auto" w:fill="auto"/>
            <w:noWrap/>
            <w:vAlign w:val="center"/>
            <w:hideMark/>
          </w:tcPr>
          <w:p w14:paraId="3990E7BD" w14:textId="77777777" w:rsidR="000710A3" w:rsidRPr="008C0FB0" w:rsidRDefault="000710A3" w:rsidP="000710A3">
            <w:pPr>
              <w:spacing w:after="0"/>
              <w:jc w:val="center"/>
              <w:rPr>
                <w:rFonts w:cs="Arial"/>
                <w:szCs w:val="20"/>
                <w:lang w:val="fr-FR"/>
              </w:rPr>
            </w:pPr>
            <w:r w:rsidRPr="008C0FB0">
              <w:rPr>
                <w:rFonts w:cs="Arial"/>
                <w:szCs w:val="20"/>
                <w:lang w:val="fr-FR"/>
              </w:rPr>
              <w:t>S1-CFI-6</w:t>
            </w:r>
          </w:p>
        </w:tc>
        <w:tc>
          <w:tcPr>
            <w:tcW w:w="5901" w:type="dxa"/>
            <w:shd w:val="clear" w:color="auto" w:fill="auto"/>
            <w:noWrap/>
            <w:vAlign w:val="center"/>
            <w:hideMark/>
          </w:tcPr>
          <w:p w14:paraId="3990E7BE" w14:textId="77777777" w:rsidR="000710A3" w:rsidRPr="008C0FB0" w:rsidRDefault="000710A3" w:rsidP="000710A3">
            <w:pPr>
              <w:spacing w:after="0"/>
              <w:jc w:val="center"/>
              <w:rPr>
                <w:color w:val="000000"/>
                <w:szCs w:val="22"/>
                <w:lang w:val="fr-FR"/>
              </w:rPr>
            </w:pPr>
            <w:r w:rsidRPr="008C0FB0">
              <w:rPr>
                <w:color w:val="000000"/>
                <w:szCs w:val="22"/>
                <w:lang w:val="fr-FR"/>
              </w:rPr>
              <w:t>ngEO client</w:t>
            </w:r>
          </w:p>
        </w:tc>
        <w:tc>
          <w:tcPr>
            <w:tcW w:w="2027" w:type="dxa"/>
            <w:vAlign w:val="center"/>
          </w:tcPr>
          <w:p w14:paraId="3990E7BF" w14:textId="77777777" w:rsidR="000710A3" w:rsidRPr="008C0FB0" w:rsidRDefault="000710A3" w:rsidP="000710A3">
            <w:pPr>
              <w:spacing w:after="0"/>
              <w:jc w:val="center"/>
              <w:rPr>
                <w:color w:val="000000"/>
                <w:szCs w:val="22"/>
                <w:lang w:val="fr-FR"/>
              </w:rPr>
            </w:pPr>
          </w:p>
        </w:tc>
      </w:tr>
      <w:tr w:rsidR="000710A3" w:rsidRPr="008C0FB0" w14:paraId="3990E7C4" w14:textId="77777777" w:rsidTr="000710A3">
        <w:trPr>
          <w:trHeight w:val="300"/>
          <w:jc w:val="center"/>
        </w:trPr>
        <w:tc>
          <w:tcPr>
            <w:tcW w:w="1200" w:type="dxa"/>
            <w:shd w:val="clear" w:color="auto" w:fill="auto"/>
            <w:noWrap/>
            <w:vAlign w:val="center"/>
            <w:hideMark/>
          </w:tcPr>
          <w:p w14:paraId="3990E7C1" w14:textId="77777777" w:rsidR="000710A3" w:rsidRPr="008C0FB0" w:rsidRDefault="000710A3" w:rsidP="000710A3">
            <w:pPr>
              <w:spacing w:after="0"/>
              <w:jc w:val="center"/>
              <w:rPr>
                <w:rFonts w:cs="Arial"/>
                <w:szCs w:val="20"/>
                <w:lang w:val="fr-FR"/>
              </w:rPr>
            </w:pPr>
            <w:r w:rsidRPr="008C0FB0">
              <w:rPr>
                <w:rFonts w:cs="Arial"/>
                <w:szCs w:val="20"/>
                <w:lang w:val="fr-FR"/>
              </w:rPr>
              <w:t>S1-CFI-7</w:t>
            </w:r>
          </w:p>
        </w:tc>
        <w:tc>
          <w:tcPr>
            <w:tcW w:w="5901" w:type="dxa"/>
            <w:shd w:val="clear" w:color="auto" w:fill="auto"/>
            <w:noWrap/>
            <w:vAlign w:val="center"/>
            <w:hideMark/>
          </w:tcPr>
          <w:p w14:paraId="3990E7C2" w14:textId="77777777" w:rsidR="000710A3" w:rsidRPr="008C0FB0" w:rsidRDefault="000710A3" w:rsidP="000710A3">
            <w:pPr>
              <w:spacing w:after="0"/>
              <w:jc w:val="center"/>
              <w:rPr>
                <w:color w:val="000000"/>
                <w:szCs w:val="22"/>
                <w:lang w:val="en-US"/>
              </w:rPr>
            </w:pPr>
            <w:r w:rsidRPr="008C0FB0">
              <w:rPr>
                <w:color w:val="000000"/>
                <w:szCs w:val="22"/>
                <w:lang w:val="en-US"/>
              </w:rPr>
              <w:t>Pre-Launch IPF ADF for L1</w:t>
            </w:r>
          </w:p>
        </w:tc>
        <w:tc>
          <w:tcPr>
            <w:tcW w:w="2027" w:type="dxa"/>
            <w:vAlign w:val="center"/>
          </w:tcPr>
          <w:p w14:paraId="3990E7C3" w14:textId="77777777" w:rsidR="000710A3" w:rsidRPr="008C0FB0" w:rsidRDefault="000B1475" w:rsidP="000710A3">
            <w:pPr>
              <w:spacing w:after="0"/>
              <w:jc w:val="center"/>
              <w:rPr>
                <w:color w:val="000000"/>
                <w:szCs w:val="22"/>
                <w:lang w:val="en-US"/>
              </w:rPr>
            </w:pPr>
            <w:r w:rsidRPr="008C0FB0">
              <w:rPr>
                <w:color w:val="000000"/>
                <w:szCs w:val="22"/>
                <w:lang w:val="en-US"/>
              </w:rPr>
              <w:t>OK</w:t>
            </w:r>
          </w:p>
        </w:tc>
      </w:tr>
      <w:tr w:rsidR="000710A3" w:rsidRPr="008C0FB0" w14:paraId="3990E7C8" w14:textId="77777777" w:rsidTr="000710A3">
        <w:trPr>
          <w:trHeight w:val="300"/>
          <w:jc w:val="center"/>
        </w:trPr>
        <w:tc>
          <w:tcPr>
            <w:tcW w:w="1200" w:type="dxa"/>
            <w:shd w:val="clear" w:color="auto" w:fill="auto"/>
            <w:noWrap/>
            <w:vAlign w:val="center"/>
            <w:hideMark/>
          </w:tcPr>
          <w:p w14:paraId="3990E7C5" w14:textId="77777777" w:rsidR="000710A3" w:rsidRPr="008C0FB0" w:rsidRDefault="000710A3" w:rsidP="000710A3">
            <w:pPr>
              <w:spacing w:after="0"/>
              <w:jc w:val="center"/>
              <w:rPr>
                <w:rFonts w:cs="Arial"/>
                <w:szCs w:val="20"/>
                <w:lang w:val="fr-FR"/>
              </w:rPr>
            </w:pPr>
            <w:r w:rsidRPr="008C0FB0">
              <w:rPr>
                <w:rFonts w:cs="Arial"/>
                <w:szCs w:val="20"/>
                <w:lang w:val="fr-FR"/>
              </w:rPr>
              <w:t>S1-CFI-8</w:t>
            </w:r>
          </w:p>
        </w:tc>
        <w:tc>
          <w:tcPr>
            <w:tcW w:w="5901" w:type="dxa"/>
            <w:shd w:val="clear" w:color="auto" w:fill="auto"/>
            <w:noWrap/>
            <w:vAlign w:val="center"/>
            <w:hideMark/>
          </w:tcPr>
          <w:p w14:paraId="3990E7C6" w14:textId="77777777" w:rsidR="000710A3" w:rsidRPr="008C0FB0" w:rsidRDefault="000710A3" w:rsidP="000710A3">
            <w:pPr>
              <w:spacing w:after="0"/>
              <w:jc w:val="center"/>
              <w:rPr>
                <w:color w:val="000000"/>
                <w:szCs w:val="22"/>
                <w:lang w:val="en-US"/>
              </w:rPr>
            </w:pPr>
            <w:r w:rsidRPr="008C0FB0">
              <w:rPr>
                <w:color w:val="000000"/>
                <w:szCs w:val="22"/>
                <w:lang w:val="en-US"/>
              </w:rPr>
              <w:t>Pre-Launch IPF ADF for L2</w:t>
            </w:r>
          </w:p>
        </w:tc>
        <w:tc>
          <w:tcPr>
            <w:tcW w:w="2027" w:type="dxa"/>
            <w:vAlign w:val="center"/>
          </w:tcPr>
          <w:p w14:paraId="3990E7C7" w14:textId="77777777" w:rsidR="000710A3" w:rsidRPr="008C0FB0" w:rsidRDefault="004B0E07" w:rsidP="000710A3">
            <w:pPr>
              <w:spacing w:after="0"/>
              <w:jc w:val="center"/>
              <w:rPr>
                <w:color w:val="000000"/>
                <w:szCs w:val="22"/>
                <w:lang w:val="en-US"/>
              </w:rPr>
            </w:pPr>
            <w:r w:rsidRPr="008C0FB0">
              <w:rPr>
                <w:color w:val="000000"/>
                <w:szCs w:val="22"/>
                <w:lang w:val="en-US"/>
              </w:rPr>
              <w:t>OK</w:t>
            </w:r>
          </w:p>
        </w:tc>
      </w:tr>
      <w:tr w:rsidR="000710A3" w:rsidRPr="008C0FB0" w14:paraId="3990E7CC" w14:textId="77777777" w:rsidTr="000710A3">
        <w:trPr>
          <w:trHeight w:val="300"/>
          <w:jc w:val="center"/>
        </w:trPr>
        <w:tc>
          <w:tcPr>
            <w:tcW w:w="1200" w:type="dxa"/>
            <w:shd w:val="clear" w:color="auto" w:fill="auto"/>
            <w:noWrap/>
            <w:vAlign w:val="center"/>
            <w:hideMark/>
          </w:tcPr>
          <w:p w14:paraId="3990E7C9" w14:textId="77777777" w:rsidR="000710A3" w:rsidRPr="008C0FB0" w:rsidRDefault="000710A3" w:rsidP="000710A3">
            <w:pPr>
              <w:spacing w:after="0"/>
              <w:jc w:val="center"/>
              <w:rPr>
                <w:rFonts w:cs="Arial"/>
                <w:szCs w:val="20"/>
                <w:lang w:val="fr-FR"/>
              </w:rPr>
            </w:pPr>
            <w:r w:rsidRPr="008C0FB0">
              <w:rPr>
                <w:rFonts w:cs="Arial"/>
                <w:szCs w:val="20"/>
                <w:lang w:val="fr-FR"/>
              </w:rPr>
              <w:t>S1-CFI-9</w:t>
            </w:r>
          </w:p>
        </w:tc>
        <w:tc>
          <w:tcPr>
            <w:tcW w:w="5901" w:type="dxa"/>
            <w:shd w:val="clear" w:color="auto" w:fill="auto"/>
            <w:noWrap/>
            <w:vAlign w:val="center"/>
            <w:hideMark/>
          </w:tcPr>
          <w:p w14:paraId="3990E7CA" w14:textId="77777777" w:rsidR="000710A3" w:rsidRPr="008C0FB0" w:rsidRDefault="000710A3" w:rsidP="000710A3">
            <w:pPr>
              <w:spacing w:after="0"/>
              <w:jc w:val="center"/>
              <w:rPr>
                <w:color w:val="000000"/>
                <w:szCs w:val="22"/>
                <w:lang w:val="en-US"/>
              </w:rPr>
            </w:pPr>
            <w:r w:rsidRPr="008C0FB0">
              <w:rPr>
                <w:color w:val="000000"/>
                <w:szCs w:val="22"/>
                <w:lang w:val="en-US"/>
              </w:rPr>
              <w:t>Instrument Characterization Data Base (ICDB)</w:t>
            </w:r>
          </w:p>
        </w:tc>
        <w:tc>
          <w:tcPr>
            <w:tcW w:w="2027" w:type="dxa"/>
            <w:vAlign w:val="center"/>
          </w:tcPr>
          <w:p w14:paraId="3990E7CB" w14:textId="77777777" w:rsidR="000710A3" w:rsidRPr="008C0FB0" w:rsidRDefault="000710A3" w:rsidP="000710A3">
            <w:pPr>
              <w:spacing w:after="0"/>
              <w:jc w:val="center"/>
              <w:rPr>
                <w:color w:val="000000"/>
                <w:szCs w:val="22"/>
                <w:lang w:val="en-US"/>
              </w:rPr>
            </w:pPr>
          </w:p>
        </w:tc>
      </w:tr>
      <w:tr w:rsidR="000710A3" w:rsidRPr="008C0FB0" w14:paraId="3990E7D0" w14:textId="77777777" w:rsidTr="000710A3">
        <w:trPr>
          <w:trHeight w:val="300"/>
          <w:jc w:val="center"/>
        </w:trPr>
        <w:tc>
          <w:tcPr>
            <w:tcW w:w="1200" w:type="dxa"/>
            <w:shd w:val="clear" w:color="auto" w:fill="auto"/>
            <w:noWrap/>
            <w:vAlign w:val="center"/>
            <w:hideMark/>
          </w:tcPr>
          <w:p w14:paraId="3990E7CD" w14:textId="77777777" w:rsidR="000710A3" w:rsidRPr="008C0FB0" w:rsidRDefault="000710A3" w:rsidP="000710A3">
            <w:pPr>
              <w:spacing w:after="0"/>
              <w:jc w:val="center"/>
              <w:rPr>
                <w:rFonts w:cs="Arial"/>
                <w:szCs w:val="20"/>
                <w:lang w:val="fr-FR"/>
              </w:rPr>
            </w:pPr>
            <w:r w:rsidRPr="008C0FB0">
              <w:rPr>
                <w:rFonts w:cs="Arial"/>
                <w:szCs w:val="20"/>
                <w:lang w:val="fr-FR"/>
              </w:rPr>
              <w:t>S1-CFI-10</w:t>
            </w:r>
          </w:p>
        </w:tc>
        <w:tc>
          <w:tcPr>
            <w:tcW w:w="5901" w:type="dxa"/>
            <w:shd w:val="clear" w:color="auto" w:fill="auto"/>
            <w:noWrap/>
            <w:vAlign w:val="center"/>
            <w:hideMark/>
          </w:tcPr>
          <w:p w14:paraId="3990E7CE" w14:textId="77777777" w:rsidR="000710A3" w:rsidRPr="008C0FB0" w:rsidRDefault="000710A3" w:rsidP="000710A3">
            <w:pPr>
              <w:spacing w:after="0"/>
              <w:jc w:val="center"/>
              <w:rPr>
                <w:color w:val="000000"/>
                <w:szCs w:val="22"/>
                <w:lang w:val="fr-FR"/>
              </w:rPr>
            </w:pPr>
            <w:r w:rsidRPr="008C0FB0">
              <w:rPr>
                <w:color w:val="000000"/>
                <w:szCs w:val="22"/>
                <w:lang w:val="fr-FR"/>
              </w:rPr>
              <w:t>Radar Data Base (pre-launch versions)</w:t>
            </w:r>
          </w:p>
        </w:tc>
        <w:tc>
          <w:tcPr>
            <w:tcW w:w="2027" w:type="dxa"/>
            <w:vAlign w:val="center"/>
          </w:tcPr>
          <w:p w14:paraId="3990E7CF" w14:textId="77777777" w:rsidR="000710A3" w:rsidRPr="008C0FB0" w:rsidRDefault="000710A3" w:rsidP="000710A3">
            <w:pPr>
              <w:spacing w:after="0"/>
              <w:jc w:val="center"/>
              <w:rPr>
                <w:color w:val="000000"/>
                <w:szCs w:val="22"/>
                <w:lang w:val="fr-FR"/>
              </w:rPr>
            </w:pPr>
            <w:r w:rsidRPr="008C0FB0">
              <w:rPr>
                <w:color w:val="000000"/>
                <w:szCs w:val="22"/>
                <w:lang w:val="fr-FR"/>
              </w:rPr>
              <w:t>OK</w:t>
            </w:r>
          </w:p>
        </w:tc>
      </w:tr>
      <w:tr w:rsidR="000710A3" w:rsidRPr="008C0FB0" w14:paraId="3990E7D4" w14:textId="77777777" w:rsidTr="000710A3">
        <w:trPr>
          <w:trHeight w:val="300"/>
          <w:jc w:val="center"/>
        </w:trPr>
        <w:tc>
          <w:tcPr>
            <w:tcW w:w="1200" w:type="dxa"/>
            <w:shd w:val="clear" w:color="auto" w:fill="auto"/>
            <w:noWrap/>
            <w:vAlign w:val="center"/>
            <w:hideMark/>
          </w:tcPr>
          <w:p w14:paraId="3990E7D1" w14:textId="77777777" w:rsidR="000710A3" w:rsidRPr="008C0FB0" w:rsidRDefault="000710A3" w:rsidP="000710A3">
            <w:pPr>
              <w:spacing w:after="0"/>
              <w:jc w:val="center"/>
              <w:rPr>
                <w:rFonts w:cs="Arial"/>
                <w:szCs w:val="20"/>
                <w:lang w:val="fr-FR"/>
              </w:rPr>
            </w:pPr>
            <w:r w:rsidRPr="008C0FB0">
              <w:rPr>
                <w:rFonts w:cs="Arial"/>
                <w:szCs w:val="20"/>
                <w:lang w:val="fr-FR"/>
              </w:rPr>
              <w:t>S1-CFI-11</w:t>
            </w:r>
          </w:p>
        </w:tc>
        <w:tc>
          <w:tcPr>
            <w:tcW w:w="5901" w:type="dxa"/>
            <w:shd w:val="clear" w:color="auto" w:fill="auto"/>
            <w:noWrap/>
            <w:vAlign w:val="center"/>
            <w:hideMark/>
          </w:tcPr>
          <w:p w14:paraId="3990E7D2" w14:textId="77777777" w:rsidR="000710A3" w:rsidRPr="008C0FB0" w:rsidRDefault="000710A3" w:rsidP="000710A3">
            <w:pPr>
              <w:spacing w:after="0"/>
              <w:jc w:val="center"/>
              <w:rPr>
                <w:color w:val="000000"/>
                <w:szCs w:val="22"/>
                <w:lang w:val="en-US"/>
              </w:rPr>
            </w:pPr>
            <w:r w:rsidRPr="008C0FB0">
              <w:rPr>
                <w:color w:val="000000"/>
                <w:szCs w:val="22"/>
                <w:lang w:val="en-US"/>
              </w:rPr>
              <w:t>Training material related to operation of CFI-1</w:t>
            </w:r>
          </w:p>
        </w:tc>
        <w:tc>
          <w:tcPr>
            <w:tcW w:w="2027" w:type="dxa"/>
            <w:vAlign w:val="center"/>
          </w:tcPr>
          <w:p w14:paraId="3990E7D3" w14:textId="77777777" w:rsidR="000710A3" w:rsidRPr="008C0FB0" w:rsidRDefault="000710A3" w:rsidP="000710A3">
            <w:pPr>
              <w:spacing w:after="0"/>
              <w:jc w:val="center"/>
              <w:rPr>
                <w:color w:val="000000"/>
                <w:szCs w:val="22"/>
                <w:lang w:val="fr-FR"/>
              </w:rPr>
            </w:pPr>
            <w:r w:rsidRPr="008C0FB0">
              <w:rPr>
                <w:color w:val="000000"/>
                <w:szCs w:val="22"/>
                <w:lang w:val="fr-FR"/>
              </w:rPr>
              <w:t>OK</w:t>
            </w:r>
          </w:p>
        </w:tc>
      </w:tr>
      <w:tr w:rsidR="000710A3" w:rsidRPr="008C0FB0" w14:paraId="3990E7D8" w14:textId="77777777" w:rsidTr="000710A3">
        <w:trPr>
          <w:trHeight w:val="300"/>
          <w:jc w:val="center"/>
        </w:trPr>
        <w:tc>
          <w:tcPr>
            <w:tcW w:w="1200" w:type="dxa"/>
            <w:shd w:val="clear" w:color="auto" w:fill="auto"/>
            <w:noWrap/>
            <w:vAlign w:val="center"/>
            <w:hideMark/>
          </w:tcPr>
          <w:p w14:paraId="3990E7D5" w14:textId="77777777" w:rsidR="000710A3" w:rsidRPr="008C0FB0" w:rsidRDefault="000710A3" w:rsidP="000710A3">
            <w:pPr>
              <w:spacing w:after="0"/>
              <w:jc w:val="center"/>
              <w:rPr>
                <w:rFonts w:cs="Arial"/>
                <w:szCs w:val="20"/>
                <w:lang w:val="fr-FR"/>
              </w:rPr>
            </w:pPr>
            <w:r w:rsidRPr="008C0FB0">
              <w:rPr>
                <w:rFonts w:cs="Arial"/>
                <w:szCs w:val="20"/>
                <w:lang w:val="fr-FR"/>
              </w:rPr>
              <w:t>S1-CFI-12</w:t>
            </w:r>
          </w:p>
        </w:tc>
        <w:tc>
          <w:tcPr>
            <w:tcW w:w="5901" w:type="dxa"/>
            <w:shd w:val="clear" w:color="auto" w:fill="auto"/>
            <w:noWrap/>
            <w:vAlign w:val="center"/>
            <w:hideMark/>
          </w:tcPr>
          <w:p w14:paraId="3990E7D6" w14:textId="77777777" w:rsidR="000710A3" w:rsidRPr="008C0FB0" w:rsidRDefault="000710A3" w:rsidP="000710A3">
            <w:pPr>
              <w:spacing w:after="0"/>
              <w:jc w:val="center"/>
              <w:rPr>
                <w:color w:val="000000"/>
                <w:szCs w:val="22"/>
                <w:lang w:val="fr-FR"/>
              </w:rPr>
            </w:pPr>
            <w:r w:rsidRPr="008C0FB0">
              <w:rPr>
                <w:color w:val="000000"/>
                <w:szCs w:val="22"/>
                <w:lang w:val="fr-FR"/>
              </w:rPr>
              <w:t>Transparent Data Access Client (TDAC)</w:t>
            </w:r>
          </w:p>
        </w:tc>
        <w:tc>
          <w:tcPr>
            <w:tcW w:w="2027" w:type="dxa"/>
            <w:vAlign w:val="center"/>
          </w:tcPr>
          <w:p w14:paraId="3990E7D7" w14:textId="77777777" w:rsidR="000710A3" w:rsidRPr="008C0FB0" w:rsidRDefault="000710A3" w:rsidP="000710A3">
            <w:pPr>
              <w:spacing w:after="0"/>
              <w:jc w:val="center"/>
              <w:rPr>
                <w:color w:val="000000"/>
                <w:szCs w:val="22"/>
                <w:lang w:val="fr-FR"/>
              </w:rPr>
            </w:pPr>
          </w:p>
        </w:tc>
      </w:tr>
      <w:tr w:rsidR="000710A3" w:rsidRPr="008C0FB0" w14:paraId="3990E7DC" w14:textId="77777777" w:rsidTr="000710A3">
        <w:trPr>
          <w:trHeight w:val="300"/>
          <w:jc w:val="center"/>
        </w:trPr>
        <w:tc>
          <w:tcPr>
            <w:tcW w:w="1200" w:type="dxa"/>
            <w:shd w:val="clear" w:color="auto" w:fill="auto"/>
            <w:noWrap/>
            <w:vAlign w:val="center"/>
            <w:hideMark/>
          </w:tcPr>
          <w:p w14:paraId="3990E7D9" w14:textId="77777777" w:rsidR="000710A3" w:rsidRPr="008C0FB0" w:rsidRDefault="000710A3" w:rsidP="000710A3">
            <w:pPr>
              <w:spacing w:after="0"/>
              <w:jc w:val="center"/>
              <w:rPr>
                <w:rFonts w:cs="Arial"/>
                <w:szCs w:val="20"/>
                <w:lang w:val="fr-FR"/>
              </w:rPr>
            </w:pPr>
            <w:r w:rsidRPr="008C0FB0">
              <w:rPr>
                <w:rFonts w:cs="Arial"/>
                <w:szCs w:val="20"/>
                <w:lang w:val="fr-FR"/>
              </w:rPr>
              <w:t>S1-CFI-13</w:t>
            </w:r>
          </w:p>
        </w:tc>
        <w:tc>
          <w:tcPr>
            <w:tcW w:w="5901" w:type="dxa"/>
            <w:shd w:val="clear" w:color="auto" w:fill="auto"/>
            <w:noWrap/>
            <w:vAlign w:val="center"/>
            <w:hideMark/>
          </w:tcPr>
          <w:p w14:paraId="3990E7DA" w14:textId="77777777" w:rsidR="000710A3" w:rsidRPr="008C0FB0" w:rsidRDefault="000710A3" w:rsidP="000710A3">
            <w:pPr>
              <w:spacing w:after="0"/>
              <w:jc w:val="center"/>
              <w:rPr>
                <w:color w:val="000000"/>
                <w:szCs w:val="22"/>
                <w:lang w:val="fr-FR"/>
              </w:rPr>
            </w:pPr>
            <w:r w:rsidRPr="008C0FB0">
              <w:rPr>
                <w:color w:val="000000"/>
                <w:szCs w:val="22"/>
                <w:lang w:val="fr-FR"/>
              </w:rPr>
              <w:t>SINBAD client</w:t>
            </w:r>
          </w:p>
        </w:tc>
        <w:tc>
          <w:tcPr>
            <w:tcW w:w="2027" w:type="dxa"/>
            <w:vAlign w:val="center"/>
          </w:tcPr>
          <w:p w14:paraId="3990E7DB" w14:textId="77777777" w:rsidR="000710A3" w:rsidRPr="008C0FB0" w:rsidRDefault="000B1475" w:rsidP="000710A3">
            <w:pPr>
              <w:spacing w:after="0"/>
              <w:jc w:val="center"/>
              <w:rPr>
                <w:color w:val="000000"/>
                <w:szCs w:val="22"/>
                <w:lang w:val="fr-FR"/>
              </w:rPr>
            </w:pPr>
            <w:r w:rsidRPr="008C0FB0">
              <w:rPr>
                <w:color w:val="000000"/>
                <w:szCs w:val="22"/>
                <w:lang w:val="fr-FR"/>
              </w:rPr>
              <w:t>OK</w:t>
            </w:r>
          </w:p>
        </w:tc>
      </w:tr>
      <w:tr w:rsidR="000710A3" w:rsidRPr="008C0FB0" w14:paraId="3990E7E0" w14:textId="77777777" w:rsidTr="000710A3">
        <w:trPr>
          <w:trHeight w:val="300"/>
          <w:jc w:val="center"/>
        </w:trPr>
        <w:tc>
          <w:tcPr>
            <w:tcW w:w="1200" w:type="dxa"/>
            <w:shd w:val="clear" w:color="auto" w:fill="auto"/>
            <w:noWrap/>
            <w:vAlign w:val="center"/>
            <w:hideMark/>
          </w:tcPr>
          <w:p w14:paraId="3990E7DD" w14:textId="77777777" w:rsidR="000710A3" w:rsidRPr="008C0FB0" w:rsidRDefault="000710A3" w:rsidP="000710A3">
            <w:pPr>
              <w:spacing w:after="0"/>
              <w:jc w:val="center"/>
              <w:rPr>
                <w:rFonts w:cs="Arial"/>
                <w:szCs w:val="20"/>
                <w:lang w:val="fr-FR"/>
              </w:rPr>
            </w:pPr>
            <w:r w:rsidRPr="008C0FB0">
              <w:rPr>
                <w:rFonts w:cs="Arial"/>
                <w:szCs w:val="20"/>
                <w:lang w:val="fr-FR"/>
              </w:rPr>
              <w:t>S1-CFI-14</w:t>
            </w:r>
          </w:p>
        </w:tc>
        <w:tc>
          <w:tcPr>
            <w:tcW w:w="5901" w:type="dxa"/>
            <w:shd w:val="clear" w:color="auto" w:fill="auto"/>
            <w:noWrap/>
            <w:vAlign w:val="center"/>
            <w:hideMark/>
          </w:tcPr>
          <w:p w14:paraId="3990E7DE" w14:textId="77777777" w:rsidR="000710A3" w:rsidRPr="008C0FB0" w:rsidRDefault="000710A3" w:rsidP="000710A3">
            <w:pPr>
              <w:spacing w:after="0"/>
              <w:jc w:val="center"/>
              <w:rPr>
                <w:color w:val="000000"/>
                <w:szCs w:val="22"/>
                <w:lang w:val="fr-FR"/>
              </w:rPr>
            </w:pPr>
            <w:r w:rsidRPr="008C0FB0">
              <w:rPr>
                <w:color w:val="000000"/>
                <w:szCs w:val="22"/>
                <w:lang w:val="fr-FR"/>
              </w:rPr>
              <w:t>S-1 IPF source code</w:t>
            </w:r>
          </w:p>
        </w:tc>
        <w:tc>
          <w:tcPr>
            <w:tcW w:w="2027" w:type="dxa"/>
            <w:vAlign w:val="center"/>
          </w:tcPr>
          <w:p w14:paraId="3990E7DF" w14:textId="77777777" w:rsidR="000710A3" w:rsidRPr="008C0FB0" w:rsidRDefault="000710A3" w:rsidP="000710A3">
            <w:pPr>
              <w:spacing w:after="0"/>
              <w:jc w:val="center"/>
              <w:rPr>
                <w:color w:val="000000"/>
                <w:szCs w:val="22"/>
                <w:lang w:val="fr-FR"/>
              </w:rPr>
            </w:pPr>
            <w:r w:rsidRPr="008C0FB0">
              <w:rPr>
                <w:color w:val="000000"/>
                <w:szCs w:val="22"/>
                <w:lang w:val="fr-FR"/>
              </w:rPr>
              <w:t>OK</w:t>
            </w:r>
          </w:p>
        </w:tc>
      </w:tr>
      <w:tr w:rsidR="000710A3" w:rsidRPr="008C0FB0" w14:paraId="3990E7E4" w14:textId="77777777" w:rsidTr="000710A3">
        <w:trPr>
          <w:trHeight w:val="300"/>
          <w:jc w:val="center"/>
        </w:trPr>
        <w:tc>
          <w:tcPr>
            <w:tcW w:w="1200" w:type="dxa"/>
            <w:shd w:val="clear" w:color="auto" w:fill="auto"/>
            <w:noWrap/>
            <w:vAlign w:val="center"/>
            <w:hideMark/>
          </w:tcPr>
          <w:p w14:paraId="3990E7E1" w14:textId="77777777" w:rsidR="000710A3" w:rsidRPr="008C0FB0" w:rsidRDefault="000710A3" w:rsidP="000710A3">
            <w:pPr>
              <w:spacing w:after="0"/>
              <w:jc w:val="center"/>
              <w:rPr>
                <w:rFonts w:cs="Arial"/>
                <w:szCs w:val="20"/>
                <w:lang w:val="fr-FR"/>
              </w:rPr>
            </w:pPr>
            <w:r w:rsidRPr="008C0FB0">
              <w:rPr>
                <w:rFonts w:cs="Arial"/>
                <w:szCs w:val="20"/>
                <w:lang w:val="fr-FR"/>
              </w:rPr>
              <w:t>S1-CFI-15</w:t>
            </w:r>
          </w:p>
        </w:tc>
        <w:tc>
          <w:tcPr>
            <w:tcW w:w="5901" w:type="dxa"/>
            <w:shd w:val="clear" w:color="auto" w:fill="auto"/>
            <w:noWrap/>
            <w:vAlign w:val="center"/>
            <w:hideMark/>
          </w:tcPr>
          <w:p w14:paraId="3990E7E2" w14:textId="77777777" w:rsidR="000710A3" w:rsidRPr="008C0FB0" w:rsidRDefault="000710A3" w:rsidP="000710A3">
            <w:pPr>
              <w:spacing w:after="0"/>
              <w:jc w:val="center"/>
              <w:rPr>
                <w:color w:val="000000"/>
                <w:szCs w:val="22"/>
                <w:lang w:val="fr-FR"/>
              </w:rPr>
            </w:pPr>
            <w:r w:rsidRPr="008C0FB0">
              <w:rPr>
                <w:color w:val="000000"/>
                <w:szCs w:val="22"/>
                <w:lang w:val="fr-FR"/>
              </w:rPr>
              <w:t>Sentinel User Handbook</w:t>
            </w:r>
          </w:p>
        </w:tc>
        <w:tc>
          <w:tcPr>
            <w:tcW w:w="2027" w:type="dxa"/>
            <w:vAlign w:val="center"/>
          </w:tcPr>
          <w:p w14:paraId="3990E7E3" w14:textId="77777777" w:rsidR="000710A3" w:rsidRPr="008C0FB0" w:rsidRDefault="000710A3" w:rsidP="000710A3">
            <w:pPr>
              <w:spacing w:after="0"/>
              <w:jc w:val="center"/>
              <w:rPr>
                <w:color w:val="000000"/>
                <w:szCs w:val="22"/>
                <w:lang w:val="fr-FR"/>
              </w:rPr>
            </w:pPr>
          </w:p>
        </w:tc>
      </w:tr>
      <w:tr w:rsidR="000710A3" w:rsidRPr="008C0FB0" w14:paraId="3990E7E8" w14:textId="77777777" w:rsidTr="000710A3">
        <w:trPr>
          <w:trHeight w:val="300"/>
          <w:jc w:val="center"/>
        </w:trPr>
        <w:tc>
          <w:tcPr>
            <w:tcW w:w="1200" w:type="dxa"/>
            <w:shd w:val="clear" w:color="auto" w:fill="auto"/>
            <w:noWrap/>
            <w:vAlign w:val="center"/>
            <w:hideMark/>
          </w:tcPr>
          <w:p w14:paraId="3990E7E5" w14:textId="77777777" w:rsidR="000710A3" w:rsidRPr="008C0FB0" w:rsidRDefault="000710A3" w:rsidP="000710A3">
            <w:pPr>
              <w:spacing w:after="0"/>
              <w:jc w:val="center"/>
              <w:rPr>
                <w:rFonts w:cs="Arial"/>
                <w:szCs w:val="20"/>
                <w:lang w:val="fr-FR"/>
              </w:rPr>
            </w:pPr>
            <w:r w:rsidRPr="008C0FB0">
              <w:rPr>
                <w:rFonts w:cs="Arial"/>
                <w:szCs w:val="20"/>
                <w:lang w:val="fr-FR"/>
              </w:rPr>
              <w:t>S1-CFI-18</w:t>
            </w:r>
          </w:p>
        </w:tc>
        <w:tc>
          <w:tcPr>
            <w:tcW w:w="5901" w:type="dxa"/>
            <w:shd w:val="clear" w:color="auto" w:fill="auto"/>
            <w:noWrap/>
            <w:vAlign w:val="center"/>
            <w:hideMark/>
          </w:tcPr>
          <w:p w14:paraId="3990E7E6" w14:textId="77777777" w:rsidR="000710A3" w:rsidRPr="008C0FB0" w:rsidRDefault="000710A3" w:rsidP="000710A3">
            <w:pPr>
              <w:spacing w:after="0"/>
              <w:jc w:val="center"/>
              <w:rPr>
                <w:color w:val="000000"/>
                <w:szCs w:val="22"/>
                <w:lang w:val="fr-FR"/>
              </w:rPr>
            </w:pPr>
            <w:r w:rsidRPr="008C0FB0">
              <w:rPr>
                <w:color w:val="000000"/>
                <w:szCs w:val="22"/>
                <w:lang w:val="fr-FR"/>
              </w:rPr>
              <w:t>Wide Area Network</w:t>
            </w:r>
          </w:p>
        </w:tc>
        <w:tc>
          <w:tcPr>
            <w:tcW w:w="2027" w:type="dxa"/>
            <w:vAlign w:val="center"/>
          </w:tcPr>
          <w:p w14:paraId="3990E7E7" w14:textId="77777777" w:rsidR="000710A3" w:rsidRPr="008C0FB0" w:rsidRDefault="000710A3" w:rsidP="000710A3">
            <w:pPr>
              <w:spacing w:after="0"/>
              <w:jc w:val="center"/>
              <w:rPr>
                <w:color w:val="000000"/>
                <w:szCs w:val="22"/>
                <w:lang w:val="fr-FR"/>
              </w:rPr>
            </w:pPr>
            <w:r w:rsidRPr="008C0FB0">
              <w:rPr>
                <w:color w:val="000000"/>
                <w:szCs w:val="22"/>
                <w:lang w:val="fr-FR"/>
              </w:rPr>
              <w:t>OK</w:t>
            </w:r>
          </w:p>
        </w:tc>
      </w:tr>
      <w:tr w:rsidR="000710A3" w:rsidRPr="008C0FB0" w14:paraId="3990E7EC" w14:textId="77777777" w:rsidTr="000710A3">
        <w:trPr>
          <w:trHeight w:val="300"/>
          <w:jc w:val="center"/>
        </w:trPr>
        <w:tc>
          <w:tcPr>
            <w:tcW w:w="1200" w:type="dxa"/>
            <w:shd w:val="clear" w:color="auto" w:fill="auto"/>
            <w:noWrap/>
            <w:vAlign w:val="center"/>
            <w:hideMark/>
          </w:tcPr>
          <w:p w14:paraId="3990E7E9" w14:textId="77777777" w:rsidR="000710A3" w:rsidRPr="008C0FB0" w:rsidRDefault="000710A3" w:rsidP="000710A3">
            <w:pPr>
              <w:spacing w:after="0"/>
              <w:jc w:val="center"/>
              <w:rPr>
                <w:rFonts w:cs="Arial"/>
                <w:szCs w:val="20"/>
                <w:lang w:val="fr-FR"/>
              </w:rPr>
            </w:pPr>
            <w:r w:rsidRPr="008C0FB0">
              <w:rPr>
                <w:rFonts w:cs="Arial"/>
                <w:szCs w:val="20"/>
                <w:lang w:val="fr-FR"/>
              </w:rPr>
              <w:t>S1-CFI-19</w:t>
            </w:r>
          </w:p>
        </w:tc>
        <w:tc>
          <w:tcPr>
            <w:tcW w:w="5901" w:type="dxa"/>
            <w:shd w:val="clear" w:color="auto" w:fill="auto"/>
            <w:noWrap/>
            <w:vAlign w:val="center"/>
            <w:hideMark/>
          </w:tcPr>
          <w:p w14:paraId="3990E7EA" w14:textId="77777777" w:rsidR="000710A3" w:rsidRPr="008C0FB0" w:rsidRDefault="000710A3" w:rsidP="000710A3">
            <w:pPr>
              <w:spacing w:after="0"/>
              <w:jc w:val="center"/>
              <w:rPr>
                <w:color w:val="000000"/>
                <w:szCs w:val="22"/>
                <w:lang w:val="fr-FR"/>
              </w:rPr>
            </w:pPr>
            <w:r w:rsidRPr="008C0FB0">
              <w:rPr>
                <w:color w:val="000000"/>
                <w:szCs w:val="22"/>
                <w:lang w:val="fr-FR"/>
              </w:rPr>
              <w:t>S-1 QCSS source code</w:t>
            </w:r>
          </w:p>
        </w:tc>
        <w:tc>
          <w:tcPr>
            <w:tcW w:w="2027" w:type="dxa"/>
            <w:vAlign w:val="center"/>
          </w:tcPr>
          <w:p w14:paraId="3990E7EB" w14:textId="77777777" w:rsidR="000710A3" w:rsidRPr="008C0FB0" w:rsidRDefault="000710A3" w:rsidP="000710A3">
            <w:pPr>
              <w:spacing w:after="0"/>
              <w:jc w:val="center"/>
              <w:rPr>
                <w:color w:val="000000"/>
                <w:szCs w:val="22"/>
                <w:lang w:val="fr-FR"/>
              </w:rPr>
            </w:pPr>
          </w:p>
        </w:tc>
      </w:tr>
      <w:tr w:rsidR="000710A3" w:rsidRPr="008C0FB0" w14:paraId="3990E7F0" w14:textId="77777777" w:rsidTr="000710A3">
        <w:trPr>
          <w:trHeight w:val="300"/>
          <w:jc w:val="center"/>
        </w:trPr>
        <w:tc>
          <w:tcPr>
            <w:tcW w:w="1200" w:type="dxa"/>
            <w:shd w:val="clear" w:color="auto" w:fill="auto"/>
            <w:noWrap/>
            <w:vAlign w:val="center"/>
            <w:hideMark/>
          </w:tcPr>
          <w:p w14:paraId="3990E7ED" w14:textId="77777777" w:rsidR="000710A3" w:rsidRPr="008C0FB0" w:rsidRDefault="000710A3" w:rsidP="000710A3">
            <w:pPr>
              <w:spacing w:after="0"/>
              <w:jc w:val="center"/>
              <w:rPr>
                <w:rFonts w:cs="Arial"/>
                <w:szCs w:val="20"/>
                <w:lang w:val="fr-FR"/>
              </w:rPr>
            </w:pPr>
            <w:r w:rsidRPr="008C0FB0">
              <w:rPr>
                <w:rFonts w:cs="Arial"/>
                <w:szCs w:val="20"/>
                <w:lang w:val="fr-FR"/>
              </w:rPr>
              <w:t>S1-CFI-20</w:t>
            </w:r>
          </w:p>
        </w:tc>
        <w:tc>
          <w:tcPr>
            <w:tcW w:w="5901" w:type="dxa"/>
            <w:shd w:val="clear" w:color="auto" w:fill="auto"/>
            <w:noWrap/>
            <w:vAlign w:val="center"/>
            <w:hideMark/>
          </w:tcPr>
          <w:p w14:paraId="3990E7EE" w14:textId="77777777" w:rsidR="000710A3" w:rsidRPr="008C0FB0" w:rsidRDefault="000710A3" w:rsidP="000710A3">
            <w:pPr>
              <w:spacing w:after="0"/>
              <w:jc w:val="center"/>
              <w:rPr>
                <w:color w:val="000000"/>
                <w:szCs w:val="22"/>
                <w:lang w:val="en-US"/>
              </w:rPr>
            </w:pPr>
            <w:r w:rsidRPr="008C0FB0">
              <w:rPr>
                <w:color w:val="000000"/>
                <w:szCs w:val="22"/>
                <w:lang w:val="en-US"/>
              </w:rPr>
              <w:t>S-1 Operational Products Verification, Calibration and Validation Plan</w:t>
            </w:r>
          </w:p>
        </w:tc>
        <w:tc>
          <w:tcPr>
            <w:tcW w:w="2027" w:type="dxa"/>
            <w:vAlign w:val="center"/>
          </w:tcPr>
          <w:p w14:paraId="3990E7EF" w14:textId="77777777" w:rsidR="000710A3" w:rsidRPr="008C0FB0" w:rsidRDefault="000710A3" w:rsidP="000710A3">
            <w:pPr>
              <w:spacing w:after="0"/>
              <w:jc w:val="center"/>
              <w:rPr>
                <w:color w:val="000000"/>
                <w:szCs w:val="22"/>
                <w:lang w:val="en-US"/>
              </w:rPr>
            </w:pPr>
          </w:p>
        </w:tc>
      </w:tr>
      <w:tr w:rsidR="000710A3" w:rsidRPr="008C0FB0" w14:paraId="3990E7F4" w14:textId="77777777" w:rsidTr="000710A3">
        <w:trPr>
          <w:trHeight w:val="300"/>
          <w:jc w:val="center"/>
        </w:trPr>
        <w:tc>
          <w:tcPr>
            <w:tcW w:w="1200" w:type="dxa"/>
            <w:shd w:val="clear" w:color="auto" w:fill="auto"/>
            <w:noWrap/>
            <w:vAlign w:val="center"/>
            <w:hideMark/>
          </w:tcPr>
          <w:p w14:paraId="3990E7F1" w14:textId="77777777" w:rsidR="000710A3" w:rsidRPr="008C0FB0" w:rsidRDefault="000710A3" w:rsidP="000710A3">
            <w:pPr>
              <w:spacing w:after="0"/>
              <w:jc w:val="center"/>
              <w:rPr>
                <w:rFonts w:cs="Arial"/>
                <w:szCs w:val="20"/>
                <w:lang w:val="fr-FR"/>
              </w:rPr>
            </w:pPr>
            <w:r w:rsidRPr="008C0FB0">
              <w:rPr>
                <w:rFonts w:cs="Arial"/>
                <w:szCs w:val="20"/>
                <w:lang w:val="fr-FR"/>
              </w:rPr>
              <w:t>S1-CFI-21</w:t>
            </w:r>
          </w:p>
        </w:tc>
        <w:tc>
          <w:tcPr>
            <w:tcW w:w="5901" w:type="dxa"/>
            <w:shd w:val="clear" w:color="auto" w:fill="auto"/>
            <w:noWrap/>
            <w:vAlign w:val="center"/>
            <w:hideMark/>
          </w:tcPr>
          <w:p w14:paraId="3990E7F2" w14:textId="77777777" w:rsidR="000710A3" w:rsidRPr="008C0FB0" w:rsidRDefault="000710A3" w:rsidP="000710A3">
            <w:pPr>
              <w:spacing w:after="0"/>
              <w:jc w:val="center"/>
              <w:rPr>
                <w:color w:val="000000"/>
                <w:szCs w:val="22"/>
                <w:lang w:val="fr-FR"/>
              </w:rPr>
            </w:pPr>
            <w:r w:rsidRPr="008C0FB0">
              <w:rPr>
                <w:color w:val="000000"/>
                <w:szCs w:val="22"/>
                <w:lang w:val="fr-FR"/>
              </w:rPr>
              <w:t>Sentinel -1 constellation Products Verification, Calibration and Validation Plan</w:t>
            </w:r>
          </w:p>
        </w:tc>
        <w:tc>
          <w:tcPr>
            <w:tcW w:w="2027" w:type="dxa"/>
            <w:vAlign w:val="center"/>
          </w:tcPr>
          <w:p w14:paraId="3990E7F3" w14:textId="77777777" w:rsidR="000710A3" w:rsidRPr="008C0FB0" w:rsidRDefault="000710A3" w:rsidP="000710A3">
            <w:pPr>
              <w:spacing w:after="0"/>
              <w:jc w:val="center"/>
              <w:rPr>
                <w:color w:val="000000"/>
                <w:szCs w:val="22"/>
                <w:lang w:val="fr-FR"/>
              </w:rPr>
            </w:pPr>
          </w:p>
        </w:tc>
      </w:tr>
      <w:tr w:rsidR="000710A3" w:rsidRPr="008C0FB0" w14:paraId="3990E7F8" w14:textId="77777777" w:rsidTr="000710A3">
        <w:trPr>
          <w:trHeight w:val="300"/>
          <w:jc w:val="center"/>
        </w:trPr>
        <w:tc>
          <w:tcPr>
            <w:tcW w:w="1200" w:type="dxa"/>
            <w:shd w:val="clear" w:color="auto" w:fill="auto"/>
            <w:noWrap/>
            <w:vAlign w:val="center"/>
            <w:hideMark/>
          </w:tcPr>
          <w:p w14:paraId="3990E7F5" w14:textId="77777777" w:rsidR="000710A3" w:rsidRPr="008C0FB0" w:rsidRDefault="000710A3" w:rsidP="000710A3">
            <w:pPr>
              <w:spacing w:after="0"/>
              <w:jc w:val="center"/>
              <w:rPr>
                <w:rFonts w:cs="Arial"/>
                <w:szCs w:val="20"/>
                <w:lang w:val="fr-FR"/>
              </w:rPr>
            </w:pPr>
            <w:r w:rsidRPr="008C0FB0">
              <w:rPr>
                <w:rFonts w:cs="Arial"/>
                <w:szCs w:val="20"/>
                <w:lang w:val="fr-FR"/>
              </w:rPr>
              <w:t>S1-CFI-22</w:t>
            </w:r>
          </w:p>
        </w:tc>
        <w:tc>
          <w:tcPr>
            <w:tcW w:w="5901" w:type="dxa"/>
            <w:shd w:val="clear" w:color="auto" w:fill="auto"/>
            <w:noWrap/>
            <w:vAlign w:val="center"/>
            <w:hideMark/>
          </w:tcPr>
          <w:p w14:paraId="3990E7F6" w14:textId="77777777" w:rsidR="000710A3" w:rsidRPr="008C0FB0" w:rsidRDefault="000710A3" w:rsidP="000710A3">
            <w:pPr>
              <w:spacing w:after="0"/>
              <w:jc w:val="center"/>
              <w:rPr>
                <w:color w:val="000000"/>
                <w:szCs w:val="22"/>
                <w:lang w:val="fr-FR"/>
              </w:rPr>
            </w:pPr>
            <w:r w:rsidRPr="008C0FB0">
              <w:rPr>
                <w:color w:val="000000"/>
                <w:szCs w:val="22"/>
                <w:lang w:val="fr-FR"/>
              </w:rPr>
              <w:t>Sentinel-1 test data</w:t>
            </w:r>
          </w:p>
        </w:tc>
        <w:tc>
          <w:tcPr>
            <w:tcW w:w="2027" w:type="dxa"/>
            <w:vAlign w:val="center"/>
          </w:tcPr>
          <w:p w14:paraId="3990E7F7" w14:textId="77777777" w:rsidR="000710A3" w:rsidRPr="008C0FB0" w:rsidRDefault="000710A3" w:rsidP="000710A3">
            <w:pPr>
              <w:spacing w:after="0"/>
              <w:jc w:val="center"/>
              <w:rPr>
                <w:color w:val="000000"/>
                <w:szCs w:val="22"/>
                <w:lang w:val="fr-FR"/>
              </w:rPr>
            </w:pPr>
          </w:p>
        </w:tc>
      </w:tr>
      <w:tr w:rsidR="000710A3" w:rsidRPr="008C0FB0" w14:paraId="3990E7FC" w14:textId="77777777" w:rsidTr="000710A3">
        <w:trPr>
          <w:trHeight w:val="300"/>
          <w:jc w:val="center"/>
        </w:trPr>
        <w:tc>
          <w:tcPr>
            <w:tcW w:w="1200" w:type="dxa"/>
            <w:shd w:val="clear" w:color="auto" w:fill="auto"/>
            <w:noWrap/>
            <w:vAlign w:val="center"/>
            <w:hideMark/>
          </w:tcPr>
          <w:p w14:paraId="3990E7F9" w14:textId="77777777" w:rsidR="000710A3" w:rsidRPr="008C0FB0" w:rsidRDefault="000710A3" w:rsidP="000710A3">
            <w:pPr>
              <w:spacing w:after="0"/>
              <w:jc w:val="center"/>
              <w:rPr>
                <w:rFonts w:cs="Arial"/>
                <w:szCs w:val="20"/>
                <w:lang w:val="fr-FR"/>
              </w:rPr>
            </w:pPr>
            <w:r w:rsidRPr="008C0FB0">
              <w:rPr>
                <w:rFonts w:cs="Arial"/>
                <w:szCs w:val="20"/>
                <w:lang w:val="fr-FR"/>
              </w:rPr>
              <w:t>S1-LAN</w:t>
            </w:r>
          </w:p>
        </w:tc>
        <w:tc>
          <w:tcPr>
            <w:tcW w:w="5901" w:type="dxa"/>
            <w:shd w:val="clear" w:color="auto" w:fill="auto"/>
            <w:noWrap/>
            <w:vAlign w:val="center"/>
            <w:hideMark/>
          </w:tcPr>
          <w:p w14:paraId="3990E7FA" w14:textId="77777777" w:rsidR="000710A3" w:rsidRPr="008C0FB0" w:rsidRDefault="000710A3" w:rsidP="000710A3">
            <w:pPr>
              <w:spacing w:after="0"/>
              <w:jc w:val="center"/>
              <w:rPr>
                <w:color w:val="000000"/>
                <w:szCs w:val="22"/>
                <w:lang w:val="fr-FR"/>
              </w:rPr>
            </w:pPr>
            <w:r w:rsidRPr="008C0FB0">
              <w:rPr>
                <w:color w:val="000000"/>
                <w:szCs w:val="22"/>
                <w:lang w:val="fr-FR"/>
              </w:rPr>
              <w:t>Local Area Network</w:t>
            </w:r>
          </w:p>
        </w:tc>
        <w:tc>
          <w:tcPr>
            <w:tcW w:w="2027" w:type="dxa"/>
            <w:vAlign w:val="center"/>
          </w:tcPr>
          <w:p w14:paraId="3990E7FB" w14:textId="77777777" w:rsidR="000710A3" w:rsidRPr="008C0FB0" w:rsidRDefault="000710A3" w:rsidP="00D46B59">
            <w:pPr>
              <w:keepNext/>
              <w:spacing w:after="0"/>
              <w:jc w:val="center"/>
              <w:rPr>
                <w:color w:val="000000"/>
                <w:szCs w:val="22"/>
                <w:lang w:val="fr-FR"/>
              </w:rPr>
            </w:pPr>
            <w:r w:rsidRPr="008C0FB0">
              <w:rPr>
                <w:color w:val="000000"/>
                <w:szCs w:val="22"/>
                <w:lang w:val="fr-FR"/>
              </w:rPr>
              <w:t>OK</w:t>
            </w:r>
          </w:p>
        </w:tc>
      </w:tr>
    </w:tbl>
    <w:p w14:paraId="3990E7FD" w14:textId="77777777" w:rsidR="0094673C" w:rsidRPr="0094673C" w:rsidRDefault="00D46B59" w:rsidP="00D46B59">
      <w:pPr>
        <w:pStyle w:val="Caption"/>
      </w:pPr>
      <w:bookmarkStart w:id="848" w:name="_Toc398190138"/>
      <w:bookmarkStart w:id="849" w:name="_Toc400445958"/>
      <w:r>
        <w:t xml:space="preserve">Table </w:t>
      </w:r>
      <w:r w:rsidR="004524AF">
        <w:fldChar w:fldCharType="begin"/>
      </w:r>
      <w:r w:rsidR="00F13B47">
        <w:instrText xml:space="preserve"> SEQ Table \* ARABIC </w:instrText>
      </w:r>
      <w:r w:rsidR="004524AF">
        <w:fldChar w:fldCharType="separate"/>
      </w:r>
      <w:r w:rsidR="00FC791C">
        <w:rPr>
          <w:noProof/>
        </w:rPr>
        <w:t>35</w:t>
      </w:r>
      <w:r w:rsidR="004524AF">
        <w:rPr>
          <w:noProof/>
        </w:rPr>
        <w:fldChar w:fldCharType="end"/>
      </w:r>
      <w:r>
        <w:t xml:space="preserve">: </w:t>
      </w:r>
      <w:r w:rsidR="007E3FF7">
        <w:t>Status of CFI</w:t>
      </w:r>
      <w:bookmarkEnd w:id="848"/>
      <w:bookmarkEnd w:id="849"/>
    </w:p>
    <w:p w14:paraId="3990E7FE" w14:textId="77777777" w:rsidR="007E3FF7" w:rsidRDefault="007E3FF7" w:rsidP="000710A3">
      <w:pPr>
        <w:rPr>
          <w:b/>
          <w:u w:val="single"/>
        </w:rPr>
      </w:pPr>
    </w:p>
    <w:p w14:paraId="3990E7FF" w14:textId="77777777" w:rsidR="000710A3" w:rsidRPr="000710A3" w:rsidRDefault="00B26BF1" w:rsidP="000710A3">
      <w:pPr>
        <w:rPr>
          <w:b/>
          <w:u w:val="single"/>
        </w:rPr>
      </w:pPr>
      <w:r>
        <w:rPr>
          <w:b/>
          <w:u w:val="single"/>
        </w:rPr>
        <w:t>Change Management and Maintenance</w:t>
      </w:r>
    </w:p>
    <w:p w14:paraId="3990E800" w14:textId="77777777" w:rsidR="00B26BF1" w:rsidRDefault="00B26BF1" w:rsidP="000710A3"/>
    <w:p w14:paraId="3990E801" w14:textId="77777777" w:rsidR="00B26BF1" w:rsidRDefault="00B26BF1" w:rsidP="000710A3">
      <w:r>
        <w:lastRenderedPageBreak/>
        <w:t xml:space="preserve">The Anomalies and changes requests management tool (JIRA) is operational. It’s </w:t>
      </w:r>
      <w:r w:rsidR="000B1475">
        <w:t>used by MPC/CC, ESL and ESA for</w:t>
      </w:r>
      <w:r>
        <w:t>:</w:t>
      </w:r>
    </w:p>
    <w:p w14:paraId="3990E802" w14:textId="77777777" w:rsidR="00B26BF1" w:rsidRDefault="00B26BF1" w:rsidP="00A25F7E">
      <w:pPr>
        <w:pStyle w:val="ListParagraph"/>
        <w:numPr>
          <w:ilvl w:val="0"/>
          <w:numId w:val="12"/>
        </w:numPr>
      </w:pPr>
      <w:r>
        <w:t>MPC-S1 project</w:t>
      </w:r>
    </w:p>
    <w:p w14:paraId="3990E803" w14:textId="77777777" w:rsidR="00B26BF1" w:rsidRDefault="000710A3" w:rsidP="00A25F7E">
      <w:pPr>
        <w:pStyle w:val="ListParagraph"/>
        <w:numPr>
          <w:ilvl w:val="0"/>
          <w:numId w:val="12"/>
        </w:numPr>
      </w:pPr>
      <w:r>
        <w:t>IPF maintenanc</w:t>
      </w:r>
      <w:r w:rsidR="00B26BF1">
        <w:t>e</w:t>
      </w:r>
    </w:p>
    <w:p w14:paraId="3990E804" w14:textId="77777777" w:rsidR="00B26BF1" w:rsidRDefault="000710A3" w:rsidP="00A25F7E">
      <w:pPr>
        <w:pStyle w:val="ListParagraph"/>
        <w:numPr>
          <w:ilvl w:val="0"/>
          <w:numId w:val="12"/>
        </w:numPr>
      </w:pPr>
      <w:r>
        <w:t>AMALFI Maintenance</w:t>
      </w:r>
    </w:p>
    <w:p w14:paraId="3990E805" w14:textId="77777777" w:rsidR="0094673C" w:rsidRDefault="00B26BF1" w:rsidP="00A25F7E">
      <w:pPr>
        <w:pStyle w:val="ListParagraph"/>
        <w:numPr>
          <w:ilvl w:val="0"/>
          <w:numId w:val="12"/>
        </w:numPr>
      </w:pPr>
      <w:r>
        <w:t>RDBADF update</w:t>
      </w:r>
    </w:p>
    <w:p w14:paraId="3990E806" w14:textId="77777777" w:rsidR="00B26BF1" w:rsidRDefault="00B26BF1" w:rsidP="00A25F7E">
      <w:pPr>
        <w:pStyle w:val="ListParagraph"/>
        <w:numPr>
          <w:ilvl w:val="0"/>
          <w:numId w:val="12"/>
        </w:numPr>
      </w:pPr>
      <w:r>
        <w:t>Operations track of events and incidents</w:t>
      </w:r>
    </w:p>
    <w:p w14:paraId="3990E807" w14:textId="77777777" w:rsidR="00B26BF1" w:rsidRDefault="00B26BF1" w:rsidP="000710A3"/>
    <w:p w14:paraId="3990E808" w14:textId="77777777" w:rsidR="000710A3" w:rsidRDefault="00B26BF1" w:rsidP="000710A3">
      <w:r>
        <w:t>The sources and versions management tool (</w:t>
      </w:r>
      <w:r w:rsidR="000710A3">
        <w:t>MERCURIAL</w:t>
      </w:r>
      <w:r>
        <w:t>)</w:t>
      </w:r>
      <w:r w:rsidR="000710A3">
        <w:t xml:space="preserve"> is operational for IPF maintenance.</w:t>
      </w:r>
    </w:p>
    <w:p w14:paraId="3990E809" w14:textId="77777777" w:rsidR="000710A3" w:rsidRDefault="000710A3" w:rsidP="000710A3">
      <w:r>
        <w:t>Procedure for IPF LOP maintenance and delivery is written.</w:t>
      </w:r>
    </w:p>
    <w:p w14:paraId="3990E80A" w14:textId="77777777" w:rsidR="000710A3" w:rsidRDefault="000710A3" w:rsidP="000710A3"/>
    <w:p w14:paraId="3990E80B" w14:textId="77777777" w:rsidR="0094673C" w:rsidRDefault="0094673C" w:rsidP="00B26BF1">
      <w:pPr>
        <w:rPr>
          <w:b/>
          <w:u w:val="single"/>
        </w:rPr>
      </w:pPr>
      <w:r w:rsidRPr="00B26BF1">
        <w:rPr>
          <w:b/>
          <w:u w:val="single"/>
        </w:rPr>
        <w:t xml:space="preserve">ICT Infrastructure Management </w:t>
      </w:r>
    </w:p>
    <w:p w14:paraId="3990E80C" w14:textId="77777777" w:rsidR="00B26BF1" w:rsidRDefault="00B26BF1" w:rsidP="00B26BF1">
      <w:pPr>
        <w:rPr>
          <w:b/>
          <w:u w:val="single"/>
        </w:rPr>
      </w:pPr>
    </w:p>
    <w:p w14:paraId="3990E80D" w14:textId="77777777" w:rsidR="00B26BF1" w:rsidRDefault="00B26BF1" w:rsidP="00B26BF1">
      <w:r>
        <w:t xml:space="preserve">The MPC IT centre and The MPC Operations centre are operational. </w:t>
      </w:r>
      <w:r w:rsidR="006E4399">
        <w:t xml:space="preserve">The last deviation is </w:t>
      </w:r>
      <w:r>
        <w:t>closed</w:t>
      </w:r>
      <w:r w:rsidR="006E4399">
        <w:t>: the air conditioning is available in the MPC Operations Centre</w:t>
      </w:r>
      <w:r>
        <w:t>.</w:t>
      </w:r>
    </w:p>
    <w:p w14:paraId="3990E80E" w14:textId="77777777" w:rsidR="00B26BF1" w:rsidRDefault="00B26BF1" w:rsidP="00B26BF1">
      <w:r w:rsidRPr="00B26BF1">
        <w:t xml:space="preserve">The </w:t>
      </w:r>
      <w:r>
        <w:t xml:space="preserve">IT </w:t>
      </w:r>
      <w:r w:rsidRPr="00B26BF1">
        <w:t xml:space="preserve">infrastructure is monitored </w:t>
      </w:r>
      <w:r>
        <w:t>on a daily basis and reported in the PDGS OME daily report</w:t>
      </w:r>
      <w:r w:rsidR="000B1475">
        <w:t xml:space="preserve"> on Normal Working Days</w:t>
      </w:r>
      <w:r>
        <w:t>.</w:t>
      </w:r>
    </w:p>
    <w:p w14:paraId="3990E80F" w14:textId="77777777" w:rsidR="00277C32" w:rsidRDefault="00B26BF1" w:rsidP="00B26BF1">
      <w:r>
        <w:t>The service reliability is reported in the Project Monthly report.</w:t>
      </w:r>
      <w:r w:rsidR="006E4399">
        <w:t xml:space="preserve"> No incident on IT infrastructure happens since the Sentinel-1A Launch: Availability of LAN and WAN are 100%.</w:t>
      </w:r>
    </w:p>
    <w:p w14:paraId="3990E810" w14:textId="77777777" w:rsidR="00277C32" w:rsidRDefault="00277C32" w:rsidP="00B26BF1">
      <w:r>
        <w:t xml:space="preserve">Below, the </w:t>
      </w:r>
      <w:r w:rsidR="00C87996">
        <w:t>MPC-S1 Site Inventory List:</w:t>
      </w:r>
    </w:p>
    <w:p w14:paraId="3990E811" w14:textId="77777777" w:rsidR="00277C32" w:rsidRDefault="00277C32" w:rsidP="00B26BF1">
      <w:pPr>
        <w:sectPr w:rsidR="00277C32" w:rsidSect="000A7E9D">
          <w:pgSz w:w="11900" w:h="16840" w:code="9"/>
          <w:pgMar w:top="1418" w:right="1418" w:bottom="1588" w:left="1446" w:header="283" w:footer="556" w:gutter="0"/>
          <w:cols w:space="720"/>
          <w:docGrid w:linePitch="272"/>
        </w:sectPr>
      </w:pPr>
    </w:p>
    <w:tbl>
      <w:tblPr>
        <w:tblW w:w="14614" w:type="dxa"/>
        <w:tblInd w:w="57" w:type="dxa"/>
        <w:tblCellMar>
          <w:left w:w="70" w:type="dxa"/>
          <w:right w:w="70" w:type="dxa"/>
        </w:tblCellMar>
        <w:tblLook w:val="04A0" w:firstRow="1" w:lastRow="0" w:firstColumn="1" w:lastColumn="0" w:noHBand="0" w:noVBand="1"/>
      </w:tblPr>
      <w:tblGrid>
        <w:gridCol w:w="2140"/>
        <w:gridCol w:w="2200"/>
        <w:gridCol w:w="1485"/>
        <w:gridCol w:w="1985"/>
        <w:gridCol w:w="3685"/>
        <w:gridCol w:w="1996"/>
        <w:gridCol w:w="1123"/>
      </w:tblGrid>
      <w:tr w:rsidR="0047174E" w:rsidRPr="00845F0A" w14:paraId="3990E819" w14:textId="77777777" w:rsidTr="0047174E">
        <w:trPr>
          <w:trHeight w:val="340"/>
        </w:trPr>
        <w:tc>
          <w:tcPr>
            <w:tcW w:w="2140" w:type="dxa"/>
            <w:tcBorders>
              <w:top w:val="nil"/>
              <w:left w:val="nil"/>
              <w:bottom w:val="nil"/>
              <w:right w:val="nil"/>
            </w:tcBorders>
            <w:shd w:val="clear" w:color="000000" w:fill="FFE4C4"/>
            <w:vAlign w:val="bottom"/>
            <w:hideMark/>
          </w:tcPr>
          <w:p w14:paraId="3990E812"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lastRenderedPageBreak/>
              <w:t>Name</w:t>
            </w:r>
          </w:p>
        </w:tc>
        <w:tc>
          <w:tcPr>
            <w:tcW w:w="2200" w:type="dxa"/>
            <w:tcBorders>
              <w:top w:val="nil"/>
              <w:left w:val="nil"/>
              <w:bottom w:val="nil"/>
              <w:right w:val="nil"/>
            </w:tcBorders>
            <w:shd w:val="clear" w:color="000000" w:fill="FFE4C4"/>
            <w:vAlign w:val="bottom"/>
            <w:hideMark/>
          </w:tcPr>
          <w:p w14:paraId="3990E813"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t>Reference</w:t>
            </w:r>
          </w:p>
        </w:tc>
        <w:tc>
          <w:tcPr>
            <w:tcW w:w="1485" w:type="dxa"/>
            <w:tcBorders>
              <w:top w:val="nil"/>
              <w:left w:val="nil"/>
              <w:bottom w:val="nil"/>
              <w:right w:val="nil"/>
            </w:tcBorders>
            <w:shd w:val="clear" w:color="000000" w:fill="FFE4C4"/>
            <w:vAlign w:val="bottom"/>
            <w:hideMark/>
          </w:tcPr>
          <w:p w14:paraId="3990E814" w14:textId="77777777" w:rsidR="0047174E" w:rsidRPr="00845F0A" w:rsidRDefault="00277C32" w:rsidP="0047174E">
            <w:pPr>
              <w:spacing w:after="0"/>
              <w:rPr>
                <w:b/>
                <w:bCs/>
                <w:color w:val="000000"/>
                <w:sz w:val="18"/>
                <w:szCs w:val="22"/>
                <w:lang w:val="fr-FR"/>
              </w:rPr>
            </w:pPr>
            <w:r w:rsidRPr="00845F0A">
              <w:rPr>
                <w:b/>
                <w:bCs/>
                <w:color w:val="000000"/>
                <w:sz w:val="18"/>
                <w:szCs w:val="22"/>
                <w:lang w:val="fr-FR"/>
              </w:rPr>
              <w:t>Barcode</w:t>
            </w:r>
          </w:p>
        </w:tc>
        <w:tc>
          <w:tcPr>
            <w:tcW w:w="1985" w:type="dxa"/>
            <w:tcBorders>
              <w:top w:val="nil"/>
              <w:left w:val="nil"/>
              <w:bottom w:val="nil"/>
              <w:right w:val="nil"/>
            </w:tcBorders>
            <w:shd w:val="clear" w:color="000000" w:fill="FFE4C4"/>
            <w:vAlign w:val="bottom"/>
            <w:hideMark/>
          </w:tcPr>
          <w:p w14:paraId="3990E815"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t>Serial Number</w:t>
            </w:r>
          </w:p>
        </w:tc>
        <w:tc>
          <w:tcPr>
            <w:tcW w:w="3685" w:type="dxa"/>
            <w:tcBorders>
              <w:top w:val="nil"/>
              <w:left w:val="nil"/>
              <w:bottom w:val="nil"/>
              <w:right w:val="nil"/>
            </w:tcBorders>
            <w:shd w:val="clear" w:color="000000" w:fill="FFE4C4"/>
            <w:vAlign w:val="bottom"/>
            <w:hideMark/>
          </w:tcPr>
          <w:p w14:paraId="3990E816"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t>Location</w:t>
            </w:r>
          </w:p>
        </w:tc>
        <w:tc>
          <w:tcPr>
            <w:tcW w:w="1996" w:type="dxa"/>
            <w:tcBorders>
              <w:top w:val="nil"/>
              <w:left w:val="nil"/>
              <w:bottom w:val="nil"/>
              <w:right w:val="nil"/>
            </w:tcBorders>
            <w:shd w:val="clear" w:color="000000" w:fill="FFE4C4"/>
            <w:vAlign w:val="bottom"/>
            <w:hideMark/>
          </w:tcPr>
          <w:p w14:paraId="3990E817"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t>Installation date</w:t>
            </w:r>
          </w:p>
        </w:tc>
        <w:tc>
          <w:tcPr>
            <w:tcW w:w="1123" w:type="dxa"/>
            <w:tcBorders>
              <w:top w:val="nil"/>
              <w:left w:val="nil"/>
              <w:bottom w:val="nil"/>
              <w:right w:val="nil"/>
            </w:tcBorders>
            <w:shd w:val="clear" w:color="000000" w:fill="FFE4C4"/>
            <w:vAlign w:val="bottom"/>
            <w:hideMark/>
          </w:tcPr>
          <w:p w14:paraId="3990E818" w14:textId="77777777" w:rsidR="0047174E" w:rsidRPr="00845F0A" w:rsidRDefault="0047174E" w:rsidP="0047174E">
            <w:pPr>
              <w:spacing w:after="0"/>
              <w:rPr>
                <w:b/>
                <w:bCs/>
                <w:color w:val="000000"/>
                <w:sz w:val="18"/>
                <w:szCs w:val="22"/>
                <w:lang w:val="fr-FR"/>
              </w:rPr>
            </w:pPr>
            <w:r w:rsidRPr="00845F0A">
              <w:rPr>
                <w:b/>
                <w:bCs/>
                <w:color w:val="000000"/>
                <w:sz w:val="18"/>
                <w:szCs w:val="22"/>
                <w:lang w:val="fr-FR"/>
              </w:rPr>
              <w:t>Owner</w:t>
            </w:r>
          </w:p>
        </w:tc>
      </w:tr>
      <w:tr w:rsidR="0047174E" w:rsidRPr="00845F0A" w14:paraId="3990E821" w14:textId="77777777" w:rsidTr="0047174E">
        <w:trPr>
          <w:trHeight w:val="340"/>
        </w:trPr>
        <w:tc>
          <w:tcPr>
            <w:tcW w:w="2140" w:type="dxa"/>
            <w:tcBorders>
              <w:top w:val="nil"/>
              <w:left w:val="nil"/>
              <w:bottom w:val="nil"/>
              <w:right w:val="nil"/>
            </w:tcBorders>
            <w:shd w:val="clear" w:color="auto" w:fill="auto"/>
            <w:vAlign w:val="bottom"/>
            <w:hideMark/>
          </w:tcPr>
          <w:p w14:paraId="3990E81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esx-s1mpc</w:t>
            </w:r>
          </w:p>
        </w:tc>
        <w:tc>
          <w:tcPr>
            <w:tcW w:w="2200" w:type="dxa"/>
            <w:tcBorders>
              <w:top w:val="nil"/>
              <w:left w:val="nil"/>
              <w:bottom w:val="nil"/>
              <w:right w:val="nil"/>
            </w:tcBorders>
            <w:shd w:val="clear" w:color="auto" w:fill="auto"/>
            <w:vAlign w:val="bottom"/>
            <w:hideMark/>
          </w:tcPr>
          <w:p w14:paraId="3990E81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PROLIANT DL380</w:t>
            </w:r>
          </w:p>
        </w:tc>
        <w:tc>
          <w:tcPr>
            <w:tcW w:w="1485" w:type="dxa"/>
            <w:tcBorders>
              <w:top w:val="nil"/>
              <w:left w:val="nil"/>
              <w:bottom w:val="nil"/>
              <w:right w:val="nil"/>
            </w:tcBorders>
            <w:shd w:val="clear" w:color="auto" w:fill="auto"/>
            <w:vAlign w:val="bottom"/>
            <w:hideMark/>
          </w:tcPr>
          <w:p w14:paraId="3990E81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000851</w:t>
            </w:r>
          </w:p>
        </w:tc>
        <w:tc>
          <w:tcPr>
            <w:tcW w:w="1985" w:type="dxa"/>
            <w:tcBorders>
              <w:top w:val="nil"/>
              <w:left w:val="nil"/>
              <w:bottom w:val="nil"/>
              <w:right w:val="nil"/>
            </w:tcBorders>
            <w:shd w:val="clear" w:color="auto" w:fill="auto"/>
            <w:vAlign w:val="bottom"/>
            <w:hideMark/>
          </w:tcPr>
          <w:p w14:paraId="3990E81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CZC7114CGW</w:t>
            </w:r>
          </w:p>
        </w:tc>
        <w:tc>
          <w:tcPr>
            <w:tcW w:w="3685" w:type="dxa"/>
            <w:tcBorders>
              <w:top w:val="nil"/>
              <w:left w:val="nil"/>
              <w:bottom w:val="nil"/>
              <w:right w:val="nil"/>
            </w:tcBorders>
            <w:shd w:val="clear" w:color="auto" w:fill="auto"/>
            <w:vAlign w:val="bottom"/>
            <w:hideMark/>
          </w:tcPr>
          <w:p w14:paraId="3990E81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1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14:22</w:t>
            </w:r>
          </w:p>
        </w:tc>
        <w:tc>
          <w:tcPr>
            <w:tcW w:w="1123" w:type="dxa"/>
            <w:tcBorders>
              <w:top w:val="nil"/>
              <w:left w:val="nil"/>
              <w:bottom w:val="nil"/>
              <w:right w:val="nil"/>
            </w:tcBorders>
            <w:shd w:val="clear" w:color="auto" w:fill="auto"/>
            <w:vAlign w:val="bottom"/>
            <w:hideMark/>
          </w:tcPr>
          <w:p w14:paraId="3990E82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29" w14:textId="77777777" w:rsidTr="0047174E">
        <w:trPr>
          <w:trHeight w:val="340"/>
        </w:trPr>
        <w:tc>
          <w:tcPr>
            <w:tcW w:w="2140" w:type="dxa"/>
            <w:tcBorders>
              <w:top w:val="nil"/>
              <w:left w:val="nil"/>
              <w:bottom w:val="nil"/>
              <w:right w:val="nil"/>
            </w:tcBorders>
            <w:shd w:val="clear" w:color="auto" w:fill="auto"/>
            <w:vAlign w:val="bottom"/>
            <w:hideMark/>
          </w:tcPr>
          <w:p w14:paraId="3990E82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INTERNAL_CORE_VSS_A</w:t>
            </w:r>
          </w:p>
        </w:tc>
        <w:tc>
          <w:tcPr>
            <w:tcW w:w="2200" w:type="dxa"/>
            <w:tcBorders>
              <w:top w:val="nil"/>
              <w:left w:val="nil"/>
              <w:bottom w:val="nil"/>
              <w:right w:val="nil"/>
            </w:tcBorders>
            <w:shd w:val="clear" w:color="auto" w:fill="auto"/>
            <w:vAlign w:val="bottom"/>
            <w:hideMark/>
          </w:tcPr>
          <w:p w14:paraId="3990E82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 4500X</w:t>
            </w:r>
          </w:p>
        </w:tc>
        <w:tc>
          <w:tcPr>
            <w:tcW w:w="1485" w:type="dxa"/>
            <w:tcBorders>
              <w:top w:val="nil"/>
              <w:left w:val="nil"/>
              <w:bottom w:val="nil"/>
              <w:right w:val="nil"/>
            </w:tcBorders>
            <w:shd w:val="clear" w:color="auto" w:fill="auto"/>
            <w:vAlign w:val="bottom"/>
            <w:hideMark/>
          </w:tcPr>
          <w:p w14:paraId="3990E82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003136</w:t>
            </w:r>
          </w:p>
        </w:tc>
        <w:tc>
          <w:tcPr>
            <w:tcW w:w="1985" w:type="dxa"/>
            <w:tcBorders>
              <w:top w:val="nil"/>
              <w:left w:val="nil"/>
              <w:bottom w:val="nil"/>
              <w:right w:val="nil"/>
            </w:tcBorders>
            <w:shd w:val="clear" w:color="auto" w:fill="auto"/>
            <w:vAlign w:val="bottom"/>
            <w:hideMark/>
          </w:tcPr>
          <w:p w14:paraId="3990E82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JAE17140188</w:t>
            </w:r>
          </w:p>
        </w:tc>
        <w:tc>
          <w:tcPr>
            <w:tcW w:w="3685" w:type="dxa"/>
            <w:tcBorders>
              <w:top w:val="nil"/>
              <w:left w:val="nil"/>
              <w:bottom w:val="nil"/>
              <w:right w:val="nil"/>
            </w:tcBorders>
            <w:shd w:val="clear" w:color="auto" w:fill="auto"/>
            <w:vAlign w:val="bottom"/>
            <w:hideMark/>
          </w:tcPr>
          <w:p w14:paraId="3990E82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2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13:56</w:t>
            </w:r>
          </w:p>
        </w:tc>
        <w:tc>
          <w:tcPr>
            <w:tcW w:w="1123" w:type="dxa"/>
            <w:tcBorders>
              <w:top w:val="nil"/>
              <w:left w:val="nil"/>
              <w:bottom w:val="nil"/>
              <w:right w:val="nil"/>
            </w:tcBorders>
            <w:shd w:val="clear" w:color="auto" w:fill="auto"/>
            <w:vAlign w:val="bottom"/>
            <w:hideMark/>
          </w:tcPr>
          <w:p w14:paraId="3990E82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31" w14:textId="77777777" w:rsidTr="0047174E">
        <w:trPr>
          <w:trHeight w:val="340"/>
        </w:trPr>
        <w:tc>
          <w:tcPr>
            <w:tcW w:w="2140" w:type="dxa"/>
            <w:tcBorders>
              <w:top w:val="nil"/>
              <w:left w:val="nil"/>
              <w:bottom w:val="nil"/>
              <w:right w:val="nil"/>
            </w:tcBorders>
            <w:shd w:val="clear" w:color="auto" w:fill="auto"/>
            <w:vAlign w:val="bottom"/>
            <w:hideMark/>
          </w:tcPr>
          <w:p w14:paraId="3990E82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INTERNAL_CORE_VSS_B</w:t>
            </w:r>
          </w:p>
        </w:tc>
        <w:tc>
          <w:tcPr>
            <w:tcW w:w="2200" w:type="dxa"/>
            <w:tcBorders>
              <w:top w:val="nil"/>
              <w:left w:val="nil"/>
              <w:bottom w:val="nil"/>
              <w:right w:val="nil"/>
            </w:tcBorders>
            <w:shd w:val="clear" w:color="auto" w:fill="auto"/>
            <w:vAlign w:val="bottom"/>
            <w:hideMark/>
          </w:tcPr>
          <w:p w14:paraId="3990E82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 4500X</w:t>
            </w:r>
          </w:p>
        </w:tc>
        <w:tc>
          <w:tcPr>
            <w:tcW w:w="1485" w:type="dxa"/>
            <w:tcBorders>
              <w:top w:val="nil"/>
              <w:left w:val="nil"/>
              <w:bottom w:val="nil"/>
              <w:right w:val="nil"/>
            </w:tcBorders>
            <w:shd w:val="clear" w:color="auto" w:fill="auto"/>
            <w:vAlign w:val="bottom"/>
            <w:hideMark/>
          </w:tcPr>
          <w:p w14:paraId="3990E82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003131</w:t>
            </w:r>
          </w:p>
        </w:tc>
        <w:tc>
          <w:tcPr>
            <w:tcW w:w="1985" w:type="dxa"/>
            <w:tcBorders>
              <w:top w:val="nil"/>
              <w:left w:val="nil"/>
              <w:bottom w:val="nil"/>
              <w:right w:val="nil"/>
            </w:tcBorders>
            <w:shd w:val="clear" w:color="auto" w:fill="auto"/>
            <w:vAlign w:val="bottom"/>
            <w:hideMark/>
          </w:tcPr>
          <w:p w14:paraId="3990E82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JAE17140146</w:t>
            </w:r>
          </w:p>
        </w:tc>
        <w:tc>
          <w:tcPr>
            <w:tcW w:w="3685" w:type="dxa"/>
            <w:tcBorders>
              <w:top w:val="nil"/>
              <w:left w:val="nil"/>
              <w:bottom w:val="nil"/>
              <w:right w:val="nil"/>
            </w:tcBorders>
            <w:shd w:val="clear" w:color="auto" w:fill="auto"/>
            <w:vAlign w:val="bottom"/>
            <w:hideMark/>
          </w:tcPr>
          <w:p w14:paraId="3990E82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2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14:22</w:t>
            </w:r>
          </w:p>
        </w:tc>
        <w:tc>
          <w:tcPr>
            <w:tcW w:w="1123" w:type="dxa"/>
            <w:tcBorders>
              <w:top w:val="nil"/>
              <w:left w:val="nil"/>
              <w:bottom w:val="nil"/>
              <w:right w:val="nil"/>
            </w:tcBorders>
            <w:shd w:val="clear" w:color="auto" w:fill="auto"/>
            <w:vAlign w:val="bottom"/>
            <w:hideMark/>
          </w:tcPr>
          <w:p w14:paraId="3990E83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39" w14:textId="77777777" w:rsidTr="0047174E">
        <w:trPr>
          <w:trHeight w:val="340"/>
        </w:trPr>
        <w:tc>
          <w:tcPr>
            <w:tcW w:w="2140" w:type="dxa"/>
            <w:tcBorders>
              <w:top w:val="nil"/>
              <w:left w:val="nil"/>
              <w:bottom w:val="nil"/>
              <w:right w:val="nil"/>
            </w:tcBorders>
            <w:shd w:val="clear" w:color="auto" w:fill="auto"/>
            <w:vAlign w:val="bottom"/>
            <w:hideMark/>
          </w:tcPr>
          <w:p w14:paraId="3990E83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DMZ_CORE_VSS_B</w:t>
            </w:r>
          </w:p>
        </w:tc>
        <w:tc>
          <w:tcPr>
            <w:tcW w:w="2200" w:type="dxa"/>
            <w:tcBorders>
              <w:top w:val="nil"/>
              <w:left w:val="nil"/>
              <w:bottom w:val="nil"/>
              <w:right w:val="nil"/>
            </w:tcBorders>
            <w:shd w:val="clear" w:color="auto" w:fill="auto"/>
            <w:vAlign w:val="bottom"/>
            <w:hideMark/>
          </w:tcPr>
          <w:p w14:paraId="3990E83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 4500X</w:t>
            </w:r>
          </w:p>
        </w:tc>
        <w:tc>
          <w:tcPr>
            <w:tcW w:w="1485" w:type="dxa"/>
            <w:tcBorders>
              <w:top w:val="nil"/>
              <w:left w:val="nil"/>
              <w:bottom w:val="nil"/>
              <w:right w:val="nil"/>
            </w:tcBorders>
            <w:shd w:val="clear" w:color="auto" w:fill="auto"/>
            <w:vAlign w:val="bottom"/>
            <w:hideMark/>
          </w:tcPr>
          <w:p w14:paraId="3990E83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003132</w:t>
            </w:r>
          </w:p>
        </w:tc>
        <w:tc>
          <w:tcPr>
            <w:tcW w:w="1985" w:type="dxa"/>
            <w:tcBorders>
              <w:top w:val="nil"/>
              <w:left w:val="nil"/>
              <w:bottom w:val="nil"/>
              <w:right w:val="nil"/>
            </w:tcBorders>
            <w:shd w:val="clear" w:color="auto" w:fill="auto"/>
            <w:vAlign w:val="bottom"/>
            <w:hideMark/>
          </w:tcPr>
          <w:p w14:paraId="3990E83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JAE171209Q1</w:t>
            </w:r>
          </w:p>
        </w:tc>
        <w:tc>
          <w:tcPr>
            <w:tcW w:w="3685" w:type="dxa"/>
            <w:tcBorders>
              <w:top w:val="nil"/>
              <w:left w:val="nil"/>
              <w:bottom w:val="nil"/>
              <w:right w:val="nil"/>
            </w:tcBorders>
            <w:shd w:val="clear" w:color="auto" w:fill="auto"/>
            <w:vAlign w:val="bottom"/>
            <w:hideMark/>
          </w:tcPr>
          <w:p w14:paraId="3990E83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3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14:23</w:t>
            </w:r>
          </w:p>
        </w:tc>
        <w:tc>
          <w:tcPr>
            <w:tcW w:w="1123" w:type="dxa"/>
            <w:tcBorders>
              <w:top w:val="nil"/>
              <w:left w:val="nil"/>
              <w:bottom w:val="nil"/>
              <w:right w:val="nil"/>
            </w:tcBorders>
            <w:shd w:val="clear" w:color="auto" w:fill="auto"/>
            <w:vAlign w:val="bottom"/>
            <w:hideMark/>
          </w:tcPr>
          <w:p w14:paraId="3990E83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41" w14:textId="77777777" w:rsidTr="0047174E">
        <w:trPr>
          <w:trHeight w:val="340"/>
        </w:trPr>
        <w:tc>
          <w:tcPr>
            <w:tcW w:w="2140" w:type="dxa"/>
            <w:tcBorders>
              <w:top w:val="nil"/>
              <w:left w:val="nil"/>
              <w:bottom w:val="nil"/>
              <w:right w:val="nil"/>
            </w:tcBorders>
            <w:shd w:val="clear" w:color="auto" w:fill="auto"/>
            <w:vAlign w:val="bottom"/>
            <w:hideMark/>
          </w:tcPr>
          <w:p w14:paraId="3990E83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MGMT_SERVICE_I-SERV_A</w:t>
            </w:r>
          </w:p>
        </w:tc>
        <w:tc>
          <w:tcPr>
            <w:tcW w:w="2200" w:type="dxa"/>
            <w:tcBorders>
              <w:top w:val="nil"/>
              <w:left w:val="nil"/>
              <w:bottom w:val="nil"/>
              <w:right w:val="nil"/>
            </w:tcBorders>
            <w:shd w:val="clear" w:color="auto" w:fill="auto"/>
            <w:vAlign w:val="bottom"/>
            <w:hideMark/>
          </w:tcPr>
          <w:p w14:paraId="3990E83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3750X</w:t>
            </w:r>
          </w:p>
        </w:tc>
        <w:tc>
          <w:tcPr>
            <w:tcW w:w="1485" w:type="dxa"/>
            <w:tcBorders>
              <w:top w:val="nil"/>
              <w:left w:val="nil"/>
              <w:bottom w:val="nil"/>
              <w:right w:val="nil"/>
            </w:tcBorders>
            <w:shd w:val="clear" w:color="auto" w:fill="auto"/>
            <w:vAlign w:val="bottom"/>
            <w:hideMark/>
          </w:tcPr>
          <w:p w14:paraId="3990E83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003138</w:t>
            </w:r>
          </w:p>
        </w:tc>
        <w:tc>
          <w:tcPr>
            <w:tcW w:w="1985" w:type="dxa"/>
            <w:tcBorders>
              <w:top w:val="nil"/>
              <w:left w:val="nil"/>
              <w:bottom w:val="nil"/>
              <w:right w:val="nil"/>
            </w:tcBorders>
            <w:shd w:val="clear" w:color="auto" w:fill="auto"/>
            <w:vAlign w:val="bottom"/>
            <w:hideMark/>
          </w:tcPr>
          <w:p w14:paraId="3990E83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FD0170P0ZU</w:t>
            </w:r>
          </w:p>
        </w:tc>
        <w:tc>
          <w:tcPr>
            <w:tcW w:w="3685" w:type="dxa"/>
            <w:tcBorders>
              <w:top w:val="nil"/>
              <w:left w:val="nil"/>
              <w:bottom w:val="nil"/>
              <w:right w:val="nil"/>
            </w:tcBorders>
            <w:shd w:val="clear" w:color="auto" w:fill="auto"/>
            <w:vAlign w:val="bottom"/>
            <w:hideMark/>
          </w:tcPr>
          <w:p w14:paraId="3990E83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3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13:57</w:t>
            </w:r>
          </w:p>
        </w:tc>
        <w:tc>
          <w:tcPr>
            <w:tcW w:w="1123" w:type="dxa"/>
            <w:tcBorders>
              <w:top w:val="nil"/>
              <w:left w:val="nil"/>
              <w:bottom w:val="nil"/>
              <w:right w:val="nil"/>
            </w:tcBorders>
            <w:shd w:val="clear" w:color="auto" w:fill="auto"/>
            <w:vAlign w:val="bottom"/>
            <w:hideMark/>
          </w:tcPr>
          <w:p w14:paraId="3990E84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49" w14:textId="77777777" w:rsidTr="0047174E">
        <w:trPr>
          <w:trHeight w:val="340"/>
        </w:trPr>
        <w:tc>
          <w:tcPr>
            <w:tcW w:w="2140" w:type="dxa"/>
            <w:tcBorders>
              <w:top w:val="nil"/>
              <w:left w:val="nil"/>
              <w:bottom w:val="nil"/>
              <w:right w:val="nil"/>
            </w:tcBorders>
            <w:shd w:val="clear" w:color="auto" w:fill="auto"/>
            <w:vAlign w:val="bottom"/>
            <w:hideMark/>
          </w:tcPr>
          <w:p w14:paraId="3990E842"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MGMT_SERVICE_I-SERV_B</w:t>
            </w:r>
          </w:p>
        </w:tc>
        <w:tc>
          <w:tcPr>
            <w:tcW w:w="2200" w:type="dxa"/>
            <w:tcBorders>
              <w:top w:val="nil"/>
              <w:left w:val="nil"/>
              <w:bottom w:val="nil"/>
              <w:right w:val="nil"/>
            </w:tcBorders>
            <w:shd w:val="clear" w:color="auto" w:fill="auto"/>
            <w:vAlign w:val="bottom"/>
            <w:hideMark/>
          </w:tcPr>
          <w:p w14:paraId="3990E84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3750X</w:t>
            </w:r>
          </w:p>
        </w:tc>
        <w:tc>
          <w:tcPr>
            <w:tcW w:w="1485" w:type="dxa"/>
            <w:tcBorders>
              <w:top w:val="nil"/>
              <w:left w:val="nil"/>
              <w:bottom w:val="nil"/>
              <w:right w:val="nil"/>
            </w:tcBorders>
            <w:shd w:val="clear" w:color="auto" w:fill="auto"/>
            <w:vAlign w:val="bottom"/>
            <w:hideMark/>
          </w:tcPr>
          <w:p w14:paraId="3990E84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003133</w:t>
            </w:r>
          </w:p>
        </w:tc>
        <w:tc>
          <w:tcPr>
            <w:tcW w:w="1985" w:type="dxa"/>
            <w:tcBorders>
              <w:top w:val="nil"/>
              <w:left w:val="nil"/>
              <w:bottom w:val="nil"/>
              <w:right w:val="nil"/>
            </w:tcBorders>
            <w:shd w:val="clear" w:color="auto" w:fill="auto"/>
            <w:vAlign w:val="bottom"/>
            <w:hideMark/>
          </w:tcPr>
          <w:p w14:paraId="3990E84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FD0170P0ZP</w:t>
            </w:r>
          </w:p>
        </w:tc>
        <w:tc>
          <w:tcPr>
            <w:tcW w:w="3685" w:type="dxa"/>
            <w:tcBorders>
              <w:top w:val="nil"/>
              <w:left w:val="nil"/>
              <w:bottom w:val="nil"/>
              <w:right w:val="nil"/>
            </w:tcBorders>
            <w:shd w:val="clear" w:color="auto" w:fill="auto"/>
            <w:vAlign w:val="bottom"/>
            <w:hideMark/>
          </w:tcPr>
          <w:p w14:paraId="3990E84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4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14:24</w:t>
            </w:r>
          </w:p>
        </w:tc>
        <w:tc>
          <w:tcPr>
            <w:tcW w:w="1123" w:type="dxa"/>
            <w:tcBorders>
              <w:top w:val="nil"/>
              <w:left w:val="nil"/>
              <w:bottom w:val="nil"/>
              <w:right w:val="nil"/>
            </w:tcBorders>
            <w:shd w:val="clear" w:color="auto" w:fill="auto"/>
            <w:vAlign w:val="bottom"/>
            <w:hideMark/>
          </w:tcPr>
          <w:p w14:paraId="3990E84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51" w14:textId="77777777" w:rsidTr="0047174E">
        <w:trPr>
          <w:trHeight w:val="340"/>
        </w:trPr>
        <w:tc>
          <w:tcPr>
            <w:tcW w:w="2140" w:type="dxa"/>
            <w:tcBorders>
              <w:top w:val="nil"/>
              <w:left w:val="nil"/>
              <w:bottom w:val="nil"/>
              <w:right w:val="nil"/>
            </w:tcBorders>
            <w:shd w:val="clear" w:color="auto" w:fill="auto"/>
            <w:vAlign w:val="bottom"/>
            <w:hideMark/>
          </w:tcPr>
          <w:p w14:paraId="3990E84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MGMT_SERVICE_E-SERV_B</w:t>
            </w:r>
          </w:p>
        </w:tc>
        <w:tc>
          <w:tcPr>
            <w:tcW w:w="2200" w:type="dxa"/>
            <w:tcBorders>
              <w:top w:val="nil"/>
              <w:left w:val="nil"/>
              <w:bottom w:val="nil"/>
              <w:right w:val="nil"/>
            </w:tcBorders>
            <w:shd w:val="clear" w:color="auto" w:fill="auto"/>
            <w:vAlign w:val="bottom"/>
            <w:hideMark/>
          </w:tcPr>
          <w:p w14:paraId="3990E84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3750X</w:t>
            </w:r>
          </w:p>
        </w:tc>
        <w:tc>
          <w:tcPr>
            <w:tcW w:w="1485" w:type="dxa"/>
            <w:tcBorders>
              <w:top w:val="nil"/>
              <w:left w:val="nil"/>
              <w:bottom w:val="nil"/>
              <w:right w:val="nil"/>
            </w:tcBorders>
            <w:shd w:val="clear" w:color="auto" w:fill="auto"/>
            <w:vAlign w:val="bottom"/>
            <w:hideMark/>
          </w:tcPr>
          <w:p w14:paraId="3990E84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003134</w:t>
            </w:r>
          </w:p>
        </w:tc>
        <w:tc>
          <w:tcPr>
            <w:tcW w:w="1985" w:type="dxa"/>
            <w:tcBorders>
              <w:top w:val="nil"/>
              <w:left w:val="nil"/>
              <w:bottom w:val="nil"/>
              <w:right w:val="nil"/>
            </w:tcBorders>
            <w:shd w:val="clear" w:color="auto" w:fill="auto"/>
            <w:vAlign w:val="bottom"/>
            <w:hideMark/>
          </w:tcPr>
          <w:p w14:paraId="3990E84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FD0170P0ZT</w:t>
            </w:r>
          </w:p>
        </w:tc>
        <w:tc>
          <w:tcPr>
            <w:tcW w:w="3685" w:type="dxa"/>
            <w:tcBorders>
              <w:top w:val="nil"/>
              <w:left w:val="nil"/>
              <w:bottom w:val="nil"/>
              <w:right w:val="nil"/>
            </w:tcBorders>
            <w:shd w:val="clear" w:color="auto" w:fill="auto"/>
            <w:vAlign w:val="bottom"/>
            <w:hideMark/>
          </w:tcPr>
          <w:p w14:paraId="3990E84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4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14:25</w:t>
            </w:r>
          </w:p>
        </w:tc>
        <w:tc>
          <w:tcPr>
            <w:tcW w:w="1123" w:type="dxa"/>
            <w:tcBorders>
              <w:top w:val="nil"/>
              <w:left w:val="nil"/>
              <w:bottom w:val="nil"/>
              <w:right w:val="nil"/>
            </w:tcBorders>
            <w:shd w:val="clear" w:color="auto" w:fill="auto"/>
            <w:vAlign w:val="bottom"/>
            <w:hideMark/>
          </w:tcPr>
          <w:p w14:paraId="3990E85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59" w14:textId="77777777" w:rsidTr="0047174E">
        <w:trPr>
          <w:trHeight w:val="340"/>
        </w:trPr>
        <w:tc>
          <w:tcPr>
            <w:tcW w:w="2140" w:type="dxa"/>
            <w:tcBorders>
              <w:top w:val="nil"/>
              <w:left w:val="nil"/>
              <w:bottom w:val="nil"/>
              <w:right w:val="nil"/>
            </w:tcBorders>
            <w:shd w:val="clear" w:color="auto" w:fill="auto"/>
            <w:vAlign w:val="bottom"/>
            <w:hideMark/>
          </w:tcPr>
          <w:p w14:paraId="3990E85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DMZ_CORE_VSS_A</w:t>
            </w:r>
          </w:p>
        </w:tc>
        <w:tc>
          <w:tcPr>
            <w:tcW w:w="2200" w:type="dxa"/>
            <w:tcBorders>
              <w:top w:val="nil"/>
              <w:left w:val="nil"/>
              <w:bottom w:val="nil"/>
              <w:right w:val="nil"/>
            </w:tcBorders>
            <w:shd w:val="clear" w:color="auto" w:fill="auto"/>
            <w:vAlign w:val="bottom"/>
            <w:hideMark/>
          </w:tcPr>
          <w:p w14:paraId="3990E85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 4500X</w:t>
            </w:r>
          </w:p>
        </w:tc>
        <w:tc>
          <w:tcPr>
            <w:tcW w:w="1485" w:type="dxa"/>
            <w:tcBorders>
              <w:top w:val="nil"/>
              <w:left w:val="nil"/>
              <w:bottom w:val="nil"/>
              <w:right w:val="nil"/>
            </w:tcBorders>
            <w:shd w:val="clear" w:color="auto" w:fill="auto"/>
            <w:vAlign w:val="bottom"/>
            <w:hideMark/>
          </w:tcPr>
          <w:p w14:paraId="3990E85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003137</w:t>
            </w:r>
          </w:p>
        </w:tc>
        <w:tc>
          <w:tcPr>
            <w:tcW w:w="1985" w:type="dxa"/>
            <w:tcBorders>
              <w:top w:val="nil"/>
              <w:left w:val="nil"/>
              <w:bottom w:val="nil"/>
              <w:right w:val="nil"/>
            </w:tcBorders>
            <w:shd w:val="clear" w:color="auto" w:fill="auto"/>
            <w:vAlign w:val="bottom"/>
            <w:hideMark/>
          </w:tcPr>
          <w:p w14:paraId="3990E85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JAE1714013S</w:t>
            </w:r>
          </w:p>
        </w:tc>
        <w:tc>
          <w:tcPr>
            <w:tcW w:w="3685" w:type="dxa"/>
            <w:tcBorders>
              <w:top w:val="nil"/>
              <w:left w:val="nil"/>
              <w:bottom w:val="nil"/>
              <w:right w:val="nil"/>
            </w:tcBorders>
            <w:shd w:val="clear" w:color="auto" w:fill="auto"/>
            <w:vAlign w:val="bottom"/>
            <w:hideMark/>
          </w:tcPr>
          <w:p w14:paraId="3990E85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5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14:20</w:t>
            </w:r>
          </w:p>
        </w:tc>
        <w:tc>
          <w:tcPr>
            <w:tcW w:w="1123" w:type="dxa"/>
            <w:tcBorders>
              <w:top w:val="nil"/>
              <w:left w:val="nil"/>
              <w:bottom w:val="nil"/>
              <w:right w:val="nil"/>
            </w:tcBorders>
            <w:shd w:val="clear" w:color="auto" w:fill="auto"/>
            <w:vAlign w:val="bottom"/>
            <w:hideMark/>
          </w:tcPr>
          <w:p w14:paraId="3990E85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61" w14:textId="77777777" w:rsidTr="0047174E">
        <w:trPr>
          <w:trHeight w:val="340"/>
        </w:trPr>
        <w:tc>
          <w:tcPr>
            <w:tcW w:w="2140" w:type="dxa"/>
            <w:tcBorders>
              <w:top w:val="nil"/>
              <w:left w:val="nil"/>
              <w:bottom w:val="nil"/>
              <w:right w:val="nil"/>
            </w:tcBorders>
            <w:shd w:val="clear" w:color="auto" w:fill="auto"/>
            <w:vAlign w:val="bottom"/>
            <w:hideMark/>
          </w:tcPr>
          <w:p w14:paraId="3990E85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MGMT_SERVICE_E-SERV_A</w:t>
            </w:r>
          </w:p>
        </w:tc>
        <w:tc>
          <w:tcPr>
            <w:tcW w:w="2200" w:type="dxa"/>
            <w:tcBorders>
              <w:top w:val="nil"/>
              <w:left w:val="nil"/>
              <w:bottom w:val="nil"/>
              <w:right w:val="nil"/>
            </w:tcBorders>
            <w:shd w:val="clear" w:color="auto" w:fill="auto"/>
            <w:vAlign w:val="bottom"/>
            <w:hideMark/>
          </w:tcPr>
          <w:p w14:paraId="3990E85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3750X</w:t>
            </w:r>
          </w:p>
        </w:tc>
        <w:tc>
          <w:tcPr>
            <w:tcW w:w="1485" w:type="dxa"/>
            <w:tcBorders>
              <w:top w:val="nil"/>
              <w:left w:val="nil"/>
              <w:bottom w:val="nil"/>
              <w:right w:val="nil"/>
            </w:tcBorders>
            <w:shd w:val="clear" w:color="auto" w:fill="auto"/>
            <w:vAlign w:val="bottom"/>
            <w:hideMark/>
          </w:tcPr>
          <w:p w14:paraId="3990E85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003139</w:t>
            </w:r>
          </w:p>
        </w:tc>
        <w:tc>
          <w:tcPr>
            <w:tcW w:w="1985" w:type="dxa"/>
            <w:tcBorders>
              <w:top w:val="nil"/>
              <w:left w:val="nil"/>
              <w:bottom w:val="nil"/>
              <w:right w:val="nil"/>
            </w:tcBorders>
            <w:shd w:val="clear" w:color="auto" w:fill="auto"/>
            <w:vAlign w:val="bottom"/>
            <w:hideMark/>
          </w:tcPr>
          <w:p w14:paraId="3990E85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FD0170P102</w:t>
            </w:r>
          </w:p>
        </w:tc>
        <w:tc>
          <w:tcPr>
            <w:tcW w:w="3685" w:type="dxa"/>
            <w:tcBorders>
              <w:top w:val="nil"/>
              <w:left w:val="nil"/>
              <w:bottom w:val="nil"/>
              <w:right w:val="nil"/>
            </w:tcBorders>
            <w:shd w:val="clear" w:color="auto" w:fill="auto"/>
            <w:vAlign w:val="bottom"/>
            <w:hideMark/>
          </w:tcPr>
          <w:p w14:paraId="3990E85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5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26/06/2013 14:21</w:t>
            </w:r>
          </w:p>
        </w:tc>
        <w:tc>
          <w:tcPr>
            <w:tcW w:w="1123" w:type="dxa"/>
            <w:tcBorders>
              <w:top w:val="nil"/>
              <w:left w:val="nil"/>
              <w:bottom w:val="nil"/>
              <w:right w:val="nil"/>
            </w:tcBorders>
            <w:shd w:val="clear" w:color="auto" w:fill="auto"/>
            <w:vAlign w:val="bottom"/>
            <w:hideMark/>
          </w:tcPr>
          <w:p w14:paraId="3990E86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69" w14:textId="77777777" w:rsidTr="0047174E">
        <w:trPr>
          <w:trHeight w:val="340"/>
        </w:trPr>
        <w:tc>
          <w:tcPr>
            <w:tcW w:w="2140" w:type="dxa"/>
            <w:tcBorders>
              <w:top w:val="nil"/>
              <w:left w:val="nil"/>
              <w:bottom w:val="nil"/>
              <w:right w:val="nil"/>
            </w:tcBorders>
            <w:shd w:val="clear" w:color="auto" w:fill="auto"/>
            <w:vAlign w:val="bottom"/>
            <w:hideMark/>
          </w:tcPr>
          <w:p w14:paraId="3990E86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SW1-Etage</w:t>
            </w:r>
          </w:p>
        </w:tc>
        <w:tc>
          <w:tcPr>
            <w:tcW w:w="2200" w:type="dxa"/>
            <w:tcBorders>
              <w:top w:val="nil"/>
              <w:left w:val="nil"/>
              <w:bottom w:val="nil"/>
              <w:right w:val="nil"/>
            </w:tcBorders>
            <w:shd w:val="clear" w:color="auto" w:fill="auto"/>
            <w:vAlign w:val="bottom"/>
            <w:hideMark/>
          </w:tcPr>
          <w:p w14:paraId="3990E86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w:t>
            </w:r>
          </w:p>
        </w:tc>
        <w:tc>
          <w:tcPr>
            <w:tcW w:w="1485" w:type="dxa"/>
            <w:tcBorders>
              <w:top w:val="nil"/>
              <w:left w:val="nil"/>
              <w:bottom w:val="nil"/>
              <w:right w:val="nil"/>
            </w:tcBorders>
            <w:shd w:val="clear" w:color="auto" w:fill="auto"/>
            <w:vAlign w:val="bottom"/>
            <w:hideMark/>
          </w:tcPr>
          <w:p w14:paraId="3990E86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003141</w:t>
            </w:r>
          </w:p>
        </w:tc>
        <w:tc>
          <w:tcPr>
            <w:tcW w:w="1985" w:type="dxa"/>
            <w:tcBorders>
              <w:top w:val="nil"/>
              <w:left w:val="nil"/>
              <w:bottom w:val="nil"/>
              <w:right w:val="nil"/>
            </w:tcBorders>
            <w:shd w:val="clear" w:color="auto" w:fill="auto"/>
            <w:vAlign w:val="bottom"/>
            <w:hideMark/>
          </w:tcPr>
          <w:p w14:paraId="3990E86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FOC1723Y120</w:t>
            </w:r>
          </w:p>
        </w:tc>
        <w:tc>
          <w:tcPr>
            <w:tcW w:w="3685" w:type="dxa"/>
            <w:tcBorders>
              <w:top w:val="nil"/>
              <w:left w:val="nil"/>
              <w:bottom w:val="nil"/>
              <w:right w:val="nil"/>
            </w:tcBorders>
            <w:shd w:val="clear" w:color="auto" w:fill="auto"/>
            <w:vAlign w:val="bottom"/>
            <w:hideMark/>
          </w:tcPr>
          <w:p w14:paraId="3990E86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France\Brest\Ponant\1</w:t>
            </w:r>
          </w:p>
        </w:tc>
        <w:tc>
          <w:tcPr>
            <w:tcW w:w="1996" w:type="dxa"/>
            <w:tcBorders>
              <w:top w:val="nil"/>
              <w:left w:val="nil"/>
              <w:bottom w:val="nil"/>
              <w:right w:val="nil"/>
            </w:tcBorders>
            <w:shd w:val="clear" w:color="auto" w:fill="auto"/>
            <w:vAlign w:val="bottom"/>
            <w:hideMark/>
          </w:tcPr>
          <w:p w14:paraId="3990E86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02/07/2013 15:00</w:t>
            </w:r>
          </w:p>
        </w:tc>
        <w:tc>
          <w:tcPr>
            <w:tcW w:w="1123" w:type="dxa"/>
            <w:tcBorders>
              <w:top w:val="nil"/>
              <w:left w:val="nil"/>
              <w:bottom w:val="nil"/>
              <w:right w:val="nil"/>
            </w:tcBorders>
            <w:shd w:val="clear" w:color="auto" w:fill="auto"/>
            <w:vAlign w:val="bottom"/>
            <w:hideMark/>
          </w:tcPr>
          <w:p w14:paraId="3990E86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71" w14:textId="77777777" w:rsidTr="0047174E">
        <w:trPr>
          <w:trHeight w:val="340"/>
        </w:trPr>
        <w:tc>
          <w:tcPr>
            <w:tcW w:w="2140" w:type="dxa"/>
            <w:tcBorders>
              <w:top w:val="nil"/>
              <w:left w:val="nil"/>
              <w:bottom w:val="nil"/>
              <w:right w:val="nil"/>
            </w:tcBorders>
            <w:shd w:val="clear" w:color="auto" w:fill="auto"/>
            <w:vAlign w:val="bottom"/>
            <w:hideMark/>
          </w:tcPr>
          <w:p w14:paraId="3990E86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SW1-RDC</w:t>
            </w:r>
          </w:p>
        </w:tc>
        <w:tc>
          <w:tcPr>
            <w:tcW w:w="2200" w:type="dxa"/>
            <w:tcBorders>
              <w:top w:val="nil"/>
              <w:left w:val="nil"/>
              <w:bottom w:val="nil"/>
              <w:right w:val="nil"/>
            </w:tcBorders>
            <w:shd w:val="clear" w:color="auto" w:fill="auto"/>
            <w:vAlign w:val="bottom"/>
            <w:hideMark/>
          </w:tcPr>
          <w:p w14:paraId="3990E86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 CATALYST</w:t>
            </w:r>
          </w:p>
        </w:tc>
        <w:tc>
          <w:tcPr>
            <w:tcW w:w="1485" w:type="dxa"/>
            <w:tcBorders>
              <w:top w:val="nil"/>
              <w:left w:val="nil"/>
              <w:bottom w:val="nil"/>
              <w:right w:val="nil"/>
            </w:tcBorders>
            <w:shd w:val="clear" w:color="auto" w:fill="auto"/>
            <w:vAlign w:val="bottom"/>
            <w:hideMark/>
          </w:tcPr>
          <w:p w14:paraId="3990E86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003140</w:t>
            </w:r>
          </w:p>
        </w:tc>
        <w:tc>
          <w:tcPr>
            <w:tcW w:w="1985" w:type="dxa"/>
            <w:tcBorders>
              <w:top w:val="nil"/>
              <w:left w:val="nil"/>
              <w:bottom w:val="nil"/>
              <w:right w:val="nil"/>
            </w:tcBorders>
            <w:shd w:val="clear" w:color="auto" w:fill="auto"/>
            <w:vAlign w:val="bottom"/>
            <w:hideMark/>
          </w:tcPr>
          <w:p w14:paraId="3990E86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FOC1717W3V4</w:t>
            </w:r>
          </w:p>
        </w:tc>
        <w:tc>
          <w:tcPr>
            <w:tcW w:w="3685" w:type="dxa"/>
            <w:tcBorders>
              <w:top w:val="nil"/>
              <w:left w:val="nil"/>
              <w:bottom w:val="nil"/>
              <w:right w:val="nil"/>
            </w:tcBorders>
            <w:shd w:val="clear" w:color="auto" w:fill="auto"/>
            <w:vAlign w:val="bottom"/>
            <w:hideMark/>
          </w:tcPr>
          <w:p w14:paraId="3990E86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w:t>
            </w:r>
          </w:p>
        </w:tc>
        <w:tc>
          <w:tcPr>
            <w:tcW w:w="1996" w:type="dxa"/>
            <w:tcBorders>
              <w:top w:val="nil"/>
              <w:left w:val="nil"/>
              <w:bottom w:val="nil"/>
              <w:right w:val="nil"/>
            </w:tcBorders>
            <w:shd w:val="clear" w:color="auto" w:fill="auto"/>
            <w:vAlign w:val="bottom"/>
            <w:hideMark/>
          </w:tcPr>
          <w:p w14:paraId="3990E86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02/07/2013 14:59</w:t>
            </w:r>
          </w:p>
        </w:tc>
        <w:tc>
          <w:tcPr>
            <w:tcW w:w="1123" w:type="dxa"/>
            <w:tcBorders>
              <w:top w:val="nil"/>
              <w:left w:val="nil"/>
              <w:bottom w:val="nil"/>
              <w:right w:val="nil"/>
            </w:tcBorders>
            <w:shd w:val="clear" w:color="auto" w:fill="auto"/>
            <w:vAlign w:val="bottom"/>
            <w:hideMark/>
          </w:tcPr>
          <w:p w14:paraId="3990E87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79" w14:textId="77777777" w:rsidTr="0047174E">
        <w:trPr>
          <w:trHeight w:val="340"/>
        </w:trPr>
        <w:tc>
          <w:tcPr>
            <w:tcW w:w="2140" w:type="dxa"/>
            <w:tcBorders>
              <w:top w:val="nil"/>
              <w:left w:val="nil"/>
              <w:bottom w:val="nil"/>
              <w:right w:val="nil"/>
            </w:tcBorders>
            <w:shd w:val="clear" w:color="auto" w:fill="auto"/>
            <w:vAlign w:val="bottom"/>
            <w:hideMark/>
          </w:tcPr>
          <w:p w14:paraId="3990E87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fr-gme-plouza-ce-01</w:t>
            </w:r>
          </w:p>
        </w:tc>
        <w:tc>
          <w:tcPr>
            <w:tcW w:w="2200" w:type="dxa"/>
            <w:tcBorders>
              <w:top w:val="nil"/>
              <w:left w:val="nil"/>
              <w:bottom w:val="nil"/>
              <w:right w:val="nil"/>
            </w:tcBorders>
            <w:shd w:val="clear" w:color="auto" w:fill="auto"/>
            <w:vAlign w:val="bottom"/>
            <w:hideMark/>
          </w:tcPr>
          <w:p w14:paraId="3990E87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CISCOASR1001</w:t>
            </w:r>
          </w:p>
        </w:tc>
        <w:tc>
          <w:tcPr>
            <w:tcW w:w="1485" w:type="dxa"/>
            <w:tcBorders>
              <w:top w:val="nil"/>
              <w:left w:val="nil"/>
              <w:bottom w:val="nil"/>
              <w:right w:val="nil"/>
            </w:tcBorders>
            <w:shd w:val="clear" w:color="auto" w:fill="auto"/>
            <w:vAlign w:val="bottom"/>
            <w:hideMark/>
          </w:tcPr>
          <w:p w14:paraId="3990E87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003142</w:t>
            </w:r>
          </w:p>
        </w:tc>
        <w:tc>
          <w:tcPr>
            <w:tcW w:w="1985" w:type="dxa"/>
            <w:tcBorders>
              <w:top w:val="nil"/>
              <w:left w:val="nil"/>
              <w:bottom w:val="nil"/>
              <w:right w:val="nil"/>
            </w:tcBorders>
            <w:shd w:val="clear" w:color="auto" w:fill="auto"/>
            <w:vAlign w:val="bottom"/>
            <w:hideMark/>
          </w:tcPr>
          <w:p w14:paraId="3990E87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SSI170200KQ</w:t>
            </w:r>
          </w:p>
        </w:tc>
        <w:tc>
          <w:tcPr>
            <w:tcW w:w="3685" w:type="dxa"/>
            <w:tcBorders>
              <w:top w:val="nil"/>
              <w:left w:val="nil"/>
              <w:bottom w:val="nil"/>
              <w:right w:val="nil"/>
            </w:tcBorders>
            <w:shd w:val="clear" w:color="auto" w:fill="auto"/>
            <w:vAlign w:val="bottom"/>
            <w:hideMark/>
          </w:tcPr>
          <w:p w14:paraId="3990E87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7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15:49</w:t>
            </w:r>
          </w:p>
        </w:tc>
        <w:tc>
          <w:tcPr>
            <w:tcW w:w="1123" w:type="dxa"/>
            <w:tcBorders>
              <w:top w:val="nil"/>
              <w:left w:val="nil"/>
              <w:bottom w:val="nil"/>
              <w:right w:val="nil"/>
            </w:tcBorders>
            <w:shd w:val="clear" w:color="auto" w:fill="auto"/>
            <w:vAlign w:val="bottom"/>
            <w:hideMark/>
          </w:tcPr>
          <w:p w14:paraId="3990E87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81" w14:textId="77777777" w:rsidTr="0047174E">
        <w:trPr>
          <w:trHeight w:val="340"/>
        </w:trPr>
        <w:tc>
          <w:tcPr>
            <w:tcW w:w="2140" w:type="dxa"/>
            <w:tcBorders>
              <w:top w:val="nil"/>
              <w:left w:val="nil"/>
              <w:bottom w:val="nil"/>
              <w:right w:val="nil"/>
            </w:tcBorders>
            <w:shd w:val="clear" w:color="auto" w:fill="auto"/>
            <w:vAlign w:val="bottom"/>
            <w:hideMark/>
          </w:tcPr>
          <w:p w14:paraId="3990E87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fr-gme-plouza-sw-01</w:t>
            </w:r>
          </w:p>
        </w:tc>
        <w:tc>
          <w:tcPr>
            <w:tcW w:w="2200" w:type="dxa"/>
            <w:tcBorders>
              <w:top w:val="nil"/>
              <w:left w:val="nil"/>
              <w:bottom w:val="nil"/>
              <w:right w:val="nil"/>
            </w:tcBorders>
            <w:shd w:val="clear" w:color="auto" w:fill="auto"/>
            <w:vAlign w:val="bottom"/>
            <w:hideMark/>
          </w:tcPr>
          <w:p w14:paraId="3990E87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CISCO2960</w:t>
            </w:r>
          </w:p>
        </w:tc>
        <w:tc>
          <w:tcPr>
            <w:tcW w:w="1485" w:type="dxa"/>
            <w:tcBorders>
              <w:top w:val="nil"/>
              <w:left w:val="nil"/>
              <w:bottom w:val="nil"/>
              <w:right w:val="nil"/>
            </w:tcBorders>
            <w:shd w:val="clear" w:color="auto" w:fill="auto"/>
            <w:vAlign w:val="bottom"/>
            <w:hideMark/>
          </w:tcPr>
          <w:p w14:paraId="3990E87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003143</w:t>
            </w:r>
          </w:p>
        </w:tc>
        <w:tc>
          <w:tcPr>
            <w:tcW w:w="1985" w:type="dxa"/>
            <w:tcBorders>
              <w:top w:val="nil"/>
              <w:left w:val="nil"/>
              <w:bottom w:val="nil"/>
              <w:right w:val="nil"/>
            </w:tcBorders>
            <w:shd w:val="clear" w:color="auto" w:fill="auto"/>
            <w:vAlign w:val="bottom"/>
            <w:hideMark/>
          </w:tcPr>
          <w:p w14:paraId="3990E87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FOC1652W11G</w:t>
            </w:r>
          </w:p>
        </w:tc>
        <w:tc>
          <w:tcPr>
            <w:tcW w:w="3685" w:type="dxa"/>
            <w:tcBorders>
              <w:top w:val="nil"/>
              <w:left w:val="nil"/>
              <w:bottom w:val="nil"/>
              <w:right w:val="nil"/>
            </w:tcBorders>
            <w:shd w:val="clear" w:color="auto" w:fill="auto"/>
            <w:vAlign w:val="bottom"/>
            <w:hideMark/>
          </w:tcPr>
          <w:p w14:paraId="3990E87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7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15:56</w:t>
            </w:r>
          </w:p>
        </w:tc>
        <w:tc>
          <w:tcPr>
            <w:tcW w:w="1123" w:type="dxa"/>
            <w:tcBorders>
              <w:top w:val="nil"/>
              <w:left w:val="nil"/>
              <w:bottom w:val="nil"/>
              <w:right w:val="nil"/>
            </w:tcBorders>
            <w:shd w:val="clear" w:color="auto" w:fill="auto"/>
            <w:vAlign w:val="bottom"/>
            <w:hideMark/>
          </w:tcPr>
          <w:p w14:paraId="3990E88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89" w14:textId="77777777" w:rsidTr="0047174E">
        <w:trPr>
          <w:trHeight w:val="340"/>
        </w:trPr>
        <w:tc>
          <w:tcPr>
            <w:tcW w:w="2140" w:type="dxa"/>
            <w:tcBorders>
              <w:top w:val="nil"/>
              <w:left w:val="nil"/>
              <w:bottom w:val="nil"/>
              <w:right w:val="nil"/>
            </w:tcBorders>
            <w:shd w:val="clear" w:color="auto" w:fill="auto"/>
            <w:vAlign w:val="bottom"/>
            <w:hideMark/>
          </w:tcPr>
          <w:p w14:paraId="3990E88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fr-gme-plouza-sl-01</w:t>
            </w:r>
          </w:p>
        </w:tc>
        <w:tc>
          <w:tcPr>
            <w:tcW w:w="2200" w:type="dxa"/>
            <w:tcBorders>
              <w:top w:val="nil"/>
              <w:left w:val="nil"/>
              <w:bottom w:val="nil"/>
              <w:right w:val="nil"/>
            </w:tcBorders>
            <w:shd w:val="clear" w:color="auto" w:fill="auto"/>
            <w:vAlign w:val="bottom"/>
            <w:hideMark/>
          </w:tcPr>
          <w:p w14:paraId="3990E88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CISCO892</w:t>
            </w:r>
          </w:p>
        </w:tc>
        <w:tc>
          <w:tcPr>
            <w:tcW w:w="1485" w:type="dxa"/>
            <w:tcBorders>
              <w:top w:val="nil"/>
              <w:left w:val="nil"/>
              <w:bottom w:val="nil"/>
              <w:right w:val="nil"/>
            </w:tcBorders>
            <w:shd w:val="clear" w:color="auto" w:fill="auto"/>
            <w:vAlign w:val="bottom"/>
            <w:hideMark/>
          </w:tcPr>
          <w:p w14:paraId="3990E88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003152</w:t>
            </w:r>
          </w:p>
        </w:tc>
        <w:tc>
          <w:tcPr>
            <w:tcW w:w="1985" w:type="dxa"/>
            <w:tcBorders>
              <w:top w:val="nil"/>
              <w:left w:val="nil"/>
              <w:bottom w:val="nil"/>
              <w:right w:val="nil"/>
            </w:tcBorders>
            <w:shd w:val="clear" w:color="auto" w:fill="auto"/>
            <w:vAlign w:val="bottom"/>
            <w:hideMark/>
          </w:tcPr>
          <w:p w14:paraId="3990E88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FOC1652W11G</w:t>
            </w:r>
          </w:p>
        </w:tc>
        <w:tc>
          <w:tcPr>
            <w:tcW w:w="3685" w:type="dxa"/>
            <w:tcBorders>
              <w:top w:val="nil"/>
              <w:left w:val="nil"/>
              <w:bottom w:val="nil"/>
              <w:right w:val="nil"/>
            </w:tcBorders>
            <w:shd w:val="clear" w:color="auto" w:fill="auto"/>
            <w:vAlign w:val="bottom"/>
            <w:hideMark/>
          </w:tcPr>
          <w:p w14:paraId="3990E88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8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17:07</w:t>
            </w:r>
          </w:p>
        </w:tc>
        <w:tc>
          <w:tcPr>
            <w:tcW w:w="1123" w:type="dxa"/>
            <w:tcBorders>
              <w:top w:val="nil"/>
              <w:left w:val="nil"/>
              <w:bottom w:val="nil"/>
              <w:right w:val="nil"/>
            </w:tcBorders>
            <w:shd w:val="clear" w:color="auto" w:fill="auto"/>
            <w:vAlign w:val="bottom"/>
            <w:hideMark/>
          </w:tcPr>
          <w:p w14:paraId="3990E88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91" w14:textId="77777777" w:rsidTr="0047174E">
        <w:trPr>
          <w:trHeight w:val="340"/>
        </w:trPr>
        <w:tc>
          <w:tcPr>
            <w:tcW w:w="2140" w:type="dxa"/>
            <w:tcBorders>
              <w:top w:val="nil"/>
              <w:left w:val="nil"/>
              <w:bottom w:val="nil"/>
              <w:right w:val="nil"/>
            </w:tcBorders>
            <w:shd w:val="clear" w:color="auto" w:fill="auto"/>
            <w:vAlign w:val="bottom"/>
            <w:hideMark/>
          </w:tcPr>
          <w:p w14:paraId="3990E88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fr-gmes-ploave-sfw-01</w:t>
            </w:r>
          </w:p>
        </w:tc>
        <w:tc>
          <w:tcPr>
            <w:tcW w:w="2200" w:type="dxa"/>
            <w:tcBorders>
              <w:top w:val="nil"/>
              <w:left w:val="nil"/>
              <w:bottom w:val="nil"/>
              <w:right w:val="nil"/>
            </w:tcBorders>
            <w:shd w:val="clear" w:color="auto" w:fill="auto"/>
            <w:vAlign w:val="bottom"/>
            <w:hideMark/>
          </w:tcPr>
          <w:p w14:paraId="3990E88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CISCOASA5515</w:t>
            </w:r>
          </w:p>
        </w:tc>
        <w:tc>
          <w:tcPr>
            <w:tcW w:w="1485" w:type="dxa"/>
            <w:tcBorders>
              <w:top w:val="nil"/>
              <w:left w:val="nil"/>
              <w:bottom w:val="nil"/>
              <w:right w:val="nil"/>
            </w:tcBorders>
            <w:shd w:val="clear" w:color="auto" w:fill="auto"/>
            <w:vAlign w:val="bottom"/>
            <w:hideMark/>
          </w:tcPr>
          <w:p w14:paraId="3990E88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003145</w:t>
            </w:r>
          </w:p>
        </w:tc>
        <w:tc>
          <w:tcPr>
            <w:tcW w:w="1985" w:type="dxa"/>
            <w:tcBorders>
              <w:top w:val="nil"/>
              <w:left w:val="nil"/>
              <w:bottom w:val="nil"/>
              <w:right w:val="nil"/>
            </w:tcBorders>
            <w:shd w:val="clear" w:color="auto" w:fill="auto"/>
            <w:vAlign w:val="bottom"/>
            <w:hideMark/>
          </w:tcPr>
          <w:p w14:paraId="3990E88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FGL173402J</w:t>
            </w:r>
          </w:p>
        </w:tc>
        <w:tc>
          <w:tcPr>
            <w:tcW w:w="3685" w:type="dxa"/>
            <w:tcBorders>
              <w:top w:val="nil"/>
              <w:left w:val="nil"/>
              <w:bottom w:val="nil"/>
              <w:right w:val="nil"/>
            </w:tcBorders>
            <w:shd w:val="clear" w:color="auto" w:fill="auto"/>
            <w:vAlign w:val="bottom"/>
            <w:hideMark/>
          </w:tcPr>
          <w:p w14:paraId="3990E88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8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17:15</w:t>
            </w:r>
          </w:p>
        </w:tc>
        <w:tc>
          <w:tcPr>
            <w:tcW w:w="1123" w:type="dxa"/>
            <w:tcBorders>
              <w:top w:val="nil"/>
              <w:left w:val="nil"/>
              <w:bottom w:val="nil"/>
              <w:right w:val="nil"/>
            </w:tcBorders>
            <w:shd w:val="clear" w:color="auto" w:fill="auto"/>
            <w:vAlign w:val="bottom"/>
            <w:hideMark/>
          </w:tcPr>
          <w:p w14:paraId="3990E89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99" w14:textId="77777777" w:rsidTr="0047174E">
        <w:trPr>
          <w:trHeight w:val="340"/>
        </w:trPr>
        <w:tc>
          <w:tcPr>
            <w:tcW w:w="2140" w:type="dxa"/>
            <w:tcBorders>
              <w:top w:val="nil"/>
              <w:left w:val="nil"/>
              <w:bottom w:val="nil"/>
              <w:right w:val="nil"/>
            </w:tcBorders>
            <w:shd w:val="clear" w:color="auto" w:fill="auto"/>
            <w:vAlign w:val="bottom"/>
            <w:hideMark/>
          </w:tcPr>
          <w:p w14:paraId="3990E89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fr-gmes-ploave-gw-01</w:t>
            </w:r>
          </w:p>
        </w:tc>
        <w:tc>
          <w:tcPr>
            <w:tcW w:w="2200" w:type="dxa"/>
            <w:tcBorders>
              <w:top w:val="nil"/>
              <w:left w:val="nil"/>
              <w:bottom w:val="nil"/>
              <w:right w:val="nil"/>
            </w:tcBorders>
            <w:shd w:val="clear" w:color="auto" w:fill="auto"/>
            <w:vAlign w:val="bottom"/>
            <w:hideMark/>
          </w:tcPr>
          <w:p w14:paraId="3990E89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CHECKPOINT12400</w:t>
            </w:r>
          </w:p>
        </w:tc>
        <w:tc>
          <w:tcPr>
            <w:tcW w:w="1485" w:type="dxa"/>
            <w:tcBorders>
              <w:top w:val="nil"/>
              <w:left w:val="nil"/>
              <w:bottom w:val="nil"/>
              <w:right w:val="nil"/>
            </w:tcBorders>
            <w:shd w:val="clear" w:color="auto" w:fill="auto"/>
            <w:vAlign w:val="bottom"/>
            <w:hideMark/>
          </w:tcPr>
          <w:p w14:paraId="3990E89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003144</w:t>
            </w:r>
          </w:p>
        </w:tc>
        <w:tc>
          <w:tcPr>
            <w:tcW w:w="1985" w:type="dxa"/>
            <w:tcBorders>
              <w:top w:val="nil"/>
              <w:left w:val="nil"/>
              <w:bottom w:val="nil"/>
              <w:right w:val="nil"/>
            </w:tcBorders>
            <w:shd w:val="clear" w:color="auto" w:fill="auto"/>
            <w:vAlign w:val="bottom"/>
            <w:hideMark/>
          </w:tcPr>
          <w:p w14:paraId="3990E89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1237B02191</w:t>
            </w:r>
          </w:p>
        </w:tc>
        <w:tc>
          <w:tcPr>
            <w:tcW w:w="3685" w:type="dxa"/>
            <w:tcBorders>
              <w:top w:val="nil"/>
              <w:left w:val="nil"/>
              <w:bottom w:val="nil"/>
              <w:right w:val="nil"/>
            </w:tcBorders>
            <w:shd w:val="clear" w:color="auto" w:fill="auto"/>
            <w:vAlign w:val="bottom"/>
            <w:hideMark/>
          </w:tcPr>
          <w:p w14:paraId="3990E89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9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17:12</w:t>
            </w:r>
          </w:p>
        </w:tc>
        <w:tc>
          <w:tcPr>
            <w:tcW w:w="1123" w:type="dxa"/>
            <w:tcBorders>
              <w:top w:val="nil"/>
              <w:left w:val="nil"/>
              <w:bottom w:val="nil"/>
              <w:right w:val="nil"/>
            </w:tcBorders>
            <w:shd w:val="clear" w:color="auto" w:fill="auto"/>
            <w:vAlign w:val="bottom"/>
            <w:hideMark/>
          </w:tcPr>
          <w:p w14:paraId="3990E89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A1" w14:textId="77777777" w:rsidTr="0047174E">
        <w:trPr>
          <w:trHeight w:val="340"/>
        </w:trPr>
        <w:tc>
          <w:tcPr>
            <w:tcW w:w="2140" w:type="dxa"/>
            <w:tcBorders>
              <w:top w:val="nil"/>
              <w:left w:val="nil"/>
              <w:bottom w:val="nil"/>
              <w:right w:val="nil"/>
            </w:tcBorders>
            <w:shd w:val="clear" w:color="auto" w:fill="auto"/>
            <w:vAlign w:val="bottom"/>
            <w:hideMark/>
          </w:tcPr>
          <w:p w14:paraId="3990E89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fr-gmes-ploave-con-01</w:t>
            </w:r>
          </w:p>
        </w:tc>
        <w:tc>
          <w:tcPr>
            <w:tcW w:w="2200" w:type="dxa"/>
            <w:tcBorders>
              <w:top w:val="nil"/>
              <w:left w:val="nil"/>
              <w:bottom w:val="nil"/>
              <w:right w:val="nil"/>
            </w:tcBorders>
            <w:shd w:val="clear" w:color="auto" w:fill="auto"/>
            <w:vAlign w:val="bottom"/>
            <w:hideMark/>
          </w:tcPr>
          <w:p w14:paraId="3990E89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ACS6016</w:t>
            </w:r>
          </w:p>
        </w:tc>
        <w:tc>
          <w:tcPr>
            <w:tcW w:w="1485" w:type="dxa"/>
            <w:tcBorders>
              <w:top w:val="nil"/>
              <w:left w:val="nil"/>
              <w:bottom w:val="nil"/>
              <w:right w:val="nil"/>
            </w:tcBorders>
            <w:shd w:val="clear" w:color="auto" w:fill="auto"/>
            <w:vAlign w:val="bottom"/>
            <w:hideMark/>
          </w:tcPr>
          <w:p w14:paraId="3990E89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003146</w:t>
            </w:r>
          </w:p>
        </w:tc>
        <w:tc>
          <w:tcPr>
            <w:tcW w:w="1985" w:type="dxa"/>
            <w:tcBorders>
              <w:top w:val="nil"/>
              <w:left w:val="nil"/>
              <w:bottom w:val="nil"/>
              <w:right w:val="nil"/>
            </w:tcBorders>
            <w:shd w:val="clear" w:color="auto" w:fill="auto"/>
            <w:vAlign w:val="bottom"/>
            <w:hideMark/>
          </w:tcPr>
          <w:p w14:paraId="3990E89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0510099091</w:t>
            </w:r>
          </w:p>
        </w:tc>
        <w:tc>
          <w:tcPr>
            <w:tcW w:w="3685" w:type="dxa"/>
            <w:tcBorders>
              <w:top w:val="nil"/>
              <w:left w:val="nil"/>
              <w:bottom w:val="nil"/>
              <w:right w:val="nil"/>
            </w:tcBorders>
            <w:shd w:val="clear" w:color="auto" w:fill="auto"/>
            <w:vAlign w:val="bottom"/>
            <w:hideMark/>
          </w:tcPr>
          <w:p w14:paraId="3990E89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9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17:18</w:t>
            </w:r>
          </w:p>
        </w:tc>
        <w:tc>
          <w:tcPr>
            <w:tcW w:w="1123" w:type="dxa"/>
            <w:tcBorders>
              <w:top w:val="nil"/>
              <w:left w:val="nil"/>
              <w:bottom w:val="nil"/>
              <w:right w:val="nil"/>
            </w:tcBorders>
            <w:shd w:val="clear" w:color="auto" w:fill="auto"/>
            <w:vAlign w:val="bottom"/>
            <w:hideMark/>
          </w:tcPr>
          <w:p w14:paraId="3990E8A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A9" w14:textId="77777777" w:rsidTr="0047174E">
        <w:trPr>
          <w:trHeight w:val="340"/>
        </w:trPr>
        <w:tc>
          <w:tcPr>
            <w:tcW w:w="2140" w:type="dxa"/>
            <w:tcBorders>
              <w:top w:val="nil"/>
              <w:left w:val="nil"/>
              <w:bottom w:val="nil"/>
              <w:right w:val="nil"/>
            </w:tcBorders>
            <w:shd w:val="clear" w:color="auto" w:fill="auto"/>
            <w:vAlign w:val="bottom"/>
            <w:hideMark/>
          </w:tcPr>
          <w:p w14:paraId="3990E8A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fr-gme-plouza-ce-02</w:t>
            </w:r>
          </w:p>
        </w:tc>
        <w:tc>
          <w:tcPr>
            <w:tcW w:w="2200" w:type="dxa"/>
            <w:tcBorders>
              <w:top w:val="nil"/>
              <w:left w:val="nil"/>
              <w:bottom w:val="nil"/>
              <w:right w:val="nil"/>
            </w:tcBorders>
            <w:shd w:val="clear" w:color="auto" w:fill="auto"/>
            <w:vAlign w:val="bottom"/>
            <w:hideMark/>
          </w:tcPr>
          <w:p w14:paraId="3990E8A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CISCOASR1001</w:t>
            </w:r>
          </w:p>
        </w:tc>
        <w:tc>
          <w:tcPr>
            <w:tcW w:w="1485" w:type="dxa"/>
            <w:tcBorders>
              <w:top w:val="nil"/>
              <w:left w:val="nil"/>
              <w:bottom w:val="nil"/>
              <w:right w:val="nil"/>
            </w:tcBorders>
            <w:shd w:val="clear" w:color="auto" w:fill="auto"/>
            <w:vAlign w:val="bottom"/>
            <w:hideMark/>
          </w:tcPr>
          <w:p w14:paraId="3990E8A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003147</w:t>
            </w:r>
          </w:p>
        </w:tc>
        <w:tc>
          <w:tcPr>
            <w:tcW w:w="1985" w:type="dxa"/>
            <w:tcBorders>
              <w:top w:val="nil"/>
              <w:left w:val="nil"/>
              <w:bottom w:val="nil"/>
              <w:right w:val="nil"/>
            </w:tcBorders>
            <w:shd w:val="clear" w:color="auto" w:fill="auto"/>
            <w:vAlign w:val="bottom"/>
            <w:hideMark/>
          </w:tcPr>
          <w:p w14:paraId="3990E8A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SSI17020DH6</w:t>
            </w:r>
          </w:p>
        </w:tc>
        <w:tc>
          <w:tcPr>
            <w:tcW w:w="3685" w:type="dxa"/>
            <w:tcBorders>
              <w:top w:val="nil"/>
              <w:left w:val="nil"/>
              <w:bottom w:val="nil"/>
              <w:right w:val="nil"/>
            </w:tcBorders>
            <w:shd w:val="clear" w:color="auto" w:fill="auto"/>
            <w:vAlign w:val="bottom"/>
            <w:hideMark/>
          </w:tcPr>
          <w:p w14:paraId="3990E8A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A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17:22</w:t>
            </w:r>
          </w:p>
        </w:tc>
        <w:tc>
          <w:tcPr>
            <w:tcW w:w="1123" w:type="dxa"/>
            <w:tcBorders>
              <w:top w:val="nil"/>
              <w:left w:val="nil"/>
              <w:bottom w:val="nil"/>
              <w:right w:val="nil"/>
            </w:tcBorders>
            <w:shd w:val="clear" w:color="auto" w:fill="auto"/>
            <w:vAlign w:val="bottom"/>
            <w:hideMark/>
          </w:tcPr>
          <w:p w14:paraId="3990E8A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B1" w14:textId="77777777" w:rsidTr="0047174E">
        <w:trPr>
          <w:trHeight w:val="340"/>
        </w:trPr>
        <w:tc>
          <w:tcPr>
            <w:tcW w:w="2140" w:type="dxa"/>
            <w:tcBorders>
              <w:top w:val="nil"/>
              <w:left w:val="nil"/>
              <w:bottom w:val="nil"/>
              <w:right w:val="nil"/>
            </w:tcBorders>
            <w:shd w:val="clear" w:color="auto" w:fill="auto"/>
            <w:vAlign w:val="bottom"/>
            <w:hideMark/>
          </w:tcPr>
          <w:p w14:paraId="3990E8A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fr-gme-plouza-sw-02</w:t>
            </w:r>
          </w:p>
        </w:tc>
        <w:tc>
          <w:tcPr>
            <w:tcW w:w="2200" w:type="dxa"/>
            <w:tcBorders>
              <w:top w:val="nil"/>
              <w:left w:val="nil"/>
              <w:bottom w:val="nil"/>
              <w:right w:val="nil"/>
            </w:tcBorders>
            <w:shd w:val="clear" w:color="auto" w:fill="auto"/>
            <w:vAlign w:val="bottom"/>
            <w:hideMark/>
          </w:tcPr>
          <w:p w14:paraId="3990E8A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CISCO2960</w:t>
            </w:r>
          </w:p>
        </w:tc>
        <w:tc>
          <w:tcPr>
            <w:tcW w:w="1485" w:type="dxa"/>
            <w:tcBorders>
              <w:top w:val="nil"/>
              <w:left w:val="nil"/>
              <w:bottom w:val="nil"/>
              <w:right w:val="nil"/>
            </w:tcBorders>
            <w:shd w:val="clear" w:color="auto" w:fill="auto"/>
            <w:vAlign w:val="bottom"/>
            <w:hideMark/>
          </w:tcPr>
          <w:p w14:paraId="3990E8A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003148</w:t>
            </w:r>
          </w:p>
        </w:tc>
        <w:tc>
          <w:tcPr>
            <w:tcW w:w="1985" w:type="dxa"/>
            <w:tcBorders>
              <w:top w:val="nil"/>
              <w:left w:val="nil"/>
              <w:bottom w:val="nil"/>
              <w:right w:val="nil"/>
            </w:tcBorders>
            <w:shd w:val="clear" w:color="auto" w:fill="auto"/>
            <w:vAlign w:val="bottom"/>
            <w:hideMark/>
          </w:tcPr>
          <w:p w14:paraId="3990E8A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FGL173402H</w:t>
            </w:r>
          </w:p>
        </w:tc>
        <w:tc>
          <w:tcPr>
            <w:tcW w:w="3685" w:type="dxa"/>
            <w:tcBorders>
              <w:top w:val="nil"/>
              <w:left w:val="nil"/>
              <w:bottom w:val="nil"/>
              <w:right w:val="nil"/>
            </w:tcBorders>
            <w:shd w:val="clear" w:color="auto" w:fill="auto"/>
            <w:vAlign w:val="bottom"/>
            <w:hideMark/>
          </w:tcPr>
          <w:p w14:paraId="3990E8A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A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17:25</w:t>
            </w:r>
          </w:p>
        </w:tc>
        <w:tc>
          <w:tcPr>
            <w:tcW w:w="1123" w:type="dxa"/>
            <w:tcBorders>
              <w:top w:val="nil"/>
              <w:left w:val="nil"/>
              <w:bottom w:val="nil"/>
              <w:right w:val="nil"/>
            </w:tcBorders>
            <w:shd w:val="clear" w:color="auto" w:fill="auto"/>
            <w:vAlign w:val="bottom"/>
            <w:hideMark/>
          </w:tcPr>
          <w:p w14:paraId="3990E8B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B9" w14:textId="77777777" w:rsidTr="0047174E">
        <w:trPr>
          <w:trHeight w:val="340"/>
        </w:trPr>
        <w:tc>
          <w:tcPr>
            <w:tcW w:w="2140" w:type="dxa"/>
            <w:tcBorders>
              <w:top w:val="nil"/>
              <w:left w:val="nil"/>
              <w:bottom w:val="nil"/>
              <w:right w:val="nil"/>
            </w:tcBorders>
            <w:shd w:val="clear" w:color="auto" w:fill="auto"/>
            <w:vAlign w:val="bottom"/>
            <w:hideMark/>
          </w:tcPr>
          <w:p w14:paraId="3990E8B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fr-gmes-ploave-sfw-02</w:t>
            </w:r>
          </w:p>
        </w:tc>
        <w:tc>
          <w:tcPr>
            <w:tcW w:w="2200" w:type="dxa"/>
            <w:tcBorders>
              <w:top w:val="nil"/>
              <w:left w:val="nil"/>
              <w:bottom w:val="nil"/>
              <w:right w:val="nil"/>
            </w:tcBorders>
            <w:shd w:val="clear" w:color="auto" w:fill="auto"/>
            <w:vAlign w:val="bottom"/>
            <w:hideMark/>
          </w:tcPr>
          <w:p w14:paraId="3990E8B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CISCOASA5515</w:t>
            </w:r>
          </w:p>
        </w:tc>
        <w:tc>
          <w:tcPr>
            <w:tcW w:w="1485" w:type="dxa"/>
            <w:tcBorders>
              <w:top w:val="nil"/>
              <w:left w:val="nil"/>
              <w:bottom w:val="nil"/>
              <w:right w:val="nil"/>
            </w:tcBorders>
            <w:shd w:val="clear" w:color="auto" w:fill="auto"/>
            <w:vAlign w:val="bottom"/>
            <w:hideMark/>
          </w:tcPr>
          <w:p w14:paraId="3990E8B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003149</w:t>
            </w:r>
          </w:p>
        </w:tc>
        <w:tc>
          <w:tcPr>
            <w:tcW w:w="1985" w:type="dxa"/>
            <w:tcBorders>
              <w:top w:val="nil"/>
              <w:left w:val="nil"/>
              <w:bottom w:val="nil"/>
              <w:right w:val="nil"/>
            </w:tcBorders>
            <w:shd w:val="clear" w:color="auto" w:fill="auto"/>
            <w:vAlign w:val="bottom"/>
            <w:hideMark/>
          </w:tcPr>
          <w:p w14:paraId="3990E8B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FGL173402H</w:t>
            </w:r>
          </w:p>
        </w:tc>
        <w:tc>
          <w:tcPr>
            <w:tcW w:w="3685" w:type="dxa"/>
            <w:tcBorders>
              <w:top w:val="nil"/>
              <w:left w:val="nil"/>
              <w:bottom w:val="nil"/>
              <w:right w:val="nil"/>
            </w:tcBorders>
            <w:shd w:val="clear" w:color="auto" w:fill="auto"/>
            <w:vAlign w:val="bottom"/>
            <w:hideMark/>
          </w:tcPr>
          <w:p w14:paraId="3990E8B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B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17:30</w:t>
            </w:r>
          </w:p>
        </w:tc>
        <w:tc>
          <w:tcPr>
            <w:tcW w:w="1123" w:type="dxa"/>
            <w:tcBorders>
              <w:top w:val="nil"/>
              <w:left w:val="nil"/>
              <w:bottom w:val="nil"/>
              <w:right w:val="nil"/>
            </w:tcBorders>
            <w:shd w:val="clear" w:color="auto" w:fill="auto"/>
            <w:vAlign w:val="bottom"/>
            <w:hideMark/>
          </w:tcPr>
          <w:p w14:paraId="3990E8B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C1" w14:textId="77777777" w:rsidTr="0047174E">
        <w:trPr>
          <w:trHeight w:val="340"/>
        </w:trPr>
        <w:tc>
          <w:tcPr>
            <w:tcW w:w="2140" w:type="dxa"/>
            <w:tcBorders>
              <w:top w:val="nil"/>
              <w:left w:val="nil"/>
              <w:bottom w:val="nil"/>
              <w:right w:val="nil"/>
            </w:tcBorders>
            <w:shd w:val="clear" w:color="auto" w:fill="auto"/>
            <w:vAlign w:val="bottom"/>
            <w:hideMark/>
          </w:tcPr>
          <w:p w14:paraId="3990E8B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fr-gmes-ploave-gw-02</w:t>
            </w:r>
          </w:p>
        </w:tc>
        <w:tc>
          <w:tcPr>
            <w:tcW w:w="2200" w:type="dxa"/>
            <w:tcBorders>
              <w:top w:val="nil"/>
              <w:left w:val="nil"/>
              <w:bottom w:val="nil"/>
              <w:right w:val="nil"/>
            </w:tcBorders>
            <w:shd w:val="clear" w:color="auto" w:fill="auto"/>
            <w:vAlign w:val="bottom"/>
            <w:hideMark/>
          </w:tcPr>
          <w:p w14:paraId="3990E8B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CHECKPOINT12400</w:t>
            </w:r>
          </w:p>
        </w:tc>
        <w:tc>
          <w:tcPr>
            <w:tcW w:w="1485" w:type="dxa"/>
            <w:tcBorders>
              <w:top w:val="nil"/>
              <w:left w:val="nil"/>
              <w:bottom w:val="nil"/>
              <w:right w:val="nil"/>
            </w:tcBorders>
            <w:shd w:val="clear" w:color="auto" w:fill="auto"/>
            <w:vAlign w:val="bottom"/>
            <w:hideMark/>
          </w:tcPr>
          <w:p w14:paraId="3990E8B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003150</w:t>
            </w:r>
          </w:p>
        </w:tc>
        <w:tc>
          <w:tcPr>
            <w:tcW w:w="1985" w:type="dxa"/>
            <w:tcBorders>
              <w:top w:val="nil"/>
              <w:left w:val="nil"/>
              <w:bottom w:val="nil"/>
              <w:right w:val="nil"/>
            </w:tcBorders>
            <w:shd w:val="clear" w:color="auto" w:fill="auto"/>
            <w:vAlign w:val="bottom"/>
            <w:hideMark/>
          </w:tcPr>
          <w:p w14:paraId="3990E8B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1302B07061</w:t>
            </w:r>
          </w:p>
        </w:tc>
        <w:tc>
          <w:tcPr>
            <w:tcW w:w="3685" w:type="dxa"/>
            <w:tcBorders>
              <w:top w:val="nil"/>
              <w:left w:val="nil"/>
              <w:bottom w:val="nil"/>
              <w:right w:val="nil"/>
            </w:tcBorders>
            <w:shd w:val="clear" w:color="auto" w:fill="auto"/>
            <w:vAlign w:val="bottom"/>
            <w:hideMark/>
          </w:tcPr>
          <w:p w14:paraId="3990E8B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B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17:31</w:t>
            </w:r>
          </w:p>
        </w:tc>
        <w:tc>
          <w:tcPr>
            <w:tcW w:w="1123" w:type="dxa"/>
            <w:tcBorders>
              <w:top w:val="nil"/>
              <w:left w:val="nil"/>
              <w:bottom w:val="nil"/>
              <w:right w:val="nil"/>
            </w:tcBorders>
            <w:shd w:val="clear" w:color="auto" w:fill="auto"/>
            <w:vAlign w:val="bottom"/>
            <w:hideMark/>
          </w:tcPr>
          <w:p w14:paraId="3990E8C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C9" w14:textId="77777777" w:rsidTr="0047174E">
        <w:trPr>
          <w:trHeight w:val="340"/>
        </w:trPr>
        <w:tc>
          <w:tcPr>
            <w:tcW w:w="2140" w:type="dxa"/>
            <w:tcBorders>
              <w:top w:val="nil"/>
              <w:left w:val="nil"/>
              <w:bottom w:val="nil"/>
              <w:right w:val="nil"/>
            </w:tcBorders>
            <w:shd w:val="clear" w:color="auto" w:fill="auto"/>
            <w:vAlign w:val="bottom"/>
            <w:hideMark/>
          </w:tcPr>
          <w:p w14:paraId="3990E8C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fr-gmes-ploave-con-02</w:t>
            </w:r>
          </w:p>
        </w:tc>
        <w:tc>
          <w:tcPr>
            <w:tcW w:w="2200" w:type="dxa"/>
            <w:tcBorders>
              <w:top w:val="nil"/>
              <w:left w:val="nil"/>
              <w:bottom w:val="nil"/>
              <w:right w:val="nil"/>
            </w:tcBorders>
            <w:shd w:val="clear" w:color="auto" w:fill="auto"/>
            <w:vAlign w:val="bottom"/>
            <w:hideMark/>
          </w:tcPr>
          <w:p w14:paraId="3990E8C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ACS6016</w:t>
            </w:r>
          </w:p>
        </w:tc>
        <w:tc>
          <w:tcPr>
            <w:tcW w:w="1485" w:type="dxa"/>
            <w:tcBorders>
              <w:top w:val="nil"/>
              <w:left w:val="nil"/>
              <w:bottom w:val="nil"/>
              <w:right w:val="nil"/>
            </w:tcBorders>
            <w:shd w:val="clear" w:color="auto" w:fill="auto"/>
            <w:vAlign w:val="bottom"/>
            <w:hideMark/>
          </w:tcPr>
          <w:p w14:paraId="3990E8C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003151</w:t>
            </w:r>
          </w:p>
        </w:tc>
        <w:tc>
          <w:tcPr>
            <w:tcW w:w="1985" w:type="dxa"/>
            <w:tcBorders>
              <w:top w:val="nil"/>
              <w:left w:val="nil"/>
              <w:bottom w:val="nil"/>
              <w:right w:val="nil"/>
            </w:tcBorders>
            <w:shd w:val="clear" w:color="auto" w:fill="auto"/>
            <w:vAlign w:val="bottom"/>
            <w:hideMark/>
          </w:tcPr>
          <w:p w14:paraId="3990E8C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0510099093</w:t>
            </w:r>
          </w:p>
        </w:tc>
        <w:tc>
          <w:tcPr>
            <w:tcW w:w="3685" w:type="dxa"/>
            <w:tcBorders>
              <w:top w:val="nil"/>
              <w:left w:val="nil"/>
              <w:bottom w:val="nil"/>
              <w:right w:val="nil"/>
            </w:tcBorders>
            <w:shd w:val="clear" w:color="auto" w:fill="auto"/>
            <w:vAlign w:val="bottom"/>
            <w:hideMark/>
          </w:tcPr>
          <w:p w14:paraId="3990E8C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C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04/09/2013 17:32</w:t>
            </w:r>
          </w:p>
        </w:tc>
        <w:tc>
          <w:tcPr>
            <w:tcW w:w="1123" w:type="dxa"/>
            <w:tcBorders>
              <w:top w:val="nil"/>
              <w:left w:val="nil"/>
              <w:bottom w:val="nil"/>
              <w:right w:val="nil"/>
            </w:tcBorders>
            <w:shd w:val="clear" w:color="auto" w:fill="auto"/>
            <w:vAlign w:val="bottom"/>
            <w:hideMark/>
          </w:tcPr>
          <w:p w14:paraId="3990E8C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T-SYSTEMS</w:t>
            </w:r>
          </w:p>
        </w:tc>
      </w:tr>
      <w:tr w:rsidR="0047174E" w:rsidRPr="00845F0A" w14:paraId="3990E8D1" w14:textId="77777777" w:rsidTr="0047174E">
        <w:trPr>
          <w:trHeight w:val="340"/>
        </w:trPr>
        <w:tc>
          <w:tcPr>
            <w:tcW w:w="2140" w:type="dxa"/>
            <w:tcBorders>
              <w:top w:val="nil"/>
              <w:left w:val="nil"/>
              <w:bottom w:val="nil"/>
              <w:right w:val="nil"/>
            </w:tcBorders>
            <w:shd w:val="clear" w:color="auto" w:fill="auto"/>
            <w:vAlign w:val="bottom"/>
            <w:hideMark/>
          </w:tcPr>
          <w:p w14:paraId="3990E8C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esx-dmz</w:t>
            </w:r>
          </w:p>
        </w:tc>
        <w:tc>
          <w:tcPr>
            <w:tcW w:w="2200" w:type="dxa"/>
            <w:tcBorders>
              <w:top w:val="nil"/>
              <w:left w:val="nil"/>
              <w:bottom w:val="nil"/>
              <w:right w:val="nil"/>
            </w:tcBorders>
            <w:shd w:val="clear" w:color="auto" w:fill="auto"/>
            <w:vAlign w:val="bottom"/>
            <w:hideMark/>
          </w:tcPr>
          <w:p w14:paraId="3990E8C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PROLIANT DL380</w:t>
            </w:r>
          </w:p>
        </w:tc>
        <w:tc>
          <w:tcPr>
            <w:tcW w:w="1485" w:type="dxa"/>
            <w:tcBorders>
              <w:top w:val="nil"/>
              <w:left w:val="nil"/>
              <w:bottom w:val="nil"/>
              <w:right w:val="nil"/>
            </w:tcBorders>
            <w:shd w:val="clear" w:color="auto" w:fill="auto"/>
            <w:vAlign w:val="bottom"/>
            <w:hideMark/>
          </w:tcPr>
          <w:p w14:paraId="3990E8C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003176</w:t>
            </w:r>
          </w:p>
        </w:tc>
        <w:tc>
          <w:tcPr>
            <w:tcW w:w="1985" w:type="dxa"/>
            <w:tcBorders>
              <w:top w:val="nil"/>
              <w:left w:val="nil"/>
              <w:bottom w:val="nil"/>
              <w:right w:val="nil"/>
            </w:tcBorders>
            <w:shd w:val="clear" w:color="auto" w:fill="auto"/>
            <w:vAlign w:val="bottom"/>
            <w:hideMark/>
          </w:tcPr>
          <w:p w14:paraId="3990E8C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CZ233507NP</w:t>
            </w:r>
          </w:p>
        </w:tc>
        <w:tc>
          <w:tcPr>
            <w:tcW w:w="3685" w:type="dxa"/>
            <w:tcBorders>
              <w:top w:val="nil"/>
              <w:left w:val="nil"/>
              <w:bottom w:val="nil"/>
              <w:right w:val="nil"/>
            </w:tcBorders>
            <w:shd w:val="clear" w:color="auto" w:fill="auto"/>
            <w:vAlign w:val="bottom"/>
            <w:hideMark/>
          </w:tcPr>
          <w:p w14:paraId="3990E8C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France\Brest\Ponant\0\Ponant006\Baie20</w:t>
            </w:r>
          </w:p>
        </w:tc>
        <w:tc>
          <w:tcPr>
            <w:tcW w:w="1996" w:type="dxa"/>
            <w:tcBorders>
              <w:top w:val="nil"/>
              <w:left w:val="nil"/>
              <w:bottom w:val="nil"/>
              <w:right w:val="nil"/>
            </w:tcBorders>
            <w:shd w:val="clear" w:color="auto" w:fill="auto"/>
            <w:vAlign w:val="bottom"/>
            <w:hideMark/>
          </w:tcPr>
          <w:p w14:paraId="3990E8C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17/09/2013 17:27</w:t>
            </w:r>
          </w:p>
        </w:tc>
        <w:tc>
          <w:tcPr>
            <w:tcW w:w="1123" w:type="dxa"/>
            <w:tcBorders>
              <w:top w:val="nil"/>
              <w:left w:val="nil"/>
              <w:bottom w:val="nil"/>
              <w:right w:val="nil"/>
            </w:tcBorders>
            <w:shd w:val="clear" w:color="auto" w:fill="auto"/>
            <w:vAlign w:val="bottom"/>
            <w:hideMark/>
          </w:tcPr>
          <w:p w14:paraId="3990E8D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D9" w14:textId="77777777" w:rsidTr="0047174E">
        <w:trPr>
          <w:trHeight w:val="340"/>
        </w:trPr>
        <w:tc>
          <w:tcPr>
            <w:tcW w:w="2140" w:type="dxa"/>
            <w:tcBorders>
              <w:top w:val="nil"/>
              <w:left w:val="nil"/>
              <w:bottom w:val="nil"/>
              <w:right w:val="nil"/>
            </w:tcBorders>
            <w:shd w:val="clear" w:color="auto" w:fill="auto"/>
            <w:vAlign w:val="bottom"/>
            <w:hideMark/>
          </w:tcPr>
          <w:p w14:paraId="3990E8D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lastRenderedPageBreak/>
              <w:t>esx-int</w:t>
            </w:r>
          </w:p>
        </w:tc>
        <w:tc>
          <w:tcPr>
            <w:tcW w:w="2200" w:type="dxa"/>
            <w:tcBorders>
              <w:top w:val="nil"/>
              <w:left w:val="nil"/>
              <w:bottom w:val="nil"/>
              <w:right w:val="nil"/>
            </w:tcBorders>
            <w:shd w:val="clear" w:color="auto" w:fill="auto"/>
            <w:vAlign w:val="bottom"/>
            <w:hideMark/>
          </w:tcPr>
          <w:p w14:paraId="3990E8D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PROLIANT DL360</w:t>
            </w:r>
          </w:p>
        </w:tc>
        <w:tc>
          <w:tcPr>
            <w:tcW w:w="1485" w:type="dxa"/>
            <w:tcBorders>
              <w:top w:val="nil"/>
              <w:left w:val="nil"/>
              <w:bottom w:val="nil"/>
              <w:right w:val="nil"/>
            </w:tcBorders>
            <w:shd w:val="clear" w:color="auto" w:fill="auto"/>
            <w:vAlign w:val="bottom"/>
            <w:hideMark/>
          </w:tcPr>
          <w:p w14:paraId="3990E8D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003153</w:t>
            </w:r>
          </w:p>
        </w:tc>
        <w:tc>
          <w:tcPr>
            <w:tcW w:w="1985" w:type="dxa"/>
            <w:tcBorders>
              <w:top w:val="nil"/>
              <w:left w:val="nil"/>
              <w:bottom w:val="nil"/>
              <w:right w:val="nil"/>
            </w:tcBorders>
            <w:shd w:val="clear" w:color="auto" w:fill="auto"/>
            <w:vAlign w:val="bottom"/>
            <w:hideMark/>
          </w:tcPr>
          <w:p w14:paraId="3990E8D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CZJ3320LS9</w:t>
            </w:r>
          </w:p>
        </w:tc>
        <w:tc>
          <w:tcPr>
            <w:tcW w:w="3685" w:type="dxa"/>
            <w:tcBorders>
              <w:top w:val="nil"/>
              <w:left w:val="nil"/>
              <w:bottom w:val="nil"/>
              <w:right w:val="nil"/>
            </w:tcBorders>
            <w:shd w:val="clear" w:color="auto" w:fill="auto"/>
            <w:vAlign w:val="bottom"/>
            <w:hideMark/>
          </w:tcPr>
          <w:p w14:paraId="3990E8D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D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11:31</w:t>
            </w:r>
          </w:p>
        </w:tc>
        <w:tc>
          <w:tcPr>
            <w:tcW w:w="1123" w:type="dxa"/>
            <w:tcBorders>
              <w:top w:val="nil"/>
              <w:left w:val="nil"/>
              <w:bottom w:val="nil"/>
              <w:right w:val="nil"/>
            </w:tcBorders>
            <w:shd w:val="clear" w:color="auto" w:fill="auto"/>
            <w:vAlign w:val="bottom"/>
            <w:hideMark/>
          </w:tcPr>
          <w:p w14:paraId="3990E8D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8E1" w14:textId="77777777" w:rsidTr="0047174E">
        <w:trPr>
          <w:trHeight w:val="340"/>
        </w:trPr>
        <w:tc>
          <w:tcPr>
            <w:tcW w:w="2140" w:type="dxa"/>
            <w:tcBorders>
              <w:top w:val="nil"/>
              <w:left w:val="nil"/>
              <w:bottom w:val="nil"/>
              <w:right w:val="nil"/>
            </w:tcBorders>
            <w:shd w:val="clear" w:color="auto" w:fill="auto"/>
            <w:vAlign w:val="bottom"/>
            <w:hideMark/>
          </w:tcPr>
          <w:p w14:paraId="3990E8D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ESX-1</w:t>
            </w:r>
          </w:p>
        </w:tc>
        <w:tc>
          <w:tcPr>
            <w:tcW w:w="2200" w:type="dxa"/>
            <w:tcBorders>
              <w:top w:val="nil"/>
              <w:left w:val="nil"/>
              <w:bottom w:val="nil"/>
              <w:right w:val="nil"/>
            </w:tcBorders>
            <w:shd w:val="clear" w:color="auto" w:fill="auto"/>
            <w:vAlign w:val="bottom"/>
            <w:hideMark/>
          </w:tcPr>
          <w:p w14:paraId="3990E8D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HPPROLIANTDL380G7</w:t>
            </w:r>
          </w:p>
        </w:tc>
        <w:tc>
          <w:tcPr>
            <w:tcW w:w="1485" w:type="dxa"/>
            <w:tcBorders>
              <w:top w:val="nil"/>
              <w:left w:val="nil"/>
              <w:bottom w:val="nil"/>
              <w:right w:val="nil"/>
            </w:tcBorders>
            <w:shd w:val="clear" w:color="auto" w:fill="auto"/>
            <w:vAlign w:val="bottom"/>
            <w:hideMark/>
          </w:tcPr>
          <w:p w14:paraId="3990E8D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003160</w:t>
            </w:r>
          </w:p>
        </w:tc>
        <w:tc>
          <w:tcPr>
            <w:tcW w:w="1985" w:type="dxa"/>
            <w:tcBorders>
              <w:top w:val="nil"/>
              <w:left w:val="nil"/>
              <w:bottom w:val="nil"/>
              <w:right w:val="nil"/>
            </w:tcBorders>
            <w:shd w:val="clear" w:color="auto" w:fill="auto"/>
            <w:vAlign w:val="bottom"/>
            <w:hideMark/>
          </w:tcPr>
          <w:p w14:paraId="3990E8D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CZ32472EED</w:t>
            </w:r>
          </w:p>
        </w:tc>
        <w:tc>
          <w:tcPr>
            <w:tcW w:w="3685" w:type="dxa"/>
            <w:tcBorders>
              <w:top w:val="nil"/>
              <w:left w:val="nil"/>
              <w:bottom w:val="nil"/>
              <w:right w:val="nil"/>
            </w:tcBorders>
            <w:shd w:val="clear" w:color="auto" w:fill="auto"/>
            <w:vAlign w:val="bottom"/>
            <w:hideMark/>
          </w:tcPr>
          <w:p w14:paraId="3990E8D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D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14:52</w:t>
            </w:r>
          </w:p>
        </w:tc>
        <w:tc>
          <w:tcPr>
            <w:tcW w:w="1123" w:type="dxa"/>
            <w:tcBorders>
              <w:top w:val="nil"/>
              <w:left w:val="nil"/>
              <w:bottom w:val="nil"/>
              <w:right w:val="nil"/>
            </w:tcBorders>
            <w:shd w:val="clear" w:color="auto" w:fill="auto"/>
            <w:vAlign w:val="bottom"/>
            <w:hideMark/>
          </w:tcPr>
          <w:p w14:paraId="3990E8E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8E9" w14:textId="77777777" w:rsidTr="0047174E">
        <w:trPr>
          <w:trHeight w:val="340"/>
        </w:trPr>
        <w:tc>
          <w:tcPr>
            <w:tcW w:w="2140" w:type="dxa"/>
            <w:tcBorders>
              <w:top w:val="nil"/>
              <w:left w:val="nil"/>
              <w:bottom w:val="nil"/>
              <w:right w:val="nil"/>
            </w:tcBorders>
            <w:shd w:val="clear" w:color="auto" w:fill="auto"/>
            <w:vAlign w:val="bottom"/>
            <w:hideMark/>
          </w:tcPr>
          <w:p w14:paraId="3990E8E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SAN-ESX-1</w:t>
            </w:r>
          </w:p>
        </w:tc>
        <w:tc>
          <w:tcPr>
            <w:tcW w:w="2200" w:type="dxa"/>
            <w:tcBorders>
              <w:top w:val="nil"/>
              <w:left w:val="nil"/>
              <w:bottom w:val="nil"/>
              <w:right w:val="nil"/>
            </w:tcBorders>
            <w:shd w:val="clear" w:color="auto" w:fill="auto"/>
            <w:vAlign w:val="bottom"/>
            <w:hideMark/>
          </w:tcPr>
          <w:p w14:paraId="3990E8E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HPP4500</w:t>
            </w:r>
          </w:p>
        </w:tc>
        <w:tc>
          <w:tcPr>
            <w:tcW w:w="1485" w:type="dxa"/>
            <w:tcBorders>
              <w:top w:val="nil"/>
              <w:left w:val="nil"/>
              <w:bottom w:val="nil"/>
              <w:right w:val="nil"/>
            </w:tcBorders>
            <w:shd w:val="clear" w:color="auto" w:fill="auto"/>
            <w:vAlign w:val="bottom"/>
            <w:hideMark/>
          </w:tcPr>
          <w:p w14:paraId="3990E8E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003162</w:t>
            </w:r>
          </w:p>
        </w:tc>
        <w:tc>
          <w:tcPr>
            <w:tcW w:w="1985" w:type="dxa"/>
            <w:tcBorders>
              <w:top w:val="nil"/>
              <w:left w:val="nil"/>
              <w:bottom w:val="nil"/>
              <w:right w:val="nil"/>
            </w:tcBorders>
            <w:shd w:val="clear" w:color="auto" w:fill="auto"/>
            <w:vAlign w:val="bottom"/>
            <w:hideMark/>
          </w:tcPr>
          <w:p w14:paraId="3990E8E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CZJ2450GBZ</w:t>
            </w:r>
          </w:p>
        </w:tc>
        <w:tc>
          <w:tcPr>
            <w:tcW w:w="3685" w:type="dxa"/>
            <w:tcBorders>
              <w:top w:val="nil"/>
              <w:left w:val="nil"/>
              <w:bottom w:val="nil"/>
              <w:right w:val="nil"/>
            </w:tcBorders>
            <w:shd w:val="clear" w:color="auto" w:fill="auto"/>
            <w:vAlign w:val="bottom"/>
            <w:hideMark/>
          </w:tcPr>
          <w:p w14:paraId="3990E8E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E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15:21</w:t>
            </w:r>
          </w:p>
        </w:tc>
        <w:tc>
          <w:tcPr>
            <w:tcW w:w="1123" w:type="dxa"/>
            <w:tcBorders>
              <w:top w:val="nil"/>
              <w:left w:val="nil"/>
              <w:bottom w:val="nil"/>
              <w:right w:val="nil"/>
            </w:tcBorders>
            <w:shd w:val="clear" w:color="auto" w:fill="auto"/>
            <w:vAlign w:val="bottom"/>
            <w:hideMark/>
          </w:tcPr>
          <w:p w14:paraId="3990E8E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8F1" w14:textId="77777777" w:rsidTr="0047174E">
        <w:trPr>
          <w:trHeight w:val="340"/>
        </w:trPr>
        <w:tc>
          <w:tcPr>
            <w:tcW w:w="2140" w:type="dxa"/>
            <w:tcBorders>
              <w:top w:val="nil"/>
              <w:left w:val="nil"/>
              <w:bottom w:val="nil"/>
              <w:right w:val="nil"/>
            </w:tcBorders>
            <w:shd w:val="clear" w:color="auto" w:fill="auto"/>
            <w:vAlign w:val="bottom"/>
            <w:hideMark/>
          </w:tcPr>
          <w:p w14:paraId="3990E8E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SAN-STOR-1</w:t>
            </w:r>
          </w:p>
        </w:tc>
        <w:tc>
          <w:tcPr>
            <w:tcW w:w="2200" w:type="dxa"/>
            <w:tcBorders>
              <w:top w:val="nil"/>
              <w:left w:val="nil"/>
              <w:bottom w:val="nil"/>
              <w:right w:val="nil"/>
            </w:tcBorders>
            <w:shd w:val="clear" w:color="auto" w:fill="auto"/>
            <w:vAlign w:val="bottom"/>
            <w:hideMark/>
          </w:tcPr>
          <w:p w14:paraId="3990E8E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HPP4500</w:t>
            </w:r>
          </w:p>
        </w:tc>
        <w:tc>
          <w:tcPr>
            <w:tcW w:w="1485" w:type="dxa"/>
            <w:tcBorders>
              <w:top w:val="nil"/>
              <w:left w:val="nil"/>
              <w:bottom w:val="nil"/>
              <w:right w:val="nil"/>
            </w:tcBorders>
            <w:shd w:val="clear" w:color="auto" w:fill="auto"/>
            <w:vAlign w:val="bottom"/>
            <w:hideMark/>
          </w:tcPr>
          <w:p w14:paraId="3990E8E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003161</w:t>
            </w:r>
          </w:p>
        </w:tc>
        <w:tc>
          <w:tcPr>
            <w:tcW w:w="1985" w:type="dxa"/>
            <w:tcBorders>
              <w:top w:val="nil"/>
              <w:left w:val="nil"/>
              <w:bottom w:val="nil"/>
              <w:right w:val="nil"/>
            </w:tcBorders>
            <w:shd w:val="clear" w:color="auto" w:fill="auto"/>
            <w:vAlign w:val="bottom"/>
            <w:hideMark/>
          </w:tcPr>
          <w:p w14:paraId="3990E8E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CZJ2320LBX</w:t>
            </w:r>
          </w:p>
        </w:tc>
        <w:tc>
          <w:tcPr>
            <w:tcW w:w="3685" w:type="dxa"/>
            <w:tcBorders>
              <w:top w:val="nil"/>
              <w:left w:val="nil"/>
              <w:bottom w:val="nil"/>
              <w:right w:val="nil"/>
            </w:tcBorders>
            <w:shd w:val="clear" w:color="auto" w:fill="auto"/>
            <w:vAlign w:val="bottom"/>
            <w:hideMark/>
          </w:tcPr>
          <w:p w14:paraId="3990E8E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E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15:22</w:t>
            </w:r>
          </w:p>
        </w:tc>
        <w:tc>
          <w:tcPr>
            <w:tcW w:w="1123" w:type="dxa"/>
            <w:tcBorders>
              <w:top w:val="nil"/>
              <w:left w:val="nil"/>
              <w:bottom w:val="nil"/>
              <w:right w:val="nil"/>
            </w:tcBorders>
            <w:shd w:val="clear" w:color="auto" w:fill="auto"/>
            <w:vAlign w:val="bottom"/>
            <w:hideMark/>
          </w:tcPr>
          <w:p w14:paraId="3990E8F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8F9" w14:textId="77777777" w:rsidTr="0047174E">
        <w:trPr>
          <w:trHeight w:val="340"/>
        </w:trPr>
        <w:tc>
          <w:tcPr>
            <w:tcW w:w="2140" w:type="dxa"/>
            <w:tcBorders>
              <w:top w:val="nil"/>
              <w:left w:val="nil"/>
              <w:bottom w:val="nil"/>
              <w:right w:val="nil"/>
            </w:tcBorders>
            <w:shd w:val="clear" w:color="auto" w:fill="auto"/>
            <w:vAlign w:val="bottom"/>
            <w:hideMark/>
          </w:tcPr>
          <w:p w14:paraId="3990E8F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SW-DATA-1</w:t>
            </w:r>
          </w:p>
        </w:tc>
        <w:tc>
          <w:tcPr>
            <w:tcW w:w="2200" w:type="dxa"/>
            <w:tcBorders>
              <w:top w:val="nil"/>
              <w:left w:val="nil"/>
              <w:bottom w:val="nil"/>
              <w:right w:val="nil"/>
            </w:tcBorders>
            <w:shd w:val="clear" w:color="auto" w:fill="auto"/>
            <w:vAlign w:val="bottom"/>
            <w:hideMark/>
          </w:tcPr>
          <w:p w14:paraId="3990E8F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PROCURVE SWITCH</w:t>
            </w:r>
          </w:p>
        </w:tc>
        <w:tc>
          <w:tcPr>
            <w:tcW w:w="1485" w:type="dxa"/>
            <w:tcBorders>
              <w:top w:val="nil"/>
              <w:left w:val="nil"/>
              <w:bottom w:val="nil"/>
              <w:right w:val="nil"/>
            </w:tcBorders>
            <w:shd w:val="clear" w:color="auto" w:fill="auto"/>
            <w:vAlign w:val="bottom"/>
            <w:hideMark/>
          </w:tcPr>
          <w:p w14:paraId="3990E8F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003167</w:t>
            </w:r>
          </w:p>
        </w:tc>
        <w:tc>
          <w:tcPr>
            <w:tcW w:w="1985" w:type="dxa"/>
            <w:tcBorders>
              <w:top w:val="nil"/>
              <w:left w:val="nil"/>
              <w:bottom w:val="nil"/>
              <w:right w:val="nil"/>
            </w:tcBorders>
            <w:shd w:val="clear" w:color="auto" w:fill="auto"/>
            <w:vAlign w:val="bottom"/>
            <w:hideMark/>
          </w:tcPr>
          <w:p w14:paraId="3990E8F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CN28BFQ060</w:t>
            </w:r>
          </w:p>
        </w:tc>
        <w:tc>
          <w:tcPr>
            <w:tcW w:w="3685" w:type="dxa"/>
            <w:tcBorders>
              <w:top w:val="nil"/>
              <w:left w:val="nil"/>
              <w:bottom w:val="nil"/>
              <w:right w:val="nil"/>
            </w:tcBorders>
            <w:shd w:val="clear" w:color="auto" w:fill="auto"/>
            <w:vAlign w:val="bottom"/>
            <w:hideMark/>
          </w:tcPr>
          <w:p w14:paraId="3990E8F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F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15:23</w:t>
            </w:r>
          </w:p>
        </w:tc>
        <w:tc>
          <w:tcPr>
            <w:tcW w:w="1123" w:type="dxa"/>
            <w:tcBorders>
              <w:top w:val="nil"/>
              <w:left w:val="nil"/>
              <w:bottom w:val="nil"/>
              <w:right w:val="nil"/>
            </w:tcBorders>
            <w:shd w:val="clear" w:color="auto" w:fill="auto"/>
            <w:vAlign w:val="bottom"/>
            <w:hideMark/>
          </w:tcPr>
          <w:p w14:paraId="3990E8F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01" w14:textId="77777777" w:rsidTr="0047174E">
        <w:trPr>
          <w:trHeight w:val="340"/>
        </w:trPr>
        <w:tc>
          <w:tcPr>
            <w:tcW w:w="2140" w:type="dxa"/>
            <w:tcBorders>
              <w:top w:val="nil"/>
              <w:left w:val="nil"/>
              <w:bottom w:val="nil"/>
              <w:right w:val="nil"/>
            </w:tcBorders>
            <w:shd w:val="clear" w:color="auto" w:fill="auto"/>
            <w:vAlign w:val="bottom"/>
            <w:hideMark/>
          </w:tcPr>
          <w:p w14:paraId="3990E8F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SW-ADM-1</w:t>
            </w:r>
          </w:p>
        </w:tc>
        <w:tc>
          <w:tcPr>
            <w:tcW w:w="2200" w:type="dxa"/>
            <w:tcBorders>
              <w:top w:val="nil"/>
              <w:left w:val="nil"/>
              <w:bottom w:val="nil"/>
              <w:right w:val="nil"/>
            </w:tcBorders>
            <w:shd w:val="clear" w:color="auto" w:fill="auto"/>
            <w:vAlign w:val="bottom"/>
            <w:hideMark/>
          </w:tcPr>
          <w:p w14:paraId="3990E8F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HPPROCURVE</w:t>
            </w:r>
          </w:p>
        </w:tc>
        <w:tc>
          <w:tcPr>
            <w:tcW w:w="1485" w:type="dxa"/>
            <w:tcBorders>
              <w:top w:val="nil"/>
              <w:left w:val="nil"/>
              <w:bottom w:val="nil"/>
              <w:right w:val="nil"/>
            </w:tcBorders>
            <w:shd w:val="clear" w:color="auto" w:fill="auto"/>
            <w:vAlign w:val="bottom"/>
            <w:hideMark/>
          </w:tcPr>
          <w:p w14:paraId="3990E8F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003165</w:t>
            </w:r>
          </w:p>
        </w:tc>
        <w:tc>
          <w:tcPr>
            <w:tcW w:w="1985" w:type="dxa"/>
            <w:tcBorders>
              <w:top w:val="nil"/>
              <w:left w:val="nil"/>
              <w:bottom w:val="nil"/>
              <w:right w:val="nil"/>
            </w:tcBorders>
            <w:shd w:val="clear" w:color="auto" w:fill="auto"/>
            <w:vAlign w:val="bottom"/>
            <w:hideMark/>
          </w:tcPr>
          <w:p w14:paraId="3990E8F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CN11BYV0M4</w:t>
            </w:r>
          </w:p>
        </w:tc>
        <w:tc>
          <w:tcPr>
            <w:tcW w:w="3685" w:type="dxa"/>
            <w:tcBorders>
              <w:top w:val="nil"/>
              <w:left w:val="nil"/>
              <w:bottom w:val="nil"/>
              <w:right w:val="nil"/>
            </w:tcBorders>
            <w:shd w:val="clear" w:color="auto" w:fill="auto"/>
            <w:vAlign w:val="bottom"/>
            <w:hideMark/>
          </w:tcPr>
          <w:p w14:paraId="3990E8F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8F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15:24</w:t>
            </w:r>
          </w:p>
        </w:tc>
        <w:tc>
          <w:tcPr>
            <w:tcW w:w="1123" w:type="dxa"/>
            <w:tcBorders>
              <w:top w:val="nil"/>
              <w:left w:val="nil"/>
              <w:bottom w:val="nil"/>
              <w:right w:val="nil"/>
            </w:tcBorders>
            <w:shd w:val="clear" w:color="auto" w:fill="auto"/>
            <w:vAlign w:val="bottom"/>
            <w:hideMark/>
          </w:tcPr>
          <w:p w14:paraId="3990E90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09" w14:textId="77777777" w:rsidTr="0047174E">
        <w:trPr>
          <w:trHeight w:val="340"/>
        </w:trPr>
        <w:tc>
          <w:tcPr>
            <w:tcW w:w="2140" w:type="dxa"/>
            <w:tcBorders>
              <w:top w:val="nil"/>
              <w:left w:val="nil"/>
              <w:bottom w:val="nil"/>
              <w:right w:val="nil"/>
            </w:tcBorders>
            <w:shd w:val="clear" w:color="auto" w:fill="auto"/>
            <w:vAlign w:val="bottom"/>
            <w:hideMark/>
          </w:tcPr>
          <w:p w14:paraId="3990E90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RPS-1</w:t>
            </w:r>
          </w:p>
        </w:tc>
        <w:tc>
          <w:tcPr>
            <w:tcW w:w="2200" w:type="dxa"/>
            <w:tcBorders>
              <w:top w:val="nil"/>
              <w:left w:val="nil"/>
              <w:bottom w:val="nil"/>
              <w:right w:val="nil"/>
            </w:tcBorders>
            <w:shd w:val="clear" w:color="auto" w:fill="auto"/>
            <w:vAlign w:val="bottom"/>
            <w:hideMark/>
          </w:tcPr>
          <w:p w14:paraId="3990E90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PROCURVE ALIMENTATION</w:t>
            </w:r>
          </w:p>
        </w:tc>
        <w:tc>
          <w:tcPr>
            <w:tcW w:w="1485" w:type="dxa"/>
            <w:tcBorders>
              <w:top w:val="nil"/>
              <w:left w:val="nil"/>
              <w:bottom w:val="nil"/>
              <w:right w:val="nil"/>
            </w:tcBorders>
            <w:shd w:val="clear" w:color="auto" w:fill="auto"/>
            <w:vAlign w:val="bottom"/>
            <w:hideMark/>
          </w:tcPr>
          <w:p w14:paraId="3990E90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003166</w:t>
            </w:r>
          </w:p>
        </w:tc>
        <w:tc>
          <w:tcPr>
            <w:tcW w:w="1985" w:type="dxa"/>
            <w:tcBorders>
              <w:top w:val="nil"/>
              <w:left w:val="nil"/>
              <w:bottom w:val="nil"/>
              <w:right w:val="nil"/>
            </w:tcBorders>
            <w:shd w:val="clear" w:color="auto" w:fill="auto"/>
            <w:vAlign w:val="bottom"/>
            <w:hideMark/>
          </w:tcPr>
          <w:p w14:paraId="3990E90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CN23B4Z033</w:t>
            </w:r>
          </w:p>
        </w:tc>
        <w:tc>
          <w:tcPr>
            <w:tcW w:w="3685" w:type="dxa"/>
            <w:tcBorders>
              <w:top w:val="nil"/>
              <w:left w:val="nil"/>
              <w:bottom w:val="nil"/>
              <w:right w:val="nil"/>
            </w:tcBorders>
            <w:shd w:val="clear" w:color="auto" w:fill="auto"/>
            <w:vAlign w:val="bottom"/>
            <w:hideMark/>
          </w:tcPr>
          <w:p w14:paraId="3990E90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90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15:24</w:t>
            </w:r>
          </w:p>
        </w:tc>
        <w:tc>
          <w:tcPr>
            <w:tcW w:w="1123" w:type="dxa"/>
            <w:tcBorders>
              <w:top w:val="nil"/>
              <w:left w:val="nil"/>
              <w:bottom w:val="nil"/>
              <w:right w:val="nil"/>
            </w:tcBorders>
            <w:shd w:val="clear" w:color="auto" w:fill="auto"/>
            <w:vAlign w:val="bottom"/>
            <w:hideMark/>
          </w:tcPr>
          <w:p w14:paraId="3990E90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11" w14:textId="77777777" w:rsidTr="0047174E">
        <w:trPr>
          <w:trHeight w:val="340"/>
        </w:trPr>
        <w:tc>
          <w:tcPr>
            <w:tcW w:w="2140" w:type="dxa"/>
            <w:tcBorders>
              <w:top w:val="nil"/>
              <w:left w:val="nil"/>
              <w:bottom w:val="nil"/>
              <w:right w:val="nil"/>
            </w:tcBorders>
            <w:shd w:val="clear" w:color="auto" w:fill="auto"/>
            <w:vAlign w:val="bottom"/>
            <w:hideMark/>
          </w:tcPr>
          <w:p w14:paraId="3990E90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DMZ-1</w:t>
            </w:r>
          </w:p>
        </w:tc>
        <w:tc>
          <w:tcPr>
            <w:tcW w:w="2200" w:type="dxa"/>
            <w:tcBorders>
              <w:top w:val="nil"/>
              <w:left w:val="nil"/>
              <w:bottom w:val="nil"/>
              <w:right w:val="nil"/>
            </w:tcBorders>
            <w:shd w:val="clear" w:color="auto" w:fill="auto"/>
            <w:vAlign w:val="bottom"/>
            <w:hideMark/>
          </w:tcPr>
          <w:p w14:paraId="3990E90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HPPROLIANTDL380G7</w:t>
            </w:r>
          </w:p>
        </w:tc>
        <w:tc>
          <w:tcPr>
            <w:tcW w:w="1485" w:type="dxa"/>
            <w:tcBorders>
              <w:top w:val="nil"/>
              <w:left w:val="nil"/>
              <w:bottom w:val="nil"/>
              <w:right w:val="nil"/>
            </w:tcBorders>
            <w:shd w:val="clear" w:color="auto" w:fill="auto"/>
            <w:vAlign w:val="bottom"/>
            <w:hideMark/>
          </w:tcPr>
          <w:p w14:paraId="3990E90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003159</w:t>
            </w:r>
          </w:p>
        </w:tc>
        <w:tc>
          <w:tcPr>
            <w:tcW w:w="1985" w:type="dxa"/>
            <w:tcBorders>
              <w:top w:val="nil"/>
              <w:left w:val="nil"/>
              <w:bottom w:val="nil"/>
              <w:right w:val="nil"/>
            </w:tcBorders>
            <w:shd w:val="clear" w:color="auto" w:fill="auto"/>
            <w:vAlign w:val="bottom"/>
            <w:hideMark/>
          </w:tcPr>
          <w:p w14:paraId="3990E90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CZ32472EEEB</w:t>
            </w:r>
          </w:p>
        </w:tc>
        <w:tc>
          <w:tcPr>
            <w:tcW w:w="3685" w:type="dxa"/>
            <w:tcBorders>
              <w:top w:val="nil"/>
              <w:left w:val="nil"/>
              <w:bottom w:val="nil"/>
              <w:right w:val="nil"/>
            </w:tcBorders>
            <w:shd w:val="clear" w:color="auto" w:fill="auto"/>
            <w:vAlign w:val="bottom"/>
            <w:hideMark/>
          </w:tcPr>
          <w:p w14:paraId="3990E90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90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15:25</w:t>
            </w:r>
          </w:p>
        </w:tc>
        <w:tc>
          <w:tcPr>
            <w:tcW w:w="1123" w:type="dxa"/>
            <w:tcBorders>
              <w:top w:val="nil"/>
              <w:left w:val="nil"/>
              <w:bottom w:val="nil"/>
              <w:right w:val="nil"/>
            </w:tcBorders>
            <w:shd w:val="clear" w:color="auto" w:fill="auto"/>
            <w:vAlign w:val="bottom"/>
            <w:hideMark/>
          </w:tcPr>
          <w:p w14:paraId="3990E91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19" w14:textId="77777777" w:rsidTr="0047174E">
        <w:trPr>
          <w:trHeight w:val="340"/>
        </w:trPr>
        <w:tc>
          <w:tcPr>
            <w:tcW w:w="2140" w:type="dxa"/>
            <w:tcBorders>
              <w:top w:val="nil"/>
              <w:left w:val="nil"/>
              <w:bottom w:val="nil"/>
              <w:right w:val="nil"/>
            </w:tcBorders>
            <w:shd w:val="clear" w:color="auto" w:fill="auto"/>
            <w:vAlign w:val="bottom"/>
            <w:hideMark/>
          </w:tcPr>
          <w:p w14:paraId="3990E91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SW-MPCDMZ-1</w:t>
            </w:r>
          </w:p>
        </w:tc>
        <w:tc>
          <w:tcPr>
            <w:tcW w:w="2200" w:type="dxa"/>
            <w:tcBorders>
              <w:top w:val="nil"/>
              <w:left w:val="nil"/>
              <w:bottom w:val="nil"/>
              <w:right w:val="nil"/>
            </w:tcBorders>
            <w:shd w:val="clear" w:color="auto" w:fill="auto"/>
            <w:vAlign w:val="bottom"/>
            <w:hideMark/>
          </w:tcPr>
          <w:p w14:paraId="3990E91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PROCURVE SWITCH</w:t>
            </w:r>
          </w:p>
        </w:tc>
        <w:tc>
          <w:tcPr>
            <w:tcW w:w="1485" w:type="dxa"/>
            <w:tcBorders>
              <w:top w:val="nil"/>
              <w:left w:val="nil"/>
              <w:bottom w:val="nil"/>
              <w:right w:val="nil"/>
            </w:tcBorders>
            <w:shd w:val="clear" w:color="auto" w:fill="auto"/>
            <w:vAlign w:val="bottom"/>
            <w:hideMark/>
          </w:tcPr>
          <w:p w14:paraId="3990E91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003163</w:t>
            </w:r>
          </w:p>
        </w:tc>
        <w:tc>
          <w:tcPr>
            <w:tcW w:w="1985" w:type="dxa"/>
            <w:tcBorders>
              <w:top w:val="nil"/>
              <w:left w:val="nil"/>
              <w:bottom w:val="nil"/>
              <w:right w:val="nil"/>
            </w:tcBorders>
            <w:shd w:val="clear" w:color="auto" w:fill="auto"/>
            <w:vAlign w:val="bottom"/>
            <w:hideMark/>
          </w:tcPr>
          <w:p w14:paraId="3990E91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CN11BYVOM1</w:t>
            </w:r>
          </w:p>
        </w:tc>
        <w:tc>
          <w:tcPr>
            <w:tcW w:w="3685" w:type="dxa"/>
            <w:tcBorders>
              <w:top w:val="nil"/>
              <w:left w:val="nil"/>
              <w:bottom w:val="nil"/>
              <w:right w:val="nil"/>
            </w:tcBorders>
            <w:shd w:val="clear" w:color="auto" w:fill="auto"/>
            <w:vAlign w:val="bottom"/>
            <w:hideMark/>
          </w:tcPr>
          <w:p w14:paraId="3990E91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91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15:29</w:t>
            </w:r>
          </w:p>
        </w:tc>
        <w:tc>
          <w:tcPr>
            <w:tcW w:w="1123" w:type="dxa"/>
            <w:tcBorders>
              <w:top w:val="nil"/>
              <w:left w:val="nil"/>
              <w:bottom w:val="nil"/>
              <w:right w:val="nil"/>
            </w:tcBorders>
            <w:shd w:val="clear" w:color="auto" w:fill="auto"/>
            <w:vAlign w:val="bottom"/>
            <w:hideMark/>
          </w:tcPr>
          <w:p w14:paraId="3990E91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21" w14:textId="77777777" w:rsidTr="0047174E">
        <w:trPr>
          <w:trHeight w:val="340"/>
        </w:trPr>
        <w:tc>
          <w:tcPr>
            <w:tcW w:w="2140" w:type="dxa"/>
            <w:tcBorders>
              <w:top w:val="nil"/>
              <w:left w:val="nil"/>
              <w:bottom w:val="nil"/>
              <w:right w:val="nil"/>
            </w:tcBorders>
            <w:shd w:val="clear" w:color="auto" w:fill="auto"/>
            <w:vAlign w:val="bottom"/>
            <w:hideMark/>
          </w:tcPr>
          <w:p w14:paraId="3990E91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RPS-MPCDMZ-1</w:t>
            </w:r>
          </w:p>
        </w:tc>
        <w:tc>
          <w:tcPr>
            <w:tcW w:w="2200" w:type="dxa"/>
            <w:tcBorders>
              <w:top w:val="nil"/>
              <w:left w:val="nil"/>
              <w:bottom w:val="nil"/>
              <w:right w:val="nil"/>
            </w:tcBorders>
            <w:shd w:val="clear" w:color="auto" w:fill="auto"/>
            <w:vAlign w:val="bottom"/>
            <w:hideMark/>
          </w:tcPr>
          <w:p w14:paraId="3990E91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PROCURVE ALIMENTATION</w:t>
            </w:r>
          </w:p>
        </w:tc>
        <w:tc>
          <w:tcPr>
            <w:tcW w:w="1485" w:type="dxa"/>
            <w:tcBorders>
              <w:top w:val="nil"/>
              <w:left w:val="nil"/>
              <w:bottom w:val="nil"/>
              <w:right w:val="nil"/>
            </w:tcBorders>
            <w:shd w:val="clear" w:color="auto" w:fill="auto"/>
            <w:vAlign w:val="bottom"/>
            <w:hideMark/>
          </w:tcPr>
          <w:p w14:paraId="3990E91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003164</w:t>
            </w:r>
          </w:p>
        </w:tc>
        <w:tc>
          <w:tcPr>
            <w:tcW w:w="1985" w:type="dxa"/>
            <w:tcBorders>
              <w:top w:val="nil"/>
              <w:left w:val="nil"/>
              <w:bottom w:val="nil"/>
              <w:right w:val="nil"/>
            </w:tcBorders>
            <w:shd w:val="clear" w:color="auto" w:fill="auto"/>
            <w:vAlign w:val="bottom"/>
            <w:hideMark/>
          </w:tcPr>
          <w:p w14:paraId="3990E91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CN23B4Z003</w:t>
            </w:r>
          </w:p>
        </w:tc>
        <w:tc>
          <w:tcPr>
            <w:tcW w:w="3685" w:type="dxa"/>
            <w:tcBorders>
              <w:top w:val="nil"/>
              <w:left w:val="nil"/>
              <w:bottom w:val="nil"/>
              <w:right w:val="nil"/>
            </w:tcBorders>
            <w:shd w:val="clear" w:color="auto" w:fill="auto"/>
            <w:vAlign w:val="bottom"/>
            <w:hideMark/>
          </w:tcPr>
          <w:p w14:paraId="3990E91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France\Brest\Ponant\0\Ponant006\Baie18</w:t>
            </w:r>
          </w:p>
        </w:tc>
        <w:tc>
          <w:tcPr>
            <w:tcW w:w="1996" w:type="dxa"/>
            <w:tcBorders>
              <w:top w:val="nil"/>
              <w:left w:val="nil"/>
              <w:bottom w:val="nil"/>
              <w:right w:val="nil"/>
            </w:tcBorders>
            <w:shd w:val="clear" w:color="auto" w:fill="auto"/>
            <w:vAlign w:val="bottom"/>
            <w:hideMark/>
          </w:tcPr>
          <w:p w14:paraId="3990E91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15:32</w:t>
            </w:r>
          </w:p>
        </w:tc>
        <w:tc>
          <w:tcPr>
            <w:tcW w:w="1123" w:type="dxa"/>
            <w:tcBorders>
              <w:top w:val="nil"/>
              <w:left w:val="nil"/>
              <w:bottom w:val="nil"/>
              <w:right w:val="nil"/>
            </w:tcBorders>
            <w:shd w:val="clear" w:color="auto" w:fill="auto"/>
            <w:vAlign w:val="bottom"/>
            <w:hideMark/>
          </w:tcPr>
          <w:p w14:paraId="3990E92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ASTRIUM</w:t>
            </w:r>
          </w:p>
        </w:tc>
      </w:tr>
      <w:tr w:rsidR="0047174E" w:rsidRPr="00845F0A" w14:paraId="3990E929" w14:textId="77777777" w:rsidTr="0047174E">
        <w:trPr>
          <w:trHeight w:val="340"/>
        </w:trPr>
        <w:tc>
          <w:tcPr>
            <w:tcW w:w="2140" w:type="dxa"/>
            <w:tcBorders>
              <w:top w:val="nil"/>
              <w:left w:val="nil"/>
              <w:bottom w:val="nil"/>
              <w:right w:val="nil"/>
            </w:tcBorders>
            <w:shd w:val="clear" w:color="auto" w:fill="auto"/>
            <w:vAlign w:val="bottom"/>
            <w:hideMark/>
          </w:tcPr>
          <w:p w14:paraId="3990E92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S1-MPC-WKS-P-1</w:t>
            </w:r>
          </w:p>
        </w:tc>
        <w:tc>
          <w:tcPr>
            <w:tcW w:w="2200" w:type="dxa"/>
            <w:tcBorders>
              <w:top w:val="nil"/>
              <w:left w:val="nil"/>
              <w:bottom w:val="nil"/>
              <w:right w:val="nil"/>
            </w:tcBorders>
            <w:shd w:val="clear" w:color="auto" w:fill="auto"/>
            <w:vAlign w:val="bottom"/>
            <w:hideMark/>
          </w:tcPr>
          <w:p w14:paraId="3990E92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STATION Z600</w:t>
            </w:r>
          </w:p>
        </w:tc>
        <w:tc>
          <w:tcPr>
            <w:tcW w:w="1485" w:type="dxa"/>
            <w:tcBorders>
              <w:top w:val="nil"/>
              <w:left w:val="nil"/>
              <w:bottom w:val="nil"/>
              <w:right w:val="nil"/>
            </w:tcBorders>
            <w:shd w:val="clear" w:color="auto" w:fill="auto"/>
            <w:vAlign w:val="bottom"/>
            <w:hideMark/>
          </w:tcPr>
          <w:p w14:paraId="3990E92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003155</w:t>
            </w:r>
          </w:p>
        </w:tc>
        <w:tc>
          <w:tcPr>
            <w:tcW w:w="1985" w:type="dxa"/>
            <w:tcBorders>
              <w:top w:val="nil"/>
              <w:left w:val="nil"/>
              <w:bottom w:val="nil"/>
              <w:right w:val="nil"/>
            </w:tcBorders>
            <w:shd w:val="clear" w:color="auto" w:fill="auto"/>
            <w:vAlign w:val="bottom"/>
            <w:hideMark/>
          </w:tcPr>
          <w:p w14:paraId="3990E92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CZC2228QK0</w:t>
            </w:r>
          </w:p>
        </w:tc>
        <w:tc>
          <w:tcPr>
            <w:tcW w:w="3685" w:type="dxa"/>
            <w:tcBorders>
              <w:top w:val="nil"/>
              <w:left w:val="nil"/>
              <w:bottom w:val="nil"/>
              <w:right w:val="nil"/>
            </w:tcBorders>
            <w:shd w:val="clear" w:color="auto" w:fill="auto"/>
            <w:vAlign w:val="bottom"/>
            <w:hideMark/>
          </w:tcPr>
          <w:p w14:paraId="3990E92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2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15:45</w:t>
            </w:r>
          </w:p>
        </w:tc>
        <w:tc>
          <w:tcPr>
            <w:tcW w:w="1123" w:type="dxa"/>
            <w:tcBorders>
              <w:top w:val="nil"/>
              <w:left w:val="nil"/>
              <w:bottom w:val="nil"/>
              <w:right w:val="nil"/>
            </w:tcBorders>
            <w:shd w:val="clear" w:color="auto" w:fill="auto"/>
            <w:vAlign w:val="bottom"/>
            <w:hideMark/>
          </w:tcPr>
          <w:p w14:paraId="3990E92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31" w14:textId="77777777" w:rsidTr="0047174E">
        <w:trPr>
          <w:trHeight w:val="340"/>
        </w:trPr>
        <w:tc>
          <w:tcPr>
            <w:tcW w:w="2140" w:type="dxa"/>
            <w:tcBorders>
              <w:top w:val="nil"/>
              <w:left w:val="nil"/>
              <w:bottom w:val="nil"/>
              <w:right w:val="nil"/>
            </w:tcBorders>
            <w:shd w:val="clear" w:color="auto" w:fill="auto"/>
            <w:vAlign w:val="bottom"/>
            <w:hideMark/>
          </w:tcPr>
          <w:p w14:paraId="3990E92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S1-MPC-QCO-P-54-SCR-1</w:t>
            </w:r>
          </w:p>
        </w:tc>
        <w:tc>
          <w:tcPr>
            <w:tcW w:w="2200" w:type="dxa"/>
            <w:tcBorders>
              <w:top w:val="nil"/>
              <w:left w:val="nil"/>
              <w:bottom w:val="nil"/>
              <w:right w:val="nil"/>
            </w:tcBorders>
            <w:shd w:val="clear" w:color="auto" w:fill="auto"/>
            <w:vAlign w:val="bottom"/>
            <w:hideMark/>
          </w:tcPr>
          <w:p w14:paraId="3990E92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2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003175</w:t>
            </w:r>
          </w:p>
        </w:tc>
        <w:tc>
          <w:tcPr>
            <w:tcW w:w="1985" w:type="dxa"/>
            <w:tcBorders>
              <w:top w:val="nil"/>
              <w:left w:val="nil"/>
              <w:bottom w:val="nil"/>
              <w:right w:val="nil"/>
            </w:tcBorders>
            <w:shd w:val="clear" w:color="auto" w:fill="auto"/>
            <w:vAlign w:val="bottom"/>
            <w:hideMark/>
          </w:tcPr>
          <w:p w14:paraId="3990E92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CN42290GNZ</w:t>
            </w:r>
          </w:p>
        </w:tc>
        <w:tc>
          <w:tcPr>
            <w:tcW w:w="3685" w:type="dxa"/>
            <w:tcBorders>
              <w:top w:val="nil"/>
              <w:left w:val="nil"/>
              <w:bottom w:val="nil"/>
              <w:right w:val="nil"/>
            </w:tcBorders>
            <w:shd w:val="clear" w:color="auto" w:fill="auto"/>
            <w:vAlign w:val="bottom"/>
            <w:hideMark/>
          </w:tcPr>
          <w:p w14:paraId="3990E92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2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15:49</w:t>
            </w:r>
          </w:p>
        </w:tc>
        <w:tc>
          <w:tcPr>
            <w:tcW w:w="1123" w:type="dxa"/>
            <w:tcBorders>
              <w:top w:val="nil"/>
              <w:left w:val="nil"/>
              <w:bottom w:val="nil"/>
              <w:right w:val="nil"/>
            </w:tcBorders>
            <w:shd w:val="clear" w:color="auto" w:fill="auto"/>
            <w:vAlign w:val="bottom"/>
            <w:hideMark/>
          </w:tcPr>
          <w:p w14:paraId="3990E93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39" w14:textId="77777777" w:rsidTr="0047174E">
        <w:trPr>
          <w:trHeight w:val="340"/>
        </w:trPr>
        <w:tc>
          <w:tcPr>
            <w:tcW w:w="2140" w:type="dxa"/>
            <w:tcBorders>
              <w:top w:val="nil"/>
              <w:left w:val="nil"/>
              <w:bottom w:val="nil"/>
              <w:right w:val="nil"/>
            </w:tcBorders>
            <w:shd w:val="clear" w:color="auto" w:fill="auto"/>
            <w:vAlign w:val="bottom"/>
            <w:hideMark/>
          </w:tcPr>
          <w:p w14:paraId="3990E93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S1-MPC-WKS-P-2</w:t>
            </w:r>
          </w:p>
        </w:tc>
        <w:tc>
          <w:tcPr>
            <w:tcW w:w="2200" w:type="dxa"/>
            <w:tcBorders>
              <w:top w:val="nil"/>
              <w:left w:val="nil"/>
              <w:bottom w:val="nil"/>
              <w:right w:val="nil"/>
            </w:tcBorders>
            <w:shd w:val="clear" w:color="auto" w:fill="auto"/>
            <w:vAlign w:val="bottom"/>
            <w:hideMark/>
          </w:tcPr>
          <w:p w14:paraId="3990E93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STATION Z600</w:t>
            </w:r>
          </w:p>
        </w:tc>
        <w:tc>
          <w:tcPr>
            <w:tcW w:w="1485" w:type="dxa"/>
            <w:tcBorders>
              <w:top w:val="nil"/>
              <w:left w:val="nil"/>
              <w:bottom w:val="nil"/>
              <w:right w:val="nil"/>
            </w:tcBorders>
            <w:shd w:val="clear" w:color="auto" w:fill="auto"/>
            <w:vAlign w:val="bottom"/>
            <w:hideMark/>
          </w:tcPr>
          <w:p w14:paraId="3990E93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003156</w:t>
            </w:r>
          </w:p>
        </w:tc>
        <w:tc>
          <w:tcPr>
            <w:tcW w:w="1985" w:type="dxa"/>
            <w:tcBorders>
              <w:top w:val="nil"/>
              <w:left w:val="nil"/>
              <w:bottom w:val="nil"/>
              <w:right w:val="nil"/>
            </w:tcBorders>
            <w:shd w:val="clear" w:color="auto" w:fill="auto"/>
            <w:vAlign w:val="bottom"/>
            <w:hideMark/>
          </w:tcPr>
          <w:p w14:paraId="3990E93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CZC2228QJY</w:t>
            </w:r>
          </w:p>
        </w:tc>
        <w:tc>
          <w:tcPr>
            <w:tcW w:w="3685" w:type="dxa"/>
            <w:tcBorders>
              <w:top w:val="nil"/>
              <w:left w:val="nil"/>
              <w:bottom w:val="nil"/>
              <w:right w:val="nil"/>
            </w:tcBorders>
            <w:shd w:val="clear" w:color="auto" w:fill="auto"/>
            <w:vAlign w:val="bottom"/>
            <w:hideMark/>
          </w:tcPr>
          <w:p w14:paraId="3990E93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3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17:26</w:t>
            </w:r>
          </w:p>
        </w:tc>
        <w:tc>
          <w:tcPr>
            <w:tcW w:w="1123" w:type="dxa"/>
            <w:tcBorders>
              <w:top w:val="nil"/>
              <w:left w:val="nil"/>
              <w:bottom w:val="nil"/>
              <w:right w:val="nil"/>
            </w:tcBorders>
            <w:shd w:val="clear" w:color="auto" w:fill="auto"/>
            <w:vAlign w:val="bottom"/>
            <w:hideMark/>
          </w:tcPr>
          <w:p w14:paraId="3990E93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41" w14:textId="77777777" w:rsidTr="0047174E">
        <w:trPr>
          <w:trHeight w:val="340"/>
        </w:trPr>
        <w:tc>
          <w:tcPr>
            <w:tcW w:w="2140" w:type="dxa"/>
            <w:tcBorders>
              <w:top w:val="nil"/>
              <w:left w:val="nil"/>
              <w:bottom w:val="nil"/>
              <w:right w:val="nil"/>
            </w:tcBorders>
            <w:shd w:val="clear" w:color="auto" w:fill="auto"/>
            <w:vAlign w:val="bottom"/>
            <w:hideMark/>
          </w:tcPr>
          <w:p w14:paraId="3990E93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S1-MPC-QCO-P-53</w:t>
            </w:r>
          </w:p>
        </w:tc>
        <w:tc>
          <w:tcPr>
            <w:tcW w:w="2200" w:type="dxa"/>
            <w:tcBorders>
              <w:top w:val="nil"/>
              <w:left w:val="nil"/>
              <w:bottom w:val="nil"/>
              <w:right w:val="nil"/>
            </w:tcBorders>
            <w:shd w:val="clear" w:color="auto" w:fill="auto"/>
            <w:vAlign w:val="bottom"/>
            <w:hideMark/>
          </w:tcPr>
          <w:p w14:paraId="3990E93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STATION Z600</w:t>
            </w:r>
          </w:p>
        </w:tc>
        <w:tc>
          <w:tcPr>
            <w:tcW w:w="1485" w:type="dxa"/>
            <w:tcBorders>
              <w:top w:val="nil"/>
              <w:left w:val="nil"/>
              <w:bottom w:val="nil"/>
              <w:right w:val="nil"/>
            </w:tcBorders>
            <w:shd w:val="clear" w:color="auto" w:fill="auto"/>
            <w:vAlign w:val="bottom"/>
            <w:hideMark/>
          </w:tcPr>
          <w:p w14:paraId="3990E93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003157</w:t>
            </w:r>
          </w:p>
        </w:tc>
        <w:tc>
          <w:tcPr>
            <w:tcW w:w="1985" w:type="dxa"/>
            <w:tcBorders>
              <w:top w:val="nil"/>
              <w:left w:val="nil"/>
              <w:bottom w:val="nil"/>
              <w:right w:val="nil"/>
            </w:tcBorders>
            <w:shd w:val="clear" w:color="auto" w:fill="auto"/>
            <w:vAlign w:val="bottom"/>
            <w:hideMark/>
          </w:tcPr>
          <w:p w14:paraId="3990E93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CZC2228QK4</w:t>
            </w:r>
          </w:p>
        </w:tc>
        <w:tc>
          <w:tcPr>
            <w:tcW w:w="3685" w:type="dxa"/>
            <w:tcBorders>
              <w:top w:val="nil"/>
              <w:left w:val="nil"/>
              <w:bottom w:val="nil"/>
              <w:right w:val="nil"/>
            </w:tcBorders>
            <w:shd w:val="clear" w:color="auto" w:fill="auto"/>
            <w:vAlign w:val="bottom"/>
            <w:hideMark/>
          </w:tcPr>
          <w:p w14:paraId="3990E93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3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17:24</w:t>
            </w:r>
          </w:p>
        </w:tc>
        <w:tc>
          <w:tcPr>
            <w:tcW w:w="1123" w:type="dxa"/>
            <w:tcBorders>
              <w:top w:val="nil"/>
              <w:left w:val="nil"/>
              <w:bottom w:val="nil"/>
              <w:right w:val="nil"/>
            </w:tcBorders>
            <w:shd w:val="clear" w:color="auto" w:fill="auto"/>
            <w:vAlign w:val="bottom"/>
            <w:hideMark/>
          </w:tcPr>
          <w:p w14:paraId="3990E94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49" w14:textId="77777777" w:rsidTr="0047174E">
        <w:trPr>
          <w:trHeight w:val="340"/>
        </w:trPr>
        <w:tc>
          <w:tcPr>
            <w:tcW w:w="2140" w:type="dxa"/>
            <w:tcBorders>
              <w:top w:val="nil"/>
              <w:left w:val="nil"/>
              <w:bottom w:val="nil"/>
              <w:right w:val="nil"/>
            </w:tcBorders>
            <w:shd w:val="clear" w:color="auto" w:fill="auto"/>
            <w:vAlign w:val="bottom"/>
            <w:hideMark/>
          </w:tcPr>
          <w:p w14:paraId="3990E94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S1-MPC-QCO-P-54</w:t>
            </w:r>
          </w:p>
        </w:tc>
        <w:tc>
          <w:tcPr>
            <w:tcW w:w="2200" w:type="dxa"/>
            <w:tcBorders>
              <w:top w:val="nil"/>
              <w:left w:val="nil"/>
              <w:bottom w:val="nil"/>
              <w:right w:val="nil"/>
            </w:tcBorders>
            <w:shd w:val="clear" w:color="auto" w:fill="auto"/>
            <w:vAlign w:val="bottom"/>
            <w:hideMark/>
          </w:tcPr>
          <w:p w14:paraId="3990E94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STATION Z600</w:t>
            </w:r>
          </w:p>
        </w:tc>
        <w:tc>
          <w:tcPr>
            <w:tcW w:w="1485" w:type="dxa"/>
            <w:tcBorders>
              <w:top w:val="nil"/>
              <w:left w:val="nil"/>
              <w:bottom w:val="nil"/>
              <w:right w:val="nil"/>
            </w:tcBorders>
            <w:shd w:val="clear" w:color="auto" w:fill="auto"/>
            <w:vAlign w:val="bottom"/>
            <w:hideMark/>
          </w:tcPr>
          <w:p w14:paraId="3990E94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003158</w:t>
            </w:r>
          </w:p>
        </w:tc>
        <w:tc>
          <w:tcPr>
            <w:tcW w:w="1985" w:type="dxa"/>
            <w:tcBorders>
              <w:top w:val="nil"/>
              <w:left w:val="nil"/>
              <w:bottom w:val="nil"/>
              <w:right w:val="nil"/>
            </w:tcBorders>
            <w:shd w:val="clear" w:color="auto" w:fill="auto"/>
            <w:vAlign w:val="bottom"/>
            <w:hideMark/>
          </w:tcPr>
          <w:p w14:paraId="3990E94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CZC2229B80</w:t>
            </w:r>
          </w:p>
        </w:tc>
        <w:tc>
          <w:tcPr>
            <w:tcW w:w="3685" w:type="dxa"/>
            <w:tcBorders>
              <w:top w:val="nil"/>
              <w:left w:val="nil"/>
              <w:bottom w:val="nil"/>
              <w:right w:val="nil"/>
            </w:tcBorders>
            <w:shd w:val="clear" w:color="auto" w:fill="auto"/>
            <w:vAlign w:val="bottom"/>
            <w:hideMark/>
          </w:tcPr>
          <w:p w14:paraId="3990E94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4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12/09/2013 17:27</w:t>
            </w:r>
          </w:p>
        </w:tc>
        <w:tc>
          <w:tcPr>
            <w:tcW w:w="1123" w:type="dxa"/>
            <w:tcBorders>
              <w:top w:val="nil"/>
              <w:left w:val="nil"/>
              <w:bottom w:val="nil"/>
              <w:right w:val="nil"/>
            </w:tcBorders>
            <w:shd w:val="clear" w:color="auto" w:fill="auto"/>
            <w:vAlign w:val="bottom"/>
            <w:hideMark/>
          </w:tcPr>
          <w:p w14:paraId="3990E94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51" w14:textId="77777777" w:rsidTr="0047174E">
        <w:trPr>
          <w:trHeight w:val="340"/>
        </w:trPr>
        <w:tc>
          <w:tcPr>
            <w:tcW w:w="2140" w:type="dxa"/>
            <w:tcBorders>
              <w:top w:val="nil"/>
              <w:left w:val="nil"/>
              <w:bottom w:val="nil"/>
              <w:right w:val="nil"/>
            </w:tcBorders>
            <w:shd w:val="clear" w:color="auto" w:fill="auto"/>
            <w:vAlign w:val="bottom"/>
            <w:hideMark/>
          </w:tcPr>
          <w:p w14:paraId="3990E94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S1-MPC-QCO-P-54-SCR-2</w:t>
            </w:r>
          </w:p>
        </w:tc>
        <w:tc>
          <w:tcPr>
            <w:tcW w:w="2200" w:type="dxa"/>
            <w:tcBorders>
              <w:top w:val="nil"/>
              <w:left w:val="nil"/>
              <w:bottom w:val="nil"/>
              <w:right w:val="nil"/>
            </w:tcBorders>
            <w:shd w:val="clear" w:color="auto" w:fill="auto"/>
            <w:vAlign w:val="bottom"/>
            <w:hideMark/>
          </w:tcPr>
          <w:p w14:paraId="3990E94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4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003174</w:t>
            </w:r>
          </w:p>
        </w:tc>
        <w:tc>
          <w:tcPr>
            <w:tcW w:w="1985" w:type="dxa"/>
            <w:tcBorders>
              <w:top w:val="nil"/>
              <w:left w:val="nil"/>
              <w:bottom w:val="nil"/>
              <w:right w:val="nil"/>
            </w:tcBorders>
            <w:shd w:val="clear" w:color="auto" w:fill="auto"/>
            <w:vAlign w:val="bottom"/>
            <w:hideMark/>
          </w:tcPr>
          <w:p w14:paraId="3990E94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CN42290GQD</w:t>
            </w:r>
          </w:p>
        </w:tc>
        <w:tc>
          <w:tcPr>
            <w:tcW w:w="3685" w:type="dxa"/>
            <w:tcBorders>
              <w:top w:val="nil"/>
              <w:left w:val="nil"/>
              <w:bottom w:val="nil"/>
              <w:right w:val="nil"/>
            </w:tcBorders>
            <w:shd w:val="clear" w:color="auto" w:fill="auto"/>
            <w:vAlign w:val="bottom"/>
            <w:hideMark/>
          </w:tcPr>
          <w:p w14:paraId="3990E94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4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15:47</w:t>
            </w:r>
          </w:p>
        </w:tc>
        <w:tc>
          <w:tcPr>
            <w:tcW w:w="1123" w:type="dxa"/>
            <w:tcBorders>
              <w:top w:val="nil"/>
              <w:left w:val="nil"/>
              <w:bottom w:val="nil"/>
              <w:right w:val="nil"/>
            </w:tcBorders>
            <w:shd w:val="clear" w:color="auto" w:fill="auto"/>
            <w:vAlign w:val="bottom"/>
            <w:hideMark/>
          </w:tcPr>
          <w:p w14:paraId="3990E95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59" w14:textId="77777777" w:rsidTr="0047174E">
        <w:trPr>
          <w:trHeight w:val="340"/>
        </w:trPr>
        <w:tc>
          <w:tcPr>
            <w:tcW w:w="2140" w:type="dxa"/>
            <w:tcBorders>
              <w:top w:val="nil"/>
              <w:left w:val="nil"/>
              <w:bottom w:val="nil"/>
              <w:right w:val="nil"/>
            </w:tcBorders>
            <w:shd w:val="clear" w:color="auto" w:fill="auto"/>
            <w:vAlign w:val="bottom"/>
            <w:hideMark/>
          </w:tcPr>
          <w:p w14:paraId="3990E952"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S1-MPC-QCO-P-53-SCR-2</w:t>
            </w:r>
          </w:p>
        </w:tc>
        <w:tc>
          <w:tcPr>
            <w:tcW w:w="2200" w:type="dxa"/>
            <w:tcBorders>
              <w:top w:val="nil"/>
              <w:left w:val="nil"/>
              <w:bottom w:val="nil"/>
              <w:right w:val="nil"/>
            </w:tcBorders>
            <w:shd w:val="clear" w:color="auto" w:fill="auto"/>
            <w:vAlign w:val="bottom"/>
            <w:hideMark/>
          </w:tcPr>
          <w:p w14:paraId="3990E95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5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003173</w:t>
            </w:r>
          </w:p>
        </w:tc>
        <w:tc>
          <w:tcPr>
            <w:tcW w:w="1985" w:type="dxa"/>
            <w:tcBorders>
              <w:top w:val="nil"/>
              <w:left w:val="nil"/>
              <w:bottom w:val="nil"/>
              <w:right w:val="nil"/>
            </w:tcBorders>
            <w:shd w:val="clear" w:color="auto" w:fill="auto"/>
            <w:vAlign w:val="bottom"/>
            <w:hideMark/>
          </w:tcPr>
          <w:p w14:paraId="3990E95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CN42290GP3</w:t>
            </w:r>
          </w:p>
        </w:tc>
        <w:tc>
          <w:tcPr>
            <w:tcW w:w="3685" w:type="dxa"/>
            <w:tcBorders>
              <w:top w:val="nil"/>
              <w:left w:val="nil"/>
              <w:bottom w:val="nil"/>
              <w:right w:val="nil"/>
            </w:tcBorders>
            <w:shd w:val="clear" w:color="auto" w:fill="auto"/>
            <w:vAlign w:val="bottom"/>
            <w:hideMark/>
          </w:tcPr>
          <w:p w14:paraId="3990E95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5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15:47</w:t>
            </w:r>
          </w:p>
        </w:tc>
        <w:tc>
          <w:tcPr>
            <w:tcW w:w="1123" w:type="dxa"/>
            <w:tcBorders>
              <w:top w:val="nil"/>
              <w:left w:val="nil"/>
              <w:bottom w:val="nil"/>
              <w:right w:val="nil"/>
            </w:tcBorders>
            <w:shd w:val="clear" w:color="auto" w:fill="auto"/>
            <w:vAlign w:val="bottom"/>
            <w:hideMark/>
          </w:tcPr>
          <w:p w14:paraId="3990E95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61" w14:textId="77777777" w:rsidTr="0047174E">
        <w:trPr>
          <w:trHeight w:val="340"/>
        </w:trPr>
        <w:tc>
          <w:tcPr>
            <w:tcW w:w="2140" w:type="dxa"/>
            <w:tcBorders>
              <w:top w:val="nil"/>
              <w:left w:val="nil"/>
              <w:bottom w:val="nil"/>
              <w:right w:val="nil"/>
            </w:tcBorders>
            <w:shd w:val="clear" w:color="auto" w:fill="auto"/>
            <w:vAlign w:val="bottom"/>
            <w:hideMark/>
          </w:tcPr>
          <w:p w14:paraId="3990E95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S1-MPC-QCO-P-53-SCR-1</w:t>
            </w:r>
          </w:p>
        </w:tc>
        <w:tc>
          <w:tcPr>
            <w:tcW w:w="2200" w:type="dxa"/>
            <w:tcBorders>
              <w:top w:val="nil"/>
              <w:left w:val="nil"/>
              <w:bottom w:val="nil"/>
              <w:right w:val="nil"/>
            </w:tcBorders>
            <w:shd w:val="clear" w:color="auto" w:fill="auto"/>
            <w:vAlign w:val="bottom"/>
            <w:hideMark/>
          </w:tcPr>
          <w:p w14:paraId="3990E95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5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003172</w:t>
            </w:r>
          </w:p>
        </w:tc>
        <w:tc>
          <w:tcPr>
            <w:tcW w:w="1985" w:type="dxa"/>
            <w:tcBorders>
              <w:top w:val="nil"/>
              <w:left w:val="nil"/>
              <w:bottom w:val="nil"/>
              <w:right w:val="nil"/>
            </w:tcBorders>
            <w:shd w:val="clear" w:color="auto" w:fill="auto"/>
            <w:vAlign w:val="bottom"/>
            <w:hideMark/>
          </w:tcPr>
          <w:p w14:paraId="3990E95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CN42290GSD</w:t>
            </w:r>
          </w:p>
        </w:tc>
        <w:tc>
          <w:tcPr>
            <w:tcW w:w="3685" w:type="dxa"/>
            <w:tcBorders>
              <w:top w:val="nil"/>
              <w:left w:val="nil"/>
              <w:bottom w:val="nil"/>
              <w:right w:val="nil"/>
            </w:tcBorders>
            <w:shd w:val="clear" w:color="auto" w:fill="auto"/>
            <w:vAlign w:val="bottom"/>
            <w:hideMark/>
          </w:tcPr>
          <w:p w14:paraId="3990E95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5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15:47</w:t>
            </w:r>
          </w:p>
        </w:tc>
        <w:tc>
          <w:tcPr>
            <w:tcW w:w="1123" w:type="dxa"/>
            <w:tcBorders>
              <w:top w:val="nil"/>
              <w:left w:val="nil"/>
              <w:bottom w:val="nil"/>
              <w:right w:val="nil"/>
            </w:tcBorders>
            <w:shd w:val="clear" w:color="auto" w:fill="auto"/>
            <w:vAlign w:val="bottom"/>
            <w:hideMark/>
          </w:tcPr>
          <w:p w14:paraId="3990E96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69" w14:textId="77777777" w:rsidTr="0047174E">
        <w:trPr>
          <w:trHeight w:val="340"/>
        </w:trPr>
        <w:tc>
          <w:tcPr>
            <w:tcW w:w="2140" w:type="dxa"/>
            <w:tcBorders>
              <w:top w:val="nil"/>
              <w:left w:val="nil"/>
              <w:bottom w:val="nil"/>
              <w:right w:val="nil"/>
            </w:tcBorders>
            <w:shd w:val="clear" w:color="auto" w:fill="auto"/>
            <w:vAlign w:val="bottom"/>
            <w:hideMark/>
          </w:tcPr>
          <w:p w14:paraId="3990E962"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S1-MPC-WKS-P-2-SCR-1</w:t>
            </w:r>
          </w:p>
        </w:tc>
        <w:tc>
          <w:tcPr>
            <w:tcW w:w="2200" w:type="dxa"/>
            <w:tcBorders>
              <w:top w:val="nil"/>
              <w:left w:val="nil"/>
              <w:bottom w:val="nil"/>
              <w:right w:val="nil"/>
            </w:tcBorders>
            <w:shd w:val="clear" w:color="auto" w:fill="auto"/>
            <w:vAlign w:val="bottom"/>
            <w:hideMark/>
          </w:tcPr>
          <w:p w14:paraId="3990E96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6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003170</w:t>
            </w:r>
          </w:p>
        </w:tc>
        <w:tc>
          <w:tcPr>
            <w:tcW w:w="1985" w:type="dxa"/>
            <w:tcBorders>
              <w:top w:val="nil"/>
              <w:left w:val="nil"/>
              <w:bottom w:val="nil"/>
              <w:right w:val="nil"/>
            </w:tcBorders>
            <w:shd w:val="clear" w:color="auto" w:fill="auto"/>
            <w:vAlign w:val="bottom"/>
            <w:hideMark/>
          </w:tcPr>
          <w:p w14:paraId="3990E96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CN42290GSG</w:t>
            </w:r>
          </w:p>
        </w:tc>
        <w:tc>
          <w:tcPr>
            <w:tcW w:w="3685" w:type="dxa"/>
            <w:tcBorders>
              <w:top w:val="nil"/>
              <w:left w:val="nil"/>
              <w:bottom w:val="nil"/>
              <w:right w:val="nil"/>
            </w:tcBorders>
            <w:shd w:val="clear" w:color="auto" w:fill="auto"/>
            <w:vAlign w:val="bottom"/>
            <w:hideMark/>
          </w:tcPr>
          <w:p w14:paraId="3990E96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6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15:48</w:t>
            </w:r>
          </w:p>
        </w:tc>
        <w:tc>
          <w:tcPr>
            <w:tcW w:w="1123" w:type="dxa"/>
            <w:tcBorders>
              <w:top w:val="nil"/>
              <w:left w:val="nil"/>
              <w:bottom w:val="nil"/>
              <w:right w:val="nil"/>
            </w:tcBorders>
            <w:shd w:val="clear" w:color="auto" w:fill="auto"/>
            <w:vAlign w:val="bottom"/>
            <w:hideMark/>
          </w:tcPr>
          <w:p w14:paraId="3990E96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71" w14:textId="77777777" w:rsidTr="0047174E">
        <w:trPr>
          <w:trHeight w:val="340"/>
        </w:trPr>
        <w:tc>
          <w:tcPr>
            <w:tcW w:w="2140" w:type="dxa"/>
            <w:tcBorders>
              <w:top w:val="nil"/>
              <w:left w:val="nil"/>
              <w:bottom w:val="nil"/>
              <w:right w:val="nil"/>
            </w:tcBorders>
            <w:shd w:val="clear" w:color="auto" w:fill="auto"/>
            <w:vAlign w:val="bottom"/>
            <w:hideMark/>
          </w:tcPr>
          <w:p w14:paraId="3990E96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S1-MPC-WKS-P-2-SCR-2</w:t>
            </w:r>
          </w:p>
        </w:tc>
        <w:tc>
          <w:tcPr>
            <w:tcW w:w="2200" w:type="dxa"/>
            <w:tcBorders>
              <w:top w:val="nil"/>
              <w:left w:val="nil"/>
              <w:bottom w:val="nil"/>
              <w:right w:val="nil"/>
            </w:tcBorders>
            <w:shd w:val="clear" w:color="auto" w:fill="auto"/>
            <w:vAlign w:val="bottom"/>
            <w:hideMark/>
          </w:tcPr>
          <w:p w14:paraId="3990E96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6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003171</w:t>
            </w:r>
          </w:p>
        </w:tc>
        <w:tc>
          <w:tcPr>
            <w:tcW w:w="1985" w:type="dxa"/>
            <w:tcBorders>
              <w:top w:val="nil"/>
              <w:left w:val="nil"/>
              <w:bottom w:val="nil"/>
              <w:right w:val="nil"/>
            </w:tcBorders>
            <w:shd w:val="clear" w:color="auto" w:fill="auto"/>
            <w:vAlign w:val="bottom"/>
            <w:hideMark/>
          </w:tcPr>
          <w:p w14:paraId="3990E96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CN42290Gs8</w:t>
            </w:r>
          </w:p>
        </w:tc>
        <w:tc>
          <w:tcPr>
            <w:tcW w:w="3685" w:type="dxa"/>
            <w:tcBorders>
              <w:top w:val="nil"/>
              <w:left w:val="nil"/>
              <w:bottom w:val="nil"/>
              <w:right w:val="nil"/>
            </w:tcBorders>
            <w:shd w:val="clear" w:color="auto" w:fill="auto"/>
            <w:vAlign w:val="bottom"/>
            <w:hideMark/>
          </w:tcPr>
          <w:p w14:paraId="3990E96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6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15:49</w:t>
            </w:r>
          </w:p>
        </w:tc>
        <w:tc>
          <w:tcPr>
            <w:tcW w:w="1123" w:type="dxa"/>
            <w:tcBorders>
              <w:top w:val="nil"/>
              <w:left w:val="nil"/>
              <w:bottom w:val="nil"/>
              <w:right w:val="nil"/>
            </w:tcBorders>
            <w:shd w:val="clear" w:color="auto" w:fill="auto"/>
            <w:vAlign w:val="bottom"/>
            <w:hideMark/>
          </w:tcPr>
          <w:p w14:paraId="3990E97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79" w14:textId="77777777" w:rsidTr="0047174E">
        <w:trPr>
          <w:trHeight w:val="340"/>
        </w:trPr>
        <w:tc>
          <w:tcPr>
            <w:tcW w:w="2140" w:type="dxa"/>
            <w:tcBorders>
              <w:top w:val="nil"/>
              <w:left w:val="nil"/>
              <w:bottom w:val="nil"/>
              <w:right w:val="nil"/>
            </w:tcBorders>
            <w:shd w:val="clear" w:color="auto" w:fill="auto"/>
            <w:vAlign w:val="bottom"/>
            <w:hideMark/>
          </w:tcPr>
          <w:p w14:paraId="3990E972"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S1-MPC-WKS-P-1-SCR-1</w:t>
            </w:r>
          </w:p>
        </w:tc>
        <w:tc>
          <w:tcPr>
            <w:tcW w:w="2200" w:type="dxa"/>
            <w:tcBorders>
              <w:top w:val="nil"/>
              <w:left w:val="nil"/>
              <w:bottom w:val="nil"/>
              <w:right w:val="nil"/>
            </w:tcBorders>
            <w:shd w:val="clear" w:color="auto" w:fill="auto"/>
            <w:vAlign w:val="bottom"/>
            <w:hideMark/>
          </w:tcPr>
          <w:p w14:paraId="3990E97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7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003169</w:t>
            </w:r>
          </w:p>
        </w:tc>
        <w:tc>
          <w:tcPr>
            <w:tcW w:w="1985" w:type="dxa"/>
            <w:tcBorders>
              <w:top w:val="nil"/>
              <w:left w:val="nil"/>
              <w:bottom w:val="nil"/>
              <w:right w:val="nil"/>
            </w:tcBorders>
            <w:shd w:val="clear" w:color="auto" w:fill="auto"/>
            <w:vAlign w:val="bottom"/>
            <w:hideMark/>
          </w:tcPr>
          <w:p w14:paraId="3990E97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CN42290GP9</w:t>
            </w:r>
          </w:p>
        </w:tc>
        <w:tc>
          <w:tcPr>
            <w:tcW w:w="3685" w:type="dxa"/>
            <w:tcBorders>
              <w:top w:val="nil"/>
              <w:left w:val="nil"/>
              <w:bottom w:val="nil"/>
              <w:right w:val="nil"/>
            </w:tcBorders>
            <w:shd w:val="clear" w:color="auto" w:fill="auto"/>
            <w:vAlign w:val="bottom"/>
            <w:hideMark/>
          </w:tcPr>
          <w:p w14:paraId="3990E97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7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15:49</w:t>
            </w:r>
          </w:p>
        </w:tc>
        <w:tc>
          <w:tcPr>
            <w:tcW w:w="1123" w:type="dxa"/>
            <w:tcBorders>
              <w:top w:val="nil"/>
              <w:left w:val="nil"/>
              <w:bottom w:val="nil"/>
              <w:right w:val="nil"/>
            </w:tcBorders>
            <w:shd w:val="clear" w:color="auto" w:fill="auto"/>
            <w:vAlign w:val="bottom"/>
            <w:hideMark/>
          </w:tcPr>
          <w:p w14:paraId="3990E97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81" w14:textId="77777777" w:rsidTr="0047174E">
        <w:trPr>
          <w:trHeight w:val="340"/>
        </w:trPr>
        <w:tc>
          <w:tcPr>
            <w:tcW w:w="2140" w:type="dxa"/>
            <w:tcBorders>
              <w:top w:val="nil"/>
              <w:left w:val="nil"/>
              <w:bottom w:val="nil"/>
              <w:right w:val="nil"/>
            </w:tcBorders>
            <w:shd w:val="clear" w:color="auto" w:fill="auto"/>
            <w:vAlign w:val="bottom"/>
            <w:hideMark/>
          </w:tcPr>
          <w:p w14:paraId="3990E97A" w14:textId="77777777" w:rsidR="0047174E" w:rsidRPr="00845F0A" w:rsidRDefault="0047174E" w:rsidP="0047174E">
            <w:pPr>
              <w:spacing w:after="0"/>
              <w:jc w:val="left"/>
              <w:rPr>
                <w:color w:val="000000"/>
                <w:sz w:val="18"/>
                <w:szCs w:val="22"/>
                <w:lang w:val="en-US"/>
              </w:rPr>
            </w:pPr>
            <w:r w:rsidRPr="00845F0A">
              <w:rPr>
                <w:color w:val="000000"/>
                <w:sz w:val="18"/>
                <w:szCs w:val="22"/>
                <w:lang w:val="en-US"/>
              </w:rPr>
              <w:t>S1-MPC-WKS-P-1-SCR-2</w:t>
            </w:r>
          </w:p>
        </w:tc>
        <w:tc>
          <w:tcPr>
            <w:tcW w:w="2200" w:type="dxa"/>
            <w:tcBorders>
              <w:top w:val="nil"/>
              <w:left w:val="nil"/>
              <w:bottom w:val="nil"/>
              <w:right w:val="nil"/>
            </w:tcBorders>
            <w:shd w:val="clear" w:color="auto" w:fill="auto"/>
            <w:vAlign w:val="bottom"/>
            <w:hideMark/>
          </w:tcPr>
          <w:p w14:paraId="3990E97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HP-ZR22W</w:t>
            </w:r>
          </w:p>
        </w:tc>
        <w:tc>
          <w:tcPr>
            <w:tcW w:w="1485" w:type="dxa"/>
            <w:tcBorders>
              <w:top w:val="nil"/>
              <w:left w:val="nil"/>
              <w:bottom w:val="nil"/>
              <w:right w:val="nil"/>
            </w:tcBorders>
            <w:shd w:val="clear" w:color="auto" w:fill="auto"/>
            <w:vAlign w:val="bottom"/>
            <w:hideMark/>
          </w:tcPr>
          <w:p w14:paraId="3990E97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003168</w:t>
            </w:r>
          </w:p>
        </w:tc>
        <w:tc>
          <w:tcPr>
            <w:tcW w:w="1985" w:type="dxa"/>
            <w:tcBorders>
              <w:top w:val="nil"/>
              <w:left w:val="nil"/>
              <w:bottom w:val="nil"/>
              <w:right w:val="nil"/>
            </w:tcBorders>
            <w:shd w:val="clear" w:color="auto" w:fill="auto"/>
            <w:vAlign w:val="bottom"/>
            <w:hideMark/>
          </w:tcPr>
          <w:p w14:paraId="3990E97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CN42290GQB</w:t>
            </w:r>
          </w:p>
        </w:tc>
        <w:tc>
          <w:tcPr>
            <w:tcW w:w="3685" w:type="dxa"/>
            <w:tcBorders>
              <w:top w:val="nil"/>
              <w:left w:val="nil"/>
              <w:bottom w:val="nil"/>
              <w:right w:val="nil"/>
            </w:tcBorders>
            <w:shd w:val="clear" w:color="auto" w:fill="auto"/>
            <w:vAlign w:val="bottom"/>
            <w:hideMark/>
          </w:tcPr>
          <w:p w14:paraId="3990E97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France\Brest\Ponant\0\Ponant004</w:t>
            </w:r>
          </w:p>
        </w:tc>
        <w:tc>
          <w:tcPr>
            <w:tcW w:w="1996" w:type="dxa"/>
            <w:tcBorders>
              <w:top w:val="nil"/>
              <w:left w:val="nil"/>
              <w:bottom w:val="nil"/>
              <w:right w:val="nil"/>
            </w:tcBorders>
            <w:shd w:val="clear" w:color="auto" w:fill="auto"/>
            <w:vAlign w:val="bottom"/>
            <w:hideMark/>
          </w:tcPr>
          <w:p w14:paraId="3990E97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13/09/2013 15:50</w:t>
            </w:r>
          </w:p>
        </w:tc>
        <w:tc>
          <w:tcPr>
            <w:tcW w:w="1123" w:type="dxa"/>
            <w:tcBorders>
              <w:top w:val="nil"/>
              <w:left w:val="nil"/>
              <w:bottom w:val="nil"/>
              <w:right w:val="nil"/>
            </w:tcBorders>
            <w:shd w:val="clear" w:color="auto" w:fill="auto"/>
            <w:vAlign w:val="bottom"/>
            <w:hideMark/>
          </w:tcPr>
          <w:p w14:paraId="3990E980"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ESA</w:t>
            </w:r>
          </w:p>
        </w:tc>
      </w:tr>
      <w:tr w:rsidR="0047174E" w:rsidRPr="00845F0A" w14:paraId="3990E989" w14:textId="77777777" w:rsidTr="0047174E">
        <w:trPr>
          <w:trHeight w:val="340"/>
        </w:trPr>
        <w:tc>
          <w:tcPr>
            <w:tcW w:w="2140" w:type="dxa"/>
            <w:tcBorders>
              <w:top w:val="nil"/>
              <w:left w:val="nil"/>
              <w:bottom w:val="nil"/>
              <w:right w:val="nil"/>
            </w:tcBorders>
            <w:shd w:val="clear" w:color="auto" w:fill="auto"/>
            <w:vAlign w:val="bottom"/>
            <w:hideMark/>
          </w:tcPr>
          <w:p w14:paraId="3990E982"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srv-nfs-sentinel1</w:t>
            </w:r>
          </w:p>
        </w:tc>
        <w:tc>
          <w:tcPr>
            <w:tcW w:w="2200" w:type="dxa"/>
            <w:tcBorders>
              <w:top w:val="nil"/>
              <w:left w:val="nil"/>
              <w:bottom w:val="nil"/>
              <w:right w:val="nil"/>
            </w:tcBorders>
            <w:shd w:val="clear" w:color="auto" w:fill="auto"/>
            <w:vAlign w:val="bottom"/>
            <w:hideMark/>
          </w:tcPr>
          <w:p w14:paraId="3990E983"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PROLIANT DL385</w:t>
            </w:r>
          </w:p>
        </w:tc>
        <w:tc>
          <w:tcPr>
            <w:tcW w:w="1485" w:type="dxa"/>
            <w:tcBorders>
              <w:top w:val="nil"/>
              <w:left w:val="nil"/>
              <w:bottom w:val="nil"/>
              <w:right w:val="nil"/>
            </w:tcBorders>
            <w:shd w:val="clear" w:color="auto" w:fill="auto"/>
            <w:vAlign w:val="bottom"/>
            <w:hideMark/>
          </w:tcPr>
          <w:p w14:paraId="3990E984"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003183</w:t>
            </w:r>
          </w:p>
        </w:tc>
        <w:tc>
          <w:tcPr>
            <w:tcW w:w="1985" w:type="dxa"/>
            <w:tcBorders>
              <w:top w:val="nil"/>
              <w:left w:val="nil"/>
              <w:bottom w:val="nil"/>
              <w:right w:val="nil"/>
            </w:tcBorders>
            <w:shd w:val="clear" w:color="auto" w:fill="auto"/>
            <w:vAlign w:val="bottom"/>
            <w:hideMark/>
          </w:tcPr>
          <w:p w14:paraId="3990E985"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CZJ41300LW</w:t>
            </w:r>
          </w:p>
        </w:tc>
        <w:tc>
          <w:tcPr>
            <w:tcW w:w="3685" w:type="dxa"/>
            <w:tcBorders>
              <w:top w:val="nil"/>
              <w:left w:val="nil"/>
              <w:bottom w:val="nil"/>
              <w:right w:val="nil"/>
            </w:tcBorders>
            <w:shd w:val="clear" w:color="auto" w:fill="auto"/>
            <w:vAlign w:val="bottom"/>
            <w:hideMark/>
          </w:tcPr>
          <w:p w14:paraId="3990E986"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France\Brest\Ponant\0\Ponant006\Baie05</w:t>
            </w:r>
          </w:p>
        </w:tc>
        <w:tc>
          <w:tcPr>
            <w:tcW w:w="1996" w:type="dxa"/>
            <w:tcBorders>
              <w:top w:val="nil"/>
              <w:left w:val="nil"/>
              <w:bottom w:val="nil"/>
              <w:right w:val="nil"/>
            </w:tcBorders>
            <w:shd w:val="clear" w:color="auto" w:fill="auto"/>
            <w:vAlign w:val="bottom"/>
            <w:hideMark/>
          </w:tcPr>
          <w:p w14:paraId="3990E987"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18/06/2014 11:11</w:t>
            </w:r>
          </w:p>
        </w:tc>
        <w:tc>
          <w:tcPr>
            <w:tcW w:w="1123" w:type="dxa"/>
            <w:tcBorders>
              <w:top w:val="nil"/>
              <w:left w:val="nil"/>
              <w:bottom w:val="nil"/>
              <w:right w:val="nil"/>
            </w:tcBorders>
            <w:shd w:val="clear" w:color="auto" w:fill="auto"/>
            <w:vAlign w:val="bottom"/>
            <w:hideMark/>
          </w:tcPr>
          <w:p w14:paraId="3990E988"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CLS</w:t>
            </w:r>
          </w:p>
        </w:tc>
      </w:tr>
      <w:tr w:rsidR="0047174E" w:rsidRPr="00845F0A" w14:paraId="3990E991" w14:textId="77777777" w:rsidTr="0047174E">
        <w:trPr>
          <w:trHeight w:val="340"/>
        </w:trPr>
        <w:tc>
          <w:tcPr>
            <w:tcW w:w="2140" w:type="dxa"/>
            <w:tcBorders>
              <w:top w:val="nil"/>
              <w:left w:val="nil"/>
              <w:bottom w:val="nil"/>
              <w:right w:val="nil"/>
            </w:tcBorders>
            <w:shd w:val="clear" w:color="auto" w:fill="auto"/>
            <w:vAlign w:val="bottom"/>
            <w:hideMark/>
          </w:tcPr>
          <w:p w14:paraId="3990E98A"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srv-cal-sentinel1</w:t>
            </w:r>
          </w:p>
        </w:tc>
        <w:tc>
          <w:tcPr>
            <w:tcW w:w="2200" w:type="dxa"/>
            <w:tcBorders>
              <w:top w:val="nil"/>
              <w:left w:val="nil"/>
              <w:bottom w:val="nil"/>
              <w:right w:val="nil"/>
            </w:tcBorders>
            <w:shd w:val="clear" w:color="auto" w:fill="auto"/>
            <w:vAlign w:val="bottom"/>
            <w:hideMark/>
          </w:tcPr>
          <w:p w14:paraId="3990E98B"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HP PROLIANT DL360</w:t>
            </w:r>
          </w:p>
        </w:tc>
        <w:tc>
          <w:tcPr>
            <w:tcW w:w="1485" w:type="dxa"/>
            <w:tcBorders>
              <w:top w:val="nil"/>
              <w:left w:val="nil"/>
              <w:bottom w:val="nil"/>
              <w:right w:val="nil"/>
            </w:tcBorders>
            <w:shd w:val="clear" w:color="auto" w:fill="auto"/>
            <w:vAlign w:val="bottom"/>
            <w:hideMark/>
          </w:tcPr>
          <w:p w14:paraId="3990E98C"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003185</w:t>
            </w:r>
          </w:p>
        </w:tc>
        <w:tc>
          <w:tcPr>
            <w:tcW w:w="1985" w:type="dxa"/>
            <w:tcBorders>
              <w:top w:val="nil"/>
              <w:left w:val="nil"/>
              <w:bottom w:val="nil"/>
              <w:right w:val="nil"/>
            </w:tcBorders>
            <w:shd w:val="clear" w:color="auto" w:fill="auto"/>
            <w:vAlign w:val="bottom"/>
            <w:hideMark/>
          </w:tcPr>
          <w:p w14:paraId="3990E98D"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CZJ41600H2</w:t>
            </w:r>
          </w:p>
        </w:tc>
        <w:tc>
          <w:tcPr>
            <w:tcW w:w="3685" w:type="dxa"/>
            <w:tcBorders>
              <w:top w:val="nil"/>
              <w:left w:val="nil"/>
              <w:bottom w:val="nil"/>
              <w:right w:val="nil"/>
            </w:tcBorders>
            <w:shd w:val="clear" w:color="auto" w:fill="auto"/>
            <w:vAlign w:val="bottom"/>
            <w:hideMark/>
          </w:tcPr>
          <w:p w14:paraId="3990E98E"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France\Brest\Ponant\0\Ponant006\Baie05</w:t>
            </w:r>
          </w:p>
        </w:tc>
        <w:tc>
          <w:tcPr>
            <w:tcW w:w="1996" w:type="dxa"/>
            <w:tcBorders>
              <w:top w:val="nil"/>
              <w:left w:val="nil"/>
              <w:bottom w:val="nil"/>
              <w:right w:val="nil"/>
            </w:tcBorders>
            <w:shd w:val="clear" w:color="auto" w:fill="auto"/>
            <w:vAlign w:val="bottom"/>
            <w:hideMark/>
          </w:tcPr>
          <w:p w14:paraId="3990E98F" w14:textId="77777777" w:rsidR="0047174E" w:rsidRPr="00845F0A" w:rsidRDefault="0047174E" w:rsidP="0047174E">
            <w:pPr>
              <w:spacing w:after="0"/>
              <w:jc w:val="left"/>
              <w:rPr>
                <w:color w:val="000000"/>
                <w:sz w:val="18"/>
                <w:szCs w:val="22"/>
                <w:lang w:val="fr-FR"/>
              </w:rPr>
            </w:pPr>
            <w:r w:rsidRPr="00845F0A">
              <w:rPr>
                <w:color w:val="000000"/>
                <w:sz w:val="18"/>
                <w:szCs w:val="22"/>
                <w:lang w:val="fr-FR"/>
              </w:rPr>
              <w:t>18/06/2014 11:15</w:t>
            </w:r>
          </w:p>
        </w:tc>
        <w:tc>
          <w:tcPr>
            <w:tcW w:w="1123" w:type="dxa"/>
            <w:tcBorders>
              <w:top w:val="nil"/>
              <w:left w:val="nil"/>
              <w:bottom w:val="nil"/>
              <w:right w:val="nil"/>
            </w:tcBorders>
            <w:shd w:val="clear" w:color="auto" w:fill="auto"/>
            <w:vAlign w:val="bottom"/>
            <w:hideMark/>
          </w:tcPr>
          <w:p w14:paraId="3990E990" w14:textId="77777777" w:rsidR="0047174E" w:rsidRPr="00845F0A" w:rsidRDefault="0047174E" w:rsidP="00D46B59">
            <w:pPr>
              <w:keepNext/>
              <w:spacing w:after="0"/>
              <w:jc w:val="left"/>
              <w:rPr>
                <w:color w:val="000000"/>
                <w:sz w:val="18"/>
                <w:szCs w:val="22"/>
                <w:lang w:val="fr-FR"/>
              </w:rPr>
            </w:pPr>
            <w:r w:rsidRPr="00845F0A">
              <w:rPr>
                <w:color w:val="000000"/>
                <w:sz w:val="18"/>
                <w:szCs w:val="22"/>
                <w:lang w:val="fr-FR"/>
              </w:rPr>
              <w:t>CLS</w:t>
            </w:r>
          </w:p>
        </w:tc>
      </w:tr>
    </w:tbl>
    <w:p w14:paraId="3990E992" w14:textId="77777777" w:rsidR="00832A45" w:rsidRPr="00845F0A" w:rsidRDefault="00D46B59" w:rsidP="00205809">
      <w:pPr>
        <w:spacing w:before="120"/>
        <w:jc w:val="center"/>
        <w:rPr>
          <w:b/>
          <w:sz w:val="16"/>
        </w:rPr>
        <w:sectPr w:rsidR="00832A45" w:rsidRPr="00845F0A" w:rsidSect="00930150">
          <w:pgSz w:w="16834" w:h="11909" w:orient="landscape" w:code="9"/>
          <w:pgMar w:top="1446" w:right="1418" w:bottom="1418" w:left="1588" w:header="283" w:footer="556" w:gutter="0"/>
          <w:cols w:space="720"/>
          <w:docGrid w:linePitch="272"/>
        </w:sectPr>
      </w:pPr>
      <w:bookmarkStart w:id="850" w:name="_Toc398190139"/>
      <w:bookmarkStart w:id="851" w:name="_Toc400445959"/>
      <w:r w:rsidRPr="00845F0A">
        <w:rPr>
          <w:b/>
        </w:rPr>
        <w:t xml:space="preserve">Table </w:t>
      </w:r>
      <w:r w:rsidR="004524AF" w:rsidRPr="00845F0A">
        <w:rPr>
          <w:b/>
        </w:rPr>
        <w:fldChar w:fldCharType="begin"/>
      </w:r>
      <w:r w:rsidR="00F13B47" w:rsidRPr="00845F0A">
        <w:rPr>
          <w:b/>
        </w:rPr>
        <w:instrText xml:space="preserve"> SEQ Table \* ARABIC </w:instrText>
      </w:r>
      <w:r w:rsidR="004524AF" w:rsidRPr="00845F0A">
        <w:rPr>
          <w:b/>
        </w:rPr>
        <w:fldChar w:fldCharType="separate"/>
      </w:r>
      <w:r w:rsidR="00FC791C">
        <w:rPr>
          <w:b/>
          <w:noProof/>
        </w:rPr>
        <w:t>36</w:t>
      </w:r>
      <w:r w:rsidR="004524AF" w:rsidRPr="00845F0A">
        <w:rPr>
          <w:b/>
        </w:rPr>
        <w:fldChar w:fldCharType="end"/>
      </w:r>
      <w:r w:rsidRPr="00845F0A">
        <w:rPr>
          <w:b/>
        </w:rPr>
        <w:t xml:space="preserve"> : </w:t>
      </w:r>
      <w:r w:rsidR="007E3FF7" w:rsidRPr="007E3FF7">
        <w:rPr>
          <w:b/>
        </w:rPr>
        <w:t>MPC-S1 Site Inventory</w:t>
      </w:r>
      <w:bookmarkEnd w:id="850"/>
      <w:bookmarkEnd w:id="851"/>
    </w:p>
    <w:p w14:paraId="3990E993" w14:textId="77777777" w:rsidR="0094673C" w:rsidRDefault="0094673C" w:rsidP="006E4399">
      <w:pPr>
        <w:pStyle w:val="Heading3"/>
      </w:pPr>
      <w:bookmarkStart w:id="852" w:name="_Toc398190282"/>
      <w:bookmarkStart w:id="853" w:name="_Toc399940661"/>
      <w:r>
        <w:lastRenderedPageBreak/>
        <w:t>Service Coordination</w:t>
      </w:r>
      <w:bookmarkEnd w:id="852"/>
      <w:bookmarkEnd w:id="853"/>
    </w:p>
    <w:p w14:paraId="3990E994" w14:textId="77777777" w:rsidR="0094673C" w:rsidRPr="00537A71" w:rsidRDefault="0094673C" w:rsidP="006E4399">
      <w:pPr>
        <w:rPr>
          <w:b/>
          <w:u w:val="single"/>
        </w:rPr>
      </w:pPr>
      <w:r w:rsidRPr="00537A71">
        <w:rPr>
          <w:b/>
          <w:u w:val="single"/>
        </w:rPr>
        <w:t>Team Management</w:t>
      </w:r>
    </w:p>
    <w:p w14:paraId="3990E995" w14:textId="77777777" w:rsidR="006E4399" w:rsidRDefault="006E4399" w:rsidP="006E4399">
      <w:r w:rsidRPr="006E4399">
        <w:t xml:space="preserve">Tour of duty is organized for the </w:t>
      </w:r>
      <w:r w:rsidR="00537A71">
        <w:t>MPC Operator team. Tw</w:t>
      </w:r>
      <w:r w:rsidR="00FF035E">
        <w:t>o persons can operate the MPC/CC on Normal Working Days</w:t>
      </w:r>
      <w:r w:rsidR="00537A71">
        <w:t xml:space="preserve">, a third person will be trained before the routine phase. </w:t>
      </w:r>
    </w:p>
    <w:p w14:paraId="3990E996" w14:textId="77777777" w:rsidR="00537A71" w:rsidRDefault="00537A71" w:rsidP="006E4399">
      <w:r>
        <w:t xml:space="preserve">Some ESL persons changed company. Recruitment and training was done. </w:t>
      </w:r>
    </w:p>
    <w:p w14:paraId="3990E997" w14:textId="77777777" w:rsidR="00537A71" w:rsidRPr="006E4399" w:rsidRDefault="00537A71" w:rsidP="006E4399"/>
    <w:p w14:paraId="3990E998" w14:textId="77777777" w:rsidR="0094673C" w:rsidRDefault="0094673C" w:rsidP="00537A71">
      <w:pPr>
        <w:rPr>
          <w:b/>
          <w:u w:val="single"/>
        </w:rPr>
      </w:pPr>
      <w:r w:rsidRPr="00537A71">
        <w:rPr>
          <w:b/>
          <w:u w:val="single"/>
        </w:rPr>
        <w:t>Coordination</w:t>
      </w:r>
    </w:p>
    <w:p w14:paraId="3990E999" w14:textId="77777777" w:rsidR="00537A71" w:rsidRDefault="00537A71" w:rsidP="00537A71">
      <w:r w:rsidRPr="00537A71">
        <w:t>Coordination between</w:t>
      </w:r>
      <w:r w:rsidR="00C87996">
        <w:t xml:space="preserve"> ESA, MPC/CC and ESL works well</w:t>
      </w:r>
      <w:r w:rsidR="00C14C30">
        <w:t>:</w:t>
      </w:r>
    </w:p>
    <w:p w14:paraId="3990E99A" w14:textId="77777777" w:rsidR="008830AA" w:rsidRDefault="008830AA" w:rsidP="00A25F7E">
      <w:pPr>
        <w:pStyle w:val="ListParagraph"/>
        <w:numPr>
          <w:ilvl w:val="0"/>
          <w:numId w:val="13"/>
        </w:numPr>
      </w:pPr>
      <w:r>
        <w:t>The</w:t>
      </w:r>
      <w:r w:rsidRPr="008830AA">
        <w:rPr>
          <w:i/>
        </w:rPr>
        <w:t xml:space="preserve"> </w:t>
      </w:r>
      <w:r w:rsidRPr="008830AA">
        <w:t>Anomaly Review Board</w:t>
      </w:r>
      <w:r w:rsidRPr="008830AA">
        <w:rPr>
          <w:i/>
        </w:rPr>
        <w:t xml:space="preserve"> (</w:t>
      </w:r>
      <w:r w:rsidRPr="008D29D5">
        <w:t>A</w:t>
      </w:r>
      <w:r>
        <w:t>RB) is held on a weekly basis.</w:t>
      </w:r>
      <w:r w:rsidRPr="008830AA">
        <w:rPr>
          <w:i/>
        </w:rPr>
        <w:t xml:space="preserve"> </w:t>
      </w:r>
      <w:r>
        <w:t>ARB Documentation is available on ESF/JIRA.</w:t>
      </w:r>
    </w:p>
    <w:p w14:paraId="3990E99B" w14:textId="77777777" w:rsidR="008830AA" w:rsidRPr="00C14C30" w:rsidRDefault="008830AA" w:rsidP="00A25F7E">
      <w:pPr>
        <w:pStyle w:val="ListParagraph"/>
        <w:numPr>
          <w:ilvl w:val="0"/>
          <w:numId w:val="13"/>
        </w:numPr>
        <w:rPr>
          <w:i/>
        </w:rPr>
      </w:pPr>
      <w:r>
        <w:t>ESF tools (Sharepoint and JIRA) are well used by ESA, MPC/CC and ESL.</w:t>
      </w:r>
    </w:p>
    <w:p w14:paraId="3990E99C" w14:textId="77777777" w:rsidR="00C14C30" w:rsidRDefault="00C14C30" w:rsidP="00A25F7E">
      <w:pPr>
        <w:pStyle w:val="ListParagraph"/>
        <w:numPr>
          <w:ilvl w:val="0"/>
          <w:numId w:val="13"/>
        </w:numPr>
      </w:pPr>
      <w:r>
        <w:t>Sharepoint News are regularly available</w:t>
      </w:r>
    </w:p>
    <w:p w14:paraId="3990E99D" w14:textId="77777777" w:rsidR="00C14C30" w:rsidRDefault="00C14C30" w:rsidP="00A25F7E">
      <w:pPr>
        <w:pStyle w:val="ListParagraph"/>
        <w:numPr>
          <w:ilvl w:val="0"/>
          <w:numId w:val="13"/>
        </w:numPr>
      </w:pPr>
      <w:r>
        <w:t>Mails are sent to ESA and ESL on events and incidents</w:t>
      </w:r>
    </w:p>
    <w:p w14:paraId="3990E99E" w14:textId="77777777" w:rsidR="00C14C30" w:rsidRPr="00C14C30" w:rsidRDefault="00C14C30" w:rsidP="00A25F7E">
      <w:pPr>
        <w:pStyle w:val="ListParagraph"/>
        <w:numPr>
          <w:ilvl w:val="0"/>
          <w:numId w:val="13"/>
        </w:numPr>
      </w:pPr>
      <w:r>
        <w:t>Vacations planning is available on Sharepoint</w:t>
      </w:r>
    </w:p>
    <w:p w14:paraId="3990E99F" w14:textId="77777777" w:rsidR="008830AA" w:rsidRPr="00537A71" w:rsidRDefault="008830AA" w:rsidP="00537A71"/>
    <w:p w14:paraId="3990E9A0" w14:textId="77777777" w:rsidR="00537A71" w:rsidRDefault="00537A71" w:rsidP="00537A71">
      <w:pPr>
        <w:shd w:val="clear" w:color="auto" w:fill="DBE5F1" w:themeFill="accent1" w:themeFillTint="33"/>
      </w:pPr>
    </w:p>
    <w:p w14:paraId="3990E9A1" w14:textId="77777777" w:rsidR="00537A71" w:rsidRDefault="00537A71" w:rsidP="00537A71">
      <w:pPr>
        <w:shd w:val="clear" w:color="auto" w:fill="DBE5F1" w:themeFill="accent1" w:themeFillTint="33"/>
      </w:pPr>
      <w:r w:rsidRPr="000F7675">
        <w:t>The communication between PDGS and MPC, TPZ and MPC</w:t>
      </w:r>
      <w:r>
        <w:t>, ESA (IT) and MPC must be improved.</w:t>
      </w:r>
    </w:p>
    <w:p w14:paraId="3990E9A2" w14:textId="77777777" w:rsidR="00537A71" w:rsidRDefault="00537A71" w:rsidP="00537A71">
      <w:pPr>
        <w:shd w:val="clear" w:color="auto" w:fill="DBE5F1" w:themeFill="accent1" w:themeFillTint="33"/>
      </w:pPr>
    </w:p>
    <w:p w14:paraId="3990E9A3" w14:textId="77777777" w:rsidR="008830AA" w:rsidRDefault="008830AA" w:rsidP="00537A71"/>
    <w:p w14:paraId="3990E9A4" w14:textId="77777777" w:rsidR="00537A71" w:rsidRDefault="00537A71" w:rsidP="00537A71">
      <w:r>
        <w:t>On the last months, the MPC team wasted time investigating problems because nobody notified MPC of planned operations:</w:t>
      </w:r>
    </w:p>
    <w:p w14:paraId="3990E9A5" w14:textId="77777777" w:rsidR="00537A71" w:rsidRPr="000F7675" w:rsidRDefault="00537A71" w:rsidP="00537A71">
      <w:pPr>
        <w:rPr>
          <w:u w:val="single"/>
        </w:rPr>
      </w:pPr>
      <w:r w:rsidRPr="000F7675">
        <w:rPr>
          <w:u w:val="single"/>
        </w:rPr>
        <w:t>PDGS/ESA O</w:t>
      </w:r>
      <w:r>
        <w:rPr>
          <w:u w:val="single"/>
        </w:rPr>
        <w:t>perations</w:t>
      </w:r>
      <w:r w:rsidRPr="000F7675">
        <w:rPr>
          <w:u w:val="single"/>
        </w:rPr>
        <w:t>:</w:t>
      </w:r>
    </w:p>
    <w:p w14:paraId="3990E9A6" w14:textId="77777777" w:rsidR="00537A71" w:rsidRPr="000F7675" w:rsidRDefault="00537A71" w:rsidP="00537A71">
      <w:r w:rsidRPr="000F7675">
        <w:t>New RDB#2 has been uploaded on the platform on 16/06/2014 without notification to MPC team.</w:t>
      </w:r>
    </w:p>
    <w:p w14:paraId="3990E9A7" w14:textId="77777777" w:rsidR="00537A71" w:rsidRDefault="00537A71" w:rsidP="00537A71">
      <w:r w:rsidRPr="000F7675">
        <w:t>Instrument OFF/ON between the 21/07</w:t>
      </w:r>
      <w:r>
        <w:t>/2014</w:t>
      </w:r>
      <w:r w:rsidRPr="000F7675">
        <w:t xml:space="preserve"> and the 23/07</w:t>
      </w:r>
      <w:r>
        <w:t>/2014</w:t>
      </w:r>
      <w:r w:rsidRPr="000F7675">
        <w:t xml:space="preserve"> without notification to MPC team.</w:t>
      </w:r>
    </w:p>
    <w:p w14:paraId="3990E9A8" w14:textId="77777777" w:rsidR="00537A71" w:rsidRDefault="00537A71" w:rsidP="00537A71">
      <w:r>
        <w:t>A draft of AUX_INS and AUX_PP1 was installed on 27/0</w:t>
      </w:r>
      <w:r w:rsidR="00FF035E">
        <w:t>7</w:t>
      </w:r>
      <w:r>
        <w:t xml:space="preserve">/2014 on PAC manually, </w:t>
      </w:r>
      <w:r w:rsidRPr="000F7675">
        <w:t>without notification to MPC team</w:t>
      </w:r>
      <w:r w:rsidR="001014D0">
        <w:t>.</w:t>
      </w:r>
    </w:p>
    <w:p w14:paraId="3990E9A9" w14:textId="77777777" w:rsidR="00537A71" w:rsidRDefault="00F526B7" w:rsidP="00537A71">
      <w:r>
        <w:t>MPC was not notified of the</w:t>
      </w:r>
      <w:r w:rsidR="001014D0">
        <w:t xml:space="preserve"> onboard operation on 12/08/2014 </w:t>
      </w:r>
      <w:r>
        <w:t xml:space="preserve">resulting in </w:t>
      </w:r>
      <w:r w:rsidR="001014D0">
        <w:t>datatakes missing</w:t>
      </w:r>
      <w:r>
        <w:t>.</w:t>
      </w:r>
      <w:r w:rsidR="001014D0">
        <w:t xml:space="preserve"> </w:t>
      </w:r>
    </w:p>
    <w:p w14:paraId="3990E9AA" w14:textId="77777777" w:rsidR="001014D0" w:rsidRDefault="001014D0" w:rsidP="00537A71"/>
    <w:p w14:paraId="3990E9AB" w14:textId="77777777" w:rsidR="00537A71" w:rsidRPr="000F7675" w:rsidRDefault="00537A71" w:rsidP="00537A71">
      <w:pPr>
        <w:rPr>
          <w:u w:val="single"/>
        </w:rPr>
      </w:pPr>
      <w:r>
        <w:rPr>
          <w:u w:val="single"/>
        </w:rPr>
        <w:t>TPZ Operations</w:t>
      </w:r>
      <w:r w:rsidRPr="000F7675">
        <w:rPr>
          <w:u w:val="single"/>
        </w:rPr>
        <w:t>:</w:t>
      </w:r>
    </w:p>
    <w:p w14:paraId="3990E9AC" w14:textId="77777777" w:rsidR="00537A71" w:rsidRDefault="00537A71" w:rsidP="00537A71">
      <w:r>
        <w:t>30/07/14 - update of the DNS configuration</w:t>
      </w:r>
      <w:r w:rsidR="008830AA">
        <w:t xml:space="preserve"> by TPZ </w:t>
      </w:r>
      <w:r w:rsidR="008830AA" w:rsidRPr="000F7675">
        <w:t>(not notified to MPC/CC)</w:t>
      </w:r>
    </w:p>
    <w:p w14:paraId="3990E9AD" w14:textId="77777777" w:rsidR="00537A71" w:rsidRPr="000F7675" w:rsidRDefault="00537A71" w:rsidP="00537A71">
      <w:r>
        <w:t xml:space="preserve">01/08/14 </w:t>
      </w:r>
      <w:r w:rsidRPr="000F7675">
        <w:t>OSSEC warnings due to TPZ oper</w:t>
      </w:r>
      <w:r w:rsidR="008830AA">
        <w:t>ations (not notified to MPC/CC)</w:t>
      </w:r>
      <w:r w:rsidRPr="000F7675">
        <w:t>:  </w:t>
      </w:r>
    </w:p>
    <w:p w14:paraId="3990E9AE" w14:textId="77777777" w:rsidR="00537A71" w:rsidRPr="000F7675" w:rsidRDefault="00537A71" w:rsidP="00A25F7E">
      <w:pPr>
        <w:pStyle w:val="ListParagraph"/>
        <w:numPr>
          <w:ilvl w:val="0"/>
          <w:numId w:val="10"/>
        </w:numPr>
      </w:pPr>
      <w:r>
        <w:t>I</w:t>
      </w:r>
      <w:r w:rsidRPr="000F7675">
        <w:t>mplementation of ESA security recommendations to authorize access via Internet (openldap, snmp, sysctl, TCP Wrappers)</w:t>
      </w:r>
    </w:p>
    <w:p w14:paraId="3990E9AF" w14:textId="77777777" w:rsidR="00537A71" w:rsidRPr="000F7675" w:rsidRDefault="00537A71" w:rsidP="00A25F7E">
      <w:pPr>
        <w:pStyle w:val="ListParagraph"/>
        <w:numPr>
          <w:ilvl w:val="0"/>
          <w:numId w:val="10"/>
        </w:numPr>
      </w:pPr>
      <w:r w:rsidRPr="000F7675">
        <w:t xml:space="preserve">Installation of the IPF V2.3.4 on server s1-mpc-qco-p-53 </w:t>
      </w:r>
    </w:p>
    <w:p w14:paraId="3990E9B0" w14:textId="77777777" w:rsidR="00537A71" w:rsidRPr="000F7675" w:rsidRDefault="00537A71" w:rsidP="00A25F7E">
      <w:pPr>
        <w:pStyle w:val="ListParagraph"/>
        <w:numPr>
          <w:ilvl w:val="0"/>
          <w:numId w:val="10"/>
        </w:numPr>
      </w:pPr>
      <w:r w:rsidRPr="000F7675">
        <w:t>Compilation tests on server yum.</w:t>
      </w:r>
    </w:p>
    <w:p w14:paraId="3990E9B1" w14:textId="77777777" w:rsidR="006462A4" w:rsidRDefault="006462A4">
      <w:pPr>
        <w:spacing w:after="0"/>
        <w:jc w:val="left"/>
      </w:pPr>
      <w:r>
        <w:br w:type="page"/>
      </w:r>
    </w:p>
    <w:p w14:paraId="3990E9B2" w14:textId="77777777" w:rsidR="00537A71" w:rsidRDefault="00537A71" w:rsidP="00537A71"/>
    <w:p w14:paraId="3990E9B3" w14:textId="77777777" w:rsidR="00537A71" w:rsidRDefault="00537A71" w:rsidP="00537A71">
      <w:r>
        <w:t>Here are some recommendations about communication for the routine phase:</w:t>
      </w:r>
    </w:p>
    <w:p w14:paraId="3990E9B4" w14:textId="77777777" w:rsidR="00537A71" w:rsidRDefault="00537A71" w:rsidP="00537A71">
      <w:pPr>
        <w:shd w:val="clear" w:color="auto" w:fill="DBE5F1" w:themeFill="accent1" w:themeFillTint="33"/>
      </w:pPr>
    </w:p>
    <w:p w14:paraId="3990E9B5" w14:textId="77777777" w:rsidR="00537A71" w:rsidRDefault="00537A71" w:rsidP="00537A71">
      <w:pPr>
        <w:shd w:val="clear" w:color="auto" w:fill="DBE5F1" w:themeFill="accent1" w:themeFillTint="33"/>
      </w:pPr>
      <w:r>
        <w:t>The communication process between PDGS and MPC on planned operations and incidents (on board or on ground) must be clarified.</w:t>
      </w:r>
    </w:p>
    <w:p w14:paraId="3990E9B6" w14:textId="77777777" w:rsidR="00537A71" w:rsidRDefault="00537A71" w:rsidP="00537A71">
      <w:pPr>
        <w:shd w:val="clear" w:color="auto" w:fill="DBE5F1" w:themeFill="accent1" w:themeFillTint="33"/>
      </w:pPr>
      <w:r>
        <w:t>The communication process between ESA, MPC and industrials for interventions on WAN must be clarified.</w:t>
      </w:r>
    </w:p>
    <w:p w14:paraId="3990E9B7" w14:textId="77777777" w:rsidR="00537A71" w:rsidRDefault="00537A71" w:rsidP="00537A71">
      <w:pPr>
        <w:shd w:val="clear" w:color="auto" w:fill="DBE5F1" w:themeFill="accent1" w:themeFillTint="33"/>
      </w:pPr>
      <w:r>
        <w:t>MPC must be more involved in the decision process about operations (especially for the choice of the operation date).</w:t>
      </w:r>
    </w:p>
    <w:p w14:paraId="3990E9B8" w14:textId="77777777" w:rsidR="00537A71" w:rsidRDefault="00537A71" w:rsidP="00537A71">
      <w:pPr>
        <w:shd w:val="clear" w:color="auto" w:fill="DBE5F1" w:themeFill="accent1" w:themeFillTint="33"/>
      </w:pPr>
      <w:r>
        <w:t>Generic mailing address must be used (when defined) to insure that the mail is read, when a person is out of office.</w:t>
      </w:r>
    </w:p>
    <w:p w14:paraId="3990E9B9" w14:textId="77777777" w:rsidR="00537A71" w:rsidRDefault="00537A71" w:rsidP="00537A71">
      <w:pPr>
        <w:shd w:val="clear" w:color="auto" w:fill="DBE5F1" w:themeFill="accent1" w:themeFillTint="33"/>
      </w:pPr>
    </w:p>
    <w:p w14:paraId="3990E9BA" w14:textId="77777777" w:rsidR="00537A71" w:rsidRDefault="00537A71" w:rsidP="00537A71">
      <w:pPr>
        <w:rPr>
          <w:b/>
          <w:u w:val="single"/>
        </w:rPr>
      </w:pPr>
    </w:p>
    <w:p w14:paraId="3990E9BB" w14:textId="77777777" w:rsidR="008830AA" w:rsidRDefault="008830AA" w:rsidP="00537A71">
      <w:pPr>
        <w:rPr>
          <w:b/>
          <w:u w:val="single"/>
        </w:rPr>
      </w:pPr>
      <w:r>
        <w:rPr>
          <w:b/>
          <w:u w:val="single"/>
        </w:rPr>
        <w:t>Reporting</w:t>
      </w:r>
    </w:p>
    <w:p w14:paraId="3990E9BC" w14:textId="77777777" w:rsidR="008830AA" w:rsidRPr="008830AA" w:rsidRDefault="008830AA" w:rsidP="008830AA">
      <w:pPr>
        <w:rPr>
          <w:i/>
        </w:rPr>
      </w:pPr>
    </w:p>
    <w:p w14:paraId="3990E9BD" w14:textId="77777777" w:rsidR="008830AA" w:rsidRDefault="008830AA" w:rsidP="008830AA">
      <w:r>
        <w:t>Since 01/04/2014, daily reports and weekly reports are systematically sent by e-mail and uploaded on the Sentinel-1 PDGS Operations reporting Tool (SPORT). These reports are not contractual deliveries.</w:t>
      </w:r>
    </w:p>
    <w:p w14:paraId="3990E9BE" w14:textId="77777777" w:rsidR="008830AA" w:rsidRDefault="008830AA" w:rsidP="008830AA">
      <w:pPr>
        <w:shd w:val="clear" w:color="auto" w:fill="DBE5F1" w:themeFill="accent1" w:themeFillTint="33"/>
      </w:pPr>
    </w:p>
    <w:p w14:paraId="3990E9BF" w14:textId="77777777" w:rsidR="008830AA" w:rsidRDefault="001F476C" w:rsidP="008830AA">
      <w:pPr>
        <w:shd w:val="clear" w:color="auto" w:fill="DBE5F1" w:themeFill="accent1" w:themeFillTint="33"/>
      </w:pPr>
      <w:r>
        <w:t xml:space="preserve">On SPORT, </w:t>
      </w:r>
      <w:r w:rsidR="008830AA">
        <w:t xml:space="preserve">MPC needs an access to view the reports of the other components, to </w:t>
      </w:r>
      <w:r>
        <w:t>help for investigation.</w:t>
      </w:r>
    </w:p>
    <w:p w14:paraId="3990E9C0" w14:textId="77777777" w:rsidR="008830AA" w:rsidRDefault="008830AA" w:rsidP="008830AA">
      <w:pPr>
        <w:shd w:val="clear" w:color="auto" w:fill="DBE5F1" w:themeFill="accent1" w:themeFillTint="33"/>
      </w:pPr>
    </w:p>
    <w:p w14:paraId="3990E9C1" w14:textId="77777777" w:rsidR="008830AA" w:rsidRDefault="008830AA" w:rsidP="008830AA"/>
    <w:p w14:paraId="3990E9C2" w14:textId="77777777" w:rsidR="008830AA" w:rsidRDefault="008830AA" w:rsidP="008830AA">
      <w:r>
        <w:t>Monthly Project reports are delivered every month to ESA.</w:t>
      </w:r>
    </w:p>
    <w:p w14:paraId="3990E9C3" w14:textId="77777777" w:rsidR="008830AA" w:rsidRDefault="008830AA" w:rsidP="008830AA">
      <w:pPr>
        <w:rPr>
          <w:b/>
          <w:u w:val="single"/>
        </w:rPr>
      </w:pPr>
    </w:p>
    <w:p w14:paraId="3990E9C4" w14:textId="77777777" w:rsidR="008830AA" w:rsidRDefault="008830AA" w:rsidP="008830AA">
      <w:r w:rsidRPr="00DD0927">
        <w:t>Problems are systematically reported on OME tool.</w:t>
      </w:r>
    </w:p>
    <w:p w14:paraId="3990E9C5" w14:textId="77777777" w:rsidR="008830AA" w:rsidRDefault="008830AA" w:rsidP="008830AA">
      <w:pPr>
        <w:shd w:val="clear" w:color="auto" w:fill="DBE5F1" w:themeFill="accent1" w:themeFillTint="33"/>
      </w:pPr>
    </w:p>
    <w:p w14:paraId="3990E9C6" w14:textId="77777777" w:rsidR="008830AA" w:rsidRDefault="008830AA" w:rsidP="008830AA">
      <w:pPr>
        <w:shd w:val="clear" w:color="auto" w:fill="DBE5F1" w:themeFill="accent1" w:themeFillTint="33"/>
      </w:pPr>
      <w:r>
        <w:t>MPC needs access to OME from external networks to view OME tickets.</w:t>
      </w:r>
    </w:p>
    <w:p w14:paraId="3990E9C7" w14:textId="77777777" w:rsidR="008830AA" w:rsidRDefault="008830AA" w:rsidP="008830AA">
      <w:pPr>
        <w:shd w:val="clear" w:color="auto" w:fill="DBE5F1" w:themeFill="accent1" w:themeFillTint="33"/>
      </w:pPr>
      <w:r>
        <w:t>Use</w:t>
      </w:r>
      <w:r w:rsidRPr="00A4522E">
        <w:t xml:space="preserve"> cases of ARTS must be clarified</w:t>
      </w:r>
      <w:r>
        <w:t>.</w:t>
      </w:r>
    </w:p>
    <w:p w14:paraId="3990E9C8" w14:textId="77777777" w:rsidR="008830AA" w:rsidRPr="00A4522E" w:rsidRDefault="008830AA" w:rsidP="008830AA">
      <w:pPr>
        <w:shd w:val="clear" w:color="auto" w:fill="DBE5F1" w:themeFill="accent1" w:themeFillTint="33"/>
      </w:pPr>
    </w:p>
    <w:p w14:paraId="3990E9C9" w14:textId="77777777" w:rsidR="008830AA" w:rsidRDefault="008830AA" w:rsidP="008830AA">
      <w:pPr>
        <w:rPr>
          <w:b/>
          <w:u w:val="single"/>
        </w:rPr>
      </w:pPr>
    </w:p>
    <w:p w14:paraId="3990E9CA" w14:textId="77777777" w:rsidR="003E49E4" w:rsidRPr="00537A71" w:rsidRDefault="003E49E4" w:rsidP="00537A71">
      <w:pPr>
        <w:rPr>
          <w:b/>
          <w:u w:val="single"/>
        </w:rPr>
      </w:pPr>
    </w:p>
    <w:p w14:paraId="3990E9CB" w14:textId="77777777" w:rsidR="0094673C" w:rsidRPr="008830AA" w:rsidRDefault="0094673C" w:rsidP="008830AA">
      <w:pPr>
        <w:rPr>
          <w:b/>
          <w:u w:val="single"/>
        </w:rPr>
      </w:pPr>
      <w:r w:rsidRPr="008830AA">
        <w:rPr>
          <w:b/>
          <w:u w:val="single"/>
        </w:rPr>
        <w:t>Knowledge Management</w:t>
      </w:r>
    </w:p>
    <w:p w14:paraId="3990E9CC" w14:textId="77777777" w:rsidR="008830AA" w:rsidRDefault="008830AA" w:rsidP="008830AA">
      <w:r>
        <w:t>All documentation is available on the ESF tool Sharepoint. That tool allows:</w:t>
      </w:r>
    </w:p>
    <w:p w14:paraId="3990E9CD" w14:textId="77777777" w:rsidR="0094673C" w:rsidRDefault="0094673C" w:rsidP="00A25F7E">
      <w:pPr>
        <w:pStyle w:val="ListParagraph"/>
        <w:numPr>
          <w:ilvl w:val="0"/>
          <w:numId w:val="11"/>
        </w:numPr>
      </w:pPr>
      <w:r>
        <w:t>Receive, approve and make documents available to MPC community</w:t>
      </w:r>
    </w:p>
    <w:p w14:paraId="3990E9CE" w14:textId="77777777" w:rsidR="0094673C" w:rsidRDefault="0094673C" w:rsidP="00A25F7E">
      <w:pPr>
        <w:pStyle w:val="ListParagraph"/>
        <w:numPr>
          <w:ilvl w:val="0"/>
          <w:numId w:val="11"/>
        </w:numPr>
      </w:pPr>
      <w:r>
        <w:rPr>
          <w:rStyle w:val="hps"/>
        </w:rPr>
        <w:t>Create and edit</w:t>
      </w:r>
      <w:r>
        <w:rPr>
          <w:rStyle w:val="shorttext"/>
        </w:rPr>
        <w:t xml:space="preserve"> </w:t>
      </w:r>
      <w:r>
        <w:rPr>
          <w:rStyle w:val="hps"/>
        </w:rPr>
        <w:t>collaboratively</w:t>
      </w:r>
    </w:p>
    <w:p w14:paraId="3990E9CF" w14:textId="77777777" w:rsidR="0094673C" w:rsidRDefault="0094673C" w:rsidP="00A25F7E">
      <w:pPr>
        <w:pStyle w:val="ListParagraph"/>
        <w:numPr>
          <w:ilvl w:val="0"/>
          <w:numId w:val="11"/>
        </w:numPr>
      </w:pPr>
      <w:r>
        <w:t>Manage documentation proofreading workflow</w:t>
      </w:r>
    </w:p>
    <w:p w14:paraId="3990E9D0" w14:textId="77777777" w:rsidR="0094673C" w:rsidRDefault="0094673C" w:rsidP="00A25F7E">
      <w:pPr>
        <w:pStyle w:val="ListParagraph"/>
        <w:numPr>
          <w:ilvl w:val="0"/>
          <w:numId w:val="11"/>
        </w:numPr>
      </w:pPr>
      <w:r>
        <w:t>M</w:t>
      </w:r>
      <w:r w:rsidRPr="00752610">
        <w:t>anage releases and versions</w:t>
      </w:r>
    </w:p>
    <w:p w14:paraId="3990E9D1" w14:textId="77777777" w:rsidR="006462A4" w:rsidRDefault="006462A4" w:rsidP="008830AA"/>
    <w:p w14:paraId="3990E9D2" w14:textId="77777777" w:rsidR="006462A4" w:rsidRDefault="006462A4" w:rsidP="008830AA"/>
    <w:p w14:paraId="3990E9D3" w14:textId="77777777" w:rsidR="006462A4" w:rsidRDefault="006462A4" w:rsidP="008830AA"/>
    <w:p w14:paraId="3990E9D4" w14:textId="77777777" w:rsidR="0094673C" w:rsidRPr="008830AA" w:rsidRDefault="0094673C" w:rsidP="008830AA">
      <w:pPr>
        <w:rPr>
          <w:b/>
          <w:u w:val="single"/>
        </w:rPr>
      </w:pPr>
      <w:r w:rsidRPr="008830AA">
        <w:rPr>
          <w:b/>
          <w:u w:val="single"/>
        </w:rPr>
        <w:t>Operational Procedures Management</w:t>
      </w:r>
    </w:p>
    <w:p w14:paraId="3990E9D5" w14:textId="77777777" w:rsidR="008830AA" w:rsidRDefault="008830AA" w:rsidP="008830AA">
      <w:r>
        <w:lastRenderedPageBreak/>
        <w:t>Procedures are written on Sharepoint to insure the knowledge share.</w:t>
      </w:r>
    </w:p>
    <w:p w14:paraId="3990E9D6" w14:textId="77777777" w:rsidR="008830AA" w:rsidRDefault="00C14C30" w:rsidP="008830AA">
      <w:r>
        <w:t xml:space="preserve">Here </w:t>
      </w:r>
      <w:r w:rsidR="007E3FF7">
        <w:t>is</w:t>
      </w:r>
      <w:r>
        <w:t xml:space="preserve"> the list of the pro</w:t>
      </w:r>
      <w:r w:rsidR="00FF035E">
        <w:t>cedures available on Sharepoint</w:t>
      </w:r>
      <w:r>
        <w:t>:</w:t>
      </w:r>
    </w:p>
    <w:tbl>
      <w:tblPr>
        <w:tblW w:w="9680" w:type="dxa"/>
        <w:tblInd w:w="57" w:type="dxa"/>
        <w:tblCellMar>
          <w:left w:w="70" w:type="dxa"/>
          <w:right w:w="70" w:type="dxa"/>
        </w:tblCellMar>
        <w:tblLook w:val="04A0" w:firstRow="1" w:lastRow="0" w:firstColumn="1" w:lastColumn="0" w:noHBand="0" w:noVBand="1"/>
      </w:tblPr>
      <w:tblGrid>
        <w:gridCol w:w="1240"/>
        <w:gridCol w:w="8440"/>
      </w:tblGrid>
      <w:tr w:rsidR="00BC346C" w:rsidRPr="00845F0A" w14:paraId="3990E9D9" w14:textId="77777777" w:rsidTr="00BC346C">
        <w:trPr>
          <w:trHeight w:val="300"/>
        </w:trPr>
        <w:tc>
          <w:tcPr>
            <w:tcW w:w="1240" w:type="dxa"/>
            <w:tcBorders>
              <w:top w:val="nil"/>
              <w:left w:val="single" w:sz="4" w:space="0" w:color="FFFFFF"/>
              <w:bottom w:val="single" w:sz="12" w:space="0" w:color="FFFFFF"/>
              <w:right w:val="single" w:sz="4" w:space="0" w:color="FFFFFF"/>
            </w:tcBorders>
            <w:shd w:val="clear" w:color="4F81BD" w:fill="4F81BD"/>
            <w:noWrap/>
            <w:vAlign w:val="bottom"/>
            <w:hideMark/>
          </w:tcPr>
          <w:p w14:paraId="3990E9D7" w14:textId="77777777" w:rsidR="00BC346C" w:rsidRPr="00845F0A" w:rsidRDefault="00BC346C" w:rsidP="00BC346C">
            <w:pPr>
              <w:spacing w:after="0"/>
              <w:jc w:val="left"/>
              <w:rPr>
                <w:b/>
                <w:bCs/>
                <w:color w:val="FFFFFF"/>
                <w:sz w:val="18"/>
                <w:szCs w:val="22"/>
                <w:lang w:val="fr-FR"/>
              </w:rPr>
            </w:pPr>
            <w:r w:rsidRPr="00845F0A">
              <w:rPr>
                <w:b/>
                <w:bCs/>
                <w:color w:val="FFFFFF"/>
                <w:sz w:val="18"/>
                <w:szCs w:val="22"/>
                <w:lang w:val="fr-FR"/>
              </w:rPr>
              <w:t>Publisher</w:t>
            </w:r>
          </w:p>
        </w:tc>
        <w:tc>
          <w:tcPr>
            <w:tcW w:w="8440" w:type="dxa"/>
            <w:tcBorders>
              <w:top w:val="nil"/>
              <w:left w:val="nil"/>
              <w:bottom w:val="single" w:sz="12" w:space="0" w:color="FFFFFF"/>
              <w:right w:val="single" w:sz="4" w:space="0" w:color="FFFFFF"/>
            </w:tcBorders>
            <w:shd w:val="clear" w:color="4F81BD" w:fill="4F81BD"/>
            <w:noWrap/>
            <w:vAlign w:val="bottom"/>
            <w:hideMark/>
          </w:tcPr>
          <w:p w14:paraId="3990E9D8" w14:textId="77777777" w:rsidR="00BC346C" w:rsidRPr="00845F0A" w:rsidRDefault="00BC346C" w:rsidP="00BC346C">
            <w:pPr>
              <w:spacing w:after="0"/>
              <w:jc w:val="left"/>
              <w:rPr>
                <w:b/>
                <w:bCs/>
                <w:color w:val="FFFFFF"/>
                <w:sz w:val="18"/>
                <w:szCs w:val="22"/>
                <w:lang w:val="fr-FR"/>
              </w:rPr>
            </w:pPr>
            <w:r w:rsidRPr="00845F0A">
              <w:rPr>
                <w:b/>
                <w:bCs/>
                <w:color w:val="FFFFFF"/>
                <w:sz w:val="18"/>
                <w:szCs w:val="22"/>
                <w:lang w:val="fr-FR"/>
              </w:rPr>
              <w:t>Title</w:t>
            </w:r>
          </w:p>
        </w:tc>
      </w:tr>
      <w:tr w:rsidR="00BC346C" w:rsidRPr="00845F0A" w14:paraId="3990E9DC"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DA"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DB" w14:textId="77777777" w:rsidR="00BC346C" w:rsidRPr="00845F0A" w:rsidRDefault="00BC346C" w:rsidP="00BC346C">
            <w:pPr>
              <w:spacing w:after="0"/>
              <w:jc w:val="left"/>
              <w:rPr>
                <w:color w:val="000000"/>
                <w:sz w:val="18"/>
                <w:szCs w:val="22"/>
              </w:rPr>
            </w:pPr>
            <w:r w:rsidRPr="00845F0A">
              <w:rPr>
                <w:color w:val="000000"/>
                <w:sz w:val="18"/>
                <w:szCs w:val="22"/>
              </w:rPr>
              <w:t>ALL - Control of the product list</w:t>
            </w:r>
          </w:p>
        </w:tc>
      </w:tr>
      <w:tr w:rsidR="00BC346C" w:rsidRPr="00845F0A" w14:paraId="3990E9DF"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DD"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DE" w14:textId="77777777" w:rsidR="00BC346C" w:rsidRPr="00845F0A" w:rsidRDefault="00BC346C" w:rsidP="00BC346C">
            <w:pPr>
              <w:spacing w:after="0"/>
              <w:jc w:val="left"/>
              <w:rPr>
                <w:color w:val="000000"/>
                <w:sz w:val="18"/>
                <w:szCs w:val="22"/>
              </w:rPr>
            </w:pPr>
            <w:r w:rsidRPr="00845F0A">
              <w:rPr>
                <w:color w:val="000000"/>
                <w:sz w:val="18"/>
                <w:szCs w:val="22"/>
              </w:rPr>
              <w:t>ALL - MPC center overview by Nagios</w:t>
            </w:r>
          </w:p>
        </w:tc>
      </w:tr>
      <w:tr w:rsidR="00BC346C" w:rsidRPr="00845F0A" w14:paraId="3990E9E2"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E0"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E1" w14:textId="77777777" w:rsidR="00BC346C" w:rsidRPr="00845F0A" w:rsidRDefault="00BC346C" w:rsidP="00BC346C">
            <w:pPr>
              <w:spacing w:after="0"/>
              <w:jc w:val="left"/>
              <w:rPr>
                <w:color w:val="000000"/>
                <w:sz w:val="18"/>
                <w:szCs w:val="22"/>
              </w:rPr>
            </w:pPr>
            <w:r w:rsidRPr="00845F0A">
              <w:rPr>
                <w:color w:val="000000"/>
                <w:sz w:val="18"/>
                <w:szCs w:val="22"/>
              </w:rPr>
              <w:t>BAC - Manage_backup_with_bacula</w:t>
            </w:r>
          </w:p>
        </w:tc>
      </w:tr>
      <w:tr w:rsidR="00BC346C" w:rsidRPr="00845F0A" w14:paraId="3990E9E5"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E3"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E4" w14:textId="77777777" w:rsidR="00BC346C" w:rsidRPr="00845F0A" w:rsidRDefault="00BC346C" w:rsidP="00BC346C">
            <w:pPr>
              <w:spacing w:after="0"/>
              <w:jc w:val="left"/>
              <w:rPr>
                <w:color w:val="000000"/>
                <w:sz w:val="18"/>
                <w:szCs w:val="22"/>
              </w:rPr>
            </w:pPr>
            <w:r w:rsidRPr="00845F0A">
              <w:rPr>
                <w:color w:val="000000"/>
                <w:sz w:val="18"/>
                <w:szCs w:val="22"/>
              </w:rPr>
              <w:t>DSD - Manage_Data_Circulation_with_DC</w:t>
            </w:r>
          </w:p>
        </w:tc>
      </w:tr>
      <w:tr w:rsidR="00BC346C" w:rsidRPr="00845F0A" w14:paraId="3990E9E8"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E6"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E7" w14:textId="77777777" w:rsidR="00BC346C" w:rsidRPr="00845F0A" w:rsidRDefault="00BC346C" w:rsidP="00BC346C">
            <w:pPr>
              <w:spacing w:after="0"/>
              <w:jc w:val="left"/>
              <w:rPr>
                <w:color w:val="000000"/>
                <w:sz w:val="18"/>
                <w:szCs w:val="22"/>
              </w:rPr>
            </w:pPr>
            <w:r w:rsidRPr="00845F0A">
              <w:rPr>
                <w:color w:val="000000"/>
                <w:sz w:val="18"/>
                <w:szCs w:val="22"/>
              </w:rPr>
              <w:t>ESF - Delivery from CLS to ESA</w:t>
            </w:r>
          </w:p>
        </w:tc>
      </w:tr>
      <w:tr w:rsidR="00BC346C" w:rsidRPr="00845F0A" w14:paraId="3990E9EB"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E9"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EA" w14:textId="77777777" w:rsidR="00BC346C" w:rsidRPr="00845F0A" w:rsidRDefault="00BC346C" w:rsidP="00BC346C">
            <w:pPr>
              <w:spacing w:after="0"/>
              <w:jc w:val="left"/>
              <w:rPr>
                <w:color w:val="000000"/>
                <w:sz w:val="18"/>
                <w:szCs w:val="22"/>
              </w:rPr>
            </w:pPr>
            <w:r w:rsidRPr="00845F0A">
              <w:rPr>
                <w:color w:val="000000"/>
                <w:sz w:val="18"/>
                <w:szCs w:val="22"/>
              </w:rPr>
              <w:t>ESF - Deviation and Waiver Lifecycle (RFD/RFW)</w:t>
            </w:r>
          </w:p>
        </w:tc>
      </w:tr>
      <w:tr w:rsidR="00BC346C" w:rsidRPr="00845F0A" w14:paraId="3990E9EE"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EC"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ED" w14:textId="77777777" w:rsidR="00BC346C" w:rsidRPr="00845F0A" w:rsidRDefault="00BC346C" w:rsidP="00BC346C">
            <w:pPr>
              <w:spacing w:after="0"/>
              <w:jc w:val="left"/>
              <w:rPr>
                <w:color w:val="000000"/>
                <w:sz w:val="18"/>
                <w:szCs w:val="22"/>
              </w:rPr>
            </w:pPr>
            <w:r w:rsidRPr="00845F0A">
              <w:rPr>
                <w:color w:val="000000"/>
                <w:sz w:val="18"/>
                <w:szCs w:val="22"/>
              </w:rPr>
              <w:t>ESF - MPC/CC Anomaly Reporting Procedure</w:t>
            </w:r>
          </w:p>
        </w:tc>
      </w:tr>
      <w:tr w:rsidR="00BC346C" w:rsidRPr="00845F0A" w14:paraId="3990E9F1"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EF"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F0" w14:textId="77777777" w:rsidR="00BC346C" w:rsidRPr="00845F0A" w:rsidRDefault="00BC346C" w:rsidP="00BC346C">
            <w:pPr>
              <w:spacing w:after="0"/>
              <w:jc w:val="left"/>
              <w:rPr>
                <w:color w:val="000000"/>
                <w:sz w:val="18"/>
                <w:szCs w:val="22"/>
              </w:rPr>
            </w:pPr>
            <w:r w:rsidRPr="00845F0A">
              <w:rPr>
                <w:color w:val="000000"/>
                <w:sz w:val="18"/>
                <w:szCs w:val="22"/>
              </w:rPr>
              <w:t>ESF - Register a Waiver or a Deviation (RFD/RFW)</w:t>
            </w:r>
          </w:p>
        </w:tc>
      </w:tr>
      <w:tr w:rsidR="00BC346C" w:rsidRPr="00845F0A" w14:paraId="3990E9F4"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F2"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F3" w14:textId="77777777" w:rsidR="00BC346C" w:rsidRPr="00845F0A" w:rsidRDefault="00BC346C" w:rsidP="00BC346C">
            <w:pPr>
              <w:spacing w:after="0"/>
              <w:jc w:val="left"/>
              <w:rPr>
                <w:color w:val="000000"/>
                <w:sz w:val="18"/>
                <w:szCs w:val="22"/>
              </w:rPr>
            </w:pPr>
            <w:r w:rsidRPr="00845F0A">
              <w:rPr>
                <w:color w:val="000000"/>
                <w:sz w:val="18"/>
                <w:szCs w:val="22"/>
              </w:rPr>
              <w:t>ESF - Report a problem (PR)</w:t>
            </w:r>
          </w:p>
        </w:tc>
      </w:tr>
      <w:tr w:rsidR="00BC346C" w:rsidRPr="00845F0A" w14:paraId="3990E9F7"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F5"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F6" w14:textId="77777777" w:rsidR="00BC346C" w:rsidRPr="00845F0A" w:rsidRDefault="00BC346C" w:rsidP="00BC346C">
            <w:pPr>
              <w:spacing w:after="0"/>
              <w:jc w:val="left"/>
              <w:rPr>
                <w:color w:val="000000"/>
                <w:sz w:val="18"/>
                <w:szCs w:val="22"/>
              </w:rPr>
            </w:pPr>
            <w:r w:rsidRPr="00845F0A">
              <w:rPr>
                <w:color w:val="000000"/>
                <w:sz w:val="18"/>
                <w:szCs w:val="22"/>
              </w:rPr>
              <w:t>ESF - Review of Actions</w:t>
            </w:r>
          </w:p>
        </w:tc>
      </w:tr>
      <w:tr w:rsidR="00BC346C" w:rsidRPr="00845F0A" w14:paraId="3990E9FA"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F8"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F9" w14:textId="77777777" w:rsidR="00BC346C" w:rsidRPr="00845F0A" w:rsidRDefault="00BC346C" w:rsidP="00BC346C">
            <w:pPr>
              <w:spacing w:after="0"/>
              <w:jc w:val="left"/>
              <w:rPr>
                <w:color w:val="000000"/>
                <w:sz w:val="18"/>
                <w:szCs w:val="22"/>
              </w:rPr>
            </w:pPr>
            <w:r w:rsidRPr="00845F0A">
              <w:rPr>
                <w:color w:val="000000"/>
                <w:sz w:val="18"/>
                <w:szCs w:val="22"/>
              </w:rPr>
              <w:t>ESF – Work on a Problem Report (PR)</w:t>
            </w:r>
          </w:p>
        </w:tc>
      </w:tr>
      <w:tr w:rsidR="00BC346C" w:rsidRPr="00845F0A" w14:paraId="3990E9FD"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9FB"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9FC" w14:textId="77777777" w:rsidR="00BC346C" w:rsidRPr="00845F0A" w:rsidRDefault="00BC346C" w:rsidP="00BC346C">
            <w:pPr>
              <w:spacing w:after="0"/>
              <w:jc w:val="left"/>
              <w:rPr>
                <w:color w:val="000000"/>
                <w:sz w:val="18"/>
                <w:szCs w:val="22"/>
              </w:rPr>
            </w:pPr>
            <w:r w:rsidRPr="00845F0A">
              <w:rPr>
                <w:color w:val="000000"/>
                <w:sz w:val="18"/>
                <w:szCs w:val="22"/>
              </w:rPr>
              <w:t>ESF - Work on a User Request</w:t>
            </w:r>
          </w:p>
        </w:tc>
      </w:tr>
      <w:tr w:rsidR="00BC346C" w:rsidRPr="00845F0A" w14:paraId="3990EA00"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9FE"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9FF" w14:textId="77777777" w:rsidR="00BC346C" w:rsidRPr="00845F0A" w:rsidRDefault="00BC346C" w:rsidP="00BC346C">
            <w:pPr>
              <w:spacing w:after="0"/>
              <w:jc w:val="left"/>
              <w:rPr>
                <w:color w:val="000000"/>
                <w:sz w:val="18"/>
                <w:szCs w:val="22"/>
              </w:rPr>
            </w:pPr>
            <w:r w:rsidRPr="00845F0A">
              <w:rPr>
                <w:color w:val="000000"/>
                <w:sz w:val="18"/>
                <w:szCs w:val="22"/>
              </w:rPr>
              <w:t>ESF - Work on an Action</w:t>
            </w:r>
          </w:p>
        </w:tc>
      </w:tr>
      <w:tr w:rsidR="00BC346C" w:rsidRPr="00845F0A" w14:paraId="3990EA03"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01"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02" w14:textId="77777777" w:rsidR="00BC346C" w:rsidRPr="00845F0A" w:rsidRDefault="00BC346C" w:rsidP="00BC346C">
            <w:pPr>
              <w:spacing w:after="0"/>
              <w:jc w:val="left"/>
              <w:rPr>
                <w:color w:val="000000"/>
                <w:sz w:val="18"/>
                <w:szCs w:val="22"/>
              </w:rPr>
            </w:pPr>
            <w:r w:rsidRPr="00845F0A">
              <w:rPr>
                <w:color w:val="000000"/>
                <w:sz w:val="18"/>
                <w:szCs w:val="22"/>
              </w:rPr>
              <w:t>ESF - Anomaly Review Board principles</w:t>
            </w:r>
          </w:p>
        </w:tc>
      </w:tr>
      <w:tr w:rsidR="00BC346C" w:rsidRPr="00845F0A" w14:paraId="3990EA06"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04"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05" w14:textId="77777777" w:rsidR="00BC346C" w:rsidRPr="00845F0A" w:rsidRDefault="00BC346C" w:rsidP="00BC346C">
            <w:pPr>
              <w:spacing w:after="0"/>
              <w:jc w:val="left"/>
              <w:rPr>
                <w:color w:val="000000"/>
                <w:sz w:val="18"/>
                <w:szCs w:val="22"/>
              </w:rPr>
            </w:pPr>
            <w:r w:rsidRPr="00845F0A">
              <w:rPr>
                <w:color w:val="000000"/>
                <w:sz w:val="18"/>
                <w:szCs w:val="22"/>
              </w:rPr>
              <w:t>ESF - Report an Action</w:t>
            </w:r>
          </w:p>
        </w:tc>
      </w:tr>
      <w:tr w:rsidR="00BC346C" w:rsidRPr="00845F0A" w14:paraId="3990EA09"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07"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08" w14:textId="77777777" w:rsidR="00BC346C" w:rsidRPr="00845F0A" w:rsidRDefault="00BC346C" w:rsidP="00BC346C">
            <w:pPr>
              <w:spacing w:after="0"/>
              <w:jc w:val="left"/>
              <w:rPr>
                <w:color w:val="000000"/>
                <w:sz w:val="18"/>
                <w:szCs w:val="22"/>
              </w:rPr>
            </w:pPr>
            <w:r w:rsidRPr="00845F0A">
              <w:rPr>
                <w:color w:val="000000"/>
                <w:sz w:val="18"/>
                <w:szCs w:val="22"/>
              </w:rPr>
              <w:t>FTP - server esl-data management</w:t>
            </w:r>
          </w:p>
        </w:tc>
      </w:tr>
      <w:tr w:rsidR="00BC346C" w:rsidRPr="00845F0A" w14:paraId="3990EA0C"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0A"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0B" w14:textId="77777777" w:rsidR="00BC346C" w:rsidRPr="00845F0A" w:rsidRDefault="00BC346C" w:rsidP="00BC346C">
            <w:pPr>
              <w:spacing w:after="0"/>
              <w:jc w:val="left"/>
              <w:rPr>
                <w:color w:val="000000"/>
                <w:sz w:val="18"/>
                <w:szCs w:val="22"/>
              </w:rPr>
            </w:pPr>
            <w:r w:rsidRPr="00845F0A">
              <w:rPr>
                <w:color w:val="000000"/>
                <w:sz w:val="18"/>
                <w:szCs w:val="22"/>
              </w:rPr>
              <w:t>HDW - Call HP for Support</w:t>
            </w:r>
          </w:p>
        </w:tc>
      </w:tr>
      <w:tr w:rsidR="00BC346C" w:rsidRPr="00845F0A" w14:paraId="3990EA0F"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0D"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0E" w14:textId="77777777" w:rsidR="00BC346C" w:rsidRPr="00845F0A" w:rsidRDefault="00BC346C" w:rsidP="00BC346C">
            <w:pPr>
              <w:spacing w:after="0"/>
              <w:jc w:val="left"/>
              <w:rPr>
                <w:color w:val="000000"/>
                <w:sz w:val="18"/>
                <w:szCs w:val="22"/>
              </w:rPr>
            </w:pPr>
            <w:r w:rsidRPr="00845F0A">
              <w:rPr>
                <w:color w:val="000000"/>
                <w:sz w:val="18"/>
                <w:szCs w:val="22"/>
              </w:rPr>
              <w:t>HDW - Centre VMs Restart</w:t>
            </w:r>
          </w:p>
        </w:tc>
      </w:tr>
      <w:tr w:rsidR="00BC346C" w:rsidRPr="00845F0A" w14:paraId="3990EA12"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10"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11" w14:textId="77777777" w:rsidR="00BC346C" w:rsidRPr="00845F0A" w:rsidRDefault="00BC346C" w:rsidP="00BC346C">
            <w:pPr>
              <w:spacing w:after="0"/>
              <w:jc w:val="left"/>
              <w:rPr>
                <w:color w:val="000000"/>
                <w:sz w:val="18"/>
                <w:szCs w:val="22"/>
              </w:rPr>
            </w:pPr>
            <w:r w:rsidRPr="00845F0A">
              <w:rPr>
                <w:color w:val="000000"/>
                <w:sz w:val="18"/>
                <w:szCs w:val="22"/>
              </w:rPr>
              <w:t>HDW - Centre VMs Shut Down</w:t>
            </w:r>
          </w:p>
        </w:tc>
      </w:tr>
      <w:tr w:rsidR="00BC346C" w:rsidRPr="00845F0A" w14:paraId="3990EA15"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13"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14" w14:textId="77777777" w:rsidR="00BC346C" w:rsidRPr="00845F0A" w:rsidRDefault="00BC346C" w:rsidP="00BC346C">
            <w:pPr>
              <w:spacing w:after="0"/>
              <w:jc w:val="left"/>
              <w:rPr>
                <w:color w:val="000000"/>
                <w:sz w:val="18"/>
                <w:szCs w:val="22"/>
              </w:rPr>
            </w:pPr>
            <w:r w:rsidRPr="00845F0A">
              <w:rPr>
                <w:color w:val="000000"/>
                <w:sz w:val="18"/>
                <w:szCs w:val="22"/>
              </w:rPr>
              <w:t>HDW - Centre VMs Start Up</w:t>
            </w:r>
          </w:p>
        </w:tc>
      </w:tr>
      <w:tr w:rsidR="00BC346C" w:rsidRPr="00845F0A" w14:paraId="3990EA18"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16"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17" w14:textId="77777777" w:rsidR="00BC346C" w:rsidRPr="00845F0A" w:rsidRDefault="00BC346C" w:rsidP="00BC346C">
            <w:pPr>
              <w:spacing w:after="0"/>
              <w:jc w:val="left"/>
              <w:rPr>
                <w:color w:val="000000"/>
                <w:sz w:val="18"/>
                <w:szCs w:val="22"/>
              </w:rPr>
            </w:pPr>
            <w:r w:rsidRPr="00845F0A">
              <w:rPr>
                <w:color w:val="000000"/>
                <w:sz w:val="18"/>
                <w:szCs w:val="22"/>
              </w:rPr>
              <w:t>HDW - Clean auth.log files on Centre ESXi Servers</w:t>
            </w:r>
          </w:p>
        </w:tc>
      </w:tr>
      <w:tr w:rsidR="00BC346C" w:rsidRPr="00845F0A" w14:paraId="3990EA1B"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19"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1A" w14:textId="77777777" w:rsidR="00BC346C" w:rsidRPr="00845F0A" w:rsidRDefault="00BC346C" w:rsidP="00BC346C">
            <w:pPr>
              <w:spacing w:after="0"/>
              <w:jc w:val="left"/>
              <w:rPr>
                <w:color w:val="000000"/>
                <w:sz w:val="18"/>
                <w:szCs w:val="22"/>
              </w:rPr>
            </w:pPr>
            <w:r w:rsidRPr="00845F0A">
              <w:rPr>
                <w:color w:val="000000"/>
                <w:sz w:val="18"/>
                <w:szCs w:val="22"/>
              </w:rPr>
              <w:t>HDW - Extract the Site Inventory List</w:t>
            </w:r>
          </w:p>
        </w:tc>
      </w:tr>
      <w:tr w:rsidR="00BC346C" w:rsidRPr="00845F0A" w14:paraId="3990EA1E"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1C"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1D" w14:textId="77777777" w:rsidR="00BC346C" w:rsidRPr="00845F0A" w:rsidRDefault="00BC346C" w:rsidP="00BC346C">
            <w:pPr>
              <w:spacing w:after="0"/>
              <w:jc w:val="left"/>
              <w:rPr>
                <w:color w:val="000000"/>
                <w:sz w:val="18"/>
                <w:szCs w:val="22"/>
              </w:rPr>
            </w:pPr>
            <w:r w:rsidRPr="00845F0A">
              <w:rPr>
                <w:color w:val="000000"/>
                <w:sz w:val="18"/>
                <w:szCs w:val="22"/>
              </w:rPr>
              <w:t>HDW - HP SIM Check</w:t>
            </w:r>
          </w:p>
        </w:tc>
      </w:tr>
      <w:tr w:rsidR="00BC346C" w:rsidRPr="00845F0A" w14:paraId="3990EA21"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1F"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20" w14:textId="77777777" w:rsidR="00BC346C" w:rsidRPr="00845F0A" w:rsidRDefault="00BC346C" w:rsidP="00BC346C">
            <w:pPr>
              <w:spacing w:after="0"/>
              <w:jc w:val="left"/>
              <w:rPr>
                <w:color w:val="000000"/>
                <w:sz w:val="18"/>
                <w:szCs w:val="22"/>
              </w:rPr>
            </w:pPr>
            <w:r w:rsidRPr="00845F0A">
              <w:rPr>
                <w:color w:val="000000"/>
                <w:sz w:val="18"/>
                <w:szCs w:val="22"/>
              </w:rPr>
              <w:t>HDW - Manage Hardware Anomaly</w:t>
            </w:r>
          </w:p>
        </w:tc>
      </w:tr>
      <w:tr w:rsidR="00BC346C" w:rsidRPr="00845F0A" w14:paraId="3990EA24"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22"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23" w14:textId="77777777" w:rsidR="00BC346C" w:rsidRPr="00845F0A" w:rsidRDefault="00BC346C" w:rsidP="00BC346C">
            <w:pPr>
              <w:spacing w:after="0"/>
              <w:jc w:val="left"/>
              <w:rPr>
                <w:color w:val="000000"/>
                <w:sz w:val="18"/>
                <w:szCs w:val="22"/>
              </w:rPr>
            </w:pPr>
            <w:r w:rsidRPr="00845F0A">
              <w:rPr>
                <w:color w:val="000000"/>
                <w:sz w:val="18"/>
                <w:szCs w:val="22"/>
              </w:rPr>
              <w:t>HDW - MPC Centre Power Off</w:t>
            </w:r>
          </w:p>
        </w:tc>
      </w:tr>
      <w:tr w:rsidR="00BC346C" w:rsidRPr="00845F0A" w14:paraId="3990EA27"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25"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26" w14:textId="77777777" w:rsidR="00BC346C" w:rsidRPr="00845F0A" w:rsidRDefault="00BC346C" w:rsidP="00BC346C">
            <w:pPr>
              <w:spacing w:after="0"/>
              <w:jc w:val="left"/>
              <w:rPr>
                <w:color w:val="000000"/>
                <w:sz w:val="18"/>
                <w:szCs w:val="22"/>
              </w:rPr>
            </w:pPr>
            <w:r w:rsidRPr="00845F0A">
              <w:rPr>
                <w:color w:val="000000"/>
                <w:sz w:val="18"/>
                <w:szCs w:val="22"/>
              </w:rPr>
              <w:t>HDW - MPC Centre Power On</w:t>
            </w:r>
          </w:p>
        </w:tc>
      </w:tr>
      <w:tr w:rsidR="00BC346C" w:rsidRPr="00845F0A" w14:paraId="3990EA2A"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28"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29" w14:textId="77777777" w:rsidR="00BC346C" w:rsidRPr="00845F0A" w:rsidRDefault="00BC346C" w:rsidP="00BC346C">
            <w:pPr>
              <w:spacing w:after="0"/>
              <w:jc w:val="left"/>
              <w:rPr>
                <w:color w:val="000000"/>
                <w:sz w:val="18"/>
                <w:szCs w:val="22"/>
              </w:rPr>
            </w:pPr>
            <w:r w:rsidRPr="00845F0A">
              <w:rPr>
                <w:color w:val="000000"/>
                <w:sz w:val="18"/>
                <w:szCs w:val="22"/>
              </w:rPr>
              <w:t>HDW - Racks Visual Inspection</w:t>
            </w:r>
          </w:p>
        </w:tc>
      </w:tr>
      <w:tr w:rsidR="00BC346C" w:rsidRPr="00845F0A" w14:paraId="3990EA2D"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2B"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2C" w14:textId="77777777" w:rsidR="00BC346C" w:rsidRPr="00845F0A" w:rsidRDefault="00BC346C" w:rsidP="00BC346C">
            <w:pPr>
              <w:spacing w:after="0"/>
              <w:jc w:val="left"/>
              <w:rPr>
                <w:color w:val="000000"/>
                <w:sz w:val="18"/>
                <w:szCs w:val="22"/>
              </w:rPr>
            </w:pPr>
            <w:r w:rsidRPr="00845F0A">
              <w:rPr>
                <w:color w:val="000000"/>
                <w:sz w:val="18"/>
                <w:szCs w:val="22"/>
              </w:rPr>
              <w:t>HDW - VMWare Check</w:t>
            </w:r>
          </w:p>
        </w:tc>
      </w:tr>
      <w:tr w:rsidR="00BC346C" w:rsidRPr="00845F0A" w14:paraId="3990EA30"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2E"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2F" w14:textId="77777777" w:rsidR="00BC346C" w:rsidRPr="00845F0A" w:rsidRDefault="00BC346C" w:rsidP="00BC346C">
            <w:pPr>
              <w:spacing w:after="0"/>
              <w:jc w:val="left"/>
              <w:rPr>
                <w:color w:val="000000"/>
                <w:sz w:val="18"/>
                <w:szCs w:val="22"/>
              </w:rPr>
            </w:pPr>
            <w:r w:rsidRPr="00845F0A">
              <w:rPr>
                <w:color w:val="000000"/>
                <w:sz w:val="18"/>
                <w:szCs w:val="22"/>
              </w:rPr>
              <w:t>how to add documents</w:t>
            </w:r>
          </w:p>
        </w:tc>
      </w:tr>
      <w:tr w:rsidR="00BC346C" w:rsidRPr="00845F0A" w14:paraId="3990EA33"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31"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32" w14:textId="77777777" w:rsidR="00BC346C" w:rsidRPr="00845F0A" w:rsidRDefault="00BC346C" w:rsidP="00BC346C">
            <w:pPr>
              <w:spacing w:after="0"/>
              <w:jc w:val="left"/>
              <w:rPr>
                <w:color w:val="000000"/>
                <w:sz w:val="18"/>
                <w:szCs w:val="22"/>
              </w:rPr>
            </w:pPr>
            <w:r w:rsidRPr="00845F0A">
              <w:rPr>
                <w:color w:val="000000"/>
                <w:sz w:val="18"/>
                <w:szCs w:val="22"/>
              </w:rPr>
              <w:t>How to add the needed options in your browser to work with this website</w:t>
            </w:r>
          </w:p>
        </w:tc>
      </w:tr>
      <w:tr w:rsidR="00BC346C" w:rsidRPr="00845F0A" w14:paraId="3990EA36"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34"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35" w14:textId="77777777" w:rsidR="00BC346C" w:rsidRPr="00845F0A" w:rsidRDefault="00BC346C" w:rsidP="00BC346C">
            <w:pPr>
              <w:spacing w:after="0"/>
              <w:jc w:val="left"/>
              <w:rPr>
                <w:color w:val="000000"/>
                <w:sz w:val="18"/>
                <w:szCs w:val="22"/>
              </w:rPr>
            </w:pPr>
            <w:r w:rsidRPr="00845F0A">
              <w:rPr>
                <w:color w:val="000000"/>
                <w:sz w:val="18"/>
                <w:szCs w:val="22"/>
              </w:rPr>
              <w:t>How to collect feedback on a document by WorkFlow</w:t>
            </w:r>
          </w:p>
        </w:tc>
      </w:tr>
      <w:tr w:rsidR="00BC346C" w:rsidRPr="00845F0A" w14:paraId="3990EA39"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37"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38" w14:textId="77777777" w:rsidR="00BC346C" w:rsidRPr="00845F0A" w:rsidRDefault="00BC346C" w:rsidP="00BC346C">
            <w:pPr>
              <w:spacing w:after="0"/>
              <w:jc w:val="left"/>
              <w:rPr>
                <w:color w:val="000000"/>
                <w:sz w:val="18"/>
                <w:szCs w:val="22"/>
              </w:rPr>
            </w:pPr>
            <w:r w:rsidRPr="00845F0A">
              <w:rPr>
                <w:color w:val="000000"/>
                <w:sz w:val="18"/>
                <w:szCs w:val="22"/>
              </w:rPr>
              <w:t>How to complete or modify properties</w:t>
            </w:r>
          </w:p>
        </w:tc>
      </w:tr>
      <w:tr w:rsidR="00BC346C" w:rsidRPr="00845F0A" w14:paraId="3990EA3C"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3A"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3B" w14:textId="77777777" w:rsidR="00BC346C" w:rsidRPr="00845F0A" w:rsidRDefault="00BC346C" w:rsidP="00BC346C">
            <w:pPr>
              <w:spacing w:after="0"/>
              <w:jc w:val="left"/>
              <w:rPr>
                <w:color w:val="000000"/>
                <w:sz w:val="18"/>
                <w:szCs w:val="22"/>
              </w:rPr>
            </w:pPr>
            <w:r w:rsidRPr="00845F0A">
              <w:rPr>
                <w:color w:val="000000"/>
                <w:sz w:val="18"/>
                <w:szCs w:val="22"/>
              </w:rPr>
              <w:t>how to complete or modify properties</w:t>
            </w:r>
          </w:p>
        </w:tc>
      </w:tr>
      <w:tr w:rsidR="00BC346C" w:rsidRPr="00845F0A" w14:paraId="3990EA3F"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3D"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3E" w14:textId="77777777" w:rsidR="00BC346C" w:rsidRPr="00845F0A" w:rsidRDefault="00BC346C" w:rsidP="00BC346C">
            <w:pPr>
              <w:spacing w:after="0"/>
              <w:jc w:val="left"/>
              <w:rPr>
                <w:color w:val="000000"/>
                <w:sz w:val="18"/>
                <w:szCs w:val="22"/>
              </w:rPr>
            </w:pPr>
            <w:r w:rsidRPr="00845F0A">
              <w:rPr>
                <w:color w:val="000000"/>
                <w:sz w:val="18"/>
                <w:szCs w:val="22"/>
              </w:rPr>
              <w:t>How to create a document</w:t>
            </w:r>
          </w:p>
        </w:tc>
      </w:tr>
      <w:tr w:rsidR="00BC346C" w:rsidRPr="00845F0A" w14:paraId="3990EA42"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40"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41" w14:textId="77777777" w:rsidR="00BC346C" w:rsidRPr="00845F0A" w:rsidRDefault="00BC346C" w:rsidP="00BC346C">
            <w:pPr>
              <w:spacing w:after="0"/>
              <w:jc w:val="left"/>
              <w:rPr>
                <w:color w:val="000000"/>
                <w:sz w:val="18"/>
                <w:szCs w:val="22"/>
              </w:rPr>
            </w:pPr>
            <w:r w:rsidRPr="00845F0A">
              <w:rPr>
                <w:color w:val="000000"/>
                <w:sz w:val="18"/>
                <w:szCs w:val="22"/>
              </w:rPr>
              <w:t>How to create, add and find contact</w:t>
            </w:r>
          </w:p>
        </w:tc>
      </w:tr>
      <w:tr w:rsidR="00BC346C" w:rsidRPr="00845F0A" w14:paraId="3990EA45"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43"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44" w14:textId="77777777" w:rsidR="00BC346C" w:rsidRPr="00845F0A" w:rsidRDefault="00BC346C" w:rsidP="00BC346C">
            <w:pPr>
              <w:spacing w:after="0"/>
              <w:jc w:val="left"/>
              <w:rPr>
                <w:color w:val="000000"/>
                <w:sz w:val="18"/>
                <w:szCs w:val="22"/>
              </w:rPr>
            </w:pPr>
            <w:r w:rsidRPr="00845F0A">
              <w:rPr>
                <w:color w:val="000000"/>
                <w:sz w:val="18"/>
                <w:szCs w:val="22"/>
              </w:rPr>
              <w:t>How to select a language</w:t>
            </w:r>
          </w:p>
        </w:tc>
      </w:tr>
      <w:tr w:rsidR="00BC346C" w:rsidRPr="00845F0A" w14:paraId="3990EA48"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46"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47" w14:textId="77777777" w:rsidR="00BC346C" w:rsidRPr="00845F0A" w:rsidRDefault="00BC346C" w:rsidP="00BC346C">
            <w:pPr>
              <w:spacing w:after="0"/>
              <w:jc w:val="left"/>
              <w:rPr>
                <w:color w:val="000000"/>
                <w:sz w:val="18"/>
                <w:szCs w:val="22"/>
              </w:rPr>
            </w:pPr>
            <w:r w:rsidRPr="00845F0A">
              <w:rPr>
                <w:color w:val="000000"/>
                <w:sz w:val="18"/>
                <w:szCs w:val="22"/>
              </w:rPr>
              <w:t>How to share information about operation and maintenance</w:t>
            </w:r>
          </w:p>
        </w:tc>
      </w:tr>
      <w:tr w:rsidR="00BC346C" w:rsidRPr="00845F0A" w14:paraId="3990EA4B"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49"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4A" w14:textId="77777777" w:rsidR="00BC346C" w:rsidRPr="00845F0A" w:rsidRDefault="00BC346C" w:rsidP="00BC346C">
            <w:pPr>
              <w:spacing w:after="0"/>
              <w:jc w:val="left"/>
              <w:rPr>
                <w:color w:val="000000"/>
                <w:sz w:val="18"/>
                <w:szCs w:val="22"/>
              </w:rPr>
            </w:pPr>
            <w:r w:rsidRPr="00845F0A">
              <w:rPr>
                <w:color w:val="000000"/>
                <w:sz w:val="18"/>
                <w:szCs w:val="22"/>
              </w:rPr>
              <w:t>How to use a calendar</w:t>
            </w:r>
          </w:p>
        </w:tc>
      </w:tr>
      <w:tr w:rsidR="00BC346C" w:rsidRPr="00845F0A" w14:paraId="3990EA4E"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4C"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4D" w14:textId="77777777" w:rsidR="00BC346C" w:rsidRPr="00845F0A" w:rsidRDefault="00BC346C" w:rsidP="00BC346C">
            <w:pPr>
              <w:spacing w:after="0"/>
              <w:jc w:val="left"/>
              <w:rPr>
                <w:color w:val="000000"/>
                <w:sz w:val="18"/>
                <w:szCs w:val="22"/>
              </w:rPr>
            </w:pPr>
            <w:r w:rsidRPr="00845F0A">
              <w:rPr>
                <w:color w:val="000000"/>
                <w:sz w:val="18"/>
                <w:szCs w:val="22"/>
              </w:rPr>
              <w:t>How to validate a document by WorkFlow</w:t>
            </w:r>
          </w:p>
        </w:tc>
      </w:tr>
      <w:tr w:rsidR="00BC346C" w:rsidRPr="00845F0A" w14:paraId="3990EA51"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4F" w14:textId="77777777" w:rsidR="00BC346C" w:rsidRPr="00845F0A" w:rsidRDefault="00BC346C" w:rsidP="00BC346C">
            <w:pPr>
              <w:spacing w:after="0"/>
              <w:jc w:val="left"/>
              <w:rPr>
                <w:color w:val="000000"/>
                <w:sz w:val="18"/>
                <w:szCs w:val="22"/>
              </w:rPr>
            </w:pPr>
            <w:r w:rsidRPr="00845F0A">
              <w:rPr>
                <w:color w:val="000000"/>
                <w:sz w:val="18"/>
                <w:szCs w:val="22"/>
              </w:rPr>
              <w:t>ARESYS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50" w14:textId="77777777" w:rsidR="00BC346C" w:rsidRPr="00845F0A" w:rsidRDefault="00BC346C" w:rsidP="00BC346C">
            <w:pPr>
              <w:spacing w:after="0"/>
              <w:jc w:val="left"/>
              <w:rPr>
                <w:color w:val="000000"/>
                <w:sz w:val="18"/>
                <w:szCs w:val="22"/>
              </w:rPr>
            </w:pPr>
            <w:r w:rsidRPr="00845F0A">
              <w:rPr>
                <w:color w:val="000000"/>
                <w:sz w:val="18"/>
                <w:szCs w:val="22"/>
              </w:rPr>
              <w:t>IPF - Compilation</w:t>
            </w:r>
          </w:p>
        </w:tc>
      </w:tr>
      <w:tr w:rsidR="00BC346C" w:rsidRPr="00845F0A" w14:paraId="3990EA54"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52" w14:textId="77777777" w:rsidR="00BC346C" w:rsidRPr="00845F0A" w:rsidRDefault="00BC346C" w:rsidP="00BC346C">
            <w:pPr>
              <w:spacing w:after="0"/>
              <w:jc w:val="left"/>
              <w:rPr>
                <w:color w:val="000000"/>
                <w:sz w:val="18"/>
                <w:szCs w:val="22"/>
              </w:rPr>
            </w:pPr>
            <w:r w:rsidRPr="00845F0A">
              <w:rPr>
                <w:color w:val="000000"/>
                <w:sz w:val="18"/>
                <w:szCs w:val="22"/>
              </w:rPr>
              <w:lastRenderedPageBreak/>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53" w14:textId="77777777" w:rsidR="00BC346C" w:rsidRPr="00845F0A" w:rsidRDefault="00BC346C" w:rsidP="00BC346C">
            <w:pPr>
              <w:spacing w:after="0"/>
              <w:jc w:val="left"/>
              <w:rPr>
                <w:color w:val="000000"/>
                <w:sz w:val="18"/>
                <w:szCs w:val="22"/>
              </w:rPr>
            </w:pPr>
            <w:r w:rsidRPr="00845F0A">
              <w:rPr>
                <w:color w:val="000000"/>
                <w:sz w:val="18"/>
                <w:szCs w:val="22"/>
              </w:rPr>
              <w:t>IPF – Process Transponder Data</w:t>
            </w:r>
          </w:p>
        </w:tc>
      </w:tr>
      <w:tr w:rsidR="00BC346C" w:rsidRPr="00845F0A" w14:paraId="3990EA57"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55"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56" w14:textId="77777777" w:rsidR="00BC346C" w:rsidRPr="00845F0A" w:rsidRDefault="00BC346C" w:rsidP="00BC346C">
            <w:pPr>
              <w:spacing w:after="0"/>
              <w:jc w:val="left"/>
              <w:rPr>
                <w:color w:val="000000"/>
                <w:sz w:val="18"/>
                <w:szCs w:val="22"/>
              </w:rPr>
            </w:pPr>
            <w:r w:rsidRPr="00845F0A">
              <w:rPr>
                <w:color w:val="000000"/>
                <w:sz w:val="18"/>
                <w:szCs w:val="22"/>
              </w:rPr>
              <w:t>IPF – Processing of Elevation Notch Products</w:t>
            </w:r>
          </w:p>
        </w:tc>
      </w:tr>
      <w:tr w:rsidR="00BC346C" w:rsidRPr="00845F0A" w14:paraId="3990EA5A"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58"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59" w14:textId="77777777" w:rsidR="00BC346C" w:rsidRPr="00845F0A" w:rsidRDefault="00BC346C" w:rsidP="00BC346C">
            <w:pPr>
              <w:spacing w:after="0"/>
              <w:jc w:val="left"/>
              <w:rPr>
                <w:color w:val="000000"/>
                <w:sz w:val="18"/>
                <w:szCs w:val="22"/>
              </w:rPr>
            </w:pPr>
            <w:r w:rsidRPr="00845F0A">
              <w:rPr>
                <w:color w:val="000000"/>
                <w:sz w:val="18"/>
                <w:szCs w:val="22"/>
              </w:rPr>
              <w:t>IPF - Run the S-1 IPF</w:t>
            </w:r>
          </w:p>
        </w:tc>
      </w:tr>
      <w:tr w:rsidR="00BC346C" w:rsidRPr="00845F0A" w14:paraId="3990EA5D"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5B"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5C" w14:textId="77777777" w:rsidR="00BC346C" w:rsidRPr="00845F0A" w:rsidRDefault="00BC346C" w:rsidP="00BC346C">
            <w:pPr>
              <w:spacing w:after="0"/>
              <w:jc w:val="left"/>
              <w:rPr>
                <w:color w:val="000000"/>
                <w:sz w:val="18"/>
                <w:szCs w:val="22"/>
              </w:rPr>
            </w:pPr>
            <w:r w:rsidRPr="00845F0A">
              <w:rPr>
                <w:color w:val="000000"/>
                <w:sz w:val="18"/>
                <w:szCs w:val="22"/>
              </w:rPr>
              <w:t>IPF</w:t>
            </w:r>
            <w:r w:rsidR="001F476C" w:rsidRPr="00845F0A">
              <w:rPr>
                <w:color w:val="000000"/>
                <w:sz w:val="18"/>
                <w:szCs w:val="22"/>
              </w:rPr>
              <w:t xml:space="preserve"> </w:t>
            </w:r>
            <w:r w:rsidRPr="00845F0A">
              <w:rPr>
                <w:color w:val="000000"/>
                <w:sz w:val="18"/>
                <w:szCs w:val="22"/>
              </w:rPr>
              <w:t>-</w:t>
            </w:r>
            <w:r w:rsidR="001F476C" w:rsidRPr="00845F0A">
              <w:rPr>
                <w:color w:val="000000"/>
                <w:sz w:val="18"/>
                <w:szCs w:val="22"/>
              </w:rPr>
              <w:t xml:space="preserve"> </w:t>
            </w:r>
            <w:r w:rsidRPr="00845F0A">
              <w:rPr>
                <w:color w:val="000000"/>
                <w:sz w:val="18"/>
                <w:szCs w:val="22"/>
              </w:rPr>
              <w:t>LOP Delivery Procedure</w:t>
            </w:r>
          </w:p>
        </w:tc>
      </w:tr>
      <w:tr w:rsidR="00BC346C" w:rsidRPr="00845F0A" w14:paraId="3990EA60"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5E"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5F" w14:textId="77777777" w:rsidR="00BC346C" w:rsidRPr="00845F0A" w:rsidRDefault="00BC346C" w:rsidP="00BC346C">
            <w:pPr>
              <w:spacing w:after="0"/>
              <w:jc w:val="left"/>
              <w:rPr>
                <w:color w:val="000000"/>
                <w:sz w:val="18"/>
                <w:szCs w:val="22"/>
              </w:rPr>
            </w:pPr>
            <w:r w:rsidRPr="00845F0A">
              <w:rPr>
                <w:color w:val="000000"/>
                <w:sz w:val="18"/>
                <w:szCs w:val="22"/>
              </w:rPr>
              <w:t>IPF</w:t>
            </w:r>
            <w:r w:rsidR="001F476C" w:rsidRPr="00845F0A">
              <w:rPr>
                <w:color w:val="000000"/>
                <w:sz w:val="18"/>
                <w:szCs w:val="22"/>
              </w:rPr>
              <w:t xml:space="preserve"> </w:t>
            </w:r>
            <w:r w:rsidRPr="00845F0A">
              <w:rPr>
                <w:color w:val="000000"/>
                <w:sz w:val="18"/>
                <w:szCs w:val="22"/>
              </w:rPr>
              <w:t>-</w:t>
            </w:r>
            <w:r w:rsidR="001F476C" w:rsidRPr="00845F0A">
              <w:rPr>
                <w:color w:val="000000"/>
                <w:sz w:val="18"/>
                <w:szCs w:val="22"/>
              </w:rPr>
              <w:t xml:space="preserve"> </w:t>
            </w:r>
            <w:r w:rsidRPr="00845F0A">
              <w:rPr>
                <w:color w:val="000000"/>
                <w:sz w:val="18"/>
                <w:szCs w:val="22"/>
              </w:rPr>
              <w:t>Open an Issue on Data and IPF</w:t>
            </w:r>
          </w:p>
        </w:tc>
      </w:tr>
      <w:tr w:rsidR="00BC346C" w:rsidRPr="00845F0A" w14:paraId="3990EA63"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61"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62" w14:textId="77777777" w:rsidR="00BC346C" w:rsidRPr="00845F0A" w:rsidRDefault="00BC346C" w:rsidP="00BC346C">
            <w:pPr>
              <w:spacing w:after="0"/>
              <w:jc w:val="left"/>
              <w:rPr>
                <w:color w:val="000000"/>
                <w:sz w:val="18"/>
                <w:szCs w:val="22"/>
              </w:rPr>
            </w:pPr>
            <w:r w:rsidRPr="00845F0A">
              <w:rPr>
                <w:color w:val="000000"/>
                <w:sz w:val="18"/>
                <w:szCs w:val="22"/>
              </w:rPr>
              <w:t>MGMT - First level anomaly reporting</w:t>
            </w:r>
          </w:p>
        </w:tc>
      </w:tr>
      <w:tr w:rsidR="00BC346C" w:rsidRPr="00845F0A" w14:paraId="3990EA66"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64"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65" w14:textId="77777777" w:rsidR="00BC346C" w:rsidRPr="00845F0A" w:rsidRDefault="00BC346C" w:rsidP="00BC346C">
            <w:pPr>
              <w:spacing w:after="0"/>
              <w:jc w:val="left"/>
              <w:rPr>
                <w:color w:val="000000"/>
                <w:sz w:val="18"/>
                <w:szCs w:val="22"/>
              </w:rPr>
            </w:pPr>
            <w:r w:rsidRPr="00845F0A">
              <w:rPr>
                <w:color w:val="000000"/>
                <w:sz w:val="18"/>
                <w:szCs w:val="22"/>
              </w:rPr>
              <w:t xml:space="preserve">MGMT – Tracking of planned maintenance </w:t>
            </w:r>
          </w:p>
        </w:tc>
      </w:tr>
      <w:tr w:rsidR="00BC346C" w:rsidRPr="00845F0A" w14:paraId="3990EA69"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67"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68" w14:textId="77777777" w:rsidR="00BC346C" w:rsidRPr="00845F0A" w:rsidRDefault="00BC346C" w:rsidP="00BC346C">
            <w:pPr>
              <w:spacing w:after="0"/>
              <w:jc w:val="left"/>
              <w:rPr>
                <w:color w:val="000000"/>
                <w:sz w:val="18"/>
                <w:szCs w:val="22"/>
              </w:rPr>
            </w:pPr>
            <w:r w:rsidRPr="00845F0A">
              <w:rPr>
                <w:color w:val="000000"/>
                <w:sz w:val="18"/>
                <w:szCs w:val="22"/>
              </w:rPr>
              <w:t>MGMT-ARB Management</w:t>
            </w:r>
          </w:p>
        </w:tc>
      </w:tr>
      <w:tr w:rsidR="00BC346C" w:rsidRPr="00845F0A" w14:paraId="3990EA6C"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6A"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6B" w14:textId="77777777" w:rsidR="00BC346C" w:rsidRPr="00845F0A" w:rsidRDefault="00BC346C" w:rsidP="00BC346C">
            <w:pPr>
              <w:spacing w:after="0"/>
              <w:jc w:val="left"/>
              <w:rPr>
                <w:color w:val="000000"/>
                <w:sz w:val="18"/>
                <w:szCs w:val="22"/>
              </w:rPr>
            </w:pPr>
            <w:r w:rsidRPr="00845F0A">
              <w:rPr>
                <w:color w:val="000000"/>
                <w:sz w:val="18"/>
                <w:szCs w:val="22"/>
              </w:rPr>
              <w:t>MGMT-How to provide the MPC Daily or Weekly Report</w:t>
            </w:r>
          </w:p>
        </w:tc>
      </w:tr>
      <w:tr w:rsidR="00BC346C" w:rsidRPr="00845F0A" w14:paraId="3990EA6F"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6D"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6E" w14:textId="77777777" w:rsidR="00BC346C" w:rsidRPr="00845F0A" w:rsidRDefault="00BC346C" w:rsidP="00BC346C">
            <w:pPr>
              <w:spacing w:after="0"/>
              <w:jc w:val="left"/>
              <w:rPr>
                <w:color w:val="000000"/>
                <w:sz w:val="18"/>
                <w:szCs w:val="22"/>
              </w:rPr>
            </w:pPr>
            <w:r w:rsidRPr="00845F0A">
              <w:rPr>
                <w:color w:val="000000"/>
                <w:sz w:val="18"/>
                <w:szCs w:val="22"/>
              </w:rPr>
              <w:t>OQC - Manage_workflow_through_Amalfi</w:t>
            </w:r>
          </w:p>
        </w:tc>
      </w:tr>
      <w:tr w:rsidR="00BC346C" w:rsidRPr="00845F0A" w14:paraId="3990EA72"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70"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71" w14:textId="77777777" w:rsidR="00BC346C" w:rsidRPr="00845F0A" w:rsidRDefault="00BC346C" w:rsidP="00BC346C">
            <w:pPr>
              <w:spacing w:after="0"/>
              <w:jc w:val="left"/>
              <w:rPr>
                <w:color w:val="000000"/>
                <w:sz w:val="18"/>
                <w:szCs w:val="22"/>
              </w:rPr>
            </w:pPr>
            <w:r w:rsidRPr="00845F0A">
              <w:rPr>
                <w:color w:val="000000"/>
                <w:sz w:val="18"/>
                <w:szCs w:val="22"/>
              </w:rPr>
              <w:t>QCS -  Monitor QC workflow through Task-Scheduler</w:t>
            </w:r>
          </w:p>
        </w:tc>
      </w:tr>
      <w:tr w:rsidR="00BC346C" w:rsidRPr="00845F0A" w14:paraId="3990EA75"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73"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74" w14:textId="77777777" w:rsidR="00BC346C" w:rsidRPr="00845F0A" w:rsidRDefault="00BC346C" w:rsidP="00BC346C">
            <w:pPr>
              <w:spacing w:after="0"/>
              <w:jc w:val="left"/>
              <w:rPr>
                <w:color w:val="000000"/>
                <w:sz w:val="18"/>
                <w:szCs w:val="22"/>
              </w:rPr>
            </w:pPr>
            <w:r w:rsidRPr="00845F0A">
              <w:rPr>
                <w:color w:val="000000"/>
                <w:sz w:val="18"/>
                <w:szCs w:val="22"/>
              </w:rPr>
              <w:t>QCS - Check Daily Report</w:t>
            </w:r>
          </w:p>
        </w:tc>
      </w:tr>
      <w:tr w:rsidR="00BC346C" w:rsidRPr="00845F0A" w14:paraId="3990EA78"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76"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77" w14:textId="77777777" w:rsidR="00BC346C" w:rsidRPr="00845F0A" w:rsidRDefault="00BC346C" w:rsidP="00BC346C">
            <w:pPr>
              <w:spacing w:after="0"/>
              <w:jc w:val="left"/>
              <w:rPr>
                <w:color w:val="000000"/>
                <w:sz w:val="18"/>
                <w:szCs w:val="22"/>
              </w:rPr>
            </w:pPr>
            <w:r w:rsidRPr="00845F0A">
              <w:rPr>
                <w:color w:val="000000"/>
                <w:sz w:val="18"/>
                <w:szCs w:val="22"/>
              </w:rPr>
              <w:t>QCS - Manage Acquisition Plan</w:t>
            </w:r>
          </w:p>
        </w:tc>
      </w:tr>
      <w:tr w:rsidR="00BC346C" w:rsidRPr="00845F0A" w14:paraId="3990EA7B"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79"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7A" w14:textId="77777777" w:rsidR="00BC346C" w:rsidRPr="00845F0A" w:rsidRDefault="00BC346C" w:rsidP="00BC346C">
            <w:pPr>
              <w:spacing w:after="0"/>
              <w:jc w:val="left"/>
              <w:rPr>
                <w:color w:val="000000"/>
                <w:sz w:val="18"/>
                <w:szCs w:val="22"/>
              </w:rPr>
            </w:pPr>
            <w:r w:rsidRPr="00845F0A">
              <w:rPr>
                <w:color w:val="000000"/>
                <w:sz w:val="18"/>
                <w:szCs w:val="22"/>
              </w:rPr>
              <w:t>QCSS - ADF Endorsement</w:t>
            </w:r>
          </w:p>
        </w:tc>
      </w:tr>
      <w:tr w:rsidR="00BC346C" w:rsidRPr="00845F0A" w14:paraId="3990EA7E"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7C"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7D" w14:textId="77777777" w:rsidR="00BC346C" w:rsidRPr="00845F0A" w:rsidRDefault="00BC346C" w:rsidP="00BC346C">
            <w:pPr>
              <w:spacing w:after="0"/>
              <w:jc w:val="left"/>
              <w:rPr>
                <w:color w:val="000000"/>
                <w:sz w:val="18"/>
                <w:szCs w:val="22"/>
              </w:rPr>
            </w:pPr>
            <w:r w:rsidRPr="00845F0A">
              <w:rPr>
                <w:color w:val="000000"/>
                <w:sz w:val="18"/>
                <w:szCs w:val="22"/>
              </w:rPr>
              <w:t>SINBAD Download a product</w:t>
            </w:r>
          </w:p>
        </w:tc>
      </w:tr>
      <w:tr w:rsidR="00BC346C" w:rsidRPr="00845F0A" w14:paraId="3990EA81"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DBE5F1" w:fill="DBE5F1"/>
            <w:noWrap/>
            <w:vAlign w:val="bottom"/>
            <w:hideMark/>
          </w:tcPr>
          <w:p w14:paraId="3990EA7F"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DBE5F1" w:fill="DBE5F1"/>
            <w:noWrap/>
            <w:vAlign w:val="bottom"/>
            <w:hideMark/>
          </w:tcPr>
          <w:p w14:paraId="3990EA80" w14:textId="77777777" w:rsidR="00BC346C" w:rsidRPr="00845F0A" w:rsidRDefault="00BC346C" w:rsidP="00BC346C">
            <w:pPr>
              <w:spacing w:after="0"/>
              <w:jc w:val="left"/>
              <w:rPr>
                <w:color w:val="000000"/>
                <w:sz w:val="18"/>
                <w:szCs w:val="22"/>
              </w:rPr>
            </w:pPr>
            <w:r w:rsidRPr="00845F0A">
              <w:rPr>
                <w:color w:val="000000"/>
                <w:sz w:val="18"/>
                <w:szCs w:val="22"/>
              </w:rPr>
              <w:t>SYS - Reset_Password</w:t>
            </w:r>
          </w:p>
        </w:tc>
      </w:tr>
      <w:tr w:rsidR="00BC346C" w:rsidRPr="00845F0A" w14:paraId="3990EA84" w14:textId="77777777" w:rsidTr="00BC346C">
        <w:trPr>
          <w:trHeight w:val="300"/>
        </w:trPr>
        <w:tc>
          <w:tcPr>
            <w:tcW w:w="1240" w:type="dxa"/>
            <w:tcBorders>
              <w:top w:val="nil"/>
              <w:left w:val="single" w:sz="4" w:space="0" w:color="FFFFFF"/>
              <w:bottom w:val="single" w:sz="4" w:space="0" w:color="FFFFFF"/>
              <w:right w:val="single" w:sz="4" w:space="0" w:color="FFFFFF"/>
            </w:tcBorders>
            <w:shd w:val="clear" w:color="B8CCE4" w:fill="B8CCE4"/>
            <w:noWrap/>
            <w:vAlign w:val="bottom"/>
            <w:hideMark/>
          </w:tcPr>
          <w:p w14:paraId="3990EA82"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single" w:sz="4" w:space="0" w:color="FFFFFF"/>
              <w:right w:val="single" w:sz="4" w:space="0" w:color="FFFFFF"/>
            </w:tcBorders>
            <w:shd w:val="clear" w:color="B8CCE4" w:fill="B8CCE4"/>
            <w:noWrap/>
            <w:vAlign w:val="bottom"/>
            <w:hideMark/>
          </w:tcPr>
          <w:p w14:paraId="3990EA83" w14:textId="77777777" w:rsidR="00BC346C" w:rsidRPr="00845F0A" w:rsidRDefault="00BC346C" w:rsidP="00BC346C">
            <w:pPr>
              <w:spacing w:after="0"/>
              <w:jc w:val="left"/>
              <w:rPr>
                <w:color w:val="000000"/>
                <w:sz w:val="18"/>
                <w:szCs w:val="22"/>
              </w:rPr>
            </w:pPr>
            <w:r w:rsidRPr="00845F0A">
              <w:rPr>
                <w:color w:val="000000"/>
                <w:sz w:val="18"/>
                <w:szCs w:val="22"/>
              </w:rPr>
              <w:t>WAN – Contact T-Systems</w:t>
            </w:r>
          </w:p>
        </w:tc>
      </w:tr>
      <w:tr w:rsidR="00BC346C" w:rsidRPr="00845F0A" w14:paraId="3990EA87" w14:textId="77777777" w:rsidTr="00BC346C">
        <w:trPr>
          <w:trHeight w:val="300"/>
        </w:trPr>
        <w:tc>
          <w:tcPr>
            <w:tcW w:w="1240" w:type="dxa"/>
            <w:tcBorders>
              <w:top w:val="nil"/>
              <w:left w:val="single" w:sz="4" w:space="0" w:color="FFFFFF"/>
              <w:bottom w:val="nil"/>
              <w:right w:val="single" w:sz="4" w:space="0" w:color="FFFFFF"/>
            </w:tcBorders>
            <w:shd w:val="clear" w:color="DBE5F1" w:fill="DBE5F1"/>
            <w:noWrap/>
            <w:vAlign w:val="bottom"/>
            <w:hideMark/>
          </w:tcPr>
          <w:p w14:paraId="3990EA85" w14:textId="77777777" w:rsidR="00BC346C" w:rsidRPr="00845F0A" w:rsidRDefault="00BC346C" w:rsidP="00BC346C">
            <w:pPr>
              <w:spacing w:after="0"/>
              <w:jc w:val="left"/>
              <w:rPr>
                <w:color w:val="000000"/>
                <w:sz w:val="18"/>
                <w:szCs w:val="22"/>
              </w:rPr>
            </w:pPr>
            <w:r w:rsidRPr="00845F0A">
              <w:rPr>
                <w:color w:val="000000"/>
                <w:sz w:val="18"/>
                <w:szCs w:val="22"/>
              </w:rPr>
              <w:t>CLS</w:t>
            </w:r>
          </w:p>
        </w:tc>
        <w:tc>
          <w:tcPr>
            <w:tcW w:w="8440" w:type="dxa"/>
            <w:tcBorders>
              <w:top w:val="nil"/>
              <w:left w:val="nil"/>
              <w:bottom w:val="nil"/>
              <w:right w:val="single" w:sz="4" w:space="0" w:color="FFFFFF"/>
            </w:tcBorders>
            <w:shd w:val="clear" w:color="DBE5F1" w:fill="DBE5F1"/>
            <w:noWrap/>
            <w:vAlign w:val="bottom"/>
            <w:hideMark/>
          </w:tcPr>
          <w:p w14:paraId="3990EA86" w14:textId="77777777" w:rsidR="00BC346C" w:rsidRPr="00845F0A" w:rsidRDefault="00BC346C" w:rsidP="00BC346C">
            <w:pPr>
              <w:spacing w:after="0"/>
              <w:jc w:val="left"/>
              <w:rPr>
                <w:color w:val="000000"/>
                <w:sz w:val="18"/>
                <w:szCs w:val="22"/>
              </w:rPr>
            </w:pPr>
            <w:r w:rsidRPr="00845F0A">
              <w:rPr>
                <w:color w:val="000000"/>
                <w:sz w:val="18"/>
                <w:szCs w:val="22"/>
              </w:rPr>
              <w:t>WAN - Power Down</w:t>
            </w:r>
          </w:p>
        </w:tc>
      </w:tr>
      <w:tr w:rsidR="00BC346C" w:rsidRPr="00845F0A" w14:paraId="3990EA8A" w14:textId="77777777" w:rsidTr="00BC346C">
        <w:trPr>
          <w:trHeight w:val="300"/>
        </w:trPr>
        <w:tc>
          <w:tcPr>
            <w:tcW w:w="1240" w:type="dxa"/>
            <w:tcBorders>
              <w:top w:val="nil"/>
              <w:left w:val="nil"/>
              <w:bottom w:val="nil"/>
              <w:right w:val="nil"/>
            </w:tcBorders>
            <w:shd w:val="clear" w:color="auto" w:fill="auto"/>
            <w:noWrap/>
            <w:vAlign w:val="bottom"/>
            <w:hideMark/>
          </w:tcPr>
          <w:p w14:paraId="3990EA88" w14:textId="77777777" w:rsidR="00BC346C" w:rsidRPr="00845F0A" w:rsidRDefault="00BC346C" w:rsidP="00BC346C">
            <w:pPr>
              <w:spacing w:after="0"/>
              <w:jc w:val="left"/>
              <w:rPr>
                <w:color w:val="000000"/>
                <w:sz w:val="22"/>
                <w:szCs w:val="22"/>
                <w:lang w:val="fr-FR"/>
              </w:rPr>
            </w:pPr>
          </w:p>
        </w:tc>
        <w:tc>
          <w:tcPr>
            <w:tcW w:w="8440" w:type="dxa"/>
            <w:tcBorders>
              <w:top w:val="nil"/>
              <w:left w:val="nil"/>
              <w:bottom w:val="nil"/>
              <w:right w:val="nil"/>
            </w:tcBorders>
            <w:shd w:val="clear" w:color="auto" w:fill="auto"/>
            <w:noWrap/>
            <w:vAlign w:val="bottom"/>
            <w:hideMark/>
          </w:tcPr>
          <w:p w14:paraId="3990EA89" w14:textId="77777777" w:rsidR="00BC346C" w:rsidRPr="00845F0A" w:rsidRDefault="00BC346C" w:rsidP="00D46B59">
            <w:pPr>
              <w:keepNext/>
              <w:spacing w:after="0"/>
              <w:jc w:val="left"/>
              <w:rPr>
                <w:color w:val="000000"/>
                <w:sz w:val="22"/>
                <w:szCs w:val="22"/>
                <w:lang w:val="fr-FR"/>
              </w:rPr>
            </w:pPr>
          </w:p>
        </w:tc>
      </w:tr>
    </w:tbl>
    <w:p w14:paraId="3990EA8B" w14:textId="77777777" w:rsidR="00D46B59" w:rsidRDefault="00D46B59">
      <w:pPr>
        <w:pStyle w:val="Caption"/>
      </w:pPr>
      <w:bookmarkStart w:id="854" w:name="_Toc398190140"/>
      <w:bookmarkStart w:id="855" w:name="_Toc400445960"/>
      <w:r>
        <w:t xml:space="preserve">Table </w:t>
      </w:r>
      <w:r w:rsidR="004524AF">
        <w:fldChar w:fldCharType="begin"/>
      </w:r>
      <w:r w:rsidR="00F13B47">
        <w:instrText xml:space="preserve"> SEQ Table \* ARABIC </w:instrText>
      </w:r>
      <w:r w:rsidR="004524AF">
        <w:fldChar w:fldCharType="separate"/>
      </w:r>
      <w:r w:rsidR="00FC791C">
        <w:rPr>
          <w:noProof/>
        </w:rPr>
        <w:t>37</w:t>
      </w:r>
      <w:r w:rsidR="004524AF">
        <w:rPr>
          <w:noProof/>
        </w:rPr>
        <w:fldChar w:fldCharType="end"/>
      </w:r>
      <w:r>
        <w:t xml:space="preserve"> :</w:t>
      </w:r>
      <w:r w:rsidR="00832A45">
        <w:t xml:space="preserve"> </w:t>
      </w:r>
      <w:r w:rsidR="007E3FF7">
        <w:t>MPC Procedures</w:t>
      </w:r>
      <w:bookmarkEnd w:id="854"/>
      <w:bookmarkEnd w:id="855"/>
    </w:p>
    <w:p w14:paraId="3990EA8C" w14:textId="77777777" w:rsidR="00BC346C" w:rsidRPr="00BC346C" w:rsidRDefault="00BC346C" w:rsidP="00BC346C">
      <w:pPr>
        <w:tabs>
          <w:tab w:val="left" w:pos="1297"/>
        </w:tabs>
        <w:spacing w:after="0"/>
        <w:ind w:left="57"/>
        <w:jc w:val="left"/>
        <w:rPr>
          <w:rFonts w:ascii="Calibri" w:hAnsi="Calibri"/>
          <w:color w:val="000000"/>
          <w:sz w:val="22"/>
          <w:szCs w:val="22"/>
        </w:rPr>
      </w:pPr>
      <w:r w:rsidRPr="00BC346C">
        <w:rPr>
          <w:rFonts w:ascii="Calibri" w:hAnsi="Calibri"/>
          <w:color w:val="000000"/>
          <w:sz w:val="22"/>
          <w:szCs w:val="22"/>
        </w:rPr>
        <w:t>Daily checks are done via the MPC-S1 Daily Check-list.xls</w:t>
      </w:r>
    </w:p>
    <w:p w14:paraId="3990EA8D" w14:textId="77777777" w:rsidR="00BC346C" w:rsidRPr="00BC346C" w:rsidRDefault="00BC346C" w:rsidP="00BC346C">
      <w:pPr>
        <w:tabs>
          <w:tab w:val="left" w:pos="1297"/>
        </w:tabs>
        <w:spacing w:after="0"/>
        <w:ind w:left="57"/>
        <w:jc w:val="left"/>
        <w:rPr>
          <w:rFonts w:ascii="Calibri" w:hAnsi="Calibri"/>
          <w:color w:val="000000"/>
          <w:sz w:val="22"/>
          <w:szCs w:val="22"/>
        </w:rPr>
      </w:pPr>
      <w:r w:rsidRPr="00BC346C">
        <w:rPr>
          <w:rFonts w:ascii="Calibri" w:hAnsi="Calibri"/>
          <w:color w:val="000000"/>
          <w:sz w:val="22"/>
          <w:szCs w:val="22"/>
        </w:rPr>
        <w:t xml:space="preserve">The file </w:t>
      </w:r>
      <w:r>
        <w:rPr>
          <w:rFonts w:ascii="Calibri" w:hAnsi="Calibri"/>
          <w:color w:val="000000"/>
          <w:sz w:val="22"/>
          <w:szCs w:val="22"/>
        </w:rPr>
        <w:t>“</w:t>
      </w:r>
      <w:r w:rsidRPr="00BC346C">
        <w:rPr>
          <w:rFonts w:ascii="Calibri" w:hAnsi="Calibri"/>
          <w:color w:val="000000"/>
          <w:sz w:val="22"/>
          <w:szCs w:val="22"/>
        </w:rPr>
        <w:t>List of QCSS Error with expected actions from QC Oper</w:t>
      </w:r>
      <w:r>
        <w:rPr>
          <w:rFonts w:ascii="Calibri" w:hAnsi="Calibri"/>
          <w:color w:val="000000"/>
          <w:sz w:val="22"/>
          <w:szCs w:val="22"/>
        </w:rPr>
        <w:t>ator / Technical Manager / Local</w:t>
      </w:r>
      <w:r w:rsidR="00A34045">
        <w:rPr>
          <w:rFonts w:ascii="Calibri" w:hAnsi="Calibri"/>
          <w:color w:val="000000"/>
          <w:sz w:val="22"/>
          <w:szCs w:val="22"/>
        </w:rPr>
        <w:t>ESL.</w:t>
      </w:r>
      <w:r w:rsidRPr="00BC346C">
        <w:rPr>
          <w:rFonts w:ascii="Calibri" w:hAnsi="Calibri"/>
          <w:color w:val="000000"/>
          <w:sz w:val="22"/>
          <w:szCs w:val="22"/>
        </w:rPr>
        <w:t>xls</w:t>
      </w:r>
      <w:r>
        <w:rPr>
          <w:rFonts w:ascii="Calibri" w:hAnsi="Calibri"/>
          <w:color w:val="000000"/>
          <w:sz w:val="22"/>
          <w:szCs w:val="22"/>
        </w:rPr>
        <w:t>”</w:t>
      </w:r>
      <w:r w:rsidRPr="00BC346C">
        <w:rPr>
          <w:rFonts w:ascii="Calibri" w:hAnsi="Calibri"/>
          <w:color w:val="000000"/>
          <w:sz w:val="22"/>
          <w:szCs w:val="22"/>
        </w:rPr>
        <w:t xml:space="preserve"> helps for investigation.</w:t>
      </w:r>
    </w:p>
    <w:p w14:paraId="3990EA8E" w14:textId="77777777" w:rsidR="00043E00" w:rsidRDefault="00043E00" w:rsidP="008830AA"/>
    <w:p w14:paraId="3990EA8F" w14:textId="77777777" w:rsidR="00043E00" w:rsidRDefault="00043E00" w:rsidP="00043E00">
      <w:r>
        <w:t>To insure the quality of MPC Operations, here are some recommendations for the routine phase:</w:t>
      </w:r>
    </w:p>
    <w:p w14:paraId="3990EA90" w14:textId="77777777" w:rsidR="00043E00" w:rsidRDefault="00043E00" w:rsidP="00043E00"/>
    <w:p w14:paraId="3990EA91" w14:textId="77777777" w:rsidR="00107F04" w:rsidRDefault="00107F04" w:rsidP="00043E00">
      <w:pPr>
        <w:shd w:val="clear" w:color="auto" w:fill="DBE5F1" w:themeFill="accent1" w:themeFillTint="33"/>
        <w:spacing w:after="200" w:line="276" w:lineRule="auto"/>
        <w:jc w:val="left"/>
      </w:pPr>
    </w:p>
    <w:p w14:paraId="3990EA92" w14:textId="77777777" w:rsidR="00043E00" w:rsidRDefault="00043E00" w:rsidP="00043E00">
      <w:pPr>
        <w:shd w:val="clear" w:color="auto" w:fill="DBE5F1" w:themeFill="accent1" w:themeFillTint="33"/>
        <w:spacing w:after="200" w:line="276" w:lineRule="auto"/>
        <w:jc w:val="left"/>
      </w:pPr>
      <w:r>
        <w:t>The installations on the operational configuration are realized by operational teams, with respect of the operational procedure (to avoid situations similar to the 27/0</w:t>
      </w:r>
      <w:r w:rsidR="00FF035E">
        <w:t>7</w:t>
      </w:r>
      <w:r>
        <w:t>/14 problem due to a draft of AUX_INS and AUX_PP1 installed on PAC manually).</w:t>
      </w:r>
    </w:p>
    <w:p w14:paraId="3990EA93" w14:textId="77777777" w:rsidR="00043E00" w:rsidRDefault="00043E00" w:rsidP="00043E00">
      <w:pPr>
        <w:shd w:val="clear" w:color="auto" w:fill="DBE5F1" w:themeFill="accent1" w:themeFillTint="33"/>
        <w:spacing w:after="200" w:line="276" w:lineRule="auto"/>
        <w:jc w:val="left"/>
      </w:pPr>
      <w:r>
        <w:t>No operations are planned the day before days OFF (typically on Friday).</w:t>
      </w:r>
    </w:p>
    <w:p w14:paraId="3990EA94" w14:textId="77777777" w:rsidR="00043E00" w:rsidRDefault="00043E00" w:rsidP="00043E00">
      <w:pPr>
        <w:shd w:val="clear" w:color="auto" w:fill="DBE5F1" w:themeFill="accent1" w:themeFillTint="33"/>
        <w:spacing w:after="200" w:line="276" w:lineRule="auto"/>
        <w:jc w:val="left"/>
      </w:pPr>
      <w:r>
        <w:t>Heavy operations are not planned on Monday, because of the checking and problems resolution of the week-end.</w:t>
      </w:r>
    </w:p>
    <w:p w14:paraId="3990EA95" w14:textId="77777777" w:rsidR="00043E00" w:rsidRDefault="00043E00" w:rsidP="00043E00">
      <w:pPr>
        <w:shd w:val="clear" w:color="auto" w:fill="DBE5F1" w:themeFill="accent1" w:themeFillTint="33"/>
        <w:spacing w:after="200" w:line="276" w:lineRule="auto"/>
        <w:jc w:val="left"/>
      </w:pPr>
      <w:r>
        <w:t>A Configuration freezing is decided during Summer holidays (from 1/08 to 31/08): except to fix a blocking anomaly, no change is made on the operational configuration during this period.</w:t>
      </w:r>
    </w:p>
    <w:p w14:paraId="3990EA96" w14:textId="77777777" w:rsidR="00107F04" w:rsidRDefault="00107F04" w:rsidP="00043E00">
      <w:pPr>
        <w:shd w:val="clear" w:color="auto" w:fill="DBE5F1" w:themeFill="accent1" w:themeFillTint="33"/>
        <w:spacing w:after="200" w:line="276" w:lineRule="auto"/>
        <w:jc w:val="left"/>
      </w:pPr>
    </w:p>
    <w:p w14:paraId="3990EA97" w14:textId="77777777" w:rsidR="00043E00" w:rsidRDefault="00043E00" w:rsidP="008830AA"/>
    <w:p w14:paraId="3990EA98" w14:textId="77777777" w:rsidR="0094673C" w:rsidRDefault="0094673C" w:rsidP="00C14C30">
      <w:pPr>
        <w:rPr>
          <w:b/>
          <w:u w:val="single"/>
        </w:rPr>
      </w:pPr>
      <w:r w:rsidRPr="00C14C30">
        <w:rPr>
          <w:b/>
          <w:u w:val="single"/>
        </w:rPr>
        <w:t>Communication</w:t>
      </w:r>
    </w:p>
    <w:p w14:paraId="3990EA99" w14:textId="77777777" w:rsidR="00C14C30" w:rsidRPr="00C14C30" w:rsidRDefault="003E49E4" w:rsidP="00C14C30">
      <w:r>
        <w:t>No activity has been performed on the MPC Web Site since the launch.</w:t>
      </w:r>
    </w:p>
    <w:p w14:paraId="3990EA9A" w14:textId="77777777" w:rsidR="00C14C30" w:rsidRDefault="00C14C30" w:rsidP="008C5537"/>
    <w:p w14:paraId="3990EA9B" w14:textId="77777777" w:rsidR="008C5537" w:rsidRDefault="008C5537" w:rsidP="008C5537">
      <w:pPr>
        <w:pStyle w:val="Heading3"/>
      </w:pPr>
      <w:bookmarkStart w:id="856" w:name="_Toc394305028"/>
      <w:bookmarkStart w:id="857" w:name="_Toc398190283"/>
      <w:bookmarkStart w:id="858" w:name="_Toc399940662"/>
      <w:r>
        <w:lastRenderedPageBreak/>
        <w:t>Service Level Agreement</w:t>
      </w:r>
      <w:bookmarkEnd w:id="856"/>
      <w:bookmarkEnd w:id="857"/>
      <w:bookmarkEnd w:id="858"/>
    </w:p>
    <w:p w14:paraId="3990EA9C" w14:textId="77777777" w:rsidR="006A1D4C" w:rsidRDefault="006A1D4C" w:rsidP="006A1D4C">
      <w:r>
        <w:t>The Service Level Agreement (SLA) is composed of:</w:t>
      </w:r>
    </w:p>
    <w:p w14:paraId="3990EA9D" w14:textId="77777777" w:rsidR="006A1D4C" w:rsidRDefault="006A1D4C" w:rsidP="00A25F7E">
      <w:pPr>
        <w:pStyle w:val="ListParagraph"/>
        <w:numPr>
          <w:ilvl w:val="0"/>
          <w:numId w:val="16"/>
        </w:numPr>
      </w:pPr>
      <w:r>
        <w:t>The SLA document (Word)</w:t>
      </w:r>
    </w:p>
    <w:p w14:paraId="3990EA9E" w14:textId="77777777" w:rsidR="006A1D4C" w:rsidRDefault="006A1D4C" w:rsidP="00A25F7E">
      <w:pPr>
        <w:pStyle w:val="ListParagraph"/>
        <w:numPr>
          <w:ilvl w:val="0"/>
          <w:numId w:val="16"/>
        </w:numPr>
      </w:pPr>
      <w:r>
        <w:t xml:space="preserve">The </w:t>
      </w:r>
      <w:r w:rsidRPr="000C540F">
        <w:t>KPI table</w:t>
      </w:r>
      <w:r>
        <w:t xml:space="preserve"> (Excel) which detailed each KPI and Measurement point. This file allows </w:t>
      </w:r>
      <w:r w:rsidR="000C540F">
        <w:t>filtering and sorting</w:t>
      </w:r>
      <w:r>
        <w:t xml:space="preserve"> the information</w:t>
      </w:r>
      <w:r w:rsidR="000C540F">
        <w:t>.</w:t>
      </w:r>
    </w:p>
    <w:p w14:paraId="3990EA9F" w14:textId="77777777" w:rsidR="006A1D4C" w:rsidRDefault="006A1D4C" w:rsidP="008C5537">
      <w:r>
        <w:t>These documents were updated after the Operational Readiness Review.</w:t>
      </w:r>
    </w:p>
    <w:p w14:paraId="3990EAA0" w14:textId="77777777" w:rsidR="000C540F" w:rsidRDefault="006A1D4C" w:rsidP="000C540F">
      <w:r>
        <w:t xml:space="preserve">The </w:t>
      </w:r>
      <w:r w:rsidR="00D5112B">
        <w:t xml:space="preserve">MPC-S1 </w:t>
      </w:r>
      <w:r>
        <w:t xml:space="preserve">Service Level is evaluated </w:t>
      </w:r>
      <w:r w:rsidR="00D5112B">
        <w:t>by 12 KPI and 2</w:t>
      </w:r>
      <w:r w:rsidR="00D17F5C">
        <w:t>3</w:t>
      </w:r>
      <w:r w:rsidR="00D5112B">
        <w:t xml:space="preserve"> Measurement Points. </w:t>
      </w:r>
      <w:r w:rsidR="000C540F">
        <w:t>The tables below describe the KPI and Measurement Points distribution according to the MPC-S1 Service domain and according to the involved stakeholders.</w:t>
      </w:r>
    </w:p>
    <w:p w14:paraId="3990EAA1" w14:textId="77777777" w:rsidR="006A1D4C" w:rsidRDefault="006A1D4C" w:rsidP="006A1D4C"/>
    <w:tbl>
      <w:tblPr>
        <w:tblW w:w="9077" w:type="dxa"/>
        <w:tblInd w:w="65" w:type="dxa"/>
        <w:tblCellMar>
          <w:left w:w="70" w:type="dxa"/>
          <w:right w:w="70" w:type="dxa"/>
        </w:tblCellMar>
        <w:tblLook w:val="04A0" w:firstRow="1" w:lastRow="0" w:firstColumn="1" w:lastColumn="0" w:noHBand="0" w:noVBand="1"/>
      </w:tblPr>
      <w:tblGrid>
        <w:gridCol w:w="4940"/>
        <w:gridCol w:w="1161"/>
        <w:gridCol w:w="1559"/>
        <w:gridCol w:w="1417"/>
      </w:tblGrid>
      <w:tr w:rsidR="00D17F5C" w:rsidRPr="00521F84" w14:paraId="3990EAA6" w14:textId="77777777" w:rsidTr="00845F0A">
        <w:trPr>
          <w:trHeight w:val="945"/>
        </w:trPr>
        <w:tc>
          <w:tcPr>
            <w:tcW w:w="4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0EAA2" w14:textId="77777777" w:rsidR="00D17F5C" w:rsidRPr="00521F84" w:rsidRDefault="00D17F5C" w:rsidP="00902EBF">
            <w:pPr>
              <w:spacing w:after="0"/>
              <w:jc w:val="center"/>
              <w:rPr>
                <w:rFonts w:ascii="Calibri" w:hAnsi="Calibri"/>
                <w:b/>
                <w:bCs/>
                <w:color w:val="376091"/>
                <w:sz w:val="28"/>
                <w:szCs w:val="28"/>
              </w:rPr>
            </w:pPr>
            <w:r w:rsidRPr="00521F84">
              <w:rPr>
                <w:rFonts w:ascii="Calibri" w:hAnsi="Calibri"/>
                <w:b/>
                <w:bCs/>
                <w:color w:val="376091"/>
                <w:sz w:val="28"/>
                <w:szCs w:val="28"/>
              </w:rPr>
              <w:t>Service Domain</w:t>
            </w:r>
          </w:p>
        </w:tc>
        <w:tc>
          <w:tcPr>
            <w:tcW w:w="1161" w:type="dxa"/>
            <w:tcBorders>
              <w:top w:val="single" w:sz="4" w:space="0" w:color="auto"/>
              <w:left w:val="nil"/>
              <w:bottom w:val="single" w:sz="4" w:space="0" w:color="auto"/>
              <w:right w:val="single" w:sz="4" w:space="0" w:color="auto"/>
            </w:tcBorders>
            <w:shd w:val="clear" w:color="000000" w:fill="DBE5F1"/>
            <w:vAlign w:val="center"/>
            <w:hideMark/>
          </w:tcPr>
          <w:p w14:paraId="3990EAA3"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 xml:space="preserve"> KPI</w:t>
            </w:r>
          </w:p>
        </w:tc>
        <w:tc>
          <w:tcPr>
            <w:tcW w:w="1559" w:type="dxa"/>
            <w:tcBorders>
              <w:top w:val="single" w:sz="4" w:space="0" w:color="auto"/>
              <w:left w:val="nil"/>
              <w:bottom w:val="single" w:sz="4" w:space="0" w:color="auto"/>
              <w:right w:val="single" w:sz="4" w:space="0" w:color="auto"/>
            </w:tcBorders>
            <w:shd w:val="clear" w:color="000000" w:fill="DBE5F1"/>
            <w:vAlign w:val="center"/>
            <w:hideMark/>
          </w:tcPr>
          <w:p w14:paraId="3990EAA4"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Measurement Points</w:t>
            </w:r>
          </w:p>
        </w:tc>
        <w:tc>
          <w:tcPr>
            <w:tcW w:w="1417" w:type="dxa"/>
            <w:tcBorders>
              <w:top w:val="single" w:sz="4" w:space="0" w:color="auto"/>
              <w:left w:val="nil"/>
              <w:bottom w:val="single" w:sz="4" w:space="0" w:color="auto"/>
              <w:right w:val="single" w:sz="4" w:space="0" w:color="auto"/>
            </w:tcBorders>
            <w:shd w:val="clear" w:color="000000" w:fill="DBE5F1"/>
            <w:vAlign w:val="center"/>
            <w:hideMark/>
          </w:tcPr>
          <w:p w14:paraId="3990EAA5"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TOTAL  (KPI +  MP)</w:t>
            </w:r>
          </w:p>
        </w:tc>
      </w:tr>
      <w:tr w:rsidR="00D17F5C" w:rsidRPr="00521F84" w14:paraId="3990EAAB"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A7" w14:textId="77777777" w:rsidR="00D17F5C" w:rsidRPr="00521F84" w:rsidRDefault="00D17F5C" w:rsidP="00902EBF">
            <w:pPr>
              <w:spacing w:after="0"/>
              <w:jc w:val="left"/>
              <w:rPr>
                <w:rFonts w:ascii="Calibri" w:hAnsi="Calibri"/>
                <w:szCs w:val="20"/>
              </w:rPr>
            </w:pPr>
            <w:r w:rsidRPr="00521F84">
              <w:rPr>
                <w:rFonts w:ascii="Calibri" w:hAnsi="Calibri"/>
                <w:szCs w:val="20"/>
              </w:rPr>
              <w:t>Calibration</w:t>
            </w:r>
          </w:p>
        </w:tc>
        <w:tc>
          <w:tcPr>
            <w:tcW w:w="1161" w:type="dxa"/>
            <w:tcBorders>
              <w:top w:val="nil"/>
              <w:left w:val="nil"/>
              <w:bottom w:val="single" w:sz="4" w:space="0" w:color="auto"/>
              <w:right w:val="single" w:sz="4" w:space="0" w:color="auto"/>
            </w:tcBorders>
            <w:shd w:val="clear" w:color="auto" w:fill="auto"/>
            <w:noWrap/>
            <w:vAlign w:val="center"/>
            <w:hideMark/>
          </w:tcPr>
          <w:p w14:paraId="3990EAA8"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559" w:type="dxa"/>
            <w:tcBorders>
              <w:top w:val="nil"/>
              <w:left w:val="nil"/>
              <w:bottom w:val="single" w:sz="4" w:space="0" w:color="auto"/>
              <w:right w:val="single" w:sz="4" w:space="0" w:color="auto"/>
            </w:tcBorders>
            <w:shd w:val="clear" w:color="auto" w:fill="auto"/>
            <w:noWrap/>
            <w:vAlign w:val="center"/>
            <w:hideMark/>
          </w:tcPr>
          <w:p w14:paraId="3990EAA9"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6</w:t>
            </w:r>
          </w:p>
        </w:tc>
        <w:tc>
          <w:tcPr>
            <w:tcW w:w="1417" w:type="dxa"/>
            <w:tcBorders>
              <w:top w:val="nil"/>
              <w:left w:val="nil"/>
              <w:bottom w:val="single" w:sz="4" w:space="0" w:color="auto"/>
              <w:right w:val="single" w:sz="4" w:space="0" w:color="auto"/>
            </w:tcBorders>
            <w:shd w:val="clear" w:color="auto" w:fill="auto"/>
            <w:noWrap/>
            <w:vAlign w:val="bottom"/>
            <w:hideMark/>
          </w:tcPr>
          <w:p w14:paraId="3990EAAA"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7</w:t>
            </w:r>
          </w:p>
        </w:tc>
      </w:tr>
      <w:tr w:rsidR="00D17F5C" w:rsidRPr="00521F84" w14:paraId="3990EAB0"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AC" w14:textId="77777777" w:rsidR="00D17F5C" w:rsidRPr="00521F84" w:rsidRDefault="00D17F5C" w:rsidP="00902EBF">
            <w:pPr>
              <w:spacing w:after="0"/>
              <w:jc w:val="left"/>
              <w:rPr>
                <w:rFonts w:ascii="Calibri" w:hAnsi="Calibri"/>
                <w:szCs w:val="20"/>
              </w:rPr>
            </w:pPr>
            <w:r w:rsidRPr="00521F84">
              <w:rPr>
                <w:rFonts w:ascii="Calibri" w:hAnsi="Calibri"/>
                <w:szCs w:val="20"/>
              </w:rPr>
              <w:t>Validation</w:t>
            </w:r>
          </w:p>
        </w:tc>
        <w:tc>
          <w:tcPr>
            <w:tcW w:w="1161" w:type="dxa"/>
            <w:tcBorders>
              <w:top w:val="nil"/>
              <w:left w:val="nil"/>
              <w:bottom w:val="single" w:sz="4" w:space="0" w:color="auto"/>
              <w:right w:val="single" w:sz="4" w:space="0" w:color="auto"/>
            </w:tcBorders>
            <w:shd w:val="clear" w:color="auto" w:fill="auto"/>
            <w:noWrap/>
            <w:vAlign w:val="center"/>
            <w:hideMark/>
          </w:tcPr>
          <w:p w14:paraId="3990EAAD"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0</w:t>
            </w:r>
          </w:p>
        </w:tc>
        <w:tc>
          <w:tcPr>
            <w:tcW w:w="1559" w:type="dxa"/>
            <w:tcBorders>
              <w:top w:val="nil"/>
              <w:left w:val="nil"/>
              <w:bottom w:val="single" w:sz="4" w:space="0" w:color="auto"/>
              <w:right w:val="single" w:sz="4" w:space="0" w:color="auto"/>
            </w:tcBorders>
            <w:shd w:val="clear" w:color="auto" w:fill="auto"/>
            <w:noWrap/>
            <w:vAlign w:val="center"/>
            <w:hideMark/>
          </w:tcPr>
          <w:p w14:paraId="3990EAAE"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3990EAAF"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r>
      <w:tr w:rsidR="00D17F5C" w:rsidRPr="00521F84" w14:paraId="3990EAB5"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B1" w14:textId="77777777" w:rsidR="00D17F5C" w:rsidRPr="00521F84" w:rsidRDefault="00D17F5C" w:rsidP="00902EBF">
            <w:pPr>
              <w:spacing w:after="0"/>
              <w:jc w:val="left"/>
              <w:rPr>
                <w:rFonts w:ascii="Calibri" w:hAnsi="Calibri"/>
                <w:szCs w:val="20"/>
              </w:rPr>
            </w:pPr>
            <w:r w:rsidRPr="00521F84">
              <w:rPr>
                <w:rFonts w:ascii="Calibri" w:hAnsi="Calibri"/>
                <w:szCs w:val="20"/>
              </w:rPr>
              <w:t>Quality Control</w:t>
            </w:r>
          </w:p>
        </w:tc>
        <w:tc>
          <w:tcPr>
            <w:tcW w:w="1161" w:type="dxa"/>
            <w:tcBorders>
              <w:top w:val="nil"/>
              <w:left w:val="nil"/>
              <w:bottom w:val="single" w:sz="4" w:space="0" w:color="auto"/>
              <w:right w:val="single" w:sz="4" w:space="0" w:color="auto"/>
            </w:tcBorders>
            <w:shd w:val="clear" w:color="auto" w:fill="auto"/>
            <w:noWrap/>
            <w:vAlign w:val="center"/>
            <w:hideMark/>
          </w:tcPr>
          <w:p w14:paraId="3990EAB2"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B3"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w:t>
            </w:r>
          </w:p>
        </w:tc>
        <w:tc>
          <w:tcPr>
            <w:tcW w:w="1417" w:type="dxa"/>
            <w:tcBorders>
              <w:top w:val="nil"/>
              <w:left w:val="nil"/>
              <w:bottom w:val="single" w:sz="4" w:space="0" w:color="auto"/>
              <w:right w:val="single" w:sz="4" w:space="0" w:color="auto"/>
            </w:tcBorders>
            <w:shd w:val="clear" w:color="auto" w:fill="auto"/>
            <w:noWrap/>
            <w:vAlign w:val="bottom"/>
            <w:hideMark/>
          </w:tcPr>
          <w:p w14:paraId="3990EAB4"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5</w:t>
            </w:r>
          </w:p>
        </w:tc>
      </w:tr>
      <w:tr w:rsidR="00D17F5C" w:rsidRPr="00521F84" w14:paraId="3990EABA"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B6" w14:textId="77777777" w:rsidR="00D17F5C" w:rsidRPr="00521F84" w:rsidRDefault="00D17F5C" w:rsidP="00902EBF">
            <w:pPr>
              <w:spacing w:after="0"/>
              <w:jc w:val="left"/>
              <w:rPr>
                <w:rFonts w:ascii="Calibri" w:hAnsi="Calibri"/>
                <w:szCs w:val="20"/>
              </w:rPr>
            </w:pPr>
            <w:r w:rsidRPr="00521F84">
              <w:rPr>
                <w:rFonts w:ascii="Calibri" w:hAnsi="Calibri"/>
                <w:szCs w:val="20"/>
              </w:rPr>
              <w:t>IPF and QC Tools Baseline Maintenance &amp; Evolution</w:t>
            </w:r>
          </w:p>
        </w:tc>
        <w:tc>
          <w:tcPr>
            <w:tcW w:w="1161" w:type="dxa"/>
            <w:tcBorders>
              <w:top w:val="nil"/>
              <w:left w:val="nil"/>
              <w:bottom w:val="single" w:sz="4" w:space="0" w:color="auto"/>
              <w:right w:val="single" w:sz="4" w:space="0" w:color="auto"/>
            </w:tcBorders>
            <w:shd w:val="clear" w:color="auto" w:fill="auto"/>
            <w:noWrap/>
            <w:vAlign w:val="center"/>
            <w:hideMark/>
          </w:tcPr>
          <w:p w14:paraId="3990EAB7"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B8"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5</w:t>
            </w:r>
          </w:p>
        </w:tc>
        <w:tc>
          <w:tcPr>
            <w:tcW w:w="1417" w:type="dxa"/>
            <w:tcBorders>
              <w:top w:val="nil"/>
              <w:left w:val="nil"/>
              <w:bottom w:val="single" w:sz="4" w:space="0" w:color="auto"/>
              <w:right w:val="single" w:sz="4" w:space="0" w:color="auto"/>
            </w:tcBorders>
            <w:shd w:val="clear" w:color="auto" w:fill="auto"/>
            <w:noWrap/>
            <w:vAlign w:val="bottom"/>
            <w:hideMark/>
          </w:tcPr>
          <w:p w14:paraId="3990EAB9"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7</w:t>
            </w:r>
          </w:p>
        </w:tc>
      </w:tr>
      <w:tr w:rsidR="00D17F5C" w:rsidRPr="00521F84" w14:paraId="3990EABF"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BB" w14:textId="77777777" w:rsidR="00D17F5C" w:rsidRPr="00521F84" w:rsidRDefault="00D17F5C" w:rsidP="00902EBF">
            <w:pPr>
              <w:spacing w:after="0"/>
              <w:jc w:val="left"/>
              <w:rPr>
                <w:rFonts w:ascii="Calibri" w:hAnsi="Calibri"/>
                <w:szCs w:val="20"/>
              </w:rPr>
            </w:pPr>
            <w:r w:rsidRPr="00521F84">
              <w:rPr>
                <w:rFonts w:ascii="Calibri" w:hAnsi="Calibri"/>
                <w:szCs w:val="20"/>
              </w:rPr>
              <w:t>End to End Sensor and product performance assessment</w:t>
            </w:r>
          </w:p>
        </w:tc>
        <w:tc>
          <w:tcPr>
            <w:tcW w:w="1161" w:type="dxa"/>
            <w:tcBorders>
              <w:top w:val="nil"/>
              <w:left w:val="nil"/>
              <w:bottom w:val="single" w:sz="4" w:space="0" w:color="auto"/>
              <w:right w:val="single" w:sz="4" w:space="0" w:color="auto"/>
            </w:tcBorders>
            <w:shd w:val="clear" w:color="auto" w:fill="auto"/>
            <w:noWrap/>
            <w:vAlign w:val="center"/>
            <w:hideMark/>
          </w:tcPr>
          <w:p w14:paraId="3990EABC"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559" w:type="dxa"/>
            <w:tcBorders>
              <w:top w:val="nil"/>
              <w:left w:val="nil"/>
              <w:bottom w:val="single" w:sz="4" w:space="0" w:color="auto"/>
              <w:right w:val="single" w:sz="4" w:space="0" w:color="auto"/>
            </w:tcBorders>
            <w:shd w:val="clear" w:color="auto" w:fill="auto"/>
            <w:noWrap/>
            <w:vAlign w:val="center"/>
            <w:hideMark/>
          </w:tcPr>
          <w:p w14:paraId="3990EABD"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417" w:type="dxa"/>
            <w:tcBorders>
              <w:top w:val="nil"/>
              <w:left w:val="nil"/>
              <w:bottom w:val="single" w:sz="4" w:space="0" w:color="auto"/>
              <w:right w:val="single" w:sz="4" w:space="0" w:color="auto"/>
            </w:tcBorders>
            <w:shd w:val="clear" w:color="auto" w:fill="auto"/>
            <w:noWrap/>
            <w:vAlign w:val="bottom"/>
            <w:hideMark/>
          </w:tcPr>
          <w:p w14:paraId="3990EABE"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r>
      <w:tr w:rsidR="00D17F5C" w:rsidRPr="00521F84" w14:paraId="3990EAC4"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C0" w14:textId="77777777" w:rsidR="00D17F5C" w:rsidRPr="00521F84" w:rsidRDefault="00D17F5C" w:rsidP="00902EBF">
            <w:pPr>
              <w:spacing w:after="0"/>
              <w:jc w:val="left"/>
              <w:rPr>
                <w:rFonts w:ascii="Calibri" w:hAnsi="Calibri"/>
                <w:szCs w:val="20"/>
              </w:rPr>
            </w:pPr>
            <w:r w:rsidRPr="00521F84">
              <w:rPr>
                <w:rFonts w:ascii="Calibri" w:hAnsi="Calibri"/>
                <w:szCs w:val="20"/>
              </w:rPr>
              <w:t>Data Management</w:t>
            </w:r>
          </w:p>
        </w:tc>
        <w:tc>
          <w:tcPr>
            <w:tcW w:w="1161" w:type="dxa"/>
            <w:tcBorders>
              <w:top w:val="nil"/>
              <w:left w:val="nil"/>
              <w:bottom w:val="single" w:sz="4" w:space="0" w:color="auto"/>
              <w:right w:val="single" w:sz="4" w:space="0" w:color="auto"/>
            </w:tcBorders>
            <w:shd w:val="clear" w:color="auto" w:fill="auto"/>
            <w:noWrap/>
            <w:vAlign w:val="center"/>
            <w:hideMark/>
          </w:tcPr>
          <w:p w14:paraId="3990EAC1"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C2"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3990EAC3"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4</w:t>
            </w:r>
          </w:p>
        </w:tc>
      </w:tr>
      <w:tr w:rsidR="00D17F5C" w:rsidRPr="00521F84" w14:paraId="3990EAC9"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C5" w14:textId="77777777" w:rsidR="00D17F5C" w:rsidRPr="00521F84" w:rsidRDefault="00D17F5C" w:rsidP="00902EBF">
            <w:pPr>
              <w:spacing w:after="0"/>
              <w:jc w:val="left"/>
              <w:rPr>
                <w:rFonts w:ascii="Calibri" w:hAnsi="Calibri"/>
                <w:szCs w:val="20"/>
              </w:rPr>
            </w:pPr>
            <w:r w:rsidRPr="00521F84">
              <w:rPr>
                <w:rFonts w:ascii="Calibri" w:hAnsi="Calibri"/>
                <w:szCs w:val="20"/>
              </w:rPr>
              <w:t>Support to User Service</w:t>
            </w:r>
          </w:p>
        </w:tc>
        <w:tc>
          <w:tcPr>
            <w:tcW w:w="1161" w:type="dxa"/>
            <w:tcBorders>
              <w:top w:val="nil"/>
              <w:left w:val="nil"/>
              <w:bottom w:val="single" w:sz="4" w:space="0" w:color="auto"/>
              <w:right w:val="single" w:sz="4" w:space="0" w:color="auto"/>
            </w:tcBorders>
            <w:shd w:val="clear" w:color="auto" w:fill="auto"/>
            <w:noWrap/>
            <w:vAlign w:val="center"/>
            <w:hideMark/>
          </w:tcPr>
          <w:p w14:paraId="3990EAC6"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559" w:type="dxa"/>
            <w:tcBorders>
              <w:top w:val="nil"/>
              <w:left w:val="nil"/>
              <w:bottom w:val="single" w:sz="4" w:space="0" w:color="auto"/>
              <w:right w:val="single" w:sz="4" w:space="0" w:color="auto"/>
            </w:tcBorders>
            <w:shd w:val="clear" w:color="auto" w:fill="auto"/>
            <w:noWrap/>
            <w:vAlign w:val="center"/>
            <w:hideMark/>
          </w:tcPr>
          <w:p w14:paraId="3990EAC7"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417" w:type="dxa"/>
            <w:tcBorders>
              <w:top w:val="nil"/>
              <w:left w:val="nil"/>
              <w:bottom w:val="single" w:sz="4" w:space="0" w:color="auto"/>
              <w:right w:val="single" w:sz="4" w:space="0" w:color="auto"/>
            </w:tcBorders>
            <w:shd w:val="clear" w:color="auto" w:fill="auto"/>
            <w:noWrap/>
            <w:vAlign w:val="bottom"/>
            <w:hideMark/>
          </w:tcPr>
          <w:p w14:paraId="3990EAC8"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r>
      <w:tr w:rsidR="00D17F5C" w:rsidRPr="00521F84" w14:paraId="3990EACE"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CA" w14:textId="77777777" w:rsidR="00D17F5C" w:rsidRPr="00521F84" w:rsidRDefault="00D17F5C" w:rsidP="00902EBF">
            <w:pPr>
              <w:spacing w:after="0"/>
              <w:jc w:val="left"/>
              <w:rPr>
                <w:rFonts w:ascii="Calibri" w:hAnsi="Calibri"/>
                <w:szCs w:val="20"/>
              </w:rPr>
            </w:pPr>
            <w:r w:rsidRPr="00521F84">
              <w:rPr>
                <w:rFonts w:ascii="Calibri" w:hAnsi="Calibri"/>
                <w:szCs w:val="20"/>
              </w:rPr>
              <w:t>S1-MPC Service Management</w:t>
            </w:r>
          </w:p>
        </w:tc>
        <w:tc>
          <w:tcPr>
            <w:tcW w:w="1161" w:type="dxa"/>
            <w:tcBorders>
              <w:top w:val="nil"/>
              <w:left w:val="nil"/>
              <w:bottom w:val="single" w:sz="4" w:space="0" w:color="auto"/>
              <w:right w:val="single" w:sz="4" w:space="0" w:color="auto"/>
            </w:tcBorders>
            <w:shd w:val="clear" w:color="auto" w:fill="auto"/>
            <w:noWrap/>
            <w:vAlign w:val="center"/>
            <w:hideMark/>
          </w:tcPr>
          <w:p w14:paraId="3990EACB"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w:t>
            </w:r>
          </w:p>
        </w:tc>
        <w:tc>
          <w:tcPr>
            <w:tcW w:w="1559" w:type="dxa"/>
            <w:tcBorders>
              <w:top w:val="nil"/>
              <w:left w:val="nil"/>
              <w:bottom w:val="single" w:sz="4" w:space="0" w:color="auto"/>
              <w:right w:val="single" w:sz="4" w:space="0" w:color="auto"/>
            </w:tcBorders>
            <w:shd w:val="clear" w:color="auto" w:fill="auto"/>
            <w:noWrap/>
            <w:vAlign w:val="center"/>
            <w:hideMark/>
          </w:tcPr>
          <w:p w14:paraId="3990EACC"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w:t>
            </w:r>
          </w:p>
        </w:tc>
        <w:tc>
          <w:tcPr>
            <w:tcW w:w="1417" w:type="dxa"/>
            <w:tcBorders>
              <w:top w:val="nil"/>
              <w:left w:val="nil"/>
              <w:bottom w:val="single" w:sz="4" w:space="0" w:color="auto"/>
              <w:right w:val="single" w:sz="4" w:space="0" w:color="auto"/>
            </w:tcBorders>
            <w:shd w:val="clear" w:color="auto" w:fill="auto"/>
            <w:noWrap/>
            <w:vAlign w:val="bottom"/>
            <w:hideMark/>
          </w:tcPr>
          <w:p w14:paraId="3990EACD"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6</w:t>
            </w:r>
          </w:p>
        </w:tc>
      </w:tr>
      <w:tr w:rsidR="00D17F5C" w:rsidRPr="00521F84" w14:paraId="3990EAD3"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CF" w14:textId="77777777" w:rsidR="00D17F5C" w:rsidRPr="00521F84" w:rsidRDefault="00D17F5C" w:rsidP="00902EBF">
            <w:pPr>
              <w:spacing w:after="0"/>
              <w:jc w:val="left"/>
              <w:rPr>
                <w:rFonts w:ascii="Calibri" w:hAnsi="Calibri"/>
                <w:szCs w:val="20"/>
              </w:rPr>
            </w:pPr>
            <w:r w:rsidRPr="00521F84">
              <w:rPr>
                <w:rFonts w:ascii="Calibri" w:hAnsi="Calibri"/>
                <w:szCs w:val="20"/>
              </w:rPr>
              <w:t>TOTAL</w:t>
            </w:r>
          </w:p>
        </w:tc>
        <w:tc>
          <w:tcPr>
            <w:tcW w:w="1161" w:type="dxa"/>
            <w:tcBorders>
              <w:top w:val="nil"/>
              <w:left w:val="nil"/>
              <w:bottom w:val="single" w:sz="4" w:space="0" w:color="auto"/>
              <w:right w:val="single" w:sz="4" w:space="0" w:color="auto"/>
            </w:tcBorders>
            <w:shd w:val="clear" w:color="000000" w:fill="DBE5F1"/>
            <w:noWrap/>
            <w:vAlign w:val="center"/>
            <w:hideMark/>
          </w:tcPr>
          <w:p w14:paraId="3990EAD0"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12</w:t>
            </w:r>
          </w:p>
        </w:tc>
        <w:tc>
          <w:tcPr>
            <w:tcW w:w="1559" w:type="dxa"/>
            <w:tcBorders>
              <w:top w:val="nil"/>
              <w:left w:val="nil"/>
              <w:bottom w:val="single" w:sz="4" w:space="0" w:color="auto"/>
              <w:right w:val="single" w:sz="4" w:space="0" w:color="auto"/>
            </w:tcBorders>
            <w:shd w:val="clear" w:color="000000" w:fill="DBE5F1"/>
            <w:noWrap/>
            <w:vAlign w:val="center"/>
            <w:hideMark/>
          </w:tcPr>
          <w:p w14:paraId="3990EAD1"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23</w:t>
            </w:r>
          </w:p>
        </w:tc>
        <w:tc>
          <w:tcPr>
            <w:tcW w:w="1417" w:type="dxa"/>
            <w:tcBorders>
              <w:top w:val="nil"/>
              <w:left w:val="nil"/>
              <w:bottom w:val="single" w:sz="4" w:space="0" w:color="auto"/>
              <w:right w:val="single" w:sz="4" w:space="0" w:color="auto"/>
            </w:tcBorders>
            <w:shd w:val="clear" w:color="000000" w:fill="DBE5F1"/>
            <w:noWrap/>
            <w:vAlign w:val="center"/>
            <w:hideMark/>
          </w:tcPr>
          <w:p w14:paraId="3990EAD2"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35</w:t>
            </w:r>
          </w:p>
        </w:tc>
      </w:tr>
      <w:tr w:rsidR="00832A45" w:rsidRPr="00521F84" w14:paraId="3990EAD5" w14:textId="77777777" w:rsidTr="00845F0A">
        <w:trPr>
          <w:trHeight w:val="300"/>
        </w:trPr>
        <w:tc>
          <w:tcPr>
            <w:tcW w:w="9077" w:type="dxa"/>
            <w:gridSpan w:val="4"/>
            <w:tcBorders>
              <w:top w:val="nil"/>
              <w:left w:val="nil"/>
              <w:bottom w:val="nil"/>
              <w:right w:val="nil"/>
            </w:tcBorders>
            <w:shd w:val="clear" w:color="auto" w:fill="auto"/>
            <w:noWrap/>
            <w:vAlign w:val="bottom"/>
            <w:hideMark/>
          </w:tcPr>
          <w:p w14:paraId="3990EAD4" w14:textId="77777777" w:rsidR="00832A45" w:rsidRPr="00521F84" w:rsidRDefault="00832A45" w:rsidP="00902EBF">
            <w:pPr>
              <w:spacing w:after="0"/>
              <w:jc w:val="left"/>
              <w:rPr>
                <w:rFonts w:ascii="Calibri" w:hAnsi="Calibri"/>
                <w:color w:val="000000"/>
                <w:sz w:val="22"/>
                <w:szCs w:val="22"/>
              </w:rPr>
            </w:pPr>
          </w:p>
        </w:tc>
      </w:tr>
      <w:tr w:rsidR="00D17F5C" w:rsidRPr="00521F84" w14:paraId="3990EADA" w14:textId="77777777" w:rsidTr="00845F0A">
        <w:trPr>
          <w:trHeight w:val="300"/>
        </w:trPr>
        <w:tc>
          <w:tcPr>
            <w:tcW w:w="4940" w:type="dxa"/>
            <w:tcBorders>
              <w:top w:val="nil"/>
              <w:left w:val="nil"/>
              <w:bottom w:val="nil"/>
              <w:right w:val="nil"/>
            </w:tcBorders>
            <w:shd w:val="clear" w:color="auto" w:fill="auto"/>
            <w:noWrap/>
            <w:vAlign w:val="bottom"/>
            <w:hideMark/>
          </w:tcPr>
          <w:p w14:paraId="3990EAD6" w14:textId="77777777" w:rsidR="00D17F5C" w:rsidRPr="00521F84" w:rsidRDefault="00D17F5C" w:rsidP="00902EBF">
            <w:pPr>
              <w:spacing w:after="0"/>
              <w:jc w:val="left"/>
              <w:rPr>
                <w:rFonts w:ascii="Calibri" w:hAnsi="Calibri"/>
                <w:color w:val="000000"/>
                <w:sz w:val="22"/>
                <w:szCs w:val="22"/>
              </w:rPr>
            </w:pPr>
          </w:p>
        </w:tc>
        <w:tc>
          <w:tcPr>
            <w:tcW w:w="1161" w:type="dxa"/>
            <w:tcBorders>
              <w:top w:val="nil"/>
              <w:left w:val="nil"/>
              <w:bottom w:val="nil"/>
              <w:right w:val="nil"/>
            </w:tcBorders>
            <w:shd w:val="clear" w:color="auto" w:fill="auto"/>
            <w:noWrap/>
            <w:vAlign w:val="center"/>
            <w:hideMark/>
          </w:tcPr>
          <w:p w14:paraId="3990EAD7" w14:textId="77777777" w:rsidR="00D17F5C" w:rsidRPr="00521F84" w:rsidRDefault="00D17F5C" w:rsidP="00902EBF">
            <w:pPr>
              <w:spacing w:after="0"/>
              <w:jc w:val="center"/>
              <w:rPr>
                <w:rFonts w:ascii="Calibri" w:hAnsi="Calibri"/>
                <w:color w:val="000000"/>
                <w:sz w:val="22"/>
                <w:szCs w:val="22"/>
              </w:rPr>
            </w:pPr>
          </w:p>
        </w:tc>
        <w:tc>
          <w:tcPr>
            <w:tcW w:w="1559" w:type="dxa"/>
            <w:tcBorders>
              <w:top w:val="nil"/>
              <w:left w:val="nil"/>
              <w:bottom w:val="nil"/>
              <w:right w:val="nil"/>
            </w:tcBorders>
            <w:shd w:val="clear" w:color="auto" w:fill="auto"/>
            <w:noWrap/>
            <w:vAlign w:val="bottom"/>
            <w:hideMark/>
          </w:tcPr>
          <w:p w14:paraId="3990EAD8" w14:textId="77777777" w:rsidR="00D17F5C" w:rsidRPr="00521F84" w:rsidRDefault="00D17F5C" w:rsidP="00902EBF">
            <w:pPr>
              <w:spacing w:after="0"/>
              <w:jc w:val="left"/>
              <w:rPr>
                <w:rFonts w:ascii="Calibri" w:hAnsi="Calibri"/>
                <w:color w:val="000000"/>
                <w:sz w:val="22"/>
                <w:szCs w:val="22"/>
              </w:rPr>
            </w:pPr>
          </w:p>
        </w:tc>
        <w:tc>
          <w:tcPr>
            <w:tcW w:w="1417" w:type="dxa"/>
            <w:tcBorders>
              <w:top w:val="nil"/>
              <w:left w:val="nil"/>
              <w:bottom w:val="nil"/>
              <w:right w:val="nil"/>
            </w:tcBorders>
            <w:shd w:val="clear" w:color="auto" w:fill="auto"/>
            <w:noWrap/>
            <w:vAlign w:val="bottom"/>
            <w:hideMark/>
          </w:tcPr>
          <w:p w14:paraId="3990EAD9" w14:textId="77777777" w:rsidR="00D17F5C" w:rsidRPr="00521F84" w:rsidRDefault="00D17F5C" w:rsidP="00902EBF">
            <w:pPr>
              <w:spacing w:after="0"/>
              <w:jc w:val="left"/>
              <w:rPr>
                <w:rFonts w:ascii="Calibri" w:hAnsi="Calibri"/>
                <w:color w:val="000000"/>
                <w:sz w:val="22"/>
                <w:szCs w:val="22"/>
              </w:rPr>
            </w:pPr>
          </w:p>
        </w:tc>
      </w:tr>
      <w:tr w:rsidR="00D17F5C" w:rsidRPr="00521F84" w14:paraId="3990EADF" w14:textId="77777777" w:rsidTr="00845F0A">
        <w:trPr>
          <w:trHeight w:val="630"/>
        </w:trPr>
        <w:tc>
          <w:tcPr>
            <w:tcW w:w="4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0EADB" w14:textId="77777777" w:rsidR="00D17F5C" w:rsidRPr="00521F84" w:rsidRDefault="00D17F5C" w:rsidP="00902EBF">
            <w:pPr>
              <w:spacing w:after="0"/>
              <w:jc w:val="center"/>
              <w:rPr>
                <w:rFonts w:ascii="Calibri" w:hAnsi="Calibri"/>
                <w:b/>
                <w:bCs/>
                <w:color w:val="376091"/>
                <w:sz w:val="28"/>
                <w:szCs w:val="28"/>
              </w:rPr>
            </w:pPr>
            <w:r w:rsidRPr="00521F84">
              <w:rPr>
                <w:rFonts w:ascii="Calibri" w:hAnsi="Calibri"/>
                <w:b/>
                <w:bCs/>
                <w:color w:val="376091"/>
                <w:sz w:val="28"/>
                <w:szCs w:val="28"/>
              </w:rPr>
              <w:t>Team</w:t>
            </w:r>
          </w:p>
        </w:tc>
        <w:tc>
          <w:tcPr>
            <w:tcW w:w="1161" w:type="dxa"/>
            <w:tcBorders>
              <w:top w:val="single" w:sz="4" w:space="0" w:color="auto"/>
              <w:left w:val="nil"/>
              <w:bottom w:val="single" w:sz="4" w:space="0" w:color="auto"/>
              <w:right w:val="single" w:sz="4" w:space="0" w:color="auto"/>
            </w:tcBorders>
            <w:shd w:val="clear" w:color="000000" w:fill="DBE5F1"/>
            <w:vAlign w:val="center"/>
            <w:hideMark/>
          </w:tcPr>
          <w:p w14:paraId="3990EADC"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 xml:space="preserve"> KPI</w:t>
            </w:r>
          </w:p>
        </w:tc>
        <w:tc>
          <w:tcPr>
            <w:tcW w:w="1559" w:type="dxa"/>
            <w:tcBorders>
              <w:top w:val="single" w:sz="4" w:space="0" w:color="auto"/>
              <w:left w:val="nil"/>
              <w:bottom w:val="single" w:sz="4" w:space="0" w:color="auto"/>
              <w:right w:val="single" w:sz="4" w:space="0" w:color="auto"/>
            </w:tcBorders>
            <w:shd w:val="clear" w:color="000000" w:fill="DBE5F1"/>
            <w:vAlign w:val="center"/>
            <w:hideMark/>
          </w:tcPr>
          <w:p w14:paraId="3990EADD"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Measurement Points</w:t>
            </w:r>
          </w:p>
        </w:tc>
        <w:tc>
          <w:tcPr>
            <w:tcW w:w="1417" w:type="dxa"/>
            <w:tcBorders>
              <w:top w:val="single" w:sz="4" w:space="0" w:color="auto"/>
              <w:left w:val="nil"/>
              <w:bottom w:val="single" w:sz="4" w:space="0" w:color="auto"/>
              <w:right w:val="single" w:sz="4" w:space="0" w:color="auto"/>
            </w:tcBorders>
            <w:shd w:val="clear" w:color="000000" w:fill="DBE5F1"/>
            <w:vAlign w:val="center"/>
            <w:hideMark/>
          </w:tcPr>
          <w:p w14:paraId="3990EADE" w14:textId="77777777" w:rsidR="00D17F5C" w:rsidRPr="00521F84" w:rsidRDefault="00D17F5C" w:rsidP="00902EBF">
            <w:pPr>
              <w:spacing w:after="0"/>
              <w:jc w:val="center"/>
              <w:rPr>
                <w:rFonts w:ascii="Calibri" w:hAnsi="Calibri"/>
                <w:b/>
                <w:bCs/>
                <w:color w:val="376091"/>
                <w:sz w:val="24"/>
              </w:rPr>
            </w:pPr>
            <w:r w:rsidRPr="00521F84">
              <w:rPr>
                <w:rFonts w:ascii="Calibri" w:hAnsi="Calibri"/>
                <w:b/>
                <w:bCs/>
                <w:color w:val="376091"/>
                <w:sz w:val="24"/>
              </w:rPr>
              <w:t>TOTAL  (KPI +  MP)</w:t>
            </w:r>
          </w:p>
        </w:tc>
      </w:tr>
      <w:tr w:rsidR="00D17F5C" w:rsidRPr="00521F84" w14:paraId="3990EAE4"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E0" w14:textId="77777777" w:rsidR="00D17F5C" w:rsidRPr="00521F84" w:rsidRDefault="00D17F5C" w:rsidP="00902EBF">
            <w:pPr>
              <w:spacing w:after="0"/>
              <w:jc w:val="left"/>
              <w:rPr>
                <w:rFonts w:ascii="Calibri" w:hAnsi="Calibri"/>
                <w:szCs w:val="20"/>
              </w:rPr>
            </w:pPr>
            <w:r w:rsidRPr="00521F84">
              <w:rPr>
                <w:rFonts w:ascii="Calibri" w:hAnsi="Calibri"/>
                <w:szCs w:val="20"/>
              </w:rPr>
              <w:t>OPERATIONS</w:t>
            </w:r>
          </w:p>
        </w:tc>
        <w:tc>
          <w:tcPr>
            <w:tcW w:w="1161" w:type="dxa"/>
            <w:tcBorders>
              <w:top w:val="nil"/>
              <w:left w:val="nil"/>
              <w:bottom w:val="single" w:sz="4" w:space="0" w:color="auto"/>
              <w:right w:val="single" w:sz="4" w:space="0" w:color="auto"/>
            </w:tcBorders>
            <w:shd w:val="clear" w:color="auto" w:fill="auto"/>
            <w:noWrap/>
            <w:vAlign w:val="center"/>
            <w:hideMark/>
          </w:tcPr>
          <w:p w14:paraId="3990EAE1"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E2"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9</w:t>
            </w:r>
          </w:p>
        </w:tc>
        <w:tc>
          <w:tcPr>
            <w:tcW w:w="1417" w:type="dxa"/>
            <w:tcBorders>
              <w:top w:val="nil"/>
              <w:left w:val="nil"/>
              <w:bottom w:val="single" w:sz="4" w:space="0" w:color="auto"/>
              <w:right w:val="single" w:sz="4" w:space="0" w:color="auto"/>
            </w:tcBorders>
            <w:shd w:val="clear" w:color="auto" w:fill="auto"/>
            <w:noWrap/>
            <w:vAlign w:val="bottom"/>
            <w:hideMark/>
          </w:tcPr>
          <w:p w14:paraId="3990EAE3"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11</w:t>
            </w:r>
          </w:p>
        </w:tc>
      </w:tr>
      <w:tr w:rsidR="00D17F5C" w:rsidRPr="00521F84" w14:paraId="3990EAE9"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E5" w14:textId="77777777" w:rsidR="00D17F5C" w:rsidRPr="00521F84" w:rsidRDefault="00D17F5C" w:rsidP="00902EBF">
            <w:pPr>
              <w:spacing w:after="0"/>
              <w:jc w:val="left"/>
              <w:rPr>
                <w:rFonts w:ascii="Calibri" w:hAnsi="Calibri"/>
                <w:szCs w:val="20"/>
              </w:rPr>
            </w:pPr>
            <w:r w:rsidRPr="00521F84">
              <w:rPr>
                <w:rFonts w:ascii="Calibri" w:hAnsi="Calibri"/>
                <w:szCs w:val="20"/>
              </w:rPr>
              <w:t>INFRASTRUCTURES</w:t>
            </w:r>
          </w:p>
        </w:tc>
        <w:tc>
          <w:tcPr>
            <w:tcW w:w="1161" w:type="dxa"/>
            <w:tcBorders>
              <w:top w:val="nil"/>
              <w:left w:val="nil"/>
              <w:bottom w:val="single" w:sz="4" w:space="0" w:color="auto"/>
              <w:right w:val="single" w:sz="4" w:space="0" w:color="auto"/>
            </w:tcBorders>
            <w:shd w:val="clear" w:color="auto" w:fill="auto"/>
            <w:noWrap/>
            <w:vAlign w:val="center"/>
            <w:hideMark/>
          </w:tcPr>
          <w:p w14:paraId="3990EAE6"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4</w:t>
            </w:r>
          </w:p>
        </w:tc>
        <w:tc>
          <w:tcPr>
            <w:tcW w:w="1559" w:type="dxa"/>
            <w:tcBorders>
              <w:top w:val="nil"/>
              <w:left w:val="nil"/>
              <w:bottom w:val="single" w:sz="4" w:space="0" w:color="auto"/>
              <w:right w:val="single" w:sz="4" w:space="0" w:color="auto"/>
            </w:tcBorders>
            <w:shd w:val="clear" w:color="auto" w:fill="auto"/>
            <w:noWrap/>
            <w:vAlign w:val="center"/>
            <w:hideMark/>
          </w:tcPr>
          <w:p w14:paraId="3990EAE7"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3990EAE8"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6</w:t>
            </w:r>
          </w:p>
        </w:tc>
      </w:tr>
      <w:tr w:rsidR="00D17F5C" w:rsidRPr="00521F84" w14:paraId="3990EAEE"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EA" w14:textId="77777777" w:rsidR="00D17F5C" w:rsidRPr="00521F84" w:rsidRDefault="00D17F5C" w:rsidP="00902EBF">
            <w:pPr>
              <w:spacing w:after="0"/>
              <w:jc w:val="left"/>
              <w:rPr>
                <w:rFonts w:ascii="Calibri" w:hAnsi="Calibri"/>
                <w:szCs w:val="20"/>
              </w:rPr>
            </w:pPr>
            <w:r w:rsidRPr="00521F84">
              <w:rPr>
                <w:rFonts w:ascii="Calibri" w:hAnsi="Calibri"/>
                <w:szCs w:val="20"/>
              </w:rPr>
              <w:t>USER SERVICE</w:t>
            </w:r>
          </w:p>
        </w:tc>
        <w:tc>
          <w:tcPr>
            <w:tcW w:w="1161" w:type="dxa"/>
            <w:tcBorders>
              <w:top w:val="nil"/>
              <w:left w:val="nil"/>
              <w:bottom w:val="single" w:sz="4" w:space="0" w:color="auto"/>
              <w:right w:val="single" w:sz="4" w:space="0" w:color="auto"/>
            </w:tcBorders>
            <w:shd w:val="clear" w:color="auto" w:fill="auto"/>
            <w:noWrap/>
            <w:vAlign w:val="center"/>
            <w:hideMark/>
          </w:tcPr>
          <w:p w14:paraId="3990EAEB"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EC"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417" w:type="dxa"/>
            <w:tcBorders>
              <w:top w:val="nil"/>
              <w:left w:val="nil"/>
              <w:bottom w:val="single" w:sz="4" w:space="0" w:color="auto"/>
              <w:right w:val="single" w:sz="4" w:space="0" w:color="auto"/>
            </w:tcBorders>
            <w:shd w:val="clear" w:color="auto" w:fill="auto"/>
            <w:noWrap/>
            <w:vAlign w:val="bottom"/>
            <w:hideMark/>
          </w:tcPr>
          <w:p w14:paraId="3990EAED"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w:t>
            </w:r>
          </w:p>
        </w:tc>
      </w:tr>
      <w:tr w:rsidR="00D17F5C" w:rsidRPr="00521F84" w14:paraId="3990EAF3"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EF" w14:textId="77777777" w:rsidR="00D17F5C" w:rsidRPr="00521F84" w:rsidRDefault="00D17F5C" w:rsidP="00902EBF">
            <w:pPr>
              <w:spacing w:after="0"/>
              <w:jc w:val="left"/>
              <w:rPr>
                <w:rFonts w:ascii="Calibri" w:hAnsi="Calibri"/>
                <w:szCs w:val="20"/>
              </w:rPr>
            </w:pPr>
            <w:r w:rsidRPr="00521F84">
              <w:rPr>
                <w:rFonts w:ascii="Calibri" w:hAnsi="Calibri"/>
                <w:szCs w:val="20"/>
              </w:rPr>
              <w:t xml:space="preserve">SOFTWARE MAINTENANCE </w:t>
            </w:r>
          </w:p>
        </w:tc>
        <w:tc>
          <w:tcPr>
            <w:tcW w:w="1161" w:type="dxa"/>
            <w:tcBorders>
              <w:top w:val="nil"/>
              <w:left w:val="nil"/>
              <w:bottom w:val="single" w:sz="4" w:space="0" w:color="auto"/>
              <w:right w:val="single" w:sz="4" w:space="0" w:color="auto"/>
            </w:tcBorders>
            <w:shd w:val="clear" w:color="auto" w:fill="auto"/>
            <w:noWrap/>
            <w:vAlign w:val="center"/>
            <w:hideMark/>
          </w:tcPr>
          <w:p w14:paraId="3990EAF0"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559" w:type="dxa"/>
            <w:tcBorders>
              <w:top w:val="nil"/>
              <w:left w:val="nil"/>
              <w:bottom w:val="single" w:sz="4" w:space="0" w:color="auto"/>
              <w:right w:val="single" w:sz="4" w:space="0" w:color="auto"/>
            </w:tcBorders>
            <w:shd w:val="clear" w:color="auto" w:fill="auto"/>
            <w:noWrap/>
            <w:vAlign w:val="center"/>
            <w:hideMark/>
          </w:tcPr>
          <w:p w14:paraId="3990EAF1"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3990EAF2"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6</w:t>
            </w:r>
          </w:p>
        </w:tc>
      </w:tr>
      <w:tr w:rsidR="00D17F5C" w:rsidRPr="00521F84" w14:paraId="3990EAF8"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F4" w14:textId="77777777" w:rsidR="00D17F5C" w:rsidRPr="00521F84" w:rsidRDefault="00D17F5C" w:rsidP="00902EBF">
            <w:pPr>
              <w:spacing w:after="0"/>
              <w:jc w:val="left"/>
              <w:rPr>
                <w:rFonts w:ascii="Calibri" w:hAnsi="Calibri"/>
                <w:szCs w:val="20"/>
              </w:rPr>
            </w:pPr>
            <w:r w:rsidRPr="00521F84">
              <w:rPr>
                <w:rFonts w:ascii="Calibri" w:hAnsi="Calibri"/>
                <w:szCs w:val="20"/>
              </w:rPr>
              <w:t>EXPERTISE</w:t>
            </w:r>
          </w:p>
        </w:tc>
        <w:tc>
          <w:tcPr>
            <w:tcW w:w="1161" w:type="dxa"/>
            <w:tcBorders>
              <w:top w:val="nil"/>
              <w:left w:val="nil"/>
              <w:bottom w:val="single" w:sz="4" w:space="0" w:color="auto"/>
              <w:right w:val="single" w:sz="4" w:space="0" w:color="auto"/>
            </w:tcBorders>
            <w:shd w:val="clear" w:color="auto" w:fill="auto"/>
            <w:noWrap/>
            <w:vAlign w:val="center"/>
            <w:hideMark/>
          </w:tcPr>
          <w:p w14:paraId="3990EAF5"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559" w:type="dxa"/>
            <w:tcBorders>
              <w:top w:val="nil"/>
              <w:left w:val="nil"/>
              <w:bottom w:val="single" w:sz="4" w:space="0" w:color="auto"/>
              <w:right w:val="single" w:sz="4" w:space="0" w:color="auto"/>
            </w:tcBorders>
            <w:shd w:val="clear" w:color="auto" w:fill="auto"/>
            <w:noWrap/>
            <w:vAlign w:val="center"/>
            <w:hideMark/>
          </w:tcPr>
          <w:p w14:paraId="3990EAF6"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5</w:t>
            </w:r>
          </w:p>
        </w:tc>
        <w:tc>
          <w:tcPr>
            <w:tcW w:w="1417" w:type="dxa"/>
            <w:tcBorders>
              <w:top w:val="nil"/>
              <w:left w:val="nil"/>
              <w:bottom w:val="single" w:sz="4" w:space="0" w:color="auto"/>
              <w:right w:val="single" w:sz="4" w:space="0" w:color="auto"/>
            </w:tcBorders>
            <w:shd w:val="clear" w:color="auto" w:fill="auto"/>
            <w:noWrap/>
            <w:vAlign w:val="bottom"/>
            <w:hideMark/>
          </w:tcPr>
          <w:p w14:paraId="3990EAF7"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6</w:t>
            </w:r>
          </w:p>
        </w:tc>
      </w:tr>
      <w:tr w:rsidR="00D17F5C" w:rsidRPr="00521F84" w14:paraId="3990EAFD"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F9" w14:textId="77777777" w:rsidR="00D17F5C" w:rsidRPr="00521F84" w:rsidRDefault="00D17F5C" w:rsidP="00902EBF">
            <w:pPr>
              <w:spacing w:after="0"/>
              <w:jc w:val="left"/>
              <w:rPr>
                <w:rFonts w:ascii="Calibri" w:hAnsi="Calibri"/>
                <w:szCs w:val="20"/>
              </w:rPr>
            </w:pPr>
            <w:r w:rsidRPr="00521F84">
              <w:rPr>
                <w:rFonts w:ascii="Calibri" w:hAnsi="Calibri"/>
                <w:szCs w:val="20"/>
              </w:rPr>
              <w:t>MANAGEMENT</w:t>
            </w:r>
          </w:p>
        </w:tc>
        <w:tc>
          <w:tcPr>
            <w:tcW w:w="1161" w:type="dxa"/>
            <w:tcBorders>
              <w:top w:val="nil"/>
              <w:left w:val="nil"/>
              <w:bottom w:val="single" w:sz="4" w:space="0" w:color="auto"/>
              <w:right w:val="single" w:sz="4" w:space="0" w:color="auto"/>
            </w:tcBorders>
            <w:shd w:val="clear" w:color="auto" w:fill="auto"/>
            <w:noWrap/>
            <w:vAlign w:val="center"/>
            <w:hideMark/>
          </w:tcPr>
          <w:p w14:paraId="3990EAFA"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w:t>
            </w:r>
          </w:p>
        </w:tc>
        <w:tc>
          <w:tcPr>
            <w:tcW w:w="1559" w:type="dxa"/>
            <w:tcBorders>
              <w:top w:val="nil"/>
              <w:left w:val="nil"/>
              <w:bottom w:val="single" w:sz="4" w:space="0" w:color="auto"/>
              <w:right w:val="single" w:sz="4" w:space="0" w:color="auto"/>
            </w:tcBorders>
            <w:shd w:val="clear" w:color="auto" w:fill="auto"/>
            <w:noWrap/>
            <w:vAlign w:val="center"/>
            <w:hideMark/>
          </w:tcPr>
          <w:p w14:paraId="3990EAFB"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3990EAFC"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3</w:t>
            </w:r>
          </w:p>
        </w:tc>
      </w:tr>
      <w:tr w:rsidR="00D17F5C" w:rsidRPr="00521F84" w14:paraId="3990EB02" w14:textId="77777777" w:rsidTr="00845F0A">
        <w:trPr>
          <w:trHeight w:val="300"/>
        </w:trPr>
        <w:tc>
          <w:tcPr>
            <w:tcW w:w="4940" w:type="dxa"/>
            <w:tcBorders>
              <w:top w:val="nil"/>
              <w:left w:val="single" w:sz="4" w:space="0" w:color="auto"/>
              <w:bottom w:val="single" w:sz="4" w:space="0" w:color="auto"/>
              <w:right w:val="single" w:sz="4" w:space="0" w:color="auto"/>
            </w:tcBorders>
            <w:shd w:val="clear" w:color="auto" w:fill="auto"/>
            <w:hideMark/>
          </w:tcPr>
          <w:p w14:paraId="3990EAFE" w14:textId="77777777" w:rsidR="00D17F5C" w:rsidRPr="00521F84" w:rsidRDefault="00D17F5C" w:rsidP="00902EBF">
            <w:pPr>
              <w:spacing w:after="0"/>
              <w:jc w:val="left"/>
              <w:rPr>
                <w:rFonts w:ascii="Calibri" w:hAnsi="Calibri"/>
                <w:szCs w:val="20"/>
              </w:rPr>
            </w:pPr>
            <w:r w:rsidRPr="00521F84">
              <w:rPr>
                <w:rFonts w:ascii="Calibri" w:hAnsi="Calibri"/>
                <w:szCs w:val="20"/>
              </w:rPr>
              <w:t>TOTAL</w:t>
            </w:r>
          </w:p>
        </w:tc>
        <w:tc>
          <w:tcPr>
            <w:tcW w:w="1161" w:type="dxa"/>
            <w:tcBorders>
              <w:top w:val="nil"/>
              <w:left w:val="nil"/>
              <w:bottom w:val="single" w:sz="4" w:space="0" w:color="auto"/>
              <w:right w:val="single" w:sz="4" w:space="0" w:color="auto"/>
            </w:tcBorders>
            <w:shd w:val="clear" w:color="000000" w:fill="DBE5F1"/>
            <w:noWrap/>
            <w:vAlign w:val="center"/>
            <w:hideMark/>
          </w:tcPr>
          <w:p w14:paraId="3990EAFF"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12</w:t>
            </w:r>
          </w:p>
        </w:tc>
        <w:tc>
          <w:tcPr>
            <w:tcW w:w="1559" w:type="dxa"/>
            <w:tcBorders>
              <w:top w:val="nil"/>
              <w:left w:val="nil"/>
              <w:bottom w:val="single" w:sz="4" w:space="0" w:color="auto"/>
              <w:right w:val="single" w:sz="4" w:space="0" w:color="auto"/>
            </w:tcBorders>
            <w:shd w:val="clear" w:color="000000" w:fill="DBE5F1"/>
            <w:noWrap/>
            <w:vAlign w:val="center"/>
            <w:hideMark/>
          </w:tcPr>
          <w:p w14:paraId="3990EB00" w14:textId="77777777" w:rsidR="00D17F5C" w:rsidRPr="00521F84" w:rsidRDefault="00D17F5C" w:rsidP="00902EBF">
            <w:pPr>
              <w:spacing w:after="0"/>
              <w:jc w:val="center"/>
              <w:rPr>
                <w:rFonts w:ascii="Calibri" w:hAnsi="Calibri"/>
                <w:color w:val="000000"/>
                <w:sz w:val="22"/>
                <w:szCs w:val="22"/>
              </w:rPr>
            </w:pPr>
            <w:r w:rsidRPr="00521F84">
              <w:rPr>
                <w:rFonts w:ascii="Calibri" w:hAnsi="Calibri"/>
                <w:color w:val="000000"/>
                <w:sz w:val="22"/>
                <w:szCs w:val="22"/>
              </w:rPr>
              <w:t>23</w:t>
            </w:r>
          </w:p>
        </w:tc>
        <w:tc>
          <w:tcPr>
            <w:tcW w:w="1417" w:type="dxa"/>
            <w:tcBorders>
              <w:top w:val="nil"/>
              <w:left w:val="nil"/>
              <w:bottom w:val="single" w:sz="4" w:space="0" w:color="auto"/>
              <w:right w:val="single" w:sz="4" w:space="0" w:color="auto"/>
            </w:tcBorders>
            <w:shd w:val="clear" w:color="000000" w:fill="DBE5F1"/>
            <w:noWrap/>
            <w:vAlign w:val="center"/>
            <w:hideMark/>
          </w:tcPr>
          <w:p w14:paraId="3990EB01" w14:textId="77777777" w:rsidR="00D17F5C" w:rsidRPr="00521F84" w:rsidRDefault="00D17F5C" w:rsidP="00D46B59">
            <w:pPr>
              <w:keepNext/>
              <w:spacing w:after="0"/>
              <w:jc w:val="center"/>
              <w:rPr>
                <w:rFonts w:ascii="Calibri" w:hAnsi="Calibri"/>
                <w:color w:val="000000"/>
                <w:sz w:val="22"/>
                <w:szCs w:val="22"/>
              </w:rPr>
            </w:pPr>
            <w:r w:rsidRPr="00521F84">
              <w:rPr>
                <w:rFonts w:ascii="Calibri" w:hAnsi="Calibri"/>
                <w:color w:val="000000"/>
                <w:sz w:val="22"/>
                <w:szCs w:val="22"/>
              </w:rPr>
              <w:t>35</w:t>
            </w:r>
          </w:p>
        </w:tc>
      </w:tr>
    </w:tbl>
    <w:p w14:paraId="3990EB03" w14:textId="77777777" w:rsidR="0042161F" w:rsidRDefault="0042161F" w:rsidP="000C540F"/>
    <w:p w14:paraId="3990EB04" w14:textId="77777777" w:rsidR="000C540F" w:rsidRDefault="000C540F" w:rsidP="000C540F">
      <w:r>
        <w:t xml:space="preserve">During the commissioning Phase, these KPI and measurements Points are produced every month for observation. The SLA will apply at the start of the Routine Phase. </w:t>
      </w:r>
    </w:p>
    <w:p w14:paraId="3990EB05" w14:textId="77777777" w:rsidR="006A1D4C" w:rsidRDefault="006A1D4C" w:rsidP="008C5537">
      <w:r>
        <w:t xml:space="preserve">Except for </w:t>
      </w:r>
      <w:r w:rsidR="00107F04">
        <w:t xml:space="preserve">some </w:t>
      </w:r>
      <w:r>
        <w:t xml:space="preserve">Measurement points </w:t>
      </w:r>
      <w:r w:rsidR="00107F04">
        <w:t>involving</w:t>
      </w:r>
      <w:r>
        <w:t xml:space="preserve"> the ESL, the MPC-S1 KPI and </w:t>
      </w:r>
      <w:r w:rsidR="000C540F">
        <w:t>Measurement points are now produced:</w:t>
      </w:r>
    </w:p>
    <w:p w14:paraId="3990EB06" w14:textId="77777777" w:rsidR="00A34045" w:rsidRDefault="006A1D4C" w:rsidP="00A25F7E">
      <w:pPr>
        <w:pStyle w:val="ListParagraph"/>
        <w:numPr>
          <w:ilvl w:val="0"/>
          <w:numId w:val="15"/>
        </w:numPr>
      </w:pPr>
      <w:r>
        <w:t>The methods of calculation and</w:t>
      </w:r>
      <w:r w:rsidR="00A34045">
        <w:t xml:space="preserve"> </w:t>
      </w:r>
      <w:r>
        <w:t>the tools</w:t>
      </w:r>
      <w:r w:rsidR="00A34045">
        <w:t xml:space="preserve"> are implemented, </w:t>
      </w:r>
    </w:p>
    <w:p w14:paraId="3990EB07" w14:textId="77777777" w:rsidR="006A1D4C" w:rsidRDefault="006A1D4C" w:rsidP="00A25F7E">
      <w:pPr>
        <w:pStyle w:val="ListParagraph"/>
        <w:numPr>
          <w:ilvl w:val="0"/>
          <w:numId w:val="15"/>
        </w:numPr>
      </w:pPr>
      <w:r>
        <w:t>The procedures are written</w:t>
      </w:r>
      <w:r w:rsidR="000C540F">
        <w:t>,</w:t>
      </w:r>
    </w:p>
    <w:p w14:paraId="3990EB08" w14:textId="77777777" w:rsidR="006A1D4C" w:rsidRDefault="006A1D4C" w:rsidP="00A25F7E">
      <w:pPr>
        <w:pStyle w:val="ListParagraph"/>
        <w:numPr>
          <w:ilvl w:val="0"/>
          <w:numId w:val="15"/>
        </w:numPr>
      </w:pPr>
      <w:r>
        <w:t>The values are available from April 2014.</w:t>
      </w:r>
    </w:p>
    <w:p w14:paraId="3990EB09" w14:textId="77777777" w:rsidR="001B68AB" w:rsidRDefault="001B68AB" w:rsidP="001B68AB"/>
    <w:p w14:paraId="3990EB0A" w14:textId="77777777" w:rsidR="00A82FBE" w:rsidRDefault="00107F04" w:rsidP="001B68AB">
      <w:r>
        <w:lastRenderedPageBreak/>
        <w:t>D</w:t>
      </w:r>
      <w:r w:rsidR="00A82FBE">
        <w:t>ashboards are under implementation. They’ll be used for the SLA Monthly Report and the communication.</w:t>
      </w:r>
    </w:p>
    <w:p w14:paraId="3990EB0B" w14:textId="77777777" w:rsidR="000C540F" w:rsidRDefault="000C540F" w:rsidP="001B68AB"/>
    <w:p w14:paraId="3990EB0C" w14:textId="77777777" w:rsidR="000C540F" w:rsidRDefault="000C540F" w:rsidP="000C540F">
      <w:pPr>
        <w:shd w:val="clear" w:color="auto" w:fill="DBE5F1" w:themeFill="accent1" w:themeFillTint="33"/>
      </w:pPr>
    </w:p>
    <w:p w14:paraId="3990EB0D" w14:textId="77777777" w:rsidR="000C540F" w:rsidRDefault="000C540F" w:rsidP="000C540F">
      <w:pPr>
        <w:shd w:val="clear" w:color="auto" w:fill="DBE5F1" w:themeFill="accent1" w:themeFillTint="33"/>
      </w:pPr>
      <w:r>
        <w:t>The methods of calculation, the tools and the procedures related to some Measurement Points involving the ESL must be finalized.</w:t>
      </w:r>
    </w:p>
    <w:p w14:paraId="3990EB0E" w14:textId="77777777" w:rsidR="000C540F" w:rsidRDefault="000C540F" w:rsidP="000C540F">
      <w:pPr>
        <w:shd w:val="clear" w:color="auto" w:fill="DBE5F1" w:themeFill="accent1" w:themeFillTint="33"/>
      </w:pPr>
    </w:p>
    <w:p w14:paraId="3990EB0F" w14:textId="77777777" w:rsidR="000C540F" w:rsidRDefault="000C540F" w:rsidP="000C540F">
      <w:pPr>
        <w:shd w:val="clear" w:color="auto" w:fill="DBE5F1" w:themeFill="accent1" w:themeFillTint="33"/>
      </w:pPr>
      <w:r>
        <w:t>SLA Dashboards must be finalized and approved by ESA.</w:t>
      </w:r>
    </w:p>
    <w:p w14:paraId="3990EB10" w14:textId="77777777" w:rsidR="000C540F" w:rsidRDefault="000C540F" w:rsidP="000C540F">
      <w:pPr>
        <w:shd w:val="clear" w:color="auto" w:fill="DBE5F1" w:themeFill="accent1" w:themeFillTint="33"/>
      </w:pPr>
    </w:p>
    <w:p w14:paraId="3990EB11" w14:textId="77777777" w:rsidR="00366C91" w:rsidRDefault="00366C91" w:rsidP="00366C91">
      <w:pPr>
        <w:pStyle w:val="Heading1"/>
      </w:pPr>
      <w:bookmarkStart w:id="859" w:name="_Toc398190284"/>
      <w:bookmarkStart w:id="860" w:name="_Toc399940663"/>
      <w:r>
        <w:lastRenderedPageBreak/>
        <w:t>Conclusions</w:t>
      </w:r>
      <w:bookmarkEnd w:id="859"/>
      <w:bookmarkEnd w:id="860"/>
    </w:p>
    <w:p w14:paraId="3990EB12" w14:textId="77777777" w:rsidR="00366C91" w:rsidRDefault="00366C91" w:rsidP="00366C91">
      <w:pPr>
        <w:pStyle w:val="Heading2"/>
      </w:pPr>
      <w:bookmarkStart w:id="861" w:name="_Toc398190285"/>
      <w:bookmarkStart w:id="862" w:name="_Toc399940664"/>
      <w:r w:rsidRPr="00366C91">
        <w:t>Calibration, Validation &amp; Quality Control Activities</w:t>
      </w:r>
      <w:bookmarkEnd w:id="861"/>
      <w:bookmarkEnd w:id="862"/>
    </w:p>
    <w:p w14:paraId="3990EB13" w14:textId="77777777" w:rsidR="00366C91" w:rsidRDefault="00D56125" w:rsidP="00D56125">
      <w:pPr>
        <w:pStyle w:val="Heading3"/>
      </w:pPr>
      <w:bookmarkStart w:id="863" w:name="_Toc398190286"/>
      <w:bookmarkStart w:id="864" w:name="_Toc399940665"/>
      <w:r>
        <w:t xml:space="preserve">ESL </w:t>
      </w:r>
      <w:bookmarkEnd w:id="863"/>
      <w:r w:rsidR="007E77C7">
        <w:t>Instrument</w:t>
      </w:r>
      <w:bookmarkEnd w:id="864"/>
    </w:p>
    <w:p w14:paraId="3990EB14" w14:textId="77777777" w:rsidR="000659B4" w:rsidRDefault="000659B4" w:rsidP="000659B4">
      <w:r>
        <w:t xml:space="preserve">SES spurious signals for S1, S2 and WV1: the spurious signals are compatible to what was expected from pre-launch analyses. The coherent spurs power level has been monitored over time showing a stable value varying from +25dB for WV1 to +40dB for S1 and S2 from the mean data power spectral density level. Phase and delay are distributed in 4 different levels and don't show any swath dependency as </w:t>
      </w:r>
      <w:r w:rsidR="00A72ADA">
        <w:t>expected</w:t>
      </w:r>
      <w:r>
        <w:t>.</w:t>
      </w:r>
    </w:p>
    <w:p w14:paraId="3990EB15" w14:textId="77777777" w:rsidR="000659B4" w:rsidRDefault="000659B4" w:rsidP="000659B4">
      <w:r>
        <w:t>Analysis of the impact of the spurs on focused data shows an impact limited to 0.02 dB for intensity and &lt;5deg for phase.</w:t>
      </w:r>
    </w:p>
    <w:p w14:paraId="3990EB16" w14:textId="77777777" w:rsidR="000659B4" w:rsidRDefault="000659B4" w:rsidP="000659B4"/>
    <w:p w14:paraId="3990EB17" w14:textId="77777777" w:rsidR="000659B4" w:rsidRDefault="000659B4" w:rsidP="000659B4">
      <w:r>
        <w:t xml:space="preserve">Level 0 data check: the analysis of the I and Q signal distributions shows that the shape is very close to a Gaussian function. The bias of I and Q data has been found to be different from the I and Q bias measurable from the noise packets. This can cause problems when the estimated bias from the noise is used to correct the data echoes. </w:t>
      </w:r>
    </w:p>
    <w:p w14:paraId="3990EB18" w14:textId="77777777" w:rsidR="000659B4" w:rsidRDefault="000659B4" w:rsidP="000659B4">
      <w:r>
        <w:t>The reason for this has been discussed with Astrium and the suspected problem found in the implementation of the ADC. It has been agreed to increase the receive gain of the swaths (in RDB-0003) to have a mitigation of the problem (this solution is also valid to mitigate the FDBAQ distortion of the cross-pol data, see specific bullet). The absence of clipping over bright areas has been verified in order to check to have sufficient margin to allow gain increase.</w:t>
      </w:r>
    </w:p>
    <w:p w14:paraId="3990EB19" w14:textId="77777777" w:rsidR="000659B4" w:rsidRDefault="000659B4" w:rsidP="000659B4">
      <w:r>
        <w:t>Also, the impact on the data-rate has been evaluated showing an increase of 10% in average and predicting the S1 datarate above the 260Mbps limit.</w:t>
      </w:r>
    </w:p>
    <w:p w14:paraId="3990EB1A" w14:textId="77777777" w:rsidR="000659B4" w:rsidRDefault="000659B4" w:rsidP="000659B4">
      <w:r>
        <w:t>By analyzing the standard deviation of the data and comparing between polarization, an imbalance of about 1dB was found between H and V. It was agreed with Astrium to correct it in RDB-0003.</w:t>
      </w:r>
    </w:p>
    <w:p w14:paraId="3990EB1B" w14:textId="77777777" w:rsidR="000659B4" w:rsidRDefault="000659B4" w:rsidP="000659B4">
      <w:r>
        <w:t>It is recommended to repeat the analyses once the RDB-0003 will be operational.</w:t>
      </w:r>
    </w:p>
    <w:p w14:paraId="3990EB1C" w14:textId="77777777" w:rsidR="000659B4" w:rsidRDefault="000659B4" w:rsidP="000659B4"/>
    <w:p w14:paraId="3990EB1D" w14:textId="77777777" w:rsidR="000659B4" w:rsidRDefault="000659B4" w:rsidP="000659B4">
      <w:r>
        <w:t>RX-gain variation over window: the data acquired over the dedicated campaign of the 22th and 23th July have been analyzed, showing a variation of the RX gain of 0.2 dB peak-to-peak. The model-fitting done with pre-flight data was predicting an higher variation so it is recommended to perform a new fitting basing on the in-flight data.</w:t>
      </w:r>
    </w:p>
    <w:p w14:paraId="3990EB1E" w14:textId="77777777" w:rsidR="000659B4" w:rsidRDefault="000659B4" w:rsidP="000659B4"/>
    <w:p w14:paraId="3990EB1F" w14:textId="77777777" w:rsidR="000659B4" w:rsidRDefault="000659B4" w:rsidP="000659B4">
      <w:r>
        <w:t xml:space="preserve">RFC processing: the analysis of all the RFC acquisitions performed by the instrument has revealed a stable </w:t>
      </w:r>
      <w:r w:rsidR="00A72ADA">
        <w:t>behaviour</w:t>
      </w:r>
      <w:r>
        <w:t xml:space="preserve"> of all the coefficients, except for the failure of two elements: row 11 and 12 in tile 4 occurred the 5th May 2014.</w:t>
      </w:r>
    </w:p>
    <w:p w14:paraId="3990EB20" w14:textId="77777777" w:rsidR="000659B4" w:rsidRDefault="000659B4" w:rsidP="000659B4">
      <w:r>
        <w:t>The analysis of the RFC coefficients has also shown that the formula used to compute the coefficients had to be revised, it has been corrected in a new version of the cal and char plan by ASD (V7.3).</w:t>
      </w:r>
    </w:p>
    <w:p w14:paraId="3990EB21" w14:textId="77777777" w:rsidR="000659B4" w:rsidRDefault="000659B4" w:rsidP="000659B4">
      <w:r>
        <w:t>Also the reference set of coefficients to generate the error matrixes has been object of discussion with Astrium. reverting the original approach to use on-ground data as reference, it has been agreed to use in-flight data as reference coefficients, provided by Astrium the 15th August 2014.</w:t>
      </w:r>
    </w:p>
    <w:p w14:paraId="3990EB22" w14:textId="77777777" w:rsidR="000659B4" w:rsidRDefault="000659B4" w:rsidP="000659B4"/>
    <w:p w14:paraId="3990EB23" w14:textId="77777777" w:rsidR="000659B4" w:rsidRDefault="000659B4" w:rsidP="000659B4">
      <w:r>
        <w:t xml:space="preserve">Internal calibration: the quality of the reconstructed replica has been monitored, showing an IRF very well matched to the ideal one. The only non-ideal element is the amplitude of the power </w:t>
      </w:r>
      <w:r>
        <w:lastRenderedPageBreak/>
        <w:t>spectrum that shows a decreasing trend over frequency, This has not been considered critical from Astrium so to deserve further investigations.</w:t>
      </w:r>
    </w:p>
    <w:p w14:paraId="3990EB24" w14:textId="77777777" w:rsidR="000659B4" w:rsidRDefault="000659B4" w:rsidP="000659B4">
      <w:r>
        <w:t>The internal delay shows a very stable value along time, with the exception of jumps observed in correspondence of switch on/ switch off of the instrument. The PG gain and phase also shows a stable constant value over time.</w:t>
      </w:r>
    </w:p>
    <w:p w14:paraId="3990EB25" w14:textId="77777777" w:rsidR="000659B4" w:rsidRDefault="000659B4" w:rsidP="000659B4">
      <w:r>
        <w:t>Analyses over long data takes reveal that the pre and post amble PG have an offset of 0.05dB with respect to the interleaved PG.</w:t>
      </w:r>
    </w:p>
    <w:p w14:paraId="3990EB26" w14:textId="77777777" w:rsidR="000659B4" w:rsidRDefault="000659B4" w:rsidP="000659B4"/>
    <w:p w14:paraId="3990EB27" w14:textId="77777777" w:rsidR="000659B4" w:rsidRDefault="000659B4" w:rsidP="000659B4">
      <w:r>
        <w:t xml:space="preserve">FDBAQ verification: </w:t>
      </w:r>
    </w:p>
    <w:p w14:paraId="3990EB28" w14:textId="77777777" w:rsidR="000659B4" w:rsidRDefault="000659B4" w:rsidP="000659B4">
      <w:r>
        <w:t>the analysis of cross-pol data over regions with abrupt transitions of the reflectivity shows high quantization noise due to the usage of the low order quantizer. The fact was expected, and the increase of the rx-gain introduced in RDB-0003 is expected to mitigate this effect.</w:t>
      </w:r>
    </w:p>
    <w:p w14:paraId="3990EB29" w14:textId="77777777" w:rsidR="000659B4" w:rsidRDefault="000659B4" w:rsidP="000659B4">
      <w:r>
        <w:t>The monitoring of the data rate and of the compression factor over time shows a value between 3 and 3.8 depending on the swath. For wave mode, a variation over time (decrease of the compression factor from 3.4 to 3) is observed. It is assumed that this variation is related to the season and to the different acquisition regions that have been planned during the commissioning.</w:t>
      </w:r>
    </w:p>
    <w:p w14:paraId="3990EB2A" w14:textId="77777777" w:rsidR="000659B4" w:rsidRDefault="000659B4" w:rsidP="000659B4"/>
    <w:p w14:paraId="3990EB2B" w14:textId="77777777" w:rsidR="000659B4" w:rsidRDefault="000659B4" w:rsidP="000659B4">
      <w:r>
        <w:t xml:space="preserve">Doppler Centroid: the Doppler Centroid from stationary scenes has been monitored over time, showing variations between -400 and +400Hz, direclty linked to maneuvers and star trackers calibration operations. After the 15th June, the value is stable of -113 Hz. </w:t>
      </w:r>
    </w:p>
    <w:p w14:paraId="3990EB2C" w14:textId="77777777" w:rsidR="000659B4" w:rsidRDefault="000659B4" w:rsidP="000659B4">
      <w:r>
        <w:t>The refined attitude (yaw and pitch) has been computed from the Doppler Centroid obtaining a corrective bias value for pitch varying from -0.05 to 0.05 deg before the 15th June, and assuming then a value very close to 0 deg after the 16th June.</w:t>
      </w:r>
    </w:p>
    <w:p w14:paraId="3990EB2D" w14:textId="77777777" w:rsidR="000659B4" w:rsidRDefault="000659B4" w:rsidP="000659B4">
      <w:r>
        <w:t>Doppler Calibration Profiles: The Doppler profiles along rage have been compared to the predicted DCP from the antenna model. At the moment it can be noticed a partial consistency between the two (error in the order of 10-20 Hz).</w:t>
      </w:r>
    </w:p>
    <w:p w14:paraId="3990EB2E" w14:textId="77777777" w:rsidR="000659B4" w:rsidRDefault="000659B4" w:rsidP="000659B4"/>
    <w:p w14:paraId="3990EB2F" w14:textId="77777777" w:rsidR="000659B4" w:rsidRDefault="000659B4" w:rsidP="000659B4">
      <w:r>
        <w:t>Elevation and azimuth pointing calibration: 8 notch products have been processed and the annotated elevation pointing correction estimated from the elevation notch position. It can be concluded that a correction of 0.043 deg of the annotated roll is recommended.</w:t>
      </w:r>
    </w:p>
    <w:p w14:paraId="3990EB30" w14:textId="77777777" w:rsidR="000659B4" w:rsidRDefault="000659B4" w:rsidP="000659B4">
      <w:r>
        <w:t>The measured mispointing in azimuth is -0.028 deg for the N6 product of 26th July 2014.</w:t>
      </w:r>
    </w:p>
    <w:p w14:paraId="3990EB31" w14:textId="77777777" w:rsidR="000659B4" w:rsidRDefault="000659B4" w:rsidP="000659B4"/>
    <w:p w14:paraId="3990EB32" w14:textId="77777777" w:rsidR="000659B4" w:rsidRDefault="000659B4" w:rsidP="000659B4">
      <w:r>
        <w:t xml:space="preserve">Antenna model: </w:t>
      </w:r>
    </w:p>
    <w:p w14:paraId="3990EB33" w14:textId="77777777" w:rsidR="000659B4" w:rsidRDefault="000659B4" w:rsidP="000659B4">
      <w:r>
        <w:t xml:space="preserve">For elevation, the data acquired over rain forest has been processed and the range profile of the gamma compared to the antenna model profile. The verification revealed an agreement for each sub-swath within 0.5 dB for IW and EW modes. </w:t>
      </w:r>
    </w:p>
    <w:p w14:paraId="3990EB34" w14:textId="77777777" w:rsidR="00D56125" w:rsidRPr="00D56125" w:rsidRDefault="000659B4" w:rsidP="000659B4">
      <w:r>
        <w:t>For azimuth, the antenna model pattern has been compared to the transponder acquisition and revealed an accuracy of 0.1 dB within the -3dB mainlobe region.</w:t>
      </w:r>
    </w:p>
    <w:p w14:paraId="3990EB35" w14:textId="77777777" w:rsidR="00D56125" w:rsidRDefault="00D56125" w:rsidP="00D56125">
      <w:pPr>
        <w:pStyle w:val="Heading3"/>
      </w:pPr>
      <w:bookmarkStart w:id="865" w:name="_Toc398190287"/>
      <w:bookmarkStart w:id="866" w:name="_Toc399940666"/>
      <w:r>
        <w:t xml:space="preserve">ESL </w:t>
      </w:r>
      <w:r w:rsidR="00FC791C">
        <w:t>C</w:t>
      </w:r>
      <w:r w:rsidR="007E77C7">
        <w:t xml:space="preserve">alibration and </w:t>
      </w:r>
      <w:r w:rsidR="00FC791C">
        <w:t>A</w:t>
      </w:r>
      <w:r w:rsidR="007E77C7">
        <w:t>lgorithm</w:t>
      </w:r>
      <w:bookmarkEnd w:id="865"/>
      <w:bookmarkEnd w:id="866"/>
    </w:p>
    <w:p w14:paraId="3990EB36" w14:textId="77777777" w:rsidR="000659B4" w:rsidRDefault="000659B4" w:rsidP="000659B4">
      <w:r>
        <w:t>Four well surveyed corner reflector targets deployed by the University of Zurich (UZH) in </w:t>
      </w:r>
      <w:r>
        <w:rPr>
          <w:i/>
          <w:iCs/>
        </w:rPr>
        <w:t>Torny-le-Grand</w:t>
      </w:r>
      <w:r>
        <w:t>, Switzerland were used for geometric calibration of S1A stripmap and IW datasets.  Geolocation tests were performed on all available datasets using a) internal-annotated, b) predicted (ORBPRE), c) restituted (RESORB), and d) precise (POEORB) orbital state vectors (OSVs).  In the case of precise OSVs, fewer datasets were available for investigation due to the 3 week waiting period.</w:t>
      </w:r>
    </w:p>
    <w:p w14:paraId="3990EB37" w14:textId="77777777" w:rsidR="000659B4" w:rsidRDefault="000659B4" w:rsidP="000659B4"/>
    <w:p w14:paraId="3990EB38" w14:textId="77777777" w:rsidR="000659B4" w:rsidRDefault="000659B4" w:rsidP="000659B4">
      <w:r>
        <w:t>In each case, range and azimuth offsets in the absolute location error (ALE) were calculated.  When the required input data was available, corrections for atmospheric path delays, tectonic frame shifts (ETRF vs. ITRF), and solid Earth tides were applied prior to the geolocation step.  SLC products were used for calibration of the mean slant range and azimuth biases.  GRDF products were tested independently and found to generally behave consistently with their "parent" SLC product.  Use of the ground-to-slant range polynomial is recommended, as the slant-to-ground range polynomial provided currently introduces additional errors.</w:t>
      </w:r>
    </w:p>
    <w:p w14:paraId="3990EB39" w14:textId="77777777" w:rsidR="000659B4" w:rsidRDefault="000659B4" w:rsidP="000659B4">
      <w:r>
        <w:t>The ALE of the internal-annotated OSVs was found to currently be outside of the specification.  This problem appears to surface when no AUX_RESORB file is available at the time of processing.  The IPF appears to then switch to an extrapolation approach working from a single ANX state vector, with errors growing as distance increases from that position along the orbit.  Future fixes to the IPF could include more robust provision of RESORB files, or an improved use of the downlinked GPS positions.  The solution will be reassessed after implementation.</w:t>
      </w:r>
    </w:p>
    <w:p w14:paraId="3990EB3A" w14:textId="77777777" w:rsidR="000659B4" w:rsidRDefault="000659B4" w:rsidP="000659B4">
      <w:r>
        <w:t>Based on datasets where precise OSVs were available, </w:t>
      </w:r>
      <w:r>
        <w:rPr>
          <w:i/>
          <w:iCs/>
        </w:rPr>
        <w:t>after atmospheric corrections</w:t>
      </w:r>
      <w:r>
        <w:t>, the range bias was found to be 1.28±0.07 m.  Encouragingly, both the range and azimuth biases were found to be broadly consistent across ascending and descending acquisition geometries.  Geolocation accuracies based on restituted orbits were found to usually approach that possible with precise OSVs.</w:t>
      </w:r>
    </w:p>
    <w:p w14:paraId="3990EB3B" w14:textId="77777777" w:rsidR="000659B4" w:rsidRDefault="000659B4" w:rsidP="000659B4">
      <w:r>
        <w:t>The "bias-corrected" ALE from the precise orbit was found to be close to the specification, but such "bias corrections" will eventually need to be performed directly in the IPF and then verified before the ALE requirement is judged to have been passed.  If one assumes that users have a capability to perform atmospheric corrections (not always true) and one further assumes that the mean bias determined will be corrected in a future version of the IPF, then the 7cm range deviations measured in stripmap products were found to be well within the 1 sigma 2.5m specification.</w:t>
      </w:r>
    </w:p>
    <w:p w14:paraId="3990EB3C" w14:textId="77777777" w:rsidR="00D56125" w:rsidRPr="00D56125" w:rsidRDefault="000659B4" w:rsidP="000659B4">
      <w:r>
        <w:t>Note that it was only possible to test S2, S4, S5, and S6 beams with highly accurate geometric targets, and although no large differences are expected in S1 and S3 beams, no direct ALE verification has been performed on data from those beams.  A possible time-correlated change to all mean azimuth offsets in early June was identified and is being investigated.  Fewer datasets than expected were available to calibrate and verify the product geometry.  Further datasets are necessary to ensure more robust conclusions, and are being acquired throughout September.  Updated analyses are planned in the coming weeks.</w:t>
      </w:r>
    </w:p>
    <w:p w14:paraId="3990EB3D" w14:textId="77777777" w:rsidR="00D56125" w:rsidRPr="00D56125" w:rsidRDefault="00D56125" w:rsidP="00D56125">
      <w:pPr>
        <w:pStyle w:val="Heading3"/>
      </w:pPr>
      <w:bookmarkStart w:id="867" w:name="_Toc398190288"/>
      <w:bookmarkStart w:id="868" w:name="_Toc399940667"/>
      <w:r>
        <w:t>ESL L2</w:t>
      </w:r>
      <w:bookmarkEnd w:id="867"/>
      <w:bookmarkEnd w:id="868"/>
    </w:p>
    <w:p w14:paraId="3990EB3E" w14:textId="77777777" w:rsidR="00D56125" w:rsidRDefault="00D56125" w:rsidP="00D56125">
      <w:r>
        <w:t>L2 OCN products aims at providing ocean surface wind (OWI), swell (OSW) and ocean surface radial velocities (RVL) measurements into one single product produced and delivered by ESA to end-users.</w:t>
      </w:r>
    </w:p>
    <w:p w14:paraId="3990EB3F" w14:textId="77777777" w:rsidR="00D56125" w:rsidRDefault="00D56125" w:rsidP="00D56125">
      <w:r>
        <w:t xml:space="preserve">L2 ESL activities started before the launch. Tools have been developed to handle Sentinel-1 L1 and L2 products in the view of assessing and improving L2 OCN products performances. More specifically, </w:t>
      </w:r>
    </w:p>
    <w:p w14:paraId="3990EB40" w14:textId="77777777" w:rsidR="00D56125" w:rsidRDefault="00D56125" w:rsidP="00D56125">
      <w:r>
        <w:t>(i) L2 ESL and ESA have designed a cal/val strategy with precise acquisitions scenario for all modes over dedicated cal/val sites.</w:t>
      </w:r>
    </w:p>
    <w:p w14:paraId="3990EB41" w14:textId="77777777" w:rsidR="00D56125" w:rsidRDefault="00D56125" w:rsidP="00D56125">
      <w:r>
        <w:t>(ii) For each site and all geophysical parameters, reference datasets have been identified and are now routinely collected for L2 activities.</w:t>
      </w:r>
    </w:p>
    <w:p w14:paraId="3990EB42" w14:textId="77777777" w:rsidR="00D56125" w:rsidRDefault="00D56125" w:rsidP="00D56125">
      <w:r>
        <w:t>Up to now, many L1 GRD and SLC products acquired for the cal/val sites have been processed by ESA PDGS and delivered to the Sentinel-1 Mission Performance Center. For instance 176 scenes have been acquired in August over U.S west coast where many in-situ measurements are available. However, these L1 products have not been processed by ESA PDGS into L2 OCN yet. As a direct consequence, L2 ESL cannot assess ESA L2 OCN performances yet. This production is mandatory for ESL activities.</w:t>
      </w:r>
    </w:p>
    <w:p w14:paraId="3990EB43" w14:textId="77777777" w:rsidR="00D56125" w:rsidRDefault="00D56125" w:rsidP="00D56125"/>
    <w:p w14:paraId="3990EB44" w14:textId="77777777" w:rsidR="00287E1A" w:rsidRDefault="00D56125" w:rsidP="00287E1A">
      <w:pPr>
        <w:pStyle w:val="Titreno-index"/>
      </w:pPr>
      <w:r w:rsidRPr="007542CB">
        <w:t>L2 ESL V</w:t>
      </w:r>
      <w:r w:rsidR="00086272">
        <w:t>alidation</w:t>
      </w:r>
      <w:r w:rsidRPr="007542CB">
        <w:t> </w:t>
      </w:r>
    </w:p>
    <w:p w14:paraId="3990EB45" w14:textId="77777777" w:rsidR="00D56125" w:rsidRDefault="00D56125" w:rsidP="00D56125">
      <w:r>
        <w:lastRenderedPageBreak/>
        <w:t>Radar parameters (e.g. incidence angle, normalized radar cross-section, normalized equivalent sigma zero or radial velocities) are key inputs when measuring geophysical quantities such as wind, waves and currents. The initial plan was to assess those radar parameters by analysing Level 2 products. As those products are not yet processed by the PDGS, a work around was put in place in order to use the L1 products directly. The following activities have been conducted.</w:t>
      </w:r>
    </w:p>
    <w:p w14:paraId="3990EB46" w14:textId="77777777" w:rsidR="00D56125" w:rsidRDefault="00D56125" w:rsidP="00D56125"/>
    <w:p w14:paraId="3990EB47" w14:textId="77777777" w:rsidR="00D56125" w:rsidRDefault="00D56125" w:rsidP="00D56125">
      <w:r>
        <w:t xml:space="preserve">(i) Calibration constant measurements and monitoring: The method based on the known relationship between NRCS and wind was applied to propose calibration constant values for each mode in both VV and HH polarization. Excepted for Wave Mode (L1 GRD are not used for L2), values have been given for GRD and SLC products. Thanks to the large Wave Mode dataset, the calibration constant evolution with time can be monitored. The precision is below 0.5 dB and will increase with the number of acquisitions. For IW and EW, significant jumps have been found for between sub-swaths. For instance, for L1 GRD in EW mode, the jump between EW1 and EW2 is larger than 1.5 dB. If not properly taken into account, the impact on the geophysical parameters quality such as wind speed may be significant. This will be assessed from L2 OCN products.  </w:t>
      </w:r>
    </w:p>
    <w:p w14:paraId="3990EB48" w14:textId="77777777" w:rsidR="00D56125" w:rsidRDefault="00D56125" w:rsidP="00D56125"/>
    <w:p w14:paraId="3990EB49" w14:textId="77777777" w:rsidR="00D56125" w:rsidRDefault="00D56125" w:rsidP="00D56125">
      <w:r>
        <w:t xml:space="preserve">(ii)  NESZ measurements: Very low NRCS values over flat sea can be used to derive the NESZ behaviour as a function of Boresight angle for all modes. First estimates have been proposed. In some cases, NESZ values have been found larger than the requirements. For IW and EW modes, the NESZ found are very consistent with specifications and values are found lower. For SM (S1 and S2), the shape of the NESZ is also consistent with specifications but the level found by our analysis is higher than specifications. A difference of more than 2 and 1 dB are found for S1 and S2 respectively.  For WV2, -24.5 and -23.75 dB have been found in HH and VV polarization respectively. These high values compared to the mean NRCS values derived from WV2 analysis in HH (-20.5 dB) may impact the quality of swell and wind measurements. </w:t>
      </w:r>
    </w:p>
    <w:p w14:paraId="3990EB4A" w14:textId="77777777" w:rsidR="00D56125" w:rsidRDefault="00D56125" w:rsidP="00D56125"/>
    <w:p w14:paraId="3990EB4B" w14:textId="77777777" w:rsidR="00D56125" w:rsidRDefault="00D56125" w:rsidP="00D56125">
      <w:r>
        <w:t>(iii) OWI: After, manual calibrations, first maps of wind vectors have been produced by L2 ESL. The mean wind speed and its spatial variation are consistent with reference data even the performances cannot be fully assessed for now. A consistent assessment of wind vector estimation will require first the absolute radiometric calibration of L1 products (including L1 internal products) and the production of L2 products by the PDGS.</w:t>
      </w:r>
    </w:p>
    <w:p w14:paraId="3990EB4C" w14:textId="77777777" w:rsidR="00D56125" w:rsidRDefault="00D56125" w:rsidP="00D56125"/>
    <w:p w14:paraId="3990EB4D" w14:textId="77777777" w:rsidR="00D56125" w:rsidRDefault="00D56125" w:rsidP="00D56125">
      <w:pPr>
        <w:rPr>
          <w:rFonts w:eastAsia="Liberation Serif" w:cs="Liberation Serif"/>
        </w:rPr>
      </w:pPr>
      <w:r>
        <w:t xml:space="preserve">(iv) OSW: Measurements of swell have been investigated for WV and SM modes. Image cross-spectra have been derived from L1 SLC2 products. They reveal S-1 A capability to measure ocean swell modulation. Up to five different swell systems and long swell (around 800 m) have been imaged with a single S-1 A WV data (significant improved wrt. Envisat/ASAR state of the art) . First comparisons of cross-spectra imaginary part data seem very promising for the use of the cross-spectra imaginary part sign to remove the 180° ambiguity in the swell propagation direction. However, based on statistical analysis of the image normalized variance from WV, we conclude that WV1 SNR is significantly higher than in WV2. In HH polarization, 1.7 is found for WV1 and only 1.2 for WV2. This will certainly impact the quality of the swell inversion for WV2 and need to be further investigated with L2 products. </w:t>
      </w:r>
    </w:p>
    <w:p w14:paraId="3990EB4E" w14:textId="77777777" w:rsidR="00D56125" w:rsidRDefault="00D56125" w:rsidP="00D56125">
      <w:r>
        <w:rPr>
          <w:rFonts w:eastAsia="Liberation Serif" w:cs="Liberation Serif"/>
        </w:rPr>
        <w:t xml:space="preserve"> </w:t>
      </w:r>
    </w:p>
    <w:p w14:paraId="3990EB4F" w14:textId="77777777" w:rsidR="00D56125" w:rsidRDefault="00D56125" w:rsidP="00D56125">
      <w:pPr>
        <w:rPr>
          <w:b/>
          <w:bCs/>
        </w:rPr>
      </w:pPr>
      <w:r>
        <w:t>(v) RVL : At first order, the expected relationship between wind and radial velocities has been found for WV, showing wind and current signatures in Doppler centroid. However, there is still bias in the geophysical Doppler. For instance, ~ 105 Hz and 115 Hz have been found for WV1 and WV2 in HH polarization whereas the geophysical signal is expected to be between -60 and 60 Hz. These results need to be consolidated and extended to all modes. Preliminaries tests on IW and EW modes with stand-alone version of the LOP installed by L2 ESL showed anomalies in the Doppler centroid (both in azimuth and range directions). This will be consolidated when significant amount of data acquired on the definitive orbit and antenna configuration will be available.</w:t>
      </w:r>
    </w:p>
    <w:p w14:paraId="3990EB50" w14:textId="77777777" w:rsidR="00D56125" w:rsidRDefault="00D56125" w:rsidP="00D56125">
      <w:pPr>
        <w:rPr>
          <w:b/>
          <w:bCs/>
        </w:rPr>
      </w:pPr>
    </w:p>
    <w:p w14:paraId="3990EB51" w14:textId="77777777" w:rsidR="00D56125" w:rsidRPr="007542CB" w:rsidRDefault="00D56125" w:rsidP="007542CB">
      <w:pPr>
        <w:pStyle w:val="Titreno-index"/>
      </w:pPr>
      <w:r w:rsidRPr="007542CB">
        <w:lastRenderedPageBreak/>
        <w:t>L2 ESL A</w:t>
      </w:r>
      <w:r w:rsidR="00086272">
        <w:t>lgorithm</w:t>
      </w:r>
    </w:p>
    <w:p w14:paraId="3990EB52" w14:textId="77777777" w:rsidR="00D56125" w:rsidRDefault="00D56125" w:rsidP="00D56125">
      <w:pPr>
        <w:rPr>
          <w:b/>
          <w:bCs/>
        </w:rPr>
      </w:pPr>
    </w:p>
    <w:p w14:paraId="3990EB53" w14:textId="77777777" w:rsidR="00D56125" w:rsidRDefault="00D56125" w:rsidP="00D56125">
      <w:r>
        <w:t>To date, no significant changes in the algorithm scheme is foreseen and no modifications has been proposed for the processing parameters file related to LOP. This is mainly due to the fact, that (1) the initial step of characterising the input L1 product from acquisition in nominal configuration is still ongoing and (2) no L2 products are available for validation yet. Still, some minor modifications have been identified, as for example, some format related issues.</w:t>
      </w:r>
    </w:p>
    <w:p w14:paraId="3990EB54" w14:textId="77777777" w:rsidR="00366C91" w:rsidRDefault="00366C91" w:rsidP="00366C91"/>
    <w:p w14:paraId="3990EB55" w14:textId="77777777" w:rsidR="00366C91" w:rsidRDefault="00366C91" w:rsidP="00366C91"/>
    <w:p w14:paraId="3990EB56" w14:textId="77777777" w:rsidR="00366C91" w:rsidRDefault="00366C91" w:rsidP="00366C91">
      <w:pPr>
        <w:pStyle w:val="Heading2"/>
      </w:pPr>
      <w:bookmarkStart w:id="869" w:name="_Toc398190289"/>
      <w:bookmarkStart w:id="870" w:name="_Toc399940668"/>
      <w:r>
        <w:t>Other MPC Activities</w:t>
      </w:r>
      <w:bookmarkEnd w:id="869"/>
      <w:bookmarkEnd w:id="870"/>
    </w:p>
    <w:p w14:paraId="3990EB57" w14:textId="77777777" w:rsidR="00414FBC" w:rsidRDefault="00414FBC" w:rsidP="00414FBC">
      <w:r w:rsidRPr="00F8031E">
        <w:t xml:space="preserve">The </w:t>
      </w:r>
      <w:r>
        <w:t xml:space="preserve">other </w:t>
      </w:r>
      <w:r w:rsidRPr="00F8031E">
        <w:t>MPC activities during the instrument commissioning phase</w:t>
      </w:r>
      <w:r>
        <w:t xml:space="preserve"> are related to:</w:t>
      </w:r>
    </w:p>
    <w:p w14:paraId="3990EB58" w14:textId="77777777" w:rsidR="00414FBC" w:rsidRDefault="00414FBC" w:rsidP="00414FBC">
      <w:pPr>
        <w:pStyle w:val="ListParagraph"/>
        <w:numPr>
          <w:ilvl w:val="0"/>
          <w:numId w:val="49"/>
        </w:numPr>
        <w:spacing w:after="200" w:line="276" w:lineRule="auto"/>
        <w:jc w:val="left"/>
      </w:pPr>
      <w:r>
        <w:t>The routine quality control of the sensor and products</w:t>
      </w:r>
    </w:p>
    <w:p w14:paraId="3990EB59" w14:textId="77777777" w:rsidR="00414FBC" w:rsidRDefault="00414FBC" w:rsidP="00414FBC">
      <w:pPr>
        <w:pStyle w:val="ListParagraph"/>
        <w:numPr>
          <w:ilvl w:val="0"/>
          <w:numId w:val="49"/>
        </w:numPr>
        <w:spacing w:after="200" w:line="276" w:lineRule="auto"/>
        <w:jc w:val="left"/>
      </w:pPr>
      <w:r>
        <w:t>The IPF &amp; Tools baseline maintenance and evolutions</w:t>
      </w:r>
    </w:p>
    <w:p w14:paraId="3990EB5A" w14:textId="77777777" w:rsidR="00414FBC" w:rsidRDefault="00414FBC" w:rsidP="00414FBC">
      <w:pPr>
        <w:pStyle w:val="ListParagraph"/>
        <w:numPr>
          <w:ilvl w:val="0"/>
          <w:numId w:val="49"/>
        </w:numPr>
        <w:spacing w:after="200" w:line="276" w:lineRule="auto"/>
        <w:jc w:val="left"/>
      </w:pPr>
      <w:r>
        <w:t>The data management</w:t>
      </w:r>
    </w:p>
    <w:p w14:paraId="3990EB5B" w14:textId="77777777" w:rsidR="00414FBC" w:rsidRDefault="00414FBC" w:rsidP="00414FBC">
      <w:pPr>
        <w:pStyle w:val="ListParagraph"/>
        <w:numPr>
          <w:ilvl w:val="0"/>
          <w:numId w:val="49"/>
        </w:numPr>
        <w:spacing w:after="200" w:line="276" w:lineRule="auto"/>
        <w:jc w:val="left"/>
      </w:pPr>
      <w:r>
        <w:t>And the MPC Service management.</w:t>
      </w:r>
    </w:p>
    <w:p w14:paraId="3990EB5C" w14:textId="77777777" w:rsidR="00414FBC" w:rsidRDefault="00414FBC" w:rsidP="00414FBC">
      <w:r>
        <w:t>The activities related to “End to End sensor and product performance assessment” and “Support to user service” did not started up to now.</w:t>
      </w:r>
    </w:p>
    <w:p w14:paraId="3990EB5D" w14:textId="77777777" w:rsidR="00414FBC" w:rsidRPr="008C5DA6" w:rsidRDefault="00414FBC" w:rsidP="00414FBC">
      <w:pPr>
        <w:rPr>
          <w:b/>
        </w:rPr>
      </w:pPr>
      <w:r w:rsidRPr="008C5DA6">
        <w:rPr>
          <w:b/>
        </w:rPr>
        <w:t>QC Activity</w:t>
      </w:r>
    </w:p>
    <w:p w14:paraId="3990EB5E" w14:textId="77777777" w:rsidR="00414FBC" w:rsidRDefault="00414FBC" w:rsidP="00414FBC">
      <w:r>
        <w:t>As part of the routine quality control of the sensor and products, the MPC/CC identified a set of anomalies on the instrument (most specifically on antenna with some TRM in failure), and on the product format and content. Those anomalies were reported into the PDGS/OME and into the MPC/ESF using the appropriate procedures. This QC was escalated to further investigation on the QC Tools (correction of false alarm detection, evolution of the tools), on the S-1 IPF (correction and evolutions of formats), evolution of the Radar Data Base (correction of pulse numbering), and IPF ADF.</w:t>
      </w:r>
    </w:p>
    <w:p w14:paraId="3990EB5F" w14:textId="77777777" w:rsidR="00414FBC" w:rsidRPr="008C5DA6" w:rsidRDefault="00414FBC" w:rsidP="00414FBC">
      <w:pPr>
        <w:rPr>
          <w:b/>
        </w:rPr>
      </w:pPr>
      <w:r w:rsidRPr="008C5DA6">
        <w:rPr>
          <w:b/>
        </w:rPr>
        <w:t>IPF &amp; Tools Baseline Maintenance</w:t>
      </w:r>
    </w:p>
    <w:p w14:paraId="3990EB60" w14:textId="77777777" w:rsidR="00414FBC" w:rsidRDefault="00414FBC" w:rsidP="00414FBC">
      <w:r>
        <w:t>Currently only the maintenance of the S-1 IPF LOP and of Amalfi-2 is under responsibility of the MPC. Anyway we tracked and checked the evolutions of the full S-1 IPF and also of the QCSS system as both of their maintenance will enter into the scope of MPC activity during phase 3.</w:t>
      </w:r>
    </w:p>
    <w:p w14:paraId="3990EB61" w14:textId="77777777" w:rsidR="00414FBC" w:rsidRDefault="00414FBC" w:rsidP="00414FBC">
      <w:r>
        <w:t>Concerning the IPF Level 1 part maintenance, the new release made available by ESA were evaluated both by the ESL and the MPC/CC. The product performances were evaluated before and after deployment of new version in the PDGS.</w:t>
      </w:r>
    </w:p>
    <w:p w14:paraId="3990EB62" w14:textId="77777777" w:rsidR="00414FBC" w:rsidRPr="00AC68CE" w:rsidRDefault="00414FBC" w:rsidP="00414FBC">
      <w:pPr>
        <w:rPr>
          <w:i/>
          <w:u w:val="single"/>
        </w:rPr>
      </w:pPr>
      <w:r>
        <w:t xml:space="preserve">Concerning the IPF LOP (Level 2 part of the IPF), two updates were released in order to fix respectively problems with the interfaces with Level-1 products and to accommodate evolution of format of the Metoc auxiliary data files. The definitive validation of the support of those Metoc auxiliary files will only performed once they will be ingested and processed by the PDGS. </w:t>
      </w:r>
      <w:r w:rsidRPr="00AC68CE">
        <w:rPr>
          <w:i/>
          <w:u w:val="single"/>
        </w:rPr>
        <w:t>Before the routine phase, the Metoc  ADF must be processed and used by the PDGS.</w:t>
      </w:r>
    </w:p>
    <w:p w14:paraId="3990EB63" w14:textId="77777777" w:rsidR="00414FBC" w:rsidRPr="00AC68CE" w:rsidRDefault="00414FBC" w:rsidP="00414FBC">
      <w:pPr>
        <w:rPr>
          <w:u w:val="single"/>
        </w:rPr>
      </w:pPr>
      <w:r>
        <w:t>Concerning Amalfi-2, a set of problems related to the configuration of the software and its performances were investigated and evolutions are in preparation. Anyway, no new version of the software was released up to now. Amalfi-2 is currently run by the CGS and PAC, with inspection results included within the generated S-1 product, but no data base synchronisation is currently performed at MPC/CC</w:t>
      </w:r>
      <w:r w:rsidRPr="00AC68CE">
        <w:rPr>
          <w:i/>
        </w:rPr>
        <w:t xml:space="preserve">. </w:t>
      </w:r>
      <w:r w:rsidRPr="00AC68CE">
        <w:rPr>
          <w:i/>
          <w:u w:val="single"/>
        </w:rPr>
        <w:t>Before the routine phase, the OQC data base synchronisation between CGS/PAC and MPC must be fixed</w:t>
      </w:r>
      <w:r w:rsidRPr="00AC68CE">
        <w:rPr>
          <w:u w:val="single"/>
        </w:rPr>
        <w:t>.</w:t>
      </w:r>
    </w:p>
    <w:p w14:paraId="3990EB64" w14:textId="77777777" w:rsidR="00414FBC" w:rsidRDefault="00414FBC" w:rsidP="00414FBC">
      <w:pPr>
        <w:rPr>
          <w:b/>
        </w:rPr>
      </w:pPr>
      <w:r w:rsidRPr="008C5DA6">
        <w:rPr>
          <w:b/>
        </w:rPr>
        <w:t>Data Management</w:t>
      </w:r>
    </w:p>
    <w:p w14:paraId="3990EB65" w14:textId="77777777" w:rsidR="00414FBC" w:rsidRDefault="00414FBC" w:rsidP="00414FBC">
      <w:r>
        <w:lastRenderedPageBreak/>
        <w:t>The data management is related to the reception/circulation/dissemination of data performed by the MPC:</w:t>
      </w:r>
    </w:p>
    <w:p w14:paraId="3990EB66" w14:textId="77777777" w:rsidR="00414FBC" w:rsidRDefault="00414FBC" w:rsidP="00414FBC">
      <w:pPr>
        <w:pStyle w:val="ListParagraph"/>
        <w:numPr>
          <w:ilvl w:val="0"/>
          <w:numId w:val="49"/>
        </w:numPr>
        <w:spacing w:after="200" w:line="276" w:lineRule="auto"/>
        <w:jc w:val="left"/>
      </w:pPr>
      <w:r w:rsidRPr="008C5DA6">
        <w:t>Two RDB version were endorsed after launch (RBD#2 and RDB#3)</w:t>
      </w:r>
    </w:p>
    <w:p w14:paraId="3990EB67" w14:textId="77777777" w:rsidR="00414FBC" w:rsidRDefault="00414FBC" w:rsidP="00414FBC">
      <w:pPr>
        <w:pStyle w:val="ListParagraph"/>
        <w:numPr>
          <w:ilvl w:val="0"/>
          <w:numId w:val="49"/>
        </w:numPr>
        <w:spacing w:after="200" w:line="276" w:lineRule="auto"/>
        <w:jc w:val="left"/>
      </w:pPr>
      <w:r>
        <w:t>Numerous IPF ADF were endorsed in order to accommodate new RDB, to fix products anomalies and to improve their quality and calibration.</w:t>
      </w:r>
    </w:p>
    <w:p w14:paraId="3990EB68" w14:textId="77777777" w:rsidR="00414FBC" w:rsidRDefault="00414FBC" w:rsidP="00414FBC">
      <w:r>
        <w:t>The MPC encountered difficulties in the Data Management related to the (1) the under sizing of the storage system of the QCSS, and (2) problems of coordination between MPC, PDGS, and ESA on the planning of RDB upload on board, and on the dissemination of the ADF</w:t>
      </w:r>
    </w:p>
    <w:p w14:paraId="3990EB69" w14:textId="77777777" w:rsidR="00414FBC" w:rsidRPr="00AC68CE" w:rsidRDefault="00414FBC" w:rsidP="00414FBC">
      <w:pPr>
        <w:rPr>
          <w:i/>
          <w:u w:val="single"/>
        </w:rPr>
      </w:pPr>
      <w:r>
        <w:t xml:space="preserve">At the very beginning of the instrument commissioning phase, the MPC received far more products than expected due to production rules in PAC not directly accommodating the non nominal orbit of the spacecraft. Even if this issue of production rules is now solved, the available disk space on the QC system is still a major issue and will not suit to routine activity. </w:t>
      </w:r>
      <w:r w:rsidRPr="00AC68CE">
        <w:rPr>
          <w:i/>
          <w:u w:val="single"/>
        </w:rPr>
        <w:t>For routine phase, the QC data storage and the retention policy will have to be re-evaluated.</w:t>
      </w:r>
    </w:p>
    <w:p w14:paraId="3990EB6A" w14:textId="77777777" w:rsidR="00414FBC" w:rsidRPr="00AC68CE" w:rsidRDefault="00414FBC" w:rsidP="00414FBC">
      <w:pPr>
        <w:rPr>
          <w:i/>
          <w:u w:val="single"/>
        </w:rPr>
      </w:pPr>
      <w:r>
        <w:t xml:space="preserve">We experienced difficulties to collect information on the status of the space craft, most specifically on the planned dates of RDB upload, the planned interruption of the instrument, and the notification of instrument </w:t>
      </w:r>
      <w:r w:rsidRPr="00022478">
        <w:t xml:space="preserve">anomalies. The difficulties in collecting such information required to preventively perform extra investigation on the system status. </w:t>
      </w:r>
      <w:r w:rsidRPr="00AC68CE">
        <w:rPr>
          <w:i/>
          <w:u w:val="single"/>
        </w:rPr>
        <w:t>For the Routine Phase, MPC must be informed of the date of the RDB upload on board.</w:t>
      </w:r>
    </w:p>
    <w:p w14:paraId="3990EB6B" w14:textId="77777777" w:rsidR="00414FBC" w:rsidRPr="00AC68CE" w:rsidRDefault="00414FBC" w:rsidP="00414FBC">
      <w:pPr>
        <w:rPr>
          <w:i/>
          <w:u w:val="single"/>
        </w:rPr>
      </w:pPr>
      <w:r>
        <w:t xml:space="preserve">Once during the instrument commissioning phase, drafts ADF were disseminated through the PDGS without validation by the MPC. This induced production of corrupted products. </w:t>
      </w:r>
      <w:r w:rsidRPr="00AC68CE">
        <w:rPr>
          <w:i/>
          <w:u w:val="single"/>
        </w:rPr>
        <w:t>For the Routine Phase, no ADF must be installed in PAC and CGS without dissemination by MPC</w:t>
      </w:r>
    </w:p>
    <w:p w14:paraId="3990EB6C" w14:textId="77777777" w:rsidR="00414FBC" w:rsidRDefault="00414FBC" w:rsidP="00414FBC">
      <w:pPr>
        <w:rPr>
          <w:b/>
        </w:rPr>
      </w:pPr>
      <w:r w:rsidRPr="00022478">
        <w:rPr>
          <w:b/>
        </w:rPr>
        <w:t>Support to User Service</w:t>
      </w:r>
    </w:p>
    <w:p w14:paraId="3990EB6D" w14:textId="77777777" w:rsidR="00414FBC" w:rsidRDefault="00414FBC" w:rsidP="00414FBC">
      <w:r>
        <w:t>Even if the MPC/ESF/JIRA support tool is now configured and ready in order to record requests from EOHelp, and compute SLA KPI related to this activity, the interface between EO Help and MPC is currently not in place.</w:t>
      </w:r>
    </w:p>
    <w:p w14:paraId="3990EB6E" w14:textId="77777777" w:rsidR="00414FBC" w:rsidRPr="00AC68CE" w:rsidRDefault="00414FBC" w:rsidP="00414FBC">
      <w:pPr>
        <w:rPr>
          <w:i/>
          <w:u w:val="single"/>
        </w:rPr>
      </w:pPr>
      <w:r w:rsidRPr="00AC68CE">
        <w:rPr>
          <w:i/>
          <w:u w:val="single"/>
        </w:rPr>
        <w:t>Before the routine Phase:</w:t>
      </w:r>
    </w:p>
    <w:p w14:paraId="3990EB6F" w14:textId="77777777" w:rsidR="00414FBC" w:rsidRPr="00AC68CE" w:rsidRDefault="00414FBC" w:rsidP="00414FBC">
      <w:pPr>
        <w:pStyle w:val="ListParagraph"/>
        <w:numPr>
          <w:ilvl w:val="0"/>
          <w:numId w:val="49"/>
        </w:numPr>
        <w:spacing w:after="200" w:line="276" w:lineRule="auto"/>
        <w:jc w:val="left"/>
        <w:rPr>
          <w:i/>
          <w:u w:val="single"/>
        </w:rPr>
      </w:pPr>
      <w:r w:rsidRPr="00AC68CE">
        <w:rPr>
          <w:i/>
          <w:u w:val="single"/>
        </w:rPr>
        <w:t>The MPC-S1 Web site must be defined.</w:t>
      </w:r>
    </w:p>
    <w:p w14:paraId="3990EB70" w14:textId="77777777" w:rsidR="00414FBC" w:rsidRPr="00AC68CE" w:rsidRDefault="00414FBC" w:rsidP="00414FBC">
      <w:pPr>
        <w:pStyle w:val="ListParagraph"/>
        <w:numPr>
          <w:ilvl w:val="0"/>
          <w:numId w:val="49"/>
        </w:numPr>
        <w:spacing w:after="200" w:line="276" w:lineRule="auto"/>
        <w:jc w:val="left"/>
        <w:rPr>
          <w:i/>
          <w:u w:val="single"/>
        </w:rPr>
      </w:pPr>
      <w:r w:rsidRPr="00AC68CE">
        <w:rPr>
          <w:i/>
          <w:u w:val="single"/>
        </w:rPr>
        <w:t>The Answer Data Base (FAQ) must be implemented.</w:t>
      </w:r>
    </w:p>
    <w:p w14:paraId="3990EB71" w14:textId="77777777" w:rsidR="00414FBC" w:rsidRPr="00AC68CE" w:rsidRDefault="00414FBC" w:rsidP="00414FBC">
      <w:pPr>
        <w:pStyle w:val="ListParagraph"/>
        <w:numPr>
          <w:ilvl w:val="0"/>
          <w:numId w:val="49"/>
        </w:numPr>
        <w:spacing w:after="200" w:line="276" w:lineRule="auto"/>
        <w:jc w:val="left"/>
        <w:rPr>
          <w:i/>
          <w:u w:val="single"/>
        </w:rPr>
      </w:pPr>
      <w:r w:rsidRPr="00AC68CE">
        <w:rPr>
          <w:i/>
          <w:u w:val="single"/>
        </w:rPr>
        <w:t>The interface with EOHelp must be tested.</w:t>
      </w:r>
    </w:p>
    <w:p w14:paraId="3990EB72" w14:textId="77777777" w:rsidR="00414FBC" w:rsidRDefault="00414FBC" w:rsidP="00414FBC">
      <w:pPr>
        <w:rPr>
          <w:b/>
        </w:rPr>
      </w:pPr>
      <w:r>
        <w:rPr>
          <w:b/>
        </w:rPr>
        <w:t>S-1 MPC Service Management / Contract Management</w:t>
      </w:r>
    </w:p>
    <w:p w14:paraId="3990EB73" w14:textId="77777777" w:rsidR="00414FBC" w:rsidRDefault="00414FBC" w:rsidP="00414FBC">
      <w:r>
        <w:t>All the contractual activities were performed without significant delay. The shift of the IOCR date due to late availability of definitive orbit was accommodated by the MPC, assuming the next milestones (Commissioning Mid Term Review@ launch +6M) and (Service Acceptance Review @ launch + 9M) are not delayed.</w:t>
      </w:r>
    </w:p>
    <w:p w14:paraId="3990EB74" w14:textId="77777777" w:rsidR="00414FBC" w:rsidRDefault="00414FBC" w:rsidP="00414FBC">
      <w:r>
        <w:t>The late availability of definitive orbit and the non production of Level 2 products prevent to realise some planned tasks related to Level 2 product verification/calibration/validation. Those tasks will be postponed in phase 3 as described in the updated version of the Commissioning Calibration and Validation Plan [DI-MPC-CCVP]. This problem is most specifically described in section of this document related to ESL L2.</w:t>
      </w:r>
    </w:p>
    <w:p w14:paraId="3990EB75" w14:textId="77777777" w:rsidR="00414FBC" w:rsidRDefault="00414FBC" w:rsidP="00414FBC">
      <w:pPr>
        <w:rPr>
          <w:b/>
        </w:rPr>
      </w:pPr>
      <w:r>
        <w:rPr>
          <w:b/>
        </w:rPr>
        <w:t>S-1 MPC Service Management / Technical Management</w:t>
      </w:r>
    </w:p>
    <w:p w14:paraId="3990EB76" w14:textId="77777777" w:rsidR="00414FBC" w:rsidRDefault="00414FBC" w:rsidP="00414FBC">
      <w:r>
        <w:t>The up to date versions of the CFI are installed at the MPC/CC and are running.</w:t>
      </w:r>
    </w:p>
    <w:p w14:paraId="3990EB77" w14:textId="77777777" w:rsidR="00414FBC" w:rsidRDefault="00414FBC" w:rsidP="00414FBC">
      <w:r>
        <w:t>The collaborative tool (ESF) used in order to track and record changes and maintenance are in place for the project.</w:t>
      </w:r>
    </w:p>
    <w:p w14:paraId="3990EB78" w14:textId="77777777" w:rsidR="00414FBC" w:rsidRDefault="00414FBC" w:rsidP="00414FBC">
      <w:pPr>
        <w:rPr>
          <w:b/>
        </w:rPr>
      </w:pPr>
      <w:r>
        <w:rPr>
          <w:b/>
        </w:rPr>
        <w:t>S-1 MPC Service Management / Service Coordination</w:t>
      </w:r>
    </w:p>
    <w:p w14:paraId="3990EB79" w14:textId="77777777" w:rsidR="00414FBC" w:rsidRPr="00E72517" w:rsidRDefault="00414FBC" w:rsidP="00414FBC">
      <w:r>
        <w:t xml:space="preserve">It must be noticed that some maintenance activities were performed on the WAN Firewall configuration (by ESA Network Team), and on the PDGS MPC Core infrastructure (by the MPC Site Responsible, currently not CLS) without prior notification to the Security Manager and the IT </w:t>
      </w:r>
      <w:r w:rsidRPr="00E72517">
        <w:lastRenderedPageBreak/>
        <w:t>Manager of the MPC. This induced erroneous rising of anomaly. On the last months, the MPC team wasted time investigating problems because nobody notified MPC of planned operations</w:t>
      </w:r>
    </w:p>
    <w:p w14:paraId="3990EB7A" w14:textId="77777777" w:rsidR="00414FBC" w:rsidRPr="00E72517" w:rsidRDefault="00414FBC" w:rsidP="00414FBC">
      <w:pPr>
        <w:rPr>
          <w:i/>
          <w:u w:val="single"/>
        </w:rPr>
      </w:pPr>
      <w:r w:rsidRPr="00E72517">
        <w:rPr>
          <w:i/>
          <w:u w:val="single"/>
        </w:rPr>
        <w:t>Before the routine phase, the MPC must be systematically informed of planned maintenance on the network and infrastructure impacted the MPC.</w:t>
      </w:r>
    </w:p>
    <w:p w14:paraId="3990EB7B" w14:textId="77777777" w:rsidR="00414FBC" w:rsidRPr="00E72517" w:rsidRDefault="00414FBC" w:rsidP="00414FBC">
      <w:pPr>
        <w:rPr>
          <w:i/>
          <w:u w:val="single"/>
        </w:rPr>
      </w:pPr>
      <w:r w:rsidRPr="00E72517">
        <w:rPr>
          <w:i/>
          <w:u w:val="single"/>
        </w:rPr>
        <w:t>The communication process between PDGS and MPC on planned operations and incidents (on board or on ground) must be clarified.</w:t>
      </w:r>
    </w:p>
    <w:p w14:paraId="3990EB7C" w14:textId="77777777" w:rsidR="00414FBC" w:rsidRPr="00E72517" w:rsidRDefault="00414FBC" w:rsidP="00414FBC">
      <w:pPr>
        <w:rPr>
          <w:i/>
          <w:u w:val="single"/>
        </w:rPr>
      </w:pPr>
      <w:r w:rsidRPr="00E72517">
        <w:rPr>
          <w:i/>
          <w:u w:val="single"/>
        </w:rPr>
        <w:t>The communication process between ESA, MPC and industrials for interventions on WAN must be clarified.</w:t>
      </w:r>
    </w:p>
    <w:p w14:paraId="3990EB7D" w14:textId="77777777" w:rsidR="00414FBC" w:rsidRPr="00E72517" w:rsidRDefault="00414FBC" w:rsidP="00414FBC">
      <w:pPr>
        <w:rPr>
          <w:i/>
          <w:u w:val="single"/>
        </w:rPr>
      </w:pPr>
      <w:r w:rsidRPr="00E72517">
        <w:rPr>
          <w:i/>
          <w:u w:val="single"/>
        </w:rPr>
        <w:t>MPC must be more involved in the decision process about operations (especially for the choice of the operation date).</w:t>
      </w:r>
    </w:p>
    <w:p w14:paraId="3990EB7E" w14:textId="77777777" w:rsidR="00414FBC" w:rsidRPr="00E72517" w:rsidRDefault="00414FBC" w:rsidP="00414FBC">
      <w:pPr>
        <w:rPr>
          <w:i/>
          <w:u w:val="single"/>
        </w:rPr>
      </w:pPr>
      <w:r w:rsidRPr="00E72517">
        <w:rPr>
          <w:i/>
          <w:u w:val="single"/>
        </w:rPr>
        <w:t>Generic mailing address must be used (when defined) to insure that the mail is read, when a person is out of office.</w:t>
      </w:r>
    </w:p>
    <w:p w14:paraId="3990EB7F" w14:textId="77777777" w:rsidR="00414FBC" w:rsidRDefault="00414FBC" w:rsidP="00414FBC">
      <w:r>
        <w:t>The daily and weekly reporting of MPC activity has been provided to ESA since 01 April 2014 and reported in SPORT.</w:t>
      </w:r>
    </w:p>
    <w:p w14:paraId="3990EB80" w14:textId="77777777" w:rsidR="00414FBC" w:rsidRDefault="00414FBC" w:rsidP="00414FBC">
      <w:r>
        <w:t>It appears anyway that MPC does not have access to reporting from other centres and most specifically to the PDGS one. Additionally access to OME is made difficult as only available from the Copernicus network. Some planned maintenance impacted the MPC and performed by other entities were not reported into ARTS.</w:t>
      </w:r>
    </w:p>
    <w:p w14:paraId="3990EB81" w14:textId="77777777" w:rsidR="00414FBC" w:rsidRPr="00E72517" w:rsidRDefault="00414FBC" w:rsidP="00414FBC">
      <w:pPr>
        <w:rPr>
          <w:i/>
          <w:u w:val="single"/>
        </w:rPr>
      </w:pPr>
      <w:r w:rsidRPr="00E72517">
        <w:rPr>
          <w:i/>
          <w:u w:val="single"/>
        </w:rPr>
        <w:t>On SPORT, MPC needs an access to view the reports of the other components, to help for investigation.</w:t>
      </w:r>
    </w:p>
    <w:p w14:paraId="3990EB82" w14:textId="77777777" w:rsidR="00414FBC" w:rsidRPr="00E72517" w:rsidRDefault="00414FBC" w:rsidP="00414FBC">
      <w:pPr>
        <w:rPr>
          <w:i/>
          <w:u w:val="single"/>
        </w:rPr>
      </w:pPr>
      <w:r w:rsidRPr="00E72517">
        <w:rPr>
          <w:i/>
          <w:u w:val="single"/>
        </w:rPr>
        <w:t>MPC needs access to OME from external networks to view OME tickets.</w:t>
      </w:r>
    </w:p>
    <w:p w14:paraId="3990EB83" w14:textId="77777777" w:rsidR="00414FBC" w:rsidRPr="00E72517" w:rsidRDefault="00414FBC" w:rsidP="00414FBC">
      <w:pPr>
        <w:rPr>
          <w:i/>
          <w:u w:val="single"/>
        </w:rPr>
      </w:pPr>
      <w:r w:rsidRPr="00E72517">
        <w:rPr>
          <w:i/>
          <w:u w:val="single"/>
        </w:rPr>
        <w:t>Use cases of ARTS must be clarified.</w:t>
      </w:r>
    </w:p>
    <w:p w14:paraId="3990EB84" w14:textId="77777777" w:rsidR="00414FBC" w:rsidRDefault="00414FBC" w:rsidP="00414FBC">
      <w:r>
        <w:t>S-1 MPC Service Management / Operational Procedures</w:t>
      </w:r>
    </w:p>
    <w:p w14:paraId="3990EB85" w14:textId="77777777" w:rsidR="00414FBC" w:rsidRPr="00E72517" w:rsidRDefault="00414FBC" w:rsidP="00414FBC">
      <w:r w:rsidRPr="00E72517">
        <w:t>The operational procedure and work instruction of the MPC are now ready and stored in the MPC/ESF/SharePoint site.</w:t>
      </w:r>
    </w:p>
    <w:p w14:paraId="3990EB86" w14:textId="77777777" w:rsidR="00414FBC" w:rsidRPr="00E72517" w:rsidRDefault="00414FBC" w:rsidP="00414FBC">
      <w:r w:rsidRPr="00E72517">
        <w:t>In order to insure the quality of MPC Operation, we suggest the following recommendations:</w:t>
      </w:r>
    </w:p>
    <w:p w14:paraId="3990EB87" w14:textId="77777777" w:rsidR="00414FBC" w:rsidRPr="00E72517" w:rsidRDefault="00414FBC" w:rsidP="00414FBC">
      <w:pPr>
        <w:rPr>
          <w:i/>
          <w:u w:val="single"/>
        </w:rPr>
      </w:pPr>
      <w:r w:rsidRPr="00E72517">
        <w:rPr>
          <w:i/>
          <w:u w:val="single"/>
        </w:rPr>
        <w:t>The installations on the operational configuration are realized by operational teams, with respect of</w:t>
      </w:r>
      <w:r w:rsidRPr="00E72517">
        <w:t xml:space="preserve"> </w:t>
      </w:r>
      <w:r w:rsidRPr="00E72517">
        <w:rPr>
          <w:i/>
          <w:u w:val="single"/>
        </w:rPr>
        <w:t>the operational procedure (to avoid situations similar to the 27/07/14 problem due to a draft of AUX_INS and AUX_PP1 installed on PAC manually).</w:t>
      </w:r>
    </w:p>
    <w:p w14:paraId="3990EB88" w14:textId="77777777" w:rsidR="00414FBC" w:rsidRPr="00E72517" w:rsidRDefault="00414FBC" w:rsidP="00414FBC">
      <w:pPr>
        <w:rPr>
          <w:i/>
          <w:u w:val="single"/>
        </w:rPr>
      </w:pPr>
      <w:r w:rsidRPr="00E72517">
        <w:rPr>
          <w:i/>
          <w:u w:val="single"/>
        </w:rPr>
        <w:t>No operations are planned the day before days OFF (typically on Friday).</w:t>
      </w:r>
    </w:p>
    <w:p w14:paraId="3990EB89" w14:textId="77777777" w:rsidR="00414FBC" w:rsidRPr="00E72517" w:rsidRDefault="00414FBC" w:rsidP="00414FBC">
      <w:pPr>
        <w:rPr>
          <w:i/>
          <w:u w:val="single"/>
        </w:rPr>
      </w:pPr>
      <w:r w:rsidRPr="00E72517">
        <w:rPr>
          <w:i/>
          <w:u w:val="single"/>
        </w:rPr>
        <w:t>Heavy operations are not planned on Monday, because of the checking and problems resolution of the week-end.</w:t>
      </w:r>
    </w:p>
    <w:p w14:paraId="3990EB8A" w14:textId="77777777" w:rsidR="00414FBC" w:rsidRPr="00E72517" w:rsidRDefault="00414FBC" w:rsidP="00414FBC">
      <w:pPr>
        <w:rPr>
          <w:i/>
          <w:u w:val="single"/>
        </w:rPr>
      </w:pPr>
      <w:r w:rsidRPr="00E72517">
        <w:rPr>
          <w:i/>
          <w:u w:val="single"/>
        </w:rPr>
        <w:t>A Configuration freezing is decided during Summer holidays (from 1/08 to 31/08): except to fix a blocking anomaly, no change is made on the operational configuration during this period.</w:t>
      </w:r>
    </w:p>
    <w:p w14:paraId="3990EB8B" w14:textId="77777777" w:rsidR="00414FBC" w:rsidRPr="00E72517" w:rsidRDefault="00414FBC" w:rsidP="00414FBC"/>
    <w:p w14:paraId="3990EB8C" w14:textId="77777777" w:rsidR="00414FBC" w:rsidRDefault="00414FBC" w:rsidP="00414FBC">
      <w:pPr>
        <w:rPr>
          <w:b/>
        </w:rPr>
      </w:pPr>
      <w:r>
        <w:rPr>
          <w:b/>
        </w:rPr>
        <w:t>S-1 MPC Service Management / Service Level Agreement</w:t>
      </w:r>
    </w:p>
    <w:p w14:paraId="3990EB8D" w14:textId="77777777" w:rsidR="00414FBC" w:rsidRPr="00E72517" w:rsidRDefault="00414FBC" w:rsidP="00414FBC">
      <w:r>
        <w:t>A new version of draft SLA was prepared, and we progressed on the automatic measurement of Measurement Points.</w:t>
      </w:r>
    </w:p>
    <w:p w14:paraId="3990EB8E" w14:textId="77777777" w:rsidR="00414FBC" w:rsidRDefault="00414FBC" w:rsidP="00414FBC">
      <w:r>
        <w:t>Except for some Measurement points involving the ESL, the MPC-S1 KPI and Measurement points are now produced:</w:t>
      </w:r>
    </w:p>
    <w:p w14:paraId="3990EB8F" w14:textId="77777777" w:rsidR="00414FBC" w:rsidRDefault="00414FBC" w:rsidP="00414FBC">
      <w:pPr>
        <w:pStyle w:val="ListParagraph"/>
        <w:numPr>
          <w:ilvl w:val="0"/>
          <w:numId w:val="15"/>
        </w:numPr>
      </w:pPr>
      <w:r>
        <w:t xml:space="preserve">The methods of calculation and the tools are implemented, </w:t>
      </w:r>
    </w:p>
    <w:p w14:paraId="3990EB90" w14:textId="77777777" w:rsidR="00414FBC" w:rsidRDefault="00414FBC" w:rsidP="00414FBC">
      <w:pPr>
        <w:pStyle w:val="ListParagraph"/>
        <w:numPr>
          <w:ilvl w:val="0"/>
          <w:numId w:val="15"/>
        </w:numPr>
      </w:pPr>
      <w:r>
        <w:t>The procedures are written,</w:t>
      </w:r>
    </w:p>
    <w:p w14:paraId="3990EB91" w14:textId="77777777" w:rsidR="00414FBC" w:rsidRDefault="00414FBC" w:rsidP="00414FBC">
      <w:pPr>
        <w:pStyle w:val="ListParagraph"/>
        <w:numPr>
          <w:ilvl w:val="0"/>
          <w:numId w:val="15"/>
        </w:numPr>
      </w:pPr>
      <w:r>
        <w:t>The values are available from April 2014.</w:t>
      </w:r>
    </w:p>
    <w:p w14:paraId="3990EB92" w14:textId="77777777" w:rsidR="00414FBC" w:rsidRDefault="00414FBC" w:rsidP="00414FBC">
      <w:r>
        <w:t>Dashboards are under implementation. They’ll be used for the SLA Monthly Report and the communication.</w:t>
      </w:r>
    </w:p>
    <w:p w14:paraId="3990EB93" w14:textId="77777777" w:rsidR="00414FBC" w:rsidRPr="00E72517" w:rsidRDefault="00414FBC" w:rsidP="00414FBC">
      <w:pPr>
        <w:rPr>
          <w:i/>
          <w:u w:val="single"/>
        </w:rPr>
      </w:pPr>
      <w:r w:rsidRPr="00E72517">
        <w:rPr>
          <w:i/>
          <w:u w:val="single"/>
        </w:rPr>
        <w:lastRenderedPageBreak/>
        <w:t>The methods of calculation, the tools and the procedures related to some Measurement Points involving the ESL must be finalized.</w:t>
      </w:r>
    </w:p>
    <w:p w14:paraId="3990EB94" w14:textId="77777777" w:rsidR="00414FBC" w:rsidRPr="00E72517" w:rsidRDefault="00414FBC" w:rsidP="00414FBC">
      <w:pPr>
        <w:rPr>
          <w:i/>
          <w:u w:val="single"/>
        </w:rPr>
      </w:pPr>
      <w:r w:rsidRPr="00E72517">
        <w:rPr>
          <w:i/>
          <w:u w:val="single"/>
        </w:rPr>
        <w:t>SLA Dashboards must be finalized and approved by ESA.</w:t>
      </w:r>
    </w:p>
    <w:p w14:paraId="3990EB95" w14:textId="77777777" w:rsidR="00366C91" w:rsidRPr="00366C91" w:rsidRDefault="00366C91" w:rsidP="00366C91"/>
    <w:p w14:paraId="3990EB96" w14:textId="77777777" w:rsidR="003A64DF" w:rsidRDefault="003A64DF" w:rsidP="003A64DF">
      <w:pPr>
        <w:pStyle w:val="Annexe1"/>
      </w:pPr>
      <w:bookmarkStart w:id="871" w:name="_Toc363651452"/>
      <w:bookmarkStart w:id="872" w:name="_Toc394305030"/>
      <w:bookmarkStart w:id="873" w:name="_Toc398190290"/>
      <w:bookmarkStart w:id="874" w:name="_Toc399940669"/>
      <w:r w:rsidRPr="00751190">
        <w:lastRenderedPageBreak/>
        <w:t xml:space="preserve">List of </w:t>
      </w:r>
      <w:r w:rsidR="00164D95">
        <w:t>A</w:t>
      </w:r>
      <w:r w:rsidRPr="00751190">
        <w:t>cronyms</w:t>
      </w:r>
      <w:bookmarkEnd w:id="871"/>
      <w:bookmarkEnd w:id="872"/>
      <w:bookmarkEnd w:id="873"/>
      <w:bookmarkEnd w:id="874"/>
    </w:p>
    <w:tbl>
      <w:tblPr>
        <w:tblW w:w="0" w:type="auto"/>
        <w:tblInd w:w="70" w:type="dxa"/>
        <w:tblLayout w:type="fixed"/>
        <w:tblCellMar>
          <w:left w:w="70" w:type="dxa"/>
          <w:right w:w="70" w:type="dxa"/>
        </w:tblCellMar>
        <w:tblLook w:val="0000" w:firstRow="0" w:lastRow="0" w:firstColumn="0" w:lastColumn="0" w:noHBand="0" w:noVBand="0"/>
      </w:tblPr>
      <w:tblGrid>
        <w:gridCol w:w="1771"/>
        <w:gridCol w:w="7160"/>
      </w:tblGrid>
      <w:tr w:rsidR="003A7DD4" w:rsidRPr="00CA39DB" w14:paraId="3990EB99" w14:textId="77777777" w:rsidTr="0083186A">
        <w:tc>
          <w:tcPr>
            <w:tcW w:w="1771" w:type="dxa"/>
          </w:tcPr>
          <w:p w14:paraId="3990EB97" w14:textId="77777777" w:rsidR="003A7DD4" w:rsidRPr="00CA39DB" w:rsidRDefault="003A7DD4" w:rsidP="00A43995">
            <w:pPr>
              <w:widowControl w:val="0"/>
              <w:tabs>
                <w:tab w:val="left" w:pos="7626"/>
              </w:tabs>
              <w:spacing w:beforeLines="40" w:before="96"/>
              <w:ind w:right="1020"/>
              <w:rPr>
                <w:szCs w:val="20"/>
              </w:rPr>
            </w:pPr>
            <w:r w:rsidRPr="00CA39DB">
              <w:rPr>
                <w:szCs w:val="20"/>
              </w:rPr>
              <w:t>AAP</w:t>
            </w:r>
          </w:p>
        </w:tc>
        <w:tc>
          <w:tcPr>
            <w:tcW w:w="7160" w:type="dxa"/>
          </w:tcPr>
          <w:p w14:paraId="3990EB98" w14:textId="77777777" w:rsidR="003A7DD4" w:rsidRPr="00CA39DB" w:rsidRDefault="003A7DD4" w:rsidP="00A43995">
            <w:pPr>
              <w:widowControl w:val="0"/>
              <w:tabs>
                <w:tab w:val="left" w:pos="7626"/>
              </w:tabs>
              <w:spacing w:beforeLines="40" w:before="96"/>
              <w:ind w:right="1020"/>
              <w:rPr>
                <w:szCs w:val="20"/>
              </w:rPr>
              <w:pPrChange w:id="875" w:author="Meadows, Peter (UK)" w:date="2015-01-29T09:48:00Z">
                <w:pPr>
                  <w:widowControl w:val="0"/>
                  <w:tabs>
                    <w:tab w:val="left" w:pos="7626"/>
                  </w:tabs>
                  <w:spacing w:beforeLines="40"/>
                  <w:ind w:right="1020"/>
                </w:pPr>
              </w:pPrChange>
            </w:pPr>
            <w:r w:rsidRPr="00CA39DB">
              <w:rPr>
                <w:szCs w:val="20"/>
              </w:rPr>
              <w:t>Azimuth Antenna Pattern</w:t>
            </w:r>
          </w:p>
        </w:tc>
      </w:tr>
      <w:tr w:rsidR="003A7DD4" w:rsidRPr="00CA39DB" w14:paraId="3990EB9C" w14:textId="77777777" w:rsidTr="0083186A">
        <w:tc>
          <w:tcPr>
            <w:tcW w:w="1771" w:type="dxa"/>
          </w:tcPr>
          <w:p w14:paraId="3990EB9A" w14:textId="77777777" w:rsidR="003A7DD4" w:rsidRPr="00CA39DB" w:rsidRDefault="003A7DD4" w:rsidP="00A43995">
            <w:pPr>
              <w:widowControl w:val="0"/>
              <w:tabs>
                <w:tab w:val="left" w:pos="7626"/>
              </w:tabs>
              <w:spacing w:beforeLines="40" w:before="96"/>
              <w:ind w:right="1020"/>
              <w:rPr>
                <w:szCs w:val="20"/>
              </w:rPr>
            </w:pPr>
            <w:r w:rsidRPr="00CA39DB">
              <w:rPr>
                <w:szCs w:val="20"/>
              </w:rPr>
              <w:t>AD</w:t>
            </w:r>
          </w:p>
        </w:tc>
        <w:tc>
          <w:tcPr>
            <w:tcW w:w="7160" w:type="dxa"/>
          </w:tcPr>
          <w:p w14:paraId="3990EB9B" w14:textId="77777777" w:rsidR="003A7DD4" w:rsidRPr="00CA39DB" w:rsidRDefault="003A7DD4" w:rsidP="00A43995">
            <w:pPr>
              <w:widowControl w:val="0"/>
              <w:tabs>
                <w:tab w:val="left" w:pos="7626"/>
              </w:tabs>
              <w:spacing w:beforeLines="40" w:before="96"/>
              <w:ind w:right="1020"/>
              <w:rPr>
                <w:szCs w:val="20"/>
              </w:rPr>
              <w:pPrChange w:id="876" w:author="Meadows, Peter (UK)" w:date="2015-01-29T09:48:00Z">
                <w:pPr>
                  <w:widowControl w:val="0"/>
                  <w:tabs>
                    <w:tab w:val="left" w:pos="7626"/>
                  </w:tabs>
                  <w:spacing w:beforeLines="40"/>
                  <w:ind w:right="1020"/>
                </w:pPr>
              </w:pPrChange>
            </w:pPr>
            <w:r w:rsidRPr="00CA39DB">
              <w:rPr>
                <w:szCs w:val="20"/>
              </w:rPr>
              <w:t>Applicable Document</w:t>
            </w:r>
          </w:p>
        </w:tc>
      </w:tr>
      <w:tr w:rsidR="003A7DD4" w:rsidRPr="00CA39DB" w14:paraId="3990EB9F" w14:textId="77777777" w:rsidTr="0083186A">
        <w:tc>
          <w:tcPr>
            <w:tcW w:w="1771" w:type="dxa"/>
          </w:tcPr>
          <w:p w14:paraId="3990EB9D" w14:textId="77777777" w:rsidR="003A7DD4" w:rsidRPr="00CA39DB" w:rsidRDefault="003A7DD4" w:rsidP="00A43995">
            <w:pPr>
              <w:widowControl w:val="0"/>
              <w:tabs>
                <w:tab w:val="left" w:pos="7626"/>
              </w:tabs>
              <w:spacing w:beforeLines="40" w:before="96"/>
              <w:ind w:right="1020"/>
              <w:rPr>
                <w:szCs w:val="20"/>
              </w:rPr>
            </w:pPr>
            <w:r w:rsidRPr="00CA39DB">
              <w:rPr>
                <w:szCs w:val="20"/>
              </w:rPr>
              <w:t>ADF</w:t>
            </w:r>
          </w:p>
        </w:tc>
        <w:tc>
          <w:tcPr>
            <w:tcW w:w="7160" w:type="dxa"/>
          </w:tcPr>
          <w:p w14:paraId="3990EB9E" w14:textId="77777777" w:rsidR="003A7DD4" w:rsidRPr="00CA39DB" w:rsidRDefault="003A7DD4" w:rsidP="00A43995">
            <w:pPr>
              <w:widowControl w:val="0"/>
              <w:tabs>
                <w:tab w:val="left" w:pos="7626"/>
              </w:tabs>
              <w:spacing w:beforeLines="40" w:before="96"/>
              <w:ind w:right="1020"/>
              <w:rPr>
                <w:szCs w:val="20"/>
              </w:rPr>
              <w:pPrChange w:id="877" w:author="Meadows, Peter (UK)" w:date="2015-01-29T09:48:00Z">
                <w:pPr>
                  <w:widowControl w:val="0"/>
                  <w:tabs>
                    <w:tab w:val="left" w:pos="7626"/>
                  </w:tabs>
                  <w:spacing w:beforeLines="40"/>
                  <w:ind w:right="1020"/>
                </w:pPr>
              </w:pPrChange>
            </w:pPr>
            <w:r w:rsidRPr="00CA39DB">
              <w:rPr>
                <w:szCs w:val="20"/>
              </w:rPr>
              <w:t>Auxiliary Data File</w:t>
            </w:r>
          </w:p>
        </w:tc>
      </w:tr>
      <w:tr w:rsidR="003A7DD4" w:rsidRPr="00CA39DB" w14:paraId="3990EBA2" w14:textId="77777777" w:rsidTr="0083186A">
        <w:tc>
          <w:tcPr>
            <w:tcW w:w="1771" w:type="dxa"/>
          </w:tcPr>
          <w:p w14:paraId="3990EBA0" w14:textId="77777777" w:rsidR="003A7DD4" w:rsidRPr="00CA39DB" w:rsidRDefault="003A7DD4" w:rsidP="00A43995">
            <w:pPr>
              <w:widowControl w:val="0"/>
              <w:tabs>
                <w:tab w:val="left" w:pos="7626"/>
              </w:tabs>
              <w:spacing w:beforeLines="40" w:before="96"/>
              <w:ind w:right="1020"/>
              <w:rPr>
                <w:szCs w:val="20"/>
              </w:rPr>
            </w:pPr>
            <w:r w:rsidRPr="00CA39DB">
              <w:rPr>
                <w:szCs w:val="20"/>
              </w:rPr>
              <w:t>AGNES</w:t>
            </w:r>
          </w:p>
        </w:tc>
        <w:tc>
          <w:tcPr>
            <w:tcW w:w="7160" w:type="dxa"/>
          </w:tcPr>
          <w:p w14:paraId="3990EBA1" w14:textId="77777777" w:rsidR="003A7DD4" w:rsidRPr="00CA39DB" w:rsidRDefault="003A7DD4" w:rsidP="00A43995">
            <w:pPr>
              <w:widowControl w:val="0"/>
              <w:tabs>
                <w:tab w:val="left" w:pos="7626"/>
              </w:tabs>
              <w:spacing w:beforeLines="40" w:before="96"/>
              <w:ind w:right="1020"/>
              <w:rPr>
                <w:szCs w:val="20"/>
              </w:rPr>
              <w:pPrChange w:id="878" w:author="Meadows, Peter (UK)" w:date="2015-01-29T09:48:00Z">
                <w:pPr>
                  <w:widowControl w:val="0"/>
                  <w:tabs>
                    <w:tab w:val="left" w:pos="7626"/>
                  </w:tabs>
                  <w:spacing w:beforeLines="40"/>
                  <w:ind w:right="1020"/>
                </w:pPr>
              </w:pPrChange>
            </w:pPr>
            <w:r w:rsidRPr="00CA39DB">
              <w:rPr>
                <w:szCs w:val="20"/>
              </w:rPr>
              <w:t xml:space="preserve">Automated GNSS Network of Switzerland </w:t>
            </w:r>
          </w:p>
        </w:tc>
      </w:tr>
      <w:tr w:rsidR="003A7DD4" w:rsidRPr="00CA39DB" w14:paraId="3990EBA5" w14:textId="77777777" w:rsidTr="0083186A">
        <w:tc>
          <w:tcPr>
            <w:tcW w:w="1771" w:type="dxa"/>
          </w:tcPr>
          <w:p w14:paraId="3990EBA3" w14:textId="77777777" w:rsidR="003A7DD4" w:rsidRPr="00CA39DB" w:rsidRDefault="003A7DD4" w:rsidP="00A43995">
            <w:pPr>
              <w:widowControl w:val="0"/>
              <w:tabs>
                <w:tab w:val="left" w:pos="7626"/>
              </w:tabs>
              <w:spacing w:beforeLines="40" w:before="96"/>
              <w:ind w:right="1020"/>
              <w:rPr>
                <w:szCs w:val="20"/>
              </w:rPr>
            </w:pPr>
            <w:r w:rsidRPr="00CA39DB">
              <w:rPr>
                <w:szCs w:val="20"/>
              </w:rPr>
              <w:t>ALE</w:t>
            </w:r>
          </w:p>
        </w:tc>
        <w:tc>
          <w:tcPr>
            <w:tcW w:w="7160" w:type="dxa"/>
          </w:tcPr>
          <w:p w14:paraId="3990EBA4" w14:textId="77777777" w:rsidR="003A7DD4" w:rsidRPr="00CA39DB" w:rsidRDefault="003A7DD4" w:rsidP="00A43995">
            <w:pPr>
              <w:widowControl w:val="0"/>
              <w:tabs>
                <w:tab w:val="left" w:pos="7626"/>
              </w:tabs>
              <w:spacing w:beforeLines="40" w:before="96"/>
              <w:ind w:right="1020"/>
              <w:rPr>
                <w:szCs w:val="20"/>
              </w:rPr>
              <w:pPrChange w:id="879" w:author="Meadows, Peter (UK)" w:date="2015-01-29T09:48:00Z">
                <w:pPr>
                  <w:widowControl w:val="0"/>
                  <w:tabs>
                    <w:tab w:val="left" w:pos="7626"/>
                  </w:tabs>
                  <w:spacing w:beforeLines="40"/>
                  <w:ind w:right="1020"/>
                </w:pPr>
              </w:pPrChange>
            </w:pPr>
            <w:r w:rsidRPr="00CA39DB">
              <w:rPr>
                <w:szCs w:val="20"/>
              </w:rPr>
              <w:t>Absolute Location Error</w:t>
            </w:r>
          </w:p>
        </w:tc>
      </w:tr>
      <w:tr w:rsidR="003A7DD4" w:rsidRPr="00CA39DB" w14:paraId="3990EBA8" w14:textId="77777777" w:rsidTr="0083186A">
        <w:tc>
          <w:tcPr>
            <w:tcW w:w="1771" w:type="dxa"/>
          </w:tcPr>
          <w:p w14:paraId="3990EBA6" w14:textId="77777777" w:rsidR="003A7DD4" w:rsidRPr="00CA39DB" w:rsidRDefault="003A7DD4" w:rsidP="00A43995">
            <w:pPr>
              <w:widowControl w:val="0"/>
              <w:tabs>
                <w:tab w:val="left" w:pos="7626"/>
              </w:tabs>
              <w:spacing w:beforeLines="40" w:before="96"/>
              <w:ind w:right="1020"/>
              <w:rPr>
                <w:szCs w:val="20"/>
              </w:rPr>
            </w:pPr>
            <w:r w:rsidRPr="00CA39DB">
              <w:rPr>
                <w:szCs w:val="20"/>
              </w:rPr>
              <w:t>AM</w:t>
            </w:r>
          </w:p>
        </w:tc>
        <w:tc>
          <w:tcPr>
            <w:tcW w:w="7160" w:type="dxa"/>
          </w:tcPr>
          <w:p w14:paraId="3990EBA7" w14:textId="77777777" w:rsidR="003A7DD4" w:rsidRPr="00CA39DB" w:rsidRDefault="003A7DD4" w:rsidP="00A43995">
            <w:pPr>
              <w:widowControl w:val="0"/>
              <w:tabs>
                <w:tab w:val="left" w:pos="7626"/>
              </w:tabs>
              <w:spacing w:beforeLines="40" w:before="96"/>
              <w:ind w:right="1020"/>
              <w:rPr>
                <w:szCs w:val="20"/>
              </w:rPr>
              <w:pPrChange w:id="880" w:author="Meadows, Peter (UK)" w:date="2015-01-29T09:48:00Z">
                <w:pPr>
                  <w:widowControl w:val="0"/>
                  <w:tabs>
                    <w:tab w:val="left" w:pos="7626"/>
                  </w:tabs>
                  <w:spacing w:beforeLines="40"/>
                  <w:ind w:right="1020"/>
                </w:pPr>
              </w:pPrChange>
            </w:pPr>
            <w:r w:rsidRPr="00CA39DB">
              <w:rPr>
                <w:szCs w:val="20"/>
              </w:rPr>
              <w:t>Antenna Model</w:t>
            </w:r>
          </w:p>
        </w:tc>
      </w:tr>
      <w:tr w:rsidR="003A7DD4" w:rsidRPr="00CA39DB" w14:paraId="3990EBAB" w14:textId="77777777" w:rsidTr="0083186A">
        <w:tc>
          <w:tcPr>
            <w:tcW w:w="1771" w:type="dxa"/>
          </w:tcPr>
          <w:p w14:paraId="3990EBA9" w14:textId="77777777" w:rsidR="003A7DD4" w:rsidRPr="00CA39DB" w:rsidRDefault="003A7DD4" w:rsidP="00A43995">
            <w:pPr>
              <w:widowControl w:val="0"/>
              <w:tabs>
                <w:tab w:val="left" w:pos="7626"/>
              </w:tabs>
              <w:spacing w:beforeLines="40" w:before="96"/>
              <w:ind w:right="1020"/>
              <w:rPr>
                <w:szCs w:val="20"/>
              </w:rPr>
            </w:pPr>
            <w:r w:rsidRPr="00CA39DB">
              <w:rPr>
                <w:szCs w:val="20"/>
              </w:rPr>
              <w:t>ANx</w:t>
            </w:r>
          </w:p>
        </w:tc>
        <w:tc>
          <w:tcPr>
            <w:tcW w:w="7160" w:type="dxa"/>
          </w:tcPr>
          <w:p w14:paraId="3990EBAA" w14:textId="77777777" w:rsidR="003A7DD4" w:rsidRPr="00CA39DB" w:rsidRDefault="003A7DD4" w:rsidP="00A43995">
            <w:pPr>
              <w:widowControl w:val="0"/>
              <w:tabs>
                <w:tab w:val="left" w:pos="7626"/>
              </w:tabs>
              <w:spacing w:beforeLines="40" w:before="96"/>
              <w:ind w:right="1020"/>
              <w:rPr>
                <w:szCs w:val="20"/>
              </w:rPr>
              <w:pPrChange w:id="881" w:author="Meadows, Peter (UK)" w:date="2015-01-29T09:48:00Z">
                <w:pPr>
                  <w:widowControl w:val="0"/>
                  <w:tabs>
                    <w:tab w:val="left" w:pos="7626"/>
                  </w:tabs>
                  <w:spacing w:beforeLines="40"/>
                  <w:ind w:right="1020"/>
                </w:pPr>
              </w:pPrChange>
            </w:pPr>
            <w:r w:rsidRPr="00CA39DB">
              <w:rPr>
                <w:szCs w:val="20"/>
              </w:rPr>
              <w:t>Ascending Node crossing</w:t>
            </w:r>
          </w:p>
        </w:tc>
      </w:tr>
      <w:tr w:rsidR="003A7DD4" w:rsidRPr="00CA39DB" w14:paraId="3990EBAE" w14:textId="77777777" w:rsidTr="0083186A">
        <w:tc>
          <w:tcPr>
            <w:tcW w:w="1771" w:type="dxa"/>
          </w:tcPr>
          <w:p w14:paraId="3990EBAC" w14:textId="77777777" w:rsidR="003A7DD4" w:rsidRPr="003A7DD4" w:rsidRDefault="003A7DD4" w:rsidP="00A43995">
            <w:pPr>
              <w:widowControl w:val="0"/>
              <w:tabs>
                <w:tab w:val="left" w:pos="7626"/>
              </w:tabs>
              <w:spacing w:beforeLines="40" w:before="96"/>
              <w:ind w:right="1020"/>
              <w:rPr>
                <w:szCs w:val="20"/>
              </w:rPr>
            </w:pPr>
            <w:r w:rsidRPr="003A7DD4">
              <w:rPr>
                <w:szCs w:val="20"/>
              </w:rPr>
              <w:t>AOI</w:t>
            </w:r>
          </w:p>
        </w:tc>
        <w:tc>
          <w:tcPr>
            <w:tcW w:w="7160" w:type="dxa"/>
          </w:tcPr>
          <w:p w14:paraId="3990EBAD" w14:textId="77777777" w:rsidR="003A7DD4" w:rsidRDefault="003A7DD4" w:rsidP="00A43995">
            <w:pPr>
              <w:widowControl w:val="0"/>
              <w:tabs>
                <w:tab w:val="left" w:pos="7626"/>
              </w:tabs>
              <w:spacing w:beforeLines="40" w:before="96"/>
              <w:ind w:right="1020"/>
              <w:rPr>
                <w:szCs w:val="20"/>
              </w:rPr>
              <w:pPrChange w:id="882" w:author="Meadows, Peter (UK)" w:date="2015-01-29T09:48:00Z">
                <w:pPr>
                  <w:widowControl w:val="0"/>
                  <w:tabs>
                    <w:tab w:val="left" w:pos="7626"/>
                  </w:tabs>
                  <w:spacing w:beforeLines="40"/>
                  <w:ind w:right="1020"/>
                </w:pPr>
              </w:pPrChange>
            </w:pPr>
            <w:r>
              <w:rPr>
                <w:szCs w:val="20"/>
              </w:rPr>
              <w:t>Area of Interest</w:t>
            </w:r>
          </w:p>
        </w:tc>
      </w:tr>
      <w:tr w:rsidR="003A7DD4" w:rsidRPr="00CA39DB" w14:paraId="3990EBB1" w14:textId="77777777" w:rsidTr="0083186A">
        <w:tc>
          <w:tcPr>
            <w:tcW w:w="1771" w:type="dxa"/>
          </w:tcPr>
          <w:p w14:paraId="3990EBAF" w14:textId="77777777" w:rsidR="003A7DD4" w:rsidRPr="00CA39DB" w:rsidRDefault="003A7DD4" w:rsidP="00A43995">
            <w:pPr>
              <w:widowControl w:val="0"/>
              <w:tabs>
                <w:tab w:val="left" w:pos="7626"/>
              </w:tabs>
              <w:spacing w:beforeLines="40" w:before="96"/>
              <w:ind w:right="1020"/>
              <w:rPr>
                <w:szCs w:val="20"/>
              </w:rPr>
            </w:pPr>
            <w:r w:rsidRPr="00CA39DB">
              <w:rPr>
                <w:szCs w:val="20"/>
              </w:rPr>
              <w:t>AR</w:t>
            </w:r>
          </w:p>
        </w:tc>
        <w:tc>
          <w:tcPr>
            <w:tcW w:w="7160" w:type="dxa"/>
          </w:tcPr>
          <w:p w14:paraId="3990EBB0" w14:textId="77777777" w:rsidR="003A7DD4" w:rsidRPr="00CA39DB" w:rsidRDefault="003A7DD4" w:rsidP="00A43995">
            <w:pPr>
              <w:widowControl w:val="0"/>
              <w:tabs>
                <w:tab w:val="left" w:pos="7626"/>
              </w:tabs>
              <w:spacing w:beforeLines="40" w:before="96"/>
              <w:ind w:right="1020"/>
              <w:rPr>
                <w:szCs w:val="20"/>
              </w:rPr>
              <w:pPrChange w:id="883" w:author="Meadows, Peter (UK)" w:date="2015-01-29T09:48:00Z">
                <w:pPr>
                  <w:widowControl w:val="0"/>
                  <w:tabs>
                    <w:tab w:val="left" w:pos="7626"/>
                  </w:tabs>
                  <w:spacing w:beforeLines="40"/>
                  <w:ind w:right="1020"/>
                </w:pPr>
              </w:pPrChange>
            </w:pPr>
            <w:r w:rsidRPr="00CA39DB">
              <w:rPr>
                <w:szCs w:val="20"/>
              </w:rPr>
              <w:t>Acceptance Review</w:t>
            </w:r>
          </w:p>
        </w:tc>
      </w:tr>
      <w:tr w:rsidR="003A7DD4" w:rsidRPr="00CA39DB" w14:paraId="3990EBB4" w14:textId="77777777" w:rsidTr="0083186A">
        <w:tc>
          <w:tcPr>
            <w:tcW w:w="1771" w:type="dxa"/>
          </w:tcPr>
          <w:p w14:paraId="3990EBB2" w14:textId="77777777" w:rsidR="003A7DD4" w:rsidRPr="00CA39DB" w:rsidRDefault="003A7DD4" w:rsidP="00A43995">
            <w:pPr>
              <w:widowControl w:val="0"/>
              <w:tabs>
                <w:tab w:val="left" w:pos="7626"/>
              </w:tabs>
              <w:spacing w:beforeLines="40" w:before="96"/>
              <w:ind w:right="1020"/>
              <w:rPr>
                <w:szCs w:val="20"/>
              </w:rPr>
            </w:pPr>
            <w:r w:rsidRPr="00CA39DB">
              <w:rPr>
                <w:szCs w:val="20"/>
              </w:rPr>
              <w:t>AUX</w:t>
            </w:r>
          </w:p>
        </w:tc>
        <w:tc>
          <w:tcPr>
            <w:tcW w:w="7160" w:type="dxa"/>
          </w:tcPr>
          <w:p w14:paraId="3990EBB3" w14:textId="77777777" w:rsidR="003A7DD4" w:rsidRPr="00CA39DB" w:rsidRDefault="003A7DD4" w:rsidP="00A43995">
            <w:pPr>
              <w:widowControl w:val="0"/>
              <w:tabs>
                <w:tab w:val="left" w:pos="7626"/>
              </w:tabs>
              <w:spacing w:beforeLines="40" w:before="96"/>
              <w:ind w:right="1020"/>
              <w:rPr>
                <w:szCs w:val="20"/>
              </w:rPr>
              <w:pPrChange w:id="884" w:author="Meadows, Peter (UK)" w:date="2015-01-29T09:48:00Z">
                <w:pPr>
                  <w:widowControl w:val="0"/>
                  <w:tabs>
                    <w:tab w:val="left" w:pos="7626"/>
                  </w:tabs>
                  <w:spacing w:beforeLines="40"/>
                  <w:ind w:right="1020"/>
                </w:pPr>
              </w:pPrChange>
            </w:pPr>
            <w:r w:rsidRPr="00CA39DB">
              <w:rPr>
                <w:szCs w:val="20"/>
              </w:rPr>
              <w:t>Auxiliary</w:t>
            </w:r>
          </w:p>
        </w:tc>
      </w:tr>
      <w:tr w:rsidR="003A7DD4" w:rsidRPr="00CA39DB" w14:paraId="3990EBB7" w14:textId="77777777" w:rsidTr="0083186A">
        <w:tc>
          <w:tcPr>
            <w:tcW w:w="1771" w:type="dxa"/>
          </w:tcPr>
          <w:p w14:paraId="3990EBB5" w14:textId="77777777" w:rsidR="003A7DD4" w:rsidRPr="00CA39DB" w:rsidRDefault="003A7DD4" w:rsidP="00A43995">
            <w:pPr>
              <w:widowControl w:val="0"/>
              <w:tabs>
                <w:tab w:val="left" w:pos="7626"/>
              </w:tabs>
              <w:spacing w:beforeLines="40" w:before="96"/>
              <w:ind w:right="1020"/>
              <w:rPr>
                <w:szCs w:val="20"/>
              </w:rPr>
            </w:pPr>
            <w:r w:rsidRPr="00CA39DB">
              <w:rPr>
                <w:szCs w:val="20"/>
              </w:rPr>
              <w:t>BAQ</w:t>
            </w:r>
          </w:p>
        </w:tc>
        <w:tc>
          <w:tcPr>
            <w:tcW w:w="7160" w:type="dxa"/>
          </w:tcPr>
          <w:p w14:paraId="3990EBB6" w14:textId="77777777" w:rsidR="003A7DD4" w:rsidRPr="00CA39DB" w:rsidRDefault="003A7DD4" w:rsidP="00A43995">
            <w:pPr>
              <w:widowControl w:val="0"/>
              <w:tabs>
                <w:tab w:val="left" w:pos="7626"/>
              </w:tabs>
              <w:spacing w:beforeLines="40" w:before="96"/>
              <w:ind w:right="1020"/>
              <w:rPr>
                <w:szCs w:val="20"/>
              </w:rPr>
              <w:pPrChange w:id="885" w:author="Meadows, Peter (UK)" w:date="2015-01-29T09:48:00Z">
                <w:pPr>
                  <w:widowControl w:val="0"/>
                  <w:tabs>
                    <w:tab w:val="left" w:pos="7626"/>
                  </w:tabs>
                  <w:spacing w:beforeLines="40"/>
                  <w:ind w:right="1020"/>
                </w:pPr>
              </w:pPrChange>
            </w:pPr>
            <w:r w:rsidRPr="00CA39DB">
              <w:rPr>
                <w:szCs w:val="20"/>
              </w:rPr>
              <w:t>Block Adaptive Quantisation</w:t>
            </w:r>
          </w:p>
        </w:tc>
      </w:tr>
      <w:tr w:rsidR="003A7DD4" w:rsidRPr="00CA39DB" w14:paraId="3990EBBA" w14:textId="77777777" w:rsidTr="0083186A">
        <w:tc>
          <w:tcPr>
            <w:tcW w:w="1771" w:type="dxa"/>
          </w:tcPr>
          <w:p w14:paraId="3990EBB8" w14:textId="77777777" w:rsidR="003A7DD4" w:rsidRPr="00CA39DB" w:rsidRDefault="003A7DD4" w:rsidP="00A43995">
            <w:pPr>
              <w:widowControl w:val="0"/>
              <w:tabs>
                <w:tab w:val="left" w:pos="7626"/>
              </w:tabs>
              <w:spacing w:beforeLines="40" w:before="96"/>
              <w:ind w:right="1020"/>
              <w:rPr>
                <w:szCs w:val="20"/>
              </w:rPr>
            </w:pPr>
            <w:r w:rsidRPr="00CA39DB">
              <w:rPr>
                <w:szCs w:val="20"/>
              </w:rPr>
              <w:t>CAL</w:t>
            </w:r>
          </w:p>
        </w:tc>
        <w:tc>
          <w:tcPr>
            <w:tcW w:w="7160" w:type="dxa"/>
          </w:tcPr>
          <w:p w14:paraId="3990EBB9" w14:textId="77777777" w:rsidR="003A7DD4" w:rsidRPr="00CA39DB" w:rsidRDefault="003A7DD4" w:rsidP="00A43995">
            <w:pPr>
              <w:widowControl w:val="0"/>
              <w:tabs>
                <w:tab w:val="left" w:pos="7626"/>
              </w:tabs>
              <w:spacing w:beforeLines="40" w:before="96"/>
              <w:ind w:right="1020"/>
              <w:rPr>
                <w:szCs w:val="20"/>
              </w:rPr>
              <w:pPrChange w:id="886" w:author="Meadows, Peter (UK)" w:date="2015-01-29T09:48:00Z">
                <w:pPr>
                  <w:widowControl w:val="0"/>
                  <w:tabs>
                    <w:tab w:val="left" w:pos="7626"/>
                  </w:tabs>
                  <w:spacing w:beforeLines="40"/>
                  <w:ind w:right="1020"/>
                </w:pPr>
              </w:pPrChange>
            </w:pPr>
            <w:r w:rsidRPr="00CA39DB">
              <w:rPr>
                <w:szCs w:val="20"/>
              </w:rPr>
              <w:t>Calibration</w:t>
            </w:r>
          </w:p>
        </w:tc>
      </w:tr>
      <w:tr w:rsidR="003A7DD4" w:rsidRPr="00CA39DB" w14:paraId="3990EBBD" w14:textId="77777777" w:rsidTr="0083186A">
        <w:tc>
          <w:tcPr>
            <w:tcW w:w="1771" w:type="dxa"/>
          </w:tcPr>
          <w:p w14:paraId="3990EBBB" w14:textId="77777777" w:rsidR="003A7DD4" w:rsidRPr="00CA39DB" w:rsidRDefault="003A7DD4" w:rsidP="00A43995">
            <w:pPr>
              <w:widowControl w:val="0"/>
              <w:tabs>
                <w:tab w:val="left" w:pos="7626"/>
              </w:tabs>
              <w:spacing w:beforeLines="40" w:before="96"/>
              <w:ind w:right="1020"/>
              <w:rPr>
                <w:szCs w:val="20"/>
              </w:rPr>
            </w:pPr>
            <w:r w:rsidRPr="00CA39DB">
              <w:rPr>
                <w:szCs w:val="20"/>
              </w:rPr>
              <w:t>CC</w:t>
            </w:r>
          </w:p>
        </w:tc>
        <w:tc>
          <w:tcPr>
            <w:tcW w:w="7160" w:type="dxa"/>
          </w:tcPr>
          <w:p w14:paraId="3990EBBC" w14:textId="77777777" w:rsidR="003A7DD4" w:rsidRPr="00CA39DB" w:rsidRDefault="003A7DD4" w:rsidP="00A43995">
            <w:pPr>
              <w:widowControl w:val="0"/>
              <w:tabs>
                <w:tab w:val="left" w:pos="7626"/>
              </w:tabs>
              <w:spacing w:beforeLines="40" w:before="96"/>
              <w:ind w:right="1020"/>
              <w:rPr>
                <w:szCs w:val="20"/>
              </w:rPr>
              <w:pPrChange w:id="887" w:author="Meadows, Peter (UK)" w:date="2015-01-29T09:48:00Z">
                <w:pPr>
                  <w:widowControl w:val="0"/>
                  <w:tabs>
                    <w:tab w:val="left" w:pos="7626"/>
                  </w:tabs>
                  <w:spacing w:beforeLines="40"/>
                  <w:ind w:right="1020"/>
                </w:pPr>
              </w:pPrChange>
            </w:pPr>
            <w:r w:rsidRPr="00CA39DB">
              <w:rPr>
                <w:szCs w:val="20"/>
              </w:rPr>
              <w:t>Coordinated Data access System (in the frame of GSCDA)</w:t>
            </w:r>
          </w:p>
        </w:tc>
      </w:tr>
      <w:tr w:rsidR="003A7DD4" w:rsidRPr="00CA39DB" w14:paraId="3990EBC0" w14:textId="77777777" w:rsidTr="0083186A">
        <w:tc>
          <w:tcPr>
            <w:tcW w:w="1771" w:type="dxa"/>
          </w:tcPr>
          <w:p w14:paraId="3990EBBE" w14:textId="77777777" w:rsidR="003A7DD4" w:rsidRPr="00CA39DB" w:rsidRDefault="003A7DD4" w:rsidP="00A43995">
            <w:pPr>
              <w:widowControl w:val="0"/>
              <w:tabs>
                <w:tab w:val="left" w:pos="7626"/>
              </w:tabs>
              <w:spacing w:beforeLines="40" w:before="96"/>
              <w:ind w:right="1020"/>
              <w:rPr>
                <w:szCs w:val="20"/>
              </w:rPr>
            </w:pPr>
            <w:r w:rsidRPr="00CA39DB">
              <w:rPr>
                <w:szCs w:val="20"/>
              </w:rPr>
              <w:t>CCN</w:t>
            </w:r>
          </w:p>
        </w:tc>
        <w:tc>
          <w:tcPr>
            <w:tcW w:w="7160" w:type="dxa"/>
          </w:tcPr>
          <w:p w14:paraId="3990EBBF" w14:textId="77777777" w:rsidR="003A7DD4" w:rsidRPr="00CA39DB" w:rsidRDefault="003A7DD4" w:rsidP="00A43995">
            <w:pPr>
              <w:widowControl w:val="0"/>
              <w:tabs>
                <w:tab w:val="left" w:pos="7626"/>
              </w:tabs>
              <w:spacing w:beforeLines="40" w:before="96"/>
              <w:ind w:right="1020"/>
              <w:rPr>
                <w:szCs w:val="20"/>
              </w:rPr>
              <w:pPrChange w:id="888" w:author="Meadows, Peter (UK)" w:date="2015-01-29T09:48:00Z">
                <w:pPr>
                  <w:widowControl w:val="0"/>
                  <w:tabs>
                    <w:tab w:val="left" w:pos="7626"/>
                  </w:tabs>
                  <w:spacing w:beforeLines="40"/>
                  <w:ind w:right="1020"/>
                </w:pPr>
              </w:pPrChange>
            </w:pPr>
            <w:r w:rsidRPr="00CA39DB">
              <w:rPr>
                <w:szCs w:val="20"/>
              </w:rPr>
              <w:t>Contract Change Notice</w:t>
            </w:r>
          </w:p>
        </w:tc>
      </w:tr>
      <w:tr w:rsidR="003A7DD4" w:rsidRPr="00CA39DB" w14:paraId="3990EBC3" w14:textId="77777777" w:rsidTr="0083186A">
        <w:tc>
          <w:tcPr>
            <w:tcW w:w="1771" w:type="dxa"/>
          </w:tcPr>
          <w:p w14:paraId="3990EBC1" w14:textId="77777777" w:rsidR="003A7DD4" w:rsidRPr="00CA39DB" w:rsidRDefault="003A7DD4" w:rsidP="00A43995">
            <w:pPr>
              <w:widowControl w:val="0"/>
              <w:tabs>
                <w:tab w:val="left" w:pos="7626"/>
              </w:tabs>
              <w:spacing w:beforeLines="40" w:before="96"/>
              <w:ind w:right="1020"/>
              <w:rPr>
                <w:szCs w:val="20"/>
              </w:rPr>
            </w:pPr>
            <w:r w:rsidRPr="00CA39DB">
              <w:rPr>
                <w:szCs w:val="20"/>
              </w:rPr>
              <w:t>CCVP</w:t>
            </w:r>
          </w:p>
        </w:tc>
        <w:tc>
          <w:tcPr>
            <w:tcW w:w="7160" w:type="dxa"/>
          </w:tcPr>
          <w:p w14:paraId="3990EBC2" w14:textId="77777777" w:rsidR="003A7DD4" w:rsidRPr="00CA39DB" w:rsidRDefault="003A7DD4" w:rsidP="00A43995">
            <w:pPr>
              <w:widowControl w:val="0"/>
              <w:tabs>
                <w:tab w:val="left" w:pos="7626"/>
              </w:tabs>
              <w:spacing w:beforeLines="40" w:before="96"/>
              <w:ind w:right="1020"/>
              <w:rPr>
                <w:szCs w:val="20"/>
              </w:rPr>
              <w:pPrChange w:id="889" w:author="Meadows, Peter (UK)" w:date="2015-01-29T09:48:00Z">
                <w:pPr>
                  <w:widowControl w:val="0"/>
                  <w:tabs>
                    <w:tab w:val="left" w:pos="7626"/>
                  </w:tabs>
                  <w:spacing w:beforeLines="40"/>
                  <w:ind w:right="1020"/>
                </w:pPr>
              </w:pPrChange>
            </w:pPr>
            <w:r w:rsidRPr="00CA39DB">
              <w:rPr>
                <w:szCs w:val="20"/>
              </w:rPr>
              <w:t>Commissioning Calibration and Validation Plan</w:t>
            </w:r>
          </w:p>
        </w:tc>
      </w:tr>
      <w:tr w:rsidR="003A7DD4" w:rsidRPr="00CA39DB" w14:paraId="3990EBC6" w14:textId="77777777" w:rsidTr="0083186A">
        <w:tc>
          <w:tcPr>
            <w:tcW w:w="1771" w:type="dxa"/>
          </w:tcPr>
          <w:p w14:paraId="3990EBC4" w14:textId="77777777" w:rsidR="003A7DD4" w:rsidRPr="00CA39DB" w:rsidRDefault="003A7DD4" w:rsidP="00A43995">
            <w:pPr>
              <w:widowControl w:val="0"/>
              <w:tabs>
                <w:tab w:val="left" w:pos="7626"/>
              </w:tabs>
              <w:spacing w:beforeLines="40" w:before="96"/>
              <w:ind w:right="1020"/>
              <w:rPr>
                <w:szCs w:val="20"/>
              </w:rPr>
            </w:pPr>
            <w:r w:rsidRPr="00CA39DB">
              <w:rPr>
                <w:szCs w:val="20"/>
              </w:rPr>
              <w:t>CEOS</w:t>
            </w:r>
          </w:p>
        </w:tc>
        <w:tc>
          <w:tcPr>
            <w:tcW w:w="7160" w:type="dxa"/>
          </w:tcPr>
          <w:p w14:paraId="3990EBC5" w14:textId="77777777" w:rsidR="003A7DD4" w:rsidRPr="00CA39DB" w:rsidRDefault="003A7DD4" w:rsidP="00A43995">
            <w:pPr>
              <w:widowControl w:val="0"/>
              <w:tabs>
                <w:tab w:val="left" w:pos="7626"/>
              </w:tabs>
              <w:spacing w:beforeLines="40" w:before="96"/>
              <w:ind w:right="1020"/>
              <w:rPr>
                <w:szCs w:val="20"/>
              </w:rPr>
              <w:pPrChange w:id="890" w:author="Meadows, Peter (UK)" w:date="2015-01-29T09:48:00Z">
                <w:pPr>
                  <w:widowControl w:val="0"/>
                  <w:tabs>
                    <w:tab w:val="left" w:pos="7626"/>
                  </w:tabs>
                  <w:spacing w:beforeLines="40"/>
                  <w:ind w:right="1020"/>
                </w:pPr>
              </w:pPrChange>
            </w:pPr>
            <w:r w:rsidRPr="00CA39DB">
              <w:rPr>
                <w:szCs w:val="20"/>
              </w:rPr>
              <w:t>Committee on Earth Observation Satellites</w:t>
            </w:r>
          </w:p>
        </w:tc>
      </w:tr>
      <w:tr w:rsidR="003A7DD4" w:rsidRPr="00CA39DB" w14:paraId="3990EBC9" w14:textId="77777777" w:rsidTr="0083186A">
        <w:tc>
          <w:tcPr>
            <w:tcW w:w="1771" w:type="dxa"/>
          </w:tcPr>
          <w:p w14:paraId="3990EBC7" w14:textId="77777777" w:rsidR="003A7DD4" w:rsidRPr="00CA39DB" w:rsidRDefault="003A7DD4" w:rsidP="00A43995">
            <w:pPr>
              <w:widowControl w:val="0"/>
              <w:tabs>
                <w:tab w:val="left" w:pos="7626"/>
              </w:tabs>
              <w:spacing w:beforeLines="40" w:before="96"/>
              <w:ind w:right="1020"/>
              <w:rPr>
                <w:szCs w:val="20"/>
              </w:rPr>
            </w:pPr>
            <w:r w:rsidRPr="00CA39DB">
              <w:rPr>
                <w:szCs w:val="20"/>
              </w:rPr>
              <w:t>CLS</w:t>
            </w:r>
          </w:p>
        </w:tc>
        <w:tc>
          <w:tcPr>
            <w:tcW w:w="7160" w:type="dxa"/>
          </w:tcPr>
          <w:p w14:paraId="3990EBC8" w14:textId="77777777" w:rsidR="003A7DD4" w:rsidRPr="00CA39DB" w:rsidRDefault="003A7DD4" w:rsidP="00A43995">
            <w:pPr>
              <w:widowControl w:val="0"/>
              <w:tabs>
                <w:tab w:val="left" w:pos="7626"/>
              </w:tabs>
              <w:spacing w:beforeLines="40" w:before="96"/>
              <w:ind w:right="1020"/>
              <w:rPr>
                <w:szCs w:val="20"/>
              </w:rPr>
              <w:pPrChange w:id="891" w:author="Meadows, Peter (UK)" w:date="2015-01-29T09:48:00Z">
                <w:pPr>
                  <w:widowControl w:val="0"/>
                  <w:tabs>
                    <w:tab w:val="left" w:pos="7626"/>
                  </w:tabs>
                  <w:spacing w:beforeLines="40"/>
                  <w:ind w:right="1020"/>
                </w:pPr>
              </w:pPrChange>
            </w:pPr>
            <w:r w:rsidRPr="00CA39DB">
              <w:rPr>
                <w:szCs w:val="20"/>
              </w:rPr>
              <w:t>Collecte Localisation Satellites</w:t>
            </w:r>
          </w:p>
        </w:tc>
      </w:tr>
      <w:tr w:rsidR="003A7DD4" w:rsidRPr="00CA39DB" w14:paraId="3990EBCC" w14:textId="77777777" w:rsidTr="0083186A">
        <w:tc>
          <w:tcPr>
            <w:tcW w:w="1771" w:type="dxa"/>
          </w:tcPr>
          <w:p w14:paraId="3990EBCA" w14:textId="77777777" w:rsidR="003A7DD4" w:rsidRPr="00CA39DB" w:rsidRDefault="003A7DD4" w:rsidP="00A43995">
            <w:pPr>
              <w:widowControl w:val="0"/>
              <w:tabs>
                <w:tab w:val="left" w:pos="7626"/>
              </w:tabs>
              <w:spacing w:beforeLines="40" w:before="96"/>
              <w:ind w:right="1020"/>
              <w:rPr>
                <w:szCs w:val="20"/>
              </w:rPr>
            </w:pPr>
            <w:r w:rsidRPr="00CA39DB">
              <w:rPr>
                <w:szCs w:val="20"/>
              </w:rPr>
              <w:t>CMOD</w:t>
            </w:r>
          </w:p>
        </w:tc>
        <w:tc>
          <w:tcPr>
            <w:tcW w:w="7160" w:type="dxa"/>
          </w:tcPr>
          <w:p w14:paraId="3990EBCB" w14:textId="77777777" w:rsidR="003A7DD4" w:rsidRPr="00CA39DB" w:rsidRDefault="003A7DD4" w:rsidP="00A43995">
            <w:pPr>
              <w:widowControl w:val="0"/>
              <w:tabs>
                <w:tab w:val="left" w:pos="7626"/>
              </w:tabs>
              <w:spacing w:beforeLines="40" w:before="96"/>
              <w:ind w:right="1020"/>
              <w:rPr>
                <w:szCs w:val="20"/>
              </w:rPr>
              <w:pPrChange w:id="892" w:author="Meadows, Peter (UK)" w:date="2015-01-29T09:48:00Z">
                <w:pPr>
                  <w:widowControl w:val="0"/>
                  <w:tabs>
                    <w:tab w:val="left" w:pos="7626"/>
                  </w:tabs>
                  <w:spacing w:beforeLines="40"/>
                  <w:ind w:right="1020"/>
                </w:pPr>
              </w:pPrChange>
            </w:pPr>
            <w:r w:rsidRPr="00CA39DB">
              <w:rPr>
                <w:szCs w:val="20"/>
              </w:rPr>
              <w:t>C Band Backscattering Modelling</w:t>
            </w:r>
          </w:p>
        </w:tc>
      </w:tr>
      <w:tr w:rsidR="003A7DD4" w:rsidRPr="00CA39DB" w14:paraId="3990EBCF" w14:textId="77777777" w:rsidTr="0083186A">
        <w:tc>
          <w:tcPr>
            <w:tcW w:w="1771" w:type="dxa"/>
          </w:tcPr>
          <w:p w14:paraId="3990EBCD" w14:textId="77777777" w:rsidR="003A7DD4" w:rsidRPr="00CA39DB" w:rsidRDefault="003A7DD4" w:rsidP="00A43995">
            <w:pPr>
              <w:widowControl w:val="0"/>
              <w:tabs>
                <w:tab w:val="left" w:pos="7626"/>
              </w:tabs>
              <w:spacing w:beforeLines="40" w:before="96"/>
              <w:ind w:right="1020"/>
              <w:rPr>
                <w:szCs w:val="20"/>
              </w:rPr>
            </w:pPr>
            <w:r w:rsidRPr="00CA39DB">
              <w:rPr>
                <w:szCs w:val="20"/>
              </w:rPr>
              <w:t>CMTR</w:t>
            </w:r>
          </w:p>
        </w:tc>
        <w:tc>
          <w:tcPr>
            <w:tcW w:w="7160" w:type="dxa"/>
          </w:tcPr>
          <w:p w14:paraId="3990EBCE" w14:textId="77777777" w:rsidR="003A7DD4" w:rsidRPr="00CA39DB" w:rsidRDefault="003A7DD4" w:rsidP="00A43995">
            <w:pPr>
              <w:widowControl w:val="0"/>
              <w:tabs>
                <w:tab w:val="left" w:pos="7626"/>
              </w:tabs>
              <w:spacing w:beforeLines="40" w:before="96"/>
              <w:ind w:right="1020"/>
              <w:rPr>
                <w:szCs w:val="20"/>
              </w:rPr>
              <w:pPrChange w:id="893" w:author="Meadows, Peter (UK)" w:date="2015-01-29T09:48:00Z">
                <w:pPr>
                  <w:widowControl w:val="0"/>
                  <w:tabs>
                    <w:tab w:val="left" w:pos="7626"/>
                  </w:tabs>
                  <w:spacing w:beforeLines="40"/>
                  <w:ind w:right="1020"/>
                </w:pPr>
              </w:pPrChange>
            </w:pPr>
            <w:r w:rsidRPr="00CA39DB">
              <w:rPr>
                <w:szCs w:val="20"/>
              </w:rPr>
              <w:t>Commissioning Mid Term Review</w:t>
            </w:r>
          </w:p>
        </w:tc>
      </w:tr>
      <w:tr w:rsidR="003A7DD4" w:rsidRPr="00CA39DB" w14:paraId="3990EBD2" w14:textId="77777777" w:rsidTr="0083186A">
        <w:tc>
          <w:tcPr>
            <w:tcW w:w="1771" w:type="dxa"/>
          </w:tcPr>
          <w:p w14:paraId="3990EBD0" w14:textId="77777777" w:rsidR="003A7DD4" w:rsidRPr="00CA39DB" w:rsidRDefault="003A7DD4" w:rsidP="00A43995">
            <w:pPr>
              <w:widowControl w:val="0"/>
              <w:tabs>
                <w:tab w:val="left" w:pos="7626"/>
              </w:tabs>
              <w:spacing w:beforeLines="40" w:before="96"/>
              <w:ind w:right="1020"/>
              <w:rPr>
                <w:szCs w:val="20"/>
              </w:rPr>
            </w:pPr>
            <w:r w:rsidRPr="00CA39DB">
              <w:rPr>
                <w:szCs w:val="20"/>
              </w:rPr>
              <w:t>CR</w:t>
            </w:r>
          </w:p>
        </w:tc>
        <w:tc>
          <w:tcPr>
            <w:tcW w:w="7160" w:type="dxa"/>
          </w:tcPr>
          <w:p w14:paraId="3990EBD1" w14:textId="77777777" w:rsidR="003A7DD4" w:rsidRPr="00CA39DB" w:rsidRDefault="003A7DD4" w:rsidP="00A43995">
            <w:pPr>
              <w:widowControl w:val="0"/>
              <w:tabs>
                <w:tab w:val="left" w:pos="7626"/>
              </w:tabs>
              <w:spacing w:beforeLines="40" w:before="96"/>
              <w:ind w:right="1020"/>
              <w:rPr>
                <w:szCs w:val="20"/>
              </w:rPr>
              <w:pPrChange w:id="894" w:author="Meadows, Peter (UK)" w:date="2015-01-29T09:48:00Z">
                <w:pPr>
                  <w:widowControl w:val="0"/>
                  <w:tabs>
                    <w:tab w:val="left" w:pos="7626"/>
                  </w:tabs>
                  <w:spacing w:beforeLines="40"/>
                  <w:ind w:right="1020"/>
                </w:pPr>
              </w:pPrChange>
            </w:pPr>
            <w:r w:rsidRPr="00CA39DB">
              <w:rPr>
                <w:szCs w:val="20"/>
              </w:rPr>
              <w:t>Corner Reflector</w:t>
            </w:r>
          </w:p>
        </w:tc>
      </w:tr>
      <w:tr w:rsidR="003A7DD4" w:rsidRPr="00CA39DB" w14:paraId="3990EBD5" w14:textId="77777777" w:rsidTr="0083186A">
        <w:tc>
          <w:tcPr>
            <w:tcW w:w="1771" w:type="dxa"/>
          </w:tcPr>
          <w:p w14:paraId="3990EBD3" w14:textId="77777777" w:rsidR="003A7DD4" w:rsidRPr="00CA39DB" w:rsidRDefault="003A7DD4" w:rsidP="00A43995">
            <w:pPr>
              <w:widowControl w:val="0"/>
              <w:tabs>
                <w:tab w:val="left" w:pos="7626"/>
              </w:tabs>
              <w:spacing w:beforeLines="40" w:before="96"/>
              <w:ind w:right="1020"/>
              <w:rPr>
                <w:szCs w:val="20"/>
              </w:rPr>
            </w:pPr>
            <w:r w:rsidRPr="00CA39DB">
              <w:rPr>
                <w:szCs w:val="20"/>
              </w:rPr>
              <w:t>CSPP</w:t>
            </w:r>
          </w:p>
        </w:tc>
        <w:tc>
          <w:tcPr>
            <w:tcW w:w="7160" w:type="dxa"/>
          </w:tcPr>
          <w:p w14:paraId="3990EBD4" w14:textId="77777777" w:rsidR="003A7DD4" w:rsidRPr="00CA39DB" w:rsidRDefault="003A7DD4" w:rsidP="00A43995">
            <w:pPr>
              <w:widowControl w:val="0"/>
              <w:tabs>
                <w:tab w:val="left" w:pos="7626"/>
              </w:tabs>
              <w:spacing w:beforeLines="40" w:before="96"/>
              <w:ind w:right="1020"/>
              <w:rPr>
                <w:szCs w:val="20"/>
              </w:rPr>
              <w:pPrChange w:id="895" w:author="Meadows, Peter (UK)" w:date="2015-01-29T09:48:00Z">
                <w:pPr>
                  <w:widowControl w:val="0"/>
                  <w:tabs>
                    <w:tab w:val="left" w:pos="7626"/>
                  </w:tabs>
                  <w:spacing w:beforeLines="40"/>
                  <w:ind w:right="1020"/>
                </w:pPr>
              </w:pPrChange>
            </w:pPr>
            <w:r w:rsidRPr="00CA39DB">
              <w:rPr>
                <w:szCs w:val="20"/>
              </w:rPr>
              <w:t>ARESYS S-1 Prototype Processor</w:t>
            </w:r>
          </w:p>
        </w:tc>
      </w:tr>
      <w:tr w:rsidR="003A7DD4" w:rsidRPr="00CA39DB" w14:paraId="3990EBD8" w14:textId="77777777" w:rsidTr="0083186A">
        <w:tc>
          <w:tcPr>
            <w:tcW w:w="1771" w:type="dxa"/>
          </w:tcPr>
          <w:p w14:paraId="3990EBD6" w14:textId="77777777" w:rsidR="003A7DD4" w:rsidRPr="00CA39DB" w:rsidRDefault="003A7DD4" w:rsidP="00A43995">
            <w:pPr>
              <w:widowControl w:val="0"/>
              <w:tabs>
                <w:tab w:val="left" w:pos="7626"/>
              </w:tabs>
              <w:spacing w:beforeLines="40" w:before="96"/>
              <w:ind w:right="1020"/>
              <w:rPr>
                <w:szCs w:val="20"/>
              </w:rPr>
            </w:pPr>
            <w:r w:rsidRPr="00CA39DB">
              <w:rPr>
                <w:szCs w:val="20"/>
              </w:rPr>
              <w:t>DC</w:t>
            </w:r>
          </w:p>
        </w:tc>
        <w:tc>
          <w:tcPr>
            <w:tcW w:w="7160" w:type="dxa"/>
          </w:tcPr>
          <w:p w14:paraId="3990EBD7" w14:textId="77777777" w:rsidR="003A7DD4" w:rsidRPr="00CA39DB" w:rsidRDefault="003A7DD4" w:rsidP="00A43995">
            <w:pPr>
              <w:widowControl w:val="0"/>
              <w:tabs>
                <w:tab w:val="left" w:pos="7626"/>
              </w:tabs>
              <w:spacing w:beforeLines="40" w:before="96"/>
              <w:ind w:right="1020"/>
              <w:rPr>
                <w:szCs w:val="20"/>
              </w:rPr>
              <w:pPrChange w:id="896" w:author="Meadows, Peter (UK)" w:date="2015-01-29T09:48:00Z">
                <w:pPr>
                  <w:widowControl w:val="0"/>
                  <w:tabs>
                    <w:tab w:val="left" w:pos="7626"/>
                  </w:tabs>
                  <w:spacing w:beforeLines="40"/>
                  <w:ind w:right="1020"/>
                </w:pPr>
              </w:pPrChange>
            </w:pPr>
            <w:r w:rsidRPr="00CA39DB">
              <w:rPr>
                <w:szCs w:val="20"/>
              </w:rPr>
              <w:t>Doppler Centroid</w:t>
            </w:r>
          </w:p>
        </w:tc>
      </w:tr>
      <w:tr w:rsidR="003A7DD4" w:rsidRPr="00CA39DB" w14:paraId="3990EBDB" w14:textId="77777777" w:rsidTr="0083186A">
        <w:tc>
          <w:tcPr>
            <w:tcW w:w="1771" w:type="dxa"/>
          </w:tcPr>
          <w:p w14:paraId="3990EBD9" w14:textId="77777777" w:rsidR="003A7DD4" w:rsidRPr="00CA39DB" w:rsidRDefault="003A7DD4" w:rsidP="00A43995">
            <w:pPr>
              <w:widowControl w:val="0"/>
              <w:tabs>
                <w:tab w:val="left" w:pos="7626"/>
              </w:tabs>
              <w:spacing w:beforeLines="40" w:before="96"/>
              <w:ind w:right="1020"/>
              <w:rPr>
                <w:szCs w:val="20"/>
              </w:rPr>
            </w:pPr>
            <w:r w:rsidRPr="00CA39DB">
              <w:rPr>
                <w:szCs w:val="20"/>
              </w:rPr>
              <w:t>DCP</w:t>
            </w:r>
          </w:p>
        </w:tc>
        <w:tc>
          <w:tcPr>
            <w:tcW w:w="7160" w:type="dxa"/>
          </w:tcPr>
          <w:p w14:paraId="3990EBDA" w14:textId="77777777" w:rsidR="003A7DD4" w:rsidRPr="00CA39DB" w:rsidRDefault="003A7DD4" w:rsidP="00A43995">
            <w:pPr>
              <w:widowControl w:val="0"/>
              <w:tabs>
                <w:tab w:val="left" w:pos="7626"/>
              </w:tabs>
              <w:spacing w:beforeLines="40" w:before="96"/>
              <w:ind w:right="1020"/>
              <w:rPr>
                <w:szCs w:val="20"/>
              </w:rPr>
              <w:pPrChange w:id="897" w:author="Meadows, Peter (UK)" w:date="2015-01-29T09:48:00Z">
                <w:pPr>
                  <w:widowControl w:val="0"/>
                  <w:tabs>
                    <w:tab w:val="left" w:pos="7626"/>
                  </w:tabs>
                  <w:spacing w:beforeLines="40"/>
                  <w:ind w:right="1020"/>
                </w:pPr>
              </w:pPrChange>
            </w:pPr>
            <w:r w:rsidRPr="00CA39DB">
              <w:rPr>
                <w:szCs w:val="20"/>
              </w:rPr>
              <w:t>Doppler Calibration Profiles</w:t>
            </w:r>
          </w:p>
        </w:tc>
      </w:tr>
      <w:tr w:rsidR="003A7DD4" w:rsidRPr="00CA39DB" w14:paraId="3990EBDE" w14:textId="77777777" w:rsidTr="0083186A">
        <w:tc>
          <w:tcPr>
            <w:tcW w:w="1771" w:type="dxa"/>
          </w:tcPr>
          <w:p w14:paraId="3990EBDC" w14:textId="77777777" w:rsidR="003A7DD4" w:rsidRPr="00CA39DB" w:rsidRDefault="003A7DD4" w:rsidP="00A43995">
            <w:pPr>
              <w:widowControl w:val="0"/>
              <w:tabs>
                <w:tab w:val="left" w:pos="7626"/>
              </w:tabs>
              <w:spacing w:beforeLines="40" w:before="96"/>
              <w:ind w:right="1020"/>
              <w:rPr>
                <w:szCs w:val="20"/>
              </w:rPr>
            </w:pPr>
            <w:r w:rsidRPr="00CA39DB">
              <w:rPr>
                <w:szCs w:val="20"/>
              </w:rPr>
              <w:t>DGPS</w:t>
            </w:r>
          </w:p>
        </w:tc>
        <w:tc>
          <w:tcPr>
            <w:tcW w:w="7160" w:type="dxa"/>
          </w:tcPr>
          <w:p w14:paraId="3990EBDD" w14:textId="77777777" w:rsidR="003A7DD4" w:rsidRPr="00CA39DB" w:rsidRDefault="003A7DD4" w:rsidP="00A43995">
            <w:pPr>
              <w:widowControl w:val="0"/>
              <w:tabs>
                <w:tab w:val="left" w:pos="7626"/>
              </w:tabs>
              <w:spacing w:beforeLines="40" w:before="96"/>
              <w:ind w:right="1020"/>
              <w:rPr>
                <w:szCs w:val="20"/>
              </w:rPr>
              <w:pPrChange w:id="898" w:author="Meadows, Peter (UK)" w:date="2015-01-29T09:48:00Z">
                <w:pPr>
                  <w:widowControl w:val="0"/>
                  <w:tabs>
                    <w:tab w:val="left" w:pos="7626"/>
                  </w:tabs>
                  <w:spacing w:beforeLines="40"/>
                  <w:ind w:right="1020"/>
                </w:pPr>
              </w:pPrChange>
            </w:pPr>
            <w:r w:rsidRPr="00CA39DB">
              <w:rPr>
                <w:szCs w:val="20"/>
              </w:rPr>
              <w:t>Differential GPS (Global Positioning System)</w:t>
            </w:r>
          </w:p>
        </w:tc>
      </w:tr>
      <w:tr w:rsidR="003A7DD4" w:rsidRPr="00CA39DB" w14:paraId="3990EBE1" w14:textId="77777777" w:rsidTr="0083186A">
        <w:tc>
          <w:tcPr>
            <w:tcW w:w="1771" w:type="dxa"/>
          </w:tcPr>
          <w:p w14:paraId="3990EBDF" w14:textId="77777777" w:rsidR="003A7DD4" w:rsidRPr="00CA39DB" w:rsidRDefault="003A7DD4" w:rsidP="00A43995">
            <w:pPr>
              <w:widowControl w:val="0"/>
              <w:tabs>
                <w:tab w:val="left" w:pos="7626"/>
              </w:tabs>
              <w:spacing w:beforeLines="40" w:before="96"/>
              <w:ind w:right="1020"/>
              <w:rPr>
                <w:szCs w:val="20"/>
              </w:rPr>
            </w:pPr>
            <w:r w:rsidRPr="00CA39DB">
              <w:rPr>
                <w:szCs w:val="20"/>
              </w:rPr>
              <w:t>DH</w:t>
            </w:r>
          </w:p>
        </w:tc>
        <w:tc>
          <w:tcPr>
            <w:tcW w:w="7160" w:type="dxa"/>
          </w:tcPr>
          <w:p w14:paraId="3990EBE0" w14:textId="77777777" w:rsidR="003A7DD4" w:rsidRPr="00CA39DB" w:rsidRDefault="003A7DD4" w:rsidP="00A43995">
            <w:pPr>
              <w:widowControl w:val="0"/>
              <w:tabs>
                <w:tab w:val="left" w:pos="7626"/>
              </w:tabs>
              <w:spacing w:beforeLines="40" w:before="96"/>
              <w:ind w:right="1020"/>
              <w:rPr>
                <w:szCs w:val="20"/>
              </w:rPr>
              <w:pPrChange w:id="899" w:author="Meadows, Peter (UK)" w:date="2015-01-29T09:48:00Z">
                <w:pPr>
                  <w:widowControl w:val="0"/>
                  <w:tabs>
                    <w:tab w:val="left" w:pos="7626"/>
                  </w:tabs>
                  <w:spacing w:beforeLines="40"/>
                  <w:ind w:right="1020"/>
                </w:pPr>
              </w:pPrChange>
            </w:pPr>
            <w:r w:rsidRPr="00CA39DB">
              <w:rPr>
                <w:szCs w:val="20"/>
              </w:rPr>
              <w:t>Dual Polarization H (HH + HV)</w:t>
            </w:r>
          </w:p>
        </w:tc>
      </w:tr>
      <w:tr w:rsidR="003A7DD4" w:rsidRPr="00CA39DB" w14:paraId="3990EBE4" w14:textId="77777777" w:rsidTr="0083186A">
        <w:tc>
          <w:tcPr>
            <w:tcW w:w="1771" w:type="dxa"/>
          </w:tcPr>
          <w:p w14:paraId="3990EBE2" w14:textId="77777777" w:rsidR="003A7DD4" w:rsidRPr="00CA39DB" w:rsidRDefault="003A7DD4" w:rsidP="00A43995">
            <w:pPr>
              <w:widowControl w:val="0"/>
              <w:tabs>
                <w:tab w:val="left" w:pos="7626"/>
              </w:tabs>
              <w:spacing w:beforeLines="40" w:before="96"/>
              <w:ind w:right="1020"/>
              <w:rPr>
                <w:szCs w:val="20"/>
              </w:rPr>
            </w:pPr>
            <w:r w:rsidRPr="00CA39DB">
              <w:rPr>
                <w:szCs w:val="20"/>
              </w:rPr>
              <w:t>DI</w:t>
            </w:r>
          </w:p>
        </w:tc>
        <w:tc>
          <w:tcPr>
            <w:tcW w:w="7160" w:type="dxa"/>
          </w:tcPr>
          <w:p w14:paraId="3990EBE3" w14:textId="77777777" w:rsidR="003A7DD4" w:rsidRPr="00CA39DB" w:rsidRDefault="003A7DD4" w:rsidP="00A43995">
            <w:pPr>
              <w:widowControl w:val="0"/>
              <w:tabs>
                <w:tab w:val="left" w:pos="7626"/>
              </w:tabs>
              <w:spacing w:beforeLines="40" w:before="96"/>
              <w:ind w:right="1020"/>
              <w:rPr>
                <w:szCs w:val="20"/>
              </w:rPr>
              <w:pPrChange w:id="900" w:author="Meadows, Peter (UK)" w:date="2015-01-29T09:48:00Z">
                <w:pPr>
                  <w:widowControl w:val="0"/>
                  <w:tabs>
                    <w:tab w:val="left" w:pos="7626"/>
                  </w:tabs>
                  <w:spacing w:beforeLines="40"/>
                  <w:ind w:right="1020"/>
                </w:pPr>
              </w:pPrChange>
            </w:pPr>
            <w:r w:rsidRPr="00CA39DB">
              <w:rPr>
                <w:szCs w:val="20"/>
              </w:rPr>
              <w:t>Deliverable Item</w:t>
            </w:r>
          </w:p>
        </w:tc>
      </w:tr>
      <w:tr w:rsidR="003A7DD4" w:rsidRPr="00CA39DB" w14:paraId="3990EBE7" w14:textId="77777777" w:rsidTr="0083186A">
        <w:tc>
          <w:tcPr>
            <w:tcW w:w="1771" w:type="dxa"/>
          </w:tcPr>
          <w:p w14:paraId="3990EBE5" w14:textId="77777777" w:rsidR="003A7DD4" w:rsidRPr="00CA39DB" w:rsidRDefault="003A7DD4" w:rsidP="00A43995">
            <w:pPr>
              <w:widowControl w:val="0"/>
              <w:tabs>
                <w:tab w:val="left" w:pos="7626"/>
              </w:tabs>
              <w:spacing w:beforeLines="40" w:before="96"/>
              <w:ind w:right="1020"/>
              <w:rPr>
                <w:szCs w:val="20"/>
              </w:rPr>
            </w:pPr>
            <w:r w:rsidRPr="00CA39DB">
              <w:rPr>
                <w:szCs w:val="20"/>
              </w:rPr>
              <w:t>DLR</w:t>
            </w:r>
          </w:p>
        </w:tc>
        <w:tc>
          <w:tcPr>
            <w:tcW w:w="7160" w:type="dxa"/>
          </w:tcPr>
          <w:p w14:paraId="3990EBE6" w14:textId="77777777" w:rsidR="003A7DD4" w:rsidRPr="00CA39DB" w:rsidRDefault="003A7DD4" w:rsidP="00A43995">
            <w:pPr>
              <w:widowControl w:val="0"/>
              <w:tabs>
                <w:tab w:val="left" w:pos="7626"/>
              </w:tabs>
              <w:spacing w:beforeLines="40" w:before="96"/>
              <w:ind w:right="1020"/>
              <w:rPr>
                <w:szCs w:val="20"/>
              </w:rPr>
              <w:pPrChange w:id="901" w:author="Meadows, Peter (UK)" w:date="2015-01-29T09:48:00Z">
                <w:pPr>
                  <w:widowControl w:val="0"/>
                  <w:tabs>
                    <w:tab w:val="left" w:pos="7626"/>
                  </w:tabs>
                  <w:spacing w:beforeLines="40"/>
                  <w:ind w:right="1020"/>
                </w:pPr>
              </w:pPrChange>
            </w:pPr>
            <w:r w:rsidRPr="00CA39DB">
              <w:rPr>
                <w:szCs w:val="20"/>
              </w:rPr>
              <w:t>Deutsches Zentrum für Luft- und Raumfahrt</w:t>
            </w:r>
          </w:p>
        </w:tc>
      </w:tr>
      <w:tr w:rsidR="003A7DD4" w:rsidRPr="00CA39DB" w14:paraId="3990EBEA" w14:textId="77777777" w:rsidTr="0083186A">
        <w:tc>
          <w:tcPr>
            <w:tcW w:w="1771" w:type="dxa"/>
          </w:tcPr>
          <w:p w14:paraId="3990EBE8" w14:textId="77777777" w:rsidR="003A7DD4" w:rsidRPr="00CA39DB" w:rsidRDefault="003A7DD4" w:rsidP="00A43995">
            <w:pPr>
              <w:widowControl w:val="0"/>
              <w:tabs>
                <w:tab w:val="left" w:pos="7626"/>
              </w:tabs>
              <w:spacing w:beforeLines="40" w:before="96"/>
              <w:ind w:right="1020"/>
              <w:rPr>
                <w:szCs w:val="20"/>
              </w:rPr>
            </w:pPr>
            <w:r w:rsidRPr="00CA39DB">
              <w:rPr>
                <w:szCs w:val="20"/>
              </w:rPr>
              <w:t>DV</w:t>
            </w:r>
          </w:p>
        </w:tc>
        <w:tc>
          <w:tcPr>
            <w:tcW w:w="7160" w:type="dxa"/>
          </w:tcPr>
          <w:p w14:paraId="3990EBE9" w14:textId="77777777" w:rsidR="003A7DD4" w:rsidRPr="00CA39DB" w:rsidRDefault="003A7DD4" w:rsidP="00A43995">
            <w:pPr>
              <w:widowControl w:val="0"/>
              <w:tabs>
                <w:tab w:val="left" w:pos="7626"/>
              </w:tabs>
              <w:spacing w:beforeLines="40" w:before="96"/>
              <w:ind w:right="1020"/>
              <w:rPr>
                <w:szCs w:val="20"/>
              </w:rPr>
              <w:pPrChange w:id="902" w:author="Meadows, Peter (UK)" w:date="2015-01-29T09:48:00Z">
                <w:pPr>
                  <w:widowControl w:val="0"/>
                  <w:tabs>
                    <w:tab w:val="left" w:pos="7626"/>
                  </w:tabs>
                  <w:spacing w:beforeLines="40"/>
                  <w:ind w:right="1020"/>
                </w:pPr>
              </w:pPrChange>
            </w:pPr>
            <w:r w:rsidRPr="00CA39DB">
              <w:rPr>
                <w:szCs w:val="20"/>
              </w:rPr>
              <w:t>Dual Polarization V (VV + VH)</w:t>
            </w:r>
          </w:p>
        </w:tc>
      </w:tr>
      <w:tr w:rsidR="003A7DD4" w:rsidRPr="00CA39DB" w14:paraId="3990EBED" w14:textId="77777777" w:rsidTr="0083186A">
        <w:tc>
          <w:tcPr>
            <w:tcW w:w="1771" w:type="dxa"/>
          </w:tcPr>
          <w:p w14:paraId="3990EBEB" w14:textId="77777777" w:rsidR="003A7DD4" w:rsidRPr="00CA39DB" w:rsidRDefault="003A7DD4" w:rsidP="00A43995">
            <w:pPr>
              <w:widowControl w:val="0"/>
              <w:tabs>
                <w:tab w:val="left" w:pos="7626"/>
              </w:tabs>
              <w:spacing w:beforeLines="40" w:before="96"/>
              <w:ind w:right="1020"/>
              <w:rPr>
                <w:szCs w:val="20"/>
              </w:rPr>
            </w:pPr>
            <w:r w:rsidRPr="00CA39DB">
              <w:rPr>
                <w:szCs w:val="20"/>
              </w:rPr>
              <w:lastRenderedPageBreak/>
              <w:t>EAP</w:t>
            </w:r>
          </w:p>
        </w:tc>
        <w:tc>
          <w:tcPr>
            <w:tcW w:w="7160" w:type="dxa"/>
          </w:tcPr>
          <w:p w14:paraId="3990EBEC" w14:textId="77777777" w:rsidR="003A7DD4" w:rsidRPr="00CA39DB" w:rsidRDefault="003A7DD4" w:rsidP="00A43995">
            <w:pPr>
              <w:widowControl w:val="0"/>
              <w:tabs>
                <w:tab w:val="left" w:pos="7626"/>
              </w:tabs>
              <w:spacing w:beforeLines="40" w:before="96"/>
              <w:ind w:right="1020"/>
              <w:rPr>
                <w:szCs w:val="20"/>
              </w:rPr>
              <w:pPrChange w:id="903" w:author="Meadows, Peter (UK)" w:date="2015-01-29T09:48:00Z">
                <w:pPr>
                  <w:widowControl w:val="0"/>
                  <w:tabs>
                    <w:tab w:val="left" w:pos="7626"/>
                  </w:tabs>
                  <w:spacing w:beforeLines="40"/>
                  <w:ind w:right="1020"/>
                </w:pPr>
              </w:pPrChange>
            </w:pPr>
            <w:r w:rsidRPr="00CA39DB">
              <w:rPr>
                <w:szCs w:val="20"/>
              </w:rPr>
              <w:t>Elevation Antenna Pattern</w:t>
            </w:r>
          </w:p>
        </w:tc>
      </w:tr>
      <w:tr w:rsidR="003A7DD4" w:rsidRPr="00CA39DB" w14:paraId="3990EBF0" w14:textId="77777777" w:rsidTr="0083186A">
        <w:tc>
          <w:tcPr>
            <w:tcW w:w="1771" w:type="dxa"/>
          </w:tcPr>
          <w:p w14:paraId="3990EBEE" w14:textId="77777777" w:rsidR="003A7DD4" w:rsidRPr="00CA39DB" w:rsidRDefault="003A7DD4" w:rsidP="00A43995">
            <w:pPr>
              <w:widowControl w:val="0"/>
              <w:tabs>
                <w:tab w:val="left" w:pos="7626"/>
              </w:tabs>
              <w:spacing w:beforeLines="40" w:before="96"/>
              <w:ind w:right="1020"/>
              <w:rPr>
                <w:szCs w:val="20"/>
              </w:rPr>
            </w:pPr>
            <w:r w:rsidRPr="00CA39DB">
              <w:rPr>
                <w:szCs w:val="20"/>
              </w:rPr>
              <w:t>ECC</w:t>
            </w:r>
          </w:p>
        </w:tc>
        <w:tc>
          <w:tcPr>
            <w:tcW w:w="7160" w:type="dxa"/>
          </w:tcPr>
          <w:p w14:paraId="3990EBEF" w14:textId="77777777" w:rsidR="003A7DD4" w:rsidRPr="00CA39DB" w:rsidRDefault="003A7DD4" w:rsidP="00A43995">
            <w:pPr>
              <w:widowControl w:val="0"/>
              <w:tabs>
                <w:tab w:val="left" w:pos="7626"/>
              </w:tabs>
              <w:spacing w:beforeLines="40" w:before="96"/>
              <w:ind w:right="1020"/>
              <w:rPr>
                <w:szCs w:val="20"/>
              </w:rPr>
              <w:pPrChange w:id="904" w:author="Meadows, Peter (UK)" w:date="2015-01-29T09:48:00Z">
                <w:pPr>
                  <w:widowControl w:val="0"/>
                  <w:tabs>
                    <w:tab w:val="left" w:pos="7626"/>
                  </w:tabs>
                  <w:spacing w:beforeLines="40"/>
                  <w:ind w:right="1020"/>
                </w:pPr>
              </w:pPrChange>
            </w:pPr>
            <w:r w:rsidRPr="00CA39DB">
              <w:rPr>
                <w:szCs w:val="20"/>
              </w:rPr>
              <w:t>Event Control Code</w:t>
            </w:r>
          </w:p>
        </w:tc>
      </w:tr>
      <w:tr w:rsidR="003A7DD4" w:rsidRPr="00CA39DB" w14:paraId="3990EBF3" w14:textId="77777777" w:rsidTr="0083186A">
        <w:tc>
          <w:tcPr>
            <w:tcW w:w="1771" w:type="dxa"/>
          </w:tcPr>
          <w:p w14:paraId="3990EBF1" w14:textId="77777777" w:rsidR="003A7DD4" w:rsidRPr="00CA39DB" w:rsidRDefault="003A7DD4" w:rsidP="00A43995">
            <w:pPr>
              <w:widowControl w:val="0"/>
              <w:tabs>
                <w:tab w:val="left" w:pos="7626"/>
              </w:tabs>
              <w:spacing w:beforeLines="40" w:before="96"/>
              <w:ind w:right="1020"/>
              <w:rPr>
                <w:szCs w:val="20"/>
              </w:rPr>
            </w:pPr>
            <w:r w:rsidRPr="00CA39DB">
              <w:rPr>
                <w:szCs w:val="20"/>
              </w:rPr>
              <w:t>ECE</w:t>
            </w:r>
          </w:p>
        </w:tc>
        <w:tc>
          <w:tcPr>
            <w:tcW w:w="7160" w:type="dxa"/>
          </w:tcPr>
          <w:p w14:paraId="3990EBF2" w14:textId="77777777" w:rsidR="003A7DD4" w:rsidRPr="00CA39DB" w:rsidRDefault="00EF1CC6" w:rsidP="00A43995">
            <w:pPr>
              <w:widowControl w:val="0"/>
              <w:tabs>
                <w:tab w:val="left" w:pos="7626"/>
              </w:tabs>
              <w:spacing w:beforeLines="40" w:before="96"/>
              <w:ind w:right="1020"/>
              <w:rPr>
                <w:szCs w:val="20"/>
              </w:rPr>
              <w:pPrChange w:id="905" w:author="Meadows, Peter (UK)" w:date="2015-01-29T09:48:00Z">
                <w:pPr>
                  <w:widowControl w:val="0"/>
                  <w:tabs>
                    <w:tab w:val="left" w:pos="7626"/>
                  </w:tabs>
                  <w:spacing w:beforeLines="40"/>
                  <w:ind w:right="1020"/>
                </w:pPr>
              </w:pPrChange>
            </w:pPr>
            <w:r>
              <w:rPr>
                <w:szCs w:val="20"/>
              </w:rPr>
              <w:t>Excitation Coefficient Error</w:t>
            </w:r>
          </w:p>
        </w:tc>
      </w:tr>
      <w:tr w:rsidR="003A7DD4" w:rsidRPr="00CA39DB" w14:paraId="3990EBF6" w14:textId="77777777" w:rsidTr="0083186A">
        <w:tc>
          <w:tcPr>
            <w:tcW w:w="1771" w:type="dxa"/>
          </w:tcPr>
          <w:p w14:paraId="3990EBF4" w14:textId="77777777" w:rsidR="003A7DD4" w:rsidRPr="00CA39DB" w:rsidRDefault="003A7DD4" w:rsidP="00A43995">
            <w:pPr>
              <w:widowControl w:val="0"/>
              <w:tabs>
                <w:tab w:val="left" w:pos="7626"/>
              </w:tabs>
              <w:spacing w:beforeLines="40" w:before="96"/>
              <w:ind w:right="283"/>
              <w:rPr>
                <w:szCs w:val="20"/>
              </w:rPr>
            </w:pPr>
            <w:r w:rsidRPr="00CA39DB">
              <w:rPr>
                <w:szCs w:val="20"/>
              </w:rPr>
              <w:t>ECMWF</w:t>
            </w:r>
          </w:p>
        </w:tc>
        <w:tc>
          <w:tcPr>
            <w:tcW w:w="7160" w:type="dxa"/>
          </w:tcPr>
          <w:p w14:paraId="3990EBF5" w14:textId="77777777" w:rsidR="003A7DD4" w:rsidRPr="00CA39DB" w:rsidRDefault="003A7DD4" w:rsidP="00A43995">
            <w:pPr>
              <w:widowControl w:val="0"/>
              <w:tabs>
                <w:tab w:val="left" w:pos="7626"/>
              </w:tabs>
              <w:spacing w:beforeLines="40" w:before="96"/>
              <w:ind w:right="1020"/>
              <w:rPr>
                <w:szCs w:val="20"/>
              </w:rPr>
              <w:pPrChange w:id="906" w:author="Meadows, Peter (UK)" w:date="2015-01-29T09:48:00Z">
                <w:pPr>
                  <w:widowControl w:val="0"/>
                  <w:tabs>
                    <w:tab w:val="left" w:pos="7626"/>
                  </w:tabs>
                  <w:spacing w:beforeLines="40"/>
                  <w:ind w:right="1020"/>
                </w:pPr>
              </w:pPrChange>
            </w:pPr>
            <w:r w:rsidRPr="00CA39DB">
              <w:rPr>
                <w:szCs w:val="20"/>
              </w:rPr>
              <w:t>European Centre for Medium-Range Weather Forecasts</w:t>
            </w:r>
          </w:p>
        </w:tc>
      </w:tr>
      <w:tr w:rsidR="003A7DD4" w:rsidRPr="00CA39DB" w14:paraId="3990EBF9" w14:textId="77777777" w:rsidTr="0083186A">
        <w:tc>
          <w:tcPr>
            <w:tcW w:w="1771" w:type="dxa"/>
          </w:tcPr>
          <w:p w14:paraId="3990EBF7" w14:textId="77777777" w:rsidR="003A7DD4" w:rsidRPr="00CA39DB" w:rsidRDefault="003A7DD4" w:rsidP="00A43995">
            <w:pPr>
              <w:widowControl w:val="0"/>
              <w:tabs>
                <w:tab w:val="left" w:pos="7626"/>
              </w:tabs>
              <w:spacing w:beforeLines="40" w:before="96"/>
              <w:ind w:right="1020"/>
              <w:rPr>
                <w:szCs w:val="20"/>
              </w:rPr>
            </w:pPr>
            <w:r w:rsidRPr="00CA39DB">
              <w:rPr>
                <w:szCs w:val="20"/>
              </w:rPr>
              <w:t>EM</w:t>
            </w:r>
          </w:p>
        </w:tc>
        <w:tc>
          <w:tcPr>
            <w:tcW w:w="7160" w:type="dxa"/>
          </w:tcPr>
          <w:p w14:paraId="3990EBF8" w14:textId="77777777" w:rsidR="003A7DD4" w:rsidRPr="00CA39DB" w:rsidRDefault="003A7DD4" w:rsidP="00A43995">
            <w:pPr>
              <w:widowControl w:val="0"/>
              <w:tabs>
                <w:tab w:val="left" w:pos="7626"/>
              </w:tabs>
              <w:spacing w:beforeLines="40" w:before="96"/>
              <w:ind w:right="1020"/>
              <w:rPr>
                <w:szCs w:val="20"/>
              </w:rPr>
              <w:pPrChange w:id="907" w:author="Meadows, Peter (UK)" w:date="2015-01-29T09:48:00Z">
                <w:pPr>
                  <w:widowControl w:val="0"/>
                  <w:tabs>
                    <w:tab w:val="left" w:pos="7626"/>
                  </w:tabs>
                  <w:spacing w:beforeLines="40"/>
                  <w:ind w:right="1020"/>
                </w:pPr>
              </w:pPrChange>
            </w:pPr>
            <w:r w:rsidRPr="00CA39DB">
              <w:rPr>
                <w:szCs w:val="20"/>
              </w:rPr>
              <w:t>Error Matrix</w:t>
            </w:r>
          </w:p>
        </w:tc>
      </w:tr>
      <w:tr w:rsidR="003A7DD4" w:rsidRPr="00CA39DB" w14:paraId="3990EBFC" w14:textId="77777777" w:rsidTr="0083186A">
        <w:tc>
          <w:tcPr>
            <w:tcW w:w="1771" w:type="dxa"/>
          </w:tcPr>
          <w:p w14:paraId="3990EBFA" w14:textId="77777777" w:rsidR="003A7DD4" w:rsidRPr="00CA39DB" w:rsidRDefault="003A7DD4" w:rsidP="00A43995">
            <w:pPr>
              <w:widowControl w:val="0"/>
              <w:tabs>
                <w:tab w:val="left" w:pos="7626"/>
              </w:tabs>
              <w:spacing w:beforeLines="40" w:before="96"/>
              <w:ind w:right="1020"/>
              <w:rPr>
                <w:szCs w:val="20"/>
              </w:rPr>
            </w:pPr>
            <w:r w:rsidRPr="00CA39DB">
              <w:rPr>
                <w:szCs w:val="20"/>
              </w:rPr>
              <w:t>EN</w:t>
            </w:r>
          </w:p>
        </w:tc>
        <w:tc>
          <w:tcPr>
            <w:tcW w:w="7160" w:type="dxa"/>
          </w:tcPr>
          <w:p w14:paraId="3990EBFB" w14:textId="77777777" w:rsidR="003A7DD4" w:rsidRPr="00CA39DB" w:rsidRDefault="003A7DD4" w:rsidP="00A43995">
            <w:pPr>
              <w:widowControl w:val="0"/>
              <w:tabs>
                <w:tab w:val="left" w:pos="7626"/>
              </w:tabs>
              <w:spacing w:beforeLines="40" w:before="96"/>
              <w:ind w:right="1020"/>
              <w:rPr>
                <w:szCs w:val="20"/>
              </w:rPr>
              <w:pPrChange w:id="908" w:author="Meadows, Peter (UK)" w:date="2015-01-29T09:48:00Z">
                <w:pPr>
                  <w:widowControl w:val="0"/>
                  <w:tabs>
                    <w:tab w:val="left" w:pos="7626"/>
                  </w:tabs>
                  <w:spacing w:beforeLines="40"/>
                  <w:ind w:right="1020"/>
                </w:pPr>
              </w:pPrChange>
            </w:pPr>
            <w:r w:rsidRPr="00CA39DB">
              <w:rPr>
                <w:szCs w:val="20"/>
              </w:rPr>
              <w:t>Elevation Notch</w:t>
            </w:r>
          </w:p>
        </w:tc>
      </w:tr>
      <w:tr w:rsidR="003A7DD4" w:rsidRPr="00CA39DB" w14:paraId="3990EBFF" w14:textId="77777777" w:rsidTr="0083186A">
        <w:tc>
          <w:tcPr>
            <w:tcW w:w="1771" w:type="dxa"/>
          </w:tcPr>
          <w:p w14:paraId="3990EBFD" w14:textId="77777777" w:rsidR="003A7DD4" w:rsidRPr="00CA39DB" w:rsidRDefault="003A7DD4" w:rsidP="00A43995">
            <w:pPr>
              <w:widowControl w:val="0"/>
              <w:tabs>
                <w:tab w:val="left" w:pos="7626"/>
              </w:tabs>
              <w:spacing w:beforeLines="40" w:before="96"/>
              <w:ind w:right="1020"/>
              <w:rPr>
                <w:szCs w:val="20"/>
              </w:rPr>
            </w:pPr>
            <w:r w:rsidRPr="00CA39DB">
              <w:rPr>
                <w:szCs w:val="20"/>
              </w:rPr>
              <w:t>EOCFI</w:t>
            </w:r>
          </w:p>
        </w:tc>
        <w:tc>
          <w:tcPr>
            <w:tcW w:w="7160" w:type="dxa"/>
          </w:tcPr>
          <w:p w14:paraId="3990EBFE" w14:textId="77777777" w:rsidR="003A7DD4" w:rsidRPr="00CA39DB" w:rsidRDefault="003A7DD4" w:rsidP="00A43995">
            <w:pPr>
              <w:widowControl w:val="0"/>
              <w:tabs>
                <w:tab w:val="left" w:pos="7626"/>
              </w:tabs>
              <w:spacing w:beforeLines="40" w:before="96"/>
              <w:ind w:right="1020"/>
              <w:rPr>
                <w:szCs w:val="20"/>
              </w:rPr>
              <w:pPrChange w:id="909" w:author="Meadows, Peter (UK)" w:date="2015-01-29T09:48:00Z">
                <w:pPr>
                  <w:widowControl w:val="0"/>
                  <w:tabs>
                    <w:tab w:val="left" w:pos="7626"/>
                  </w:tabs>
                  <w:spacing w:beforeLines="40"/>
                  <w:ind w:right="1020"/>
                </w:pPr>
              </w:pPrChange>
            </w:pPr>
            <w:r w:rsidRPr="00CA39DB">
              <w:rPr>
                <w:szCs w:val="20"/>
              </w:rPr>
              <w:t>EO Customer Furnished Item</w:t>
            </w:r>
          </w:p>
        </w:tc>
      </w:tr>
      <w:tr w:rsidR="003A7DD4" w:rsidRPr="00CA39DB" w14:paraId="3990EC02" w14:textId="77777777" w:rsidTr="0083186A">
        <w:tc>
          <w:tcPr>
            <w:tcW w:w="1771" w:type="dxa"/>
          </w:tcPr>
          <w:p w14:paraId="3990EC00" w14:textId="77777777" w:rsidR="003A7DD4" w:rsidRPr="00CA39DB" w:rsidRDefault="003A7DD4" w:rsidP="00A43995">
            <w:pPr>
              <w:widowControl w:val="0"/>
              <w:tabs>
                <w:tab w:val="left" w:pos="7626"/>
              </w:tabs>
              <w:spacing w:beforeLines="40" w:before="96"/>
              <w:ind w:right="1020"/>
              <w:rPr>
                <w:szCs w:val="20"/>
              </w:rPr>
            </w:pPr>
            <w:r w:rsidRPr="00CA39DB">
              <w:rPr>
                <w:szCs w:val="20"/>
              </w:rPr>
              <w:t>ESA</w:t>
            </w:r>
          </w:p>
        </w:tc>
        <w:tc>
          <w:tcPr>
            <w:tcW w:w="7160" w:type="dxa"/>
          </w:tcPr>
          <w:p w14:paraId="3990EC01" w14:textId="77777777" w:rsidR="003A7DD4" w:rsidRPr="00CA39DB" w:rsidRDefault="003A7DD4" w:rsidP="00A43995">
            <w:pPr>
              <w:widowControl w:val="0"/>
              <w:tabs>
                <w:tab w:val="left" w:pos="7626"/>
              </w:tabs>
              <w:spacing w:beforeLines="40" w:before="96"/>
              <w:ind w:right="1020"/>
              <w:rPr>
                <w:szCs w:val="20"/>
              </w:rPr>
              <w:pPrChange w:id="910" w:author="Meadows, Peter (UK)" w:date="2015-01-29T09:48:00Z">
                <w:pPr>
                  <w:widowControl w:val="0"/>
                  <w:tabs>
                    <w:tab w:val="left" w:pos="7626"/>
                  </w:tabs>
                  <w:spacing w:beforeLines="40"/>
                  <w:ind w:right="1020"/>
                </w:pPr>
              </w:pPrChange>
            </w:pPr>
            <w:r w:rsidRPr="00CA39DB">
              <w:rPr>
                <w:szCs w:val="20"/>
              </w:rPr>
              <w:t>European Space Agency</w:t>
            </w:r>
          </w:p>
        </w:tc>
      </w:tr>
      <w:tr w:rsidR="003A7DD4" w:rsidRPr="00CA39DB" w14:paraId="3990EC05" w14:textId="77777777" w:rsidTr="0083186A">
        <w:tc>
          <w:tcPr>
            <w:tcW w:w="1771" w:type="dxa"/>
          </w:tcPr>
          <w:p w14:paraId="3990EC03" w14:textId="77777777" w:rsidR="003A7DD4" w:rsidRPr="00CA39DB" w:rsidRDefault="003A7DD4" w:rsidP="00A43995">
            <w:pPr>
              <w:widowControl w:val="0"/>
              <w:tabs>
                <w:tab w:val="left" w:pos="7626"/>
              </w:tabs>
              <w:spacing w:beforeLines="40" w:before="96"/>
              <w:ind w:right="1020"/>
              <w:rPr>
                <w:szCs w:val="20"/>
              </w:rPr>
            </w:pPr>
            <w:r w:rsidRPr="00CA39DB">
              <w:rPr>
                <w:szCs w:val="20"/>
              </w:rPr>
              <w:t>ESL</w:t>
            </w:r>
          </w:p>
        </w:tc>
        <w:tc>
          <w:tcPr>
            <w:tcW w:w="7160" w:type="dxa"/>
          </w:tcPr>
          <w:p w14:paraId="3990EC04" w14:textId="77777777" w:rsidR="003A7DD4" w:rsidRPr="00CA39DB" w:rsidRDefault="003A7DD4" w:rsidP="00A43995">
            <w:pPr>
              <w:widowControl w:val="0"/>
              <w:tabs>
                <w:tab w:val="left" w:pos="7626"/>
              </w:tabs>
              <w:spacing w:beforeLines="40" w:before="96"/>
              <w:ind w:right="1020"/>
              <w:rPr>
                <w:szCs w:val="20"/>
              </w:rPr>
              <w:pPrChange w:id="911" w:author="Meadows, Peter (UK)" w:date="2015-01-29T09:48:00Z">
                <w:pPr>
                  <w:widowControl w:val="0"/>
                  <w:tabs>
                    <w:tab w:val="left" w:pos="7626"/>
                  </w:tabs>
                  <w:spacing w:beforeLines="40"/>
                  <w:ind w:right="1020"/>
                </w:pPr>
              </w:pPrChange>
            </w:pPr>
            <w:r w:rsidRPr="00CA39DB">
              <w:rPr>
                <w:szCs w:val="20"/>
              </w:rPr>
              <w:t>Expert Support Laboratories</w:t>
            </w:r>
          </w:p>
        </w:tc>
      </w:tr>
      <w:tr w:rsidR="003A7DD4" w:rsidRPr="00CA39DB" w14:paraId="3990EC08" w14:textId="77777777" w:rsidTr="0083186A">
        <w:tc>
          <w:tcPr>
            <w:tcW w:w="1771" w:type="dxa"/>
          </w:tcPr>
          <w:p w14:paraId="3990EC06" w14:textId="77777777" w:rsidR="003A7DD4" w:rsidRPr="00CA39DB" w:rsidRDefault="003A7DD4" w:rsidP="00A43995">
            <w:pPr>
              <w:widowControl w:val="0"/>
              <w:tabs>
                <w:tab w:val="left" w:pos="7626"/>
              </w:tabs>
              <w:spacing w:beforeLines="40" w:before="96"/>
              <w:ind w:right="1020"/>
              <w:rPr>
                <w:szCs w:val="20"/>
              </w:rPr>
            </w:pPr>
            <w:r w:rsidRPr="00CA39DB">
              <w:rPr>
                <w:szCs w:val="20"/>
              </w:rPr>
              <w:t>ESTEC</w:t>
            </w:r>
          </w:p>
        </w:tc>
        <w:tc>
          <w:tcPr>
            <w:tcW w:w="7160" w:type="dxa"/>
          </w:tcPr>
          <w:p w14:paraId="3990EC07" w14:textId="77777777" w:rsidR="003A7DD4" w:rsidRPr="00CA39DB" w:rsidRDefault="003A7DD4" w:rsidP="00A43995">
            <w:pPr>
              <w:widowControl w:val="0"/>
              <w:tabs>
                <w:tab w:val="left" w:pos="7626"/>
              </w:tabs>
              <w:spacing w:beforeLines="40" w:before="96"/>
              <w:ind w:right="1020"/>
              <w:rPr>
                <w:szCs w:val="20"/>
              </w:rPr>
              <w:pPrChange w:id="912" w:author="Meadows, Peter (UK)" w:date="2015-01-29T09:48:00Z">
                <w:pPr>
                  <w:widowControl w:val="0"/>
                  <w:tabs>
                    <w:tab w:val="left" w:pos="7626"/>
                  </w:tabs>
                  <w:spacing w:beforeLines="40"/>
                  <w:ind w:right="1020"/>
                </w:pPr>
              </w:pPrChange>
            </w:pPr>
            <w:r w:rsidRPr="00CA39DB">
              <w:rPr>
                <w:szCs w:val="20"/>
              </w:rPr>
              <w:t>European Space Research and Technology Centre (ESA)</w:t>
            </w:r>
          </w:p>
        </w:tc>
      </w:tr>
      <w:tr w:rsidR="003A7DD4" w:rsidRPr="00CA39DB" w14:paraId="3990EC0B" w14:textId="77777777" w:rsidTr="0083186A">
        <w:tc>
          <w:tcPr>
            <w:tcW w:w="1771" w:type="dxa"/>
          </w:tcPr>
          <w:p w14:paraId="3990EC09" w14:textId="77777777" w:rsidR="003A7DD4" w:rsidRPr="00CA39DB" w:rsidRDefault="003A7DD4" w:rsidP="00A43995">
            <w:pPr>
              <w:widowControl w:val="0"/>
              <w:tabs>
                <w:tab w:val="left" w:pos="7626"/>
              </w:tabs>
              <w:spacing w:beforeLines="40" w:before="96"/>
              <w:ind w:right="1020"/>
              <w:rPr>
                <w:szCs w:val="20"/>
              </w:rPr>
            </w:pPr>
            <w:r w:rsidRPr="00CA39DB">
              <w:rPr>
                <w:szCs w:val="20"/>
              </w:rPr>
              <w:t>EW</w:t>
            </w:r>
          </w:p>
        </w:tc>
        <w:tc>
          <w:tcPr>
            <w:tcW w:w="7160" w:type="dxa"/>
          </w:tcPr>
          <w:p w14:paraId="3990EC0A" w14:textId="77777777" w:rsidR="003A7DD4" w:rsidRPr="00CA39DB" w:rsidRDefault="003A7DD4" w:rsidP="00A43995">
            <w:pPr>
              <w:widowControl w:val="0"/>
              <w:tabs>
                <w:tab w:val="left" w:pos="7626"/>
              </w:tabs>
              <w:spacing w:beforeLines="40" w:before="96"/>
              <w:ind w:right="1020"/>
              <w:rPr>
                <w:szCs w:val="20"/>
              </w:rPr>
              <w:pPrChange w:id="913" w:author="Meadows, Peter (UK)" w:date="2015-01-29T09:48:00Z">
                <w:pPr>
                  <w:widowControl w:val="0"/>
                  <w:tabs>
                    <w:tab w:val="left" w:pos="7626"/>
                  </w:tabs>
                  <w:spacing w:beforeLines="40"/>
                  <w:ind w:right="1020"/>
                </w:pPr>
              </w:pPrChange>
            </w:pPr>
            <w:r w:rsidRPr="00CA39DB">
              <w:rPr>
                <w:szCs w:val="20"/>
              </w:rPr>
              <w:t>Extended Wide swath mode product (S1A)</w:t>
            </w:r>
          </w:p>
        </w:tc>
      </w:tr>
      <w:tr w:rsidR="003A7DD4" w:rsidRPr="004A2538" w14:paraId="3990EC0E" w14:textId="77777777" w:rsidTr="0083186A">
        <w:tc>
          <w:tcPr>
            <w:tcW w:w="1771" w:type="dxa"/>
          </w:tcPr>
          <w:p w14:paraId="3990EC0C" w14:textId="77777777" w:rsidR="003A7DD4" w:rsidRPr="00CA39DB" w:rsidRDefault="003A7DD4" w:rsidP="00A43995">
            <w:pPr>
              <w:widowControl w:val="0"/>
              <w:tabs>
                <w:tab w:val="left" w:pos="7626"/>
              </w:tabs>
              <w:spacing w:beforeLines="40" w:before="96"/>
              <w:ind w:right="1020"/>
              <w:rPr>
                <w:szCs w:val="20"/>
              </w:rPr>
            </w:pPr>
            <w:r w:rsidRPr="00CA39DB">
              <w:rPr>
                <w:szCs w:val="20"/>
              </w:rPr>
              <w:t>FDBAQ</w:t>
            </w:r>
          </w:p>
        </w:tc>
        <w:tc>
          <w:tcPr>
            <w:tcW w:w="7160" w:type="dxa"/>
          </w:tcPr>
          <w:p w14:paraId="3990EC0D" w14:textId="77777777" w:rsidR="003A7DD4" w:rsidRPr="00CA39DB" w:rsidRDefault="003A7DD4" w:rsidP="00A43995">
            <w:pPr>
              <w:widowControl w:val="0"/>
              <w:tabs>
                <w:tab w:val="left" w:pos="7626"/>
              </w:tabs>
              <w:spacing w:beforeLines="40" w:before="96"/>
              <w:ind w:right="1020"/>
              <w:rPr>
                <w:szCs w:val="20"/>
                <w:lang w:val="fr-FR"/>
              </w:rPr>
              <w:pPrChange w:id="914" w:author="Meadows, Peter (UK)" w:date="2015-01-29T09:48:00Z">
                <w:pPr>
                  <w:widowControl w:val="0"/>
                  <w:tabs>
                    <w:tab w:val="left" w:pos="7626"/>
                  </w:tabs>
                  <w:spacing w:beforeLines="40"/>
                  <w:ind w:right="1020"/>
                </w:pPr>
              </w:pPrChange>
            </w:pPr>
            <w:r w:rsidRPr="00CA39DB">
              <w:rPr>
                <w:szCs w:val="20"/>
                <w:lang w:val="fr-FR"/>
              </w:rPr>
              <w:t>Flexible Dynamic Block Adaptive Quantisation</w:t>
            </w:r>
          </w:p>
        </w:tc>
      </w:tr>
      <w:tr w:rsidR="003A7DD4" w:rsidRPr="00CA39DB" w14:paraId="3990EC11" w14:textId="77777777" w:rsidTr="0083186A">
        <w:tc>
          <w:tcPr>
            <w:tcW w:w="1771" w:type="dxa"/>
          </w:tcPr>
          <w:p w14:paraId="3990EC0F" w14:textId="77777777" w:rsidR="003A7DD4" w:rsidRPr="00CA39DB" w:rsidRDefault="003A7DD4" w:rsidP="00A43995">
            <w:pPr>
              <w:widowControl w:val="0"/>
              <w:tabs>
                <w:tab w:val="left" w:pos="7626"/>
              </w:tabs>
              <w:spacing w:beforeLines="40" w:before="96"/>
              <w:ind w:right="1020"/>
              <w:rPr>
                <w:szCs w:val="20"/>
              </w:rPr>
            </w:pPr>
            <w:r w:rsidRPr="00CA39DB">
              <w:rPr>
                <w:szCs w:val="20"/>
              </w:rPr>
              <w:t>FFT</w:t>
            </w:r>
          </w:p>
        </w:tc>
        <w:tc>
          <w:tcPr>
            <w:tcW w:w="7160" w:type="dxa"/>
          </w:tcPr>
          <w:p w14:paraId="3990EC10" w14:textId="77777777" w:rsidR="003A7DD4" w:rsidRPr="00CA39DB" w:rsidRDefault="003A7DD4" w:rsidP="00A43995">
            <w:pPr>
              <w:widowControl w:val="0"/>
              <w:tabs>
                <w:tab w:val="left" w:pos="7626"/>
              </w:tabs>
              <w:spacing w:beforeLines="40" w:before="96"/>
              <w:ind w:right="1020"/>
              <w:rPr>
                <w:szCs w:val="20"/>
              </w:rPr>
              <w:pPrChange w:id="915" w:author="Meadows, Peter (UK)" w:date="2015-01-29T09:48:00Z">
                <w:pPr>
                  <w:widowControl w:val="0"/>
                  <w:tabs>
                    <w:tab w:val="left" w:pos="7626"/>
                  </w:tabs>
                  <w:spacing w:beforeLines="40"/>
                  <w:ind w:right="1020"/>
                </w:pPr>
              </w:pPrChange>
            </w:pPr>
            <w:r w:rsidRPr="00CA39DB">
              <w:rPr>
                <w:szCs w:val="20"/>
              </w:rPr>
              <w:t>Fast Fourier Transform</w:t>
            </w:r>
          </w:p>
        </w:tc>
      </w:tr>
      <w:tr w:rsidR="003A7DD4" w:rsidRPr="00CA39DB" w14:paraId="3990EC14" w14:textId="77777777" w:rsidTr="0083186A">
        <w:tc>
          <w:tcPr>
            <w:tcW w:w="1771" w:type="dxa"/>
          </w:tcPr>
          <w:p w14:paraId="3990EC12" w14:textId="77777777" w:rsidR="003A7DD4" w:rsidRPr="00CA39DB" w:rsidRDefault="003A7DD4" w:rsidP="00A43995">
            <w:pPr>
              <w:widowControl w:val="0"/>
              <w:tabs>
                <w:tab w:val="left" w:pos="7626"/>
              </w:tabs>
              <w:spacing w:beforeLines="40" w:before="96"/>
              <w:ind w:right="1020"/>
              <w:rPr>
                <w:szCs w:val="20"/>
              </w:rPr>
            </w:pPr>
            <w:r w:rsidRPr="00CA39DB">
              <w:rPr>
                <w:szCs w:val="20"/>
              </w:rPr>
              <w:t>FM</w:t>
            </w:r>
          </w:p>
        </w:tc>
        <w:tc>
          <w:tcPr>
            <w:tcW w:w="7160" w:type="dxa"/>
          </w:tcPr>
          <w:p w14:paraId="3990EC13" w14:textId="77777777" w:rsidR="003A7DD4" w:rsidRPr="00CA39DB" w:rsidRDefault="003A7DD4" w:rsidP="00A43995">
            <w:pPr>
              <w:widowControl w:val="0"/>
              <w:tabs>
                <w:tab w:val="left" w:pos="7626"/>
              </w:tabs>
              <w:spacing w:beforeLines="40" w:before="96"/>
              <w:ind w:right="1020"/>
              <w:rPr>
                <w:szCs w:val="20"/>
              </w:rPr>
              <w:pPrChange w:id="916" w:author="Meadows, Peter (UK)" w:date="2015-01-29T09:48:00Z">
                <w:pPr>
                  <w:widowControl w:val="0"/>
                  <w:tabs>
                    <w:tab w:val="left" w:pos="7626"/>
                  </w:tabs>
                  <w:spacing w:beforeLines="40"/>
                  <w:ind w:right="1020"/>
                </w:pPr>
              </w:pPrChange>
            </w:pPr>
            <w:r w:rsidRPr="00CA39DB">
              <w:rPr>
                <w:szCs w:val="20"/>
              </w:rPr>
              <w:t>Frequency Modulation</w:t>
            </w:r>
          </w:p>
        </w:tc>
      </w:tr>
      <w:tr w:rsidR="003A7DD4" w:rsidRPr="00CA39DB" w14:paraId="3990EC17" w14:textId="77777777" w:rsidTr="0083186A">
        <w:tc>
          <w:tcPr>
            <w:tcW w:w="1771" w:type="dxa"/>
          </w:tcPr>
          <w:p w14:paraId="3990EC15" w14:textId="77777777" w:rsidR="003A7DD4" w:rsidRPr="00CA39DB" w:rsidRDefault="003A7DD4" w:rsidP="00A43995">
            <w:pPr>
              <w:widowControl w:val="0"/>
              <w:tabs>
                <w:tab w:val="left" w:pos="7626"/>
              </w:tabs>
              <w:spacing w:beforeLines="40" w:before="96"/>
              <w:ind w:right="1020"/>
              <w:rPr>
                <w:szCs w:val="20"/>
              </w:rPr>
            </w:pPr>
            <w:r w:rsidRPr="00CA39DB">
              <w:rPr>
                <w:szCs w:val="20"/>
              </w:rPr>
              <w:t>GMES</w:t>
            </w:r>
          </w:p>
        </w:tc>
        <w:tc>
          <w:tcPr>
            <w:tcW w:w="7160" w:type="dxa"/>
          </w:tcPr>
          <w:p w14:paraId="3990EC16" w14:textId="77777777" w:rsidR="003A7DD4" w:rsidRPr="00CA39DB" w:rsidRDefault="003A7DD4" w:rsidP="00A43995">
            <w:pPr>
              <w:widowControl w:val="0"/>
              <w:tabs>
                <w:tab w:val="left" w:pos="7626"/>
              </w:tabs>
              <w:spacing w:beforeLines="40" w:before="96"/>
              <w:ind w:right="1020"/>
              <w:rPr>
                <w:szCs w:val="20"/>
              </w:rPr>
              <w:pPrChange w:id="917" w:author="Meadows, Peter (UK)" w:date="2015-01-29T09:48:00Z">
                <w:pPr>
                  <w:widowControl w:val="0"/>
                  <w:tabs>
                    <w:tab w:val="left" w:pos="7626"/>
                  </w:tabs>
                  <w:spacing w:beforeLines="40"/>
                  <w:ind w:right="1020"/>
                </w:pPr>
              </w:pPrChange>
            </w:pPr>
            <w:r w:rsidRPr="00CA39DB">
              <w:rPr>
                <w:szCs w:val="20"/>
              </w:rPr>
              <w:t>Global Monitoring for Environment and Security</w:t>
            </w:r>
          </w:p>
        </w:tc>
      </w:tr>
      <w:tr w:rsidR="003A7DD4" w:rsidRPr="00CA39DB" w14:paraId="3990EC1A" w14:textId="77777777" w:rsidTr="0083186A">
        <w:tc>
          <w:tcPr>
            <w:tcW w:w="1771" w:type="dxa"/>
          </w:tcPr>
          <w:p w14:paraId="3990EC18" w14:textId="77777777" w:rsidR="003A7DD4" w:rsidRPr="00CA39DB" w:rsidRDefault="003A7DD4" w:rsidP="00A43995">
            <w:pPr>
              <w:widowControl w:val="0"/>
              <w:tabs>
                <w:tab w:val="left" w:pos="7626"/>
              </w:tabs>
              <w:spacing w:beforeLines="40" w:before="96"/>
              <w:ind w:right="1020"/>
              <w:rPr>
                <w:szCs w:val="20"/>
              </w:rPr>
            </w:pPr>
            <w:r w:rsidRPr="00CA39DB">
              <w:rPr>
                <w:szCs w:val="20"/>
              </w:rPr>
              <w:t>GMF</w:t>
            </w:r>
          </w:p>
        </w:tc>
        <w:tc>
          <w:tcPr>
            <w:tcW w:w="7160" w:type="dxa"/>
          </w:tcPr>
          <w:p w14:paraId="3990EC19" w14:textId="77777777" w:rsidR="003A7DD4" w:rsidRPr="00CA39DB" w:rsidRDefault="003A7DD4" w:rsidP="00A43995">
            <w:pPr>
              <w:widowControl w:val="0"/>
              <w:tabs>
                <w:tab w:val="left" w:pos="7626"/>
              </w:tabs>
              <w:spacing w:beforeLines="40" w:before="96"/>
              <w:ind w:right="1020"/>
              <w:rPr>
                <w:szCs w:val="20"/>
              </w:rPr>
              <w:pPrChange w:id="918" w:author="Meadows, Peter (UK)" w:date="2015-01-29T09:48:00Z">
                <w:pPr>
                  <w:widowControl w:val="0"/>
                  <w:tabs>
                    <w:tab w:val="left" w:pos="7626"/>
                  </w:tabs>
                  <w:spacing w:beforeLines="40"/>
                  <w:ind w:right="1020"/>
                </w:pPr>
              </w:pPrChange>
            </w:pPr>
            <w:r w:rsidRPr="00CA39DB">
              <w:rPr>
                <w:szCs w:val="20"/>
              </w:rPr>
              <w:t>Geophysical Model Function</w:t>
            </w:r>
          </w:p>
        </w:tc>
      </w:tr>
      <w:tr w:rsidR="003A7DD4" w:rsidRPr="00CA39DB" w14:paraId="3990EC1D" w14:textId="77777777" w:rsidTr="0083186A">
        <w:tc>
          <w:tcPr>
            <w:tcW w:w="1771" w:type="dxa"/>
          </w:tcPr>
          <w:p w14:paraId="3990EC1B" w14:textId="77777777" w:rsidR="003A7DD4" w:rsidRPr="00CA39DB" w:rsidRDefault="003A7DD4" w:rsidP="00A43995">
            <w:pPr>
              <w:widowControl w:val="0"/>
              <w:tabs>
                <w:tab w:val="left" w:pos="7626"/>
              </w:tabs>
              <w:spacing w:beforeLines="40" w:before="96"/>
              <w:ind w:right="1020"/>
              <w:rPr>
                <w:szCs w:val="20"/>
              </w:rPr>
            </w:pPr>
            <w:r w:rsidRPr="00CA39DB">
              <w:rPr>
                <w:szCs w:val="20"/>
              </w:rPr>
              <w:t>GNSS</w:t>
            </w:r>
          </w:p>
        </w:tc>
        <w:tc>
          <w:tcPr>
            <w:tcW w:w="7160" w:type="dxa"/>
          </w:tcPr>
          <w:p w14:paraId="3990EC1C" w14:textId="77777777" w:rsidR="003A7DD4" w:rsidRPr="00CA39DB" w:rsidRDefault="003A7DD4" w:rsidP="00A43995">
            <w:pPr>
              <w:widowControl w:val="0"/>
              <w:tabs>
                <w:tab w:val="left" w:pos="7626"/>
              </w:tabs>
              <w:spacing w:beforeLines="40" w:before="96"/>
              <w:ind w:right="1020"/>
              <w:rPr>
                <w:szCs w:val="20"/>
              </w:rPr>
              <w:pPrChange w:id="919" w:author="Meadows, Peter (UK)" w:date="2015-01-29T09:48:00Z">
                <w:pPr>
                  <w:widowControl w:val="0"/>
                  <w:tabs>
                    <w:tab w:val="left" w:pos="7626"/>
                  </w:tabs>
                  <w:spacing w:beforeLines="40"/>
                  <w:ind w:right="1020"/>
                </w:pPr>
              </w:pPrChange>
            </w:pPr>
            <w:r w:rsidRPr="00CA39DB">
              <w:rPr>
                <w:szCs w:val="20"/>
              </w:rPr>
              <w:t>Global Navigation Satellite System</w:t>
            </w:r>
          </w:p>
        </w:tc>
      </w:tr>
      <w:tr w:rsidR="003A7DD4" w:rsidRPr="00CA39DB" w14:paraId="3990EC20" w14:textId="77777777" w:rsidTr="0083186A">
        <w:tc>
          <w:tcPr>
            <w:tcW w:w="1771" w:type="dxa"/>
          </w:tcPr>
          <w:p w14:paraId="3990EC1E" w14:textId="77777777" w:rsidR="003A7DD4" w:rsidRPr="00CA39DB" w:rsidRDefault="003A7DD4" w:rsidP="00A43995">
            <w:pPr>
              <w:widowControl w:val="0"/>
              <w:tabs>
                <w:tab w:val="left" w:pos="7626"/>
              </w:tabs>
              <w:spacing w:beforeLines="40" w:before="96"/>
              <w:ind w:right="1020"/>
              <w:rPr>
                <w:szCs w:val="20"/>
              </w:rPr>
            </w:pPr>
            <w:r w:rsidRPr="00CA39DB">
              <w:rPr>
                <w:szCs w:val="20"/>
              </w:rPr>
              <w:t>GRD</w:t>
            </w:r>
          </w:p>
        </w:tc>
        <w:tc>
          <w:tcPr>
            <w:tcW w:w="7160" w:type="dxa"/>
          </w:tcPr>
          <w:p w14:paraId="3990EC1F" w14:textId="77777777" w:rsidR="003A7DD4" w:rsidRPr="00CA39DB" w:rsidRDefault="003A7DD4" w:rsidP="00A43995">
            <w:pPr>
              <w:widowControl w:val="0"/>
              <w:tabs>
                <w:tab w:val="left" w:pos="7626"/>
              </w:tabs>
              <w:spacing w:beforeLines="40" w:before="96"/>
              <w:ind w:right="1020"/>
              <w:rPr>
                <w:szCs w:val="20"/>
              </w:rPr>
              <w:pPrChange w:id="920" w:author="Meadows, Peter (UK)" w:date="2015-01-29T09:48:00Z">
                <w:pPr>
                  <w:widowControl w:val="0"/>
                  <w:tabs>
                    <w:tab w:val="left" w:pos="7626"/>
                  </w:tabs>
                  <w:spacing w:beforeLines="40"/>
                  <w:ind w:right="1020"/>
                </w:pPr>
              </w:pPrChange>
            </w:pPr>
            <w:r w:rsidRPr="00CA39DB">
              <w:rPr>
                <w:szCs w:val="20"/>
              </w:rPr>
              <w:t>Ground Range Detected</w:t>
            </w:r>
          </w:p>
        </w:tc>
      </w:tr>
      <w:tr w:rsidR="003A7DD4" w:rsidRPr="00CA39DB" w14:paraId="3990EC23" w14:textId="77777777" w:rsidTr="0083186A">
        <w:tc>
          <w:tcPr>
            <w:tcW w:w="1771" w:type="dxa"/>
          </w:tcPr>
          <w:p w14:paraId="3990EC21" w14:textId="77777777" w:rsidR="003A7DD4" w:rsidRPr="00CA39DB" w:rsidRDefault="003A7DD4" w:rsidP="00A43995">
            <w:pPr>
              <w:widowControl w:val="0"/>
              <w:tabs>
                <w:tab w:val="left" w:pos="7626"/>
              </w:tabs>
              <w:spacing w:beforeLines="40" w:before="96"/>
              <w:ind w:right="1020"/>
              <w:rPr>
                <w:szCs w:val="20"/>
              </w:rPr>
            </w:pPr>
            <w:r w:rsidRPr="00CA39DB">
              <w:rPr>
                <w:szCs w:val="20"/>
              </w:rPr>
              <w:t>GRDF</w:t>
            </w:r>
          </w:p>
        </w:tc>
        <w:tc>
          <w:tcPr>
            <w:tcW w:w="7160" w:type="dxa"/>
          </w:tcPr>
          <w:p w14:paraId="3990EC22" w14:textId="77777777" w:rsidR="003A7DD4" w:rsidRPr="00CA39DB" w:rsidRDefault="003A7DD4" w:rsidP="00A43995">
            <w:pPr>
              <w:widowControl w:val="0"/>
              <w:tabs>
                <w:tab w:val="left" w:pos="7626"/>
              </w:tabs>
              <w:spacing w:beforeLines="40" w:before="96"/>
              <w:ind w:right="1020"/>
              <w:rPr>
                <w:szCs w:val="20"/>
              </w:rPr>
              <w:pPrChange w:id="921" w:author="Meadows, Peter (UK)" w:date="2015-01-29T09:48:00Z">
                <w:pPr>
                  <w:widowControl w:val="0"/>
                  <w:tabs>
                    <w:tab w:val="left" w:pos="7626"/>
                  </w:tabs>
                  <w:spacing w:beforeLines="40"/>
                  <w:ind w:right="1020"/>
                </w:pPr>
              </w:pPrChange>
            </w:pPr>
            <w:r w:rsidRPr="00CA39DB">
              <w:rPr>
                <w:szCs w:val="20"/>
              </w:rPr>
              <w:t>Ground Range Detected Fine (sub type of Level 1 processing)</w:t>
            </w:r>
          </w:p>
        </w:tc>
      </w:tr>
      <w:tr w:rsidR="003A7DD4" w:rsidRPr="00CA39DB" w14:paraId="3990EC26" w14:textId="77777777" w:rsidTr="0083186A">
        <w:tc>
          <w:tcPr>
            <w:tcW w:w="1771" w:type="dxa"/>
          </w:tcPr>
          <w:p w14:paraId="3990EC24" w14:textId="77777777" w:rsidR="003A7DD4" w:rsidRPr="00CA39DB" w:rsidRDefault="003A7DD4" w:rsidP="00A43995">
            <w:pPr>
              <w:widowControl w:val="0"/>
              <w:tabs>
                <w:tab w:val="left" w:pos="7626"/>
              </w:tabs>
              <w:spacing w:beforeLines="40" w:before="96"/>
              <w:ind w:right="1020"/>
              <w:rPr>
                <w:szCs w:val="20"/>
              </w:rPr>
            </w:pPr>
            <w:r w:rsidRPr="00CA39DB">
              <w:rPr>
                <w:szCs w:val="20"/>
              </w:rPr>
              <w:t>GRDH</w:t>
            </w:r>
          </w:p>
        </w:tc>
        <w:tc>
          <w:tcPr>
            <w:tcW w:w="7160" w:type="dxa"/>
          </w:tcPr>
          <w:p w14:paraId="3990EC25" w14:textId="77777777" w:rsidR="003A7DD4" w:rsidRPr="00CA39DB" w:rsidRDefault="003A7DD4" w:rsidP="00A43995">
            <w:pPr>
              <w:widowControl w:val="0"/>
              <w:tabs>
                <w:tab w:val="left" w:pos="7626"/>
              </w:tabs>
              <w:spacing w:beforeLines="40" w:before="96"/>
              <w:ind w:right="1020"/>
              <w:rPr>
                <w:szCs w:val="20"/>
              </w:rPr>
              <w:pPrChange w:id="922" w:author="Meadows, Peter (UK)" w:date="2015-01-29T09:48:00Z">
                <w:pPr>
                  <w:widowControl w:val="0"/>
                  <w:tabs>
                    <w:tab w:val="left" w:pos="7626"/>
                  </w:tabs>
                  <w:spacing w:beforeLines="40"/>
                  <w:ind w:right="1020"/>
                </w:pPr>
              </w:pPrChange>
            </w:pPr>
            <w:r w:rsidRPr="00CA39DB">
              <w:rPr>
                <w:szCs w:val="20"/>
              </w:rPr>
              <w:t>Ground Range Detected High (sub type of Level 1 processing)</w:t>
            </w:r>
          </w:p>
        </w:tc>
      </w:tr>
      <w:tr w:rsidR="003A7DD4" w:rsidRPr="00CA39DB" w14:paraId="3990EC29" w14:textId="77777777" w:rsidTr="0083186A">
        <w:tc>
          <w:tcPr>
            <w:tcW w:w="1771" w:type="dxa"/>
          </w:tcPr>
          <w:p w14:paraId="3990EC27" w14:textId="77777777" w:rsidR="003A7DD4" w:rsidRPr="00CA39DB" w:rsidRDefault="003A7DD4" w:rsidP="00A43995">
            <w:pPr>
              <w:widowControl w:val="0"/>
              <w:tabs>
                <w:tab w:val="left" w:pos="7626"/>
              </w:tabs>
              <w:spacing w:beforeLines="40" w:before="96"/>
              <w:ind w:right="1020"/>
              <w:rPr>
                <w:szCs w:val="20"/>
              </w:rPr>
            </w:pPr>
            <w:r w:rsidRPr="00CA39DB">
              <w:rPr>
                <w:szCs w:val="20"/>
              </w:rPr>
              <w:t>HH</w:t>
            </w:r>
          </w:p>
        </w:tc>
        <w:tc>
          <w:tcPr>
            <w:tcW w:w="7160" w:type="dxa"/>
          </w:tcPr>
          <w:p w14:paraId="3990EC28" w14:textId="77777777" w:rsidR="003A7DD4" w:rsidRPr="00CA39DB" w:rsidRDefault="003A7DD4" w:rsidP="00A43995">
            <w:pPr>
              <w:widowControl w:val="0"/>
              <w:tabs>
                <w:tab w:val="left" w:pos="7626"/>
              </w:tabs>
              <w:spacing w:beforeLines="40" w:before="96"/>
              <w:ind w:right="1020"/>
              <w:rPr>
                <w:szCs w:val="20"/>
              </w:rPr>
              <w:pPrChange w:id="923" w:author="Meadows, Peter (UK)" w:date="2015-01-29T09:48:00Z">
                <w:pPr>
                  <w:widowControl w:val="0"/>
                  <w:tabs>
                    <w:tab w:val="left" w:pos="7626"/>
                  </w:tabs>
                  <w:spacing w:beforeLines="40"/>
                  <w:ind w:right="1020"/>
                </w:pPr>
              </w:pPrChange>
            </w:pPr>
            <w:r w:rsidRPr="00CA39DB">
              <w:rPr>
                <w:szCs w:val="20"/>
              </w:rPr>
              <w:t>Horizontal transmit and Horizontal re</w:t>
            </w:r>
            <w:r w:rsidR="00EF1CC6">
              <w:rPr>
                <w:szCs w:val="20"/>
              </w:rPr>
              <w:t>c</w:t>
            </w:r>
            <w:r w:rsidRPr="00CA39DB">
              <w:rPr>
                <w:szCs w:val="20"/>
              </w:rPr>
              <w:t>eive</w:t>
            </w:r>
          </w:p>
        </w:tc>
      </w:tr>
      <w:tr w:rsidR="003A7DD4" w:rsidRPr="00CA39DB" w14:paraId="3990EC2C" w14:textId="77777777" w:rsidTr="0083186A">
        <w:tc>
          <w:tcPr>
            <w:tcW w:w="1771" w:type="dxa"/>
          </w:tcPr>
          <w:p w14:paraId="3990EC2A" w14:textId="77777777" w:rsidR="003A7DD4" w:rsidRPr="00CA39DB" w:rsidRDefault="003A7DD4" w:rsidP="00A43995">
            <w:pPr>
              <w:widowControl w:val="0"/>
              <w:tabs>
                <w:tab w:val="left" w:pos="7626"/>
              </w:tabs>
              <w:spacing w:beforeLines="40" w:before="96"/>
              <w:ind w:right="1020"/>
              <w:rPr>
                <w:szCs w:val="20"/>
              </w:rPr>
            </w:pPr>
            <w:r w:rsidRPr="00CA39DB">
              <w:rPr>
                <w:szCs w:val="20"/>
              </w:rPr>
              <w:t>HV</w:t>
            </w:r>
          </w:p>
        </w:tc>
        <w:tc>
          <w:tcPr>
            <w:tcW w:w="7160" w:type="dxa"/>
          </w:tcPr>
          <w:p w14:paraId="3990EC2B" w14:textId="77777777" w:rsidR="003A7DD4" w:rsidRPr="00CA39DB" w:rsidRDefault="003A7DD4" w:rsidP="00A43995">
            <w:pPr>
              <w:widowControl w:val="0"/>
              <w:tabs>
                <w:tab w:val="left" w:pos="7626"/>
              </w:tabs>
              <w:spacing w:beforeLines="40" w:before="96"/>
              <w:ind w:right="1020"/>
              <w:rPr>
                <w:szCs w:val="20"/>
              </w:rPr>
              <w:pPrChange w:id="924" w:author="Meadows, Peter (UK)" w:date="2015-01-29T09:48:00Z">
                <w:pPr>
                  <w:widowControl w:val="0"/>
                  <w:tabs>
                    <w:tab w:val="left" w:pos="7626"/>
                  </w:tabs>
                  <w:spacing w:beforeLines="40"/>
                  <w:ind w:right="1020"/>
                </w:pPr>
              </w:pPrChange>
            </w:pPr>
            <w:r w:rsidRPr="00CA39DB">
              <w:rPr>
                <w:szCs w:val="20"/>
              </w:rPr>
              <w:t>Horizontal transmit and  Vertical receive</w:t>
            </w:r>
          </w:p>
        </w:tc>
      </w:tr>
      <w:tr w:rsidR="003A7DD4" w:rsidRPr="00CA39DB" w14:paraId="3990EC2F" w14:textId="77777777" w:rsidTr="0083186A">
        <w:tc>
          <w:tcPr>
            <w:tcW w:w="1771" w:type="dxa"/>
          </w:tcPr>
          <w:p w14:paraId="3990EC2D" w14:textId="77777777" w:rsidR="003A7DD4" w:rsidRPr="00CA39DB" w:rsidRDefault="003A7DD4" w:rsidP="00A43995">
            <w:pPr>
              <w:widowControl w:val="0"/>
              <w:tabs>
                <w:tab w:val="left" w:pos="7626"/>
              </w:tabs>
              <w:spacing w:beforeLines="40" w:before="96"/>
              <w:ind w:right="1020"/>
              <w:rPr>
                <w:szCs w:val="20"/>
              </w:rPr>
            </w:pPr>
            <w:r w:rsidRPr="00CA39DB">
              <w:rPr>
                <w:szCs w:val="20"/>
              </w:rPr>
              <w:t>ID</w:t>
            </w:r>
          </w:p>
        </w:tc>
        <w:tc>
          <w:tcPr>
            <w:tcW w:w="7160" w:type="dxa"/>
          </w:tcPr>
          <w:p w14:paraId="3990EC2E" w14:textId="77777777" w:rsidR="003A7DD4" w:rsidRPr="00CA39DB" w:rsidRDefault="003A7DD4" w:rsidP="00A43995">
            <w:pPr>
              <w:widowControl w:val="0"/>
              <w:tabs>
                <w:tab w:val="left" w:pos="7626"/>
              </w:tabs>
              <w:spacing w:beforeLines="40" w:before="96"/>
              <w:ind w:right="1020"/>
              <w:rPr>
                <w:szCs w:val="20"/>
              </w:rPr>
              <w:pPrChange w:id="925" w:author="Meadows, Peter (UK)" w:date="2015-01-29T09:48:00Z">
                <w:pPr>
                  <w:widowControl w:val="0"/>
                  <w:tabs>
                    <w:tab w:val="left" w:pos="7626"/>
                  </w:tabs>
                  <w:spacing w:beforeLines="40"/>
                  <w:ind w:right="1020"/>
                </w:pPr>
              </w:pPrChange>
            </w:pPr>
            <w:r w:rsidRPr="00CA39DB">
              <w:rPr>
                <w:szCs w:val="20"/>
              </w:rPr>
              <w:t>Identification</w:t>
            </w:r>
          </w:p>
        </w:tc>
      </w:tr>
      <w:tr w:rsidR="003A7DD4" w:rsidRPr="00CA39DB" w14:paraId="3990EC32" w14:textId="77777777" w:rsidTr="0083186A">
        <w:tc>
          <w:tcPr>
            <w:tcW w:w="1771" w:type="dxa"/>
          </w:tcPr>
          <w:p w14:paraId="3990EC30" w14:textId="77777777" w:rsidR="003A7DD4" w:rsidRPr="00CA39DB" w:rsidRDefault="003A7DD4" w:rsidP="00A43995">
            <w:pPr>
              <w:widowControl w:val="0"/>
              <w:tabs>
                <w:tab w:val="left" w:pos="7626"/>
              </w:tabs>
              <w:spacing w:beforeLines="40" w:before="96"/>
              <w:ind w:right="1020"/>
              <w:rPr>
                <w:szCs w:val="20"/>
              </w:rPr>
            </w:pPr>
            <w:r w:rsidRPr="00CA39DB">
              <w:rPr>
                <w:szCs w:val="20"/>
              </w:rPr>
              <w:t>INS</w:t>
            </w:r>
          </w:p>
        </w:tc>
        <w:tc>
          <w:tcPr>
            <w:tcW w:w="7160" w:type="dxa"/>
          </w:tcPr>
          <w:p w14:paraId="3990EC31" w14:textId="77777777" w:rsidR="003A7DD4" w:rsidRPr="00CA39DB" w:rsidRDefault="003A7DD4" w:rsidP="00A43995">
            <w:pPr>
              <w:widowControl w:val="0"/>
              <w:tabs>
                <w:tab w:val="left" w:pos="7626"/>
              </w:tabs>
              <w:spacing w:beforeLines="40" w:before="96"/>
              <w:ind w:right="1020"/>
              <w:rPr>
                <w:szCs w:val="20"/>
              </w:rPr>
              <w:pPrChange w:id="926" w:author="Meadows, Peter (UK)" w:date="2015-01-29T09:48:00Z">
                <w:pPr>
                  <w:widowControl w:val="0"/>
                  <w:tabs>
                    <w:tab w:val="left" w:pos="7626"/>
                  </w:tabs>
                  <w:spacing w:beforeLines="40"/>
                  <w:ind w:right="1020"/>
                </w:pPr>
              </w:pPrChange>
            </w:pPr>
            <w:r w:rsidRPr="00CA39DB">
              <w:rPr>
                <w:szCs w:val="20"/>
              </w:rPr>
              <w:t>Instrument</w:t>
            </w:r>
          </w:p>
        </w:tc>
      </w:tr>
      <w:tr w:rsidR="003A7DD4" w:rsidRPr="00CA39DB" w14:paraId="3990EC35" w14:textId="77777777" w:rsidTr="0083186A">
        <w:tc>
          <w:tcPr>
            <w:tcW w:w="1771" w:type="dxa"/>
          </w:tcPr>
          <w:p w14:paraId="3990EC33" w14:textId="77777777" w:rsidR="003A7DD4" w:rsidRPr="00CA39DB" w:rsidRDefault="003A7DD4" w:rsidP="00A43995">
            <w:pPr>
              <w:widowControl w:val="0"/>
              <w:tabs>
                <w:tab w:val="left" w:pos="7626"/>
              </w:tabs>
              <w:spacing w:beforeLines="40" w:before="96"/>
              <w:ind w:right="1020"/>
              <w:rPr>
                <w:szCs w:val="20"/>
              </w:rPr>
            </w:pPr>
            <w:r w:rsidRPr="00CA39DB">
              <w:rPr>
                <w:szCs w:val="20"/>
              </w:rPr>
              <w:t>IOCR</w:t>
            </w:r>
          </w:p>
        </w:tc>
        <w:tc>
          <w:tcPr>
            <w:tcW w:w="7160" w:type="dxa"/>
          </w:tcPr>
          <w:p w14:paraId="3990EC34" w14:textId="77777777" w:rsidR="003A7DD4" w:rsidRPr="00CA39DB" w:rsidRDefault="003A7DD4" w:rsidP="00A43995">
            <w:pPr>
              <w:widowControl w:val="0"/>
              <w:tabs>
                <w:tab w:val="left" w:pos="7626"/>
              </w:tabs>
              <w:spacing w:beforeLines="40" w:before="96"/>
              <w:ind w:right="1020"/>
              <w:rPr>
                <w:szCs w:val="20"/>
              </w:rPr>
              <w:pPrChange w:id="927" w:author="Meadows, Peter (UK)" w:date="2015-01-29T09:48:00Z">
                <w:pPr>
                  <w:widowControl w:val="0"/>
                  <w:tabs>
                    <w:tab w:val="left" w:pos="7626"/>
                  </w:tabs>
                  <w:spacing w:beforeLines="40"/>
                  <w:ind w:right="1020"/>
                </w:pPr>
              </w:pPrChange>
            </w:pPr>
            <w:r w:rsidRPr="00CA39DB">
              <w:rPr>
                <w:szCs w:val="20"/>
              </w:rPr>
              <w:t>In Orbit Commissioning Review</w:t>
            </w:r>
          </w:p>
        </w:tc>
      </w:tr>
      <w:tr w:rsidR="003A7DD4" w:rsidRPr="00CA39DB" w14:paraId="3990EC38" w14:textId="77777777" w:rsidTr="0083186A">
        <w:tc>
          <w:tcPr>
            <w:tcW w:w="1771" w:type="dxa"/>
          </w:tcPr>
          <w:p w14:paraId="3990EC36" w14:textId="77777777" w:rsidR="003A7DD4" w:rsidRPr="00CA39DB" w:rsidRDefault="003A7DD4" w:rsidP="00A43995">
            <w:pPr>
              <w:widowControl w:val="0"/>
              <w:tabs>
                <w:tab w:val="left" w:pos="7626"/>
              </w:tabs>
              <w:spacing w:beforeLines="40" w:before="96"/>
              <w:ind w:right="1020"/>
              <w:rPr>
                <w:szCs w:val="20"/>
              </w:rPr>
            </w:pPr>
            <w:r w:rsidRPr="00CA39DB">
              <w:rPr>
                <w:szCs w:val="20"/>
              </w:rPr>
              <w:t>IPF</w:t>
            </w:r>
          </w:p>
        </w:tc>
        <w:tc>
          <w:tcPr>
            <w:tcW w:w="7160" w:type="dxa"/>
          </w:tcPr>
          <w:p w14:paraId="3990EC37" w14:textId="77777777" w:rsidR="003A7DD4" w:rsidRPr="00CA39DB" w:rsidRDefault="003A7DD4" w:rsidP="00A43995">
            <w:pPr>
              <w:widowControl w:val="0"/>
              <w:tabs>
                <w:tab w:val="left" w:pos="7626"/>
              </w:tabs>
              <w:spacing w:beforeLines="40" w:before="96"/>
              <w:ind w:right="1020"/>
              <w:rPr>
                <w:szCs w:val="20"/>
              </w:rPr>
              <w:pPrChange w:id="928" w:author="Meadows, Peter (UK)" w:date="2015-01-29T09:48:00Z">
                <w:pPr>
                  <w:widowControl w:val="0"/>
                  <w:tabs>
                    <w:tab w:val="left" w:pos="7626"/>
                  </w:tabs>
                  <w:spacing w:beforeLines="40"/>
                  <w:ind w:right="1020"/>
                </w:pPr>
              </w:pPrChange>
            </w:pPr>
            <w:r w:rsidRPr="00CA39DB">
              <w:rPr>
                <w:szCs w:val="20"/>
              </w:rPr>
              <w:t>Instrument Processing Facility</w:t>
            </w:r>
          </w:p>
        </w:tc>
      </w:tr>
      <w:tr w:rsidR="003A7DD4" w:rsidRPr="00CA39DB" w14:paraId="3990EC3B" w14:textId="77777777" w:rsidTr="0083186A">
        <w:tc>
          <w:tcPr>
            <w:tcW w:w="1771" w:type="dxa"/>
          </w:tcPr>
          <w:p w14:paraId="3990EC39" w14:textId="77777777" w:rsidR="003A7DD4" w:rsidRPr="00CA39DB" w:rsidRDefault="003A7DD4" w:rsidP="00A43995">
            <w:pPr>
              <w:widowControl w:val="0"/>
              <w:tabs>
                <w:tab w:val="left" w:pos="7626"/>
              </w:tabs>
              <w:spacing w:beforeLines="40" w:before="96"/>
              <w:ind w:right="1020"/>
              <w:rPr>
                <w:szCs w:val="20"/>
              </w:rPr>
            </w:pPr>
            <w:r w:rsidRPr="00CA39DB">
              <w:rPr>
                <w:szCs w:val="20"/>
              </w:rPr>
              <w:t>ISLR</w:t>
            </w:r>
          </w:p>
        </w:tc>
        <w:tc>
          <w:tcPr>
            <w:tcW w:w="7160" w:type="dxa"/>
          </w:tcPr>
          <w:p w14:paraId="3990EC3A" w14:textId="77777777" w:rsidR="003A7DD4" w:rsidRPr="00CA39DB" w:rsidRDefault="003A7DD4" w:rsidP="00A43995">
            <w:pPr>
              <w:widowControl w:val="0"/>
              <w:tabs>
                <w:tab w:val="left" w:pos="7626"/>
              </w:tabs>
              <w:spacing w:beforeLines="40" w:before="96"/>
              <w:ind w:right="1020"/>
              <w:rPr>
                <w:szCs w:val="20"/>
              </w:rPr>
              <w:pPrChange w:id="929" w:author="Meadows, Peter (UK)" w:date="2015-01-29T09:48:00Z">
                <w:pPr>
                  <w:widowControl w:val="0"/>
                  <w:tabs>
                    <w:tab w:val="left" w:pos="7626"/>
                  </w:tabs>
                  <w:spacing w:beforeLines="40"/>
                  <w:ind w:right="1020"/>
                </w:pPr>
              </w:pPrChange>
            </w:pPr>
            <w:r w:rsidRPr="00CA39DB">
              <w:rPr>
                <w:szCs w:val="20"/>
              </w:rPr>
              <w:t>Integrated Side Lobe Ratio</w:t>
            </w:r>
          </w:p>
        </w:tc>
      </w:tr>
      <w:tr w:rsidR="003A7DD4" w:rsidRPr="00CA39DB" w14:paraId="3990EC3E" w14:textId="77777777" w:rsidTr="0083186A">
        <w:tc>
          <w:tcPr>
            <w:tcW w:w="1771" w:type="dxa"/>
          </w:tcPr>
          <w:p w14:paraId="3990EC3C" w14:textId="77777777" w:rsidR="003A7DD4" w:rsidRPr="00CA39DB" w:rsidRDefault="003A7DD4" w:rsidP="00A43995">
            <w:pPr>
              <w:widowControl w:val="0"/>
              <w:tabs>
                <w:tab w:val="left" w:pos="7626"/>
              </w:tabs>
              <w:spacing w:beforeLines="40" w:before="96"/>
              <w:ind w:right="1020"/>
              <w:rPr>
                <w:szCs w:val="20"/>
              </w:rPr>
            </w:pPr>
            <w:r w:rsidRPr="00CA39DB">
              <w:rPr>
                <w:szCs w:val="20"/>
              </w:rPr>
              <w:t>ITRF</w:t>
            </w:r>
          </w:p>
        </w:tc>
        <w:tc>
          <w:tcPr>
            <w:tcW w:w="7160" w:type="dxa"/>
          </w:tcPr>
          <w:p w14:paraId="3990EC3D" w14:textId="77777777" w:rsidR="003A7DD4" w:rsidRPr="00CA39DB" w:rsidRDefault="003A7DD4" w:rsidP="00A43995">
            <w:pPr>
              <w:widowControl w:val="0"/>
              <w:tabs>
                <w:tab w:val="left" w:pos="7626"/>
              </w:tabs>
              <w:spacing w:beforeLines="40" w:before="96"/>
              <w:ind w:right="1020"/>
              <w:rPr>
                <w:szCs w:val="20"/>
              </w:rPr>
              <w:pPrChange w:id="930" w:author="Meadows, Peter (UK)" w:date="2015-01-29T09:48:00Z">
                <w:pPr>
                  <w:widowControl w:val="0"/>
                  <w:tabs>
                    <w:tab w:val="left" w:pos="7626"/>
                  </w:tabs>
                  <w:spacing w:beforeLines="40"/>
                  <w:ind w:right="1020"/>
                </w:pPr>
              </w:pPrChange>
            </w:pPr>
            <w:r w:rsidRPr="00CA39DB">
              <w:rPr>
                <w:szCs w:val="20"/>
              </w:rPr>
              <w:t>International Terrestrial Reference Frame</w:t>
            </w:r>
          </w:p>
        </w:tc>
      </w:tr>
      <w:tr w:rsidR="003A7DD4" w:rsidRPr="00CA39DB" w14:paraId="3990EC41" w14:textId="77777777" w:rsidTr="0083186A">
        <w:tc>
          <w:tcPr>
            <w:tcW w:w="1771" w:type="dxa"/>
          </w:tcPr>
          <w:p w14:paraId="3990EC3F" w14:textId="77777777" w:rsidR="003A7DD4" w:rsidRPr="00CA39DB" w:rsidRDefault="003A7DD4" w:rsidP="00A43995">
            <w:pPr>
              <w:widowControl w:val="0"/>
              <w:tabs>
                <w:tab w:val="left" w:pos="7626"/>
              </w:tabs>
              <w:spacing w:beforeLines="40" w:before="96"/>
              <w:ind w:right="1020"/>
              <w:rPr>
                <w:szCs w:val="20"/>
              </w:rPr>
            </w:pPr>
            <w:r w:rsidRPr="00CA39DB">
              <w:rPr>
                <w:szCs w:val="20"/>
              </w:rPr>
              <w:t>ITT</w:t>
            </w:r>
          </w:p>
        </w:tc>
        <w:tc>
          <w:tcPr>
            <w:tcW w:w="7160" w:type="dxa"/>
          </w:tcPr>
          <w:p w14:paraId="3990EC40" w14:textId="77777777" w:rsidR="003A7DD4" w:rsidRPr="00CA39DB" w:rsidRDefault="003A7DD4" w:rsidP="00A43995">
            <w:pPr>
              <w:widowControl w:val="0"/>
              <w:tabs>
                <w:tab w:val="left" w:pos="7626"/>
              </w:tabs>
              <w:spacing w:beforeLines="40" w:before="96"/>
              <w:ind w:right="1020"/>
              <w:rPr>
                <w:szCs w:val="20"/>
              </w:rPr>
              <w:pPrChange w:id="931" w:author="Meadows, Peter (UK)" w:date="2015-01-29T09:48:00Z">
                <w:pPr>
                  <w:widowControl w:val="0"/>
                  <w:tabs>
                    <w:tab w:val="left" w:pos="7626"/>
                  </w:tabs>
                  <w:spacing w:beforeLines="40"/>
                  <w:ind w:right="1020"/>
                </w:pPr>
              </w:pPrChange>
            </w:pPr>
            <w:r w:rsidRPr="00CA39DB">
              <w:rPr>
                <w:szCs w:val="20"/>
              </w:rPr>
              <w:t>Invitation To Tender</w:t>
            </w:r>
          </w:p>
        </w:tc>
      </w:tr>
      <w:tr w:rsidR="003A7DD4" w:rsidRPr="00CA39DB" w14:paraId="3990EC44" w14:textId="77777777" w:rsidTr="0083186A">
        <w:tc>
          <w:tcPr>
            <w:tcW w:w="1771" w:type="dxa"/>
          </w:tcPr>
          <w:p w14:paraId="3990EC42" w14:textId="77777777" w:rsidR="003A7DD4" w:rsidRPr="00CA39DB" w:rsidRDefault="003A7DD4" w:rsidP="00A43995">
            <w:pPr>
              <w:widowControl w:val="0"/>
              <w:tabs>
                <w:tab w:val="left" w:pos="7626"/>
              </w:tabs>
              <w:spacing w:beforeLines="40" w:before="96"/>
              <w:ind w:right="1020"/>
              <w:rPr>
                <w:szCs w:val="20"/>
              </w:rPr>
            </w:pPr>
            <w:r w:rsidRPr="00CA39DB">
              <w:rPr>
                <w:szCs w:val="20"/>
              </w:rPr>
              <w:t>IW</w:t>
            </w:r>
          </w:p>
        </w:tc>
        <w:tc>
          <w:tcPr>
            <w:tcW w:w="7160" w:type="dxa"/>
          </w:tcPr>
          <w:p w14:paraId="3990EC43" w14:textId="77777777" w:rsidR="003A7DD4" w:rsidRPr="00CA39DB" w:rsidRDefault="003A7DD4" w:rsidP="00A43995">
            <w:pPr>
              <w:widowControl w:val="0"/>
              <w:tabs>
                <w:tab w:val="left" w:pos="7626"/>
              </w:tabs>
              <w:spacing w:beforeLines="40" w:before="96"/>
              <w:ind w:right="1020"/>
              <w:rPr>
                <w:szCs w:val="20"/>
              </w:rPr>
              <w:pPrChange w:id="932" w:author="Meadows, Peter (UK)" w:date="2015-01-29T09:48:00Z">
                <w:pPr>
                  <w:widowControl w:val="0"/>
                  <w:tabs>
                    <w:tab w:val="left" w:pos="7626"/>
                  </w:tabs>
                  <w:spacing w:beforeLines="40"/>
                  <w:ind w:right="1020"/>
                </w:pPr>
              </w:pPrChange>
            </w:pPr>
            <w:r w:rsidRPr="00CA39DB">
              <w:rPr>
                <w:szCs w:val="20"/>
              </w:rPr>
              <w:t>Interferometric Wide swath product (S1A)</w:t>
            </w:r>
          </w:p>
        </w:tc>
      </w:tr>
      <w:tr w:rsidR="003A7DD4" w:rsidRPr="00CA39DB" w14:paraId="3990EC47" w14:textId="77777777" w:rsidTr="0083186A">
        <w:tc>
          <w:tcPr>
            <w:tcW w:w="1771" w:type="dxa"/>
          </w:tcPr>
          <w:p w14:paraId="3990EC45" w14:textId="77777777" w:rsidR="003A7DD4" w:rsidRPr="00CA39DB" w:rsidRDefault="003A7DD4" w:rsidP="00A43995">
            <w:pPr>
              <w:widowControl w:val="0"/>
              <w:tabs>
                <w:tab w:val="left" w:pos="7626"/>
              </w:tabs>
              <w:spacing w:beforeLines="40" w:before="96"/>
              <w:ind w:right="1020"/>
              <w:rPr>
                <w:szCs w:val="20"/>
              </w:rPr>
            </w:pPr>
            <w:r w:rsidRPr="00CA39DB">
              <w:rPr>
                <w:szCs w:val="20"/>
              </w:rPr>
              <w:lastRenderedPageBreak/>
              <w:t>KNMI</w:t>
            </w:r>
          </w:p>
        </w:tc>
        <w:tc>
          <w:tcPr>
            <w:tcW w:w="7160" w:type="dxa"/>
          </w:tcPr>
          <w:p w14:paraId="3990EC46" w14:textId="77777777" w:rsidR="003A7DD4" w:rsidRPr="00EF1CC6" w:rsidRDefault="003A7DD4" w:rsidP="00EF1CC6">
            <w:pPr>
              <w:rPr>
                <w:b/>
                <w:bCs/>
              </w:rPr>
            </w:pPr>
            <w:r w:rsidRPr="00CA39DB">
              <w:t>Koninklijk Nederlands Meteorologisch Instituut</w:t>
            </w:r>
          </w:p>
        </w:tc>
      </w:tr>
      <w:tr w:rsidR="003A7DD4" w:rsidRPr="00CA39DB" w14:paraId="3990EC4A" w14:textId="77777777" w:rsidTr="0083186A">
        <w:tc>
          <w:tcPr>
            <w:tcW w:w="1771" w:type="dxa"/>
          </w:tcPr>
          <w:p w14:paraId="3990EC48" w14:textId="77777777" w:rsidR="003A7DD4" w:rsidRPr="00CA39DB" w:rsidRDefault="003A7DD4" w:rsidP="00A43995">
            <w:pPr>
              <w:widowControl w:val="0"/>
              <w:tabs>
                <w:tab w:val="left" w:pos="7626"/>
              </w:tabs>
              <w:spacing w:beforeLines="40" w:before="96"/>
              <w:ind w:right="1020"/>
              <w:rPr>
                <w:szCs w:val="20"/>
              </w:rPr>
            </w:pPr>
            <w:r w:rsidRPr="00CA39DB">
              <w:rPr>
                <w:szCs w:val="20"/>
              </w:rPr>
              <w:t>KPI</w:t>
            </w:r>
          </w:p>
        </w:tc>
        <w:tc>
          <w:tcPr>
            <w:tcW w:w="7160" w:type="dxa"/>
          </w:tcPr>
          <w:p w14:paraId="3990EC49" w14:textId="77777777" w:rsidR="003A7DD4" w:rsidRPr="00CA39DB" w:rsidRDefault="003A7DD4" w:rsidP="00A43995">
            <w:pPr>
              <w:widowControl w:val="0"/>
              <w:tabs>
                <w:tab w:val="left" w:pos="7626"/>
              </w:tabs>
              <w:spacing w:beforeLines="40" w:before="96"/>
              <w:ind w:right="1020"/>
              <w:rPr>
                <w:szCs w:val="20"/>
              </w:rPr>
              <w:pPrChange w:id="933" w:author="Meadows, Peter (UK)" w:date="2015-01-29T09:48:00Z">
                <w:pPr>
                  <w:widowControl w:val="0"/>
                  <w:tabs>
                    <w:tab w:val="left" w:pos="7626"/>
                  </w:tabs>
                  <w:spacing w:beforeLines="40"/>
                  <w:ind w:right="1020"/>
                </w:pPr>
              </w:pPrChange>
            </w:pPr>
            <w:r w:rsidRPr="00CA39DB">
              <w:rPr>
                <w:szCs w:val="20"/>
              </w:rPr>
              <w:t>Key Performance Indicator</w:t>
            </w:r>
          </w:p>
        </w:tc>
      </w:tr>
      <w:tr w:rsidR="003A7DD4" w:rsidRPr="00CA39DB" w14:paraId="3990EC4D" w14:textId="77777777" w:rsidTr="0083186A">
        <w:tc>
          <w:tcPr>
            <w:tcW w:w="1771" w:type="dxa"/>
          </w:tcPr>
          <w:p w14:paraId="3990EC4B" w14:textId="77777777" w:rsidR="003A7DD4" w:rsidRPr="00CA39DB" w:rsidRDefault="003A7DD4" w:rsidP="00A43995">
            <w:pPr>
              <w:widowControl w:val="0"/>
              <w:tabs>
                <w:tab w:val="left" w:pos="7626"/>
              </w:tabs>
              <w:spacing w:beforeLines="40" w:before="96"/>
              <w:ind w:right="1020"/>
              <w:rPr>
                <w:szCs w:val="20"/>
              </w:rPr>
            </w:pPr>
            <w:r w:rsidRPr="00CA39DB">
              <w:rPr>
                <w:szCs w:val="20"/>
              </w:rPr>
              <w:t>L0A</w:t>
            </w:r>
          </w:p>
        </w:tc>
        <w:tc>
          <w:tcPr>
            <w:tcW w:w="7160" w:type="dxa"/>
          </w:tcPr>
          <w:p w14:paraId="3990EC4C" w14:textId="77777777" w:rsidR="003A7DD4" w:rsidRPr="00CA39DB" w:rsidRDefault="003A7DD4" w:rsidP="00A43995">
            <w:pPr>
              <w:widowControl w:val="0"/>
              <w:tabs>
                <w:tab w:val="left" w:pos="7626"/>
              </w:tabs>
              <w:spacing w:beforeLines="40" w:before="96"/>
              <w:ind w:right="1020"/>
              <w:rPr>
                <w:szCs w:val="20"/>
              </w:rPr>
              <w:pPrChange w:id="934" w:author="Meadows, Peter (UK)" w:date="2015-01-29T09:48:00Z">
                <w:pPr>
                  <w:widowControl w:val="0"/>
                  <w:tabs>
                    <w:tab w:val="left" w:pos="7626"/>
                  </w:tabs>
                  <w:spacing w:beforeLines="40"/>
                  <w:ind w:right="1020"/>
                </w:pPr>
              </w:pPrChange>
            </w:pPr>
            <w:r w:rsidRPr="00CA39DB">
              <w:rPr>
                <w:szCs w:val="20"/>
              </w:rPr>
              <w:t>Level 0 Annotation product</w:t>
            </w:r>
          </w:p>
        </w:tc>
      </w:tr>
      <w:tr w:rsidR="003A7DD4" w:rsidRPr="00CA39DB" w14:paraId="3990EC50" w14:textId="77777777" w:rsidTr="0083186A">
        <w:tc>
          <w:tcPr>
            <w:tcW w:w="1771" w:type="dxa"/>
          </w:tcPr>
          <w:p w14:paraId="3990EC4E" w14:textId="77777777" w:rsidR="003A7DD4" w:rsidRPr="00CA39DB" w:rsidRDefault="003A7DD4" w:rsidP="00A43995">
            <w:pPr>
              <w:widowControl w:val="0"/>
              <w:tabs>
                <w:tab w:val="left" w:pos="7626"/>
              </w:tabs>
              <w:spacing w:beforeLines="40" w:before="96"/>
              <w:ind w:right="1020"/>
              <w:rPr>
                <w:szCs w:val="20"/>
              </w:rPr>
            </w:pPr>
            <w:r w:rsidRPr="00CA39DB">
              <w:rPr>
                <w:szCs w:val="20"/>
              </w:rPr>
              <w:t>L0C</w:t>
            </w:r>
          </w:p>
        </w:tc>
        <w:tc>
          <w:tcPr>
            <w:tcW w:w="7160" w:type="dxa"/>
          </w:tcPr>
          <w:p w14:paraId="3990EC4F" w14:textId="77777777" w:rsidR="003A7DD4" w:rsidRPr="00CA39DB" w:rsidRDefault="003A7DD4" w:rsidP="00A43995">
            <w:pPr>
              <w:widowControl w:val="0"/>
              <w:tabs>
                <w:tab w:val="left" w:pos="7626"/>
              </w:tabs>
              <w:spacing w:beforeLines="40" w:before="96"/>
              <w:ind w:right="1020"/>
              <w:rPr>
                <w:szCs w:val="20"/>
              </w:rPr>
              <w:pPrChange w:id="935" w:author="Meadows, Peter (UK)" w:date="2015-01-29T09:48:00Z">
                <w:pPr>
                  <w:widowControl w:val="0"/>
                  <w:tabs>
                    <w:tab w:val="left" w:pos="7626"/>
                  </w:tabs>
                  <w:spacing w:beforeLines="40"/>
                  <w:ind w:right="1020"/>
                </w:pPr>
              </w:pPrChange>
            </w:pPr>
            <w:r w:rsidRPr="00CA39DB">
              <w:rPr>
                <w:szCs w:val="20"/>
              </w:rPr>
              <w:t>Level 0 Calibration product</w:t>
            </w:r>
          </w:p>
        </w:tc>
      </w:tr>
      <w:tr w:rsidR="003A7DD4" w:rsidRPr="00CA39DB" w14:paraId="3990EC53" w14:textId="77777777" w:rsidTr="0083186A">
        <w:tc>
          <w:tcPr>
            <w:tcW w:w="1771" w:type="dxa"/>
          </w:tcPr>
          <w:p w14:paraId="3990EC51" w14:textId="77777777" w:rsidR="003A7DD4" w:rsidRPr="00CA39DB" w:rsidRDefault="003A7DD4" w:rsidP="00A43995">
            <w:pPr>
              <w:widowControl w:val="0"/>
              <w:tabs>
                <w:tab w:val="left" w:pos="7626"/>
              </w:tabs>
              <w:spacing w:beforeLines="40" w:before="96"/>
              <w:ind w:right="1020"/>
              <w:rPr>
                <w:szCs w:val="20"/>
              </w:rPr>
            </w:pPr>
            <w:r w:rsidRPr="00CA39DB">
              <w:rPr>
                <w:szCs w:val="20"/>
              </w:rPr>
              <w:t>LEOP</w:t>
            </w:r>
          </w:p>
        </w:tc>
        <w:tc>
          <w:tcPr>
            <w:tcW w:w="7160" w:type="dxa"/>
          </w:tcPr>
          <w:p w14:paraId="3990EC52" w14:textId="77777777" w:rsidR="003A7DD4" w:rsidRPr="00CA39DB" w:rsidRDefault="003A7DD4" w:rsidP="00A43995">
            <w:pPr>
              <w:widowControl w:val="0"/>
              <w:tabs>
                <w:tab w:val="left" w:pos="7626"/>
              </w:tabs>
              <w:spacing w:beforeLines="40" w:before="96"/>
              <w:ind w:right="1020"/>
              <w:rPr>
                <w:szCs w:val="20"/>
              </w:rPr>
              <w:pPrChange w:id="936" w:author="Meadows, Peter (UK)" w:date="2015-01-29T09:48:00Z">
                <w:pPr>
                  <w:widowControl w:val="0"/>
                  <w:tabs>
                    <w:tab w:val="left" w:pos="7626"/>
                  </w:tabs>
                  <w:spacing w:beforeLines="40"/>
                  <w:ind w:right="1020"/>
                </w:pPr>
              </w:pPrChange>
            </w:pPr>
            <w:r w:rsidRPr="00CA39DB">
              <w:rPr>
                <w:szCs w:val="20"/>
              </w:rPr>
              <w:t>Launch and Early Orbit Phase</w:t>
            </w:r>
          </w:p>
        </w:tc>
      </w:tr>
      <w:tr w:rsidR="003A7DD4" w:rsidRPr="00CA39DB" w14:paraId="3990EC56" w14:textId="77777777" w:rsidTr="0083186A">
        <w:tc>
          <w:tcPr>
            <w:tcW w:w="1771" w:type="dxa"/>
          </w:tcPr>
          <w:p w14:paraId="3990EC54" w14:textId="77777777" w:rsidR="003A7DD4" w:rsidRPr="00CA39DB" w:rsidRDefault="003A7DD4" w:rsidP="00A43995">
            <w:pPr>
              <w:widowControl w:val="0"/>
              <w:tabs>
                <w:tab w:val="left" w:pos="7626"/>
              </w:tabs>
              <w:spacing w:beforeLines="40" w:before="96"/>
              <w:ind w:right="1020"/>
              <w:rPr>
                <w:szCs w:val="20"/>
              </w:rPr>
            </w:pPr>
            <w:r w:rsidRPr="00CA39DB">
              <w:rPr>
                <w:szCs w:val="20"/>
              </w:rPr>
              <w:t>LUT</w:t>
            </w:r>
          </w:p>
        </w:tc>
        <w:tc>
          <w:tcPr>
            <w:tcW w:w="7160" w:type="dxa"/>
          </w:tcPr>
          <w:p w14:paraId="3990EC55" w14:textId="77777777" w:rsidR="003A7DD4" w:rsidRPr="00CA39DB" w:rsidRDefault="003A7DD4" w:rsidP="00A43995">
            <w:pPr>
              <w:widowControl w:val="0"/>
              <w:tabs>
                <w:tab w:val="left" w:pos="7626"/>
              </w:tabs>
              <w:spacing w:beforeLines="40" w:before="96"/>
              <w:ind w:right="1020"/>
              <w:rPr>
                <w:szCs w:val="20"/>
              </w:rPr>
              <w:pPrChange w:id="937" w:author="Meadows, Peter (UK)" w:date="2015-01-29T09:48:00Z">
                <w:pPr>
                  <w:widowControl w:val="0"/>
                  <w:tabs>
                    <w:tab w:val="left" w:pos="7626"/>
                  </w:tabs>
                  <w:spacing w:beforeLines="40"/>
                  <w:ind w:right="1020"/>
                </w:pPr>
              </w:pPrChange>
            </w:pPr>
            <w:r w:rsidRPr="00CA39DB">
              <w:rPr>
                <w:szCs w:val="20"/>
              </w:rPr>
              <w:t>Look Up Table</w:t>
            </w:r>
          </w:p>
        </w:tc>
      </w:tr>
      <w:tr w:rsidR="003A7DD4" w:rsidRPr="00CA39DB" w14:paraId="3990EC59" w14:textId="77777777" w:rsidTr="0083186A">
        <w:tc>
          <w:tcPr>
            <w:tcW w:w="1771" w:type="dxa"/>
          </w:tcPr>
          <w:p w14:paraId="3990EC57" w14:textId="77777777" w:rsidR="003A7DD4" w:rsidRPr="00CA39DB" w:rsidRDefault="003A7DD4" w:rsidP="00A43995">
            <w:pPr>
              <w:widowControl w:val="0"/>
              <w:tabs>
                <w:tab w:val="left" w:pos="7626"/>
              </w:tabs>
              <w:spacing w:beforeLines="40" w:before="96"/>
              <w:ind w:right="1020"/>
              <w:rPr>
                <w:szCs w:val="20"/>
              </w:rPr>
            </w:pPr>
            <w:r w:rsidRPr="00CA39DB">
              <w:rPr>
                <w:szCs w:val="20"/>
              </w:rPr>
              <w:t>MPC</w:t>
            </w:r>
          </w:p>
        </w:tc>
        <w:tc>
          <w:tcPr>
            <w:tcW w:w="7160" w:type="dxa"/>
          </w:tcPr>
          <w:p w14:paraId="3990EC58" w14:textId="77777777" w:rsidR="003A7DD4" w:rsidRPr="00CA39DB" w:rsidRDefault="003A7DD4" w:rsidP="00A43995">
            <w:pPr>
              <w:widowControl w:val="0"/>
              <w:tabs>
                <w:tab w:val="left" w:pos="7626"/>
              </w:tabs>
              <w:spacing w:beforeLines="40" w:before="96"/>
              <w:ind w:right="1020"/>
              <w:rPr>
                <w:szCs w:val="20"/>
              </w:rPr>
              <w:pPrChange w:id="938" w:author="Meadows, Peter (UK)" w:date="2015-01-29T09:48:00Z">
                <w:pPr>
                  <w:widowControl w:val="0"/>
                  <w:tabs>
                    <w:tab w:val="left" w:pos="7626"/>
                  </w:tabs>
                  <w:spacing w:beforeLines="40"/>
                  <w:ind w:right="1020"/>
                </w:pPr>
              </w:pPrChange>
            </w:pPr>
            <w:r w:rsidRPr="00CA39DB">
              <w:rPr>
                <w:szCs w:val="20"/>
              </w:rPr>
              <w:t>Mission Performance Centre</w:t>
            </w:r>
          </w:p>
        </w:tc>
      </w:tr>
      <w:tr w:rsidR="003A7DD4" w:rsidRPr="00CA39DB" w14:paraId="3990EC5C" w14:textId="77777777" w:rsidTr="0083186A">
        <w:tc>
          <w:tcPr>
            <w:tcW w:w="1771" w:type="dxa"/>
          </w:tcPr>
          <w:p w14:paraId="3990EC5A" w14:textId="77777777" w:rsidR="003A7DD4" w:rsidRPr="00CA39DB" w:rsidRDefault="003A7DD4" w:rsidP="00A43995">
            <w:pPr>
              <w:widowControl w:val="0"/>
              <w:tabs>
                <w:tab w:val="left" w:pos="7626"/>
              </w:tabs>
              <w:spacing w:beforeLines="40" w:before="96"/>
              <w:ind w:right="1020"/>
              <w:rPr>
                <w:szCs w:val="20"/>
              </w:rPr>
            </w:pPr>
            <w:r w:rsidRPr="00CA39DB">
              <w:rPr>
                <w:szCs w:val="20"/>
              </w:rPr>
              <w:t>NCEP</w:t>
            </w:r>
          </w:p>
        </w:tc>
        <w:tc>
          <w:tcPr>
            <w:tcW w:w="7160" w:type="dxa"/>
          </w:tcPr>
          <w:p w14:paraId="3990EC5B" w14:textId="77777777" w:rsidR="003A7DD4" w:rsidRPr="00CA39DB" w:rsidRDefault="003A7DD4" w:rsidP="00A43995">
            <w:pPr>
              <w:widowControl w:val="0"/>
              <w:tabs>
                <w:tab w:val="left" w:pos="7626"/>
              </w:tabs>
              <w:spacing w:beforeLines="40" w:before="96"/>
              <w:ind w:right="1020"/>
              <w:rPr>
                <w:szCs w:val="20"/>
              </w:rPr>
              <w:pPrChange w:id="939" w:author="Meadows, Peter (UK)" w:date="2015-01-29T09:48:00Z">
                <w:pPr>
                  <w:widowControl w:val="0"/>
                  <w:tabs>
                    <w:tab w:val="left" w:pos="7626"/>
                  </w:tabs>
                  <w:spacing w:beforeLines="40"/>
                  <w:ind w:right="1020"/>
                </w:pPr>
              </w:pPrChange>
            </w:pPr>
            <w:r w:rsidRPr="00CA39DB">
              <w:rPr>
                <w:szCs w:val="20"/>
              </w:rPr>
              <w:t>American National Centers for environmental predictions</w:t>
            </w:r>
          </w:p>
        </w:tc>
      </w:tr>
      <w:tr w:rsidR="003A7DD4" w:rsidRPr="00CA39DB" w14:paraId="3990EC5F" w14:textId="77777777" w:rsidTr="0083186A">
        <w:tc>
          <w:tcPr>
            <w:tcW w:w="1771" w:type="dxa"/>
          </w:tcPr>
          <w:p w14:paraId="3990EC5D" w14:textId="77777777" w:rsidR="003A7DD4" w:rsidRPr="00CA39DB" w:rsidRDefault="003A7DD4" w:rsidP="00A43995">
            <w:pPr>
              <w:widowControl w:val="0"/>
              <w:tabs>
                <w:tab w:val="left" w:pos="7626"/>
              </w:tabs>
              <w:spacing w:beforeLines="40" w:before="96"/>
              <w:ind w:right="1020"/>
              <w:rPr>
                <w:szCs w:val="20"/>
              </w:rPr>
            </w:pPr>
            <w:r w:rsidRPr="00CA39DB">
              <w:rPr>
                <w:szCs w:val="20"/>
              </w:rPr>
              <w:t>NESZ</w:t>
            </w:r>
          </w:p>
        </w:tc>
        <w:tc>
          <w:tcPr>
            <w:tcW w:w="7160" w:type="dxa"/>
          </w:tcPr>
          <w:p w14:paraId="3990EC5E" w14:textId="77777777" w:rsidR="003A7DD4" w:rsidRPr="00CA39DB" w:rsidRDefault="003A7DD4" w:rsidP="00A43995">
            <w:pPr>
              <w:widowControl w:val="0"/>
              <w:tabs>
                <w:tab w:val="left" w:pos="7626"/>
              </w:tabs>
              <w:spacing w:beforeLines="40" w:before="96"/>
              <w:ind w:right="1020"/>
              <w:rPr>
                <w:szCs w:val="20"/>
                <w:lang w:val="fr-FR"/>
              </w:rPr>
              <w:pPrChange w:id="940" w:author="Meadows, Peter (UK)" w:date="2015-01-29T09:48:00Z">
                <w:pPr>
                  <w:widowControl w:val="0"/>
                  <w:tabs>
                    <w:tab w:val="left" w:pos="7626"/>
                  </w:tabs>
                  <w:spacing w:beforeLines="40"/>
                  <w:ind w:right="1020"/>
                </w:pPr>
              </w:pPrChange>
            </w:pPr>
            <w:r w:rsidRPr="00CA39DB">
              <w:rPr>
                <w:szCs w:val="20"/>
                <w:lang w:val="fr-FR"/>
              </w:rPr>
              <w:t>Noise Equivalent Sigma Zero</w:t>
            </w:r>
          </w:p>
        </w:tc>
      </w:tr>
      <w:tr w:rsidR="003A7DD4" w:rsidRPr="00CA39DB" w14:paraId="3990EC62" w14:textId="77777777" w:rsidTr="0083186A">
        <w:tc>
          <w:tcPr>
            <w:tcW w:w="1771" w:type="dxa"/>
          </w:tcPr>
          <w:p w14:paraId="3990EC60" w14:textId="77777777" w:rsidR="003A7DD4" w:rsidRPr="00CA39DB" w:rsidRDefault="003A7DD4" w:rsidP="00A43995">
            <w:pPr>
              <w:widowControl w:val="0"/>
              <w:tabs>
                <w:tab w:val="left" w:pos="7626"/>
              </w:tabs>
              <w:spacing w:beforeLines="40" w:before="96"/>
              <w:ind w:right="1020"/>
              <w:rPr>
                <w:szCs w:val="20"/>
              </w:rPr>
            </w:pPr>
            <w:r w:rsidRPr="00CA39DB">
              <w:rPr>
                <w:szCs w:val="20"/>
              </w:rPr>
              <w:t>NOAA</w:t>
            </w:r>
          </w:p>
        </w:tc>
        <w:tc>
          <w:tcPr>
            <w:tcW w:w="7160" w:type="dxa"/>
          </w:tcPr>
          <w:p w14:paraId="3990EC61" w14:textId="77777777" w:rsidR="003A7DD4" w:rsidRPr="00CA39DB" w:rsidRDefault="003A7DD4" w:rsidP="00A43995">
            <w:pPr>
              <w:widowControl w:val="0"/>
              <w:tabs>
                <w:tab w:val="left" w:pos="7626"/>
              </w:tabs>
              <w:spacing w:beforeLines="40" w:before="96"/>
              <w:ind w:right="1020"/>
              <w:rPr>
                <w:szCs w:val="20"/>
              </w:rPr>
              <w:pPrChange w:id="941" w:author="Meadows, Peter (UK)" w:date="2015-01-29T09:48:00Z">
                <w:pPr>
                  <w:widowControl w:val="0"/>
                  <w:tabs>
                    <w:tab w:val="left" w:pos="7626"/>
                  </w:tabs>
                  <w:spacing w:beforeLines="40"/>
                  <w:ind w:right="1020"/>
                </w:pPr>
              </w:pPrChange>
            </w:pPr>
            <w:r w:rsidRPr="00CA39DB">
              <w:rPr>
                <w:szCs w:val="20"/>
              </w:rPr>
              <w:t>National Oceanic and Atmospheric Administration</w:t>
            </w:r>
          </w:p>
        </w:tc>
      </w:tr>
      <w:tr w:rsidR="003A7DD4" w:rsidRPr="00CA39DB" w14:paraId="3990EC65" w14:textId="77777777" w:rsidTr="0083186A">
        <w:tc>
          <w:tcPr>
            <w:tcW w:w="1771" w:type="dxa"/>
          </w:tcPr>
          <w:p w14:paraId="3990EC63" w14:textId="77777777" w:rsidR="003A7DD4" w:rsidRPr="00CA39DB" w:rsidRDefault="003A7DD4" w:rsidP="00A43995">
            <w:pPr>
              <w:widowControl w:val="0"/>
              <w:tabs>
                <w:tab w:val="left" w:pos="7626"/>
              </w:tabs>
              <w:spacing w:beforeLines="40" w:before="96"/>
              <w:ind w:right="1020"/>
              <w:rPr>
                <w:szCs w:val="20"/>
              </w:rPr>
            </w:pPr>
            <w:r w:rsidRPr="00CA39DB">
              <w:rPr>
                <w:szCs w:val="20"/>
              </w:rPr>
              <w:t>NRCS</w:t>
            </w:r>
          </w:p>
        </w:tc>
        <w:tc>
          <w:tcPr>
            <w:tcW w:w="7160" w:type="dxa"/>
          </w:tcPr>
          <w:p w14:paraId="3990EC64" w14:textId="77777777" w:rsidR="003A7DD4" w:rsidRPr="00CA39DB" w:rsidRDefault="003A7DD4" w:rsidP="00A43995">
            <w:pPr>
              <w:widowControl w:val="0"/>
              <w:tabs>
                <w:tab w:val="left" w:pos="7626"/>
              </w:tabs>
              <w:spacing w:beforeLines="40" w:before="96"/>
              <w:ind w:right="1020"/>
              <w:rPr>
                <w:szCs w:val="20"/>
              </w:rPr>
              <w:pPrChange w:id="942" w:author="Meadows, Peter (UK)" w:date="2015-01-29T09:48:00Z">
                <w:pPr>
                  <w:widowControl w:val="0"/>
                  <w:tabs>
                    <w:tab w:val="left" w:pos="7626"/>
                  </w:tabs>
                  <w:spacing w:beforeLines="40"/>
                  <w:ind w:right="1020"/>
                </w:pPr>
              </w:pPrChange>
            </w:pPr>
            <w:r w:rsidRPr="00CA39DB">
              <w:rPr>
                <w:szCs w:val="20"/>
              </w:rPr>
              <w:t>Normalized Radar Cross Section</w:t>
            </w:r>
          </w:p>
        </w:tc>
      </w:tr>
      <w:tr w:rsidR="003A7DD4" w:rsidRPr="00CA39DB" w14:paraId="3990EC68" w14:textId="77777777" w:rsidTr="0083186A">
        <w:tc>
          <w:tcPr>
            <w:tcW w:w="1771" w:type="dxa"/>
          </w:tcPr>
          <w:p w14:paraId="3990EC66" w14:textId="77777777" w:rsidR="003A7DD4" w:rsidRPr="00CA39DB" w:rsidRDefault="003A7DD4" w:rsidP="00A43995">
            <w:pPr>
              <w:widowControl w:val="0"/>
              <w:tabs>
                <w:tab w:val="left" w:pos="7626"/>
              </w:tabs>
              <w:spacing w:beforeLines="40" w:before="96"/>
              <w:ind w:right="1020"/>
              <w:rPr>
                <w:szCs w:val="20"/>
              </w:rPr>
            </w:pPr>
            <w:r w:rsidRPr="00CA39DB">
              <w:rPr>
                <w:szCs w:val="20"/>
              </w:rPr>
              <w:t>OAP</w:t>
            </w:r>
          </w:p>
        </w:tc>
        <w:tc>
          <w:tcPr>
            <w:tcW w:w="7160" w:type="dxa"/>
          </w:tcPr>
          <w:p w14:paraId="3990EC67" w14:textId="77777777" w:rsidR="003A7DD4" w:rsidRPr="00CA39DB" w:rsidRDefault="003A7DD4" w:rsidP="00A43995">
            <w:pPr>
              <w:widowControl w:val="0"/>
              <w:tabs>
                <w:tab w:val="left" w:pos="7626"/>
              </w:tabs>
              <w:spacing w:beforeLines="40" w:before="96"/>
              <w:ind w:right="1020"/>
              <w:rPr>
                <w:szCs w:val="20"/>
              </w:rPr>
              <w:pPrChange w:id="943" w:author="Meadows, Peter (UK)" w:date="2015-01-29T09:48:00Z">
                <w:pPr>
                  <w:widowControl w:val="0"/>
                  <w:tabs>
                    <w:tab w:val="left" w:pos="7626"/>
                  </w:tabs>
                  <w:spacing w:beforeLines="40"/>
                  <w:ind w:right="1020"/>
                </w:pPr>
              </w:pPrChange>
            </w:pPr>
            <w:r w:rsidRPr="00CA39DB">
              <w:rPr>
                <w:szCs w:val="20"/>
              </w:rPr>
              <w:t>Observation Azimuth Profile</w:t>
            </w:r>
          </w:p>
        </w:tc>
      </w:tr>
      <w:tr w:rsidR="003A7DD4" w:rsidRPr="00CA39DB" w14:paraId="3990EC6B" w14:textId="77777777" w:rsidTr="0083186A">
        <w:tc>
          <w:tcPr>
            <w:tcW w:w="1771" w:type="dxa"/>
          </w:tcPr>
          <w:p w14:paraId="3990EC69" w14:textId="77777777" w:rsidR="003A7DD4" w:rsidRPr="00CA39DB" w:rsidRDefault="003A7DD4" w:rsidP="00A43995">
            <w:pPr>
              <w:widowControl w:val="0"/>
              <w:tabs>
                <w:tab w:val="left" w:pos="7626"/>
              </w:tabs>
              <w:spacing w:beforeLines="40" w:before="96"/>
              <w:ind w:right="1020"/>
              <w:rPr>
                <w:szCs w:val="20"/>
              </w:rPr>
            </w:pPr>
            <w:r w:rsidRPr="00CA39DB">
              <w:rPr>
                <w:szCs w:val="20"/>
              </w:rPr>
              <w:t>OME</w:t>
            </w:r>
          </w:p>
        </w:tc>
        <w:tc>
          <w:tcPr>
            <w:tcW w:w="7160" w:type="dxa"/>
          </w:tcPr>
          <w:p w14:paraId="3990EC6A" w14:textId="77777777" w:rsidR="003A7DD4" w:rsidRPr="00CA39DB" w:rsidRDefault="003A7DD4" w:rsidP="00A43995">
            <w:pPr>
              <w:widowControl w:val="0"/>
              <w:tabs>
                <w:tab w:val="left" w:pos="7626"/>
              </w:tabs>
              <w:spacing w:beforeLines="40" w:before="96"/>
              <w:ind w:right="1020"/>
              <w:rPr>
                <w:szCs w:val="20"/>
              </w:rPr>
              <w:pPrChange w:id="944" w:author="Meadows, Peter (UK)" w:date="2015-01-29T09:48:00Z">
                <w:pPr>
                  <w:widowControl w:val="0"/>
                  <w:tabs>
                    <w:tab w:val="left" w:pos="7626"/>
                  </w:tabs>
                  <w:spacing w:beforeLines="40"/>
                  <w:ind w:right="1020"/>
                </w:pPr>
              </w:pPrChange>
            </w:pPr>
            <w:r w:rsidRPr="00CA39DB">
              <w:rPr>
                <w:szCs w:val="20"/>
              </w:rPr>
              <w:t>Collaborative Tool of the S-1 PDGS contract (JIRA, Knowledge Tree...)</w:t>
            </w:r>
          </w:p>
        </w:tc>
      </w:tr>
      <w:tr w:rsidR="003A7DD4" w:rsidRPr="00CA39DB" w14:paraId="3990EC6E" w14:textId="77777777" w:rsidTr="0083186A">
        <w:tc>
          <w:tcPr>
            <w:tcW w:w="1771" w:type="dxa"/>
          </w:tcPr>
          <w:p w14:paraId="3990EC6C" w14:textId="77777777" w:rsidR="003A7DD4" w:rsidRPr="00CA39DB" w:rsidRDefault="003A7DD4" w:rsidP="00A43995">
            <w:pPr>
              <w:widowControl w:val="0"/>
              <w:tabs>
                <w:tab w:val="left" w:pos="7626"/>
              </w:tabs>
              <w:spacing w:beforeLines="40" w:before="96"/>
              <w:ind w:right="1020"/>
              <w:rPr>
                <w:szCs w:val="20"/>
              </w:rPr>
            </w:pPr>
            <w:r w:rsidRPr="00CA39DB">
              <w:rPr>
                <w:szCs w:val="20"/>
              </w:rPr>
              <w:t>OSV</w:t>
            </w:r>
          </w:p>
        </w:tc>
        <w:tc>
          <w:tcPr>
            <w:tcW w:w="7160" w:type="dxa"/>
          </w:tcPr>
          <w:p w14:paraId="3990EC6D" w14:textId="77777777" w:rsidR="003A7DD4" w:rsidRPr="00CA39DB" w:rsidRDefault="003A7DD4" w:rsidP="00A43995">
            <w:pPr>
              <w:widowControl w:val="0"/>
              <w:tabs>
                <w:tab w:val="left" w:pos="7626"/>
              </w:tabs>
              <w:spacing w:beforeLines="40" w:before="96"/>
              <w:ind w:right="1020"/>
              <w:rPr>
                <w:szCs w:val="20"/>
              </w:rPr>
              <w:pPrChange w:id="945" w:author="Meadows, Peter (UK)" w:date="2015-01-29T09:48:00Z">
                <w:pPr>
                  <w:widowControl w:val="0"/>
                  <w:tabs>
                    <w:tab w:val="left" w:pos="7626"/>
                  </w:tabs>
                  <w:spacing w:beforeLines="40"/>
                  <w:ind w:right="1020"/>
                </w:pPr>
              </w:pPrChange>
            </w:pPr>
            <w:r w:rsidRPr="00CA39DB">
              <w:rPr>
                <w:szCs w:val="20"/>
              </w:rPr>
              <w:t>Orbital State Vector (platform position and, optionally, velocity)</w:t>
            </w:r>
          </w:p>
        </w:tc>
      </w:tr>
      <w:tr w:rsidR="003A7DD4" w:rsidRPr="00CA39DB" w14:paraId="3990EC71" w14:textId="77777777" w:rsidTr="0083186A">
        <w:tc>
          <w:tcPr>
            <w:tcW w:w="1771" w:type="dxa"/>
          </w:tcPr>
          <w:p w14:paraId="3990EC6F" w14:textId="77777777" w:rsidR="003A7DD4" w:rsidRPr="00CA39DB" w:rsidRDefault="003A7DD4" w:rsidP="00A43995">
            <w:pPr>
              <w:widowControl w:val="0"/>
              <w:tabs>
                <w:tab w:val="left" w:pos="7626"/>
              </w:tabs>
              <w:spacing w:beforeLines="40" w:before="96"/>
              <w:ind w:right="1020"/>
              <w:rPr>
                <w:szCs w:val="20"/>
              </w:rPr>
            </w:pPr>
            <w:r w:rsidRPr="00CA39DB">
              <w:rPr>
                <w:szCs w:val="20"/>
              </w:rPr>
              <w:t>PD</w:t>
            </w:r>
          </w:p>
        </w:tc>
        <w:tc>
          <w:tcPr>
            <w:tcW w:w="7160" w:type="dxa"/>
          </w:tcPr>
          <w:p w14:paraId="3990EC70" w14:textId="77777777" w:rsidR="003A7DD4" w:rsidRPr="00CA39DB" w:rsidRDefault="003A7DD4" w:rsidP="00A43995">
            <w:pPr>
              <w:widowControl w:val="0"/>
              <w:tabs>
                <w:tab w:val="left" w:pos="7626"/>
              </w:tabs>
              <w:spacing w:beforeLines="40" w:before="96"/>
              <w:ind w:right="1020"/>
              <w:rPr>
                <w:szCs w:val="20"/>
              </w:rPr>
              <w:pPrChange w:id="946" w:author="Meadows, Peter (UK)" w:date="2015-01-29T09:48:00Z">
                <w:pPr>
                  <w:widowControl w:val="0"/>
                  <w:tabs>
                    <w:tab w:val="left" w:pos="7626"/>
                  </w:tabs>
                  <w:spacing w:beforeLines="40"/>
                  <w:ind w:right="1020"/>
                </w:pPr>
              </w:pPrChange>
            </w:pPr>
            <w:r w:rsidRPr="00CA39DB">
              <w:rPr>
                <w:szCs w:val="20"/>
              </w:rPr>
              <w:t>Path Delay (atmospheric)</w:t>
            </w:r>
          </w:p>
        </w:tc>
      </w:tr>
      <w:tr w:rsidR="003A7DD4" w:rsidRPr="00CA39DB" w14:paraId="3990EC74" w14:textId="77777777" w:rsidTr="0083186A">
        <w:tc>
          <w:tcPr>
            <w:tcW w:w="1771" w:type="dxa"/>
          </w:tcPr>
          <w:p w14:paraId="3990EC72" w14:textId="77777777" w:rsidR="003A7DD4" w:rsidRPr="00CA39DB" w:rsidRDefault="003A7DD4" w:rsidP="00A43995">
            <w:pPr>
              <w:widowControl w:val="0"/>
              <w:tabs>
                <w:tab w:val="left" w:pos="7626"/>
              </w:tabs>
              <w:spacing w:beforeLines="40" w:before="96"/>
              <w:ind w:right="1020"/>
              <w:rPr>
                <w:szCs w:val="20"/>
              </w:rPr>
            </w:pPr>
            <w:r w:rsidRPr="00CA39DB">
              <w:rPr>
                <w:szCs w:val="20"/>
              </w:rPr>
              <w:t>PDGS</w:t>
            </w:r>
          </w:p>
        </w:tc>
        <w:tc>
          <w:tcPr>
            <w:tcW w:w="7160" w:type="dxa"/>
          </w:tcPr>
          <w:p w14:paraId="3990EC73" w14:textId="77777777" w:rsidR="003A7DD4" w:rsidRPr="00CA39DB" w:rsidRDefault="003A7DD4" w:rsidP="00A43995">
            <w:pPr>
              <w:widowControl w:val="0"/>
              <w:tabs>
                <w:tab w:val="left" w:pos="7626"/>
              </w:tabs>
              <w:spacing w:beforeLines="40" w:before="96"/>
              <w:ind w:right="1020"/>
              <w:rPr>
                <w:szCs w:val="20"/>
              </w:rPr>
              <w:pPrChange w:id="947" w:author="Meadows, Peter (UK)" w:date="2015-01-29T09:48:00Z">
                <w:pPr>
                  <w:widowControl w:val="0"/>
                  <w:tabs>
                    <w:tab w:val="left" w:pos="7626"/>
                  </w:tabs>
                  <w:spacing w:beforeLines="40"/>
                  <w:ind w:right="1020"/>
                </w:pPr>
              </w:pPrChange>
            </w:pPr>
            <w:r w:rsidRPr="00CA39DB">
              <w:rPr>
                <w:szCs w:val="20"/>
              </w:rPr>
              <w:t>Payload Data Ground Segment</w:t>
            </w:r>
          </w:p>
        </w:tc>
      </w:tr>
      <w:tr w:rsidR="003A7DD4" w:rsidRPr="00CA39DB" w14:paraId="3990EC77" w14:textId="77777777" w:rsidTr="0083186A">
        <w:tc>
          <w:tcPr>
            <w:tcW w:w="1771" w:type="dxa"/>
          </w:tcPr>
          <w:p w14:paraId="3990EC75" w14:textId="77777777" w:rsidR="003A7DD4" w:rsidRPr="00CA39DB" w:rsidRDefault="003A7DD4" w:rsidP="00A43995">
            <w:pPr>
              <w:widowControl w:val="0"/>
              <w:tabs>
                <w:tab w:val="left" w:pos="7626"/>
              </w:tabs>
              <w:spacing w:beforeLines="40" w:before="96"/>
              <w:ind w:right="1020"/>
              <w:rPr>
                <w:szCs w:val="20"/>
              </w:rPr>
            </w:pPr>
            <w:r w:rsidRPr="00CA39DB">
              <w:rPr>
                <w:szCs w:val="20"/>
              </w:rPr>
              <w:t>PG</w:t>
            </w:r>
          </w:p>
        </w:tc>
        <w:tc>
          <w:tcPr>
            <w:tcW w:w="7160" w:type="dxa"/>
          </w:tcPr>
          <w:p w14:paraId="3990EC76" w14:textId="77777777" w:rsidR="003A7DD4" w:rsidRPr="00CA39DB" w:rsidRDefault="003A7DD4" w:rsidP="00A43995">
            <w:pPr>
              <w:widowControl w:val="0"/>
              <w:tabs>
                <w:tab w:val="left" w:pos="7626"/>
              </w:tabs>
              <w:spacing w:beforeLines="40" w:before="96"/>
              <w:ind w:right="1020"/>
              <w:rPr>
                <w:szCs w:val="20"/>
              </w:rPr>
              <w:pPrChange w:id="948" w:author="Meadows, Peter (UK)" w:date="2015-01-29T09:48:00Z">
                <w:pPr>
                  <w:widowControl w:val="0"/>
                  <w:tabs>
                    <w:tab w:val="left" w:pos="7626"/>
                  </w:tabs>
                  <w:spacing w:beforeLines="40"/>
                  <w:ind w:right="1020"/>
                </w:pPr>
              </w:pPrChange>
            </w:pPr>
            <w:r w:rsidRPr="00CA39DB">
              <w:rPr>
                <w:szCs w:val="20"/>
              </w:rPr>
              <w:t>Phase Gain</w:t>
            </w:r>
          </w:p>
        </w:tc>
      </w:tr>
      <w:tr w:rsidR="003A7DD4" w:rsidRPr="00CA39DB" w14:paraId="3990EC7A" w14:textId="77777777" w:rsidTr="0083186A">
        <w:tc>
          <w:tcPr>
            <w:tcW w:w="1771" w:type="dxa"/>
          </w:tcPr>
          <w:p w14:paraId="3990EC78" w14:textId="77777777" w:rsidR="003A7DD4" w:rsidRPr="00CA39DB" w:rsidRDefault="003A7DD4" w:rsidP="00A43995">
            <w:pPr>
              <w:widowControl w:val="0"/>
              <w:tabs>
                <w:tab w:val="left" w:pos="7626"/>
              </w:tabs>
              <w:spacing w:beforeLines="40" w:before="96"/>
              <w:ind w:right="1020"/>
              <w:rPr>
                <w:szCs w:val="20"/>
              </w:rPr>
            </w:pPr>
            <w:r w:rsidRPr="00CA39DB">
              <w:rPr>
                <w:szCs w:val="20"/>
              </w:rPr>
              <w:t>PRF</w:t>
            </w:r>
          </w:p>
        </w:tc>
        <w:tc>
          <w:tcPr>
            <w:tcW w:w="7160" w:type="dxa"/>
          </w:tcPr>
          <w:p w14:paraId="3990EC79" w14:textId="77777777" w:rsidR="003A7DD4" w:rsidRPr="00CA39DB" w:rsidRDefault="003A7DD4" w:rsidP="00A43995">
            <w:pPr>
              <w:widowControl w:val="0"/>
              <w:tabs>
                <w:tab w:val="left" w:pos="7626"/>
              </w:tabs>
              <w:spacing w:beforeLines="40" w:before="96"/>
              <w:ind w:right="1020"/>
              <w:rPr>
                <w:szCs w:val="20"/>
              </w:rPr>
              <w:pPrChange w:id="949" w:author="Meadows, Peter (UK)" w:date="2015-01-29T09:48:00Z">
                <w:pPr>
                  <w:widowControl w:val="0"/>
                  <w:tabs>
                    <w:tab w:val="left" w:pos="7626"/>
                  </w:tabs>
                  <w:spacing w:beforeLines="40"/>
                  <w:ind w:right="1020"/>
                </w:pPr>
              </w:pPrChange>
            </w:pPr>
            <w:r w:rsidRPr="00CA39DB">
              <w:rPr>
                <w:szCs w:val="20"/>
              </w:rPr>
              <w:t>Pulse Repetition Frequency</w:t>
            </w:r>
          </w:p>
        </w:tc>
      </w:tr>
      <w:tr w:rsidR="003A7DD4" w:rsidRPr="00CA39DB" w14:paraId="3990EC7D" w14:textId="77777777" w:rsidTr="0083186A">
        <w:tc>
          <w:tcPr>
            <w:tcW w:w="1771" w:type="dxa"/>
          </w:tcPr>
          <w:p w14:paraId="3990EC7B" w14:textId="77777777" w:rsidR="003A7DD4" w:rsidRPr="00CA39DB" w:rsidRDefault="003A7DD4" w:rsidP="00A43995">
            <w:pPr>
              <w:widowControl w:val="0"/>
              <w:tabs>
                <w:tab w:val="left" w:pos="7626"/>
              </w:tabs>
              <w:spacing w:beforeLines="40" w:before="96"/>
              <w:ind w:right="1020"/>
              <w:rPr>
                <w:szCs w:val="20"/>
              </w:rPr>
            </w:pPr>
            <w:r w:rsidRPr="00CA39DB">
              <w:rPr>
                <w:szCs w:val="20"/>
              </w:rPr>
              <w:t>PSLR</w:t>
            </w:r>
          </w:p>
        </w:tc>
        <w:tc>
          <w:tcPr>
            <w:tcW w:w="7160" w:type="dxa"/>
          </w:tcPr>
          <w:p w14:paraId="3990EC7C" w14:textId="77777777" w:rsidR="003A7DD4" w:rsidRPr="00CA39DB" w:rsidRDefault="003A7DD4" w:rsidP="00A43995">
            <w:pPr>
              <w:widowControl w:val="0"/>
              <w:tabs>
                <w:tab w:val="left" w:pos="7626"/>
              </w:tabs>
              <w:spacing w:beforeLines="40" w:before="96"/>
              <w:ind w:right="1020"/>
              <w:rPr>
                <w:szCs w:val="20"/>
              </w:rPr>
              <w:pPrChange w:id="950" w:author="Meadows, Peter (UK)" w:date="2015-01-29T09:48:00Z">
                <w:pPr>
                  <w:widowControl w:val="0"/>
                  <w:tabs>
                    <w:tab w:val="left" w:pos="7626"/>
                  </w:tabs>
                  <w:spacing w:beforeLines="40"/>
                  <w:ind w:right="1020"/>
                </w:pPr>
              </w:pPrChange>
            </w:pPr>
            <w:r w:rsidRPr="00CA39DB">
              <w:rPr>
                <w:szCs w:val="20"/>
              </w:rPr>
              <w:t>Peak to Side Lobe Ratio</w:t>
            </w:r>
          </w:p>
        </w:tc>
      </w:tr>
      <w:tr w:rsidR="003A7DD4" w:rsidRPr="00CA39DB" w14:paraId="3990EC80" w14:textId="77777777" w:rsidTr="0083186A">
        <w:tc>
          <w:tcPr>
            <w:tcW w:w="1771" w:type="dxa"/>
          </w:tcPr>
          <w:p w14:paraId="3990EC7E" w14:textId="77777777" w:rsidR="003A7DD4" w:rsidRPr="00CA39DB" w:rsidRDefault="003A7DD4" w:rsidP="00A43995">
            <w:pPr>
              <w:widowControl w:val="0"/>
              <w:tabs>
                <w:tab w:val="left" w:pos="7626"/>
              </w:tabs>
              <w:spacing w:beforeLines="40" w:before="96"/>
              <w:ind w:right="1020"/>
              <w:rPr>
                <w:szCs w:val="20"/>
              </w:rPr>
            </w:pPr>
            <w:r w:rsidRPr="00CA39DB">
              <w:rPr>
                <w:szCs w:val="20"/>
              </w:rPr>
              <w:t>QC</w:t>
            </w:r>
          </w:p>
        </w:tc>
        <w:tc>
          <w:tcPr>
            <w:tcW w:w="7160" w:type="dxa"/>
          </w:tcPr>
          <w:p w14:paraId="3990EC7F" w14:textId="77777777" w:rsidR="003A7DD4" w:rsidRPr="00CA39DB" w:rsidRDefault="003A7DD4" w:rsidP="00A43995">
            <w:pPr>
              <w:widowControl w:val="0"/>
              <w:tabs>
                <w:tab w:val="left" w:pos="7626"/>
              </w:tabs>
              <w:spacing w:beforeLines="40" w:before="96"/>
              <w:ind w:right="1020"/>
              <w:rPr>
                <w:szCs w:val="20"/>
              </w:rPr>
              <w:pPrChange w:id="951" w:author="Meadows, Peter (UK)" w:date="2015-01-29T09:48:00Z">
                <w:pPr>
                  <w:widowControl w:val="0"/>
                  <w:tabs>
                    <w:tab w:val="left" w:pos="7626"/>
                  </w:tabs>
                  <w:spacing w:beforeLines="40"/>
                  <w:ind w:right="1020"/>
                </w:pPr>
              </w:pPrChange>
            </w:pPr>
            <w:r w:rsidRPr="00CA39DB">
              <w:rPr>
                <w:szCs w:val="20"/>
              </w:rPr>
              <w:t>Quality Control</w:t>
            </w:r>
          </w:p>
        </w:tc>
      </w:tr>
      <w:tr w:rsidR="003A7DD4" w:rsidRPr="00CA39DB" w14:paraId="3990EC83" w14:textId="77777777" w:rsidTr="0083186A">
        <w:tc>
          <w:tcPr>
            <w:tcW w:w="1771" w:type="dxa"/>
          </w:tcPr>
          <w:p w14:paraId="3990EC81" w14:textId="77777777" w:rsidR="003A7DD4" w:rsidRPr="00CA39DB" w:rsidRDefault="003A7DD4" w:rsidP="00A43995">
            <w:pPr>
              <w:widowControl w:val="0"/>
              <w:tabs>
                <w:tab w:val="left" w:pos="7626"/>
              </w:tabs>
              <w:spacing w:beforeLines="40" w:before="96"/>
              <w:ind w:right="1020"/>
              <w:rPr>
                <w:szCs w:val="20"/>
              </w:rPr>
            </w:pPr>
            <w:r w:rsidRPr="00CA39DB">
              <w:rPr>
                <w:szCs w:val="20"/>
              </w:rPr>
              <w:t>QCP</w:t>
            </w:r>
          </w:p>
        </w:tc>
        <w:tc>
          <w:tcPr>
            <w:tcW w:w="7160" w:type="dxa"/>
          </w:tcPr>
          <w:p w14:paraId="3990EC82" w14:textId="77777777" w:rsidR="003A7DD4" w:rsidRPr="00CA39DB" w:rsidRDefault="003A7DD4" w:rsidP="00A43995">
            <w:pPr>
              <w:widowControl w:val="0"/>
              <w:tabs>
                <w:tab w:val="left" w:pos="7626"/>
              </w:tabs>
              <w:spacing w:beforeLines="40" w:before="96"/>
              <w:ind w:right="1020"/>
              <w:rPr>
                <w:szCs w:val="20"/>
              </w:rPr>
              <w:pPrChange w:id="952" w:author="Meadows, Peter (UK)" w:date="2015-01-29T09:48:00Z">
                <w:pPr>
                  <w:widowControl w:val="0"/>
                  <w:tabs>
                    <w:tab w:val="left" w:pos="7626"/>
                  </w:tabs>
                  <w:spacing w:beforeLines="40"/>
                  <w:ind w:right="1020"/>
                </w:pPr>
              </w:pPrChange>
            </w:pPr>
            <w:r w:rsidRPr="00CA39DB">
              <w:rPr>
                <w:szCs w:val="20"/>
              </w:rPr>
              <w:t>Quality Control implementation Plan</w:t>
            </w:r>
          </w:p>
        </w:tc>
      </w:tr>
      <w:tr w:rsidR="003A7DD4" w:rsidRPr="00CA39DB" w14:paraId="3990EC86" w14:textId="77777777" w:rsidTr="0083186A">
        <w:tc>
          <w:tcPr>
            <w:tcW w:w="1771" w:type="dxa"/>
          </w:tcPr>
          <w:p w14:paraId="3990EC84" w14:textId="77777777" w:rsidR="003A7DD4" w:rsidRPr="00CA39DB" w:rsidRDefault="003A7DD4" w:rsidP="00A43995">
            <w:pPr>
              <w:widowControl w:val="0"/>
              <w:tabs>
                <w:tab w:val="left" w:pos="7626"/>
              </w:tabs>
              <w:spacing w:beforeLines="40" w:before="96"/>
              <w:ind w:right="1020"/>
              <w:rPr>
                <w:szCs w:val="20"/>
              </w:rPr>
            </w:pPr>
            <w:r w:rsidRPr="00CA39DB">
              <w:rPr>
                <w:szCs w:val="20"/>
              </w:rPr>
              <w:t>RAW</w:t>
            </w:r>
          </w:p>
        </w:tc>
        <w:tc>
          <w:tcPr>
            <w:tcW w:w="7160" w:type="dxa"/>
          </w:tcPr>
          <w:p w14:paraId="3990EC85" w14:textId="77777777" w:rsidR="003A7DD4" w:rsidRPr="00CA39DB" w:rsidRDefault="003A7DD4" w:rsidP="00A43995">
            <w:pPr>
              <w:widowControl w:val="0"/>
              <w:tabs>
                <w:tab w:val="left" w:pos="7626"/>
              </w:tabs>
              <w:spacing w:beforeLines="40" w:before="96"/>
              <w:ind w:right="1020"/>
              <w:rPr>
                <w:szCs w:val="20"/>
              </w:rPr>
              <w:pPrChange w:id="953" w:author="Meadows, Peter (UK)" w:date="2015-01-29T09:48:00Z">
                <w:pPr>
                  <w:widowControl w:val="0"/>
                  <w:tabs>
                    <w:tab w:val="left" w:pos="7626"/>
                  </w:tabs>
                  <w:spacing w:beforeLines="40"/>
                  <w:ind w:right="1020"/>
                </w:pPr>
              </w:pPrChange>
            </w:pPr>
            <w:r w:rsidRPr="00CA39DB">
              <w:rPr>
                <w:szCs w:val="20"/>
              </w:rPr>
              <w:t>Raw data</w:t>
            </w:r>
          </w:p>
        </w:tc>
      </w:tr>
      <w:tr w:rsidR="003A7DD4" w:rsidRPr="00CA39DB" w14:paraId="3990EC89" w14:textId="77777777" w:rsidTr="0083186A">
        <w:tc>
          <w:tcPr>
            <w:tcW w:w="1771" w:type="dxa"/>
          </w:tcPr>
          <w:p w14:paraId="3990EC87" w14:textId="77777777" w:rsidR="003A7DD4" w:rsidRPr="00CA39DB" w:rsidRDefault="003A7DD4" w:rsidP="00A43995">
            <w:pPr>
              <w:widowControl w:val="0"/>
              <w:tabs>
                <w:tab w:val="left" w:pos="7626"/>
              </w:tabs>
              <w:spacing w:beforeLines="40" w:before="96"/>
              <w:ind w:right="1020"/>
              <w:rPr>
                <w:szCs w:val="20"/>
              </w:rPr>
            </w:pPr>
            <w:r w:rsidRPr="00CA39DB">
              <w:rPr>
                <w:szCs w:val="20"/>
              </w:rPr>
              <w:t>RD</w:t>
            </w:r>
          </w:p>
        </w:tc>
        <w:tc>
          <w:tcPr>
            <w:tcW w:w="7160" w:type="dxa"/>
          </w:tcPr>
          <w:p w14:paraId="3990EC88" w14:textId="77777777" w:rsidR="003A7DD4" w:rsidRPr="00CA39DB" w:rsidRDefault="003A7DD4" w:rsidP="00A43995">
            <w:pPr>
              <w:widowControl w:val="0"/>
              <w:tabs>
                <w:tab w:val="left" w:pos="7626"/>
              </w:tabs>
              <w:spacing w:beforeLines="40" w:before="96"/>
              <w:ind w:right="1020"/>
              <w:rPr>
                <w:szCs w:val="20"/>
              </w:rPr>
              <w:pPrChange w:id="954" w:author="Meadows, Peter (UK)" w:date="2015-01-29T09:48:00Z">
                <w:pPr>
                  <w:widowControl w:val="0"/>
                  <w:tabs>
                    <w:tab w:val="left" w:pos="7626"/>
                  </w:tabs>
                  <w:spacing w:beforeLines="40"/>
                  <w:ind w:right="1020"/>
                </w:pPr>
              </w:pPrChange>
            </w:pPr>
            <w:r w:rsidRPr="00CA39DB">
              <w:rPr>
                <w:szCs w:val="20"/>
              </w:rPr>
              <w:t>Reference Document</w:t>
            </w:r>
          </w:p>
        </w:tc>
      </w:tr>
      <w:tr w:rsidR="003A7DD4" w:rsidRPr="00CA39DB" w14:paraId="3990EC8C" w14:textId="77777777" w:rsidTr="0083186A">
        <w:tc>
          <w:tcPr>
            <w:tcW w:w="1771" w:type="dxa"/>
          </w:tcPr>
          <w:p w14:paraId="3990EC8A" w14:textId="77777777" w:rsidR="003A7DD4" w:rsidRPr="00CA39DB" w:rsidRDefault="003A7DD4" w:rsidP="00A43995">
            <w:pPr>
              <w:widowControl w:val="0"/>
              <w:tabs>
                <w:tab w:val="left" w:pos="7626"/>
              </w:tabs>
              <w:spacing w:beforeLines="40" w:before="96"/>
              <w:ind w:right="1020"/>
              <w:rPr>
                <w:szCs w:val="20"/>
              </w:rPr>
            </w:pPr>
            <w:r w:rsidRPr="00CA39DB">
              <w:rPr>
                <w:szCs w:val="20"/>
              </w:rPr>
              <w:t>RDB</w:t>
            </w:r>
          </w:p>
        </w:tc>
        <w:tc>
          <w:tcPr>
            <w:tcW w:w="7160" w:type="dxa"/>
          </w:tcPr>
          <w:p w14:paraId="3990EC8B" w14:textId="77777777" w:rsidR="003A7DD4" w:rsidRPr="00CA39DB" w:rsidRDefault="003A7DD4" w:rsidP="00A43995">
            <w:pPr>
              <w:widowControl w:val="0"/>
              <w:tabs>
                <w:tab w:val="left" w:pos="7626"/>
              </w:tabs>
              <w:spacing w:beforeLines="40" w:before="96"/>
              <w:ind w:right="1020"/>
              <w:rPr>
                <w:szCs w:val="20"/>
              </w:rPr>
              <w:pPrChange w:id="955" w:author="Meadows, Peter (UK)" w:date="2015-01-29T09:48:00Z">
                <w:pPr>
                  <w:widowControl w:val="0"/>
                  <w:tabs>
                    <w:tab w:val="left" w:pos="7626"/>
                  </w:tabs>
                  <w:spacing w:beforeLines="40"/>
                  <w:ind w:right="1020"/>
                </w:pPr>
              </w:pPrChange>
            </w:pPr>
            <w:r w:rsidRPr="00CA39DB">
              <w:rPr>
                <w:szCs w:val="20"/>
              </w:rPr>
              <w:t>Radar Data Base</w:t>
            </w:r>
          </w:p>
        </w:tc>
      </w:tr>
      <w:tr w:rsidR="003A7DD4" w:rsidRPr="00CA39DB" w14:paraId="3990EC8F" w14:textId="77777777" w:rsidTr="0083186A">
        <w:tc>
          <w:tcPr>
            <w:tcW w:w="1771" w:type="dxa"/>
          </w:tcPr>
          <w:p w14:paraId="3990EC8D" w14:textId="77777777" w:rsidR="003A7DD4" w:rsidRPr="00CA39DB" w:rsidRDefault="003A7DD4" w:rsidP="00A43995">
            <w:pPr>
              <w:widowControl w:val="0"/>
              <w:tabs>
                <w:tab w:val="left" w:pos="7626"/>
              </w:tabs>
              <w:spacing w:beforeLines="40" w:before="96"/>
              <w:ind w:right="1020"/>
              <w:rPr>
                <w:szCs w:val="20"/>
              </w:rPr>
            </w:pPr>
            <w:r w:rsidRPr="00CA39DB">
              <w:rPr>
                <w:szCs w:val="20"/>
              </w:rPr>
              <w:t>RFC</w:t>
            </w:r>
          </w:p>
        </w:tc>
        <w:tc>
          <w:tcPr>
            <w:tcW w:w="7160" w:type="dxa"/>
          </w:tcPr>
          <w:p w14:paraId="3990EC8E" w14:textId="77777777" w:rsidR="003A7DD4" w:rsidRPr="00CA39DB" w:rsidRDefault="003A7DD4" w:rsidP="00A43995">
            <w:pPr>
              <w:widowControl w:val="0"/>
              <w:tabs>
                <w:tab w:val="left" w:pos="7626"/>
              </w:tabs>
              <w:spacing w:beforeLines="40" w:before="96"/>
              <w:ind w:right="1020"/>
              <w:rPr>
                <w:szCs w:val="20"/>
              </w:rPr>
              <w:pPrChange w:id="956" w:author="Meadows, Peter (UK)" w:date="2015-01-29T09:48:00Z">
                <w:pPr>
                  <w:widowControl w:val="0"/>
                  <w:tabs>
                    <w:tab w:val="left" w:pos="7626"/>
                  </w:tabs>
                  <w:spacing w:beforeLines="40"/>
                  <w:ind w:right="1020"/>
                </w:pPr>
              </w:pPrChange>
            </w:pPr>
            <w:r w:rsidRPr="00CA39DB">
              <w:rPr>
                <w:szCs w:val="20"/>
              </w:rPr>
              <w:t>RF Calibration</w:t>
            </w:r>
          </w:p>
        </w:tc>
      </w:tr>
      <w:tr w:rsidR="003A7DD4" w:rsidRPr="00CA39DB" w14:paraId="3990EC92" w14:textId="77777777" w:rsidTr="0083186A">
        <w:tc>
          <w:tcPr>
            <w:tcW w:w="1771" w:type="dxa"/>
          </w:tcPr>
          <w:p w14:paraId="3990EC90" w14:textId="77777777" w:rsidR="003A7DD4" w:rsidRPr="00CA39DB" w:rsidRDefault="003A7DD4" w:rsidP="00A43995">
            <w:pPr>
              <w:widowControl w:val="0"/>
              <w:tabs>
                <w:tab w:val="left" w:pos="7626"/>
              </w:tabs>
              <w:spacing w:beforeLines="40" w:before="96"/>
              <w:ind w:right="1020"/>
              <w:rPr>
                <w:szCs w:val="20"/>
              </w:rPr>
            </w:pPr>
            <w:r w:rsidRPr="00CA39DB">
              <w:rPr>
                <w:szCs w:val="20"/>
              </w:rPr>
              <w:t>RMS</w:t>
            </w:r>
          </w:p>
        </w:tc>
        <w:tc>
          <w:tcPr>
            <w:tcW w:w="7160" w:type="dxa"/>
          </w:tcPr>
          <w:p w14:paraId="3990EC91" w14:textId="77777777" w:rsidR="003A7DD4" w:rsidRPr="00CA39DB" w:rsidRDefault="003A7DD4" w:rsidP="00A43995">
            <w:pPr>
              <w:widowControl w:val="0"/>
              <w:tabs>
                <w:tab w:val="left" w:pos="7626"/>
              </w:tabs>
              <w:spacing w:beforeLines="40" w:before="96"/>
              <w:ind w:right="1020"/>
              <w:rPr>
                <w:szCs w:val="20"/>
              </w:rPr>
              <w:pPrChange w:id="957" w:author="Meadows, Peter (UK)" w:date="2015-01-29T09:48:00Z">
                <w:pPr>
                  <w:widowControl w:val="0"/>
                  <w:tabs>
                    <w:tab w:val="left" w:pos="7626"/>
                  </w:tabs>
                  <w:spacing w:beforeLines="40"/>
                  <w:ind w:right="1020"/>
                </w:pPr>
              </w:pPrChange>
            </w:pPr>
            <w:r w:rsidRPr="00CA39DB">
              <w:rPr>
                <w:szCs w:val="20"/>
              </w:rPr>
              <w:t>Root mean square</w:t>
            </w:r>
          </w:p>
        </w:tc>
      </w:tr>
      <w:tr w:rsidR="003A7DD4" w:rsidRPr="00CA39DB" w14:paraId="3990EC95" w14:textId="77777777" w:rsidTr="0083186A">
        <w:tc>
          <w:tcPr>
            <w:tcW w:w="1771" w:type="dxa"/>
          </w:tcPr>
          <w:p w14:paraId="3990EC93" w14:textId="77777777" w:rsidR="003A7DD4" w:rsidRPr="00CA39DB" w:rsidRDefault="003A7DD4" w:rsidP="00A43995">
            <w:pPr>
              <w:widowControl w:val="0"/>
              <w:tabs>
                <w:tab w:val="left" w:pos="7626"/>
              </w:tabs>
              <w:spacing w:beforeLines="40" w:before="96"/>
              <w:ind w:right="1020"/>
              <w:rPr>
                <w:szCs w:val="20"/>
              </w:rPr>
            </w:pPr>
            <w:r w:rsidRPr="00CA39DB">
              <w:rPr>
                <w:szCs w:val="20"/>
              </w:rPr>
              <w:t>RPE</w:t>
            </w:r>
          </w:p>
        </w:tc>
        <w:tc>
          <w:tcPr>
            <w:tcW w:w="7160" w:type="dxa"/>
          </w:tcPr>
          <w:p w14:paraId="3990EC94" w14:textId="77777777" w:rsidR="003A7DD4" w:rsidRPr="00CA39DB" w:rsidRDefault="003A7DD4" w:rsidP="00A43995">
            <w:pPr>
              <w:widowControl w:val="0"/>
              <w:tabs>
                <w:tab w:val="left" w:pos="7626"/>
              </w:tabs>
              <w:spacing w:beforeLines="40" w:before="96"/>
              <w:ind w:right="1020"/>
              <w:rPr>
                <w:szCs w:val="20"/>
              </w:rPr>
              <w:pPrChange w:id="958" w:author="Meadows, Peter (UK)" w:date="2015-01-29T09:48:00Z">
                <w:pPr>
                  <w:widowControl w:val="0"/>
                  <w:tabs>
                    <w:tab w:val="left" w:pos="7626"/>
                  </w:tabs>
                  <w:spacing w:beforeLines="40"/>
                  <w:ind w:right="1020"/>
                </w:pPr>
              </w:pPrChange>
            </w:pPr>
            <w:r w:rsidRPr="00CA39DB">
              <w:rPr>
                <w:szCs w:val="20"/>
              </w:rPr>
              <w:t>Roll Pointing Error</w:t>
            </w:r>
          </w:p>
        </w:tc>
      </w:tr>
      <w:tr w:rsidR="003A7DD4" w:rsidRPr="00CA39DB" w14:paraId="3990EC98" w14:textId="77777777" w:rsidTr="0083186A">
        <w:tc>
          <w:tcPr>
            <w:tcW w:w="1771" w:type="dxa"/>
          </w:tcPr>
          <w:p w14:paraId="3990EC96" w14:textId="77777777" w:rsidR="003A7DD4" w:rsidRPr="00CA39DB" w:rsidRDefault="003A7DD4" w:rsidP="00A43995">
            <w:pPr>
              <w:widowControl w:val="0"/>
              <w:tabs>
                <w:tab w:val="left" w:pos="7626"/>
              </w:tabs>
              <w:spacing w:beforeLines="40" w:before="96"/>
              <w:ind w:right="1020"/>
              <w:rPr>
                <w:szCs w:val="20"/>
              </w:rPr>
            </w:pPr>
            <w:r w:rsidRPr="00CA39DB">
              <w:rPr>
                <w:szCs w:val="20"/>
              </w:rPr>
              <w:t>RVL</w:t>
            </w:r>
          </w:p>
        </w:tc>
        <w:tc>
          <w:tcPr>
            <w:tcW w:w="7160" w:type="dxa"/>
          </w:tcPr>
          <w:p w14:paraId="3990EC97" w14:textId="77777777" w:rsidR="003A7DD4" w:rsidRPr="00CA39DB" w:rsidRDefault="003A7DD4" w:rsidP="00A43995">
            <w:pPr>
              <w:widowControl w:val="0"/>
              <w:tabs>
                <w:tab w:val="left" w:pos="7626"/>
              </w:tabs>
              <w:spacing w:beforeLines="40" w:before="96"/>
              <w:ind w:right="1020"/>
              <w:rPr>
                <w:szCs w:val="20"/>
              </w:rPr>
              <w:pPrChange w:id="959" w:author="Meadows, Peter (UK)" w:date="2015-01-29T09:48:00Z">
                <w:pPr>
                  <w:widowControl w:val="0"/>
                  <w:tabs>
                    <w:tab w:val="left" w:pos="7626"/>
                  </w:tabs>
                  <w:spacing w:beforeLines="40"/>
                  <w:ind w:right="1020"/>
                </w:pPr>
              </w:pPrChange>
            </w:pPr>
            <w:r w:rsidRPr="00CA39DB">
              <w:rPr>
                <w:szCs w:val="20"/>
              </w:rPr>
              <w:t>Radial Velocity</w:t>
            </w:r>
          </w:p>
        </w:tc>
      </w:tr>
      <w:tr w:rsidR="003A7DD4" w:rsidRPr="00CA39DB" w14:paraId="3990EC9B" w14:textId="77777777" w:rsidTr="0083186A">
        <w:tc>
          <w:tcPr>
            <w:tcW w:w="1771" w:type="dxa"/>
          </w:tcPr>
          <w:p w14:paraId="3990EC99" w14:textId="77777777" w:rsidR="003A7DD4" w:rsidRPr="00CA39DB" w:rsidRDefault="003A7DD4" w:rsidP="00A43995">
            <w:pPr>
              <w:widowControl w:val="0"/>
              <w:tabs>
                <w:tab w:val="left" w:pos="7626"/>
              </w:tabs>
              <w:spacing w:beforeLines="40" w:before="96"/>
              <w:ind w:right="1020"/>
              <w:rPr>
                <w:szCs w:val="20"/>
              </w:rPr>
            </w:pPr>
            <w:r w:rsidRPr="00CA39DB">
              <w:rPr>
                <w:szCs w:val="20"/>
              </w:rPr>
              <w:t>RX</w:t>
            </w:r>
          </w:p>
        </w:tc>
        <w:tc>
          <w:tcPr>
            <w:tcW w:w="7160" w:type="dxa"/>
          </w:tcPr>
          <w:p w14:paraId="3990EC9A" w14:textId="77777777" w:rsidR="003A7DD4" w:rsidRPr="00CA39DB" w:rsidRDefault="003A7DD4" w:rsidP="00A43995">
            <w:pPr>
              <w:widowControl w:val="0"/>
              <w:tabs>
                <w:tab w:val="left" w:pos="7626"/>
              </w:tabs>
              <w:spacing w:beforeLines="40" w:before="96"/>
              <w:ind w:right="1020"/>
              <w:rPr>
                <w:szCs w:val="20"/>
              </w:rPr>
              <w:pPrChange w:id="960" w:author="Meadows, Peter (UK)" w:date="2015-01-29T09:48:00Z">
                <w:pPr>
                  <w:widowControl w:val="0"/>
                  <w:tabs>
                    <w:tab w:val="left" w:pos="7626"/>
                  </w:tabs>
                  <w:spacing w:beforeLines="40"/>
                  <w:ind w:right="1020"/>
                </w:pPr>
              </w:pPrChange>
            </w:pPr>
            <w:r w:rsidRPr="00CA39DB">
              <w:rPr>
                <w:szCs w:val="20"/>
              </w:rPr>
              <w:t>Reception</w:t>
            </w:r>
          </w:p>
        </w:tc>
      </w:tr>
      <w:tr w:rsidR="003A7DD4" w:rsidRPr="00CA39DB" w14:paraId="3990EC9E" w14:textId="77777777" w:rsidTr="0083186A">
        <w:tc>
          <w:tcPr>
            <w:tcW w:w="1771" w:type="dxa"/>
          </w:tcPr>
          <w:p w14:paraId="3990EC9C" w14:textId="77777777" w:rsidR="003A7DD4" w:rsidRPr="00CA39DB" w:rsidRDefault="003A7DD4" w:rsidP="00A43995">
            <w:pPr>
              <w:widowControl w:val="0"/>
              <w:tabs>
                <w:tab w:val="left" w:pos="7626"/>
              </w:tabs>
              <w:spacing w:beforeLines="40" w:before="96"/>
              <w:ind w:right="1020"/>
              <w:rPr>
                <w:szCs w:val="20"/>
              </w:rPr>
            </w:pPr>
            <w:r w:rsidRPr="00CA39DB">
              <w:rPr>
                <w:szCs w:val="20"/>
              </w:rPr>
              <w:lastRenderedPageBreak/>
              <w:t>RXH</w:t>
            </w:r>
          </w:p>
        </w:tc>
        <w:tc>
          <w:tcPr>
            <w:tcW w:w="7160" w:type="dxa"/>
          </w:tcPr>
          <w:p w14:paraId="3990EC9D" w14:textId="77777777" w:rsidR="003A7DD4" w:rsidRPr="00CA39DB" w:rsidRDefault="003A7DD4" w:rsidP="00A43995">
            <w:pPr>
              <w:widowControl w:val="0"/>
              <w:tabs>
                <w:tab w:val="left" w:pos="7626"/>
              </w:tabs>
              <w:spacing w:beforeLines="40" w:before="96"/>
              <w:ind w:right="1020"/>
              <w:rPr>
                <w:szCs w:val="20"/>
              </w:rPr>
              <w:pPrChange w:id="961" w:author="Meadows, Peter (UK)" w:date="2015-01-29T09:48:00Z">
                <w:pPr>
                  <w:widowControl w:val="0"/>
                  <w:tabs>
                    <w:tab w:val="left" w:pos="7626"/>
                  </w:tabs>
                  <w:spacing w:beforeLines="40"/>
                  <w:ind w:right="1020"/>
                </w:pPr>
              </w:pPrChange>
            </w:pPr>
            <w:r w:rsidRPr="00CA39DB">
              <w:rPr>
                <w:szCs w:val="20"/>
              </w:rPr>
              <w:t>H Reception</w:t>
            </w:r>
          </w:p>
        </w:tc>
      </w:tr>
      <w:tr w:rsidR="003A7DD4" w:rsidRPr="00CA39DB" w14:paraId="3990ECA1" w14:textId="77777777" w:rsidTr="0083186A">
        <w:tc>
          <w:tcPr>
            <w:tcW w:w="1771" w:type="dxa"/>
          </w:tcPr>
          <w:p w14:paraId="3990EC9F" w14:textId="77777777" w:rsidR="003A7DD4" w:rsidRPr="00CA39DB" w:rsidRDefault="003A7DD4" w:rsidP="00A43995">
            <w:pPr>
              <w:widowControl w:val="0"/>
              <w:tabs>
                <w:tab w:val="left" w:pos="7626"/>
              </w:tabs>
              <w:spacing w:beforeLines="40" w:before="96"/>
              <w:ind w:right="1020"/>
              <w:rPr>
                <w:szCs w:val="20"/>
              </w:rPr>
            </w:pPr>
            <w:r w:rsidRPr="00CA39DB">
              <w:rPr>
                <w:szCs w:val="20"/>
              </w:rPr>
              <w:t>RXV</w:t>
            </w:r>
          </w:p>
        </w:tc>
        <w:tc>
          <w:tcPr>
            <w:tcW w:w="7160" w:type="dxa"/>
          </w:tcPr>
          <w:p w14:paraId="3990ECA0" w14:textId="77777777" w:rsidR="003A7DD4" w:rsidRPr="00CA39DB" w:rsidRDefault="003A7DD4" w:rsidP="00A43995">
            <w:pPr>
              <w:widowControl w:val="0"/>
              <w:tabs>
                <w:tab w:val="left" w:pos="7626"/>
              </w:tabs>
              <w:spacing w:beforeLines="40" w:before="96"/>
              <w:ind w:right="1020"/>
              <w:rPr>
                <w:szCs w:val="20"/>
              </w:rPr>
              <w:pPrChange w:id="962" w:author="Meadows, Peter (UK)" w:date="2015-01-29T09:48:00Z">
                <w:pPr>
                  <w:widowControl w:val="0"/>
                  <w:tabs>
                    <w:tab w:val="left" w:pos="7626"/>
                  </w:tabs>
                  <w:spacing w:beforeLines="40"/>
                  <w:ind w:right="1020"/>
                </w:pPr>
              </w:pPrChange>
            </w:pPr>
            <w:r w:rsidRPr="00CA39DB">
              <w:rPr>
                <w:szCs w:val="20"/>
              </w:rPr>
              <w:t>V Reception</w:t>
            </w:r>
          </w:p>
        </w:tc>
      </w:tr>
      <w:tr w:rsidR="003A7DD4" w:rsidRPr="00CA39DB" w14:paraId="3990ECA4" w14:textId="77777777" w:rsidTr="0083186A">
        <w:tc>
          <w:tcPr>
            <w:tcW w:w="1771" w:type="dxa"/>
          </w:tcPr>
          <w:p w14:paraId="3990ECA2" w14:textId="77777777" w:rsidR="003A7DD4" w:rsidRPr="00CA39DB" w:rsidRDefault="003A7DD4" w:rsidP="00A43995">
            <w:pPr>
              <w:widowControl w:val="0"/>
              <w:tabs>
                <w:tab w:val="left" w:pos="7626"/>
              </w:tabs>
              <w:spacing w:beforeLines="40" w:before="96"/>
              <w:ind w:right="1020"/>
              <w:rPr>
                <w:szCs w:val="20"/>
              </w:rPr>
            </w:pPr>
            <w:r w:rsidRPr="00CA39DB">
              <w:rPr>
                <w:szCs w:val="20"/>
              </w:rPr>
              <w:t>S-1</w:t>
            </w:r>
          </w:p>
        </w:tc>
        <w:tc>
          <w:tcPr>
            <w:tcW w:w="7160" w:type="dxa"/>
          </w:tcPr>
          <w:p w14:paraId="3990ECA3" w14:textId="77777777" w:rsidR="003A7DD4" w:rsidRPr="00CA39DB" w:rsidRDefault="003A7DD4" w:rsidP="00A43995">
            <w:pPr>
              <w:widowControl w:val="0"/>
              <w:tabs>
                <w:tab w:val="left" w:pos="7626"/>
              </w:tabs>
              <w:spacing w:beforeLines="40" w:before="96"/>
              <w:ind w:right="1020"/>
              <w:rPr>
                <w:szCs w:val="20"/>
              </w:rPr>
              <w:pPrChange w:id="963" w:author="Meadows, Peter (UK)" w:date="2015-01-29T09:48:00Z">
                <w:pPr>
                  <w:widowControl w:val="0"/>
                  <w:tabs>
                    <w:tab w:val="left" w:pos="7626"/>
                  </w:tabs>
                  <w:spacing w:beforeLines="40"/>
                  <w:ind w:right="1020"/>
                </w:pPr>
              </w:pPrChange>
            </w:pPr>
            <w:r w:rsidRPr="00CA39DB">
              <w:rPr>
                <w:szCs w:val="20"/>
              </w:rPr>
              <w:t>Sentinel-1</w:t>
            </w:r>
          </w:p>
        </w:tc>
      </w:tr>
      <w:tr w:rsidR="003A7DD4" w:rsidRPr="00CA39DB" w14:paraId="3990ECA7" w14:textId="77777777" w:rsidTr="0083186A">
        <w:tc>
          <w:tcPr>
            <w:tcW w:w="1771" w:type="dxa"/>
          </w:tcPr>
          <w:p w14:paraId="3990ECA5" w14:textId="77777777" w:rsidR="003A7DD4" w:rsidRPr="00CA39DB" w:rsidRDefault="003A7DD4" w:rsidP="00A43995">
            <w:pPr>
              <w:widowControl w:val="0"/>
              <w:tabs>
                <w:tab w:val="left" w:pos="7626"/>
              </w:tabs>
              <w:spacing w:beforeLines="40" w:before="96"/>
              <w:ind w:right="1020"/>
              <w:rPr>
                <w:szCs w:val="20"/>
              </w:rPr>
            </w:pPr>
            <w:r w:rsidRPr="00CA39DB">
              <w:rPr>
                <w:szCs w:val="20"/>
              </w:rPr>
              <w:t>S1A</w:t>
            </w:r>
          </w:p>
        </w:tc>
        <w:tc>
          <w:tcPr>
            <w:tcW w:w="7160" w:type="dxa"/>
          </w:tcPr>
          <w:p w14:paraId="3990ECA6" w14:textId="77777777" w:rsidR="003A7DD4" w:rsidRPr="00CA39DB" w:rsidRDefault="003A7DD4" w:rsidP="00A43995">
            <w:pPr>
              <w:widowControl w:val="0"/>
              <w:tabs>
                <w:tab w:val="left" w:pos="7626"/>
              </w:tabs>
              <w:spacing w:beforeLines="40" w:before="96"/>
              <w:ind w:right="1020"/>
              <w:rPr>
                <w:szCs w:val="20"/>
              </w:rPr>
              <w:pPrChange w:id="964" w:author="Meadows, Peter (UK)" w:date="2015-01-29T09:48:00Z">
                <w:pPr>
                  <w:widowControl w:val="0"/>
                  <w:tabs>
                    <w:tab w:val="left" w:pos="7626"/>
                  </w:tabs>
                  <w:spacing w:beforeLines="40"/>
                  <w:ind w:right="1020"/>
                </w:pPr>
              </w:pPrChange>
            </w:pPr>
            <w:r w:rsidRPr="00CA39DB">
              <w:rPr>
                <w:szCs w:val="20"/>
              </w:rPr>
              <w:t xml:space="preserve">Sentinel-1A </w:t>
            </w:r>
          </w:p>
        </w:tc>
      </w:tr>
      <w:tr w:rsidR="003A7DD4" w:rsidRPr="00CA39DB" w14:paraId="3990ECAA" w14:textId="77777777" w:rsidTr="0083186A">
        <w:tc>
          <w:tcPr>
            <w:tcW w:w="1771" w:type="dxa"/>
          </w:tcPr>
          <w:p w14:paraId="3990ECA8" w14:textId="77777777" w:rsidR="003A7DD4" w:rsidRPr="00CA39DB" w:rsidRDefault="003A7DD4" w:rsidP="00A43995">
            <w:pPr>
              <w:widowControl w:val="0"/>
              <w:tabs>
                <w:tab w:val="left" w:pos="7626"/>
              </w:tabs>
              <w:spacing w:beforeLines="40" w:before="96"/>
              <w:ind w:right="1020"/>
              <w:rPr>
                <w:szCs w:val="20"/>
              </w:rPr>
            </w:pPr>
            <w:r w:rsidRPr="00CA39DB">
              <w:rPr>
                <w:szCs w:val="20"/>
              </w:rPr>
              <w:t>SA</w:t>
            </w:r>
          </w:p>
        </w:tc>
        <w:tc>
          <w:tcPr>
            <w:tcW w:w="7160" w:type="dxa"/>
          </w:tcPr>
          <w:p w14:paraId="3990ECA9" w14:textId="77777777" w:rsidR="003A7DD4" w:rsidRPr="00CA39DB" w:rsidRDefault="003A7DD4" w:rsidP="00A43995">
            <w:pPr>
              <w:widowControl w:val="0"/>
              <w:tabs>
                <w:tab w:val="left" w:pos="7626"/>
              </w:tabs>
              <w:spacing w:beforeLines="40" w:before="96"/>
              <w:ind w:right="1020"/>
              <w:rPr>
                <w:szCs w:val="20"/>
              </w:rPr>
              <w:pPrChange w:id="965" w:author="Meadows, Peter (UK)" w:date="2015-01-29T09:48:00Z">
                <w:pPr>
                  <w:widowControl w:val="0"/>
                  <w:tabs>
                    <w:tab w:val="left" w:pos="7626"/>
                  </w:tabs>
                  <w:spacing w:beforeLines="40"/>
                  <w:ind w:right="1020"/>
                </w:pPr>
              </w:pPrChange>
            </w:pPr>
            <w:r w:rsidRPr="00CA39DB">
              <w:rPr>
                <w:szCs w:val="20"/>
              </w:rPr>
              <w:t>Standalone</w:t>
            </w:r>
          </w:p>
        </w:tc>
      </w:tr>
      <w:tr w:rsidR="003A7DD4" w:rsidRPr="00CA39DB" w14:paraId="3990ECAD" w14:textId="77777777" w:rsidTr="0083186A">
        <w:tc>
          <w:tcPr>
            <w:tcW w:w="1771" w:type="dxa"/>
          </w:tcPr>
          <w:p w14:paraId="3990ECAB" w14:textId="77777777" w:rsidR="003A7DD4" w:rsidRPr="00CA39DB" w:rsidRDefault="003A7DD4" w:rsidP="00A43995">
            <w:pPr>
              <w:widowControl w:val="0"/>
              <w:tabs>
                <w:tab w:val="left" w:pos="7626"/>
              </w:tabs>
              <w:spacing w:beforeLines="40" w:before="96"/>
              <w:ind w:right="1020"/>
              <w:rPr>
                <w:szCs w:val="20"/>
              </w:rPr>
            </w:pPr>
            <w:r w:rsidRPr="00CA39DB">
              <w:rPr>
                <w:szCs w:val="20"/>
              </w:rPr>
              <w:t>SDD</w:t>
            </w:r>
          </w:p>
        </w:tc>
        <w:tc>
          <w:tcPr>
            <w:tcW w:w="7160" w:type="dxa"/>
          </w:tcPr>
          <w:p w14:paraId="3990ECAC" w14:textId="77777777" w:rsidR="003A7DD4" w:rsidRPr="00CA39DB" w:rsidRDefault="003A7DD4" w:rsidP="00A43995">
            <w:pPr>
              <w:widowControl w:val="0"/>
              <w:tabs>
                <w:tab w:val="left" w:pos="7626"/>
              </w:tabs>
              <w:spacing w:beforeLines="40" w:before="96"/>
              <w:ind w:right="1020"/>
              <w:rPr>
                <w:szCs w:val="20"/>
              </w:rPr>
              <w:pPrChange w:id="966" w:author="Meadows, Peter (UK)" w:date="2015-01-29T09:48:00Z">
                <w:pPr>
                  <w:widowControl w:val="0"/>
                  <w:tabs>
                    <w:tab w:val="left" w:pos="7626"/>
                  </w:tabs>
                  <w:spacing w:beforeLines="40"/>
                  <w:ind w:right="1020"/>
                </w:pPr>
              </w:pPrChange>
            </w:pPr>
            <w:r w:rsidRPr="00CA39DB">
              <w:rPr>
                <w:szCs w:val="20"/>
              </w:rPr>
              <w:t>Service Design Document</w:t>
            </w:r>
          </w:p>
        </w:tc>
      </w:tr>
      <w:tr w:rsidR="003A7DD4" w:rsidRPr="00CA39DB" w14:paraId="3990ECB0" w14:textId="77777777" w:rsidTr="0083186A">
        <w:tc>
          <w:tcPr>
            <w:tcW w:w="1771" w:type="dxa"/>
          </w:tcPr>
          <w:p w14:paraId="3990ECAE" w14:textId="77777777" w:rsidR="003A7DD4" w:rsidRPr="00CA39DB" w:rsidRDefault="003A7DD4" w:rsidP="00A43995">
            <w:pPr>
              <w:widowControl w:val="0"/>
              <w:tabs>
                <w:tab w:val="left" w:pos="7626"/>
              </w:tabs>
              <w:spacing w:beforeLines="40" w:before="96"/>
              <w:ind w:right="1020"/>
              <w:rPr>
                <w:szCs w:val="20"/>
              </w:rPr>
            </w:pPr>
            <w:r w:rsidRPr="00CA39DB">
              <w:rPr>
                <w:szCs w:val="20"/>
              </w:rPr>
              <w:t>SLA</w:t>
            </w:r>
          </w:p>
        </w:tc>
        <w:tc>
          <w:tcPr>
            <w:tcW w:w="7160" w:type="dxa"/>
          </w:tcPr>
          <w:p w14:paraId="3990ECAF" w14:textId="77777777" w:rsidR="003A7DD4" w:rsidRPr="00CA39DB" w:rsidRDefault="003A7DD4" w:rsidP="00A43995">
            <w:pPr>
              <w:widowControl w:val="0"/>
              <w:tabs>
                <w:tab w:val="left" w:pos="7626"/>
              </w:tabs>
              <w:spacing w:beforeLines="40" w:before="96"/>
              <w:ind w:right="1020"/>
              <w:rPr>
                <w:szCs w:val="20"/>
              </w:rPr>
              <w:pPrChange w:id="967" w:author="Meadows, Peter (UK)" w:date="2015-01-29T09:48:00Z">
                <w:pPr>
                  <w:widowControl w:val="0"/>
                  <w:tabs>
                    <w:tab w:val="left" w:pos="7626"/>
                  </w:tabs>
                  <w:spacing w:beforeLines="40"/>
                  <w:ind w:right="1020"/>
                </w:pPr>
              </w:pPrChange>
            </w:pPr>
            <w:r w:rsidRPr="00CA39DB">
              <w:rPr>
                <w:szCs w:val="20"/>
              </w:rPr>
              <w:t>Service Level Agreement</w:t>
            </w:r>
          </w:p>
        </w:tc>
      </w:tr>
      <w:tr w:rsidR="003A7DD4" w:rsidRPr="00CA39DB" w14:paraId="3990ECB3" w14:textId="77777777" w:rsidTr="0083186A">
        <w:tc>
          <w:tcPr>
            <w:tcW w:w="1771" w:type="dxa"/>
          </w:tcPr>
          <w:p w14:paraId="3990ECB1" w14:textId="77777777" w:rsidR="003A7DD4" w:rsidRPr="00CA39DB" w:rsidRDefault="003A7DD4" w:rsidP="00A43995">
            <w:pPr>
              <w:widowControl w:val="0"/>
              <w:tabs>
                <w:tab w:val="left" w:pos="7626"/>
              </w:tabs>
              <w:spacing w:beforeLines="40" w:before="96"/>
              <w:ind w:right="1020"/>
              <w:rPr>
                <w:szCs w:val="20"/>
              </w:rPr>
            </w:pPr>
            <w:r w:rsidRPr="00CA39DB">
              <w:rPr>
                <w:szCs w:val="20"/>
              </w:rPr>
              <w:t>SLC</w:t>
            </w:r>
          </w:p>
        </w:tc>
        <w:tc>
          <w:tcPr>
            <w:tcW w:w="7160" w:type="dxa"/>
          </w:tcPr>
          <w:p w14:paraId="3990ECB2" w14:textId="77777777" w:rsidR="003A7DD4" w:rsidRPr="00CA39DB" w:rsidRDefault="003A7DD4" w:rsidP="00A43995">
            <w:pPr>
              <w:widowControl w:val="0"/>
              <w:tabs>
                <w:tab w:val="left" w:pos="7626"/>
              </w:tabs>
              <w:spacing w:beforeLines="40" w:before="96"/>
              <w:ind w:right="1020"/>
              <w:rPr>
                <w:szCs w:val="20"/>
              </w:rPr>
              <w:pPrChange w:id="968" w:author="Meadows, Peter (UK)" w:date="2015-01-29T09:48:00Z">
                <w:pPr>
                  <w:widowControl w:val="0"/>
                  <w:tabs>
                    <w:tab w:val="left" w:pos="7626"/>
                  </w:tabs>
                  <w:spacing w:beforeLines="40"/>
                  <w:ind w:right="1020"/>
                </w:pPr>
              </w:pPrChange>
            </w:pPr>
            <w:r w:rsidRPr="00CA39DB">
              <w:rPr>
                <w:szCs w:val="20"/>
              </w:rPr>
              <w:t>Single-Look Complex</w:t>
            </w:r>
          </w:p>
        </w:tc>
      </w:tr>
      <w:tr w:rsidR="003A7DD4" w:rsidRPr="00CA39DB" w14:paraId="3990ECB6" w14:textId="77777777" w:rsidTr="0083186A">
        <w:tc>
          <w:tcPr>
            <w:tcW w:w="1771" w:type="dxa"/>
          </w:tcPr>
          <w:p w14:paraId="3990ECB4" w14:textId="77777777" w:rsidR="003A7DD4" w:rsidRPr="00CA39DB" w:rsidRDefault="003A7DD4" w:rsidP="00A43995">
            <w:pPr>
              <w:widowControl w:val="0"/>
              <w:tabs>
                <w:tab w:val="left" w:pos="7626"/>
              </w:tabs>
              <w:spacing w:beforeLines="40" w:before="96"/>
              <w:ind w:right="1020"/>
              <w:rPr>
                <w:szCs w:val="20"/>
              </w:rPr>
            </w:pPr>
            <w:r w:rsidRPr="00CA39DB">
              <w:rPr>
                <w:szCs w:val="20"/>
              </w:rPr>
              <w:t>SM</w:t>
            </w:r>
          </w:p>
        </w:tc>
        <w:tc>
          <w:tcPr>
            <w:tcW w:w="7160" w:type="dxa"/>
          </w:tcPr>
          <w:p w14:paraId="3990ECB5" w14:textId="77777777" w:rsidR="003A7DD4" w:rsidRPr="00CA39DB" w:rsidRDefault="003A7DD4" w:rsidP="00A43995">
            <w:pPr>
              <w:widowControl w:val="0"/>
              <w:tabs>
                <w:tab w:val="left" w:pos="7626"/>
              </w:tabs>
              <w:spacing w:beforeLines="40" w:before="96"/>
              <w:ind w:right="1020"/>
              <w:rPr>
                <w:szCs w:val="20"/>
              </w:rPr>
              <w:pPrChange w:id="969" w:author="Meadows, Peter (UK)" w:date="2015-01-29T09:48:00Z">
                <w:pPr>
                  <w:widowControl w:val="0"/>
                  <w:tabs>
                    <w:tab w:val="left" w:pos="7626"/>
                  </w:tabs>
                  <w:spacing w:beforeLines="40"/>
                  <w:ind w:right="1020"/>
                </w:pPr>
              </w:pPrChange>
            </w:pPr>
            <w:r w:rsidRPr="00CA39DB">
              <w:rPr>
                <w:szCs w:val="20"/>
              </w:rPr>
              <w:t>Stripmap (S1A acquisition mode)</w:t>
            </w:r>
          </w:p>
        </w:tc>
      </w:tr>
      <w:tr w:rsidR="003A7DD4" w:rsidRPr="00CA39DB" w14:paraId="3990ECB9" w14:textId="77777777" w:rsidTr="0083186A">
        <w:tc>
          <w:tcPr>
            <w:tcW w:w="1771" w:type="dxa"/>
          </w:tcPr>
          <w:p w14:paraId="3990ECB7" w14:textId="77777777" w:rsidR="003A7DD4" w:rsidRPr="00CA39DB" w:rsidRDefault="003A7DD4" w:rsidP="00A43995">
            <w:pPr>
              <w:widowControl w:val="0"/>
              <w:tabs>
                <w:tab w:val="left" w:pos="7626"/>
              </w:tabs>
              <w:spacing w:beforeLines="40" w:before="96"/>
              <w:ind w:right="1020"/>
              <w:rPr>
                <w:szCs w:val="20"/>
              </w:rPr>
            </w:pPr>
            <w:r w:rsidRPr="00CA39DB">
              <w:rPr>
                <w:szCs w:val="20"/>
              </w:rPr>
              <w:t>SoW</w:t>
            </w:r>
          </w:p>
        </w:tc>
        <w:tc>
          <w:tcPr>
            <w:tcW w:w="7160" w:type="dxa"/>
          </w:tcPr>
          <w:p w14:paraId="3990ECB8" w14:textId="77777777" w:rsidR="003A7DD4" w:rsidRPr="00CA39DB" w:rsidRDefault="003A7DD4" w:rsidP="00A43995">
            <w:pPr>
              <w:widowControl w:val="0"/>
              <w:tabs>
                <w:tab w:val="left" w:pos="7626"/>
              </w:tabs>
              <w:spacing w:beforeLines="40" w:before="96"/>
              <w:ind w:right="1020"/>
              <w:rPr>
                <w:szCs w:val="20"/>
              </w:rPr>
              <w:pPrChange w:id="970" w:author="Meadows, Peter (UK)" w:date="2015-01-29T09:48:00Z">
                <w:pPr>
                  <w:widowControl w:val="0"/>
                  <w:tabs>
                    <w:tab w:val="left" w:pos="7626"/>
                  </w:tabs>
                  <w:spacing w:beforeLines="40"/>
                  <w:ind w:right="1020"/>
                </w:pPr>
              </w:pPrChange>
            </w:pPr>
            <w:r w:rsidRPr="00CA39DB">
              <w:rPr>
                <w:szCs w:val="20"/>
              </w:rPr>
              <w:t>Statement Of Work</w:t>
            </w:r>
          </w:p>
        </w:tc>
      </w:tr>
      <w:tr w:rsidR="003A7DD4" w:rsidRPr="00CA39DB" w14:paraId="3990ECBC" w14:textId="77777777" w:rsidTr="0083186A">
        <w:tc>
          <w:tcPr>
            <w:tcW w:w="1771" w:type="dxa"/>
          </w:tcPr>
          <w:p w14:paraId="3990ECBA" w14:textId="77777777" w:rsidR="003A7DD4" w:rsidRPr="00CA39DB" w:rsidRDefault="003A7DD4" w:rsidP="00A43995">
            <w:pPr>
              <w:widowControl w:val="0"/>
              <w:tabs>
                <w:tab w:val="left" w:pos="7626"/>
              </w:tabs>
              <w:spacing w:beforeLines="40" w:before="96"/>
              <w:ind w:right="1020"/>
              <w:rPr>
                <w:szCs w:val="20"/>
              </w:rPr>
            </w:pPr>
            <w:r w:rsidRPr="00CA39DB">
              <w:rPr>
                <w:szCs w:val="20"/>
              </w:rPr>
              <w:t>SSLR</w:t>
            </w:r>
          </w:p>
        </w:tc>
        <w:tc>
          <w:tcPr>
            <w:tcW w:w="7160" w:type="dxa"/>
          </w:tcPr>
          <w:p w14:paraId="3990ECBB" w14:textId="77777777" w:rsidR="003A7DD4" w:rsidRPr="00CA39DB" w:rsidRDefault="003A7DD4" w:rsidP="00A43995">
            <w:pPr>
              <w:widowControl w:val="0"/>
              <w:tabs>
                <w:tab w:val="left" w:pos="7626"/>
              </w:tabs>
              <w:spacing w:beforeLines="40" w:before="96"/>
              <w:ind w:right="1020"/>
              <w:rPr>
                <w:szCs w:val="20"/>
              </w:rPr>
              <w:pPrChange w:id="971" w:author="Meadows, Peter (UK)" w:date="2015-01-29T09:48:00Z">
                <w:pPr>
                  <w:widowControl w:val="0"/>
                  <w:tabs>
                    <w:tab w:val="left" w:pos="7626"/>
                  </w:tabs>
                  <w:spacing w:beforeLines="40"/>
                  <w:ind w:right="1020"/>
                </w:pPr>
              </w:pPrChange>
            </w:pPr>
            <w:r w:rsidRPr="00CA39DB">
              <w:rPr>
                <w:szCs w:val="20"/>
              </w:rPr>
              <w:t>Spurious Side Lobe Ratio</w:t>
            </w:r>
          </w:p>
        </w:tc>
      </w:tr>
      <w:tr w:rsidR="003A7DD4" w:rsidRPr="00CA39DB" w14:paraId="3990ECBF" w14:textId="77777777" w:rsidTr="0083186A">
        <w:tc>
          <w:tcPr>
            <w:tcW w:w="1771" w:type="dxa"/>
          </w:tcPr>
          <w:p w14:paraId="3990ECBD" w14:textId="77777777" w:rsidR="003A7DD4" w:rsidRPr="00CA39DB" w:rsidRDefault="003A7DD4" w:rsidP="00A43995">
            <w:pPr>
              <w:widowControl w:val="0"/>
              <w:tabs>
                <w:tab w:val="left" w:pos="7626"/>
              </w:tabs>
              <w:spacing w:beforeLines="40" w:before="96"/>
              <w:ind w:right="1020"/>
              <w:rPr>
                <w:szCs w:val="20"/>
              </w:rPr>
            </w:pPr>
            <w:r w:rsidRPr="00CA39DB">
              <w:rPr>
                <w:szCs w:val="20"/>
              </w:rPr>
              <w:t>SSP</w:t>
            </w:r>
          </w:p>
        </w:tc>
        <w:tc>
          <w:tcPr>
            <w:tcW w:w="7160" w:type="dxa"/>
          </w:tcPr>
          <w:p w14:paraId="3990ECBE" w14:textId="77777777" w:rsidR="003A7DD4" w:rsidRPr="00CA39DB" w:rsidRDefault="003A7DD4" w:rsidP="00A43995">
            <w:pPr>
              <w:widowControl w:val="0"/>
              <w:tabs>
                <w:tab w:val="left" w:pos="7626"/>
              </w:tabs>
              <w:spacing w:beforeLines="40" w:before="96"/>
              <w:ind w:right="1020"/>
              <w:rPr>
                <w:szCs w:val="20"/>
              </w:rPr>
              <w:pPrChange w:id="972" w:author="Meadows, Peter (UK)" w:date="2015-01-29T09:48:00Z">
                <w:pPr>
                  <w:widowControl w:val="0"/>
                  <w:tabs>
                    <w:tab w:val="left" w:pos="7626"/>
                  </w:tabs>
                  <w:spacing w:beforeLines="40"/>
                  <w:ind w:right="1020"/>
                </w:pPr>
              </w:pPrChange>
            </w:pPr>
            <w:r w:rsidRPr="00CA39DB">
              <w:rPr>
                <w:szCs w:val="20"/>
              </w:rPr>
              <w:t>Space Source Packet</w:t>
            </w:r>
          </w:p>
        </w:tc>
      </w:tr>
      <w:tr w:rsidR="003A7DD4" w:rsidRPr="00CA39DB" w14:paraId="3990ECC2" w14:textId="77777777" w:rsidTr="0083186A">
        <w:tc>
          <w:tcPr>
            <w:tcW w:w="1771" w:type="dxa"/>
          </w:tcPr>
          <w:p w14:paraId="3990ECC0" w14:textId="77777777" w:rsidR="003A7DD4" w:rsidRPr="00CA39DB" w:rsidRDefault="003A7DD4" w:rsidP="00A43995">
            <w:pPr>
              <w:widowControl w:val="0"/>
              <w:tabs>
                <w:tab w:val="left" w:pos="7626"/>
              </w:tabs>
              <w:spacing w:beforeLines="40" w:before="96"/>
              <w:ind w:right="1020"/>
              <w:rPr>
                <w:szCs w:val="20"/>
              </w:rPr>
            </w:pPr>
            <w:r w:rsidRPr="00CA39DB">
              <w:rPr>
                <w:szCs w:val="20"/>
              </w:rPr>
              <w:t>SWL</w:t>
            </w:r>
          </w:p>
        </w:tc>
        <w:tc>
          <w:tcPr>
            <w:tcW w:w="7160" w:type="dxa"/>
          </w:tcPr>
          <w:p w14:paraId="3990ECC1" w14:textId="77777777" w:rsidR="003A7DD4" w:rsidRPr="00CA39DB" w:rsidRDefault="003A7DD4" w:rsidP="00A43995">
            <w:pPr>
              <w:widowControl w:val="0"/>
              <w:tabs>
                <w:tab w:val="left" w:pos="7626"/>
              </w:tabs>
              <w:spacing w:beforeLines="40" w:before="96"/>
              <w:ind w:right="1020"/>
              <w:rPr>
                <w:szCs w:val="20"/>
              </w:rPr>
              <w:pPrChange w:id="973" w:author="Meadows, Peter (UK)" w:date="2015-01-29T09:48:00Z">
                <w:pPr>
                  <w:widowControl w:val="0"/>
                  <w:tabs>
                    <w:tab w:val="left" w:pos="7626"/>
                  </w:tabs>
                  <w:spacing w:beforeLines="40"/>
                  <w:ind w:right="1020"/>
                </w:pPr>
              </w:pPrChange>
            </w:pPr>
            <w:r w:rsidRPr="00CA39DB">
              <w:rPr>
                <w:szCs w:val="20"/>
              </w:rPr>
              <w:t>Sampling Window Length</w:t>
            </w:r>
          </w:p>
        </w:tc>
      </w:tr>
      <w:tr w:rsidR="003A7DD4" w:rsidRPr="00CA39DB" w14:paraId="3990ECC5" w14:textId="77777777" w:rsidTr="0083186A">
        <w:tc>
          <w:tcPr>
            <w:tcW w:w="1771" w:type="dxa"/>
          </w:tcPr>
          <w:p w14:paraId="3990ECC3" w14:textId="77777777" w:rsidR="003A7DD4" w:rsidRPr="00CA39DB" w:rsidRDefault="003A7DD4" w:rsidP="00A43995">
            <w:pPr>
              <w:widowControl w:val="0"/>
              <w:tabs>
                <w:tab w:val="left" w:pos="7626"/>
              </w:tabs>
              <w:spacing w:beforeLines="40" w:before="96"/>
              <w:ind w:right="1020"/>
              <w:rPr>
                <w:szCs w:val="20"/>
              </w:rPr>
            </w:pPr>
            <w:r w:rsidRPr="00CA39DB">
              <w:rPr>
                <w:szCs w:val="20"/>
              </w:rPr>
              <w:t>SWST</w:t>
            </w:r>
          </w:p>
        </w:tc>
        <w:tc>
          <w:tcPr>
            <w:tcW w:w="7160" w:type="dxa"/>
          </w:tcPr>
          <w:p w14:paraId="3990ECC4" w14:textId="77777777" w:rsidR="003A7DD4" w:rsidRPr="00CA39DB" w:rsidRDefault="003A7DD4" w:rsidP="00A43995">
            <w:pPr>
              <w:widowControl w:val="0"/>
              <w:tabs>
                <w:tab w:val="left" w:pos="7626"/>
              </w:tabs>
              <w:spacing w:beforeLines="40" w:before="96"/>
              <w:ind w:right="1020"/>
              <w:rPr>
                <w:szCs w:val="20"/>
              </w:rPr>
              <w:pPrChange w:id="974" w:author="Meadows, Peter (UK)" w:date="2015-01-29T09:48:00Z">
                <w:pPr>
                  <w:widowControl w:val="0"/>
                  <w:tabs>
                    <w:tab w:val="left" w:pos="7626"/>
                  </w:tabs>
                  <w:spacing w:beforeLines="40"/>
                  <w:ind w:right="1020"/>
                </w:pPr>
              </w:pPrChange>
            </w:pPr>
            <w:r w:rsidRPr="00CA39DB">
              <w:rPr>
                <w:szCs w:val="20"/>
              </w:rPr>
              <w:t>Sampling Window Start Time</w:t>
            </w:r>
          </w:p>
        </w:tc>
      </w:tr>
      <w:tr w:rsidR="003A7DD4" w:rsidRPr="00CA39DB" w14:paraId="3990ECC8" w14:textId="77777777" w:rsidTr="0083186A">
        <w:tc>
          <w:tcPr>
            <w:tcW w:w="1771" w:type="dxa"/>
          </w:tcPr>
          <w:p w14:paraId="3990ECC6" w14:textId="77777777" w:rsidR="003A7DD4" w:rsidRPr="00CA39DB" w:rsidRDefault="003A7DD4" w:rsidP="00A43995">
            <w:pPr>
              <w:widowControl w:val="0"/>
              <w:tabs>
                <w:tab w:val="left" w:pos="7626"/>
              </w:tabs>
              <w:spacing w:beforeLines="40" w:before="96"/>
              <w:ind w:right="1020"/>
              <w:rPr>
                <w:szCs w:val="20"/>
              </w:rPr>
            </w:pPr>
            <w:r w:rsidRPr="00CA39DB">
              <w:rPr>
                <w:szCs w:val="20"/>
              </w:rPr>
              <w:t>TBC</w:t>
            </w:r>
          </w:p>
        </w:tc>
        <w:tc>
          <w:tcPr>
            <w:tcW w:w="7160" w:type="dxa"/>
          </w:tcPr>
          <w:p w14:paraId="3990ECC7" w14:textId="77777777" w:rsidR="003A7DD4" w:rsidRPr="00CA39DB" w:rsidRDefault="003A7DD4" w:rsidP="00A43995">
            <w:pPr>
              <w:widowControl w:val="0"/>
              <w:tabs>
                <w:tab w:val="left" w:pos="7626"/>
              </w:tabs>
              <w:spacing w:beforeLines="40" w:before="96"/>
              <w:ind w:right="1020"/>
              <w:rPr>
                <w:szCs w:val="20"/>
              </w:rPr>
              <w:pPrChange w:id="975" w:author="Meadows, Peter (UK)" w:date="2015-01-29T09:48:00Z">
                <w:pPr>
                  <w:widowControl w:val="0"/>
                  <w:tabs>
                    <w:tab w:val="left" w:pos="7626"/>
                  </w:tabs>
                  <w:spacing w:beforeLines="40"/>
                  <w:ind w:right="1020"/>
                </w:pPr>
              </w:pPrChange>
            </w:pPr>
            <w:r w:rsidRPr="00CA39DB">
              <w:rPr>
                <w:szCs w:val="20"/>
              </w:rPr>
              <w:t>To be confirmed</w:t>
            </w:r>
          </w:p>
        </w:tc>
      </w:tr>
      <w:tr w:rsidR="003A7DD4" w:rsidRPr="00CA39DB" w14:paraId="3990ECCB" w14:textId="77777777" w:rsidTr="0083186A">
        <w:tc>
          <w:tcPr>
            <w:tcW w:w="1771" w:type="dxa"/>
          </w:tcPr>
          <w:p w14:paraId="3990ECC9" w14:textId="77777777" w:rsidR="003A7DD4" w:rsidRPr="00CA39DB" w:rsidRDefault="003A7DD4" w:rsidP="00A43995">
            <w:pPr>
              <w:widowControl w:val="0"/>
              <w:tabs>
                <w:tab w:val="left" w:pos="7626"/>
              </w:tabs>
              <w:spacing w:beforeLines="40" w:before="96"/>
              <w:ind w:right="1020"/>
              <w:rPr>
                <w:szCs w:val="20"/>
              </w:rPr>
            </w:pPr>
            <w:r w:rsidRPr="00CA39DB">
              <w:rPr>
                <w:szCs w:val="20"/>
              </w:rPr>
              <w:t>TBD</w:t>
            </w:r>
          </w:p>
        </w:tc>
        <w:tc>
          <w:tcPr>
            <w:tcW w:w="7160" w:type="dxa"/>
          </w:tcPr>
          <w:p w14:paraId="3990ECCA" w14:textId="77777777" w:rsidR="003A7DD4" w:rsidRPr="00CA39DB" w:rsidRDefault="003A7DD4" w:rsidP="00A43995">
            <w:pPr>
              <w:widowControl w:val="0"/>
              <w:tabs>
                <w:tab w:val="left" w:pos="7626"/>
              </w:tabs>
              <w:spacing w:beforeLines="40" w:before="96"/>
              <w:ind w:right="1020"/>
              <w:rPr>
                <w:szCs w:val="20"/>
              </w:rPr>
              <w:pPrChange w:id="976" w:author="Meadows, Peter (UK)" w:date="2015-01-29T09:48:00Z">
                <w:pPr>
                  <w:widowControl w:val="0"/>
                  <w:tabs>
                    <w:tab w:val="left" w:pos="7626"/>
                  </w:tabs>
                  <w:spacing w:beforeLines="40"/>
                  <w:ind w:right="1020"/>
                </w:pPr>
              </w:pPrChange>
            </w:pPr>
            <w:r w:rsidRPr="00CA39DB">
              <w:rPr>
                <w:szCs w:val="20"/>
              </w:rPr>
              <w:t>To be defined</w:t>
            </w:r>
          </w:p>
        </w:tc>
      </w:tr>
      <w:tr w:rsidR="003A7DD4" w:rsidRPr="00CA39DB" w14:paraId="3990ECCE" w14:textId="77777777" w:rsidTr="0083186A">
        <w:tc>
          <w:tcPr>
            <w:tcW w:w="1771" w:type="dxa"/>
          </w:tcPr>
          <w:p w14:paraId="3990ECCC" w14:textId="77777777" w:rsidR="003A7DD4" w:rsidRPr="00CA39DB" w:rsidRDefault="003A7DD4" w:rsidP="00A43995">
            <w:pPr>
              <w:widowControl w:val="0"/>
              <w:tabs>
                <w:tab w:val="left" w:pos="7626"/>
              </w:tabs>
              <w:spacing w:beforeLines="40" w:before="96"/>
              <w:ind w:right="1020"/>
              <w:rPr>
                <w:szCs w:val="20"/>
              </w:rPr>
            </w:pPr>
            <w:r w:rsidRPr="00CA39DB">
              <w:rPr>
                <w:szCs w:val="20"/>
              </w:rPr>
              <w:t>TLE</w:t>
            </w:r>
          </w:p>
        </w:tc>
        <w:tc>
          <w:tcPr>
            <w:tcW w:w="7160" w:type="dxa"/>
          </w:tcPr>
          <w:p w14:paraId="3990ECCD" w14:textId="77777777" w:rsidR="003A7DD4" w:rsidRPr="00CA39DB" w:rsidRDefault="003A7DD4" w:rsidP="00A43995">
            <w:pPr>
              <w:widowControl w:val="0"/>
              <w:tabs>
                <w:tab w:val="left" w:pos="7626"/>
              </w:tabs>
              <w:spacing w:beforeLines="40" w:before="96"/>
              <w:ind w:right="1020"/>
              <w:rPr>
                <w:szCs w:val="20"/>
              </w:rPr>
              <w:pPrChange w:id="977" w:author="Meadows, Peter (UK)" w:date="2015-01-29T09:48:00Z">
                <w:pPr>
                  <w:widowControl w:val="0"/>
                  <w:tabs>
                    <w:tab w:val="left" w:pos="7626"/>
                  </w:tabs>
                  <w:spacing w:beforeLines="40"/>
                  <w:ind w:right="1020"/>
                </w:pPr>
              </w:pPrChange>
            </w:pPr>
            <w:r w:rsidRPr="00CA39DB">
              <w:rPr>
                <w:szCs w:val="20"/>
              </w:rPr>
              <w:t>Two Line Elements</w:t>
            </w:r>
          </w:p>
        </w:tc>
      </w:tr>
      <w:tr w:rsidR="003A7DD4" w:rsidRPr="00CA39DB" w14:paraId="3990ECD1" w14:textId="77777777" w:rsidTr="0083186A">
        <w:tc>
          <w:tcPr>
            <w:tcW w:w="1771" w:type="dxa"/>
          </w:tcPr>
          <w:p w14:paraId="3990ECCF" w14:textId="77777777" w:rsidR="003A7DD4" w:rsidRPr="00CA39DB" w:rsidRDefault="003A7DD4" w:rsidP="00A43995">
            <w:pPr>
              <w:widowControl w:val="0"/>
              <w:tabs>
                <w:tab w:val="left" w:pos="7626"/>
              </w:tabs>
              <w:spacing w:beforeLines="40" w:before="96"/>
              <w:ind w:right="1020"/>
              <w:rPr>
                <w:szCs w:val="20"/>
              </w:rPr>
            </w:pPr>
            <w:r w:rsidRPr="00CA39DB">
              <w:rPr>
                <w:szCs w:val="20"/>
              </w:rPr>
              <w:t>TOPS</w:t>
            </w:r>
          </w:p>
        </w:tc>
        <w:tc>
          <w:tcPr>
            <w:tcW w:w="7160" w:type="dxa"/>
          </w:tcPr>
          <w:p w14:paraId="3990ECD0" w14:textId="77777777" w:rsidR="003A7DD4" w:rsidRPr="00CA39DB" w:rsidRDefault="003A7DD4" w:rsidP="00A43995">
            <w:pPr>
              <w:widowControl w:val="0"/>
              <w:tabs>
                <w:tab w:val="left" w:pos="7626"/>
              </w:tabs>
              <w:spacing w:beforeLines="40" w:before="96"/>
              <w:ind w:right="1020"/>
              <w:rPr>
                <w:szCs w:val="20"/>
              </w:rPr>
              <w:pPrChange w:id="978" w:author="Meadows, Peter (UK)" w:date="2015-01-29T09:48:00Z">
                <w:pPr>
                  <w:widowControl w:val="0"/>
                  <w:tabs>
                    <w:tab w:val="left" w:pos="7626"/>
                  </w:tabs>
                  <w:spacing w:beforeLines="40"/>
                  <w:ind w:right="1020"/>
                </w:pPr>
              </w:pPrChange>
            </w:pPr>
            <w:r w:rsidRPr="00CA39DB">
              <w:rPr>
                <w:szCs w:val="20"/>
              </w:rPr>
              <w:t>Terrain Observation by Progressive Scan</w:t>
            </w:r>
          </w:p>
        </w:tc>
      </w:tr>
      <w:tr w:rsidR="003A7DD4" w:rsidRPr="00CA39DB" w14:paraId="3990ECD4" w14:textId="77777777" w:rsidTr="0083186A">
        <w:tc>
          <w:tcPr>
            <w:tcW w:w="1771" w:type="dxa"/>
          </w:tcPr>
          <w:p w14:paraId="3990ECD2" w14:textId="77777777" w:rsidR="003A7DD4" w:rsidRPr="00CA39DB" w:rsidRDefault="003A7DD4" w:rsidP="00A43995">
            <w:pPr>
              <w:widowControl w:val="0"/>
              <w:tabs>
                <w:tab w:val="left" w:pos="7626"/>
              </w:tabs>
              <w:spacing w:beforeLines="40" w:before="96"/>
              <w:ind w:right="283"/>
              <w:rPr>
                <w:szCs w:val="20"/>
              </w:rPr>
            </w:pPr>
            <w:r w:rsidRPr="00CA39DB">
              <w:rPr>
                <w:szCs w:val="20"/>
              </w:rPr>
              <w:t>TOPSAR</w:t>
            </w:r>
          </w:p>
        </w:tc>
        <w:tc>
          <w:tcPr>
            <w:tcW w:w="7160" w:type="dxa"/>
          </w:tcPr>
          <w:p w14:paraId="3990ECD3" w14:textId="77777777" w:rsidR="003A7DD4" w:rsidRPr="00CA39DB" w:rsidRDefault="003A7DD4" w:rsidP="00A43995">
            <w:pPr>
              <w:widowControl w:val="0"/>
              <w:tabs>
                <w:tab w:val="left" w:pos="7626"/>
              </w:tabs>
              <w:spacing w:beforeLines="40" w:before="96"/>
              <w:ind w:right="1020"/>
              <w:rPr>
                <w:szCs w:val="20"/>
              </w:rPr>
              <w:pPrChange w:id="979" w:author="Meadows, Peter (UK)" w:date="2015-01-29T09:48:00Z">
                <w:pPr>
                  <w:widowControl w:val="0"/>
                  <w:tabs>
                    <w:tab w:val="left" w:pos="7626"/>
                  </w:tabs>
                  <w:spacing w:beforeLines="40"/>
                  <w:ind w:right="1020"/>
                </w:pPr>
              </w:pPrChange>
            </w:pPr>
            <w:r w:rsidRPr="00CA39DB">
              <w:rPr>
                <w:szCs w:val="20"/>
              </w:rPr>
              <w:t>See TOPS</w:t>
            </w:r>
          </w:p>
        </w:tc>
      </w:tr>
      <w:tr w:rsidR="003A7DD4" w:rsidRPr="00CA39DB" w14:paraId="3990ECD7" w14:textId="77777777" w:rsidTr="0083186A">
        <w:tc>
          <w:tcPr>
            <w:tcW w:w="1771" w:type="dxa"/>
          </w:tcPr>
          <w:p w14:paraId="3990ECD5" w14:textId="77777777" w:rsidR="003A7DD4" w:rsidRPr="00CA39DB" w:rsidRDefault="003A7DD4" w:rsidP="00A43995">
            <w:pPr>
              <w:widowControl w:val="0"/>
              <w:tabs>
                <w:tab w:val="left" w:pos="7626"/>
              </w:tabs>
              <w:spacing w:beforeLines="40" w:before="96"/>
              <w:ind w:right="1020"/>
              <w:rPr>
                <w:szCs w:val="20"/>
              </w:rPr>
            </w:pPr>
            <w:r w:rsidRPr="00CA39DB">
              <w:rPr>
                <w:szCs w:val="20"/>
              </w:rPr>
              <w:t>TX</w:t>
            </w:r>
          </w:p>
        </w:tc>
        <w:tc>
          <w:tcPr>
            <w:tcW w:w="7160" w:type="dxa"/>
          </w:tcPr>
          <w:p w14:paraId="3990ECD6" w14:textId="77777777" w:rsidR="003A7DD4" w:rsidRPr="00CA39DB" w:rsidRDefault="003A7DD4" w:rsidP="00A43995">
            <w:pPr>
              <w:widowControl w:val="0"/>
              <w:tabs>
                <w:tab w:val="left" w:pos="7626"/>
              </w:tabs>
              <w:spacing w:beforeLines="40" w:before="96"/>
              <w:ind w:right="1020"/>
              <w:rPr>
                <w:szCs w:val="20"/>
              </w:rPr>
              <w:pPrChange w:id="980" w:author="Meadows, Peter (UK)" w:date="2015-01-29T09:48:00Z">
                <w:pPr>
                  <w:widowControl w:val="0"/>
                  <w:tabs>
                    <w:tab w:val="left" w:pos="7626"/>
                  </w:tabs>
                  <w:spacing w:beforeLines="40"/>
                  <w:ind w:right="1020"/>
                </w:pPr>
              </w:pPrChange>
            </w:pPr>
            <w:r w:rsidRPr="00CA39DB">
              <w:rPr>
                <w:szCs w:val="20"/>
              </w:rPr>
              <w:t>Transmission</w:t>
            </w:r>
          </w:p>
        </w:tc>
      </w:tr>
      <w:tr w:rsidR="003A7DD4" w:rsidRPr="00CA39DB" w14:paraId="3990ECDA" w14:textId="77777777" w:rsidTr="0083186A">
        <w:tc>
          <w:tcPr>
            <w:tcW w:w="1771" w:type="dxa"/>
          </w:tcPr>
          <w:p w14:paraId="3990ECD8" w14:textId="77777777" w:rsidR="003A7DD4" w:rsidRPr="00CA39DB" w:rsidRDefault="003A7DD4" w:rsidP="00A43995">
            <w:pPr>
              <w:widowControl w:val="0"/>
              <w:tabs>
                <w:tab w:val="left" w:pos="7626"/>
              </w:tabs>
              <w:spacing w:beforeLines="40" w:before="96"/>
              <w:ind w:right="1020"/>
              <w:rPr>
                <w:szCs w:val="20"/>
              </w:rPr>
            </w:pPr>
            <w:r w:rsidRPr="00CA39DB">
              <w:rPr>
                <w:szCs w:val="20"/>
              </w:rPr>
              <w:t>UZH</w:t>
            </w:r>
          </w:p>
        </w:tc>
        <w:tc>
          <w:tcPr>
            <w:tcW w:w="7160" w:type="dxa"/>
          </w:tcPr>
          <w:p w14:paraId="3990ECD9" w14:textId="77777777" w:rsidR="003A7DD4" w:rsidRPr="00CA39DB" w:rsidRDefault="003A7DD4" w:rsidP="00A43995">
            <w:pPr>
              <w:widowControl w:val="0"/>
              <w:tabs>
                <w:tab w:val="left" w:pos="7626"/>
              </w:tabs>
              <w:spacing w:beforeLines="40" w:before="96"/>
              <w:ind w:right="1020"/>
              <w:rPr>
                <w:szCs w:val="20"/>
              </w:rPr>
              <w:pPrChange w:id="981" w:author="Meadows, Peter (UK)" w:date="2015-01-29T09:48:00Z">
                <w:pPr>
                  <w:widowControl w:val="0"/>
                  <w:tabs>
                    <w:tab w:val="left" w:pos="7626"/>
                  </w:tabs>
                  <w:spacing w:beforeLines="40"/>
                  <w:ind w:right="1020"/>
                </w:pPr>
              </w:pPrChange>
            </w:pPr>
            <w:r w:rsidRPr="00CA39DB">
              <w:rPr>
                <w:szCs w:val="20"/>
              </w:rPr>
              <w:t>University of Zurich (Switzerland)</w:t>
            </w:r>
          </w:p>
        </w:tc>
      </w:tr>
      <w:tr w:rsidR="003A7DD4" w:rsidRPr="00CA39DB" w14:paraId="3990ECDD" w14:textId="77777777" w:rsidTr="0083186A">
        <w:tc>
          <w:tcPr>
            <w:tcW w:w="1771" w:type="dxa"/>
          </w:tcPr>
          <w:p w14:paraId="3990ECDB" w14:textId="77777777" w:rsidR="003A7DD4" w:rsidRPr="00CA39DB" w:rsidRDefault="003A7DD4" w:rsidP="00A43995">
            <w:pPr>
              <w:widowControl w:val="0"/>
              <w:tabs>
                <w:tab w:val="left" w:pos="7626"/>
              </w:tabs>
              <w:spacing w:beforeLines="40" w:before="96"/>
              <w:ind w:right="1020"/>
              <w:rPr>
                <w:szCs w:val="20"/>
              </w:rPr>
            </w:pPr>
            <w:r w:rsidRPr="00CA39DB">
              <w:rPr>
                <w:szCs w:val="20"/>
              </w:rPr>
              <w:t>VH</w:t>
            </w:r>
          </w:p>
        </w:tc>
        <w:tc>
          <w:tcPr>
            <w:tcW w:w="7160" w:type="dxa"/>
          </w:tcPr>
          <w:p w14:paraId="3990ECDC" w14:textId="77777777" w:rsidR="003A7DD4" w:rsidRPr="00CA39DB" w:rsidRDefault="003A7DD4" w:rsidP="00A43995">
            <w:pPr>
              <w:widowControl w:val="0"/>
              <w:tabs>
                <w:tab w:val="left" w:pos="7626"/>
              </w:tabs>
              <w:spacing w:beforeLines="40" w:before="96"/>
              <w:ind w:right="1020"/>
              <w:rPr>
                <w:szCs w:val="20"/>
              </w:rPr>
              <w:pPrChange w:id="982" w:author="Meadows, Peter (UK)" w:date="2015-01-29T09:48:00Z">
                <w:pPr>
                  <w:widowControl w:val="0"/>
                  <w:tabs>
                    <w:tab w:val="left" w:pos="7626"/>
                  </w:tabs>
                  <w:spacing w:beforeLines="40"/>
                  <w:ind w:right="1020"/>
                </w:pPr>
              </w:pPrChange>
            </w:pPr>
            <w:r w:rsidRPr="00CA39DB">
              <w:rPr>
                <w:szCs w:val="20"/>
              </w:rPr>
              <w:t>Vertical transmit and Horizontal Receive</w:t>
            </w:r>
          </w:p>
        </w:tc>
      </w:tr>
      <w:tr w:rsidR="003A7DD4" w:rsidRPr="00CA39DB" w14:paraId="3990ECE0" w14:textId="77777777" w:rsidTr="0083186A">
        <w:tc>
          <w:tcPr>
            <w:tcW w:w="1771" w:type="dxa"/>
          </w:tcPr>
          <w:p w14:paraId="3990ECDE" w14:textId="77777777" w:rsidR="003A7DD4" w:rsidRPr="00CA39DB" w:rsidRDefault="003A7DD4" w:rsidP="00A43995">
            <w:pPr>
              <w:widowControl w:val="0"/>
              <w:tabs>
                <w:tab w:val="left" w:pos="7626"/>
              </w:tabs>
              <w:spacing w:beforeLines="40" w:before="96"/>
              <w:ind w:right="1020"/>
              <w:rPr>
                <w:szCs w:val="20"/>
              </w:rPr>
            </w:pPr>
            <w:r w:rsidRPr="00CA39DB">
              <w:rPr>
                <w:szCs w:val="20"/>
              </w:rPr>
              <w:t>VV</w:t>
            </w:r>
          </w:p>
        </w:tc>
        <w:tc>
          <w:tcPr>
            <w:tcW w:w="7160" w:type="dxa"/>
          </w:tcPr>
          <w:p w14:paraId="3990ECDF" w14:textId="77777777" w:rsidR="003A7DD4" w:rsidRPr="00CA39DB" w:rsidRDefault="003A7DD4" w:rsidP="00A43995">
            <w:pPr>
              <w:widowControl w:val="0"/>
              <w:tabs>
                <w:tab w:val="left" w:pos="7626"/>
              </w:tabs>
              <w:spacing w:beforeLines="40" w:before="96"/>
              <w:ind w:right="1020"/>
              <w:rPr>
                <w:szCs w:val="20"/>
              </w:rPr>
              <w:pPrChange w:id="983" w:author="Meadows, Peter (UK)" w:date="2015-01-29T09:48:00Z">
                <w:pPr>
                  <w:widowControl w:val="0"/>
                  <w:tabs>
                    <w:tab w:val="left" w:pos="7626"/>
                  </w:tabs>
                  <w:spacing w:beforeLines="40"/>
                  <w:ind w:right="1020"/>
                </w:pPr>
              </w:pPrChange>
            </w:pPr>
            <w:r w:rsidRPr="00CA39DB">
              <w:rPr>
                <w:szCs w:val="20"/>
              </w:rPr>
              <w:t>Vertical transmit and Vertical Receive</w:t>
            </w:r>
          </w:p>
        </w:tc>
      </w:tr>
      <w:tr w:rsidR="003A7DD4" w:rsidRPr="00CA39DB" w14:paraId="3990ECE3" w14:textId="77777777" w:rsidTr="0083186A">
        <w:tc>
          <w:tcPr>
            <w:tcW w:w="1771" w:type="dxa"/>
          </w:tcPr>
          <w:p w14:paraId="3990ECE1" w14:textId="77777777" w:rsidR="003A7DD4" w:rsidRPr="00CA39DB" w:rsidRDefault="003A7DD4" w:rsidP="00A43995">
            <w:pPr>
              <w:widowControl w:val="0"/>
              <w:tabs>
                <w:tab w:val="left" w:pos="7626"/>
              </w:tabs>
              <w:spacing w:beforeLines="40" w:before="96"/>
              <w:ind w:right="1020"/>
              <w:rPr>
                <w:szCs w:val="20"/>
              </w:rPr>
            </w:pPr>
            <w:r w:rsidRPr="00CA39DB">
              <w:rPr>
                <w:szCs w:val="20"/>
              </w:rPr>
              <w:t>WV</w:t>
            </w:r>
          </w:p>
        </w:tc>
        <w:tc>
          <w:tcPr>
            <w:tcW w:w="7160" w:type="dxa"/>
          </w:tcPr>
          <w:p w14:paraId="3990ECE2" w14:textId="77777777" w:rsidR="003A7DD4" w:rsidRPr="00CA39DB" w:rsidRDefault="003A7DD4" w:rsidP="00A43995">
            <w:pPr>
              <w:widowControl w:val="0"/>
              <w:tabs>
                <w:tab w:val="left" w:pos="7626"/>
              </w:tabs>
              <w:spacing w:beforeLines="40" w:before="96"/>
              <w:ind w:right="1020"/>
              <w:rPr>
                <w:szCs w:val="20"/>
              </w:rPr>
              <w:pPrChange w:id="984" w:author="Meadows, Peter (UK)" w:date="2015-01-29T09:48:00Z">
                <w:pPr>
                  <w:widowControl w:val="0"/>
                  <w:tabs>
                    <w:tab w:val="left" w:pos="7626"/>
                  </w:tabs>
                  <w:spacing w:beforeLines="40"/>
                  <w:ind w:right="1020"/>
                </w:pPr>
              </w:pPrChange>
            </w:pPr>
            <w:r w:rsidRPr="00CA39DB">
              <w:rPr>
                <w:szCs w:val="20"/>
              </w:rPr>
              <w:t>Wave mode WV mode</w:t>
            </w:r>
          </w:p>
        </w:tc>
      </w:tr>
      <w:tr w:rsidR="003A7DD4" w:rsidRPr="00882D8D" w14:paraId="3990ECE6" w14:textId="77777777" w:rsidTr="0083186A">
        <w:tc>
          <w:tcPr>
            <w:tcW w:w="1771" w:type="dxa"/>
          </w:tcPr>
          <w:p w14:paraId="3990ECE4" w14:textId="77777777" w:rsidR="003A7DD4" w:rsidRPr="00CA39DB" w:rsidRDefault="003A7DD4" w:rsidP="00A43995">
            <w:pPr>
              <w:widowControl w:val="0"/>
              <w:tabs>
                <w:tab w:val="left" w:pos="7626"/>
              </w:tabs>
              <w:spacing w:beforeLines="40" w:before="96"/>
              <w:ind w:right="1020"/>
              <w:rPr>
                <w:szCs w:val="20"/>
              </w:rPr>
            </w:pPr>
            <w:r w:rsidRPr="00CA39DB">
              <w:rPr>
                <w:szCs w:val="20"/>
              </w:rPr>
              <w:t>YSL</w:t>
            </w:r>
          </w:p>
        </w:tc>
        <w:tc>
          <w:tcPr>
            <w:tcW w:w="7160" w:type="dxa"/>
          </w:tcPr>
          <w:p w14:paraId="3990ECE5" w14:textId="77777777" w:rsidR="003A7DD4" w:rsidRPr="00882D8D" w:rsidRDefault="003A7DD4" w:rsidP="00A43995">
            <w:pPr>
              <w:widowControl w:val="0"/>
              <w:tabs>
                <w:tab w:val="left" w:pos="7626"/>
              </w:tabs>
              <w:spacing w:beforeLines="40" w:before="96"/>
              <w:ind w:right="1020"/>
              <w:rPr>
                <w:szCs w:val="20"/>
              </w:rPr>
              <w:pPrChange w:id="985" w:author="Meadows, Peter (UK)" w:date="2015-01-29T09:48:00Z">
                <w:pPr>
                  <w:widowControl w:val="0"/>
                  <w:tabs>
                    <w:tab w:val="left" w:pos="7626"/>
                  </w:tabs>
                  <w:spacing w:beforeLines="40"/>
                  <w:ind w:right="1020"/>
                </w:pPr>
              </w:pPrChange>
            </w:pPr>
            <w:r w:rsidRPr="00CA39DB">
              <w:rPr>
                <w:szCs w:val="20"/>
              </w:rPr>
              <w:t>Yaw Steering Law</w:t>
            </w:r>
          </w:p>
        </w:tc>
      </w:tr>
    </w:tbl>
    <w:p w14:paraId="3990ECE7" w14:textId="77777777" w:rsidR="00164D95" w:rsidRDefault="00164D95" w:rsidP="008C3BB8"/>
    <w:p w14:paraId="3990ECE8" w14:textId="77777777" w:rsidR="00164D95" w:rsidRDefault="00164D95" w:rsidP="00164D95">
      <w:pPr>
        <w:pStyle w:val="Annexe1"/>
      </w:pPr>
      <w:bookmarkStart w:id="986" w:name="_Ref398104780"/>
      <w:bookmarkStart w:id="987" w:name="_Toc398190291"/>
      <w:bookmarkStart w:id="988" w:name="_Toc399940670"/>
      <w:r>
        <w:lastRenderedPageBreak/>
        <w:t>Point Target Locations</w:t>
      </w:r>
      <w:bookmarkEnd w:id="986"/>
      <w:bookmarkEnd w:id="987"/>
      <w:bookmarkEnd w:id="988"/>
    </w:p>
    <w:p w14:paraId="3990ECE9" w14:textId="77777777" w:rsidR="00164D95" w:rsidRDefault="00164D95" w:rsidP="00164D95">
      <w:r>
        <w:t>The following point targets have been used for quality assessment and radiometric calibration activities:</w:t>
      </w:r>
    </w:p>
    <w:p w14:paraId="3990ECEA" w14:textId="77777777" w:rsidR="00164D95" w:rsidRDefault="00164D95" w:rsidP="008C3BB8"/>
    <w:tbl>
      <w:tblPr>
        <w:tblStyle w:val="TableGrid"/>
        <w:tblW w:w="0" w:type="auto"/>
        <w:tblLook w:val="04A0" w:firstRow="1" w:lastRow="0" w:firstColumn="1" w:lastColumn="0" w:noHBand="0" w:noVBand="1"/>
      </w:tblPr>
      <w:tblGrid>
        <w:gridCol w:w="1151"/>
        <w:gridCol w:w="1295"/>
        <w:gridCol w:w="1444"/>
        <w:gridCol w:w="1484"/>
        <w:gridCol w:w="1334"/>
        <w:gridCol w:w="1262"/>
        <w:gridCol w:w="1291"/>
      </w:tblGrid>
      <w:tr w:rsidR="00164D95" w:rsidRPr="008C0FB0" w14:paraId="3990ECF2" w14:textId="77777777" w:rsidTr="00164D95">
        <w:tc>
          <w:tcPr>
            <w:tcW w:w="1157" w:type="dxa"/>
            <w:shd w:val="clear" w:color="auto" w:fill="BFBFBF" w:themeFill="background1" w:themeFillShade="BF"/>
          </w:tcPr>
          <w:p w14:paraId="3990ECEB" w14:textId="77777777" w:rsidR="00164D95" w:rsidRPr="008C0FB0" w:rsidRDefault="00164D95" w:rsidP="00164D95">
            <w:pPr>
              <w:spacing w:before="60" w:after="60"/>
              <w:jc w:val="center"/>
              <w:rPr>
                <w:b/>
              </w:rPr>
            </w:pPr>
            <w:r w:rsidRPr="008C0FB0">
              <w:rPr>
                <w:b/>
              </w:rPr>
              <w:t>Site</w:t>
            </w:r>
          </w:p>
        </w:tc>
        <w:tc>
          <w:tcPr>
            <w:tcW w:w="1300" w:type="dxa"/>
            <w:shd w:val="clear" w:color="auto" w:fill="BFBFBF" w:themeFill="background1" w:themeFillShade="BF"/>
          </w:tcPr>
          <w:p w14:paraId="3990ECEC" w14:textId="77777777" w:rsidR="00164D95" w:rsidRPr="008C0FB0" w:rsidRDefault="00164D95" w:rsidP="00164D95">
            <w:pPr>
              <w:spacing w:before="60" w:after="60"/>
              <w:jc w:val="center"/>
              <w:rPr>
                <w:b/>
              </w:rPr>
            </w:pPr>
            <w:r w:rsidRPr="008C0FB0">
              <w:rPr>
                <w:b/>
              </w:rPr>
              <w:t>Name</w:t>
            </w:r>
          </w:p>
        </w:tc>
        <w:tc>
          <w:tcPr>
            <w:tcW w:w="1420" w:type="dxa"/>
            <w:shd w:val="clear" w:color="auto" w:fill="BFBFBF" w:themeFill="background1" w:themeFillShade="BF"/>
          </w:tcPr>
          <w:p w14:paraId="3990ECED" w14:textId="77777777" w:rsidR="00164D95" w:rsidRPr="008C0FB0" w:rsidRDefault="00164D95" w:rsidP="00164D95">
            <w:pPr>
              <w:spacing w:before="60" w:after="60"/>
              <w:jc w:val="center"/>
              <w:rPr>
                <w:b/>
              </w:rPr>
            </w:pPr>
            <w:r w:rsidRPr="008C0FB0">
              <w:rPr>
                <w:b/>
              </w:rPr>
              <w:t>Latitude (</w:t>
            </w:r>
            <w:r w:rsidRPr="008C0FB0">
              <w:rPr>
                <w:rFonts w:cs="Calibri"/>
                <w:b/>
              </w:rPr>
              <w:t>°</w:t>
            </w:r>
            <w:r w:rsidRPr="008C0FB0">
              <w:rPr>
                <w:b/>
              </w:rPr>
              <w:t>)</w:t>
            </w:r>
          </w:p>
        </w:tc>
        <w:tc>
          <w:tcPr>
            <w:tcW w:w="1485" w:type="dxa"/>
            <w:shd w:val="clear" w:color="auto" w:fill="BFBFBF" w:themeFill="background1" w:themeFillShade="BF"/>
          </w:tcPr>
          <w:p w14:paraId="3990ECEE" w14:textId="77777777" w:rsidR="00164D95" w:rsidRPr="008C0FB0" w:rsidRDefault="00164D95" w:rsidP="00164D95">
            <w:pPr>
              <w:spacing w:before="60" w:after="60"/>
              <w:jc w:val="center"/>
              <w:rPr>
                <w:b/>
              </w:rPr>
            </w:pPr>
            <w:r w:rsidRPr="008C0FB0">
              <w:rPr>
                <w:b/>
              </w:rPr>
              <w:t>Longitude (</w:t>
            </w:r>
            <w:r w:rsidRPr="008C0FB0">
              <w:rPr>
                <w:rFonts w:cs="Calibri"/>
                <w:b/>
              </w:rPr>
              <w:t>°</w:t>
            </w:r>
            <w:r w:rsidRPr="008C0FB0">
              <w:rPr>
                <w:b/>
              </w:rPr>
              <w:t>)</w:t>
            </w:r>
          </w:p>
        </w:tc>
        <w:tc>
          <w:tcPr>
            <w:tcW w:w="1339" w:type="dxa"/>
            <w:shd w:val="clear" w:color="auto" w:fill="BFBFBF" w:themeFill="background1" w:themeFillShade="BF"/>
          </w:tcPr>
          <w:p w14:paraId="3990ECEF" w14:textId="77777777" w:rsidR="00164D95" w:rsidRPr="008C0FB0" w:rsidRDefault="00164D95" w:rsidP="00164D95">
            <w:pPr>
              <w:spacing w:before="60" w:after="60"/>
              <w:jc w:val="center"/>
              <w:rPr>
                <w:b/>
              </w:rPr>
            </w:pPr>
            <w:r w:rsidRPr="008C0FB0">
              <w:rPr>
                <w:b/>
              </w:rPr>
              <w:t>Height (m)</w:t>
            </w:r>
          </w:p>
        </w:tc>
        <w:tc>
          <w:tcPr>
            <w:tcW w:w="1265" w:type="dxa"/>
            <w:shd w:val="clear" w:color="auto" w:fill="BFBFBF" w:themeFill="background1" w:themeFillShade="BF"/>
          </w:tcPr>
          <w:p w14:paraId="3990ECF0" w14:textId="77777777" w:rsidR="00164D95" w:rsidRPr="008C0FB0" w:rsidRDefault="00164D95" w:rsidP="00164D95">
            <w:pPr>
              <w:spacing w:before="60" w:after="60"/>
              <w:jc w:val="center"/>
              <w:rPr>
                <w:b/>
              </w:rPr>
            </w:pPr>
            <w:r w:rsidRPr="008C0FB0">
              <w:rPr>
                <w:b/>
              </w:rPr>
              <w:t>Nominal RCS (dBm</w:t>
            </w:r>
            <w:r w:rsidRPr="008C0FB0">
              <w:rPr>
                <w:b/>
                <w:vertAlign w:val="superscript"/>
              </w:rPr>
              <w:t>2</w:t>
            </w:r>
            <w:r w:rsidRPr="008C0FB0">
              <w:rPr>
                <w:b/>
              </w:rPr>
              <w:t>)</w:t>
            </w:r>
          </w:p>
        </w:tc>
        <w:tc>
          <w:tcPr>
            <w:tcW w:w="1295" w:type="dxa"/>
            <w:shd w:val="clear" w:color="auto" w:fill="BFBFBF" w:themeFill="background1" w:themeFillShade="BF"/>
          </w:tcPr>
          <w:p w14:paraId="3990ECF1" w14:textId="77777777" w:rsidR="00164D95" w:rsidRPr="008C0FB0" w:rsidRDefault="00164D95" w:rsidP="00164D95">
            <w:pPr>
              <w:spacing w:before="60" w:after="60"/>
              <w:jc w:val="center"/>
              <w:rPr>
                <w:b/>
              </w:rPr>
            </w:pPr>
            <w:r w:rsidRPr="008C0FB0">
              <w:rPr>
                <w:b/>
              </w:rPr>
              <w:t>Time Delay (μs)</w:t>
            </w:r>
          </w:p>
        </w:tc>
      </w:tr>
      <w:tr w:rsidR="00164D95" w:rsidRPr="008C0FB0" w14:paraId="3990ECFA" w14:textId="77777777" w:rsidTr="00164D95">
        <w:tc>
          <w:tcPr>
            <w:tcW w:w="1157" w:type="dxa"/>
          </w:tcPr>
          <w:p w14:paraId="3990ECF3" w14:textId="77777777" w:rsidR="00164D95" w:rsidRPr="008C0FB0" w:rsidRDefault="00164D95" w:rsidP="00164D95">
            <w:pPr>
              <w:spacing w:before="60" w:after="60"/>
              <w:jc w:val="center"/>
            </w:pPr>
            <w:r w:rsidRPr="008C0FB0">
              <w:t>NL</w:t>
            </w:r>
          </w:p>
        </w:tc>
        <w:tc>
          <w:tcPr>
            <w:tcW w:w="1300" w:type="dxa"/>
          </w:tcPr>
          <w:p w14:paraId="3990ECF4" w14:textId="77777777" w:rsidR="00164D95" w:rsidRPr="008C0FB0" w:rsidRDefault="00164D95" w:rsidP="00164D95">
            <w:pPr>
              <w:spacing w:before="60" w:after="60"/>
              <w:jc w:val="center"/>
            </w:pPr>
            <w:r w:rsidRPr="008C0FB0">
              <w:t>T1-ESTEC</w:t>
            </w:r>
          </w:p>
        </w:tc>
        <w:tc>
          <w:tcPr>
            <w:tcW w:w="1420" w:type="dxa"/>
          </w:tcPr>
          <w:p w14:paraId="3990ECF5"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52.218803991 </w:t>
            </w:r>
          </w:p>
        </w:tc>
        <w:tc>
          <w:tcPr>
            <w:tcW w:w="1485" w:type="dxa"/>
          </w:tcPr>
          <w:p w14:paraId="3990ECF6"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4.418401173 </w:t>
            </w:r>
          </w:p>
        </w:tc>
        <w:tc>
          <w:tcPr>
            <w:tcW w:w="1339" w:type="dxa"/>
          </w:tcPr>
          <w:p w14:paraId="3990ECF7"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68.386 </w:t>
            </w:r>
          </w:p>
        </w:tc>
        <w:tc>
          <w:tcPr>
            <w:tcW w:w="1265" w:type="dxa"/>
          </w:tcPr>
          <w:p w14:paraId="3990ECF8" w14:textId="77777777" w:rsidR="00164D95" w:rsidRPr="008C0FB0" w:rsidRDefault="00164D95" w:rsidP="00164D95">
            <w:pPr>
              <w:spacing w:before="60" w:after="60"/>
              <w:jc w:val="center"/>
            </w:pPr>
            <w:r w:rsidRPr="008C0FB0">
              <w:t>70.0</w:t>
            </w:r>
          </w:p>
        </w:tc>
        <w:tc>
          <w:tcPr>
            <w:tcW w:w="1295" w:type="dxa"/>
          </w:tcPr>
          <w:p w14:paraId="3990ECF9" w14:textId="77777777" w:rsidR="00164D95" w:rsidRPr="008C0FB0" w:rsidRDefault="00164D95" w:rsidP="00164D95">
            <w:pPr>
              <w:spacing w:before="60" w:after="60"/>
              <w:jc w:val="center"/>
            </w:pPr>
            <w:r w:rsidRPr="008C0FB0">
              <w:t>variable</w:t>
            </w:r>
          </w:p>
        </w:tc>
      </w:tr>
      <w:tr w:rsidR="00164D95" w:rsidRPr="008C0FB0" w14:paraId="3990ED02" w14:textId="77777777" w:rsidTr="00164D95">
        <w:tc>
          <w:tcPr>
            <w:tcW w:w="1157" w:type="dxa"/>
          </w:tcPr>
          <w:p w14:paraId="3990ECFB" w14:textId="77777777" w:rsidR="00164D95" w:rsidRPr="008C0FB0" w:rsidRDefault="00164D95" w:rsidP="00164D95">
            <w:pPr>
              <w:spacing w:before="60" w:after="60"/>
              <w:jc w:val="center"/>
            </w:pPr>
            <w:r w:rsidRPr="008C0FB0">
              <w:t>NL</w:t>
            </w:r>
          </w:p>
        </w:tc>
        <w:tc>
          <w:tcPr>
            <w:tcW w:w="1300" w:type="dxa"/>
          </w:tcPr>
          <w:p w14:paraId="3990ECFC" w14:textId="77777777" w:rsidR="00164D95" w:rsidRPr="008C0FB0" w:rsidRDefault="00164D95" w:rsidP="00164D95">
            <w:pPr>
              <w:spacing w:before="60" w:after="60"/>
              <w:jc w:val="center"/>
            </w:pPr>
            <w:r w:rsidRPr="008C0FB0">
              <w:t>T2-KNMI</w:t>
            </w:r>
          </w:p>
        </w:tc>
        <w:tc>
          <w:tcPr>
            <w:tcW w:w="1420" w:type="dxa"/>
          </w:tcPr>
          <w:p w14:paraId="3990ECFD"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52.099343627 </w:t>
            </w:r>
          </w:p>
        </w:tc>
        <w:tc>
          <w:tcPr>
            <w:tcW w:w="1485" w:type="dxa"/>
          </w:tcPr>
          <w:p w14:paraId="3990ECFE"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5.176526132 </w:t>
            </w:r>
          </w:p>
        </w:tc>
        <w:tc>
          <w:tcPr>
            <w:tcW w:w="1339" w:type="dxa"/>
          </w:tcPr>
          <w:p w14:paraId="3990ECFF"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45.613 </w:t>
            </w:r>
          </w:p>
        </w:tc>
        <w:tc>
          <w:tcPr>
            <w:tcW w:w="1265" w:type="dxa"/>
          </w:tcPr>
          <w:p w14:paraId="3990ED00" w14:textId="77777777" w:rsidR="00164D95" w:rsidRPr="008C0FB0" w:rsidRDefault="00164D95" w:rsidP="00164D95">
            <w:pPr>
              <w:spacing w:before="60" w:after="60"/>
              <w:jc w:val="center"/>
            </w:pPr>
            <w:r w:rsidRPr="008C0FB0">
              <w:t>70.0</w:t>
            </w:r>
          </w:p>
        </w:tc>
        <w:tc>
          <w:tcPr>
            <w:tcW w:w="1295" w:type="dxa"/>
          </w:tcPr>
          <w:p w14:paraId="3990ED01" w14:textId="77777777" w:rsidR="00164D95" w:rsidRPr="008C0FB0" w:rsidRDefault="00164D95" w:rsidP="00164D95">
            <w:pPr>
              <w:spacing w:before="60" w:after="60"/>
              <w:jc w:val="center"/>
            </w:pPr>
            <w:r w:rsidRPr="008C0FB0">
              <w:t>variable</w:t>
            </w:r>
          </w:p>
        </w:tc>
      </w:tr>
      <w:tr w:rsidR="00164D95" w:rsidRPr="008C0FB0" w14:paraId="3990ED0A" w14:textId="77777777" w:rsidTr="00164D95">
        <w:tc>
          <w:tcPr>
            <w:tcW w:w="1157" w:type="dxa"/>
          </w:tcPr>
          <w:p w14:paraId="3990ED03" w14:textId="77777777" w:rsidR="00164D95" w:rsidRPr="008C0FB0" w:rsidRDefault="00164D95" w:rsidP="00164D95">
            <w:pPr>
              <w:spacing w:before="60" w:after="60"/>
              <w:jc w:val="center"/>
            </w:pPr>
            <w:r w:rsidRPr="008C0FB0">
              <w:t>NL</w:t>
            </w:r>
          </w:p>
        </w:tc>
        <w:tc>
          <w:tcPr>
            <w:tcW w:w="1300" w:type="dxa"/>
          </w:tcPr>
          <w:p w14:paraId="3990ED04" w14:textId="77777777" w:rsidR="00164D95" w:rsidRPr="008C0FB0" w:rsidRDefault="00164D95" w:rsidP="00164D95">
            <w:pPr>
              <w:spacing w:before="60" w:after="60"/>
              <w:jc w:val="center"/>
            </w:pPr>
            <w:r w:rsidRPr="008C0FB0">
              <w:t>T3-NLR</w:t>
            </w:r>
          </w:p>
        </w:tc>
        <w:tc>
          <w:tcPr>
            <w:tcW w:w="1420" w:type="dxa"/>
          </w:tcPr>
          <w:p w14:paraId="3990ED05"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52.678880554 </w:t>
            </w:r>
          </w:p>
        </w:tc>
        <w:tc>
          <w:tcPr>
            <w:tcW w:w="1485" w:type="dxa"/>
          </w:tcPr>
          <w:p w14:paraId="3990ED06"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5.929197038 </w:t>
            </w:r>
          </w:p>
        </w:tc>
        <w:tc>
          <w:tcPr>
            <w:tcW w:w="1339" w:type="dxa"/>
          </w:tcPr>
          <w:p w14:paraId="3990ED07" w14:textId="77777777" w:rsidR="00164D95" w:rsidRPr="008C0FB0" w:rsidRDefault="00164D95" w:rsidP="00164D95">
            <w:pPr>
              <w:pStyle w:val="Default"/>
              <w:spacing w:before="60" w:after="60"/>
              <w:jc w:val="center"/>
              <w:rPr>
                <w:rFonts w:ascii="Trebuchet MS" w:hAnsi="Trebuchet MS" w:cs="Times New Roman"/>
                <w:color w:val="auto"/>
                <w:sz w:val="20"/>
              </w:rPr>
            </w:pPr>
            <w:r w:rsidRPr="008C0FB0">
              <w:rPr>
                <w:rFonts w:ascii="Trebuchet MS" w:hAnsi="Trebuchet MS" w:cs="Times New Roman"/>
                <w:color w:val="auto"/>
                <w:sz w:val="20"/>
              </w:rPr>
              <w:t xml:space="preserve">48.882 </w:t>
            </w:r>
          </w:p>
        </w:tc>
        <w:tc>
          <w:tcPr>
            <w:tcW w:w="1265" w:type="dxa"/>
          </w:tcPr>
          <w:p w14:paraId="3990ED08" w14:textId="77777777" w:rsidR="00164D95" w:rsidRPr="008C0FB0" w:rsidRDefault="00164D95" w:rsidP="00164D95">
            <w:pPr>
              <w:spacing w:before="60" w:after="60"/>
              <w:jc w:val="center"/>
            </w:pPr>
            <w:r w:rsidRPr="008C0FB0">
              <w:t>70.0</w:t>
            </w:r>
          </w:p>
        </w:tc>
        <w:tc>
          <w:tcPr>
            <w:tcW w:w="1295" w:type="dxa"/>
          </w:tcPr>
          <w:p w14:paraId="3990ED09" w14:textId="77777777" w:rsidR="00164D95" w:rsidRPr="008C0FB0" w:rsidRDefault="00164D95" w:rsidP="00164D95">
            <w:pPr>
              <w:spacing w:before="60" w:after="60"/>
              <w:jc w:val="center"/>
            </w:pPr>
            <w:r w:rsidRPr="008C0FB0">
              <w:t>variable</w:t>
            </w:r>
          </w:p>
        </w:tc>
      </w:tr>
      <w:tr w:rsidR="00164D95" w:rsidRPr="008C0FB0" w14:paraId="3990ED12" w14:textId="77777777" w:rsidTr="00164D95">
        <w:tc>
          <w:tcPr>
            <w:tcW w:w="1157" w:type="dxa"/>
          </w:tcPr>
          <w:p w14:paraId="3990ED0B" w14:textId="77777777" w:rsidR="00164D95" w:rsidRPr="008C0FB0" w:rsidRDefault="00164D95" w:rsidP="00164D95">
            <w:pPr>
              <w:spacing w:before="60" w:after="60"/>
              <w:jc w:val="center"/>
            </w:pPr>
            <w:r w:rsidRPr="008C0FB0">
              <w:t>DLR</w:t>
            </w:r>
          </w:p>
        </w:tc>
        <w:tc>
          <w:tcPr>
            <w:tcW w:w="1300" w:type="dxa"/>
          </w:tcPr>
          <w:p w14:paraId="3990ED0C" w14:textId="77777777" w:rsidR="00164D95" w:rsidRPr="008C0FB0" w:rsidRDefault="00164D95" w:rsidP="00164D95">
            <w:pPr>
              <w:spacing w:before="60" w:after="60"/>
              <w:jc w:val="center"/>
            </w:pPr>
            <w:r w:rsidRPr="008C0FB0">
              <w:t>D38cr</w:t>
            </w:r>
          </w:p>
        </w:tc>
        <w:tc>
          <w:tcPr>
            <w:tcW w:w="1420" w:type="dxa"/>
          </w:tcPr>
          <w:p w14:paraId="3990ED0D" w14:textId="77777777" w:rsidR="00164D95" w:rsidRPr="008C0FB0" w:rsidRDefault="00164D95" w:rsidP="00164D95">
            <w:pPr>
              <w:spacing w:before="60" w:after="60"/>
              <w:jc w:val="center"/>
            </w:pPr>
            <w:r w:rsidRPr="008C0FB0">
              <w:t>48.02993879</w:t>
            </w:r>
          </w:p>
        </w:tc>
        <w:tc>
          <w:tcPr>
            <w:tcW w:w="1485" w:type="dxa"/>
          </w:tcPr>
          <w:p w14:paraId="3990ED0E" w14:textId="77777777" w:rsidR="00164D95" w:rsidRPr="008C0FB0" w:rsidRDefault="00164D95" w:rsidP="00164D95">
            <w:pPr>
              <w:spacing w:before="60" w:after="60"/>
              <w:jc w:val="center"/>
            </w:pPr>
            <w:r w:rsidRPr="008C0FB0">
              <w:t>9.81195953</w:t>
            </w:r>
          </w:p>
        </w:tc>
        <w:tc>
          <w:tcPr>
            <w:tcW w:w="1339" w:type="dxa"/>
          </w:tcPr>
          <w:p w14:paraId="3990ED0F" w14:textId="77777777" w:rsidR="00164D95" w:rsidRPr="008C0FB0" w:rsidRDefault="00164D95" w:rsidP="00164D95">
            <w:pPr>
              <w:spacing w:before="60" w:after="60"/>
              <w:jc w:val="center"/>
            </w:pPr>
            <w:r w:rsidRPr="008C0FB0">
              <w:t>704.7</w:t>
            </w:r>
          </w:p>
        </w:tc>
        <w:tc>
          <w:tcPr>
            <w:tcW w:w="1265" w:type="dxa"/>
          </w:tcPr>
          <w:p w14:paraId="3990ED10" w14:textId="77777777" w:rsidR="00164D95" w:rsidRPr="008C0FB0" w:rsidRDefault="00164D95" w:rsidP="00164D95">
            <w:pPr>
              <w:spacing w:before="60" w:after="60"/>
              <w:jc w:val="center"/>
            </w:pPr>
            <w:r w:rsidRPr="008C0FB0">
              <w:t>49.23</w:t>
            </w:r>
          </w:p>
        </w:tc>
        <w:tc>
          <w:tcPr>
            <w:tcW w:w="1295" w:type="dxa"/>
          </w:tcPr>
          <w:p w14:paraId="3990ED11" w14:textId="77777777" w:rsidR="00164D95" w:rsidRPr="008C0FB0" w:rsidRDefault="00164D95" w:rsidP="00164D95">
            <w:pPr>
              <w:spacing w:before="60" w:after="60"/>
              <w:jc w:val="center"/>
            </w:pPr>
            <w:r w:rsidRPr="008C0FB0">
              <w:t>0.0</w:t>
            </w:r>
          </w:p>
        </w:tc>
      </w:tr>
      <w:tr w:rsidR="00164D95" w:rsidRPr="008C0FB0" w14:paraId="3990ED1A" w14:textId="77777777" w:rsidTr="00164D95">
        <w:tc>
          <w:tcPr>
            <w:tcW w:w="1157" w:type="dxa"/>
          </w:tcPr>
          <w:p w14:paraId="3990ED13" w14:textId="77777777" w:rsidR="00164D95" w:rsidRPr="008C0FB0" w:rsidRDefault="00164D95" w:rsidP="00164D95">
            <w:pPr>
              <w:spacing w:before="60" w:after="60"/>
              <w:jc w:val="center"/>
            </w:pPr>
            <w:r w:rsidRPr="008C0FB0">
              <w:t>DLR</w:t>
            </w:r>
          </w:p>
        </w:tc>
        <w:tc>
          <w:tcPr>
            <w:tcW w:w="1300" w:type="dxa"/>
          </w:tcPr>
          <w:p w14:paraId="3990ED14" w14:textId="77777777" w:rsidR="00164D95" w:rsidRPr="008C0FB0" w:rsidRDefault="00164D95" w:rsidP="00164D95">
            <w:pPr>
              <w:spacing w:before="60" w:after="60"/>
              <w:jc w:val="center"/>
            </w:pPr>
            <w:r w:rsidRPr="008C0FB0">
              <w:t>D39tr</w:t>
            </w:r>
          </w:p>
        </w:tc>
        <w:tc>
          <w:tcPr>
            <w:tcW w:w="1420" w:type="dxa"/>
          </w:tcPr>
          <w:p w14:paraId="3990ED15" w14:textId="77777777" w:rsidR="00164D95" w:rsidRPr="008C0FB0" w:rsidRDefault="00164D95" w:rsidP="00164D95">
            <w:pPr>
              <w:spacing w:before="60" w:after="60"/>
              <w:jc w:val="center"/>
            </w:pPr>
            <w:r w:rsidRPr="008C0FB0">
              <w:t>48.06801023</w:t>
            </w:r>
          </w:p>
        </w:tc>
        <w:tc>
          <w:tcPr>
            <w:tcW w:w="1485" w:type="dxa"/>
          </w:tcPr>
          <w:p w14:paraId="3990ED16" w14:textId="77777777" w:rsidR="00164D95" w:rsidRPr="008C0FB0" w:rsidRDefault="00164D95" w:rsidP="00164D95">
            <w:pPr>
              <w:spacing w:before="60" w:after="60"/>
              <w:jc w:val="center"/>
            </w:pPr>
            <w:r w:rsidRPr="008C0FB0">
              <w:t>9.91851521</w:t>
            </w:r>
          </w:p>
        </w:tc>
        <w:tc>
          <w:tcPr>
            <w:tcW w:w="1339" w:type="dxa"/>
          </w:tcPr>
          <w:p w14:paraId="3990ED17" w14:textId="77777777" w:rsidR="00164D95" w:rsidRPr="008C0FB0" w:rsidRDefault="00164D95" w:rsidP="00164D95">
            <w:pPr>
              <w:spacing w:before="60" w:after="60"/>
              <w:jc w:val="center"/>
            </w:pPr>
            <w:r w:rsidRPr="008C0FB0">
              <w:t>667.1</w:t>
            </w:r>
          </w:p>
        </w:tc>
        <w:tc>
          <w:tcPr>
            <w:tcW w:w="1265" w:type="dxa"/>
          </w:tcPr>
          <w:p w14:paraId="3990ED18" w14:textId="77777777" w:rsidR="00164D95" w:rsidRPr="008C0FB0" w:rsidRDefault="00164D95" w:rsidP="00164D95">
            <w:pPr>
              <w:spacing w:before="60" w:after="60"/>
              <w:jc w:val="center"/>
            </w:pPr>
            <w:r w:rsidRPr="008C0FB0">
              <w:t>60.8</w:t>
            </w:r>
          </w:p>
        </w:tc>
        <w:tc>
          <w:tcPr>
            <w:tcW w:w="1295" w:type="dxa"/>
          </w:tcPr>
          <w:p w14:paraId="3990ED19" w14:textId="77777777" w:rsidR="00164D95" w:rsidRPr="008C0FB0" w:rsidRDefault="00164D95" w:rsidP="00164D95">
            <w:pPr>
              <w:spacing w:before="60" w:after="60"/>
              <w:jc w:val="center"/>
            </w:pPr>
            <w:r w:rsidRPr="008C0FB0">
              <w:t>0.32</w:t>
            </w:r>
          </w:p>
        </w:tc>
      </w:tr>
      <w:tr w:rsidR="00164D95" w:rsidRPr="008C0FB0" w14:paraId="3990ED22" w14:textId="77777777" w:rsidTr="00164D95">
        <w:tc>
          <w:tcPr>
            <w:tcW w:w="1157" w:type="dxa"/>
          </w:tcPr>
          <w:p w14:paraId="3990ED1B" w14:textId="77777777" w:rsidR="00164D95" w:rsidRPr="008C0FB0" w:rsidRDefault="00164D95" w:rsidP="00164D95">
            <w:pPr>
              <w:spacing w:before="60" w:after="60"/>
              <w:jc w:val="center"/>
            </w:pPr>
            <w:r w:rsidRPr="008C0FB0">
              <w:t>DLR</w:t>
            </w:r>
          </w:p>
        </w:tc>
        <w:tc>
          <w:tcPr>
            <w:tcW w:w="1300" w:type="dxa"/>
          </w:tcPr>
          <w:p w14:paraId="3990ED1C" w14:textId="77777777" w:rsidR="00164D95" w:rsidRPr="008C0FB0" w:rsidRDefault="00164D95" w:rsidP="00164D95">
            <w:pPr>
              <w:spacing w:before="60" w:after="60"/>
              <w:jc w:val="center"/>
            </w:pPr>
            <w:r w:rsidRPr="008C0FB0">
              <w:t>D40tr</w:t>
            </w:r>
          </w:p>
        </w:tc>
        <w:tc>
          <w:tcPr>
            <w:tcW w:w="1420" w:type="dxa"/>
          </w:tcPr>
          <w:p w14:paraId="3990ED1D" w14:textId="77777777" w:rsidR="00164D95" w:rsidRPr="008C0FB0" w:rsidRDefault="00164D95" w:rsidP="00164D95">
            <w:pPr>
              <w:spacing w:before="60" w:after="60"/>
              <w:jc w:val="center"/>
            </w:pPr>
            <w:r w:rsidRPr="008C0FB0">
              <w:t>48.06736819</w:t>
            </w:r>
          </w:p>
        </w:tc>
        <w:tc>
          <w:tcPr>
            <w:tcW w:w="1485" w:type="dxa"/>
          </w:tcPr>
          <w:p w14:paraId="3990ED1E" w14:textId="77777777" w:rsidR="00164D95" w:rsidRPr="008C0FB0" w:rsidRDefault="00164D95" w:rsidP="00164D95">
            <w:pPr>
              <w:spacing w:before="60" w:after="60"/>
              <w:jc w:val="center"/>
            </w:pPr>
            <w:r w:rsidRPr="008C0FB0">
              <w:t>10.08008266</w:t>
            </w:r>
          </w:p>
        </w:tc>
        <w:tc>
          <w:tcPr>
            <w:tcW w:w="1339" w:type="dxa"/>
          </w:tcPr>
          <w:p w14:paraId="3990ED1F" w14:textId="77777777" w:rsidR="00164D95" w:rsidRPr="008C0FB0" w:rsidRDefault="00164D95" w:rsidP="00164D95">
            <w:pPr>
              <w:spacing w:before="60" w:after="60"/>
              <w:jc w:val="center"/>
            </w:pPr>
            <w:r w:rsidRPr="008C0FB0">
              <w:t>606.1</w:t>
            </w:r>
          </w:p>
        </w:tc>
        <w:tc>
          <w:tcPr>
            <w:tcW w:w="1265" w:type="dxa"/>
          </w:tcPr>
          <w:p w14:paraId="3990ED20" w14:textId="77777777" w:rsidR="00164D95" w:rsidRPr="008C0FB0" w:rsidRDefault="00164D95" w:rsidP="00164D95">
            <w:pPr>
              <w:spacing w:before="60" w:after="60"/>
              <w:jc w:val="center"/>
            </w:pPr>
            <w:r w:rsidRPr="008C0FB0">
              <w:t>60.6</w:t>
            </w:r>
          </w:p>
        </w:tc>
        <w:tc>
          <w:tcPr>
            <w:tcW w:w="1295" w:type="dxa"/>
          </w:tcPr>
          <w:p w14:paraId="3990ED21" w14:textId="77777777" w:rsidR="00164D95" w:rsidRPr="008C0FB0" w:rsidRDefault="00164D95" w:rsidP="00164D95">
            <w:pPr>
              <w:spacing w:before="60" w:after="60"/>
              <w:jc w:val="center"/>
            </w:pPr>
            <w:r w:rsidRPr="008C0FB0">
              <w:t>0.32</w:t>
            </w:r>
          </w:p>
        </w:tc>
      </w:tr>
      <w:tr w:rsidR="00164D95" w:rsidRPr="008C0FB0" w14:paraId="3990ED2A" w14:textId="77777777" w:rsidTr="00164D95">
        <w:tc>
          <w:tcPr>
            <w:tcW w:w="1157" w:type="dxa"/>
          </w:tcPr>
          <w:p w14:paraId="3990ED23" w14:textId="77777777" w:rsidR="00164D95" w:rsidRPr="008C0FB0" w:rsidRDefault="00164D95" w:rsidP="00164D95">
            <w:pPr>
              <w:spacing w:before="60" w:after="60"/>
              <w:jc w:val="center"/>
            </w:pPr>
            <w:r w:rsidRPr="008C0FB0">
              <w:t>DLR</w:t>
            </w:r>
          </w:p>
        </w:tc>
        <w:tc>
          <w:tcPr>
            <w:tcW w:w="1300" w:type="dxa"/>
          </w:tcPr>
          <w:p w14:paraId="3990ED24" w14:textId="77777777" w:rsidR="00164D95" w:rsidRPr="008C0FB0" w:rsidRDefault="00164D95" w:rsidP="00164D95">
            <w:pPr>
              <w:spacing w:before="60" w:after="60"/>
              <w:jc w:val="center"/>
            </w:pPr>
            <w:r w:rsidRPr="008C0FB0">
              <w:t>D41tr</w:t>
            </w:r>
          </w:p>
        </w:tc>
        <w:tc>
          <w:tcPr>
            <w:tcW w:w="1420" w:type="dxa"/>
          </w:tcPr>
          <w:p w14:paraId="3990ED25" w14:textId="77777777" w:rsidR="00164D95" w:rsidRPr="008C0FB0" w:rsidRDefault="00164D95" w:rsidP="00164D95">
            <w:pPr>
              <w:spacing w:before="60" w:after="60"/>
              <w:jc w:val="center"/>
            </w:pPr>
            <w:r w:rsidRPr="008C0FB0">
              <w:t>48.07005964</w:t>
            </w:r>
          </w:p>
        </w:tc>
        <w:tc>
          <w:tcPr>
            <w:tcW w:w="1485" w:type="dxa"/>
          </w:tcPr>
          <w:p w14:paraId="3990ED26" w14:textId="77777777" w:rsidR="00164D95" w:rsidRPr="008C0FB0" w:rsidRDefault="00164D95" w:rsidP="00164D95">
            <w:pPr>
              <w:spacing w:before="60" w:after="60"/>
              <w:jc w:val="center"/>
            </w:pPr>
            <w:r w:rsidRPr="008C0FB0">
              <w:t>10.43542688</w:t>
            </w:r>
          </w:p>
        </w:tc>
        <w:tc>
          <w:tcPr>
            <w:tcW w:w="1339" w:type="dxa"/>
          </w:tcPr>
          <w:p w14:paraId="3990ED27" w14:textId="77777777" w:rsidR="00164D95" w:rsidRPr="008C0FB0" w:rsidRDefault="00164D95" w:rsidP="00164D95">
            <w:pPr>
              <w:spacing w:before="60" w:after="60"/>
              <w:jc w:val="center"/>
            </w:pPr>
            <w:r w:rsidRPr="008C0FB0">
              <w:t>643.4</w:t>
            </w:r>
          </w:p>
        </w:tc>
        <w:tc>
          <w:tcPr>
            <w:tcW w:w="1265" w:type="dxa"/>
          </w:tcPr>
          <w:p w14:paraId="3990ED28" w14:textId="77777777" w:rsidR="00164D95" w:rsidRPr="008C0FB0" w:rsidRDefault="00164D95" w:rsidP="00164D95">
            <w:pPr>
              <w:spacing w:before="60" w:after="60"/>
              <w:jc w:val="center"/>
            </w:pPr>
            <w:r w:rsidRPr="008C0FB0">
              <w:t>60.7</w:t>
            </w:r>
          </w:p>
        </w:tc>
        <w:tc>
          <w:tcPr>
            <w:tcW w:w="1295" w:type="dxa"/>
          </w:tcPr>
          <w:p w14:paraId="3990ED29" w14:textId="77777777" w:rsidR="00164D95" w:rsidRPr="008C0FB0" w:rsidRDefault="00164D95" w:rsidP="00164D95">
            <w:pPr>
              <w:spacing w:before="60" w:after="60"/>
              <w:jc w:val="center"/>
            </w:pPr>
            <w:r w:rsidRPr="008C0FB0">
              <w:t>0.32</w:t>
            </w:r>
          </w:p>
        </w:tc>
      </w:tr>
      <w:tr w:rsidR="00164D95" w:rsidRPr="008C0FB0" w14:paraId="3990ED32" w14:textId="77777777" w:rsidTr="00164D95">
        <w:tc>
          <w:tcPr>
            <w:tcW w:w="1157" w:type="dxa"/>
          </w:tcPr>
          <w:p w14:paraId="3990ED2B" w14:textId="77777777" w:rsidR="00164D95" w:rsidRPr="008C0FB0" w:rsidRDefault="00164D95" w:rsidP="00164D95">
            <w:pPr>
              <w:spacing w:before="60" w:after="60"/>
              <w:jc w:val="center"/>
            </w:pPr>
            <w:r w:rsidRPr="008C0FB0">
              <w:t>DLR</w:t>
            </w:r>
          </w:p>
        </w:tc>
        <w:tc>
          <w:tcPr>
            <w:tcW w:w="1300" w:type="dxa"/>
          </w:tcPr>
          <w:p w14:paraId="3990ED2C" w14:textId="77777777" w:rsidR="00164D95" w:rsidRPr="008C0FB0" w:rsidRDefault="00164D95" w:rsidP="00164D95">
            <w:pPr>
              <w:spacing w:before="60" w:after="60"/>
              <w:jc w:val="center"/>
            </w:pPr>
            <w:r w:rsidRPr="008C0FB0">
              <w:t>D42cr</w:t>
            </w:r>
          </w:p>
        </w:tc>
        <w:tc>
          <w:tcPr>
            <w:tcW w:w="1420" w:type="dxa"/>
          </w:tcPr>
          <w:p w14:paraId="3990ED2D" w14:textId="77777777" w:rsidR="00164D95" w:rsidRPr="008C0FB0" w:rsidRDefault="00164D95" w:rsidP="00164D95">
            <w:pPr>
              <w:spacing w:before="60" w:after="60"/>
              <w:jc w:val="center"/>
            </w:pPr>
            <w:r w:rsidRPr="008C0FB0">
              <w:t>48.04666707</w:t>
            </w:r>
          </w:p>
        </w:tc>
        <w:tc>
          <w:tcPr>
            <w:tcW w:w="1485" w:type="dxa"/>
          </w:tcPr>
          <w:p w14:paraId="3990ED2E" w14:textId="77777777" w:rsidR="00164D95" w:rsidRPr="008C0FB0" w:rsidRDefault="00164D95" w:rsidP="00164D95">
            <w:pPr>
              <w:spacing w:before="60" w:after="60"/>
              <w:jc w:val="center"/>
            </w:pPr>
            <w:r w:rsidRPr="008C0FB0">
              <w:t>10.58140924</w:t>
            </w:r>
          </w:p>
        </w:tc>
        <w:tc>
          <w:tcPr>
            <w:tcW w:w="1339" w:type="dxa"/>
          </w:tcPr>
          <w:p w14:paraId="3990ED2F" w14:textId="77777777" w:rsidR="00164D95" w:rsidRPr="008C0FB0" w:rsidRDefault="00164D95" w:rsidP="00164D95">
            <w:pPr>
              <w:spacing w:before="60" w:after="60"/>
              <w:jc w:val="center"/>
            </w:pPr>
            <w:r w:rsidRPr="008C0FB0">
              <w:t>649.6</w:t>
            </w:r>
          </w:p>
        </w:tc>
        <w:tc>
          <w:tcPr>
            <w:tcW w:w="1265" w:type="dxa"/>
          </w:tcPr>
          <w:p w14:paraId="3990ED30" w14:textId="77777777" w:rsidR="00164D95" w:rsidRPr="008C0FB0" w:rsidRDefault="00164D95" w:rsidP="00164D95">
            <w:pPr>
              <w:spacing w:before="60" w:after="60"/>
              <w:jc w:val="center"/>
            </w:pPr>
            <w:r w:rsidRPr="008C0FB0">
              <w:t>49.23</w:t>
            </w:r>
          </w:p>
        </w:tc>
        <w:tc>
          <w:tcPr>
            <w:tcW w:w="1295" w:type="dxa"/>
          </w:tcPr>
          <w:p w14:paraId="3990ED31" w14:textId="77777777" w:rsidR="00164D95" w:rsidRPr="008C0FB0" w:rsidRDefault="00164D95" w:rsidP="00164D95">
            <w:pPr>
              <w:spacing w:before="60" w:after="60"/>
              <w:jc w:val="center"/>
            </w:pPr>
            <w:r w:rsidRPr="008C0FB0">
              <w:t>0.32</w:t>
            </w:r>
          </w:p>
        </w:tc>
      </w:tr>
      <w:tr w:rsidR="00164D95" w:rsidRPr="008C0FB0" w14:paraId="3990ED3A" w14:textId="77777777" w:rsidTr="00164D95">
        <w:tc>
          <w:tcPr>
            <w:tcW w:w="1157" w:type="dxa"/>
          </w:tcPr>
          <w:p w14:paraId="3990ED33" w14:textId="77777777" w:rsidR="00164D95" w:rsidRPr="008C0FB0" w:rsidRDefault="00164D95" w:rsidP="00164D95">
            <w:pPr>
              <w:spacing w:before="60" w:after="60"/>
              <w:jc w:val="center"/>
            </w:pPr>
            <w:r w:rsidRPr="008C0FB0">
              <w:t>DLR</w:t>
            </w:r>
          </w:p>
        </w:tc>
        <w:tc>
          <w:tcPr>
            <w:tcW w:w="1300" w:type="dxa"/>
          </w:tcPr>
          <w:p w14:paraId="3990ED34" w14:textId="77777777" w:rsidR="00164D95" w:rsidRPr="008C0FB0" w:rsidRDefault="00164D95" w:rsidP="00164D95">
            <w:pPr>
              <w:spacing w:before="60" w:after="60"/>
              <w:jc w:val="center"/>
            </w:pPr>
            <w:r w:rsidRPr="008C0FB0">
              <w:t>D43cr</w:t>
            </w:r>
          </w:p>
        </w:tc>
        <w:tc>
          <w:tcPr>
            <w:tcW w:w="1420" w:type="dxa"/>
          </w:tcPr>
          <w:p w14:paraId="3990ED35" w14:textId="77777777" w:rsidR="00164D95" w:rsidRPr="008C0FB0" w:rsidRDefault="00164D95" w:rsidP="00164D95">
            <w:pPr>
              <w:spacing w:before="60" w:after="60"/>
              <w:jc w:val="center"/>
            </w:pPr>
            <w:r w:rsidRPr="008C0FB0">
              <w:t>48.06454864</w:t>
            </w:r>
          </w:p>
        </w:tc>
        <w:tc>
          <w:tcPr>
            <w:tcW w:w="1485" w:type="dxa"/>
          </w:tcPr>
          <w:p w14:paraId="3990ED36" w14:textId="77777777" w:rsidR="00164D95" w:rsidRPr="008C0FB0" w:rsidRDefault="00164D95" w:rsidP="00164D95">
            <w:pPr>
              <w:spacing w:before="60" w:after="60"/>
              <w:jc w:val="center"/>
            </w:pPr>
            <w:r w:rsidRPr="008C0FB0">
              <w:t>10.92642479</w:t>
            </w:r>
          </w:p>
        </w:tc>
        <w:tc>
          <w:tcPr>
            <w:tcW w:w="1339" w:type="dxa"/>
          </w:tcPr>
          <w:p w14:paraId="3990ED37" w14:textId="77777777" w:rsidR="00164D95" w:rsidRPr="008C0FB0" w:rsidRDefault="00164D95" w:rsidP="00164D95">
            <w:pPr>
              <w:spacing w:before="60" w:after="60"/>
              <w:jc w:val="center"/>
            </w:pPr>
            <w:r w:rsidRPr="008C0FB0">
              <w:t>661.3</w:t>
            </w:r>
          </w:p>
        </w:tc>
        <w:tc>
          <w:tcPr>
            <w:tcW w:w="1265" w:type="dxa"/>
          </w:tcPr>
          <w:p w14:paraId="3990ED38" w14:textId="77777777" w:rsidR="00164D95" w:rsidRPr="008C0FB0" w:rsidRDefault="00164D95" w:rsidP="00164D95">
            <w:pPr>
              <w:spacing w:before="60" w:after="60"/>
              <w:jc w:val="center"/>
            </w:pPr>
            <w:r w:rsidRPr="008C0FB0">
              <w:t>49.23</w:t>
            </w:r>
          </w:p>
        </w:tc>
        <w:tc>
          <w:tcPr>
            <w:tcW w:w="1295" w:type="dxa"/>
          </w:tcPr>
          <w:p w14:paraId="3990ED39" w14:textId="77777777" w:rsidR="00164D95" w:rsidRPr="008C0FB0" w:rsidRDefault="00164D95" w:rsidP="00164D95">
            <w:pPr>
              <w:spacing w:before="60" w:after="60"/>
              <w:jc w:val="center"/>
            </w:pPr>
            <w:r w:rsidRPr="008C0FB0">
              <w:t>0.0</w:t>
            </w:r>
          </w:p>
        </w:tc>
      </w:tr>
      <w:tr w:rsidR="00164D95" w:rsidRPr="008C0FB0" w14:paraId="3990ED42" w14:textId="77777777" w:rsidTr="00164D95">
        <w:tc>
          <w:tcPr>
            <w:tcW w:w="1157" w:type="dxa"/>
          </w:tcPr>
          <w:p w14:paraId="3990ED3B" w14:textId="77777777" w:rsidR="00164D95" w:rsidRPr="008C0FB0" w:rsidRDefault="00164D95" w:rsidP="00164D95">
            <w:pPr>
              <w:spacing w:before="60" w:after="60"/>
              <w:jc w:val="center"/>
            </w:pPr>
            <w:r w:rsidRPr="008C0FB0">
              <w:t>BAE</w:t>
            </w:r>
          </w:p>
        </w:tc>
        <w:tc>
          <w:tcPr>
            <w:tcW w:w="1300" w:type="dxa"/>
          </w:tcPr>
          <w:p w14:paraId="3990ED3C" w14:textId="77777777" w:rsidR="00164D95" w:rsidRPr="008C0FB0" w:rsidRDefault="00164D95" w:rsidP="00164D95">
            <w:pPr>
              <w:spacing w:before="60" w:after="60"/>
              <w:jc w:val="center"/>
            </w:pPr>
            <w:r w:rsidRPr="008C0FB0">
              <w:t>BAEcr</w:t>
            </w:r>
          </w:p>
        </w:tc>
        <w:tc>
          <w:tcPr>
            <w:tcW w:w="1420" w:type="dxa"/>
          </w:tcPr>
          <w:p w14:paraId="3990ED3D" w14:textId="77777777" w:rsidR="00164D95" w:rsidRPr="008C0FB0" w:rsidRDefault="00164D95" w:rsidP="00164D95">
            <w:pPr>
              <w:spacing w:before="60" w:after="60"/>
              <w:jc w:val="center"/>
            </w:pPr>
            <w:r w:rsidRPr="008C0FB0">
              <w:t>51.708322</w:t>
            </w:r>
          </w:p>
        </w:tc>
        <w:tc>
          <w:tcPr>
            <w:tcW w:w="1485" w:type="dxa"/>
          </w:tcPr>
          <w:p w14:paraId="3990ED3E" w14:textId="77777777" w:rsidR="00164D95" w:rsidRPr="008C0FB0" w:rsidRDefault="00164D95" w:rsidP="00164D95">
            <w:pPr>
              <w:spacing w:before="60" w:after="60"/>
              <w:jc w:val="center"/>
            </w:pPr>
            <w:r w:rsidRPr="008C0FB0">
              <w:t>0.498414</w:t>
            </w:r>
          </w:p>
        </w:tc>
        <w:tc>
          <w:tcPr>
            <w:tcW w:w="1339" w:type="dxa"/>
          </w:tcPr>
          <w:p w14:paraId="3990ED3F" w14:textId="77777777" w:rsidR="00164D95" w:rsidRPr="008C0FB0" w:rsidRDefault="00164D95" w:rsidP="00164D95">
            <w:pPr>
              <w:spacing w:before="60" w:after="60"/>
              <w:jc w:val="center"/>
            </w:pPr>
            <w:r w:rsidRPr="008C0FB0">
              <w:t>98.0</w:t>
            </w:r>
          </w:p>
        </w:tc>
        <w:tc>
          <w:tcPr>
            <w:tcW w:w="1265" w:type="dxa"/>
          </w:tcPr>
          <w:p w14:paraId="3990ED40" w14:textId="77777777" w:rsidR="00164D95" w:rsidRPr="008C0FB0" w:rsidRDefault="00164D95" w:rsidP="00164D95">
            <w:pPr>
              <w:spacing w:before="60" w:after="60"/>
              <w:jc w:val="center"/>
            </w:pPr>
            <w:r w:rsidRPr="008C0FB0">
              <w:t>47.26</w:t>
            </w:r>
          </w:p>
        </w:tc>
        <w:tc>
          <w:tcPr>
            <w:tcW w:w="1295" w:type="dxa"/>
          </w:tcPr>
          <w:p w14:paraId="3990ED41" w14:textId="77777777" w:rsidR="00164D95" w:rsidRPr="008C0FB0" w:rsidRDefault="00164D95" w:rsidP="00D46B59">
            <w:pPr>
              <w:keepNext/>
              <w:spacing w:before="60" w:after="60"/>
              <w:jc w:val="center"/>
            </w:pPr>
            <w:r w:rsidRPr="008C0FB0">
              <w:t>0.0</w:t>
            </w:r>
          </w:p>
        </w:tc>
      </w:tr>
    </w:tbl>
    <w:p w14:paraId="3990ED43" w14:textId="77777777" w:rsidR="00164D95" w:rsidRDefault="00164D95" w:rsidP="008C3BB8"/>
    <w:p w14:paraId="3990ED44" w14:textId="77777777" w:rsidR="00164D95" w:rsidRDefault="00164D95" w:rsidP="008C3BB8"/>
    <w:p w14:paraId="3990ED45" w14:textId="77777777" w:rsidR="00164D95" w:rsidRDefault="00164D95" w:rsidP="00164D95">
      <w:pPr>
        <w:pStyle w:val="Annexe1"/>
      </w:pPr>
      <w:bookmarkStart w:id="989" w:name="_Toc398190292"/>
      <w:bookmarkStart w:id="990" w:name="_Toc399940671"/>
      <w:r>
        <w:lastRenderedPageBreak/>
        <w:t>Point Target Products</w:t>
      </w:r>
      <w:bookmarkEnd w:id="989"/>
      <w:bookmarkEnd w:id="990"/>
    </w:p>
    <w:p w14:paraId="3990ED46" w14:textId="77777777" w:rsidR="00164D95" w:rsidRDefault="00164D95" w:rsidP="008C3BB8"/>
    <w:p w14:paraId="3990ED47" w14:textId="77777777" w:rsidR="00164D95" w:rsidRDefault="00164D95" w:rsidP="00164D95">
      <w:r>
        <w:t>The following IPF v2.34 products have been used for point targets quality assessment and radiometric calibration activities:</w:t>
      </w:r>
    </w:p>
    <w:p w14:paraId="3990ED48" w14:textId="77777777" w:rsidR="00164D95" w:rsidRDefault="00164D95" w:rsidP="008C3BB8"/>
    <w:tbl>
      <w:tblPr>
        <w:tblStyle w:val="TableGrid"/>
        <w:tblW w:w="0" w:type="auto"/>
        <w:jc w:val="center"/>
        <w:tblLayout w:type="fixed"/>
        <w:tblLook w:val="04A0" w:firstRow="1" w:lastRow="0" w:firstColumn="1" w:lastColumn="0" w:noHBand="0" w:noVBand="1"/>
      </w:tblPr>
      <w:tblGrid>
        <w:gridCol w:w="675"/>
        <w:gridCol w:w="1276"/>
        <w:gridCol w:w="5670"/>
        <w:gridCol w:w="1640"/>
      </w:tblGrid>
      <w:tr w:rsidR="00164D95" w:rsidRPr="00845F0A" w14:paraId="3990ED4D" w14:textId="77777777" w:rsidTr="00164D95">
        <w:trPr>
          <w:trHeight w:val="313"/>
          <w:jc w:val="center"/>
        </w:trPr>
        <w:tc>
          <w:tcPr>
            <w:tcW w:w="675" w:type="dxa"/>
            <w:shd w:val="clear" w:color="auto" w:fill="BFBFBF" w:themeFill="background1" w:themeFillShade="BF"/>
            <w:noWrap/>
          </w:tcPr>
          <w:p w14:paraId="3990ED49" w14:textId="77777777" w:rsidR="00164D95" w:rsidRPr="00845F0A" w:rsidRDefault="00164D95" w:rsidP="00A43995">
            <w:pPr>
              <w:spacing w:beforeLines="60" w:before="144" w:afterLines="60" w:after="144"/>
              <w:jc w:val="center"/>
              <w:rPr>
                <w:b/>
                <w:bCs/>
              </w:rPr>
            </w:pPr>
            <w:r w:rsidRPr="00845F0A">
              <w:rPr>
                <w:b/>
                <w:bCs/>
              </w:rPr>
              <w:t>Site</w:t>
            </w:r>
          </w:p>
        </w:tc>
        <w:tc>
          <w:tcPr>
            <w:tcW w:w="1276" w:type="dxa"/>
            <w:shd w:val="clear" w:color="auto" w:fill="BFBFBF" w:themeFill="background1" w:themeFillShade="BF"/>
            <w:noWrap/>
          </w:tcPr>
          <w:p w14:paraId="3990ED4A" w14:textId="77777777" w:rsidR="00164D95" w:rsidRPr="00845F0A" w:rsidRDefault="00164D95" w:rsidP="00A43995">
            <w:pPr>
              <w:spacing w:beforeLines="60" w:before="144" w:afterLines="60" w:after="144"/>
              <w:jc w:val="center"/>
              <w:rPr>
                <w:b/>
              </w:rPr>
              <w:pPrChange w:id="991" w:author="Meadows, Peter (UK)" w:date="2015-01-29T09:48:00Z">
                <w:pPr>
                  <w:spacing w:beforeLines="60" w:before="144" w:afterLines="60" w:after="144"/>
                  <w:jc w:val="center"/>
                </w:pPr>
              </w:pPrChange>
            </w:pPr>
            <w:r w:rsidRPr="00845F0A">
              <w:rPr>
                <w:b/>
              </w:rPr>
              <w:t>Acquisition Date</w:t>
            </w:r>
          </w:p>
        </w:tc>
        <w:tc>
          <w:tcPr>
            <w:tcW w:w="5670" w:type="dxa"/>
            <w:shd w:val="clear" w:color="auto" w:fill="BFBFBF" w:themeFill="background1" w:themeFillShade="BF"/>
            <w:noWrap/>
          </w:tcPr>
          <w:p w14:paraId="3990ED4B" w14:textId="77777777" w:rsidR="00164D95" w:rsidRPr="00845F0A" w:rsidRDefault="00164D95" w:rsidP="00A43995">
            <w:pPr>
              <w:spacing w:beforeLines="60" w:before="144" w:afterLines="60" w:after="144"/>
              <w:jc w:val="center"/>
              <w:rPr>
                <w:b/>
              </w:rPr>
              <w:pPrChange w:id="992" w:author="Meadows, Peter (UK)" w:date="2015-01-29T09:48:00Z">
                <w:pPr>
                  <w:spacing w:beforeLines="60" w:before="144" w:afterLines="60" w:after="144"/>
                  <w:jc w:val="center"/>
                </w:pPr>
              </w:pPrChange>
            </w:pPr>
            <w:r w:rsidRPr="00845F0A">
              <w:rPr>
                <w:b/>
              </w:rPr>
              <w:t>Product Name</w:t>
            </w:r>
          </w:p>
        </w:tc>
        <w:tc>
          <w:tcPr>
            <w:tcW w:w="1640" w:type="dxa"/>
            <w:shd w:val="clear" w:color="auto" w:fill="BFBFBF" w:themeFill="background1" w:themeFillShade="BF"/>
            <w:noWrap/>
          </w:tcPr>
          <w:p w14:paraId="3990ED4C" w14:textId="77777777" w:rsidR="00164D95" w:rsidRPr="00845F0A" w:rsidRDefault="00164D95" w:rsidP="00A43995">
            <w:pPr>
              <w:spacing w:beforeLines="60" w:before="144" w:afterLines="60" w:after="144"/>
              <w:jc w:val="center"/>
              <w:rPr>
                <w:b/>
              </w:rPr>
              <w:pPrChange w:id="993" w:author="Meadows, Peter (UK)" w:date="2015-01-29T09:48:00Z">
                <w:pPr>
                  <w:spacing w:beforeLines="60" w:before="144" w:afterLines="60" w:after="144"/>
                  <w:jc w:val="center"/>
                </w:pPr>
              </w:pPrChange>
            </w:pPr>
            <w:r w:rsidRPr="00845F0A">
              <w:rPr>
                <w:b/>
              </w:rPr>
              <w:t>Targets Visible</w:t>
            </w:r>
          </w:p>
        </w:tc>
      </w:tr>
      <w:tr w:rsidR="00164D95" w:rsidRPr="00845F0A" w14:paraId="3990ED52" w14:textId="77777777" w:rsidTr="00164D95">
        <w:trPr>
          <w:trHeight w:val="313"/>
          <w:jc w:val="center"/>
        </w:trPr>
        <w:tc>
          <w:tcPr>
            <w:tcW w:w="675" w:type="dxa"/>
            <w:noWrap/>
            <w:hideMark/>
          </w:tcPr>
          <w:p w14:paraId="3990ED4E" w14:textId="77777777" w:rsidR="00164D95" w:rsidRPr="00845F0A" w:rsidRDefault="00164D95" w:rsidP="00A43995">
            <w:pPr>
              <w:spacing w:beforeLines="60" w:before="144" w:afterLines="60" w:after="144"/>
              <w:jc w:val="center"/>
              <w:rPr>
                <w:bCs/>
              </w:rPr>
            </w:pPr>
            <w:r w:rsidRPr="00845F0A">
              <w:rPr>
                <w:bCs/>
              </w:rPr>
              <w:t>DLR</w:t>
            </w:r>
          </w:p>
        </w:tc>
        <w:tc>
          <w:tcPr>
            <w:tcW w:w="1276" w:type="dxa"/>
            <w:noWrap/>
            <w:hideMark/>
          </w:tcPr>
          <w:p w14:paraId="3990ED4F" w14:textId="77777777" w:rsidR="00164D95" w:rsidRPr="00845F0A" w:rsidRDefault="00164D95" w:rsidP="00A43995">
            <w:pPr>
              <w:spacing w:beforeLines="60" w:before="144" w:afterLines="60" w:after="144"/>
              <w:jc w:val="center"/>
              <w:pPrChange w:id="994" w:author="Meadows, Peter (UK)" w:date="2015-01-29T09:48:00Z">
                <w:pPr>
                  <w:spacing w:beforeLines="60" w:before="144" w:afterLines="60" w:after="144"/>
                  <w:jc w:val="center"/>
                </w:pPr>
              </w:pPrChange>
            </w:pPr>
            <w:r w:rsidRPr="00845F0A">
              <w:t>10/05/2014</w:t>
            </w:r>
          </w:p>
        </w:tc>
        <w:tc>
          <w:tcPr>
            <w:tcW w:w="5670" w:type="dxa"/>
            <w:noWrap/>
            <w:hideMark/>
          </w:tcPr>
          <w:p w14:paraId="3990ED50" w14:textId="77777777" w:rsidR="00164D95" w:rsidRPr="00845F0A" w:rsidRDefault="00164D95" w:rsidP="00A43995">
            <w:pPr>
              <w:spacing w:beforeLines="60" w:before="144" w:afterLines="60" w:after="144"/>
              <w:pPrChange w:id="995" w:author="Meadows, Peter (UK)" w:date="2015-01-29T09:48:00Z">
                <w:pPr>
                  <w:spacing w:beforeLines="60" w:before="144" w:afterLines="60" w:after="144"/>
                </w:pPr>
              </w:pPrChange>
            </w:pPr>
            <w:r w:rsidRPr="00845F0A">
              <w:rPr>
                <w:sz w:val="14"/>
              </w:rPr>
              <w:t>S1A_IW_SLC__1SDH_20140510T171703_20140510T171734_000538_0006C7_D277.SAFE</w:t>
            </w:r>
          </w:p>
        </w:tc>
        <w:tc>
          <w:tcPr>
            <w:tcW w:w="1640" w:type="dxa"/>
            <w:noWrap/>
            <w:hideMark/>
          </w:tcPr>
          <w:p w14:paraId="3990ED51" w14:textId="77777777" w:rsidR="00164D95" w:rsidRPr="00845F0A" w:rsidRDefault="00164D95" w:rsidP="00A43995">
            <w:pPr>
              <w:spacing w:beforeLines="60" w:before="144" w:afterLines="60" w:after="144"/>
              <w:jc w:val="center"/>
              <w:pPrChange w:id="996" w:author="Meadows, Peter (UK)" w:date="2015-01-29T09:48:00Z">
                <w:pPr>
                  <w:spacing w:beforeLines="60" w:before="144" w:afterLines="60" w:after="144"/>
                  <w:jc w:val="center"/>
                </w:pPr>
              </w:pPrChange>
            </w:pPr>
            <w:r w:rsidRPr="00845F0A">
              <w:t>D38cr, D39tr</w:t>
            </w:r>
          </w:p>
        </w:tc>
      </w:tr>
      <w:tr w:rsidR="00164D95" w:rsidRPr="00845F0A" w14:paraId="3990ED57" w14:textId="77777777" w:rsidTr="00164D95">
        <w:trPr>
          <w:trHeight w:val="313"/>
          <w:jc w:val="center"/>
        </w:trPr>
        <w:tc>
          <w:tcPr>
            <w:tcW w:w="675" w:type="dxa"/>
            <w:noWrap/>
            <w:hideMark/>
          </w:tcPr>
          <w:p w14:paraId="3990ED53" w14:textId="77777777" w:rsidR="00164D95" w:rsidRPr="00845F0A" w:rsidRDefault="00164D95" w:rsidP="00A43995">
            <w:pPr>
              <w:spacing w:beforeLines="60" w:before="144" w:afterLines="60" w:after="144"/>
              <w:jc w:val="center"/>
              <w:rPr>
                <w:bCs/>
              </w:rPr>
            </w:pPr>
            <w:r w:rsidRPr="00845F0A">
              <w:rPr>
                <w:bCs/>
              </w:rPr>
              <w:t>DLR</w:t>
            </w:r>
          </w:p>
        </w:tc>
        <w:tc>
          <w:tcPr>
            <w:tcW w:w="1276" w:type="dxa"/>
            <w:noWrap/>
            <w:hideMark/>
          </w:tcPr>
          <w:p w14:paraId="3990ED54" w14:textId="77777777" w:rsidR="00164D95" w:rsidRPr="00845F0A" w:rsidRDefault="00164D95" w:rsidP="00A43995">
            <w:pPr>
              <w:spacing w:beforeLines="60" w:before="144" w:afterLines="60" w:after="144"/>
              <w:jc w:val="center"/>
              <w:pPrChange w:id="997" w:author="Meadows, Peter (UK)" w:date="2015-01-29T09:48:00Z">
                <w:pPr>
                  <w:spacing w:beforeLines="60" w:before="144" w:afterLines="60" w:after="144"/>
                  <w:jc w:val="center"/>
                </w:pPr>
              </w:pPrChange>
            </w:pPr>
            <w:r w:rsidRPr="00845F0A">
              <w:t>19/05/2014</w:t>
            </w:r>
          </w:p>
        </w:tc>
        <w:tc>
          <w:tcPr>
            <w:tcW w:w="5670" w:type="dxa"/>
            <w:noWrap/>
            <w:hideMark/>
          </w:tcPr>
          <w:p w14:paraId="3990ED55" w14:textId="77777777" w:rsidR="00164D95" w:rsidRPr="00845F0A" w:rsidRDefault="00164D95" w:rsidP="00A43995">
            <w:pPr>
              <w:spacing w:beforeLines="60" w:before="144" w:afterLines="60" w:after="144"/>
              <w:rPr>
                <w:sz w:val="14"/>
              </w:rPr>
              <w:pPrChange w:id="998" w:author="Meadows, Peter (UK)" w:date="2015-01-29T09:48:00Z">
                <w:pPr>
                  <w:spacing w:beforeLines="60" w:before="144" w:afterLines="60" w:after="144"/>
                </w:pPr>
              </w:pPrChange>
            </w:pPr>
            <w:r w:rsidRPr="00845F0A">
              <w:rPr>
                <w:sz w:val="14"/>
              </w:rPr>
              <w:t>S1A_S5_SLC__1SDV_20140519T052619_20140519T052647_000662_0008F4_CAAD.SAFE</w:t>
            </w:r>
          </w:p>
        </w:tc>
        <w:tc>
          <w:tcPr>
            <w:tcW w:w="1640" w:type="dxa"/>
            <w:noWrap/>
            <w:hideMark/>
          </w:tcPr>
          <w:p w14:paraId="3990ED56" w14:textId="77777777" w:rsidR="00164D95" w:rsidRPr="00845F0A" w:rsidRDefault="00164D95" w:rsidP="00A43995">
            <w:pPr>
              <w:spacing w:beforeLines="60" w:before="144" w:afterLines="60" w:after="144"/>
              <w:jc w:val="center"/>
              <w:pPrChange w:id="999" w:author="Meadows, Peter (UK)" w:date="2015-01-29T09:48:00Z">
                <w:pPr>
                  <w:spacing w:beforeLines="60" w:before="144" w:afterLines="60" w:after="144"/>
                  <w:jc w:val="center"/>
                </w:pPr>
              </w:pPrChange>
            </w:pPr>
            <w:r w:rsidRPr="00845F0A">
              <w:t>D38cr, D39tr, D41tr, D42cr</w:t>
            </w:r>
          </w:p>
        </w:tc>
      </w:tr>
      <w:tr w:rsidR="00164D95" w:rsidRPr="00845F0A" w14:paraId="3990ED5C" w14:textId="77777777" w:rsidTr="00164D95">
        <w:trPr>
          <w:trHeight w:val="313"/>
          <w:jc w:val="center"/>
        </w:trPr>
        <w:tc>
          <w:tcPr>
            <w:tcW w:w="675" w:type="dxa"/>
            <w:noWrap/>
            <w:hideMark/>
          </w:tcPr>
          <w:p w14:paraId="3990ED58" w14:textId="77777777" w:rsidR="00164D95" w:rsidRPr="00845F0A" w:rsidRDefault="00164D95" w:rsidP="00A43995">
            <w:pPr>
              <w:spacing w:beforeLines="60" w:before="144" w:afterLines="60" w:after="144"/>
              <w:jc w:val="center"/>
              <w:rPr>
                <w:bCs/>
              </w:rPr>
            </w:pPr>
            <w:r w:rsidRPr="00845F0A">
              <w:rPr>
                <w:bCs/>
              </w:rPr>
              <w:t>DLR</w:t>
            </w:r>
          </w:p>
        </w:tc>
        <w:tc>
          <w:tcPr>
            <w:tcW w:w="1276" w:type="dxa"/>
            <w:noWrap/>
            <w:hideMark/>
          </w:tcPr>
          <w:p w14:paraId="3990ED59" w14:textId="77777777" w:rsidR="00164D95" w:rsidRPr="00845F0A" w:rsidRDefault="00164D95" w:rsidP="00A43995">
            <w:pPr>
              <w:spacing w:beforeLines="60" w:before="144" w:afterLines="60" w:after="144"/>
              <w:jc w:val="center"/>
              <w:pPrChange w:id="1000" w:author="Meadows, Peter (UK)" w:date="2015-01-29T09:48:00Z">
                <w:pPr>
                  <w:spacing w:beforeLines="60" w:before="144" w:afterLines="60" w:after="144"/>
                  <w:jc w:val="center"/>
                </w:pPr>
              </w:pPrChange>
            </w:pPr>
            <w:r w:rsidRPr="00845F0A">
              <w:t>24/05/2014</w:t>
            </w:r>
          </w:p>
        </w:tc>
        <w:tc>
          <w:tcPr>
            <w:tcW w:w="5670" w:type="dxa"/>
            <w:noWrap/>
            <w:hideMark/>
          </w:tcPr>
          <w:p w14:paraId="3990ED5A" w14:textId="77777777" w:rsidR="00164D95" w:rsidRPr="00845F0A" w:rsidRDefault="00164D95" w:rsidP="00A43995">
            <w:pPr>
              <w:spacing w:beforeLines="60" w:before="144" w:afterLines="60" w:after="144"/>
              <w:rPr>
                <w:sz w:val="14"/>
              </w:rPr>
              <w:pPrChange w:id="1001" w:author="Meadows, Peter (UK)" w:date="2015-01-29T09:48:00Z">
                <w:pPr>
                  <w:spacing w:beforeLines="60" w:before="144" w:afterLines="60" w:after="144"/>
                </w:pPr>
              </w:pPrChange>
            </w:pPr>
            <w:r w:rsidRPr="00845F0A">
              <w:rPr>
                <w:sz w:val="14"/>
              </w:rPr>
              <w:t>S1A_IW_SLC__1SDH_20140524T052439_20140524T052510_000735_000AD8_6ADF.SAFE</w:t>
            </w:r>
          </w:p>
        </w:tc>
        <w:tc>
          <w:tcPr>
            <w:tcW w:w="1640" w:type="dxa"/>
            <w:noWrap/>
            <w:hideMark/>
          </w:tcPr>
          <w:p w14:paraId="3990ED5B" w14:textId="77777777" w:rsidR="00164D95" w:rsidRPr="00845F0A" w:rsidRDefault="00164D95" w:rsidP="00A43995">
            <w:pPr>
              <w:spacing w:beforeLines="60" w:before="144" w:afterLines="60" w:after="144"/>
              <w:jc w:val="center"/>
              <w:pPrChange w:id="1002" w:author="Meadows, Peter (UK)" w:date="2015-01-29T09:48:00Z">
                <w:pPr>
                  <w:spacing w:beforeLines="60" w:before="144" w:afterLines="60" w:after="144"/>
                  <w:jc w:val="center"/>
                </w:pPr>
              </w:pPrChange>
            </w:pPr>
            <w:r w:rsidRPr="00845F0A">
              <w:t>D38cr, D40tr, D41tr,D43cr</w:t>
            </w:r>
          </w:p>
        </w:tc>
      </w:tr>
      <w:tr w:rsidR="00164D95" w:rsidRPr="00845F0A" w14:paraId="3990ED61" w14:textId="77777777" w:rsidTr="00164D95">
        <w:trPr>
          <w:trHeight w:val="313"/>
          <w:jc w:val="center"/>
        </w:trPr>
        <w:tc>
          <w:tcPr>
            <w:tcW w:w="675" w:type="dxa"/>
            <w:noWrap/>
            <w:hideMark/>
          </w:tcPr>
          <w:p w14:paraId="3990ED5D" w14:textId="77777777" w:rsidR="00164D95" w:rsidRPr="00845F0A" w:rsidRDefault="00164D95" w:rsidP="00A43995">
            <w:pPr>
              <w:spacing w:beforeLines="60" w:before="144" w:afterLines="60" w:after="144"/>
              <w:jc w:val="center"/>
              <w:rPr>
                <w:bCs/>
              </w:rPr>
            </w:pPr>
            <w:r w:rsidRPr="00845F0A">
              <w:rPr>
                <w:bCs/>
              </w:rPr>
              <w:t>DLR</w:t>
            </w:r>
          </w:p>
        </w:tc>
        <w:tc>
          <w:tcPr>
            <w:tcW w:w="1276" w:type="dxa"/>
            <w:noWrap/>
            <w:hideMark/>
          </w:tcPr>
          <w:p w14:paraId="3990ED5E" w14:textId="77777777" w:rsidR="00164D95" w:rsidRPr="00845F0A" w:rsidRDefault="00164D95" w:rsidP="00A43995">
            <w:pPr>
              <w:spacing w:beforeLines="60" w:before="144" w:afterLines="60" w:after="144"/>
              <w:jc w:val="center"/>
              <w:pPrChange w:id="1003" w:author="Meadows, Peter (UK)" w:date="2015-01-29T09:48:00Z">
                <w:pPr>
                  <w:spacing w:beforeLines="60" w:before="144" w:afterLines="60" w:after="144"/>
                  <w:jc w:val="center"/>
                </w:pPr>
              </w:pPrChange>
            </w:pPr>
            <w:r w:rsidRPr="00845F0A">
              <w:t>25/05/2014</w:t>
            </w:r>
          </w:p>
        </w:tc>
        <w:tc>
          <w:tcPr>
            <w:tcW w:w="5670" w:type="dxa"/>
            <w:noWrap/>
            <w:hideMark/>
          </w:tcPr>
          <w:p w14:paraId="3990ED5F" w14:textId="77777777" w:rsidR="00164D95" w:rsidRPr="00845F0A" w:rsidRDefault="00164D95" w:rsidP="00A43995">
            <w:pPr>
              <w:spacing w:beforeLines="60" w:before="144" w:afterLines="60" w:after="144"/>
              <w:rPr>
                <w:sz w:val="14"/>
              </w:rPr>
              <w:pPrChange w:id="1004" w:author="Meadows, Peter (UK)" w:date="2015-01-29T09:48:00Z">
                <w:pPr>
                  <w:spacing w:beforeLines="60" w:before="144" w:afterLines="60" w:after="144"/>
                </w:pPr>
              </w:pPrChange>
            </w:pPr>
            <w:r w:rsidRPr="00845F0A">
              <w:rPr>
                <w:sz w:val="14"/>
              </w:rPr>
              <w:t>S1A_EW_SLC__1SDH_20140525T171048_20140525T171139_000757_000B6A_FD4C.SAFE</w:t>
            </w:r>
          </w:p>
        </w:tc>
        <w:tc>
          <w:tcPr>
            <w:tcW w:w="1640" w:type="dxa"/>
            <w:noWrap/>
            <w:hideMark/>
          </w:tcPr>
          <w:p w14:paraId="3990ED60" w14:textId="77777777" w:rsidR="00164D95" w:rsidRPr="00845F0A" w:rsidRDefault="00164D95" w:rsidP="00A43995">
            <w:pPr>
              <w:spacing w:beforeLines="60" w:before="144" w:afterLines="60" w:after="144"/>
              <w:jc w:val="center"/>
              <w:pPrChange w:id="1005" w:author="Meadows, Peter (UK)" w:date="2015-01-29T09:48:00Z">
                <w:pPr>
                  <w:spacing w:beforeLines="60" w:before="144" w:afterLines="60" w:after="144"/>
                  <w:jc w:val="center"/>
                </w:pPr>
              </w:pPrChange>
            </w:pPr>
            <w:r w:rsidRPr="00845F0A">
              <w:t>D38cr, D39tr, D40tr, D41tr, D42cr</w:t>
            </w:r>
          </w:p>
        </w:tc>
      </w:tr>
      <w:tr w:rsidR="00164D95" w:rsidRPr="00845F0A" w14:paraId="3990ED66" w14:textId="77777777" w:rsidTr="00164D95">
        <w:tblPrEx>
          <w:jc w:val="left"/>
        </w:tblPrEx>
        <w:trPr>
          <w:trHeight w:val="313"/>
        </w:trPr>
        <w:tc>
          <w:tcPr>
            <w:tcW w:w="675" w:type="dxa"/>
            <w:noWrap/>
            <w:hideMark/>
          </w:tcPr>
          <w:p w14:paraId="3990ED62"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63" w14:textId="77777777" w:rsidR="00164D95" w:rsidRPr="00845F0A" w:rsidRDefault="00164D95" w:rsidP="00A43995">
            <w:pPr>
              <w:spacing w:beforeLines="60" w:before="144" w:afterLines="60" w:after="144"/>
              <w:jc w:val="right"/>
              <w:pPrChange w:id="1006" w:author="Meadows, Peter (UK)" w:date="2015-01-29T09:48:00Z">
                <w:pPr>
                  <w:spacing w:beforeLines="60" w:before="144" w:afterLines="60" w:after="144"/>
                  <w:jc w:val="right"/>
                </w:pPr>
              </w:pPrChange>
            </w:pPr>
            <w:r w:rsidRPr="00845F0A">
              <w:t>28/05/2014</w:t>
            </w:r>
          </w:p>
        </w:tc>
        <w:tc>
          <w:tcPr>
            <w:tcW w:w="5670" w:type="dxa"/>
            <w:noWrap/>
            <w:hideMark/>
          </w:tcPr>
          <w:p w14:paraId="3990ED64" w14:textId="77777777" w:rsidR="00164D95" w:rsidRPr="00845F0A" w:rsidRDefault="00164D95" w:rsidP="00A43995">
            <w:pPr>
              <w:spacing w:beforeLines="60" w:before="144" w:afterLines="60" w:after="144"/>
              <w:rPr>
                <w:sz w:val="14"/>
              </w:rPr>
              <w:pPrChange w:id="1007" w:author="Meadows, Peter (UK)" w:date="2015-01-29T09:48:00Z">
                <w:pPr>
                  <w:spacing w:beforeLines="60" w:before="144" w:afterLines="60" w:after="144"/>
                </w:pPr>
              </w:pPrChange>
            </w:pPr>
            <w:r w:rsidRPr="00845F0A">
              <w:rPr>
                <w:sz w:val="14"/>
              </w:rPr>
              <w:t>S1A_EW_SLC__1SDH_20140528T173056_20140528T173201_000801_000C3E_8EAE.SAFE</w:t>
            </w:r>
          </w:p>
        </w:tc>
        <w:tc>
          <w:tcPr>
            <w:tcW w:w="1640" w:type="dxa"/>
            <w:noWrap/>
            <w:hideMark/>
          </w:tcPr>
          <w:p w14:paraId="3990ED65" w14:textId="77777777" w:rsidR="00164D95" w:rsidRPr="00845F0A" w:rsidRDefault="00164D95" w:rsidP="00A43995">
            <w:pPr>
              <w:spacing w:beforeLines="60" w:before="144" w:afterLines="60" w:after="144"/>
              <w:jc w:val="center"/>
              <w:pPrChange w:id="1008" w:author="Meadows, Peter (UK)" w:date="2015-01-29T09:48:00Z">
                <w:pPr>
                  <w:spacing w:beforeLines="60" w:before="144" w:afterLines="60" w:after="144"/>
                  <w:jc w:val="center"/>
                </w:pPr>
              </w:pPrChange>
            </w:pPr>
            <w:r w:rsidRPr="00845F0A">
              <w:t>BAEcr</w:t>
            </w:r>
          </w:p>
        </w:tc>
      </w:tr>
      <w:tr w:rsidR="00164D95" w:rsidRPr="00845F0A" w14:paraId="3990ED6B" w14:textId="77777777" w:rsidTr="00164D95">
        <w:tblPrEx>
          <w:jc w:val="left"/>
        </w:tblPrEx>
        <w:trPr>
          <w:trHeight w:val="313"/>
        </w:trPr>
        <w:tc>
          <w:tcPr>
            <w:tcW w:w="675" w:type="dxa"/>
            <w:noWrap/>
            <w:hideMark/>
          </w:tcPr>
          <w:p w14:paraId="3990ED67"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68" w14:textId="77777777" w:rsidR="00164D95" w:rsidRPr="00845F0A" w:rsidRDefault="00164D95" w:rsidP="00A43995">
            <w:pPr>
              <w:spacing w:beforeLines="60" w:before="144" w:afterLines="60" w:after="144"/>
              <w:jc w:val="right"/>
              <w:pPrChange w:id="1009" w:author="Meadows, Peter (UK)" w:date="2015-01-29T09:48:00Z">
                <w:pPr>
                  <w:spacing w:beforeLines="60" w:before="144" w:afterLines="60" w:after="144"/>
                  <w:jc w:val="right"/>
                </w:pPr>
              </w:pPrChange>
            </w:pPr>
            <w:r w:rsidRPr="00845F0A">
              <w:t>29/05/2014</w:t>
            </w:r>
          </w:p>
        </w:tc>
        <w:tc>
          <w:tcPr>
            <w:tcW w:w="5670" w:type="dxa"/>
            <w:noWrap/>
            <w:hideMark/>
          </w:tcPr>
          <w:p w14:paraId="3990ED69" w14:textId="77777777" w:rsidR="00164D95" w:rsidRPr="00845F0A" w:rsidRDefault="00164D95" w:rsidP="00A43995">
            <w:pPr>
              <w:spacing w:beforeLines="60" w:before="144" w:afterLines="60" w:after="144"/>
              <w:rPr>
                <w:sz w:val="14"/>
              </w:rPr>
              <w:pPrChange w:id="1010" w:author="Meadows, Peter (UK)" w:date="2015-01-29T09:48:00Z">
                <w:pPr>
                  <w:spacing w:beforeLines="60" w:before="144" w:afterLines="60" w:after="144"/>
                </w:pPr>
              </w:pPrChange>
            </w:pPr>
            <w:r w:rsidRPr="00845F0A">
              <w:rPr>
                <w:sz w:val="14"/>
              </w:rPr>
              <w:t>S1A_EW_SLC__1SDV_20140529T052321_20140529T052403_000808_000C40_8A79.SAFE</w:t>
            </w:r>
          </w:p>
        </w:tc>
        <w:tc>
          <w:tcPr>
            <w:tcW w:w="1640" w:type="dxa"/>
            <w:noWrap/>
            <w:hideMark/>
          </w:tcPr>
          <w:p w14:paraId="3990ED6A" w14:textId="77777777" w:rsidR="00164D95" w:rsidRPr="00845F0A" w:rsidRDefault="00164D95" w:rsidP="00A43995">
            <w:pPr>
              <w:spacing w:beforeLines="60" w:before="144" w:afterLines="60" w:after="144"/>
              <w:jc w:val="center"/>
              <w:pPrChange w:id="1011" w:author="Meadows, Peter (UK)" w:date="2015-01-29T09:48:00Z">
                <w:pPr>
                  <w:spacing w:beforeLines="60" w:before="144" w:afterLines="60" w:after="144"/>
                  <w:jc w:val="center"/>
                </w:pPr>
              </w:pPrChange>
            </w:pPr>
            <w:r w:rsidRPr="00845F0A">
              <w:t>D38cr, D39tr, D40tr, D41tr, D42cr,D43cr</w:t>
            </w:r>
          </w:p>
        </w:tc>
      </w:tr>
      <w:tr w:rsidR="00164D95" w:rsidRPr="00845F0A" w14:paraId="3990ED70" w14:textId="77777777" w:rsidTr="00164D95">
        <w:tblPrEx>
          <w:jc w:val="left"/>
        </w:tblPrEx>
        <w:trPr>
          <w:trHeight w:val="313"/>
        </w:trPr>
        <w:tc>
          <w:tcPr>
            <w:tcW w:w="675" w:type="dxa"/>
            <w:noWrap/>
            <w:hideMark/>
          </w:tcPr>
          <w:p w14:paraId="3990ED6C"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6D" w14:textId="77777777" w:rsidR="00164D95" w:rsidRPr="00845F0A" w:rsidRDefault="00164D95" w:rsidP="00A43995">
            <w:pPr>
              <w:spacing w:beforeLines="60" w:before="144" w:afterLines="60" w:after="144"/>
              <w:jc w:val="right"/>
              <w:pPrChange w:id="1012" w:author="Meadows, Peter (UK)" w:date="2015-01-29T09:48:00Z">
                <w:pPr>
                  <w:spacing w:beforeLines="60" w:before="144" w:afterLines="60" w:after="144"/>
                  <w:jc w:val="right"/>
                </w:pPr>
              </w:pPrChange>
            </w:pPr>
            <w:r w:rsidRPr="00845F0A">
              <w:t>04/06/2014</w:t>
            </w:r>
          </w:p>
        </w:tc>
        <w:tc>
          <w:tcPr>
            <w:tcW w:w="5670" w:type="dxa"/>
            <w:noWrap/>
            <w:hideMark/>
          </w:tcPr>
          <w:p w14:paraId="3990ED6E" w14:textId="77777777" w:rsidR="00164D95" w:rsidRPr="00845F0A" w:rsidRDefault="00164D95" w:rsidP="00A43995">
            <w:pPr>
              <w:spacing w:beforeLines="60" w:before="144" w:afterLines="60" w:after="144"/>
              <w:rPr>
                <w:sz w:val="14"/>
              </w:rPr>
              <w:pPrChange w:id="1013" w:author="Meadows, Peter (UK)" w:date="2015-01-29T09:48:00Z">
                <w:pPr>
                  <w:spacing w:beforeLines="60" w:before="144" w:afterLines="60" w:after="144"/>
                </w:pPr>
              </w:pPrChange>
            </w:pPr>
            <w:r w:rsidRPr="00845F0A">
              <w:rPr>
                <w:sz w:val="14"/>
              </w:rPr>
              <w:t>S1A_IW_SLC__1SDH_20140604T170819_20140604T170849_000903_000DFA_6DA3.SAFE</w:t>
            </w:r>
          </w:p>
        </w:tc>
        <w:tc>
          <w:tcPr>
            <w:tcW w:w="1640" w:type="dxa"/>
            <w:noWrap/>
            <w:hideMark/>
          </w:tcPr>
          <w:p w14:paraId="3990ED6F" w14:textId="77777777" w:rsidR="00164D95" w:rsidRPr="00845F0A" w:rsidRDefault="00164D95" w:rsidP="00A43995">
            <w:pPr>
              <w:spacing w:beforeLines="60" w:before="144" w:afterLines="60" w:after="144"/>
              <w:jc w:val="center"/>
              <w:pPrChange w:id="1014" w:author="Meadows, Peter (UK)" w:date="2015-01-29T09:48:00Z">
                <w:pPr>
                  <w:spacing w:beforeLines="60" w:before="144" w:afterLines="60" w:after="144"/>
                  <w:jc w:val="center"/>
                </w:pPr>
              </w:pPrChange>
            </w:pPr>
            <w:r w:rsidRPr="00845F0A">
              <w:t>D38cr, D39tr, D41tr, D42cr,D43cr</w:t>
            </w:r>
          </w:p>
        </w:tc>
      </w:tr>
      <w:tr w:rsidR="00164D95" w:rsidRPr="00845F0A" w14:paraId="3990ED75" w14:textId="77777777" w:rsidTr="00164D95">
        <w:tblPrEx>
          <w:jc w:val="left"/>
        </w:tblPrEx>
        <w:trPr>
          <w:trHeight w:val="313"/>
        </w:trPr>
        <w:tc>
          <w:tcPr>
            <w:tcW w:w="675" w:type="dxa"/>
            <w:noWrap/>
            <w:hideMark/>
          </w:tcPr>
          <w:p w14:paraId="3990ED71"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72" w14:textId="77777777" w:rsidR="00164D95" w:rsidRPr="00845F0A" w:rsidRDefault="00164D95" w:rsidP="00A43995">
            <w:pPr>
              <w:spacing w:beforeLines="60" w:before="144" w:afterLines="60" w:after="144"/>
              <w:jc w:val="right"/>
              <w:pPrChange w:id="1015" w:author="Meadows, Peter (UK)" w:date="2015-01-29T09:48:00Z">
                <w:pPr>
                  <w:spacing w:beforeLines="60" w:before="144" w:afterLines="60" w:after="144"/>
                  <w:jc w:val="right"/>
                </w:pPr>
              </w:pPrChange>
            </w:pPr>
            <w:r w:rsidRPr="00845F0A">
              <w:t>05/06/2014</w:t>
            </w:r>
          </w:p>
        </w:tc>
        <w:tc>
          <w:tcPr>
            <w:tcW w:w="5670" w:type="dxa"/>
            <w:noWrap/>
            <w:hideMark/>
          </w:tcPr>
          <w:p w14:paraId="3990ED73" w14:textId="77777777" w:rsidR="00164D95" w:rsidRPr="00845F0A" w:rsidRDefault="00164D95" w:rsidP="00A43995">
            <w:pPr>
              <w:spacing w:beforeLines="60" w:before="144" w:afterLines="60" w:after="144"/>
              <w:rPr>
                <w:sz w:val="14"/>
              </w:rPr>
              <w:pPrChange w:id="1016" w:author="Meadows, Peter (UK)" w:date="2015-01-29T09:48:00Z">
                <w:pPr>
                  <w:spacing w:beforeLines="60" w:before="144" w:afterLines="60" w:after="144"/>
                </w:pPr>
              </w:pPrChange>
            </w:pPr>
            <w:r w:rsidRPr="00845F0A">
              <w:rPr>
                <w:sz w:val="14"/>
              </w:rPr>
              <w:t>S1A_IW_SLC__1SDV_20140605T174855_20140605T174922_000918_000E4A_2D27.SAFE</w:t>
            </w:r>
          </w:p>
        </w:tc>
        <w:tc>
          <w:tcPr>
            <w:tcW w:w="1640" w:type="dxa"/>
            <w:noWrap/>
            <w:hideMark/>
          </w:tcPr>
          <w:p w14:paraId="3990ED74" w14:textId="77777777" w:rsidR="00164D95" w:rsidRPr="00845F0A" w:rsidRDefault="00164D95" w:rsidP="00A43995">
            <w:pPr>
              <w:spacing w:beforeLines="60" w:before="144" w:afterLines="60" w:after="144"/>
              <w:jc w:val="center"/>
              <w:pPrChange w:id="1017" w:author="Meadows, Peter (UK)" w:date="2015-01-29T09:48:00Z">
                <w:pPr>
                  <w:spacing w:beforeLines="60" w:before="144" w:afterLines="60" w:after="144"/>
                  <w:jc w:val="center"/>
                </w:pPr>
              </w:pPrChange>
            </w:pPr>
            <w:r w:rsidRPr="00845F0A">
              <w:t>BAEcr</w:t>
            </w:r>
          </w:p>
        </w:tc>
      </w:tr>
      <w:tr w:rsidR="00164D95" w:rsidRPr="00845F0A" w14:paraId="3990ED7A" w14:textId="77777777" w:rsidTr="00164D95">
        <w:tblPrEx>
          <w:jc w:val="left"/>
        </w:tblPrEx>
        <w:trPr>
          <w:trHeight w:val="313"/>
        </w:trPr>
        <w:tc>
          <w:tcPr>
            <w:tcW w:w="675" w:type="dxa"/>
            <w:noWrap/>
            <w:hideMark/>
          </w:tcPr>
          <w:p w14:paraId="3990ED76"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77" w14:textId="77777777" w:rsidR="00164D95" w:rsidRPr="00845F0A" w:rsidRDefault="00164D95" w:rsidP="00A43995">
            <w:pPr>
              <w:spacing w:beforeLines="60" w:before="144" w:afterLines="60" w:after="144"/>
              <w:jc w:val="right"/>
              <w:pPrChange w:id="1018" w:author="Meadows, Peter (UK)" w:date="2015-01-29T09:48:00Z">
                <w:pPr>
                  <w:spacing w:beforeLines="60" w:before="144" w:afterLines="60" w:after="144"/>
                  <w:jc w:val="right"/>
                </w:pPr>
              </w:pPrChange>
            </w:pPr>
            <w:r w:rsidRPr="00845F0A">
              <w:t>08/06/2014</w:t>
            </w:r>
          </w:p>
        </w:tc>
        <w:tc>
          <w:tcPr>
            <w:tcW w:w="5670" w:type="dxa"/>
            <w:noWrap/>
            <w:hideMark/>
          </w:tcPr>
          <w:p w14:paraId="3990ED78" w14:textId="77777777" w:rsidR="00164D95" w:rsidRPr="00845F0A" w:rsidRDefault="00164D95" w:rsidP="00A43995">
            <w:pPr>
              <w:spacing w:beforeLines="60" w:before="144" w:afterLines="60" w:after="144"/>
              <w:rPr>
                <w:sz w:val="14"/>
              </w:rPr>
              <w:pPrChange w:id="1019" w:author="Meadows, Peter (UK)" w:date="2015-01-29T09:48:00Z">
                <w:pPr>
                  <w:spacing w:beforeLines="60" w:before="144" w:afterLines="60" w:after="144"/>
                </w:pPr>
              </w:pPrChange>
            </w:pPr>
            <w:r w:rsidRPr="00845F0A">
              <w:rPr>
                <w:sz w:val="14"/>
              </w:rPr>
              <w:t>S1A_S6_SLC__1SDV_20140608T052129_20140608T052157_000954_000EE3_08F8.SAFE</w:t>
            </w:r>
          </w:p>
        </w:tc>
        <w:tc>
          <w:tcPr>
            <w:tcW w:w="1640" w:type="dxa"/>
            <w:noWrap/>
            <w:hideMark/>
          </w:tcPr>
          <w:p w14:paraId="3990ED79" w14:textId="77777777" w:rsidR="00164D95" w:rsidRPr="00845F0A" w:rsidRDefault="00164D95" w:rsidP="00A43995">
            <w:pPr>
              <w:spacing w:beforeLines="60" w:before="144" w:afterLines="60" w:after="144"/>
              <w:jc w:val="center"/>
              <w:pPrChange w:id="1020" w:author="Meadows, Peter (UK)" w:date="2015-01-29T09:48:00Z">
                <w:pPr>
                  <w:spacing w:beforeLines="60" w:before="144" w:afterLines="60" w:after="144"/>
                  <w:jc w:val="center"/>
                </w:pPr>
              </w:pPrChange>
            </w:pPr>
            <w:r w:rsidRPr="00845F0A">
              <w:t>D42cr, D43cr</w:t>
            </w:r>
          </w:p>
        </w:tc>
      </w:tr>
      <w:tr w:rsidR="00164D95" w:rsidRPr="00845F0A" w14:paraId="3990ED7F" w14:textId="77777777" w:rsidTr="00164D95">
        <w:tblPrEx>
          <w:jc w:val="left"/>
        </w:tblPrEx>
        <w:trPr>
          <w:trHeight w:val="313"/>
        </w:trPr>
        <w:tc>
          <w:tcPr>
            <w:tcW w:w="675" w:type="dxa"/>
            <w:noWrap/>
            <w:hideMark/>
          </w:tcPr>
          <w:p w14:paraId="3990ED7B"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7C" w14:textId="77777777" w:rsidR="00164D95" w:rsidRPr="00845F0A" w:rsidRDefault="00164D95" w:rsidP="00A43995">
            <w:pPr>
              <w:spacing w:beforeLines="60" w:before="144" w:afterLines="60" w:after="144"/>
              <w:jc w:val="right"/>
              <w:pPrChange w:id="1021" w:author="Meadows, Peter (UK)" w:date="2015-01-29T09:48:00Z">
                <w:pPr>
                  <w:spacing w:beforeLines="60" w:before="144" w:afterLines="60" w:after="144"/>
                  <w:jc w:val="right"/>
                </w:pPr>
              </w:pPrChange>
            </w:pPr>
            <w:r w:rsidRPr="00845F0A">
              <w:t>09/06/2014</w:t>
            </w:r>
          </w:p>
        </w:tc>
        <w:tc>
          <w:tcPr>
            <w:tcW w:w="5670" w:type="dxa"/>
            <w:noWrap/>
            <w:hideMark/>
          </w:tcPr>
          <w:p w14:paraId="3990ED7D" w14:textId="77777777" w:rsidR="00164D95" w:rsidRPr="00845F0A" w:rsidRDefault="00164D95" w:rsidP="00A43995">
            <w:pPr>
              <w:spacing w:beforeLines="60" w:before="144" w:afterLines="60" w:after="144"/>
              <w:rPr>
                <w:sz w:val="14"/>
              </w:rPr>
              <w:pPrChange w:id="1022" w:author="Meadows, Peter (UK)" w:date="2015-01-29T09:48:00Z">
                <w:pPr>
                  <w:spacing w:beforeLines="60" w:before="144" w:afterLines="60" w:after="144"/>
                </w:pPr>
              </w:pPrChange>
            </w:pPr>
            <w:r w:rsidRPr="00845F0A">
              <w:rPr>
                <w:sz w:val="14"/>
              </w:rPr>
              <w:t>S1A_EW_SLC__1SDV_20140609T170745_20140609T170834_000976_000F5A_D7A7.SAFE</w:t>
            </w:r>
          </w:p>
        </w:tc>
        <w:tc>
          <w:tcPr>
            <w:tcW w:w="1640" w:type="dxa"/>
            <w:noWrap/>
            <w:hideMark/>
          </w:tcPr>
          <w:p w14:paraId="3990ED7E" w14:textId="77777777" w:rsidR="00164D95" w:rsidRPr="00845F0A" w:rsidRDefault="00164D95" w:rsidP="00A43995">
            <w:pPr>
              <w:spacing w:beforeLines="60" w:before="144" w:afterLines="60" w:after="144"/>
              <w:jc w:val="center"/>
              <w:pPrChange w:id="1023" w:author="Meadows, Peter (UK)" w:date="2015-01-29T09:48:00Z">
                <w:pPr>
                  <w:spacing w:beforeLines="60" w:before="144" w:afterLines="60" w:after="144"/>
                  <w:jc w:val="center"/>
                </w:pPr>
              </w:pPrChange>
            </w:pPr>
            <w:r w:rsidRPr="00845F0A">
              <w:t>D38cr</w:t>
            </w:r>
          </w:p>
        </w:tc>
      </w:tr>
      <w:tr w:rsidR="00164D95" w:rsidRPr="00845F0A" w14:paraId="3990ED84" w14:textId="77777777" w:rsidTr="00164D95">
        <w:tblPrEx>
          <w:jc w:val="left"/>
        </w:tblPrEx>
        <w:trPr>
          <w:trHeight w:val="313"/>
        </w:trPr>
        <w:tc>
          <w:tcPr>
            <w:tcW w:w="675" w:type="dxa"/>
            <w:noWrap/>
            <w:hideMark/>
          </w:tcPr>
          <w:p w14:paraId="3990ED80"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81" w14:textId="77777777" w:rsidR="00164D95" w:rsidRPr="00845F0A" w:rsidRDefault="00164D95" w:rsidP="00A43995">
            <w:pPr>
              <w:spacing w:beforeLines="60" w:before="144" w:afterLines="60" w:after="144"/>
              <w:jc w:val="right"/>
              <w:pPrChange w:id="1024" w:author="Meadows, Peter (UK)" w:date="2015-01-29T09:48:00Z">
                <w:pPr>
                  <w:spacing w:beforeLines="60" w:before="144" w:afterLines="60" w:after="144"/>
                  <w:jc w:val="right"/>
                </w:pPr>
              </w:pPrChange>
            </w:pPr>
            <w:r w:rsidRPr="00845F0A">
              <w:t>10/06/2014</w:t>
            </w:r>
          </w:p>
        </w:tc>
        <w:tc>
          <w:tcPr>
            <w:tcW w:w="5670" w:type="dxa"/>
            <w:noWrap/>
            <w:hideMark/>
          </w:tcPr>
          <w:p w14:paraId="3990ED82" w14:textId="77777777" w:rsidR="00164D95" w:rsidRPr="00845F0A" w:rsidRDefault="00164D95" w:rsidP="00A43995">
            <w:pPr>
              <w:spacing w:beforeLines="60" w:before="144" w:afterLines="60" w:after="144"/>
              <w:rPr>
                <w:sz w:val="14"/>
              </w:rPr>
              <w:pPrChange w:id="1025" w:author="Meadows, Peter (UK)" w:date="2015-01-29T09:48:00Z">
                <w:pPr>
                  <w:spacing w:beforeLines="60" w:before="144" w:afterLines="60" w:after="144"/>
                </w:pPr>
              </w:pPrChange>
            </w:pPr>
            <w:r w:rsidRPr="00845F0A">
              <w:rPr>
                <w:sz w:val="14"/>
              </w:rPr>
              <w:t>S1A_IW_SLC__1SDV_20140610T174834_20140610T174848_000991_000F83_614B.SAFE</w:t>
            </w:r>
          </w:p>
        </w:tc>
        <w:tc>
          <w:tcPr>
            <w:tcW w:w="1640" w:type="dxa"/>
            <w:noWrap/>
            <w:hideMark/>
          </w:tcPr>
          <w:p w14:paraId="3990ED83" w14:textId="77777777" w:rsidR="00164D95" w:rsidRPr="00845F0A" w:rsidRDefault="00164D95" w:rsidP="00A43995">
            <w:pPr>
              <w:spacing w:beforeLines="60" w:before="144" w:afterLines="60" w:after="144"/>
              <w:jc w:val="center"/>
              <w:pPrChange w:id="1026" w:author="Meadows, Peter (UK)" w:date="2015-01-29T09:48:00Z">
                <w:pPr>
                  <w:spacing w:beforeLines="60" w:before="144" w:afterLines="60" w:after="144"/>
                  <w:jc w:val="center"/>
                </w:pPr>
              </w:pPrChange>
            </w:pPr>
            <w:r w:rsidRPr="00845F0A">
              <w:t>BAEcr</w:t>
            </w:r>
          </w:p>
        </w:tc>
      </w:tr>
      <w:tr w:rsidR="00164D95" w:rsidRPr="00845F0A" w14:paraId="3990ED89" w14:textId="77777777" w:rsidTr="00164D95">
        <w:tblPrEx>
          <w:jc w:val="left"/>
        </w:tblPrEx>
        <w:trPr>
          <w:trHeight w:val="313"/>
        </w:trPr>
        <w:tc>
          <w:tcPr>
            <w:tcW w:w="675" w:type="dxa"/>
            <w:noWrap/>
            <w:hideMark/>
          </w:tcPr>
          <w:p w14:paraId="3990ED85"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86" w14:textId="77777777" w:rsidR="00164D95" w:rsidRPr="00845F0A" w:rsidRDefault="00164D95" w:rsidP="00A43995">
            <w:pPr>
              <w:spacing w:beforeLines="60" w:before="144" w:afterLines="60" w:after="144"/>
              <w:jc w:val="right"/>
              <w:pPrChange w:id="1027" w:author="Meadows, Peter (UK)" w:date="2015-01-29T09:48:00Z">
                <w:pPr>
                  <w:spacing w:beforeLines="60" w:before="144" w:afterLines="60" w:after="144"/>
                  <w:jc w:val="right"/>
                </w:pPr>
              </w:pPrChange>
            </w:pPr>
            <w:r w:rsidRPr="00845F0A">
              <w:t>19/06/2014</w:t>
            </w:r>
          </w:p>
        </w:tc>
        <w:tc>
          <w:tcPr>
            <w:tcW w:w="5670" w:type="dxa"/>
            <w:noWrap/>
            <w:hideMark/>
          </w:tcPr>
          <w:p w14:paraId="3990ED87" w14:textId="77777777" w:rsidR="00164D95" w:rsidRPr="00845F0A" w:rsidRDefault="00164D95" w:rsidP="00A43995">
            <w:pPr>
              <w:spacing w:beforeLines="60" w:before="144" w:afterLines="60" w:after="144"/>
              <w:rPr>
                <w:sz w:val="14"/>
              </w:rPr>
              <w:pPrChange w:id="1028" w:author="Meadows, Peter (UK)" w:date="2015-01-29T09:48:00Z">
                <w:pPr>
                  <w:spacing w:beforeLines="60" w:before="144" w:afterLines="60" w:after="144"/>
                </w:pPr>
              </w:pPrChange>
            </w:pPr>
            <w:r w:rsidRPr="00845F0A">
              <w:rPr>
                <w:sz w:val="14"/>
              </w:rPr>
              <w:t>S1A_IW_SLC__1SDV_20140619T170824_20140619T170852_001122_001198_126D.SAFE</w:t>
            </w:r>
          </w:p>
        </w:tc>
        <w:tc>
          <w:tcPr>
            <w:tcW w:w="1640" w:type="dxa"/>
            <w:noWrap/>
            <w:hideMark/>
          </w:tcPr>
          <w:p w14:paraId="3990ED88" w14:textId="77777777" w:rsidR="00164D95" w:rsidRPr="00845F0A" w:rsidRDefault="00164D95" w:rsidP="00A43995">
            <w:pPr>
              <w:spacing w:beforeLines="60" w:before="144" w:afterLines="60" w:after="144"/>
              <w:jc w:val="center"/>
              <w:pPrChange w:id="1029" w:author="Meadows, Peter (UK)" w:date="2015-01-29T09:48:00Z">
                <w:pPr>
                  <w:spacing w:beforeLines="60" w:before="144" w:afterLines="60" w:after="144"/>
                  <w:jc w:val="center"/>
                </w:pPr>
              </w:pPrChange>
            </w:pPr>
            <w:r w:rsidRPr="00845F0A">
              <w:t>D38cr, D39tr, D40tr*2,D41tr, D42cr,D43cr</w:t>
            </w:r>
          </w:p>
        </w:tc>
      </w:tr>
      <w:tr w:rsidR="00164D95" w:rsidRPr="00845F0A" w14:paraId="3990ED8E" w14:textId="77777777" w:rsidTr="00164D95">
        <w:tblPrEx>
          <w:jc w:val="left"/>
        </w:tblPrEx>
        <w:trPr>
          <w:trHeight w:val="313"/>
        </w:trPr>
        <w:tc>
          <w:tcPr>
            <w:tcW w:w="675" w:type="dxa"/>
            <w:noWrap/>
            <w:hideMark/>
          </w:tcPr>
          <w:p w14:paraId="3990ED8A"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8B" w14:textId="77777777" w:rsidR="00164D95" w:rsidRPr="00845F0A" w:rsidRDefault="00164D95" w:rsidP="00A43995">
            <w:pPr>
              <w:spacing w:beforeLines="60" w:before="144" w:afterLines="60" w:after="144"/>
              <w:jc w:val="right"/>
              <w:pPrChange w:id="1030" w:author="Meadows, Peter (UK)" w:date="2015-01-29T09:48:00Z">
                <w:pPr>
                  <w:spacing w:beforeLines="60" w:before="144" w:afterLines="60" w:after="144"/>
                  <w:jc w:val="right"/>
                </w:pPr>
              </w:pPrChange>
            </w:pPr>
            <w:r w:rsidRPr="00845F0A">
              <w:t>20/06/2014</w:t>
            </w:r>
          </w:p>
        </w:tc>
        <w:tc>
          <w:tcPr>
            <w:tcW w:w="5670" w:type="dxa"/>
            <w:noWrap/>
            <w:hideMark/>
          </w:tcPr>
          <w:p w14:paraId="3990ED8C" w14:textId="77777777" w:rsidR="00164D95" w:rsidRPr="00845F0A" w:rsidRDefault="00164D95" w:rsidP="00A43995">
            <w:pPr>
              <w:spacing w:beforeLines="60" w:before="144" w:afterLines="60" w:after="144"/>
              <w:rPr>
                <w:sz w:val="14"/>
              </w:rPr>
              <w:pPrChange w:id="1031" w:author="Meadows, Peter (UK)" w:date="2015-01-29T09:48:00Z">
                <w:pPr>
                  <w:spacing w:beforeLines="60" w:before="144" w:afterLines="60" w:after="144"/>
                </w:pPr>
              </w:pPrChange>
            </w:pPr>
            <w:r w:rsidRPr="00845F0A">
              <w:rPr>
                <w:sz w:val="14"/>
              </w:rPr>
              <w:t>S1A_S5_SLC__1SDH_20140620T174908_20140620T174927_001137_0011BD_F24F.SAFE</w:t>
            </w:r>
          </w:p>
        </w:tc>
        <w:tc>
          <w:tcPr>
            <w:tcW w:w="1640" w:type="dxa"/>
            <w:noWrap/>
            <w:hideMark/>
          </w:tcPr>
          <w:p w14:paraId="3990ED8D" w14:textId="77777777" w:rsidR="00164D95" w:rsidRPr="00845F0A" w:rsidRDefault="00164D95" w:rsidP="00A43995">
            <w:pPr>
              <w:spacing w:beforeLines="60" w:before="144" w:afterLines="60" w:after="144"/>
              <w:jc w:val="center"/>
              <w:pPrChange w:id="1032" w:author="Meadows, Peter (UK)" w:date="2015-01-29T09:48:00Z">
                <w:pPr>
                  <w:spacing w:beforeLines="60" w:before="144" w:afterLines="60" w:after="144"/>
                  <w:jc w:val="center"/>
                </w:pPr>
              </w:pPrChange>
            </w:pPr>
            <w:r w:rsidRPr="00845F0A">
              <w:t>BAEcr</w:t>
            </w:r>
          </w:p>
        </w:tc>
      </w:tr>
      <w:tr w:rsidR="00164D95" w:rsidRPr="00845F0A" w14:paraId="3990ED93" w14:textId="77777777" w:rsidTr="00164D95">
        <w:tblPrEx>
          <w:jc w:val="left"/>
        </w:tblPrEx>
        <w:trPr>
          <w:trHeight w:val="313"/>
        </w:trPr>
        <w:tc>
          <w:tcPr>
            <w:tcW w:w="675" w:type="dxa"/>
            <w:noWrap/>
            <w:hideMark/>
          </w:tcPr>
          <w:p w14:paraId="3990ED8F"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90" w14:textId="77777777" w:rsidR="00164D95" w:rsidRPr="00845F0A" w:rsidRDefault="00164D95" w:rsidP="00A43995">
            <w:pPr>
              <w:spacing w:beforeLines="60" w:before="144" w:afterLines="60" w:after="144"/>
              <w:jc w:val="right"/>
              <w:pPrChange w:id="1033" w:author="Meadows, Peter (UK)" w:date="2015-01-29T09:48:00Z">
                <w:pPr>
                  <w:spacing w:beforeLines="60" w:before="144" w:afterLines="60" w:after="144"/>
                  <w:jc w:val="right"/>
                </w:pPr>
              </w:pPrChange>
            </w:pPr>
            <w:r w:rsidRPr="00845F0A">
              <w:t>21/06/2014</w:t>
            </w:r>
          </w:p>
        </w:tc>
        <w:tc>
          <w:tcPr>
            <w:tcW w:w="5670" w:type="dxa"/>
            <w:noWrap/>
            <w:hideMark/>
          </w:tcPr>
          <w:p w14:paraId="3990ED91" w14:textId="77777777" w:rsidR="00164D95" w:rsidRPr="00845F0A" w:rsidRDefault="00164D95" w:rsidP="00A43995">
            <w:pPr>
              <w:spacing w:beforeLines="60" w:before="144" w:afterLines="60" w:after="144"/>
              <w:rPr>
                <w:sz w:val="14"/>
              </w:rPr>
              <w:pPrChange w:id="1034" w:author="Meadows, Peter (UK)" w:date="2015-01-29T09:48:00Z">
                <w:pPr>
                  <w:spacing w:beforeLines="60" w:before="144" w:afterLines="60" w:after="144"/>
                </w:pPr>
              </w:pPrChange>
            </w:pPr>
            <w:r w:rsidRPr="00845F0A">
              <w:rPr>
                <w:sz w:val="14"/>
              </w:rPr>
              <w:t>S1A_S1_SLC__1SDH_20140621T054130_20140621T054159_001144_0011E1_B5B4.SAFE</w:t>
            </w:r>
          </w:p>
        </w:tc>
        <w:tc>
          <w:tcPr>
            <w:tcW w:w="1640" w:type="dxa"/>
            <w:noWrap/>
            <w:hideMark/>
          </w:tcPr>
          <w:p w14:paraId="3990ED92" w14:textId="77777777" w:rsidR="00164D95" w:rsidRPr="00845F0A" w:rsidRDefault="00164D95" w:rsidP="00A43995">
            <w:pPr>
              <w:spacing w:beforeLines="60" w:before="144" w:afterLines="60" w:after="144"/>
              <w:jc w:val="center"/>
              <w:pPrChange w:id="1035" w:author="Meadows, Peter (UK)" w:date="2015-01-29T09:48:00Z">
                <w:pPr>
                  <w:spacing w:beforeLines="60" w:before="144" w:afterLines="60" w:after="144"/>
                  <w:jc w:val="center"/>
                </w:pPr>
              </w:pPrChange>
            </w:pPr>
            <w:r w:rsidRPr="00845F0A">
              <w:t>D38cr, D39tr, D40tr,D41tr</w:t>
            </w:r>
          </w:p>
        </w:tc>
      </w:tr>
      <w:tr w:rsidR="00164D95" w:rsidRPr="00845F0A" w14:paraId="3990ED98" w14:textId="77777777" w:rsidTr="00164D95">
        <w:tblPrEx>
          <w:jc w:val="left"/>
        </w:tblPrEx>
        <w:trPr>
          <w:trHeight w:val="313"/>
        </w:trPr>
        <w:tc>
          <w:tcPr>
            <w:tcW w:w="675" w:type="dxa"/>
            <w:noWrap/>
            <w:hideMark/>
          </w:tcPr>
          <w:p w14:paraId="3990ED94"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95" w14:textId="77777777" w:rsidR="00164D95" w:rsidRPr="00845F0A" w:rsidRDefault="00164D95" w:rsidP="00A43995">
            <w:pPr>
              <w:spacing w:beforeLines="60" w:before="144" w:afterLines="60" w:after="144"/>
              <w:jc w:val="right"/>
              <w:pPrChange w:id="1036" w:author="Meadows, Peter (UK)" w:date="2015-01-29T09:48:00Z">
                <w:pPr>
                  <w:spacing w:beforeLines="60" w:before="144" w:afterLines="60" w:after="144"/>
                  <w:jc w:val="right"/>
                </w:pPr>
              </w:pPrChange>
            </w:pPr>
            <w:r w:rsidRPr="00845F0A">
              <w:t>24/06/2014</w:t>
            </w:r>
          </w:p>
        </w:tc>
        <w:tc>
          <w:tcPr>
            <w:tcW w:w="5670" w:type="dxa"/>
            <w:noWrap/>
            <w:hideMark/>
          </w:tcPr>
          <w:p w14:paraId="3990ED96" w14:textId="77777777" w:rsidR="00164D95" w:rsidRPr="00845F0A" w:rsidRDefault="00164D95" w:rsidP="00A43995">
            <w:pPr>
              <w:spacing w:beforeLines="60" w:before="144" w:afterLines="60" w:after="144"/>
              <w:rPr>
                <w:sz w:val="14"/>
              </w:rPr>
              <w:pPrChange w:id="1037" w:author="Meadows, Peter (UK)" w:date="2015-01-29T09:48:00Z">
                <w:pPr>
                  <w:spacing w:beforeLines="60" w:before="144" w:afterLines="60" w:after="144"/>
                </w:pPr>
              </w:pPrChange>
            </w:pPr>
            <w:r w:rsidRPr="00845F0A">
              <w:rPr>
                <w:sz w:val="14"/>
              </w:rPr>
              <w:t>S1A_IW_SLC__1SDH_20140624T170902_20140624T170933_001195_0012C2_8855.SAFE</w:t>
            </w:r>
          </w:p>
        </w:tc>
        <w:tc>
          <w:tcPr>
            <w:tcW w:w="1640" w:type="dxa"/>
            <w:noWrap/>
            <w:hideMark/>
          </w:tcPr>
          <w:p w14:paraId="3990ED97" w14:textId="77777777" w:rsidR="00164D95" w:rsidRPr="00845F0A" w:rsidRDefault="00164D95" w:rsidP="00A43995">
            <w:pPr>
              <w:spacing w:beforeLines="60" w:before="144" w:afterLines="60" w:after="144"/>
              <w:jc w:val="center"/>
              <w:pPrChange w:id="1038" w:author="Meadows, Peter (UK)" w:date="2015-01-29T09:48:00Z">
                <w:pPr>
                  <w:spacing w:beforeLines="60" w:before="144" w:afterLines="60" w:after="144"/>
                  <w:jc w:val="center"/>
                </w:pPr>
              </w:pPrChange>
            </w:pPr>
            <w:r w:rsidRPr="00845F0A">
              <w:t xml:space="preserve">D38cr, D39tr, </w:t>
            </w:r>
            <w:r w:rsidRPr="00845F0A">
              <w:lastRenderedPageBreak/>
              <w:t>D40tr,D41tr, D42cr,D43cr</w:t>
            </w:r>
          </w:p>
        </w:tc>
      </w:tr>
      <w:tr w:rsidR="00164D95" w:rsidRPr="00845F0A" w14:paraId="3990ED9D" w14:textId="77777777" w:rsidTr="00164D95">
        <w:tblPrEx>
          <w:jc w:val="left"/>
        </w:tblPrEx>
        <w:trPr>
          <w:trHeight w:val="313"/>
        </w:trPr>
        <w:tc>
          <w:tcPr>
            <w:tcW w:w="675" w:type="dxa"/>
            <w:noWrap/>
            <w:hideMark/>
          </w:tcPr>
          <w:p w14:paraId="3990ED99" w14:textId="77777777" w:rsidR="00164D95" w:rsidRPr="00845F0A" w:rsidRDefault="00164D95" w:rsidP="00A43995">
            <w:pPr>
              <w:spacing w:beforeLines="60" w:before="144" w:afterLines="60" w:after="144"/>
              <w:jc w:val="left"/>
            </w:pPr>
            <w:r w:rsidRPr="00845F0A">
              <w:lastRenderedPageBreak/>
              <w:t>DLR</w:t>
            </w:r>
          </w:p>
        </w:tc>
        <w:tc>
          <w:tcPr>
            <w:tcW w:w="1276" w:type="dxa"/>
            <w:noWrap/>
            <w:hideMark/>
          </w:tcPr>
          <w:p w14:paraId="3990ED9A" w14:textId="77777777" w:rsidR="00164D95" w:rsidRPr="00845F0A" w:rsidRDefault="00164D95" w:rsidP="00A43995">
            <w:pPr>
              <w:spacing w:beforeLines="60" w:before="144" w:afterLines="60" w:after="144"/>
              <w:jc w:val="right"/>
              <w:pPrChange w:id="1039" w:author="Meadows, Peter (UK)" w:date="2015-01-29T09:48:00Z">
                <w:pPr>
                  <w:spacing w:beforeLines="60" w:before="144" w:afterLines="60" w:after="144"/>
                  <w:jc w:val="right"/>
                </w:pPr>
              </w:pPrChange>
            </w:pPr>
            <w:r w:rsidRPr="00845F0A">
              <w:t>28/06/2014</w:t>
            </w:r>
          </w:p>
        </w:tc>
        <w:tc>
          <w:tcPr>
            <w:tcW w:w="5670" w:type="dxa"/>
            <w:noWrap/>
            <w:hideMark/>
          </w:tcPr>
          <w:p w14:paraId="3990ED9B" w14:textId="77777777" w:rsidR="00164D95" w:rsidRPr="00845F0A" w:rsidRDefault="00164D95" w:rsidP="00A43995">
            <w:pPr>
              <w:spacing w:beforeLines="60" w:before="144" w:afterLines="60" w:after="144"/>
              <w:rPr>
                <w:sz w:val="14"/>
              </w:rPr>
              <w:pPrChange w:id="1040" w:author="Meadows, Peter (UK)" w:date="2015-01-29T09:48:00Z">
                <w:pPr>
                  <w:spacing w:beforeLines="60" w:before="144" w:afterLines="60" w:after="144"/>
                </w:pPr>
              </w:pPrChange>
            </w:pPr>
            <w:r w:rsidRPr="00845F0A">
              <w:rPr>
                <w:sz w:val="14"/>
              </w:rPr>
              <w:t>S1A_S6_SLC__1SDH_20140628T052333_20140628T052402_001246_00133B_5CD8.SAFE</w:t>
            </w:r>
          </w:p>
        </w:tc>
        <w:tc>
          <w:tcPr>
            <w:tcW w:w="1640" w:type="dxa"/>
            <w:noWrap/>
            <w:hideMark/>
          </w:tcPr>
          <w:p w14:paraId="3990ED9C" w14:textId="77777777" w:rsidR="00164D95" w:rsidRPr="00845F0A" w:rsidRDefault="00164D95" w:rsidP="00A43995">
            <w:pPr>
              <w:spacing w:beforeLines="60" w:before="144" w:afterLines="60" w:after="144"/>
              <w:jc w:val="center"/>
              <w:pPrChange w:id="1041" w:author="Meadows, Peter (UK)" w:date="2015-01-29T09:48:00Z">
                <w:pPr>
                  <w:spacing w:beforeLines="60" w:before="144" w:afterLines="60" w:after="144"/>
                  <w:jc w:val="center"/>
                </w:pPr>
              </w:pPrChange>
            </w:pPr>
            <w:r w:rsidRPr="00845F0A">
              <w:t>D38cr, D39tr, D40tr,D41tr, D42cr</w:t>
            </w:r>
          </w:p>
        </w:tc>
      </w:tr>
      <w:tr w:rsidR="00164D95" w:rsidRPr="00845F0A" w14:paraId="3990EDA2" w14:textId="77777777" w:rsidTr="00164D95">
        <w:tblPrEx>
          <w:jc w:val="left"/>
        </w:tblPrEx>
        <w:trPr>
          <w:trHeight w:val="313"/>
        </w:trPr>
        <w:tc>
          <w:tcPr>
            <w:tcW w:w="675" w:type="dxa"/>
            <w:noWrap/>
            <w:hideMark/>
          </w:tcPr>
          <w:p w14:paraId="3990ED9E"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9F" w14:textId="77777777" w:rsidR="00164D95" w:rsidRPr="00845F0A" w:rsidRDefault="00164D95" w:rsidP="00A43995">
            <w:pPr>
              <w:spacing w:beforeLines="60" w:before="144" w:afterLines="60" w:after="144"/>
              <w:jc w:val="right"/>
              <w:pPrChange w:id="1042" w:author="Meadows, Peter (UK)" w:date="2015-01-29T09:48:00Z">
                <w:pPr>
                  <w:spacing w:beforeLines="60" w:before="144" w:afterLines="60" w:after="144"/>
                  <w:jc w:val="right"/>
                </w:pPr>
              </w:pPrChange>
            </w:pPr>
            <w:r w:rsidRPr="00845F0A">
              <w:t>29/06/2014</w:t>
            </w:r>
          </w:p>
        </w:tc>
        <w:tc>
          <w:tcPr>
            <w:tcW w:w="5670" w:type="dxa"/>
            <w:noWrap/>
            <w:hideMark/>
          </w:tcPr>
          <w:p w14:paraId="3990EDA0" w14:textId="77777777" w:rsidR="00164D95" w:rsidRPr="00845F0A" w:rsidRDefault="00164D95" w:rsidP="00A43995">
            <w:pPr>
              <w:spacing w:beforeLines="60" w:before="144" w:afterLines="60" w:after="144"/>
              <w:rPr>
                <w:sz w:val="14"/>
              </w:rPr>
              <w:pPrChange w:id="1043" w:author="Meadows, Peter (UK)" w:date="2015-01-29T09:48:00Z">
                <w:pPr>
                  <w:spacing w:beforeLines="60" w:before="144" w:afterLines="60" w:after="144"/>
                </w:pPr>
              </w:pPrChange>
            </w:pPr>
            <w:r w:rsidRPr="00845F0A">
              <w:rPr>
                <w:sz w:val="14"/>
              </w:rPr>
              <w:t>S1A_EW_SLC__1SDV_20140629T171049_20140629T171134_001268_0013AF_D48A.SAFE</w:t>
            </w:r>
          </w:p>
        </w:tc>
        <w:tc>
          <w:tcPr>
            <w:tcW w:w="1640" w:type="dxa"/>
            <w:noWrap/>
            <w:hideMark/>
          </w:tcPr>
          <w:p w14:paraId="3990EDA1" w14:textId="77777777" w:rsidR="00164D95" w:rsidRPr="00845F0A" w:rsidRDefault="00164D95" w:rsidP="00A43995">
            <w:pPr>
              <w:spacing w:beforeLines="60" w:before="144" w:afterLines="60" w:after="144"/>
              <w:jc w:val="center"/>
              <w:pPrChange w:id="1044" w:author="Meadows, Peter (UK)" w:date="2015-01-29T09:48:00Z">
                <w:pPr>
                  <w:spacing w:beforeLines="60" w:before="144" w:afterLines="60" w:after="144"/>
                  <w:jc w:val="center"/>
                </w:pPr>
              </w:pPrChange>
            </w:pPr>
            <w:r w:rsidRPr="00845F0A">
              <w:t>D38cr, D39tr, D40tr,D41tr, D42cr,D43cr</w:t>
            </w:r>
          </w:p>
        </w:tc>
      </w:tr>
      <w:tr w:rsidR="00164D95" w:rsidRPr="00845F0A" w14:paraId="3990EDA7" w14:textId="77777777" w:rsidTr="00164D95">
        <w:tblPrEx>
          <w:jc w:val="left"/>
        </w:tblPrEx>
        <w:trPr>
          <w:trHeight w:val="313"/>
        </w:trPr>
        <w:tc>
          <w:tcPr>
            <w:tcW w:w="675" w:type="dxa"/>
            <w:noWrap/>
            <w:hideMark/>
          </w:tcPr>
          <w:p w14:paraId="3990EDA3"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A4" w14:textId="77777777" w:rsidR="00164D95" w:rsidRPr="00845F0A" w:rsidRDefault="00164D95" w:rsidP="00A43995">
            <w:pPr>
              <w:spacing w:beforeLines="60" w:before="144" w:afterLines="60" w:after="144"/>
              <w:jc w:val="right"/>
              <w:pPrChange w:id="1045" w:author="Meadows, Peter (UK)" w:date="2015-01-29T09:48:00Z">
                <w:pPr>
                  <w:spacing w:beforeLines="60" w:before="144" w:afterLines="60" w:after="144"/>
                  <w:jc w:val="right"/>
                </w:pPr>
              </w:pPrChange>
            </w:pPr>
            <w:r w:rsidRPr="00845F0A">
              <w:t>30/06/2014</w:t>
            </w:r>
          </w:p>
        </w:tc>
        <w:tc>
          <w:tcPr>
            <w:tcW w:w="5670" w:type="dxa"/>
            <w:noWrap/>
            <w:hideMark/>
          </w:tcPr>
          <w:p w14:paraId="3990EDA5" w14:textId="77777777" w:rsidR="00164D95" w:rsidRPr="00845F0A" w:rsidRDefault="00164D95" w:rsidP="00A43995">
            <w:pPr>
              <w:spacing w:beforeLines="60" w:before="144" w:afterLines="60" w:after="144"/>
              <w:rPr>
                <w:sz w:val="14"/>
              </w:rPr>
              <w:pPrChange w:id="1046" w:author="Meadows, Peter (UK)" w:date="2015-01-29T09:48:00Z">
                <w:pPr>
                  <w:spacing w:beforeLines="60" w:before="144" w:afterLines="60" w:after="144"/>
                </w:pPr>
              </w:pPrChange>
            </w:pPr>
            <w:r w:rsidRPr="00845F0A">
              <w:rPr>
                <w:sz w:val="14"/>
              </w:rPr>
              <w:t>S1A_S6_SLC__1SDV_20140630T175152_20140630T175211_001283_001403_1E31.SAFE</w:t>
            </w:r>
          </w:p>
        </w:tc>
        <w:tc>
          <w:tcPr>
            <w:tcW w:w="1640" w:type="dxa"/>
            <w:noWrap/>
            <w:hideMark/>
          </w:tcPr>
          <w:p w14:paraId="3990EDA6" w14:textId="77777777" w:rsidR="00164D95" w:rsidRPr="00845F0A" w:rsidRDefault="00164D95" w:rsidP="00A43995">
            <w:pPr>
              <w:spacing w:beforeLines="60" w:before="144" w:afterLines="60" w:after="144"/>
              <w:jc w:val="center"/>
              <w:pPrChange w:id="1047" w:author="Meadows, Peter (UK)" w:date="2015-01-29T09:48:00Z">
                <w:pPr>
                  <w:spacing w:beforeLines="60" w:before="144" w:afterLines="60" w:after="144"/>
                  <w:jc w:val="center"/>
                </w:pPr>
              </w:pPrChange>
            </w:pPr>
            <w:r w:rsidRPr="00845F0A">
              <w:t>BAEcr</w:t>
            </w:r>
          </w:p>
        </w:tc>
      </w:tr>
      <w:tr w:rsidR="00164D95" w:rsidRPr="00845F0A" w14:paraId="3990EDAC" w14:textId="77777777" w:rsidTr="00164D95">
        <w:tblPrEx>
          <w:jc w:val="left"/>
        </w:tblPrEx>
        <w:trPr>
          <w:trHeight w:val="313"/>
        </w:trPr>
        <w:tc>
          <w:tcPr>
            <w:tcW w:w="675" w:type="dxa"/>
            <w:noWrap/>
            <w:hideMark/>
          </w:tcPr>
          <w:p w14:paraId="3990EDA8"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A9" w14:textId="77777777" w:rsidR="00164D95" w:rsidRPr="00845F0A" w:rsidRDefault="00164D95" w:rsidP="00A43995">
            <w:pPr>
              <w:spacing w:beforeLines="60" w:before="144" w:afterLines="60" w:after="144"/>
              <w:jc w:val="right"/>
              <w:pPrChange w:id="1048" w:author="Meadows, Peter (UK)" w:date="2015-01-29T09:48:00Z">
                <w:pPr>
                  <w:spacing w:beforeLines="60" w:before="144" w:afterLines="60" w:after="144"/>
                  <w:jc w:val="right"/>
                </w:pPr>
              </w:pPrChange>
            </w:pPr>
            <w:r w:rsidRPr="00845F0A">
              <w:t>02/07/2014</w:t>
            </w:r>
          </w:p>
        </w:tc>
        <w:tc>
          <w:tcPr>
            <w:tcW w:w="5670" w:type="dxa"/>
            <w:noWrap/>
            <w:hideMark/>
          </w:tcPr>
          <w:p w14:paraId="3990EDAA" w14:textId="77777777" w:rsidR="00164D95" w:rsidRPr="00845F0A" w:rsidRDefault="00164D95" w:rsidP="00A43995">
            <w:pPr>
              <w:spacing w:beforeLines="60" w:before="144" w:afterLines="60" w:after="144"/>
              <w:rPr>
                <w:sz w:val="14"/>
              </w:rPr>
              <w:pPrChange w:id="1049" w:author="Meadows, Peter (UK)" w:date="2015-01-29T09:48:00Z">
                <w:pPr>
                  <w:spacing w:beforeLines="60" w:before="144" w:afterLines="60" w:after="144"/>
                </w:pPr>
              </w:pPrChange>
            </w:pPr>
            <w:r w:rsidRPr="00845F0A">
              <w:rPr>
                <w:sz w:val="14"/>
              </w:rPr>
              <w:t>S1A_S5_SLC__1SDH_20140702T173318_20140702T173342_001312_00145B_B9FF</w:t>
            </w:r>
          </w:p>
        </w:tc>
        <w:tc>
          <w:tcPr>
            <w:tcW w:w="1640" w:type="dxa"/>
            <w:noWrap/>
            <w:hideMark/>
          </w:tcPr>
          <w:p w14:paraId="3990EDAB" w14:textId="77777777" w:rsidR="00164D95" w:rsidRPr="00845F0A" w:rsidRDefault="00164D95" w:rsidP="00A43995">
            <w:pPr>
              <w:spacing w:beforeLines="60" w:before="144" w:afterLines="60" w:after="144"/>
              <w:jc w:val="center"/>
              <w:pPrChange w:id="1050" w:author="Meadows, Peter (UK)" w:date="2015-01-29T09:48:00Z">
                <w:pPr>
                  <w:spacing w:beforeLines="60" w:before="144" w:afterLines="60" w:after="144"/>
                  <w:jc w:val="center"/>
                </w:pPr>
              </w:pPrChange>
            </w:pPr>
            <w:r w:rsidRPr="00845F0A">
              <w:t>T1-ESTEC</w:t>
            </w:r>
          </w:p>
        </w:tc>
      </w:tr>
      <w:tr w:rsidR="00164D95" w:rsidRPr="00845F0A" w14:paraId="3990EDB1" w14:textId="77777777" w:rsidTr="00164D95">
        <w:tblPrEx>
          <w:jc w:val="left"/>
        </w:tblPrEx>
        <w:trPr>
          <w:trHeight w:val="313"/>
        </w:trPr>
        <w:tc>
          <w:tcPr>
            <w:tcW w:w="675" w:type="dxa"/>
            <w:noWrap/>
            <w:hideMark/>
          </w:tcPr>
          <w:p w14:paraId="3990EDAD"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AE" w14:textId="77777777" w:rsidR="00164D95" w:rsidRPr="00845F0A" w:rsidRDefault="00164D95" w:rsidP="00A43995">
            <w:pPr>
              <w:spacing w:beforeLines="60" w:before="144" w:afterLines="60" w:after="144"/>
              <w:jc w:val="right"/>
              <w:pPrChange w:id="1051" w:author="Meadows, Peter (UK)" w:date="2015-01-29T09:48:00Z">
                <w:pPr>
                  <w:spacing w:beforeLines="60" w:before="144" w:afterLines="60" w:after="144"/>
                  <w:jc w:val="right"/>
                </w:pPr>
              </w:pPrChange>
            </w:pPr>
            <w:r w:rsidRPr="00845F0A">
              <w:t>07/07/2014</w:t>
            </w:r>
          </w:p>
        </w:tc>
        <w:tc>
          <w:tcPr>
            <w:tcW w:w="5670" w:type="dxa"/>
            <w:noWrap/>
            <w:hideMark/>
          </w:tcPr>
          <w:p w14:paraId="3990EDAF" w14:textId="77777777" w:rsidR="00164D95" w:rsidRPr="00845F0A" w:rsidRDefault="00164D95" w:rsidP="00A43995">
            <w:pPr>
              <w:spacing w:beforeLines="60" w:before="144" w:afterLines="60" w:after="144"/>
              <w:rPr>
                <w:sz w:val="14"/>
              </w:rPr>
              <w:pPrChange w:id="1052" w:author="Meadows, Peter (UK)" w:date="2015-01-29T09:48:00Z">
                <w:pPr>
                  <w:spacing w:beforeLines="60" w:before="144" w:afterLines="60" w:after="144"/>
                </w:pPr>
              </w:pPrChange>
            </w:pPr>
            <w:r w:rsidRPr="00845F0A">
              <w:rPr>
                <w:sz w:val="14"/>
              </w:rPr>
              <w:t>S1A_S6_SLC__1SDH_20140707T173644_20140707T173710_001385_001576_2172.SAFE</w:t>
            </w:r>
          </w:p>
        </w:tc>
        <w:tc>
          <w:tcPr>
            <w:tcW w:w="1640" w:type="dxa"/>
            <w:noWrap/>
            <w:hideMark/>
          </w:tcPr>
          <w:p w14:paraId="3990EDB0" w14:textId="77777777" w:rsidR="00164D95" w:rsidRPr="00845F0A" w:rsidRDefault="00164D95" w:rsidP="00A43995">
            <w:pPr>
              <w:spacing w:beforeLines="60" w:before="144" w:afterLines="60" w:after="144"/>
              <w:jc w:val="center"/>
              <w:pPrChange w:id="1053" w:author="Meadows, Peter (UK)" w:date="2015-01-29T09:48:00Z">
                <w:pPr>
                  <w:spacing w:beforeLines="60" w:before="144" w:afterLines="60" w:after="144"/>
                  <w:jc w:val="center"/>
                </w:pPr>
              </w:pPrChange>
            </w:pPr>
            <w:r w:rsidRPr="00845F0A">
              <w:t>T1-ESTEC</w:t>
            </w:r>
          </w:p>
        </w:tc>
      </w:tr>
      <w:tr w:rsidR="00164D95" w:rsidRPr="00845F0A" w14:paraId="3990EDB6" w14:textId="77777777" w:rsidTr="00164D95">
        <w:tblPrEx>
          <w:jc w:val="left"/>
        </w:tblPrEx>
        <w:trPr>
          <w:trHeight w:val="313"/>
        </w:trPr>
        <w:tc>
          <w:tcPr>
            <w:tcW w:w="675" w:type="dxa"/>
            <w:noWrap/>
            <w:hideMark/>
          </w:tcPr>
          <w:p w14:paraId="3990EDB2"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B3" w14:textId="77777777" w:rsidR="00164D95" w:rsidRPr="00845F0A" w:rsidRDefault="00164D95" w:rsidP="00A43995">
            <w:pPr>
              <w:spacing w:beforeLines="60" w:before="144" w:afterLines="60" w:after="144"/>
              <w:jc w:val="right"/>
              <w:pPrChange w:id="1054" w:author="Meadows, Peter (UK)" w:date="2015-01-29T09:48:00Z">
                <w:pPr>
                  <w:spacing w:beforeLines="60" w:before="144" w:afterLines="60" w:after="144"/>
                  <w:jc w:val="right"/>
                </w:pPr>
              </w:pPrChange>
            </w:pPr>
            <w:r w:rsidRPr="00845F0A">
              <w:t>09/07/2014</w:t>
            </w:r>
          </w:p>
        </w:tc>
        <w:tc>
          <w:tcPr>
            <w:tcW w:w="5670" w:type="dxa"/>
            <w:noWrap/>
            <w:hideMark/>
          </w:tcPr>
          <w:p w14:paraId="3990EDB4" w14:textId="77777777" w:rsidR="00164D95" w:rsidRPr="00845F0A" w:rsidRDefault="00164D95" w:rsidP="00A43995">
            <w:pPr>
              <w:spacing w:beforeLines="60" w:before="144" w:afterLines="60" w:after="144"/>
              <w:rPr>
                <w:sz w:val="14"/>
              </w:rPr>
              <w:pPrChange w:id="1055" w:author="Meadows, Peter (UK)" w:date="2015-01-29T09:48:00Z">
                <w:pPr>
                  <w:spacing w:beforeLines="60" w:before="144" w:afterLines="60" w:after="144"/>
                </w:pPr>
              </w:pPrChange>
            </w:pPr>
            <w:r w:rsidRPr="00845F0A">
              <w:rPr>
                <w:sz w:val="14"/>
              </w:rPr>
              <w:t>S1A_IW_SLC__1SDV_20140709T171705_20140709T171735_001414_0015D2_AE69.SAFE</w:t>
            </w:r>
          </w:p>
        </w:tc>
        <w:tc>
          <w:tcPr>
            <w:tcW w:w="1640" w:type="dxa"/>
            <w:noWrap/>
            <w:hideMark/>
          </w:tcPr>
          <w:p w14:paraId="3990EDB5" w14:textId="77777777" w:rsidR="00164D95" w:rsidRPr="00845F0A" w:rsidRDefault="00164D95" w:rsidP="00A43995">
            <w:pPr>
              <w:spacing w:beforeLines="60" w:before="144" w:afterLines="60" w:after="144"/>
              <w:jc w:val="center"/>
              <w:pPrChange w:id="1056" w:author="Meadows, Peter (UK)" w:date="2015-01-29T09:48:00Z">
                <w:pPr>
                  <w:spacing w:beforeLines="60" w:before="144" w:afterLines="60" w:after="144"/>
                  <w:jc w:val="center"/>
                </w:pPr>
              </w:pPrChange>
            </w:pPr>
            <w:r w:rsidRPr="00845F0A">
              <w:t>D39tr</w:t>
            </w:r>
          </w:p>
        </w:tc>
      </w:tr>
      <w:tr w:rsidR="00164D95" w:rsidRPr="00845F0A" w14:paraId="3990EDBB" w14:textId="77777777" w:rsidTr="00164D95">
        <w:tblPrEx>
          <w:jc w:val="left"/>
        </w:tblPrEx>
        <w:trPr>
          <w:trHeight w:val="313"/>
        </w:trPr>
        <w:tc>
          <w:tcPr>
            <w:tcW w:w="675" w:type="dxa"/>
            <w:noWrap/>
            <w:hideMark/>
          </w:tcPr>
          <w:p w14:paraId="3990EDB7"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B8" w14:textId="77777777" w:rsidR="00164D95" w:rsidRPr="00845F0A" w:rsidRDefault="00164D95" w:rsidP="00A43995">
            <w:pPr>
              <w:spacing w:beforeLines="60" w:before="144" w:afterLines="60" w:after="144"/>
              <w:jc w:val="right"/>
              <w:pPrChange w:id="1057" w:author="Meadows, Peter (UK)" w:date="2015-01-29T09:48:00Z">
                <w:pPr>
                  <w:spacing w:beforeLines="60" w:before="144" w:afterLines="60" w:after="144"/>
                  <w:jc w:val="right"/>
                </w:pPr>
              </w:pPrChange>
            </w:pPr>
            <w:r w:rsidRPr="00845F0A">
              <w:t>11/07/2014</w:t>
            </w:r>
          </w:p>
        </w:tc>
        <w:tc>
          <w:tcPr>
            <w:tcW w:w="5670" w:type="dxa"/>
            <w:noWrap/>
            <w:hideMark/>
          </w:tcPr>
          <w:p w14:paraId="3990EDB9" w14:textId="77777777" w:rsidR="00164D95" w:rsidRPr="00845F0A" w:rsidRDefault="00164D95" w:rsidP="00A43995">
            <w:pPr>
              <w:spacing w:beforeLines="60" w:before="144" w:afterLines="60" w:after="144"/>
              <w:rPr>
                <w:sz w:val="14"/>
              </w:rPr>
              <w:pPrChange w:id="1058" w:author="Meadows, Peter (UK)" w:date="2015-01-29T09:48:00Z">
                <w:pPr>
                  <w:spacing w:beforeLines="60" w:before="144" w:afterLines="60" w:after="144"/>
                </w:pPr>
              </w:pPrChange>
            </w:pPr>
            <w:r w:rsidRPr="00845F0A">
              <w:rPr>
                <w:sz w:val="14"/>
              </w:rPr>
              <w:t>S1A_S1_SLC__1SDH_20140711T165929_20140711T165958_001443_001630_1F5B.SAFE</w:t>
            </w:r>
          </w:p>
        </w:tc>
        <w:tc>
          <w:tcPr>
            <w:tcW w:w="1640" w:type="dxa"/>
            <w:noWrap/>
            <w:hideMark/>
          </w:tcPr>
          <w:p w14:paraId="3990EDBA" w14:textId="77777777" w:rsidR="00164D95" w:rsidRPr="00845F0A" w:rsidRDefault="00164D95" w:rsidP="00A43995">
            <w:pPr>
              <w:spacing w:beforeLines="60" w:before="144" w:afterLines="60" w:after="144"/>
              <w:jc w:val="center"/>
              <w:pPrChange w:id="1059" w:author="Meadows, Peter (UK)" w:date="2015-01-29T09:48:00Z">
                <w:pPr>
                  <w:spacing w:beforeLines="60" w:before="144" w:afterLines="60" w:after="144"/>
                  <w:jc w:val="center"/>
                </w:pPr>
              </w:pPrChange>
            </w:pPr>
            <w:r w:rsidRPr="00845F0A">
              <w:t>D38cr, D39tr</w:t>
            </w:r>
          </w:p>
        </w:tc>
      </w:tr>
      <w:tr w:rsidR="00164D95" w:rsidRPr="00845F0A" w14:paraId="3990EDC0" w14:textId="77777777" w:rsidTr="00164D95">
        <w:tblPrEx>
          <w:jc w:val="left"/>
        </w:tblPrEx>
        <w:trPr>
          <w:trHeight w:val="313"/>
        </w:trPr>
        <w:tc>
          <w:tcPr>
            <w:tcW w:w="675" w:type="dxa"/>
            <w:noWrap/>
            <w:hideMark/>
          </w:tcPr>
          <w:p w14:paraId="3990EDBC"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BD" w14:textId="77777777" w:rsidR="00164D95" w:rsidRPr="00845F0A" w:rsidRDefault="00164D95" w:rsidP="00A43995">
            <w:pPr>
              <w:spacing w:beforeLines="60" w:before="144" w:afterLines="60" w:after="144"/>
              <w:jc w:val="right"/>
              <w:pPrChange w:id="1060" w:author="Meadows, Peter (UK)" w:date="2015-01-29T09:48:00Z">
                <w:pPr>
                  <w:spacing w:beforeLines="60" w:before="144" w:afterLines="60" w:after="144"/>
                  <w:jc w:val="right"/>
                </w:pPr>
              </w:pPrChange>
            </w:pPr>
            <w:r w:rsidRPr="00845F0A">
              <w:t>12/07/2014</w:t>
            </w:r>
          </w:p>
        </w:tc>
        <w:tc>
          <w:tcPr>
            <w:tcW w:w="5670" w:type="dxa"/>
            <w:noWrap/>
            <w:hideMark/>
          </w:tcPr>
          <w:p w14:paraId="3990EDBE" w14:textId="77777777" w:rsidR="00164D95" w:rsidRPr="00845F0A" w:rsidRDefault="00164D95" w:rsidP="00A43995">
            <w:pPr>
              <w:spacing w:beforeLines="60" w:before="144" w:afterLines="60" w:after="144"/>
              <w:rPr>
                <w:sz w:val="14"/>
              </w:rPr>
              <w:pPrChange w:id="1061" w:author="Meadows, Peter (UK)" w:date="2015-01-29T09:48:00Z">
                <w:pPr>
                  <w:spacing w:beforeLines="60" w:before="144" w:afterLines="60" w:after="144"/>
                </w:pPr>
              </w:pPrChange>
            </w:pPr>
            <w:r w:rsidRPr="00845F0A">
              <w:rPr>
                <w:sz w:val="14"/>
              </w:rPr>
              <w:t>S1A_IW_SLC__1SDH_20140712T174056_20140712T174121_001458_001686_B5C6.SAFE</w:t>
            </w:r>
          </w:p>
        </w:tc>
        <w:tc>
          <w:tcPr>
            <w:tcW w:w="1640" w:type="dxa"/>
            <w:noWrap/>
            <w:hideMark/>
          </w:tcPr>
          <w:p w14:paraId="3990EDBF" w14:textId="77777777" w:rsidR="00164D95" w:rsidRPr="00845F0A" w:rsidRDefault="00164D95" w:rsidP="00A43995">
            <w:pPr>
              <w:spacing w:beforeLines="60" w:before="144" w:afterLines="60" w:after="144"/>
              <w:jc w:val="center"/>
              <w:pPrChange w:id="1062" w:author="Meadows, Peter (UK)" w:date="2015-01-29T09:48:00Z">
                <w:pPr>
                  <w:spacing w:beforeLines="60" w:before="144" w:afterLines="60" w:after="144"/>
                  <w:jc w:val="center"/>
                </w:pPr>
              </w:pPrChange>
            </w:pPr>
            <w:r w:rsidRPr="00845F0A">
              <w:t>BAEcr</w:t>
            </w:r>
          </w:p>
        </w:tc>
      </w:tr>
      <w:tr w:rsidR="00164D95" w:rsidRPr="00845F0A" w14:paraId="3990EDC5" w14:textId="77777777" w:rsidTr="00164D95">
        <w:tblPrEx>
          <w:jc w:val="left"/>
        </w:tblPrEx>
        <w:trPr>
          <w:trHeight w:val="313"/>
        </w:trPr>
        <w:tc>
          <w:tcPr>
            <w:tcW w:w="675" w:type="dxa"/>
            <w:noWrap/>
            <w:hideMark/>
          </w:tcPr>
          <w:p w14:paraId="3990EDC1"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C2" w14:textId="77777777" w:rsidR="00164D95" w:rsidRPr="00845F0A" w:rsidRDefault="00164D95" w:rsidP="00A43995">
            <w:pPr>
              <w:spacing w:beforeLines="60" w:before="144" w:afterLines="60" w:after="144"/>
              <w:jc w:val="right"/>
              <w:pPrChange w:id="1063" w:author="Meadows, Peter (UK)" w:date="2015-01-29T09:48:00Z">
                <w:pPr>
                  <w:spacing w:beforeLines="60" w:before="144" w:afterLines="60" w:after="144"/>
                  <w:jc w:val="right"/>
                </w:pPr>
              </w:pPrChange>
            </w:pPr>
            <w:r w:rsidRPr="00845F0A">
              <w:t>16/07/2014</w:t>
            </w:r>
          </w:p>
        </w:tc>
        <w:tc>
          <w:tcPr>
            <w:tcW w:w="5670" w:type="dxa"/>
            <w:noWrap/>
            <w:hideMark/>
          </w:tcPr>
          <w:p w14:paraId="3990EDC3" w14:textId="77777777" w:rsidR="00164D95" w:rsidRPr="00845F0A" w:rsidRDefault="00164D95" w:rsidP="00A43995">
            <w:pPr>
              <w:spacing w:beforeLines="60" w:before="144" w:afterLines="60" w:after="144"/>
              <w:rPr>
                <w:sz w:val="14"/>
              </w:rPr>
              <w:pPrChange w:id="1064" w:author="Meadows, Peter (UK)" w:date="2015-01-29T09:48:00Z">
                <w:pPr>
                  <w:spacing w:beforeLines="60" w:before="144" w:afterLines="60" w:after="144"/>
                </w:pPr>
              </w:pPrChange>
            </w:pPr>
            <w:r w:rsidRPr="00845F0A">
              <w:rPr>
                <w:sz w:val="14"/>
              </w:rPr>
              <w:t>S1A_S3_SLC__1SDH_20140716T170427_20140716T170455_001516_00176E_78BC.SAFE</w:t>
            </w:r>
          </w:p>
        </w:tc>
        <w:tc>
          <w:tcPr>
            <w:tcW w:w="1640" w:type="dxa"/>
            <w:noWrap/>
            <w:hideMark/>
          </w:tcPr>
          <w:p w14:paraId="3990EDC4" w14:textId="77777777" w:rsidR="00164D95" w:rsidRPr="00845F0A" w:rsidRDefault="00164D95" w:rsidP="00A43995">
            <w:pPr>
              <w:spacing w:beforeLines="60" w:before="144" w:afterLines="60" w:after="144"/>
              <w:jc w:val="center"/>
              <w:pPrChange w:id="1065" w:author="Meadows, Peter (UK)" w:date="2015-01-29T09:48:00Z">
                <w:pPr>
                  <w:spacing w:beforeLines="60" w:before="144" w:afterLines="60" w:after="144"/>
                  <w:jc w:val="center"/>
                </w:pPr>
              </w:pPrChange>
            </w:pPr>
            <w:r w:rsidRPr="00845F0A">
              <w:t>D38cr, D39tr, D40tr, D42cr</w:t>
            </w:r>
          </w:p>
        </w:tc>
      </w:tr>
      <w:tr w:rsidR="00164D95" w:rsidRPr="00845F0A" w14:paraId="3990EDCA" w14:textId="77777777" w:rsidTr="00164D95">
        <w:tblPrEx>
          <w:jc w:val="left"/>
        </w:tblPrEx>
        <w:trPr>
          <w:trHeight w:val="313"/>
        </w:trPr>
        <w:tc>
          <w:tcPr>
            <w:tcW w:w="675" w:type="dxa"/>
            <w:noWrap/>
            <w:hideMark/>
          </w:tcPr>
          <w:p w14:paraId="3990EDC6"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C7" w14:textId="77777777" w:rsidR="00164D95" w:rsidRPr="00845F0A" w:rsidRDefault="00164D95" w:rsidP="00A43995">
            <w:pPr>
              <w:spacing w:beforeLines="60" w:before="144" w:afterLines="60" w:after="144"/>
              <w:jc w:val="right"/>
              <w:pPrChange w:id="1066" w:author="Meadows, Peter (UK)" w:date="2015-01-29T09:48:00Z">
                <w:pPr>
                  <w:spacing w:beforeLines="60" w:before="144" w:afterLines="60" w:after="144"/>
                  <w:jc w:val="right"/>
                </w:pPr>
              </w:pPrChange>
            </w:pPr>
            <w:r w:rsidRPr="00845F0A">
              <w:t>17/07/2014</w:t>
            </w:r>
          </w:p>
        </w:tc>
        <w:tc>
          <w:tcPr>
            <w:tcW w:w="5670" w:type="dxa"/>
            <w:noWrap/>
            <w:hideMark/>
          </w:tcPr>
          <w:p w14:paraId="3990EDC8" w14:textId="77777777" w:rsidR="00164D95" w:rsidRPr="00845F0A" w:rsidRDefault="00164D95" w:rsidP="00A43995">
            <w:pPr>
              <w:spacing w:beforeLines="60" w:before="144" w:afterLines="60" w:after="144"/>
              <w:rPr>
                <w:sz w:val="14"/>
              </w:rPr>
              <w:pPrChange w:id="1067" w:author="Meadows, Peter (UK)" w:date="2015-01-29T09:48:00Z">
                <w:pPr>
                  <w:spacing w:beforeLines="60" w:before="144" w:afterLines="60" w:after="144"/>
                </w:pPr>
              </w:pPrChange>
            </w:pPr>
            <w:r w:rsidRPr="00845F0A">
              <w:rPr>
                <w:sz w:val="14"/>
              </w:rPr>
              <w:t>S1A_IW_SLC__1SDV_20140717T174549_20140717T174616_001531_00179A_BDD7.SAFE</w:t>
            </w:r>
          </w:p>
        </w:tc>
        <w:tc>
          <w:tcPr>
            <w:tcW w:w="1640" w:type="dxa"/>
            <w:noWrap/>
            <w:hideMark/>
          </w:tcPr>
          <w:p w14:paraId="3990EDC9" w14:textId="77777777" w:rsidR="00164D95" w:rsidRPr="00845F0A" w:rsidRDefault="00164D95" w:rsidP="00A43995">
            <w:pPr>
              <w:spacing w:beforeLines="60" w:before="144" w:afterLines="60" w:after="144"/>
              <w:jc w:val="center"/>
              <w:pPrChange w:id="1068" w:author="Meadows, Peter (UK)" w:date="2015-01-29T09:48:00Z">
                <w:pPr>
                  <w:spacing w:beforeLines="60" w:before="144" w:afterLines="60" w:after="144"/>
                  <w:jc w:val="center"/>
                </w:pPr>
              </w:pPrChange>
            </w:pPr>
            <w:r w:rsidRPr="00845F0A">
              <w:t>BAEcr</w:t>
            </w:r>
          </w:p>
        </w:tc>
      </w:tr>
      <w:tr w:rsidR="00164D95" w:rsidRPr="00845F0A" w14:paraId="3990EDCF" w14:textId="77777777" w:rsidTr="00164D95">
        <w:tblPrEx>
          <w:jc w:val="left"/>
        </w:tblPrEx>
        <w:trPr>
          <w:trHeight w:val="313"/>
        </w:trPr>
        <w:tc>
          <w:tcPr>
            <w:tcW w:w="675" w:type="dxa"/>
            <w:noWrap/>
            <w:hideMark/>
          </w:tcPr>
          <w:p w14:paraId="3990EDCB"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CC" w14:textId="77777777" w:rsidR="00164D95" w:rsidRPr="00845F0A" w:rsidRDefault="00164D95" w:rsidP="00A43995">
            <w:pPr>
              <w:spacing w:beforeLines="60" w:before="144" w:afterLines="60" w:after="144"/>
              <w:jc w:val="right"/>
              <w:pPrChange w:id="1069" w:author="Meadows, Peter (UK)" w:date="2015-01-29T09:48:00Z">
                <w:pPr>
                  <w:spacing w:beforeLines="60" w:before="144" w:afterLines="60" w:after="144"/>
                  <w:jc w:val="right"/>
                </w:pPr>
              </w:pPrChange>
            </w:pPr>
            <w:r w:rsidRPr="00845F0A">
              <w:t>26/07/2014</w:t>
            </w:r>
          </w:p>
        </w:tc>
        <w:tc>
          <w:tcPr>
            <w:tcW w:w="5670" w:type="dxa"/>
            <w:noWrap/>
            <w:hideMark/>
          </w:tcPr>
          <w:p w14:paraId="3990EDCD" w14:textId="77777777" w:rsidR="00164D95" w:rsidRPr="00845F0A" w:rsidRDefault="00164D95" w:rsidP="00A43995">
            <w:pPr>
              <w:spacing w:beforeLines="60" w:before="144" w:afterLines="60" w:after="144"/>
              <w:rPr>
                <w:sz w:val="14"/>
              </w:rPr>
              <w:pPrChange w:id="1070" w:author="Meadows, Peter (UK)" w:date="2015-01-29T09:48:00Z">
                <w:pPr>
                  <w:spacing w:beforeLines="60" w:before="144" w:afterLines="60" w:after="144"/>
                </w:pPr>
              </w:pPrChange>
            </w:pPr>
            <w:r w:rsidRPr="00845F0A">
              <w:rPr>
                <w:sz w:val="14"/>
              </w:rPr>
              <w:t>S1A_EW_SLC__1SDV_20140726T060750_20140726T060811_001655_001925_4AA7.SAFE</w:t>
            </w:r>
          </w:p>
        </w:tc>
        <w:tc>
          <w:tcPr>
            <w:tcW w:w="1640" w:type="dxa"/>
            <w:noWrap/>
            <w:hideMark/>
          </w:tcPr>
          <w:p w14:paraId="3990EDCE" w14:textId="77777777" w:rsidR="00164D95" w:rsidRPr="00845F0A" w:rsidRDefault="00164D95" w:rsidP="00A43995">
            <w:pPr>
              <w:spacing w:beforeLines="60" w:before="144" w:afterLines="60" w:after="144"/>
              <w:jc w:val="center"/>
              <w:pPrChange w:id="1071" w:author="Meadows, Peter (UK)" w:date="2015-01-29T09:48:00Z">
                <w:pPr>
                  <w:spacing w:beforeLines="60" w:before="144" w:afterLines="60" w:after="144"/>
                  <w:jc w:val="center"/>
                </w:pPr>
              </w:pPrChange>
            </w:pPr>
            <w:r w:rsidRPr="00845F0A">
              <w:t>BAEcr</w:t>
            </w:r>
          </w:p>
        </w:tc>
      </w:tr>
      <w:tr w:rsidR="00164D95" w:rsidRPr="00845F0A" w14:paraId="3990EDD4" w14:textId="77777777" w:rsidTr="00164D95">
        <w:tblPrEx>
          <w:jc w:val="left"/>
        </w:tblPrEx>
        <w:trPr>
          <w:trHeight w:val="313"/>
        </w:trPr>
        <w:tc>
          <w:tcPr>
            <w:tcW w:w="675" w:type="dxa"/>
            <w:noWrap/>
            <w:hideMark/>
          </w:tcPr>
          <w:p w14:paraId="3990EDD0"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D1" w14:textId="77777777" w:rsidR="00164D95" w:rsidRPr="00845F0A" w:rsidRDefault="00164D95" w:rsidP="00A43995">
            <w:pPr>
              <w:spacing w:beforeLines="60" w:before="144" w:afterLines="60" w:after="144"/>
              <w:jc w:val="right"/>
              <w:pPrChange w:id="1072" w:author="Meadows, Peter (UK)" w:date="2015-01-29T09:48:00Z">
                <w:pPr>
                  <w:spacing w:beforeLines="60" w:before="144" w:afterLines="60" w:after="144"/>
                  <w:jc w:val="right"/>
                </w:pPr>
              </w:pPrChange>
            </w:pPr>
            <w:r w:rsidRPr="00845F0A">
              <w:t>26/07/2014</w:t>
            </w:r>
          </w:p>
        </w:tc>
        <w:tc>
          <w:tcPr>
            <w:tcW w:w="5670" w:type="dxa"/>
            <w:noWrap/>
            <w:hideMark/>
          </w:tcPr>
          <w:p w14:paraId="3990EDD2" w14:textId="77777777" w:rsidR="00164D95" w:rsidRPr="00845F0A" w:rsidRDefault="00164D95" w:rsidP="00A43995">
            <w:pPr>
              <w:spacing w:beforeLines="60" w:before="144" w:afterLines="60" w:after="144"/>
              <w:rPr>
                <w:sz w:val="14"/>
              </w:rPr>
              <w:pPrChange w:id="1073" w:author="Meadows, Peter (UK)" w:date="2015-01-29T09:48:00Z">
                <w:pPr>
                  <w:spacing w:beforeLines="60" w:before="144" w:afterLines="60" w:after="144"/>
                </w:pPr>
              </w:pPrChange>
            </w:pPr>
            <w:r w:rsidRPr="00845F0A">
              <w:rPr>
                <w:sz w:val="14"/>
              </w:rPr>
              <w:t>S1A_S6_SLC__1SDV_20140726T171635_20140726T171704_001662_001941_191A.SAFE</w:t>
            </w:r>
          </w:p>
        </w:tc>
        <w:tc>
          <w:tcPr>
            <w:tcW w:w="1640" w:type="dxa"/>
            <w:noWrap/>
            <w:hideMark/>
          </w:tcPr>
          <w:p w14:paraId="3990EDD3" w14:textId="77777777" w:rsidR="00164D95" w:rsidRPr="00845F0A" w:rsidRDefault="00164D95" w:rsidP="00A43995">
            <w:pPr>
              <w:spacing w:beforeLines="60" w:before="144" w:afterLines="60" w:after="144"/>
              <w:jc w:val="center"/>
              <w:pPrChange w:id="1074" w:author="Meadows, Peter (UK)" w:date="2015-01-29T09:48:00Z">
                <w:pPr>
                  <w:spacing w:beforeLines="60" w:before="144" w:afterLines="60" w:after="144"/>
                  <w:jc w:val="center"/>
                </w:pPr>
              </w:pPrChange>
            </w:pPr>
            <w:r w:rsidRPr="00845F0A">
              <w:t>D38cr, D39tr, D40tr</w:t>
            </w:r>
          </w:p>
        </w:tc>
      </w:tr>
      <w:tr w:rsidR="00164D95" w:rsidRPr="00845F0A" w14:paraId="3990EDD9" w14:textId="77777777" w:rsidTr="00164D95">
        <w:tblPrEx>
          <w:jc w:val="left"/>
        </w:tblPrEx>
        <w:trPr>
          <w:trHeight w:val="313"/>
        </w:trPr>
        <w:tc>
          <w:tcPr>
            <w:tcW w:w="675" w:type="dxa"/>
            <w:noWrap/>
            <w:hideMark/>
          </w:tcPr>
          <w:p w14:paraId="3990EDD5"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D6" w14:textId="77777777" w:rsidR="00164D95" w:rsidRPr="00845F0A" w:rsidRDefault="00164D95" w:rsidP="00A43995">
            <w:pPr>
              <w:spacing w:beforeLines="60" w:before="144" w:afterLines="60" w:after="144"/>
              <w:jc w:val="right"/>
              <w:pPrChange w:id="1075" w:author="Meadows, Peter (UK)" w:date="2015-01-29T09:48:00Z">
                <w:pPr>
                  <w:spacing w:beforeLines="60" w:before="144" w:afterLines="60" w:after="144"/>
                  <w:jc w:val="right"/>
                </w:pPr>
              </w:pPrChange>
            </w:pPr>
            <w:r w:rsidRPr="00845F0A">
              <w:t>26/07/2014</w:t>
            </w:r>
          </w:p>
        </w:tc>
        <w:tc>
          <w:tcPr>
            <w:tcW w:w="5670" w:type="dxa"/>
            <w:noWrap/>
            <w:hideMark/>
          </w:tcPr>
          <w:p w14:paraId="3990EDD7" w14:textId="77777777" w:rsidR="00164D95" w:rsidRPr="00845F0A" w:rsidRDefault="00164D95" w:rsidP="00A43995">
            <w:pPr>
              <w:spacing w:beforeLines="60" w:before="144" w:afterLines="60" w:after="144"/>
              <w:rPr>
                <w:sz w:val="14"/>
              </w:rPr>
              <w:pPrChange w:id="1076" w:author="Meadows, Peter (UK)" w:date="2015-01-29T09:48:00Z">
                <w:pPr>
                  <w:spacing w:beforeLines="60" w:before="144" w:afterLines="60" w:after="144"/>
                </w:pPr>
              </w:pPrChange>
            </w:pPr>
            <w:r w:rsidRPr="00845F0A">
              <w:rPr>
                <w:sz w:val="14"/>
              </w:rPr>
              <w:t>S1A_S2_SLC__1SDV_20140726T171801_20140726T171826_001662_001942_5D5D.SAFE</w:t>
            </w:r>
          </w:p>
        </w:tc>
        <w:tc>
          <w:tcPr>
            <w:tcW w:w="1640" w:type="dxa"/>
            <w:noWrap/>
            <w:hideMark/>
          </w:tcPr>
          <w:p w14:paraId="3990EDD8" w14:textId="77777777" w:rsidR="00164D95" w:rsidRPr="00845F0A" w:rsidRDefault="00164D95" w:rsidP="00A43995">
            <w:pPr>
              <w:spacing w:beforeLines="60" w:before="144" w:afterLines="60" w:after="144"/>
              <w:jc w:val="center"/>
              <w:pPrChange w:id="1077" w:author="Meadows, Peter (UK)" w:date="2015-01-29T09:48:00Z">
                <w:pPr>
                  <w:spacing w:beforeLines="60" w:before="144" w:afterLines="60" w:after="144"/>
                  <w:jc w:val="center"/>
                </w:pPr>
              </w:pPrChange>
            </w:pPr>
            <w:r w:rsidRPr="00845F0A">
              <w:t>T1-ESTEC</w:t>
            </w:r>
          </w:p>
        </w:tc>
      </w:tr>
      <w:tr w:rsidR="00164D95" w:rsidRPr="00845F0A" w14:paraId="3990EDDE" w14:textId="77777777" w:rsidTr="00164D95">
        <w:tblPrEx>
          <w:jc w:val="left"/>
        </w:tblPrEx>
        <w:trPr>
          <w:trHeight w:val="313"/>
        </w:trPr>
        <w:tc>
          <w:tcPr>
            <w:tcW w:w="675" w:type="dxa"/>
            <w:noWrap/>
            <w:hideMark/>
          </w:tcPr>
          <w:p w14:paraId="3990EDDA"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DB" w14:textId="77777777" w:rsidR="00164D95" w:rsidRPr="00845F0A" w:rsidRDefault="00164D95" w:rsidP="00A43995">
            <w:pPr>
              <w:spacing w:beforeLines="60" w:before="144" w:afterLines="60" w:after="144"/>
              <w:jc w:val="right"/>
              <w:pPrChange w:id="1078" w:author="Meadows, Peter (UK)" w:date="2015-01-29T09:48:00Z">
                <w:pPr>
                  <w:spacing w:beforeLines="60" w:before="144" w:afterLines="60" w:after="144"/>
                  <w:jc w:val="right"/>
                </w:pPr>
              </w:pPrChange>
            </w:pPr>
            <w:r w:rsidRPr="00845F0A">
              <w:t>28/07/2014</w:t>
            </w:r>
          </w:p>
        </w:tc>
        <w:tc>
          <w:tcPr>
            <w:tcW w:w="5670" w:type="dxa"/>
            <w:noWrap/>
            <w:hideMark/>
          </w:tcPr>
          <w:p w14:paraId="3990EDDC" w14:textId="77777777" w:rsidR="00164D95" w:rsidRPr="00845F0A" w:rsidRDefault="00164D95" w:rsidP="00A43995">
            <w:pPr>
              <w:spacing w:beforeLines="60" w:before="144" w:afterLines="60" w:after="144"/>
              <w:rPr>
                <w:sz w:val="14"/>
              </w:rPr>
              <w:pPrChange w:id="1079" w:author="Meadows, Peter (UK)" w:date="2015-01-29T09:48:00Z">
                <w:pPr>
                  <w:spacing w:beforeLines="60" w:before="144" w:afterLines="60" w:after="144"/>
                </w:pPr>
              </w:pPrChange>
            </w:pPr>
            <w:r w:rsidRPr="00845F0A">
              <w:rPr>
                <w:sz w:val="14"/>
              </w:rPr>
              <w:t>S1A_S6_SLC__1SDV_20140728T055052_20140728T055122_001684_0019AE_0EB2.SAFE</w:t>
            </w:r>
          </w:p>
        </w:tc>
        <w:tc>
          <w:tcPr>
            <w:tcW w:w="1640" w:type="dxa"/>
            <w:noWrap/>
            <w:hideMark/>
          </w:tcPr>
          <w:p w14:paraId="3990EDDD" w14:textId="77777777" w:rsidR="00164D95" w:rsidRPr="00845F0A" w:rsidRDefault="00164D95" w:rsidP="00A43995">
            <w:pPr>
              <w:spacing w:beforeLines="60" w:before="144" w:afterLines="60" w:after="144"/>
              <w:jc w:val="center"/>
              <w:pPrChange w:id="1080" w:author="Meadows, Peter (UK)" w:date="2015-01-29T09:48:00Z">
                <w:pPr>
                  <w:spacing w:beforeLines="60" w:before="144" w:afterLines="60" w:after="144"/>
                  <w:jc w:val="center"/>
                </w:pPr>
              </w:pPrChange>
            </w:pPr>
            <w:r w:rsidRPr="00845F0A">
              <w:t>T1-ESTEC</w:t>
            </w:r>
          </w:p>
        </w:tc>
      </w:tr>
      <w:tr w:rsidR="00164D95" w:rsidRPr="00845F0A" w14:paraId="3990EDE3" w14:textId="77777777" w:rsidTr="00164D95">
        <w:tblPrEx>
          <w:jc w:val="left"/>
        </w:tblPrEx>
        <w:trPr>
          <w:trHeight w:val="313"/>
        </w:trPr>
        <w:tc>
          <w:tcPr>
            <w:tcW w:w="675" w:type="dxa"/>
            <w:noWrap/>
            <w:hideMark/>
          </w:tcPr>
          <w:p w14:paraId="3990EDDF"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E0" w14:textId="77777777" w:rsidR="00164D95" w:rsidRPr="00845F0A" w:rsidRDefault="00164D95" w:rsidP="00A43995">
            <w:pPr>
              <w:spacing w:beforeLines="60" w:before="144" w:afterLines="60" w:after="144"/>
              <w:jc w:val="right"/>
              <w:pPrChange w:id="1081" w:author="Meadows, Peter (UK)" w:date="2015-01-29T09:48:00Z">
                <w:pPr>
                  <w:spacing w:beforeLines="60" w:before="144" w:afterLines="60" w:after="144"/>
                  <w:jc w:val="right"/>
                </w:pPr>
              </w:pPrChange>
            </w:pPr>
            <w:r w:rsidRPr="00845F0A">
              <w:t>29/07/2014</w:t>
            </w:r>
          </w:p>
        </w:tc>
        <w:tc>
          <w:tcPr>
            <w:tcW w:w="5670" w:type="dxa"/>
            <w:noWrap/>
            <w:hideMark/>
          </w:tcPr>
          <w:p w14:paraId="3990EDE1" w14:textId="77777777" w:rsidR="00164D95" w:rsidRPr="00845F0A" w:rsidRDefault="00164D95" w:rsidP="00A43995">
            <w:pPr>
              <w:spacing w:beforeLines="60" w:before="144" w:afterLines="60" w:after="144"/>
              <w:rPr>
                <w:sz w:val="14"/>
              </w:rPr>
              <w:pPrChange w:id="1082" w:author="Meadows, Peter (UK)" w:date="2015-01-29T09:48:00Z">
                <w:pPr>
                  <w:spacing w:beforeLines="60" w:before="144" w:afterLines="60" w:after="144"/>
                </w:pPr>
              </w:pPrChange>
            </w:pPr>
            <w:r w:rsidRPr="00845F0A">
              <w:rPr>
                <w:sz w:val="14"/>
              </w:rPr>
              <w:t>S1A_EW_SLC__1SDV_20140729T174135_20140729T174200_001706_0019F8_0127.SAFE</w:t>
            </w:r>
          </w:p>
        </w:tc>
        <w:tc>
          <w:tcPr>
            <w:tcW w:w="1640" w:type="dxa"/>
            <w:noWrap/>
            <w:hideMark/>
          </w:tcPr>
          <w:p w14:paraId="3990EDE2" w14:textId="77777777" w:rsidR="00164D95" w:rsidRPr="00845F0A" w:rsidRDefault="00164D95" w:rsidP="00A43995">
            <w:pPr>
              <w:spacing w:beforeLines="60" w:before="144" w:afterLines="60" w:after="144"/>
              <w:jc w:val="center"/>
              <w:pPrChange w:id="1083" w:author="Meadows, Peter (UK)" w:date="2015-01-29T09:48:00Z">
                <w:pPr>
                  <w:spacing w:beforeLines="60" w:before="144" w:afterLines="60" w:after="144"/>
                  <w:jc w:val="center"/>
                </w:pPr>
              </w:pPrChange>
            </w:pPr>
            <w:r w:rsidRPr="00845F0A">
              <w:t>BAEcr</w:t>
            </w:r>
          </w:p>
        </w:tc>
      </w:tr>
      <w:tr w:rsidR="00164D95" w:rsidRPr="00845F0A" w14:paraId="3990EDE8" w14:textId="77777777" w:rsidTr="00164D95">
        <w:tblPrEx>
          <w:jc w:val="left"/>
        </w:tblPrEx>
        <w:trPr>
          <w:trHeight w:val="313"/>
        </w:trPr>
        <w:tc>
          <w:tcPr>
            <w:tcW w:w="675" w:type="dxa"/>
            <w:noWrap/>
            <w:hideMark/>
          </w:tcPr>
          <w:p w14:paraId="3990EDE4"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E5" w14:textId="77777777" w:rsidR="00164D95" w:rsidRPr="00845F0A" w:rsidRDefault="00164D95" w:rsidP="00A43995">
            <w:pPr>
              <w:spacing w:beforeLines="60" w:before="144" w:afterLines="60" w:after="144"/>
              <w:jc w:val="right"/>
              <w:pPrChange w:id="1084" w:author="Meadows, Peter (UK)" w:date="2015-01-29T09:48:00Z">
                <w:pPr>
                  <w:spacing w:beforeLines="60" w:before="144" w:afterLines="60" w:after="144"/>
                  <w:jc w:val="right"/>
                </w:pPr>
              </w:pPrChange>
            </w:pPr>
            <w:r w:rsidRPr="00845F0A">
              <w:t>02/08/2014</w:t>
            </w:r>
          </w:p>
        </w:tc>
        <w:tc>
          <w:tcPr>
            <w:tcW w:w="5670" w:type="dxa"/>
            <w:noWrap/>
            <w:hideMark/>
          </w:tcPr>
          <w:p w14:paraId="3990EDE6" w14:textId="77777777" w:rsidR="00164D95" w:rsidRPr="00845F0A" w:rsidRDefault="00164D95" w:rsidP="00A43995">
            <w:pPr>
              <w:spacing w:beforeLines="60" w:before="144" w:afterLines="60" w:after="144"/>
              <w:rPr>
                <w:sz w:val="14"/>
              </w:rPr>
              <w:pPrChange w:id="1085" w:author="Meadows, Peter (UK)" w:date="2015-01-29T09:48:00Z">
                <w:pPr>
                  <w:spacing w:beforeLines="60" w:before="144" w:afterLines="60" w:after="144"/>
                </w:pPr>
              </w:pPrChange>
            </w:pPr>
            <w:r w:rsidRPr="00845F0A">
              <w:rPr>
                <w:sz w:val="14"/>
              </w:rPr>
              <w:t>S1A_EW_SLC__1SSV_20140802T170710_20140802T170740_001764_001AAE_8FD6.SAFE</w:t>
            </w:r>
          </w:p>
        </w:tc>
        <w:tc>
          <w:tcPr>
            <w:tcW w:w="1640" w:type="dxa"/>
            <w:noWrap/>
            <w:hideMark/>
          </w:tcPr>
          <w:p w14:paraId="3990EDE7" w14:textId="77777777" w:rsidR="00164D95" w:rsidRPr="00845F0A" w:rsidRDefault="00164D95" w:rsidP="00A43995">
            <w:pPr>
              <w:spacing w:beforeLines="60" w:before="144" w:afterLines="60" w:after="144"/>
              <w:jc w:val="center"/>
              <w:pPrChange w:id="1086" w:author="Meadows, Peter (UK)" w:date="2015-01-29T09:48:00Z">
                <w:pPr>
                  <w:spacing w:beforeLines="60" w:before="144" w:afterLines="60" w:after="144"/>
                  <w:jc w:val="center"/>
                </w:pPr>
              </w:pPrChange>
            </w:pPr>
            <w:r w:rsidRPr="00845F0A">
              <w:t>D38cr, D39tr, D40tr,D41tr, D42cr,D43cr</w:t>
            </w:r>
          </w:p>
        </w:tc>
      </w:tr>
      <w:tr w:rsidR="00164D95" w:rsidRPr="00845F0A" w14:paraId="3990EDED" w14:textId="77777777" w:rsidTr="00164D95">
        <w:tblPrEx>
          <w:jc w:val="left"/>
        </w:tblPrEx>
        <w:trPr>
          <w:trHeight w:val="313"/>
        </w:trPr>
        <w:tc>
          <w:tcPr>
            <w:tcW w:w="675" w:type="dxa"/>
            <w:noWrap/>
            <w:hideMark/>
          </w:tcPr>
          <w:p w14:paraId="3990EDE9"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EA" w14:textId="77777777" w:rsidR="00164D95" w:rsidRPr="00845F0A" w:rsidRDefault="00164D95" w:rsidP="00A43995">
            <w:pPr>
              <w:spacing w:beforeLines="60" w:before="144" w:afterLines="60" w:after="144"/>
              <w:jc w:val="right"/>
              <w:pPrChange w:id="1087" w:author="Meadows, Peter (UK)" w:date="2015-01-29T09:48:00Z">
                <w:pPr>
                  <w:spacing w:beforeLines="60" w:before="144" w:afterLines="60" w:after="144"/>
                  <w:jc w:val="right"/>
                </w:pPr>
              </w:pPrChange>
            </w:pPr>
            <w:r w:rsidRPr="00845F0A">
              <w:t>02/08/2014</w:t>
            </w:r>
          </w:p>
        </w:tc>
        <w:tc>
          <w:tcPr>
            <w:tcW w:w="5670" w:type="dxa"/>
            <w:noWrap/>
            <w:hideMark/>
          </w:tcPr>
          <w:p w14:paraId="3990EDEB" w14:textId="77777777" w:rsidR="00164D95" w:rsidRPr="00845F0A" w:rsidRDefault="00164D95" w:rsidP="00A43995">
            <w:pPr>
              <w:spacing w:beforeLines="60" w:before="144" w:afterLines="60" w:after="144"/>
              <w:rPr>
                <w:sz w:val="14"/>
              </w:rPr>
              <w:pPrChange w:id="1088" w:author="Meadows, Peter (UK)" w:date="2015-01-29T09:48:00Z">
                <w:pPr>
                  <w:spacing w:beforeLines="60" w:before="144" w:afterLines="60" w:after="144"/>
                </w:pPr>
              </w:pPrChange>
            </w:pPr>
            <w:r w:rsidRPr="00845F0A">
              <w:rPr>
                <w:sz w:val="14"/>
              </w:rPr>
              <w:t>S1A_S1_SLC__1SDH_20140802T170841_20140802T170912_001764_001AAF_1F28.SAFE</w:t>
            </w:r>
          </w:p>
        </w:tc>
        <w:tc>
          <w:tcPr>
            <w:tcW w:w="1640" w:type="dxa"/>
            <w:noWrap/>
            <w:hideMark/>
          </w:tcPr>
          <w:p w14:paraId="3990EDEC" w14:textId="77777777" w:rsidR="00164D95" w:rsidRPr="00845F0A" w:rsidRDefault="00164D95" w:rsidP="00A43995">
            <w:pPr>
              <w:spacing w:beforeLines="60" w:before="144" w:afterLines="60" w:after="144"/>
              <w:jc w:val="center"/>
              <w:pPrChange w:id="1089" w:author="Meadows, Peter (UK)" w:date="2015-01-29T09:48:00Z">
                <w:pPr>
                  <w:spacing w:beforeLines="60" w:before="144" w:afterLines="60" w:after="144"/>
                  <w:jc w:val="center"/>
                </w:pPr>
              </w:pPrChange>
            </w:pPr>
            <w:r w:rsidRPr="00845F0A">
              <w:t>T3-NLR</w:t>
            </w:r>
          </w:p>
        </w:tc>
      </w:tr>
      <w:tr w:rsidR="00164D95" w:rsidRPr="00845F0A" w14:paraId="3990EDF2" w14:textId="77777777" w:rsidTr="00164D95">
        <w:tblPrEx>
          <w:jc w:val="left"/>
        </w:tblPrEx>
        <w:trPr>
          <w:trHeight w:val="313"/>
        </w:trPr>
        <w:tc>
          <w:tcPr>
            <w:tcW w:w="675" w:type="dxa"/>
            <w:noWrap/>
            <w:hideMark/>
          </w:tcPr>
          <w:p w14:paraId="3990EDEE"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DEF" w14:textId="77777777" w:rsidR="00164D95" w:rsidRPr="00845F0A" w:rsidRDefault="00164D95" w:rsidP="00A43995">
            <w:pPr>
              <w:spacing w:beforeLines="60" w:before="144" w:afterLines="60" w:after="144"/>
              <w:jc w:val="right"/>
              <w:pPrChange w:id="1090" w:author="Meadows, Peter (UK)" w:date="2015-01-29T09:48:00Z">
                <w:pPr>
                  <w:spacing w:beforeLines="60" w:before="144" w:afterLines="60" w:after="144"/>
                  <w:jc w:val="right"/>
                </w:pPr>
              </w:pPrChange>
            </w:pPr>
            <w:r w:rsidRPr="00845F0A">
              <w:t>03/08/2014</w:t>
            </w:r>
          </w:p>
        </w:tc>
        <w:tc>
          <w:tcPr>
            <w:tcW w:w="5670" w:type="dxa"/>
            <w:noWrap/>
            <w:hideMark/>
          </w:tcPr>
          <w:p w14:paraId="3990EDF0" w14:textId="77777777" w:rsidR="00164D95" w:rsidRPr="00845F0A" w:rsidRDefault="00164D95" w:rsidP="00A43995">
            <w:pPr>
              <w:spacing w:beforeLines="60" w:before="144" w:afterLines="60" w:after="144"/>
              <w:rPr>
                <w:sz w:val="14"/>
              </w:rPr>
              <w:pPrChange w:id="1091" w:author="Meadows, Peter (UK)" w:date="2015-01-29T09:48:00Z">
                <w:pPr>
                  <w:spacing w:beforeLines="60" w:before="144" w:afterLines="60" w:after="144"/>
                </w:pPr>
              </w:pPrChange>
            </w:pPr>
            <w:r w:rsidRPr="00845F0A">
              <w:rPr>
                <w:sz w:val="14"/>
              </w:rPr>
              <w:t>S1A_IW_SLC__1SSH_20140803T174909_20140803T174939_001779_001B05_AFE6.SAFE</w:t>
            </w:r>
          </w:p>
        </w:tc>
        <w:tc>
          <w:tcPr>
            <w:tcW w:w="1640" w:type="dxa"/>
            <w:noWrap/>
            <w:hideMark/>
          </w:tcPr>
          <w:p w14:paraId="3990EDF1" w14:textId="77777777" w:rsidR="00164D95" w:rsidRPr="00845F0A" w:rsidRDefault="00164D95" w:rsidP="00A43995">
            <w:pPr>
              <w:spacing w:beforeLines="60" w:before="144" w:afterLines="60" w:after="144"/>
              <w:jc w:val="center"/>
              <w:pPrChange w:id="1092" w:author="Meadows, Peter (UK)" w:date="2015-01-29T09:48:00Z">
                <w:pPr>
                  <w:spacing w:beforeLines="60" w:before="144" w:afterLines="60" w:after="144"/>
                  <w:jc w:val="center"/>
                </w:pPr>
              </w:pPrChange>
            </w:pPr>
            <w:r w:rsidRPr="00845F0A">
              <w:t>BAEcr</w:t>
            </w:r>
          </w:p>
        </w:tc>
      </w:tr>
      <w:tr w:rsidR="00164D95" w:rsidRPr="00845F0A" w14:paraId="3990EDF7" w14:textId="77777777" w:rsidTr="00164D95">
        <w:tblPrEx>
          <w:jc w:val="left"/>
        </w:tblPrEx>
        <w:trPr>
          <w:trHeight w:val="313"/>
        </w:trPr>
        <w:tc>
          <w:tcPr>
            <w:tcW w:w="675" w:type="dxa"/>
            <w:noWrap/>
            <w:hideMark/>
          </w:tcPr>
          <w:p w14:paraId="3990EDF3"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DF4" w14:textId="77777777" w:rsidR="00164D95" w:rsidRPr="00845F0A" w:rsidRDefault="00164D95" w:rsidP="00A43995">
            <w:pPr>
              <w:spacing w:beforeLines="60" w:before="144" w:afterLines="60" w:after="144"/>
              <w:jc w:val="right"/>
              <w:pPrChange w:id="1093" w:author="Meadows, Peter (UK)" w:date="2015-01-29T09:48:00Z">
                <w:pPr>
                  <w:spacing w:beforeLines="60" w:before="144" w:afterLines="60" w:after="144"/>
                  <w:jc w:val="right"/>
                </w:pPr>
              </w:pPrChange>
            </w:pPr>
            <w:r w:rsidRPr="00845F0A">
              <w:t>04/08/2014</w:t>
            </w:r>
          </w:p>
        </w:tc>
        <w:tc>
          <w:tcPr>
            <w:tcW w:w="5670" w:type="dxa"/>
            <w:noWrap/>
            <w:hideMark/>
          </w:tcPr>
          <w:p w14:paraId="3990EDF5" w14:textId="77777777" w:rsidR="00164D95" w:rsidRPr="00845F0A" w:rsidRDefault="00164D95" w:rsidP="00A43995">
            <w:pPr>
              <w:spacing w:beforeLines="60" w:before="144" w:afterLines="60" w:after="144"/>
              <w:rPr>
                <w:sz w:val="14"/>
              </w:rPr>
              <w:pPrChange w:id="1094" w:author="Meadows, Peter (UK)" w:date="2015-01-29T09:48:00Z">
                <w:pPr>
                  <w:spacing w:beforeLines="60" w:before="144" w:afterLines="60" w:after="144"/>
                </w:pPr>
              </w:pPrChange>
            </w:pPr>
            <w:r w:rsidRPr="00845F0A">
              <w:rPr>
                <w:sz w:val="14"/>
              </w:rPr>
              <w:t>S1A_S1_SLC__1SSV_20140804T054236_20140804T054250_001786_001B2C_70D3.SAFE</w:t>
            </w:r>
          </w:p>
        </w:tc>
        <w:tc>
          <w:tcPr>
            <w:tcW w:w="1640" w:type="dxa"/>
            <w:noWrap/>
            <w:hideMark/>
          </w:tcPr>
          <w:p w14:paraId="3990EDF6" w14:textId="77777777" w:rsidR="00164D95" w:rsidRPr="00845F0A" w:rsidRDefault="00164D95" w:rsidP="00A43995">
            <w:pPr>
              <w:spacing w:beforeLines="60" w:before="144" w:afterLines="60" w:after="144"/>
              <w:jc w:val="center"/>
              <w:pPrChange w:id="1095" w:author="Meadows, Peter (UK)" w:date="2015-01-29T09:48:00Z">
                <w:pPr>
                  <w:spacing w:beforeLines="60" w:before="144" w:afterLines="60" w:after="144"/>
                  <w:jc w:val="center"/>
                </w:pPr>
              </w:pPrChange>
            </w:pPr>
            <w:r w:rsidRPr="00845F0A">
              <w:t>D38cr, D39tr, D40tr,D41tr</w:t>
            </w:r>
          </w:p>
        </w:tc>
      </w:tr>
      <w:tr w:rsidR="00164D95" w:rsidRPr="00845F0A" w14:paraId="3990EDFC" w14:textId="77777777" w:rsidTr="00164D95">
        <w:tblPrEx>
          <w:jc w:val="left"/>
        </w:tblPrEx>
        <w:trPr>
          <w:trHeight w:val="313"/>
        </w:trPr>
        <w:tc>
          <w:tcPr>
            <w:tcW w:w="675" w:type="dxa"/>
            <w:noWrap/>
            <w:hideMark/>
          </w:tcPr>
          <w:p w14:paraId="3990EDF8" w14:textId="77777777" w:rsidR="00164D95" w:rsidRPr="00845F0A" w:rsidRDefault="00164D95" w:rsidP="00A43995">
            <w:pPr>
              <w:spacing w:beforeLines="60" w:before="144" w:afterLines="60" w:after="144"/>
              <w:jc w:val="left"/>
            </w:pPr>
            <w:r w:rsidRPr="00845F0A">
              <w:t>NL</w:t>
            </w:r>
          </w:p>
        </w:tc>
        <w:tc>
          <w:tcPr>
            <w:tcW w:w="1276" w:type="dxa"/>
            <w:noWrap/>
            <w:hideMark/>
          </w:tcPr>
          <w:p w14:paraId="3990EDF9" w14:textId="77777777" w:rsidR="00164D95" w:rsidRPr="00845F0A" w:rsidRDefault="00164D95" w:rsidP="00A43995">
            <w:pPr>
              <w:spacing w:beforeLines="60" w:before="144" w:afterLines="60" w:after="144"/>
              <w:jc w:val="right"/>
              <w:pPrChange w:id="1096" w:author="Meadows, Peter (UK)" w:date="2015-01-29T09:48:00Z">
                <w:pPr>
                  <w:spacing w:beforeLines="60" w:before="144" w:afterLines="60" w:after="144"/>
                  <w:jc w:val="right"/>
                </w:pPr>
              </w:pPrChange>
            </w:pPr>
            <w:r w:rsidRPr="00845F0A">
              <w:t>05/08/2014</w:t>
            </w:r>
          </w:p>
        </w:tc>
        <w:tc>
          <w:tcPr>
            <w:tcW w:w="5670" w:type="dxa"/>
            <w:noWrap/>
            <w:hideMark/>
          </w:tcPr>
          <w:p w14:paraId="3990EDFA" w14:textId="77777777" w:rsidR="00164D95" w:rsidRPr="00845F0A" w:rsidRDefault="00164D95" w:rsidP="00A43995">
            <w:pPr>
              <w:spacing w:beforeLines="60" w:before="144" w:afterLines="60" w:after="144"/>
              <w:rPr>
                <w:sz w:val="14"/>
              </w:rPr>
              <w:pPrChange w:id="1097" w:author="Meadows, Peter (UK)" w:date="2015-01-29T09:48:00Z">
                <w:pPr>
                  <w:spacing w:beforeLines="60" w:before="144" w:afterLines="60" w:after="144"/>
                </w:pPr>
              </w:pPrChange>
            </w:pPr>
            <w:r w:rsidRPr="00845F0A">
              <w:rPr>
                <w:sz w:val="14"/>
              </w:rPr>
              <w:t>S1A_IW_SLC__1SDH_20140805T173255_20140805T173323_001808_001B89_EBFA.SAFE</w:t>
            </w:r>
          </w:p>
        </w:tc>
        <w:tc>
          <w:tcPr>
            <w:tcW w:w="1640" w:type="dxa"/>
            <w:noWrap/>
            <w:hideMark/>
          </w:tcPr>
          <w:p w14:paraId="3990EDFB" w14:textId="77777777" w:rsidR="00164D95" w:rsidRPr="00845F0A" w:rsidRDefault="00164D95" w:rsidP="00A43995">
            <w:pPr>
              <w:spacing w:beforeLines="60" w:before="144" w:afterLines="60" w:after="144"/>
              <w:jc w:val="center"/>
              <w:pPrChange w:id="1098" w:author="Meadows, Peter (UK)" w:date="2015-01-29T09:48:00Z">
                <w:pPr>
                  <w:spacing w:beforeLines="60" w:before="144" w:afterLines="60" w:after="144"/>
                  <w:jc w:val="center"/>
                </w:pPr>
              </w:pPrChange>
            </w:pPr>
            <w:r w:rsidRPr="00845F0A">
              <w:t>T1-ESTEC, T2-</w:t>
            </w:r>
            <w:r w:rsidRPr="00845F0A">
              <w:lastRenderedPageBreak/>
              <w:t>KNMI</w:t>
            </w:r>
          </w:p>
        </w:tc>
      </w:tr>
      <w:tr w:rsidR="00164D95" w:rsidRPr="00845F0A" w14:paraId="3990EE01" w14:textId="77777777" w:rsidTr="00164D95">
        <w:tblPrEx>
          <w:jc w:val="left"/>
        </w:tblPrEx>
        <w:trPr>
          <w:trHeight w:val="313"/>
        </w:trPr>
        <w:tc>
          <w:tcPr>
            <w:tcW w:w="675" w:type="dxa"/>
            <w:noWrap/>
            <w:hideMark/>
          </w:tcPr>
          <w:p w14:paraId="3990EDFD" w14:textId="77777777" w:rsidR="00164D95" w:rsidRPr="00845F0A" w:rsidRDefault="00164D95" w:rsidP="00A43995">
            <w:pPr>
              <w:spacing w:beforeLines="60" w:before="144" w:afterLines="60" w:after="144"/>
              <w:jc w:val="left"/>
            </w:pPr>
            <w:r w:rsidRPr="00845F0A">
              <w:lastRenderedPageBreak/>
              <w:t>DLR</w:t>
            </w:r>
          </w:p>
        </w:tc>
        <w:tc>
          <w:tcPr>
            <w:tcW w:w="1276" w:type="dxa"/>
            <w:noWrap/>
            <w:hideMark/>
          </w:tcPr>
          <w:p w14:paraId="3990EDFE" w14:textId="77777777" w:rsidR="00164D95" w:rsidRPr="00845F0A" w:rsidRDefault="00164D95" w:rsidP="00A43995">
            <w:pPr>
              <w:spacing w:beforeLines="60" w:before="144" w:afterLines="60" w:after="144"/>
              <w:jc w:val="right"/>
              <w:pPrChange w:id="1099" w:author="Meadows, Peter (UK)" w:date="2015-01-29T09:48:00Z">
                <w:pPr>
                  <w:spacing w:beforeLines="60" w:before="144" w:afterLines="60" w:after="144"/>
                  <w:jc w:val="right"/>
                </w:pPr>
              </w:pPrChange>
            </w:pPr>
            <w:r w:rsidRPr="00845F0A">
              <w:t>07/08/2014</w:t>
            </w:r>
          </w:p>
        </w:tc>
        <w:tc>
          <w:tcPr>
            <w:tcW w:w="5670" w:type="dxa"/>
            <w:noWrap/>
            <w:hideMark/>
          </w:tcPr>
          <w:p w14:paraId="3990EDFF" w14:textId="77777777" w:rsidR="00164D95" w:rsidRPr="00845F0A" w:rsidRDefault="00164D95" w:rsidP="00A43995">
            <w:pPr>
              <w:spacing w:beforeLines="60" w:before="144" w:afterLines="60" w:after="144"/>
              <w:rPr>
                <w:sz w:val="14"/>
              </w:rPr>
              <w:pPrChange w:id="1100" w:author="Meadows, Peter (UK)" w:date="2015-01-29T09:48:00Z">
                <w:pPr>
                  <w:spacing w:beforeLines="60" w:before="144" w:afterLines="60" w:after="144"/>
                </w:pPr>
              </w:pPrChange>
            </w:pPr>
            <w:r w:rsidRPr="00845F0A">
              <w:rPr>
                <w:sz w:val="14"/>
              </w:rPr>
              <w:t>S1A_IW_SLC__1SSH_20140807T171513_20140807T171538_001837_001BCB_D089.SAFE</w:t>
            </w:r>
          </w:p>
        </w:tc>
        <w:tc>
          <w:tcPr>
            <w:tcW w:w="1640" w:type="dxa"/>
            <w:noWrap/>
            <w:hideMark/>
          </w:tcPr>
          <w:p w14:paraId="3990EE00" w14:textId="77777777" w:rsidR="00164D95" w:rsidRPr="00845F0A" w:rsidRDefault="00164D95" w:rsidP="00A43995">
            <w:pPr>
              <w:spacing w:beforeLines="60" w:before="144" w:afterLines="60" w:after="144"/>
              <w:jc w:val="center"/>
              <w:pPrChange w:id="1101" w:author="Meadows, Peter (UK)" w:date="2015-01-29T09:48:00Z">
                <w:pPr>
                  <w:spacing w:beforeLines="60" w:before="144" w:afterLines="60" w:after="144"/>
                  <w:jc w:val="center"/>
                </w:pPr>
              </w:pPrChange>
            </w:pPr>
            <w:r w:rsidRPr="00845F0A">
              <w:t>D38cr, D39tr, D40tr</w:t>
            </w:r>
          </w:p>
        </w:tc>
      </w:tr>
      <w:tr w:rsidR="00164D95" w:rsidRPr="00845F0A" w14:paraId="3990EE06" w14:textId="77777777" w:rsidTr="00164D95">
        <w:tblPrEx>
          <w:jc w:val="left"/>
        </w:tblPrEx>
        <w:trPr>
          <w:trHeight w:val="313"/>
        </w:trPr>
        <w:tc>
          <w:tcPr>
            <w:tcW w:w="675" w:type="dxa"/>
            <w:noWrap/>
            <w:hideMark/>
          </w:tcPr>
          <w:p w14:paraId="3990EE02"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03" w14:textId="77777777" w:rsidR="00164D95" w:rsidRPr="00845F0A" w:rsidRDefault="00164D95" w:rsidP="00A43995">
            <w:pPr>
              <w:spacing w:beforeLines="60" w:before="144" w:afterLines="60" w:after="144"/>
              <w:jc w:val="right"/>
              <w:pPrChange w:id="1102" w:author="Meadows, Peter (UK)" w:date="2015-01-29T09:48:00Z">
                <w:pPr>
                  <w:spacing w:beforeLines="60" w:before="144" w:afterLines="60" w:after="144"/>
                  <w:jc w:val="right"/>
                </w:pPr>
              </w:pPrChange>
            </w:pPr>
            <w:r w:rsidRPr="00845F0A">
              <w:t>07/08/2014</w:t>
            </w:r>
          </w:p>
        </w:tc>
        <w:tc>
          <w:tcPr>
            <w:tcW w:w="5670" w:type="dxa"/>
            <w:noWrap/>
            <w:hideMark/>
          </w:tcPr>
          <w:p w14:paraId="3990EE04" w14:textId="77777777" w:rsidR="00164D95" w:rsidRPr="00845F0A" w:rsidRDefault="00164D95" w:rsidP="00A43995">
            <w:pPr>
              <w:spacing w:beforeLines="60" w:before="144" w:afterLines="60" w:after="144"/>
              <w:rPr>
                <w:sz w:val="14"/>
              </w:rPr>
              <w:pPrChange w:id="1103" w:author="Meadows, Peter (UK)" w:date="2015-01-29T09:48:00Z">
                <w:pPr>
                  <w:spacing w:beforeLines="60" w:before="144" w:afterLines="60" w:after="144"/>
                </w:pPr>
              </w:pPrChange>
            </w:pPr>
            <w:r w:rsidRPr="00845F0A">
              <w:rPr>
                <w:sz w:val="14"/>
              </w:rPr>
              <w:t>S1A_IW_SLC__1SDH_20140807T171643_20140807T171719_001837_001BCC_CAE2.SAFE</w:t>
            </w:r>
          </w:p>
        </w:tc>
        <w:tc>
          <w:tcPr>
            <w:tcW w:w="1640" w:type="dxa"/>
            <w:noWrap/>
            <w:hideMark/>
          </w:tcPr>
          <w:p w14:paraId="3990EE05" w14:textId="77777777" w:rsidR="00164D95" w:rsidRPr="00845F0A" w:rsidRDefault="00164D95" w:rsidP="00A43995">
            <w:pPr>
              <w:spacing w:beforeLines="60" w:before="144" w:afterLines="60" w:after="144"/>
              <w:jc w:val="center"/>
              <w:pPrChange w:id="1104" w:author="Meadows, Peter (UK)" w:date="2015-01-29T09:48:00Z">
                <w:pPr>
                  <w:spacing w:beforeLines="60" w:before="144" w:afterLines="60" w:after="144"/>
                  <w:jc w:val="center"/>
                </w:pPr>
              </w:pPrChange>
            </w:pPr>
            <w:r w:rsidRPr="00845F0A">
              <w:t>T3-NLR</w:t>
            </w:r>
          </w:p>
        </w:tc>
      </w:tr>
      <w:tr w:rsidR="00164D95" w:rsidRPr="00845F0A" w14:paraId="3990EE0B" w14:textId="77777777" w:rsidTr="00164D95">
        <w:tblPrEx>
          <w:jc w:val="left"/>
        </w:tblPrEx>
        <w:trPr>
          <w:trHeight w:val="313"/>
        </w:trPr>
        <w:tc>
          <w:tcPr>
            <w:tcW w:w="675" w:type="dxa"/>
            <w:noWrap/>
            <w:hideMark/>
          </w:tcPr>
          <w:p w14:paraId="3990EE07"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08" w14:textId="77777777" w:rsidR="00164D95" w:rsidRPr="00845F0A" w:rsidRDefault="00164D95" w:rsidP="00A43995">
            <w:pPr>
              <w:spacing w:beforeLines="60" w:before="144" w:afterLines="60" w:after="144"/>
              <w:jc w:val="right"/>
              <w:pPrChange w:id="1105" w:author="Meadows, Peter (UK)" w:date="2015-01-29T09:48:00Z">
                <w:pPr>
                  <w:spacing w:beforeLines="60" w:before="144" w:afterLines="60" w:after="144"/>
                  <w:jc w:val="right"/>
                </w:pPr>
              </w:pPrChange>
            </w:pPr>
            <w:r w:rsidRPr="00845F0A">
              <w:t>09/08/2014</w:t>
            </w:r>
          </w:p>
        </w:tc>
        <w:tc>
          <w:tcPr>
            <w:tcW w:w="5670" w:type="dxa"/>
            <w:noWrap/>
            <w:hideMark/>
          </w:tcPr>
          <w:p w14:paraId="3990EE09" w14:textId="77777777" w:rsidR="00164D95" w:rsidRPr="00845F0A" w:rsidRDefault="00164D95" w:rsidP="00A43995">
            <w:pPr>
              <w:spacing w:beforeLines="60" w:before="144" w:afterLines="60" w:after="144"/>
              <w:rPr>
                <w:sz w:val="14"/>
              </w:rPr>
              <w:pPrChange w:id="1106" w:author="Meadows, Peter (UK)" w:date="2015-01-29T09:48:00Z">
                <w:pPr>
                  <w:spacing w:beforeLines="60" w:before="144" w:afterLines="60" w:after="144"/>
                </w:pPr>
              </w:pPrChange>
            </w:pPr>
            <w:r w:rsidRPr="00845F0A">
              <w:rPr>
                <w:sz w:val="14"/>
              </w:rPr>
              <w:t>S1A_IW_SLC__1SDH_20140809T054942_20140809T055009_001859_001C04_B097.SAFE</w:t>
            </w:r>
          </w:p>
        </w:tc>
        <w:tc>
          <w:tcPr>
            <w:tcW w:w="1640" w:type="dxa"/>
            <w:noWrap/>
            <w:hideMark/>
          </w:tcPr>
          <w:p w14:paraId="3990EE0A" w14:textId="77777777" w:rsidR="00164D95" w:rsidRPr="00845F0A" w:rsidRDefault="00164D95" w:rsidP="00A43995">
            <w:pPr>
              <w:spacing w:beforeLines="60" w:before="144" w:afterLines="60" w:after="144"/>
              <w:jc w:val="center"/>
              <w:pPrChange w:id="1107" w:author="Meadows, Peter (UK)" w:date="2015-01-29T09:48:00Z">
                <w:pPr>
                  <w:spacing w:beforeLines="60" w:before="144" w:afterLines="60" w:after="144"/>
                  <w:jc w:val="center"/>
                </w:pPr>
              </w:pPrChange>
            </w:pPr>
            <w:r w:rsidRPr="00845F0A">
              <w:t>T1-ESTEC, T3-NLR</w:t>
            </w:r>
          </w:p>
        </w:tc>
      </w:tr>
      <w:tr w:rsidR="00164D95" w:rsidRPr="00845F0A" w14:paraId="3990EE10" w14:textId="77777777" w:rsidTr="00164D95">
        <w:tblPrEx>
          <w:jc w:val="left"/>
        </w:tblPrEx>
        <w:trPr>
          <w:trHeight w:val="313"/>
        </w:trPr>
        <w:tc>
          <w:tcPr>
            <w:tcW w:w="675" w:type="dxa"/>
            <w:noWrap/>
            <w:hideMark/>
          </w:tcPr>
          <w:p w14:paraId="3990EE0C"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E0D" w14:textId="77777777" w:rsidR="00164D95" w:rsidRPr="00845F0A" w:rsidRDefault="00164D95" w:rsidP="00A43995">
            <w:pPr>
              <w:spacing w:beforeLines="60" w:before="144" w:afterLines="60" w:after="144"/>
              <w:jc w:val="right"/>
              <w:pPrChange w:id="1108" w:author="Meadows, Peter (UK)" w:date="2015-01-29T09:48:00Z">
                <w:pPr>
                  <w:spacing w:beforeLines="60" w:before="144" w:afterLines="60" w:after="144"/>
                  <w:jc w:val="right"/>
                </w:pPr>
              </w:pPrChange>
            </w:pPr>
            <w:r w:rsidRPr="00845F0A">
              <w:t>09/08/2014</w:t>
            </w:r>
          </w:p>
        </w:tc>
        <w:tc>
          <w:tcPr>
            <w:tcW w:w="5670" w:type="dxa"/>
            <w:noWrap/>
            <w:hideMark/>
          </w:tcPr>
          <w:p w14:paraId="3990EE0E" w14:textId="77777777" w:rsidR="00164D95" w:rsidRPr="00845F0A" w:rsidRDefault="00164D95" w:rsidP="00A43995">
            <w:pPr>
              <w:spacing w:beforeLines="60" w:before="144" w:afterLines="60" w:after="144"/>
              <w:rPr>
                <w:sz w:val="14"/>
              </w:rPr>
              <w:pPrChange w:id="1109" w:author="Meadows, Peter (UK)" w:date="2015-01-29T09:48:00Z">
                <w:pPr>
                  <w:spacing w:beforeLines="60" w:before="144" w:afterLines="60" w:after="144"/>
                </w:pPr>
              </w:pPrChange>
            </w:pPr>
            <w:r w:rsidRPr="00845F0A">
              <w:rPr>
                <w:sz w:val="14"/>
              </w:rPr>
              <w:t>S1A_S2_SLC__1SSV_20140809T165853_20140809T165917_001866_001C21_A346.SAFE</w:t>
            </w:r>
          </w:p>
        </w:tc>
        <w:tc>
          <w:tcPr>
            <w:tcW w:w="1640" w:type="dxa"/>
            <w:noWrap/>
            <w:hideMark/>
          </w:tcPr>
          <w:p w14:paraId="3990EE0F" w14:textId="77777777" w:rsidR="00164D95" w:rsidRPr="00845F0A" w:rsidRDefault="00164D95" w:rsidP="00A43995">
            <w:pPr>
              <w:spacing w:beforeLines="60" w:before="144" w:afterLines="60" w:after="144"/>
              <w:jc w:val="center"/>
              <w:pPrChange w:id="1110" w:author="Meadows, Peter (UK)" w:date="2015-01-29T09:48:00Z">
                <w:pPr>
                  <w:spacing w:beforeLines="60" w:before="144" w:afterLines="60" w:after="144"/>
                  <w:jc w:val="center"/>
                </w:pPr>
              </w:pPrChange>
            </w:pPr>
            <w:r w:rsidRPr="00845F0A">
              <w:t>D39tr, D40tr, D42cr,D43cr</w:t>
            </w:r>
          </w:p>
        </w:tc>
      </w:tr>
      <w:tr w:rsidR="00164D95" w:rsidRPr="00845F0A" w14:paraId="3990EE15" w14:textId="77777777" w:rsidTr="00164D95">
        <w:tblPrEx>
          <w:jc w:val="left"/>
        </w:tblPrEx>
        <w:trPr>
          <w:trHeight w:val="313"/>
        </w:trPr>
        <w:tc>
          <w:tcPr>
            <w:tcW w:w="675" w:type="dxa"/>
            <w:noWrap/>
            <w:hideMark/>
          </w:tcPr>
          <w:p w14:paraId="3990EE11"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E12" w14:textId="77777777" w:rsidR="00164D95" w:rsidRPr="00845F0A" w:rsidRDefault="00164D95" w:rsidP="00A43995">
            <w:pPr>
              <w:spacing w:beforeLines="60" w:before="144" w:afterLines="60" w:after="144"/>
              <w:jc w:val="right"/>
              <w:pPrChange w:id="1111" w:author="Meadows, Peter (UK)" w:date="2015-01-29T09:48:00Z">
                <w:pPr>
                  <w:spacing w:beforeLines="60" w:before="144" w:afterLines="60" w:after="144"/>
                  <w:jc w:val="right"/>
                </w:pPr>
              </w:pPrChange>
            </w:pPr>
            <w:r w:rsidRPr="00845F0A">
              <w:t>10/08/2014</w:t>
            </w:r>
          </w:p>
        </w:tc>
        <w:tc>
          <w:tcPr>
            <w:tcW w:w="5670" w:type="dxa"/>
            <w:noWrap/>
            <w:hideMark/>
          </w:tcPr>
          <w:p w14:paraId="3990EE13" w14:textId="77777777" w:rsidR="00164D95" w:rsidRPr="00845F0A" w:rsidRDefault="00164D95" w:rsidP="00A43995">
            <w:pPr>
              <w:spacing w:beforeLines="60" w:before="144" w:afterLines="60" w:after="144"/>
              <w:rPr>
                <w:sz w:val="14"/>
              </w:rPr>
              <w:pPrChange w:id="1112" w:author="Meadows, Peter (UK)" w:date="2015-01-29T09:48:00Z">
                <w:pPr>
                  <w:spacing w:beforeLines="60" w:before="144" w:afterLines="60" w:after="144"/>
                </w:pPr>
              </w:pPrChange>
            </w:pPr>
            <w:r w:rsidRPr="00845F0A">
              <w:rPr>
                <w:sz w:val="14"/>
              </w:rPr>
              <w:t>S1A_IW_SLC__1SSH_20140810T174056_20140810T174126_001881_001C73_5538.SAFE</w:t>
            </w:r>
          </w:p>
        </w:tc>
        <w:tc>
          <w:tcPr>
            <w:tcW w:w="1640" w:type="dxa"/>
            <w:noWrap/>
            <w:hideMark/>
          </w:tcPr>
          <w:p w14:paraId="3990EE14" w14:textId="77777777" w:rsidR="00164D95" w:rsidRPr="00845F0A" w:rsidRDefault="00164D95" w:rsidP="00A43995">
            <w:pPr>
              <w:spacing w:beforeLines="60" w:before="144" w:afterLines="60" w:after="144"/>
              <w:jc w:val="center"/>
              <w:pPrChange w:id="1113" w:author="Meadows, Peter (UK)" w:date="2015-01-29T09:48:00Z">
                <w:pPr>
                  <w:spacing w:beforeLines="60" w:before="144" w:afterLines="60" w:after="144"/>
                  <w:jc w:val="center"/>
                </w:pPr>
              </w:pPrChange>
            </w:pPr>
            <w:r w:rsidRPr="00845F0A">
              <w:t>BAEcr</w:t>
            </w:r>
          </w:p>
        </w:tc>
      </w:tr>
      <w:tr w:rsidR="00164D95" w:rsidRPr="00845F0A" w14:paraId="3990EE1A" w14:textId="77777777" w:rsidTr="00164D95">
        <w:tblPrEx>
          <w:jc w:val="left"/>
        </w:tblPrEx>
        <w:trPr>
          <w:trHeight w:val="313"/>
        </w:trPr>
        <w:tc>
          <w:tcPr>
            <w:tcW w:w="675" w:type="dxa"/>
            <w:noWrap/>
            <w:hideMark/>
          </w:tcPr>
          <w:p w14:paraId="3990EE16"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E17" w14:textId="77777777" w:rsidR="00164D95" w:rsidRPr="00845F0A" w:rsidRDefault="00164D95" w:rsidP="00A43995">
            <w:pPr>
              <w:spacing w:beforeLines="60" w:before="144" w:afterLines="60" w:after="144"/>
              <w:jc w:val="right"/>
              <w:pPrChange w:id="1114" w:author="Meadows, Peter (UK)" w:date="2015-01-29T09:48:00Z">
                <w:pPr>
                  <w:spacing w:beforeLines="60" w:before="144" w:afterLines="60" w:after="144"/>
                  <w:jc w:val="right"/>
                </w:pPr>
              </w:pPrChange>
            </w:pPr>
            <w:r w:rsidRPr="00845F0A">
              <w:t>11/08/2014</w:t>
            </w:r>
          </w:p>
        </w:tc>
        <w:tc>
          <w:tcPr>
            <w:tcW w:w="5670" w:type="dxa"/>
            <w:noWrap/>
            <w:hideMark/>
          </w:tcPr>
          <w:p w14:paraId="3990EE18" w14:textId="77777777" w:rsidR="00164D95" w:rsidRPr="00845F0A" w:rsidRDefault="00164D95" w:rsidP="00A43995">
            <w:pPr>
              <w:spacing w:beforeLines="60" w:before="144" w:afterLines="60" w:after="144"/>
              <w:rPr>
                <w:sz w:val="14"/>
              </w:rPr>
              <w:pPrChange w:id="1115" w:author="Meadows, Peter (UK)" w:date="2015-01-29T09:48:00Z">
                <w:pPr>
                  <w:spacing w:beforeLines="60" w:before="144" w:afterLines="60" w:after="144"/>
                </w:pPr>
              </w:pPrChange>
            </w:pPr>
            <w:r w:rsidRPr="00845F0A">
              <w:rPr>
                <w:sz w:val="14"/>
              </w:rPr>
              <w:t>S1A_IW_SLC__1SSH_20140811T053423_20140811T053442_001888_001C96_61A1.SAFE</w:t>
            </w:r>
          </w:p>
        </w:tc>
        <w:tc>
          <w:tcPr>
            <w:tcW w:w="1640" w:type="dxa"/>
            <w:noWrap/>
            <w:hideMark/>
          </w:tcPr>
          <w:p w14:paraId="3990EE19" w14:textId="77777777" w:rsidR="00164D95" w:rsidRPr="00845F0A" w:rsidRDefault="00164D95" w:rsidP="00A43995">
            <w:pPr>
              <w:spacing w:beforeLines="60" w:before="144" w:afterLines="60" w:after="144"/>
              <w:jc w:val="center"/>
              <w:pPrChange w:id="1116" w:author="Meadows, Peter (UK)" w:date="2015-01-29T09:48:00Z">
                <w:pPr>
                  <w:spacing w:beforeLines="60" w:before="144" w:afterLines="60" w:after="144"/>
                  <w:jc w:val="center"/>
                </w:pPr>
              </w:pPrChange>
            </w:pPr>
            <w:r w:rsidRPr="00845F0A">
              <w:t>D38cr, D39tr, D40tr, D42cr</w:t>
            </w:r>
          </w:p>
        </w:tc>
      </w:tr>
      <w:tr w:rsidR="00164D95" w:rsidRPr="00845F0A" w14:paraId="3990EE1F" w14:textId="77777777" w:rsidTr="00164D95">
        <w:tblPrEx>
          <w:jc w:val="left"/>
        </w:tblPrEx>
        <w:trPr>
          <w:trHeight w:val="313"/>
        </w:trPr>
        <w:tc>
          <w:tcPr>
            <w:tcW w:w="675" w:type="dxa"/>
            <w:noWrap/>
            <w:hideMark/>
          </w:tcPr>
          <w:p w14:paraId="3990EE1B"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E1C" w14:textId="77777777" w:rsidR="00164D95" w:rsidRPr="00845F0A" w:rsidRDefault="00164D95" w:rsidP="00A43995">
            <w:pPr>
              <w:spacing w:beforeLines="60" w:before="144" w:afterLines="60" w:after="144"/>
              <w:jc w:val="right"/>
              <w:pPrChange w:id="1117" w:author="Meadows, Peter (UK)" w:date="2015-01-29T09:48:00Z">
                <w:pPr>
                  <w:spacing w:beforeLines="60" w:before="144" w:afterLines="60" w:after="144"/>
                  <w:jc w:val="right"/>
                </w:pPr>
              </w:pPrChange>
            </w:pPr>
            <w:r w:rsidRPr="00845F0A">
              <w:t>12/08/2014</w:t>
            </w:r>
          </w:p>
        </w:tc>
        <w:tc>
          <w:tcPr>
            <w:tcW w:w="5670" w:type="dxa"/>
            <w:noWrap/>
            <w:hideMark/>
          </w:tcPr>
          <w:p w14:paraId="3990EE1D" w14:textId="77777777" w:rsidR="00164D95" w:rsidRPr="00845F0A" w:rsidRDefault="00164D95" w:rsidP="00A43995">
            <w:pPr>
              <w:spacing w:beforeLines="60" w:before="144" w:afterLines="60" w:after="144"/>
              <w:rPr>
                <w:sz w:val="14"/>
              </w:rPr>
              <w:pPrChange w:id="1118" w:author="Meadows, Peter (UK)" w:date="2015-01-29T09:48:00Z">
                <w:pPr>
                  <w:spacing w:beforeLines="60" w:before="144" w:afterLines="60" w:after="144"/>
                </w:pPr>
              </w:pPrChange>
            </w:pPr>
            <w:r w:rsidRPr="00845F0A">
              <w:rPr>
                <w:sz w:val="14"/>
              </w:rPr>
              <w:t>S1A_IW_SLC__1SSV_20140812T061427_20140812T061457_001903_001CF2_39FD.SAFE</w:t>
            </w:r>
          </w:p>
        </w:tc>
        <w:tc>
          <w:tcPr>
            <w:tcW w:w="1640" w:type="dxa"/>
            <w:noWrap/>
            <w:hideMark/>
          </w:tcPr>
          <w:p w14:paraId="3990EE1E" w14:textId="77777777" w:rsidR="00164D95" w:rsidRPr="00845F0A" w:rsidRDefault="00164D95" w:rsidP="00A43995">
            <w:pPr>
              <w:spacing w:beforeLines="60" w:before="144" w:afterLines="60" w:after="144"/>
              <w:jc w:val="center"/>
              <w:pPrChange w:id="1119" w:author="Meadows, Peter (UK)" w:date="2015-01-29T09:48:00Z">
                <w:pPr>
                  <w:spacing w:beforeLines="60" w:before="144" w:afterLines="60" w:after="144"/>
                  <w:jc w:val="center"/>
                </w:pPr>
              </w:pPrChange>
            </w:pPr>
            <w:r w:rsidRPr="00845F0A">
              <w:t>BAEcr</w:t>
            </w:r>
          </w:p>
        </w:tc>
      </w:tr>
      <w:tr w:rsidR="00164D95" w:rsidRPr="004A2538" w14:paraId="3990EE24" w14:textId="77777777" w:rsidTr="00164D95">
        <w:tblPrEx>
          <w:jc w:val="left"/>
        </w:tblPrEx>
        <w:trPr>
          <w:trHeight w:val="313"/>
        </w:trPr>
        <w:tc>
          <w:tcPr>
            <w:tcW w:w="675" w:type="dxa"/>
            <w:noWrap/>
            <w:hideMark/>
          </w:tcPr>
          <w:p w14:paraId="3990EE20"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21" w14:textId="77777777" w:rsidR="00164D95" w:rsidRPr="00845F0A" w:rsidRDefault="00164D95" w:rsidP="00A43995">
            <w:pPr>
              <w:spacing w:beforeLines="60" w:before="144" w:afterLines="60" w:after="144"/>
              <w:jc w:val="right"/>
              <w:pPrChange w:id="1120" w:author="Meadows, Peter (UK)" w:date="2015-01-29T09:48:00Z">
                <w:pPr>
                  <w:spacing w:beforeLines="60" w:before="144" w:afterLines="60" w:after="144"/>
                  <w:jc w:val="right"/>
                </w:pPr>
              </w:pPrChange>
            </w:pPr>
            <w:r w:rsidRPr="00845F0A">
              <w:t>12/08/2014</w:t>
            </w:r>
          </w:p>
        </w:tc>
        <w:tc>
          <w:tcPr>
            <w:tcW w:w="5670" w:type="dxa"/>
            <w:noWrap/>
            <w:hideMark/>
          </w:tcPr>
          <w:p w14:paraId="3990EE22" w14:textId="77777777" w:rsidR="00164D95" w:rsidRPr="00845F0A" w:rsidRDefault="00164D95" w:rsidP="00A43995">
            <w:pPr>
              <w:spacing w:beforeLines="60" w:before="144" w:afterLines="60" w:after="144"/>
              <w:rPr>
                <w:sz w:val="14"/>
              </w:rPr>
              <w:pPrChange w:id="1121" w:author="Meadows, Peter (UK)" w:date="2015-01-29T09:48:00Z">
                <w:pPr>
                  <w:spacing w:beforeLines="60" w:before="144" w:afterLines="60" w:after="144"/>
                </w:pPr>
              </w:pPrChange>
            </w:pPr>
            <w:r w:rsidRPr="00845F0A">
              <w:rPr>
                <w:sz w:val="14"/>
              </w:rPr>
              <w:t>S1A_IW_SLC__1SDV_20140812T172444_20140812T172511_001910_001D01_1F79.SAFE</w:t>
            </w:r>
          </w:p>
        </w:tc>
        <w:tc>
          <w:tcPr>
            <w:tcW w:w="1640" w:type="dxa"/>
            <w:noWrap/>
            <w:hideMark/>
          </w:tcPr>
          <w:p w14:paraId="3990EE23" w14:textId="77777777" w:rsidR="00164D95" w:rsidRPr="00845F0A" w:rsidRDefault="00164D95" w:rsidP="00A43995">
            <w:pPr>
              <w:spacing w:beforeLines="60" w:before="144" w:afterLines="60" w:after="144"/>
              <w:jc w:val="center"/>
              <w:rPr>
                <w:lang w:val="fr-FR"/>
              </w:rPr>
              <w:pPrChange w:id="1122" w:author="Meadows, Peter (UK)" w:date="2015-01-29T09:48:00Z">
                <w:pPr>
                  <w:spacing w:beforeLines="60" w:before="144" w:afterLines="60" w:after="144"/>
                  <w:jc w:val="center"/>
                </w:pPr>
              </w:pPrChange>
            </w:pPr>
            <w:r w:rsidRPr="00845F0A">
              <w:rPr>
                <w:lang w:val="fr-FR"/>
              </w:rPr>
              <w:t>T1-ESTEC, T2-KNMI, T3-NLR</w:t>
            </w:r>
          </w:p>
        </w:tc>
      </w:tr>
      <w:tr w:rsidR="00164D95" w:rsidRPr="00845F0A" w14:paraId="3990EE29" w14:textId="77777777" w:rsidTr="00164D95">
        <w:tblPrEx>
          <w:jc w:val="left"/>
        </w:tblPrEx>
        <w:trPr>
          <w:trHeight w:val="313"/>
        </w:trPr>
        <w:tc>
          <w:tcPr>
            <w:tcW w:w="675" w:type="dxa"/>
            <w:noWrap/>
          </w:tcPr>
          <w:p w14:paraId="3990EE25" w14:textId="77777777" w:rsidR="00164D95" w:rsidRPr="00845F0A" w:rsidRDefault="00164D95" w:rsidP="00A43995">
            <w:pPr>
              <w:spacing w:beforeLines="60" w:before="144" w:afterLines="60" w:after="144"/>
              <w:jc w:val="left"/>
            </w:pPr>
            <w:r w:rsidRPr="00845F0A">
              <w:t>DLR</w:t>
            </w:r>
          </w:p>
        </w:tc>
        <w:tc>
          <w:tcPr>
            <w:tcW w:w="1276" w:type="dxa"/>
            <w:noWrap/>
          </w:tcPr>
          <w:p w14:paraId="3990EE26" w14:textId="77777777" w:rsidR="00164D95" w:rsidRPr="00845F0A" w:rsidRDefault="00164D95" w:rsidP="00A43995">
            <w:pPr>
              <w:spacing w:beforeLines="60" w:before="144" w:afterLines="60" w:after="144"/>
              <w:jc w:val="right"/>
              <w:pPrChange w:id="1123" w:author="Meadows, Peter (UK)" w:date="2015-01-29T09:48:00Z">
                <w:pPr>
                  <w:spacing w:beforeLines="60" w:before="144" w:afterLines="60" w:after="144"/>
                  <w:jc w:val="right"/>
                </w:pPr>
              </w:pPrChange>
            </w:pPr>
            <w:r w:rsidRPr="00845F0A">
              <w:t>14/08/2014</w:t>
            </w:r>
          </w:p>
        </w:tc>
        <w:tc>
          <w:tcPr>
            <w:tcW w:w="5670" w:type="dxa"/>
            <w:noWrap/>
          </w:tcPr>
          <w:p w14:paraId="3990EE27" w14:textId="77777777" w:rsidR="00164D95" w:rsidRPr="00845F0A" w:rsidRDefault="00164D95" w:rsidP="00A43995">
            <w:pPr>
              <w:spacing w:beforeLines="60" w:before="144" w:afterLines="60" w:after="144"/>
              <w:rPr>
                <w:sz w:val="14"/>
              </w:rPr>
              <w:pPrChange w:id="1124" w:author="Meadows, Peter (UK)" w:date="2015-01-29T09:48:00Z">
                <w:pPr>
                  <w:spacing w:beforeLines="60" w:before="144" w:afterLines="60" w:after="144"/>
                </w:pPr>
              </w:pPrChange>
            </w:pPr>
            <w:r w:rsidRPr="00845F0A">
              <w:rPr>
                <w:sz w:val="14"/>
              </w:rPr>
              <w:t>S1A_EW_SLC__1SDV_20140814T170701_20140814T170731_001939_001D99_CAC9.SAFE</w:t>
            </w:r>
          </w:p>
        </w:tc>
        <w:tc>
          <w:tcPr>
            <w:tcW w:w="1640" w:type="dxa"/>
            <w:noWrap/>
          </w:tcPr>
          <w:p w14:paraId="3990EE28" w14:textId="77777777" w:rsidR="00164D95" w:rsidRPr="00845F0A" w:rsidRDefault="00164D95" w:rsidP="00A43995">
            <w:pPr>
              <w:spacing w:beforeLines="60" w:before="144" w:afterLines="60" w:after="144"/>
              <w:jc w:val="center"/>
              <w:pPrChange w:id="1125" w:author="Meadows, Peter (UK)" w:date="2015-01-29T09:48:00Z">
                <w:pPr>
                  <w:spacing w:beforeLines="60" w:before="144" w:afterLines="60" w:after="144"/>
                  <w:jc w:val="center"/>
                </w:pPr>
              </w:pPrChange>
            </w:pPr>
            <w:r w:rsidRPr="00845F0A">
              <w:t>D38cr, D39tr, D40tr,D41tr, D42cr, D43cr</w:t>
            </w:r>
          </w:p>
        </w:tc>
      </w:tr>
      <w:tr w:rsidR="00164D95" w:rsidRPr="00845F0A" w14:paraId="3990EE2E" w14:textId="77777777" w:rsidTr="00164D95">
        <w:tblPrEx>
          <w:jc w:val="left"/>
        </w:tblPrEx>
        <w:trPr>
          <w:trHeight w:val="313"/>
        </w:trPr>
        <w:tc>
          <w:tcPr>
            <w:tcW w:w="675" w:type="dxa"/>
            <w:noWrap/>
            <w:hideMark/>
          </w:tcPr>
          <w:p w14:paraId="3990EE2A"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2B" w14:textId="77777777" w:rsidR="00164D95" w:rsidRPr="00845F0A" w:rsidRDefault="00164D95" w:rsidP="00A43995">
            <w:pPr>
              <w:spacing w:beforeLines="60" w:before="144" w:afterLines="60" w:after="144"/>
              <w:jc w:val="right"/>
              <w:pPrChange w:id="1126" w:author="Meadows, Peter (UK)" w:date="2015-01-29T09:48:00Z">
                <w:pPr>
                  <w:spacing w:beforeLines="60" w:before="144" w:afterLines="60" w:after="144"/>
                  <w:jc w:val="right"/>
                </w:pPr>
              </w:pPrChange>
            </w:pPr>
            <w:r w:rsidRPr="00845F0A">
              <w:t>14/08/2014</w:t>
            </w:r>
          </w:p>
        </w:tc>
        <w:tc>
          <w:tcPr>
            <w:tcW w:w="5670" w:type="dxa"/>
            <w:noWrap/>
            <w:hideMark/>
          </w:tcPr>
          <w:p w14:paraId="3990EE2C" w14:textId="77777777" w:rsidR="00164D95" w:rsidRPr="00845F0A" w:rsidRDefault="00164D95" w:rsidP="00A43995">
            <w:pPr>
              <w:spacing w:beforeLines="60" w:before="144" w:afterLines="60" w:after="144"/>
              <w:rPr>
                <w:sz w:val="14"/>
              </w:rPr>
              <w:pPrChange w:id="1127" w:author="Meadows, Peter (UK)" w:date="2015-01-29T09:48:00Z">
                <w:pPr>
                  <w:spacing w:beforeLines="60" w:before="144" w:afterLines="60" w:after="144"/>
                </w:pPr>
              </w:pPrChange>
            </w:pPr>
            <w:r w:rsidRPr="00845F0A">
              <w:rPr>
                <w:sz w:val="14"/>
              </w:rPr>
              <w:t>S1A_EW_SLC__1SDH_20140814T170803_20140814T170907_001939_001D9A_C6EE.SAFE</w:t>
            </w:r>
          </w:p>
        </w:tc>
        <w:tc>
          <w:tcPr>
            <w:tcW w:w="1640" w:type="dxa"/>
            <w:noWrap/>
            <w:hideMark/>
          </w:tcPr>
          <w:p w14:paraId="3990EE2D" w14:textId="77777777" w:rsidR="00164D95" w:rsidRPr="00845F0A" w:rsidRDefault="00164D95" w:rsidP="00A43995">
            <w:pPr>
              <w:spacing w:beforeLines="60" w:before="144" w:afterLines="60" w:after="144"/>
              <w:jc w:val="center"/>
              <w:pPrChange w:id="1128" w:author="Meadows, Peter (UK)" w:date="2015-01-29T09:48:00Z">
                <w:pPr>
                  <w:spacing w:beforeLines="60" w:before="144" w:afterLines="60" w:after="144"/>
                  <w:jc w:val="center"/>
                </w:pPr>
              </w:pPrChange>
            </w:pPr>
            <w:r w:rsidRPr="00845F0A">
              <w:t>T3-NLR</w:t>
            </w:r>
          </w:p>
        </w:tc>
      </w:tr>
      <w:tr w:rsidR="00164D95" w:rsidRPr="00845F0A" w14:paraId="3990EE33" w14:textId="77777777" w:rsidTr="00164D95">
        <w:tblPrEx>
          <w:jc w:val="left"/>
        </w:tblPrEx>
        <w:trPr>
          <w:trHeight w:val="313"/>
        </w:trPr>
        <w:tc>
          <w:tcPr>
            <w:tcW w:w="675" w:type="dxa"/>
            <w:noWrap/>
            <w:hideMark/>
          </w:tcPr>
          <w:p w14:paraId="3990EE2F"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E30" w14:textId="77777777" w:rsidR="00164D95" w:rsidRPr="00845F0A" w:rsidRDefault="00164D95" w:rsidP="00A43995">
            <w:pPr>
              <w:spacing w:beforeLines="60" w:before="144" w:afterLines="60" w:after="144"/>
              <w:jc w:val="right"/>
              <w:pPrChange w:id="1129" w:author="Meadows, Peter (UK)" w:date="2015-01-29T09:48:00Z">
                <w:pPr>
                  <w:spacing w:beforeLines="60" w:before="144" w:afterLines="60" w:after="144"/>
                  <w:jc w:val="right"/>
                </w:pPr>
              </w:pPrChange>
            </w:pPr>
            <w:r w:rsidRPr="00845F0A">
              <w:t>15/08/2014</w:t>
            </w:r>
          </w:p>
        </w:tc>
        <w:tc>
          <w:tcPr>
            <w:tcW w:w="5670" w:type="dxa"/>
            <w:noWrap/>
            <w:hideMark/>
          </w:tcPr>
          <w:p w14:paraId="3990EE31" w14:textId="77777777" w:rsidR="00164D95" w:rsidRPr="00845F0A" w:rsidRDefault="00164D95" w:rsidP="00A43995">
            <w:pPr>
              <w:spacing w:beforeLines="60" w:before="144" w:afterLines="60" w:after="144"/>
              <w:rPr>
                <w:sz w:val="14"/>
              </w:rPr>
              <w:pPrChange w:id="1130" w:author="Meadows, Peter (UK)" w:date="2015-01-29T09:48:00Z">
                <w:pPr>
                  <w:spacing w:beforeLines="60" w:before="144" w:afterLines="60" w:after="144"/>
                </w:pPr>
              </w:pPrChange>
            </w:pPr>
            <w:r w:rsidRPr="00845F0A">
              <w:rPr>
                <w:sz w:val="14"/>
              </w:rPr>
              <w:t>S1A_IW_SLC__1SDV_20140815T174905_20140815T174937_001954_001DF6_35B6.SAFE</w:t>
            </w:r>
          </w:p>
        </w:tc>
        <w:tc>
          <w:tcPr>
            <w:tcW w:w="1640" w:type="dxa"/>
            <w:noWrap/>
            <w:hideMark/>
          </w:tcPr>
          <w:p w14:paraId="3990EE32" w14:textId="77777777" w:rsidR="00164D95" w:rsidRPr="00845F0A" w:rsidRDefault="00164D95" w:rsidP="00A43995">
            <w:pPr>
              <w:spacing w:beforeLines="60" w:before="144" w:afterLines="60" w:after="144"/>
              <w:jc w:val="center"/>
              <w:pPrChange w:id="1131" w:author="Meadows, Peter (UK)" w:date="2015-01-29T09:48:00Z">
                <w:pPr>
                  <w:spacing w:beforeLines="60" w:before="144" w:afterLines="60" w:after="144"/>
                  <w:jc w:val="center"/>
                </w:pPr>
              </w:pPrChange>
            </w:pPr>
            <w:r w:rsidRPr="00845F0A">
              <w:t>BAEcr</w:t>
            </w:r>
          </w:p>
        </w:tc>
      </w:tr>
      <w:tr w:rsidR="00164D95" w:rsidRPr="00845F0A" w14:paraId="3990EE38" w14:textId="77777777" w:rsidTr="00164D95">
        <w:tblPrEx>
          <w:jc w:val="left"/>
        </w:tblPrEx>
        <w:trPr>
          <w:trHeight w:val="313"/>
        </w:trPr>
        <w:tc>
          <w:tcPr>
            <w:tcW w:w="675" w:type="dxa"/>
            <w:noWrap/>
            <w:hideMark/>
          </w:tcPr>
          <w:p w14:paraId="3990EE34"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E35" w14:textId="77777777" w:rsidR="00164D95" w:rsidRPr="00845F0A" w:rsidRDefault="00164D95" w:rsidP="00A43995">
            <w:pPr>
              <w:spacing w:beforeLines="60" w:before="144" w:afterLines="60" w:after="144"/>
              <w:jc w:val="right"/>
              <w:pPrChange w:id="1132" w:author="Meadows, Peter (UK)" w:date="2015-01-29T09:48:00Z">
                <w:pPr>
                  <w:spacing w:beforeLines="60" w:before="144" w:afterLines="60" w:after="144"/>
                  <w:jc w:val="right"/>
                </w:pPr>
              </w:pPrChange>
            </w:pPr>
            <w:r w:rsidRPr="00845F0A">
              <w:t>16/08/2014</w:t>
            </w:r>
          </w:p>
        </w:tc>
        <w:tc>
          <w:tcPr>
            <w:tcW w:w="5670" w:type="dxa"/>
            <w:noWrap/>
            <w:hideMark/>
          </w:tcPr>
          <w:p w14:paraId="3990EE36" w14:textId="77777777" w:rsidR="00164D95" w:rsidRPr="00845F0A" w:rsidRDefault="00164D95" w:rsidP="00A43995">
            <w:pPr>
              <w:spacing w:beforeLines="60" w:before="144" w:afterLines="60" w:after="144"/>
              <w:rPr>
                <w:sz w:val="14"/>
              </w:rPr>
              <w:pPrChange w:id="1133" w:author="Meadows, Peter (UK)" w:date="2015-01-29T09:48:00Z">
                <w:pPr>
                  <w:spacing w:beforeLines="60" w:before="144" w:afterLines="60" w:after="144"/>
                </w:pPr>
              </w:pPrChange>
            </w:pPr>
            <w:r w:rsidRPr="00845F0A">
              <w:rPr>
                <w:sz w:val="14"/>
              </w:rPr>
              <w:t>S1A_S1_SLC__1SDH_20140816T054233_20140816T054257_001961_001E19_CB72.SAFE</w:t>
            </w:r>
          </w:p>
        </w:tc>
        <w:tc>
          <w:tcPr>
            <w:tcW w:w="1640" w:type="dxa"/>
            <w:noWrap/>
            <w:hideMark/>
          </w:tcPr>
          <w:p w14:paraId="3990EE37" w14:textId="77777777" w:rsidR="00164D95" w:rsidRPr="00845F0A" w:rsidRDefault="00164D95" w:rsidP="00A43995">
            <w:pPr>
              <w:spacing w:beforeLines="60" w:before="144" w:afterLines="60" w:after="144"/>
              <w:jc w:val="center"/>
              <w:pPrChange w:id="1134" w:author="Meadows, Peter (UK)" w:date="2015-01-29T09:48:00Z">
                <w:pPr>
                  <w:spacing w:beforeLines="60" w:before="144" w:afterLines="60" w:after="144"/>
                  <w:jc w:val="center"/>
                </w:pPr>
              </w:pPrChange>
            </w:pPr>
            <w:r w:rsidRPr="00845F0A">
              <w:t>D38cr, D39tr, D40tr,D41tr</w:t>
            </w:r>
          </w:p>
        </w:tc>
      </w:tr>
      <w:tr w:rsidR="00164D95" w:rsidRPr="00845F0A" w14:paraId="3990EE3D" w14:textId="77777777" w:rsidTr="00164D95">
        <w:tblPrEx>
          <w:jc w:val="left"/>
        </w:tblPrEx>
        <w:trPr>
          <w:trHeight w:val="313"/>
        </w:trPr>
        <w:tc>
          <w:tcPr>
            <w:tcW w:w="675" w:type="dxa"/>
            <w:noWrap/>
            <w:hideMark/>
          </w:tcPr>
          <w:p w14:paraId="3990EE39"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3A" w14:textId="77777777" w:rsidR="00164D95" w:rsidRPr="00845F0A" w:rsidRDefault="00164D95" w:rsidP="00A43995">
            <w:pPr>
              <w:spacing w:beforeLines="60" w:before="144" w:afterLines="60" w:after="144"/>
              <w:jc w:val="right"/>
              <w:pPrChange w:id="1135" w:author="Meadows, Peter (UK)" w:date="2015-01-29T09:48:00Z">
                <w:pPr>
                  <w:spacing w:beforeLines="60" w:before="144" w:afterLines="60" w:after="144"/>
                  <w:jc w:val="right"/>
                </w:pPr>
              </w:pPrChange>
            </w:pPr>
            <w:r w:rsidRPr="00845F0A">
              <w:t>17/08/2014</w:t>
            </w:r>
          </w:p>
        </w:tc>
        <w:tc>
          <w:tcPr>
            <w:tcW w:w="5670" w:type="dxa"/>
            <w:noWrap/>
            <w:hideMark/>
          </w:tcPr>
          <w:p w14:paraId="3990EE3B" w14:textId="77777777" w:rsidR="00164D95" w:rsidRPr="00845F0A" w:rsidRDefault="00164D95" w:rsidP="00A43995">
            <w:pPr>
              <w:spacing w:beforeLines="60" w:before="144" w:afterLines="60" w:after="144"/>
              <w:rPr>
                <w:sz w:val="14"/>
              </w:rPr>
              <w:pPrChange w:id="1136" w:author="Meadows, Peter (UK)" w:date="2015-01-29T09:48:00Z">
                <w:pPr>
                  <w:spacing w:beforeLines="60" w:before="144" w:afterLines="60" w:after="144"/>
                </w:pPr>
              </w:pPrChange>
            </w:pPr>
            <w:r w:rsidRPr="00845F0A">
              <w:rPr>
                <w:sz w:val="14"/>
              </w:rPr>
              <w:t>S1A_EW_SLC__1SDH_20140817T173225_20140817T173332_001983_001EA2_6DEE.SAFE</w:t>
            </w:r>
          </w:p>
        </w:tc>
        <w:tc>
          <w:tcPr>
            <w:tcW w:w="1640" w:type="dxa"/>
            <w:noWrap/>
            <w:hideMark/>
          </w:tcPr>
          <w:p w14:paraId="3990EE3C" w14:textId="77777777" w:rsidR="00164D95" w:rsidRPr="00845F0A" w:rsidRDefault="00164D95" w:rsidP="00A43995">
            <w:pPr>
              <w:spacing w:beforeLines="60" w:before="144" w:afterLines="60" w:after="144"/>
              <w:jc w:val="center"/>
              <w:pPrChange w:id="1137" w:author="Meadows, Peter (UK)" w:date="2015-01-29T09:48:00Z">
                <w:pPr>
                  <w:spacing w:beforeLines="60" w:before="144" w:afterLines="60" w:after="144"/>
                  <w:jc w:val="center"/>
                </w:pPr>
              </w:pPrChange>
            </w:pPr>
            <w:r w:rsidRPr="00845F0A">
              <w:t>T2-KNMI</w:t>
            </w:r>
          </w:p>
        </w:tc>
      </w:tr>
      <w:tr w:rsidR="00164D95" w:rsidRPr="00845F0A" w14:paraId="3990EE42" w14:textId="77777777" w:rsidTr="00164D95">
        <w:tblPrEx>
          <w:jc w:val="left"/>
        </w:tblPrEx>
        <w:trPr>
          <w:trHeight w:val="313"/>
        </w:trPr>
        <w:tc>
          <w:tcPr>
            <w:tcW w:w="675" w:type="dxa"/>
            <w:noWrap/>
            <w:hideMark/>
          </w:tcPr>
          <w:p w14:paraId="3990EE3E"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E3F" w14:textId="77777777" w:rsidR="00164D95" w:rsidRPr="00845F0A" w:rsidRDefault="00164D95" w:rsidP="00A43995">
            <w:pPr>
              <w:spacing w:beforeLines="60" w:before="144" w:afterLines="60" w:after="144"/>
              <w:jc w:val="right"/>
              <w:pPrChange w:id="1138" w:author="Meadows, Peter (UK)" w:date="2015-01-29T09:48:00Z">
                <w:pPr>
                  <w:spacing w:beforeLines="60" w:before="144" w:afterLines="60" w:after="144"/>
                  <w:jc w:val="right"/>
                </w:pPr>
              </w:pPrChange>
            </w:pPr>
            <w:r w:rsidRPr="00845F0A">
              <w:t>18/08/2014</w:t>
            </w:r>
          </w:p>
        </w:tc>
        <w:tc>
          <w:tcPr>
            <w:tcW w:w="5670" w:type="dxa"/>
            <w:noWrap/>
            <w:hideMark/>
          </w:tcPr>
          <w:p w14:paraId="3990EE40" w14:textId="77777777" w:rsidR="00164D95" w:rsidRPr="00845F0A" w:rsidRDefault="00164D95" w:rsidP="00A43995">
            <w:pPr>
              <w:spacing w:beforeLines="60" w:before="144" w:afterLines="60" w:after="144"/>
              <w:rPr>
                <w:sz w:val="14"/>
              </w:rPr>
              <w:pPrChange w:id="1139" w:author="Meadows, Peter (UK)" w:date="2015-01-29T09:48:00Z">
                <w:pPr>
                  <w:spacing w:beforeLines="60" w:before="144" w:afterLines="60" w:after="144"/>
                </w:pPr>
              </w:pPrChange>
            </w:pPr>
            <w:r w:rsidRPr="00845F0A">
              <w:rPr>
                <w:sz w:val="14"/>
              </w:rPr>
              <w:t>S1A_S5_SLC__1SDH_20140818T052614_20140818T052643_001990_001ECC_E890.SAFE</w:t>
            </w:r>
          </w:p>
        </w:tc>
        <w:tc>
          <w:tcPr>
            <w:tcW w:w="1640" w:type="dxa"/>
            <w:noWrap/>
            <w:hideMark/>
          </w:tcPr>
          <w:p w14:paraId="3990EE41" w14:textId="77777777" w:rsidR="00164D95" w:rsidRPr="00845F0A" w:rsidRDefault="00164D95" w:rsidP="00A43995">
            <w:pPr>
              <w:spacing w:beforeLines="60" w:before="144" w:afterLines="60" w:after="144"/>
              <w:jc w:val="center"/>
              <w:pPrChange w:id="1140" w:author="Meadows, Peter (UK)" w:date="2015-01-29T09:48:00Z">
                <w:pPr>
                  <w:spacing w:beforeLines="60" w:before="144" w:afterLines="60" w:after="144"/>
                  <w:jc w:val="center"/>
                </w:pPr>
              </w:pPrChange>
            </w:pPr>
            <w:r w:rsidRPr="00845F0A">
              <w:t>D38cr, D39tr, D40tr,D41tr, D42cr</w:t>
            </w:r>
          </w:p>
        </w:tc>
      </w:tr>
      <w:tr w:rsidR="00164D95" w:rsidRPr="00845F0A" w14:paraId="3990EE47" w14:textId="77777777" w:rsidTr="00164D95">
        <w:tblPrEx>
          <w:jc w:val="left"/>
        </w:tblPrEx>
        <w:trPr>
          <w:trHeight w:val="313"/>
        </w:trPr>
        <w:tc>
          <w:tcPr>
            <w:tcW w:w="675" w:type="dxa"/>
            <w:noWrap/>
            <w:hideMark/>
          </w:tcPr>
          <w:p w14:paraId="3990EE43"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44" w14:textId="77777777" w:rsidR="00164D95" w:rsidRPr="00845F0A" w:rsidRDefault="00164D95" w:rsidP="00A43995">
            <w:pPr>
              <w:spacing w:beforeLines="60" w:before="144" w:afterLines="60" w:after="144"/>
              <w:jc w:val="right"/>
              <w:pPrChange w:id="1141" w:author="Meadows, Peter (UK)" w:date="2015-01-29T09:48:00Z">
                <w:pPr>
                  <w:spacing w:beforeLines="60" w:before="144" w:afterLines="60" w:after="144"/>
                  <w:jc w:val="right"/>
                </w:pPr>
              </w:pPrChange>
            </w:pPr>
            <w:r w:rsidRPr="00845F0A">
              <w:t>19/08/2014</w:t>
            </w:r>
          </w:p>
        </w:tc>
        <w:tc>
          <w:tcPr>
            <w:tcW w:w="5670" w:type="dxa"/>
            <w:noWrap/>
            <w:hideMark/>
          </w:tcPr>
          <w:p w14:paraId="3990EE45" w14:textId="77777777" w:rsidR="00164D95" w:rsidRPr="00845F0A" w:rsidRDefault="00164D95" w:rsidP="00A43995">
            <w:pPr>
              <w:spacing w:beforeLines="60" w:before="144" w:afterLines="60" w:after="144"/>
              <w:rPr>
                <w:sz w:val="14"/>
              </w:rPr>
              <w:pPrChange w:id="1142" w:author="Meadows, Peter (UK)" w:date="2015-01-29T09:48:00Z">
                <w:pPr>
                  <w:spacing w:beforeLines="60" w:before="144" w:afterLines="60" w:after="144"/>
                </w:pPr>
              </w:pPrChange>
            </w:pPr>
            <w:r w:rsidRPr="00845F0A">
              <w:rPr>
                <w:sz w:val="14"/>
              </w:rPr>
              <w:t>S1A_EW_SLC__1SDV_20140819T060535_20140819T060651_002005_001F12_681C.SAFE</w:t>
            </w:r>
          </w:p>
        </w:tc>
        <w:tc>
          <w:tcPr>
            <w:tcW w:w="1640" w:type="dxa"/>
            <w:noWrap/>
            <w:hideMark/>
          </w:tcPr>
          <w:p w14:paraId="3990EE46" w14:textId="77777777" w:rsidR="00164D95" w:rsidRPr="00845F0A" w:rsidRDefault="00164D95" w:rsidP="00A43995">
            <w:pPr>
              <w:spacing w:beforeLines="60" w:before="144" w:afterLines="60" w:after="144"/>
              <w:jc w:val="center"/>
              <w:pPrChange w:id="1143" w:author="Meadows, Peter (UK)" w:date="2015-01-29T09:48:00Z">
                <w:pPr>
                  <w:spacing w:beforeLines="60" w:before="144" w:afterLines="60" w:after="144"/>
                  <w:jc w:val="center"/>
                </w:pPr>
              </w:pPrChange>
            </w:pPr>
            <w:r w:rsidRPr="00845F0A">
              <w:t>T2-KNMI, T3-NLR</w:t>
            </w:r>
          </w:p>
        </w:tc>
      </w:tr>
      <w:tr w:rsidR="00164D95" w:rsidRPr="00845F0A" w14:paraId="3990EE4C" w14:textId="77777777" w:rsidTr="00164D95">
        <w:tblPrEx>
          <w:jc w:val="left"/>
        </w:tblPrEx>
        <w:trPr>
          <w:trHeight w:val="313"/>
        </w:trPr>
        <w:tc>
          <w:tcPr>
            <w:tcW w:w="675" w:type="dxa"/>
            <w:noWrap/>
            <w:hideMark/>
          </w:tcPr>
          <w:p w14:paraId="3990EE48" w14:textId="77777777" w:rsidR="00164D95" w:rsidRPr="00845F0A" w:rsidRDefault="00164D95" w:rsidP="00A43995">
            <w:pPr>
              <w:spacing w:beforeLines="60" w:before="144" w:afterLines="60" w:after="144"/>
              <w:jc w:val="left"/>
            </w:pPr>
            <w:r w:rsidRPr="00845F0A">
              <w:t>BAE</w:t>
            </w:r>
          </w:p>
        </w:tc>
        <w:tc>
          <w:tcPr>
            <w:tcW w:w="1276" w:type="dxa"/>
            <w:noWrap/>
            <w:hideMark/>
          </w:tcPr>
          <w:p w14:paraId="3990EE49" w14:textId="77777777" w:rsidR="00164D95" w:rsidRPr="00845F0A" w:rsidRDefault="00164D95" w:rsidP="00A43995">
            <w:pPr>
              <w:spacing w:beforeLines="60" w:before="144" w:afterLines="60" w:after="144"/>
              <w:jc w:val="right"/>
              <w:pPrChange w:id="1144" w:author="Meadows, Peter (UK)" w:date="2015-01-29T09:48:00Z">
                <w:pPr>
                  <w:spacing w:beforeLines="60" w:before="144" w:afterLines="60" w:after="144"/>
                  <w:jc w:val="right"/>
                </w:pPr>
              </w:pPrChange>
            </w:pPr>
            <w:r w:rsidRPr="00845F0A">
              <w:t>19/08/2014</w:t>
            </w:r>
          </w:p>
        </w:tc>
        <w:tc>
          <w:tcPr>
            <w:tcW w:w="5670" w:type="dxa"/>
            <w:noWrap/>
            <w:hideMark/>
          </w:tcPr>
          <w:p w14:paraId="3990EE4A" w14:textId="77777777" w:rsidR="00164D95" w:rsidRPr="00845F0A" w:rsidRDefault="00164D95" w:rsidP="00A43995">
            <w:pPr>
              <w:spacing w:beforeLines="60" w:before="144" w:afterLines="60" w:after="144"/>
              <w:rPr>
                <w:sz w:val="14"/>
              </w:rPr>
              <w:pPrChange w:id="1145" w:author="Meadows, Peter (UK)" w:date="2015-01-29T09:48:00Z">
                <w:pPr>
                  <w:spacing w:beforeLines="60" w:before="144" w:afterLines="60" w:after="144"/>
                </w:pPr>
              </w:pPrChange>
            </w:pPr>
            <w:r w:rsidRPr="00845F0A">
              <w:rPr>
                <w:sz w:val="14"/>
              </w:rPr>
              <w:t>S1A_EW_SLC__1SDV_20140819T060535_20140819T060651_002005_001F12_681C.SAFE</w:t>
            </w:r>
          </w:p>
        </w:tc>
        <w:tc>
          <w:tcPr>
            <w:tcW w:w="1640" w:type="dxa"/>
            <w:noWrap/>
            <w:hideMark/>
          </w:tcPr>
          <w:p w14:paraId="3990EE4B" w14:textId="77777777" w:rsidR="00164D95" w:rsidRPr="00845F0A" w:rsidRDefault="00164D95" w:rsidP="00A43995">
            <w:pPr>
              <w:spacing w:beforeLines="60" w:before="144" w:afterLines="60" w:after="144"/>
              <w:jc w:val="center"/>
              <w:pPrChange w:id="1146" w:author="Meadows, Peter (UK)" w:date="2015-01-29T09:48:00Z">
                <w:pPr>
                  <w:spacing w:beforeLines="60" w:before="144" w:afterLines="60" w:after="144"/>
                  <w:jc w:val="center"/>
                </w:pPr>
              </w:pPrChange>
            </w:pPr>
            <w:r w:rsidRPr="00845F0A">
              <w:t>BAEcr</w:t>
            </w:r>
          </w:p>
        </w:tc>
      </w:tr>
      <w:tr w:rsidR="00164D95" w:rsidRPr="00845F0A" w14:paraId="3990EE51" w14:textId="77777777" w:rsidTr="00164D95">
        <w:tblPrEx>
          <w:jc w:val="left"/>
        </w:tblPrEx>
        <w:trPr>
          <w:trHeight w:val="313"/>
        </w:trPr>
        <w:tc>
          <w:tcPr>
            <w:tcW w:w="675" w:type="dxa"/>
            <w:noWrap/>
            <w:hideMark/>
          </w:tcPr>
          <w:p w14:paraId="3990EE4D" w14:textId="77777777" w:rsidR="00164D95" w:rsidRPr="00845F0A" w:rsidRDefault="00164D95" w:rsidP="00A43995">
            <w:pPr>
              <w:spacing w:beforeLines="60" w:before="144" w:afterLines="60" w:after="144"/>
              <w:jc w:val="left"/>
            </w:pPr>
            <w:r w:rsidRPr="00845F0A">
              <w:t>DLR</w:t>
            </w:r>
          </w:p>
        </w:tc>
        <w:tc>
          <w:tcPr>
            <w:tcW w:w="1276" w:type="dxa"/>
            <w:noWrap/>
            <w:hideMark/>
          </w:tcPr>
          <w:p w14:paraId="3990EE4E" w14:textId="77777777" w:rsidR="00164D95" w:rsidRPr="00845F0A" w:rsidRDefault="00164D95" w:rsidP="00A43995">
            <w:pPr>
              <w:spacing w:beforeLines="60" w:before="144" w:afterLines="60" w:after="144"/>
              <w:jc w:val="right"/>
              <w:pPrChange w:id="1147" w:author="Meadows, Peter (UK)" w:date="2015-01-29T09:48:00Z">
                <w:pPr>
                  <w:spacing w:beforeLines="60" w:before="144" w:afterLines="60" w:after="144"/>
                  <w:jc w:val="right"/>
                </w:pPr>
              </w:pPrChange>
            </w:pPr>
            <w:r w:rsidRPr="00845F0A">
              <w:t>19/08/2014</w:t>
            </w:r>
          </w:p>
        </w:tc>
        <w:tc>
          <w:tcPr>
            <w:tcW w:w="5670" w:type="dxa"/>
            <w:noWrap/>
            <w:hideMark/>
          </w:tcPr>
          <w:p w14:paraId="3990EE4F" w14:textId="77777777" w:rsidR="00164D95" w:rsidRPr="00845F0A" w:rsidRDefault="00164D95" w:rsidP="00A43995">
            <w:pPr>
              <w:spacing w:beforeLines="60" w:before="144" w:afterLines="60" w:after="144"/>
              <w:rPr>
                <w:sz w:val="14"/>
              </w:rPr>
              <w:pPrChange w:id="1148" w:author="Meadows, Peter (UK)" w:date="2015-01-29T09:48:00Z">
                <w:pPr>
                  <w:spacing w:beforeLines="60" w:before="144" w:afterLines="60" w:after="144"/>
                </w:pPr>
              </w:pPrChange>
            </w:pPr>
            <w:r w:rsidRPr="00845F0A">
              <w:rPr>
                <w:sz w:val="14"/>
              </w:rPr>
              <w:t>S1A_IW_SLC__1SDV_20140819T171514_20140819T171538_002012_001F27_78BF.SAFE</w:t>
            </w:r>
          </w:p>
        </w:tc>
        <w:tc>
          <w:tcPr>
            <w:tcW w:w="1640" w:type="dxa"/>
            <w:noWrap/>
            <w:hideMark/>
          </w:tcPr>
          <w:p w14:paraId="3990EE50" w14:textId="77777777" w:rsidR="00164D95" w:rsidRPr="00845F0A" w:rsidRDefault="00164D95" w:rsidP="00A43995">
            <w:pPr>
              <w:spacing w:beforeLines="60" w:before="144" w:afterLines="60" w:after="144"/>
              <w:jc w:val="center"/>
              <w:pPrChange w:id="1149" w:author="Meadows, Peter (UK)" w:date="2015-01-29T09:48:00Z">
                <w:pPr>
                  <w:spacing w:beforeLines="60" w:before="144" w:afterLines="60" w:after="144"/>
                  <w:jc w:val="center"/>
                </w:pPr>
              </w:pPrChange>
            </w:pPr>
            <w:r w:rsidRPr="00845F0A">
              <w:t>D38cr, D39tr, D40tr,D41tr</w:t>
            </w:r>
          </w:p>
        </w:tc>
      </w:tr>
      <w:tr w:rsidR="00164D95" w:rsidRPr="00845F0A" w14:paraId="3990EE56" w14:textId="77777777" w:rsidTr="00164D95">
        <w:tblPrEx>
          <w:jc w:val="left"/>
        </w:tblPrEx>
        <w:trPr>
          <w:trHeight w:val="313"/>
        </w:trPr>
        <w:tc>
          <w:tcPr>
            <w:tcW w:w="675" w:type="dxa"/>
            <w:noWrap/>
            <w:hideMark/>
          </w:tcPr>
          <w:p w14:paraId="3990EE52" w14:textId="77777777" w:rsidR="00164D95" w:rsidRPr="00845F0A" w:rsidRDefault="00164D95" w:rsidP="00A43995">
            <w:pPr>
              <w:spacing w:beforeLines="60" w:before="144" w:afterLines="60" w:after="144"/>
              <w:jc w:val="left"/>
            </w:pPr>
            <w:r w:rsidRPr="00845F0A">
              <w:t>NL</w:t>
            </w:r>
          </w:p>
        </w:tc>
        <w:tc>
          <w:tcPr>
            <w:tcW w:w="1276" w:type="dxa"/>
            <w:noWrap/>
            <w:hideMark/>
          </w:tcPr>
          <w:p w14:paraId="3990EE53" w14:textId="77777777" w:rsidR="00164D95" w:rsidRPr="00845F0A" w:rsidRDefault="00164D95" w:rsidP="00A43995">
            <w:pPr>
              <w:spacing w:beforeLines="60" w:before="144" w:afterLines="60" w:after="144"/>
              <w:jc w:val="right"/>
              <w:pPrChange w:id="1150" w:author="Meadows, Peter (UK)" w:date="2015-01-29T09:48:00Z">
                <w:pPr>
                  <w:spacing w:beforeLines="60" w:before="144" w:afterLines="60" w:after="144"/>
                  <w:jc w:val="right"/>
                </w:pPr>
              </w:pPrChange>
            </w:pPr>
            <w:r w:rsidRPr="00845F0A">
              <w:t>21/08/2014</w:t>
            </w:r>
          </w:p>
        </w:tc>
        <w:tc>
          <w:tcPr>
            <w:tcW w:w="5670" w:type="dxa"/>
            <w:noWrap/>
            <w:hideMark/>
          </w:tcPr>
          <w:p w14:paraId="3990EE54" w14:textId="77777777" w:rsidR="00164D95" w:rsidRPr="00845F0A" w:rsidRDefault="00164D95" w:rsidP="00A43995">
            <w:pPr>
              <w:spacing w:beforeLines="60" w:before="144" w:afterLines="60" w:after="144"/>
              <w:rPr>
                <w:sz w:val="14"/>
              </w:rPr>
              <w:pPrChange w:id="1151" w:author="Meadows, Peter (UK)" w:date="2015-01-29T09:48:00Z">
                <w:pPr>
                  <w:spacing w:beforeLines="60" w:before="144" w:afterLines="60" w:after="144"/>
                </w:pPr>
              </w:pPrChange>
            </w:pPr>
            <w:r w:rsidRPr="00845F0A">
              <w:rPr>
                <w:sz w:val="14"/>
              </w:rPr>
              <w:t>S1A_EW_SLC__1SDV_20140821T054912_20140821T055028_002034_001F9B_704C.SAFE</w:t>
            </w:r>
          </w:p>
        </w:tc>
        <w:tc>
          <w:tcPr>
            <w:tcW w:w="1640" w:type="dxa"/>
            <w:noWrap/>
            <w:hideMark/>
          </w:tcPr>
          <w:p w14:paraId="3990EE55" w14:textId="77777777" w:rsidR="00164D95" w:rsidRPr="00845F0A" w:rsidRDefault="00164D95" w:rsidP="00A43995">
            <w:pPr>
              <w:spacing w:beforeLines="60" w:before="144" w:afterLines="60" w:after="144"/>
              <w:jc w:val="center"/>
              <w:pPrChange w:id="1152" w:author="Meadows, Peter (UK)" w:date="2015-01-29T09:48:00Z">
                <w:pPr>
                  <w:spacing w:beforeLines="60" w:before="144" w:afterLines="60" w:after="144"/>
                  <w:jc w:val="center"/>
                </w:pPr>
              </w:pPrChange>
            </w:pPr>
            <w:r w:rsidRPr="00845F0A">
              <w:t>T1-ESTEC, T2-KNMI</w:t>
            </w:r>
          </w:p>
        </w:tc>
      </w:tr>
      <w:tr w:rsidR="00164D95" w:rsidRPr="00845F0A" w14:paraId="3990EE5B" w14:textId="77777777" w:rsidTr="00164D95">
        <w:tblPrEx>
          <w:jc w:val="left"/>
        </w:tblPrEx>
        <w:trPr>
          <w:trHeight w:val="313"/>
        </w:trPr>
        <w:tc>
          <w:tcPr>
            <w:tcW w:w="675" w:type="dxa"/>
            <w:noWrap/>
            <w:vAlign w:val="bottom"/>
          </w:tcPr>
          <w:p w14:paraId="3990EE57" w14:textId="77777777" w:rsidR="00164D95" w:rsidRPr="00845F0A" w:rsidRDefault="00164D95" w:rsidP="00A43995">
            <w:pPr>
              <w:spacing w:beforeLines="60" w:before="144" w:afterLines="60" w:after="144"/>
              <w:jc w:val="left"/>
            </w:pPr>
            <w:r w:rsidRPr="00845F0A">
              <w:lastRenderedPageBreak/>
              <w:t>BAE</w:t>
            </w:r>
          </w:p>
        </w:tc>
        <w:tc>
          <w:tcPr>
            <w:tcW w:w="1276" w:type="dxa"/>
            <w:noWrap/>
            <w:vAlign w:val="bottom"/>
          </w:tcPr>
          <w:p w14:paraId="3990EE58" w14:textId="77777777" w:rsidR="00164D95" w:rsidRPr="00845F0A" w:rsidRDefault="00164D95" w:rsidP="00A43995">
            <w:pPr>
              <w:spacing w:beforeLines="60" w:before="144" w:afterLines="60" w:after="144"/>
              <w:jc w:val="left"/>
              <w:pPrChange w:id="1153" w:author="Meadows, Peter (UK)" w:date="2015-01-29T09:48:00Z">
                <w:pPr>
                  <w:spacing w:beforeLines="60" w:before="144" w:afterLines="60" w:after="144"/>
                  <w:jc w:val="left"/>
                </w:pPr>
              </w:pPrChange>
            </w:pPr>
            <w:r w:rsidRPr="00845F0A">
              <w:t>24/08/2014</w:t>
            </w:r>
          </w:p>
        </w:tc>
        <w:tc>
          <w:tcPr>
            <w:tcW w:w="5670" w:type="dxa"/>
            <w:noWrap/>
            <w:vAlign w:val="bottom"/>
          </w:tcPr>
          <w:p w14:paraId="3990EE59" w14:textId="77777777" w:rsidR="00164D95" w:rsidRPr="00845F0A" w:rsidRDefault="00164D95" w:rsidP="00A43995">
            <w:pPr>
              <w:spacing w:beforeLines="60" w:before="144" w:afterLines="60" w:after="144"/>
              <w:rPr>
                <w:rFonts w:cs="Calibri"/>
                <w:color w:val="000000"/>
                <w:sz w:val="18"/>
                <w:szCs w:val="18"/>
              </w:rPr>
              <w:pPrChange w:id="1154" w:author="Meadows, Peter (UK)" w:date="2015-01-29T09:48:00Z">
                <w:pPr>
                  <w:spacing w:beforeLines="60" w:before="144" w:afterLines="60" w:after="144"/>
                </w:pPr>
              </w:pPrChange>
            </w:pPr>
            <w:r w:rsidRPr="00845F0A">
              <w:rPr>
                <w:sz w:val="14"/>
              </w:rPr>
              <w:t>S1A_S4_SLC__1SDV_20140824T061428_20140824T061457_002078_0020D7_7B5D.SAFE</w:t>
            </w:r>
          </w:p>
        </w:tc>
        <w:tc>
          <w:tcPr>
            <w:tcW w:w="1640" w:type="dxa"/>
            <w:noWrap/>
            <w:vAlign w:val="bottom"/>
          </w:tcPr>
          <w:p w14:paraId="3990EE5A" w14:textId="77777777" w:rsidR="00164D95" w:rsidRPr="00845F0A" w:rsidRDefault="00164D95" w:rsidP="00A43995">
            <w:pPr>
              <w:spacing w:beforeLines="60" w:before="144" w:afterLines="60" w:after="144"/>
              <w:jc w:val="center"/>
              <w:rPr>
                <w:rFonts w:cs="Calibri"/>
                <w:color w:val="000000"/>
                <w:sz w:val="24"/>
              </w:rPr>
              <w:pPrChange w:id="1155" w:author="Meadows, Peter (UK)" w:date="2015-01-29T09:48:00Z">
                <w:pPr>
                  <w:spacing w:beforeLines="60" w:before="144" w:afterLines="60" w:after="144"/>
                  <w:jc w:val="center"/>
                </w:pPr>
              </w:pPrChange>
            </w:pPr>
            <w:r w:rsidRPr="00845F0A">
              <w:t>BAEcr</w:t>
            </w:r>
          </w:p>
        </w:tc>
      </w:tr>
    </w:tbl>
    <w:p w14:paraId="3990EE5C" w14:textId="77777777" w:rsidR="00164D95" w:rsidRDefault="00164D95" w:rsidP="008C3BB8"/>
    <w:p w14:paraId="3990EE5D" w14:textId="77777777" w:rsidR="00164D95" w:rsidRDefault="00164D95" w:rsidP="00164D95">
      <w:r>
        <w:t>The following IPF v2.35 product has been used for point targets quality assessment and radiometric calibration activities:</w:t>
      </w:r>
    </w:p>
    <w:p w14:paraId="3990EE5E" w14:textId="77777777" w:rsidR="00164D95" w:rsidRDefault="00164D95" w:rsidP="00164D95"/>
    <w:tbl>
      <w:tblPr>
        <w:tblStyle w:val="TableGrid"/>
        <w:tblW w:w="0" w:type="auto"/>
        <w:tblLayout w:type="fixed"/>
        <w:tblLook w:val="04A0" w:firstRow="1" w:lastRow="0" w:firstColumn="1" w:lastColumn="0" w:noHBand="0" w:noVBand="1"/>
      </w:tblPr>
      <w:tblGrid>
        <w:gridCol w:w="675"/>
        <w:gridCol w:w="1276"/>
        <w:gridCol w:w="5670"/>
        <w:gridCol w:w="1640"/>
      </w:tblGrid>
      <w:tr w:rsidR="00164D95" w:rsidRPr="001A580E" w14:paraId="3990EE63" w14:textId="77777777" w:rsidTr="00164D95">
        <w:trPr>
          <w:trHeight w:val="313"/>
        </w:trPr>
        <w:tc>
          <w:tcPr>
            <w:tcW w:w="675" w:type="dxa"/>
            <w:noWrap/>
          </w:tcPr>
          <w:p w14:paraId="3990EE5F" w14:textId="77777777" w:rsidR="00164D95" w:rsidRPr="00800179" w:rsidRDefault="00164D95" w:rsidP="00A43995">
            <w:pPr>
              <w:spacing w:beforeLines="60" w:before="144" w:afterLines="60" w:after="144"/>
              <w:jc w:val="center"/>
              <w:rPr>
                <w:b/>
                <w:bCs/>
              </w:rPr>
            </w:pPr>
            <w:r w:rsidRPr="00800179">
              <w:rPr>
                <w:b/>
                <w:bCs/>
              </w:rPr>
              <w:t>Site</w:t>
            </w:r>
          </w:p>
        </w:tc>
        <w:tc>
          <w:tcPr>
            <w:tcW w:w="1276" w:type="dxa"/>
            <w:noWrap/>
          </w:tcPr>
          <w:p w14:paraId="3990EE60" w14:textId="77777777" w:rsidR="00164D95" w:rsidRPr="00800179" w:rsidRDefault="00164D95" w:rsidP="00A43995">
            <w:pPr>
              <w:spacing w:beforeLines="60" w:before="144" w:afterLines="60" w:after="144"/>
              <w:jc w:val="center"/>
              <w:rPr>
                <w:b/>
              </w:rPr>
              <w:pPrChange w:id="1156" w:author="Meadows, Peter (UK)" w:date="2015-01-29T09:48:00Z">
                <w:pPr>
                  <w:spacing w:beforeLines="60" w:before="144" w:afterLines="60" w:after="144"/>
                  <w:jc w:val="center"/>
                </w:pPr>
              </w:pPrChange>
            </w:pPr>
            <w:r w:rsidRPr="00800179">
              <w:rPr>
                <w:b/>
              </w:rPr>
              <w:t>Acquisition Date</w:t>
            </w:r>
          </w:p>
        </w:tc>
        <w:tc>
          <w:tcPr>
            <w:tcW w:w="5670" w:type="dxa"/>
            <w:noWrap/>
          </w:tcPr>
          <w:p w14:paraId="3990EE61" w14:textId="77777777" w:rsidR="00164D95" w:rsidRPr="00800179" w:rsidRDefault="00164D95" w:rsidP="00A43995">
            <w:pPr>
              <w:spacing w:beforeLines="60" w:before="144" w:afterLines="60" w:after="144"/>
              <w:jc w:val="center"/>
              <w:rPr>
                <w:b/>
              </w:rPr>
              <w:pPrChange w:id="1157" w:author="Meadows, Peter (UK)" w:date="2015-01-29T09:48:00Z">
                <w:pPr>
                  <w:spacing w:beforeLines="60" w:before="144" w:afterLines="60" w:after="144"/>
                  <w:jc w:val="center"/>
                </w:pPr>
              </w:pPrChange>
            </w:pPr>
            <w:r w:rsidRPr="00800179">
              <w:rPr>
                <w:b/>
              </w:rPr>
              <w:t>Product Name</w:t>
            </w:r>
          </w:p>
        </w:tc>
        <w:tc>
          <w:tcPr>
            <w:tcW w:w="1640" w:type="dxa"/>
            <w:noWrap/>
          </w:tcPr>
          <w:p w14:paraId="3990EE62" w14:textId="77777777" w:rsidR="00164D95" w:rsidRPr="00800179" w:rsidRDefault="00164D95" w:rsidP="00A43995">
            <w:pPr>
              <w:spacing w:beforeLines="60" w:before="144" w:afterLines="60" w:after="144"/>
              <w:jc w:val="center"/>
              <w:rPr>
                <w:b/>
              </w:rPr>
              <w:pPrChange w:id="1158" w:author="Meadows, Peter (UK)" w:date="2015-01-29T09:48:00Z">
                <w:pPr>
                  <w:spacing w:beforeLines="60" w:before="144" w:afterLines="60" w:after="144"/>
                  <w:jc w:val="center"/>
                </w:pPr>
              </w:pPrChange>
            </w:pPr>
            <w:r w:rsidRPr="00800179">
              <w:rPr>
                <w:b/>
              </w:rPr>
              <w:t>Targets Visible</w:t>
            </w:r>
          </w:p>
        </w:tc>
      </w:tr>
      <w:tr w:rsidR="00164D95" w:rsidRPr="001A580E" w14:paraId="3990EE68" w14:textId="77777777" w:rsidTr="00164D95">
        <w:trPr>
          <w:trHeight w:val="313"/>
        </w:trPr>
        <w:tc>
          <w:tcPr>
            <w:tcW w:w="675" w:type="dxa"/>
            <w:noWrap/>
            <w:vAlign w:val="bottom"/>
          </w:tcPr>
          <w:p w14:paraId="3990EE64" w14:textId="77777777" w:rsidR="00164D95" w:rsidRPr="001A580E" w:rsidRDefault="00164D95" w:rsidP="00A43995">
            <w:pPr>
              <w:spacing w:beforeLines="60" w:before="144" w:afterLines="60" w:after="144"/>
              <w:jc w:val="left"/>
            </w:pPr>
            <w:r>
              <w:t>BAE</w:t>
            </w:r>
          </w:p>
        </w:tc>
        <w:tc>
          <w:tcPr>
            <w:tcW w:w="1276" w:type="dxa"/>
            <w:noWrap/>
            <w:vAlign w:val="bottom"/>
          </w:tcPr>
          <w:p w14:paraId="3990EE65" w14:textId="77777777" w:rsidR="00164D95" w:rsidRPr="001A580E" w:rsidRDefault="00164D95" w:rsidP="00A43995">
            <w:pPr>
              <w:spacing w:beforeLines="60" w:before="144" w:afterLines="60" w:after="144"/>
              <w:jc w:val="left"/>
              <w:pPrChange w:id="1159" w:author="Meadows, Peter (UK)" w:date="2015-01-29T09:48:00Z">
                <w:pPr>
                  <w:spacing w:beforeLines="60" w:before="144" w:afterLines="60" w:after="144"/>
                  <w:jc w:val="left"/>
                </w:pPr>
              </w:pPrChange>
            </w:pPr>
            <w:r>
              <w:t>05/09/2014</w:t>
            </w:r>
          </w:p>
        </w:tc>
        <w:tc>
          <w:tcPr>
            <w:tcW w:w="5670" w:type="dxa"/>
            <w:noWrap/>
            <w:vAlign w:val="bottom"/>
          </w:tcPr>
          <w:p w14:paraId="3990EE66" w14:textId="77777777" w:rsidR="00164D95" w:rsidRPr="005D767F" w:rsidRDefault="00164D95" w:rsidP="00164D95">
            <w:pPr>
              <w:rPr>
                <w:rFonts w:ascii="Calibri" w:hAnsi="Calibri" w:cs="Calibri"/>
                <w:sz w:val="18"/>
                <w:szCs w:val="18"/>
              </w:rPr>
            </w:pPr>
            <w:r>
              <w:rPr>
                <w:rFonts w:ascii="Calibri" w:hAnsi="Calibri" w:cs="Calibri"/>
                <w:sz w:val="18"/>
                <w:szCs w:val="18"/>
              </w:rPr>
              <w:t>S1A_S4_SLC__1SDH_20140905T061428_20140905T061457_002253_00254A_B170.SAFE</w:t>
            </w:r>
          </w:p>
        </w:tc>
        <w:tc>
          <w:tcPr>
            <w:tcW w:w="1640" w:type="dxa"/>
            <w:noWrap/>
            <w:vAlign w:val="bottom"/>
          </w:tcPr>
          <w:p w14:paraId="3990EE67" w14:textId="77777777" w:rsidR="00164D95" w:rsidRPr="001A580E" w:rsidRDefault="00164D95" w:rsidP="00A43995">
            <w:pPr>
              <w:keepNext/>
              <w:spacing w:beforeLines="60" w:before="144" w:afterLines="60" w:after="144"/>
              <w:jc w:val="center"/>
            </w:pPr>
            <w:r>
              <w:t>BAEcr</w:t>
            </w:r>
          </w:p>
        </w:tc>
      </w:tr>
    </w:tbl>
    <w:p w14:paraId="3990EE69" w14:textId="77777777" w:rsidR="00164D95" w:rsidRDefault="00164D95" w:rsidP="008C3BB8"/>
    <w:p w14:paraId="3990EE6A" w14:textId="77777777" w:rsidR="00164D95" w:rsidRPr="008C3BB8" w:rsidRDefault="00164D95" w:rsidP="008C3BB8"/>
    <w:sectPr w:rsidR="00164D95" w:rsidRPr="008C3BB8" w:rsidSect="00930150">
      <w:pgSz w:w="11909" w:h="16834" w:code="9"/>
      <w:pgMar w:top="1418" w:right="1418" w:bottom="1588" w:left="1446" w:header="283" w:footer="55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90EFD4" w14:textId="77777777" w:rsidR="002072DD" w:rsidRDefault="002072DD" w:rsidP="005F5D94">
      <w:pPr>
        <w:spacing w:after="0"/>
      </w:pPr>
      <w:r>
        <w:separator/>
      </w:r>
    </w:p>
  </w:endnote>
  <w:endnote w:type="continuationSeparator" w:id="0">
    <w:p w14:paraId="3990EFD5" w14:textId="77777777" w:rsidR="002072DD" w:rsidRDefault="002072DD" w:rsidP="005F5D94">
      <w:pPr>
        <w:spacing w:after="0"/>
      </w:pPr>
      <w:r>
        <w:continuationSeparator/>
      </w:r>
    </w:p>
  </w:endnote>
  <w:endnote w:type="continuationNotice" w:id="1">
    <w:p w14:paraId="3990EFD6" w14:textId="77777777" w:rsidR="002072DD" w:rsidRDefault="002072D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ejaVu Sans">
    <w:charset w:val="01"/>
    <w:family w:val="auto"/>
    <w:pitch w:val="variable"/>
  </w:font>
  <w:font w:name="Lohit Hindi">
    <w:altName w:val="Times New Roman"/>
    <w:charset w:val="01"/>
    <w:family w:val="auto"/>
    <w:pitch w:val="variable"/>
  </w:font>
  <w:font w:name="TimesNewRomanPSMT">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ans-serif">
    <w:altName w:val="Arial"/>
    <w:charset w:val="01"/>
    <w:family w:val="auto"/>
    <w:pitch w:val="default"/>
  </w:font>
  <w:font w:name="Geneva">
    <w:altName w:val="Arial"/>
    <w:charset w:val="00"/>
    <w:family w:val="auto"/>
    <w:pitch w:val="variable"/>
    <w:sig w:usb0="00000007" w:usb1="00000000" w:usb2="00000000" w:usb3="00000000" w:csb0="00000093" w:csb1="00000000"/>
  </w:font>
  <w:font w:name="MS PGothic">
    <w:panose1 w:val="020B0600070205080204"/>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E0" w14:textId="77777777" w:rsidR="002072DD" w:rsidRPr="009E00C0" w:rsidRDefault="00A43995" w:rsidP="005F5D94">
    <w:pPr>
      <w:spacing w:before="40" w:after="60"/>
      <w:jc w:val="center"/>
      <w:rPr>
        <w:sz w:val="18"/>
        <w:szCs w:val="18"/>
      </w:rPr>
    </w:pPr>
    <w:r>
      <w:rPr>
        <w:noProof/>
        <w:sz w:val="18"/>
        <w:szCs w:val="18"/>
        <w:lang w:eastAsia="en-GB"/>
      </w:rPr>
      <w:pict w14:anchorId="3990F003">
        <v:shapetype id="_x0000_t202" coordsize="21600,21600" o:spt="202" path="m,l,21600r21600,l21600,xe">
          <v:stroke joinstyle="miter"/>
          <v:path gradientshapeok="t" o:connecttype="rect"/>
        </v:shapetype>
        <v:shape id="Text Box 1" o:spid="_x0000_s2058" type="#_x0000_t202" style="position:absolute;left:0;text-align:left;margin-left:-53.2pt;margin-top:-44.3pt;width:24.2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" stroked="f">
          <v:textbox style="layout-flow:vertical;mso-layout-flow-alt:bottom-to-top">
            <w:txbxContent>
              <w:p w14:paraId="3990F025" w14:textId="77777777" w:rsidR="002072DD" w:rsidRPr="008037ED" w:rsidRDefault="002072DD">
                <w:pPr>
                  <w:rPr>
                    <w:i/>
                    <w:sz w:val="16"/>
                  </w:rPr>
                </w:pPr>
                <w:r>
                  <w:rPr>
                    <w:i/>
                    <w:sz w:val="16"/>
                  </w:rPr>
                  <w:t>FORM-NT-GB-10-0</w:t>
                </w:r>
              </w:p>
            </w:txbxContent>
          </v:textbox>
        </v:shape>
      </w:pict>
    </w:r>
    <w:r w:rsidR="002072DD">
      <w:rPr>
        <w:sz w:val="18"/>
        <w:szCs w:val="18"/>
      </w:rPr>
      <w:t>Proprietary information: no part of this document may be reproduced divulged or used in any form without prior permission from CLS</w:t>
    </w:r>
    <w:r w:rsidR="002072DD" w:rsidRPr="009E00C0">
      <w:rPr>
        <w:sz w:val="18"/>
        <w:szCs w:val="18"/>
      </w:rPr>
      <w:t xml:space="preserve">. </w:t>
    </w:r>
    <w:r w:rsidR="002072DD" w:rsidRPr="009E00C0">
      <w:rPr>
        <w:sz w:val="18"/>
        <w:szCs w:val="1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E2" w14:textId="77777777" w:rsidR="002072DD" w:rsidRDefault="002072DD" w:rsidP="005F5D94">
    <w:pPr>
      <w:pStyle w:val="Footer"/>
      <w:jc w:val="center"/>
    </w:pPr>
    <w:r>
      <w:rPr>
        <w:noProof/>
        <w:lang w:eastAsia="en-GB"/>
      </w:rPr>
      <w:drawing>
        <wp:anchor distT="0" distB="0" distL="114300" distR="114300" simplePos="0" relativeHeight="251655168" behindDoc="0" locked="0" layoutInCell="1" allowOverlap="1" wp14:anchorId="3990F006" wp14:editId="4C07AAF5">
          <wp:simplePos x="0" y="0"/>
          <wp:positionH relativeFrom="column">
            <wp:posOffset>47138</wp:posOffset>
          </wp:positionH>
          <wp:positionV relativeFrom="paragraph">
            <wp:posOffset>-430560</wp:posOffset>
          </wp:positionV>
          <wp:extent cx="5658736" cy="893135"/>
          <wp:effectExtent l="19050" t="0" r="0" b="0"/>
          <wp:wrapNone/>
          <wp:docPr id="9" name="Image 6" descr="cid:AB810DE4-061E-4065-A972-B4A56974A266@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AB810DE4-061E-4065-A972-B4A56974A266@local"/>
                  <pic:cNvPicPr>
                    <a:picLocks noChangeAspect="1" noChangeArrowheads="1"/>
                  </pic:cNvPicPr>
                </pic:nvPicPr>
                <pic:blipFill>
                  <a:blip r:embed="rId1" cstate="print"/>
                  <a:srcRect/>
                  <a:stretch>
                    <a:fillRect/>
                  </a:stretch>
                </pic:blipFill>
                <pic:spPr bwMode="auto">
                  <a:xfrm>
                    <a:off x="0" y="0"/>
                    <a:ext cx="5658736" cy="89313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7216" behindDoc="0" locked="0" layoutInCell="1" allowOverlap="1" wp14:anchorId="3990F008" wp14:editId="5D3667BF">
          <wp:simplePos x="0" y="0"/>
          <wp:positionH relativeFrom="column">
            <wp:posOffset>2269342</wp:posOffset>
          </wp:positionH>
          <wp:positionV relativeFrom="paragraph">
            <wp:posOffset>281822</wp:posOffset>
          </wp:positionV>
          <wp:extent cx="1129267" cy="287079"/>
          <wp:effectExtent l="19050" t="0" r="0" b="0"/>
          <wp:wrapNone/>
          <wp:docPr id="10" name="Image 4" descr="3bandes basd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andes basdepage.png"/>
                  <pic:cNvPicPr/>
                </pic:nvPicPr>
                <pic:blipFill>
                  <a:blip r:embed="rId2" cstate="print"/>
                  <a:stretch>
                    <a:fillRect/>
                  </a:stretch>
                </pic:blipFill>
                <pic:spPr>
                  <a:xfrm>
                    <a:off x="0" y="0"/>
                    <a:ext cx="1129267" cy="287079"/>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F6" w14:textId="77777777" w:rsidR="002072DD" w:rsidRPr="002A2A61" w:rsidRDefault="00A43995" w:rsidP="002A2A61">
    <w:pPr>
      <w:spacing w:before="40" w:after="60"/>
      <w:jc w:val="center"/>
      <w:rPr>
        <w:sz w:val="18"/>
        <w:szCs w:val="18"/>
      </w:rPr>
    </w:pPr>
    <w:r>
      <w:rPr>
        <w:noProof/>
        <w:sz w:val="18"/>
        <w:szCs w:val="18"/>
        <w:lang w:eastAsia="en-GB"/>
      </w:rPr>
      <w:pict w14:anchorId="3990F00D">
        <v:shapetype id="_x0000_t202" coordsize="21600,21600" o:spt="202" path="m,l,21600r21600,l21600,xe">
          <v:stroke joinstyle="miter"/>
          <v:path gradientshapeok="t" o:connecttype="rect"/>
        </v:shapetype>
        <v:shape id="Text Box 9" o:spid="_x0000_s2057" type="#_x0000_t202" style="position:absolute;left:0;text-align:left;margin-left:-53.2pt;margin-top:-44.3pt;width:24.2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" stroked="f">
          <v:textbox style="layout-flow:vertical;mso-layout-flow-alt:bottom-to-top">
            <w:txbxContent>
              <w:p w14:paraId="3990F026" w14:textId="77777777" w:rsidR="002072DD" w:rsidRPr="008037ED" w:rsidRDefault="002072DD" w:rsidP="002A2A61">
                <w:pPr>
                  <w:rPr>
                    <w:i/>
                    <w:sz w:val="16"/>
                  </w:rPr>
                </w:pPr>
                <w:r>
                  <w:rPr>
                    <w:i/>
                    <w:sz w:val="16"/>
                  </w:rPr>
                  <w:t>FORM-NT-GB-7-1</w:t>
                </w:r>
              </w:p>
            </w:txbxContent>
          </v:textbox>
        </v:shape>
      </w:pict>
    </w:r>
    <w:r w:rsidR="002072DD">
      <w:rPr>
        <w:sz w:val="18"/>
        <w:szCs w:val="18"/>
      </w:rPr>
      <w:t>Proprietary information: no part of this document may be reproduced divulged or used in any form without prior permission from CLS</w:t>
    </w:r>
    <w:r w:rsidR="002072DD" w:rsidRPr="009E00C0">
      <w:rPr>
        <w:sz w:val="18"/>
        <w:szCs w:val="18"/>
      </w:rPr>
      <w:t xml:space="preserve">. </w:t>
    </w:r>
    <w:r w:rsidR="002072DD" w:rsidRPr="009E00C0">
      <w:rPr>
        <w:sz w:val="18"/>
        <w:szCs w:val="18"/>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F001" w14:textId="77777777" w:rsidR="002072DD" w:rsidRPr="002A2A61" w:rsidRDefault="00A43995" w:rsidP="002A2A61">
    <w:pPr>
      <w:spacing w:before="40" w:after="60"/>
      <w:jc w:val="center"/>
      <w:rPr>
        <w:sz w:val="18"/>
        <w:szCs w:val="18"/>
      </w:rPr>
    </w:pPr>
    <w:r>
      <w:rPr>
        <w:noProof/>
        <w:sz w:val="18"/>
        <w:szCs w:val="18"/>
        <w:lang w:eastAsia="en-GB"/>
      </w:rPr>
      <w:pict w14:anchorId="3990F010">
        <v:shapetype id="_x0000_t202" coordsize="21600,21600" o:spt="202" path="m,l,21600r21600,l21600,xe">
          <v:stroke joinstyle="miter"/>
          <v:path gradientshapeok="t" o:connecttype="rect"/>
        </v:shapetype>
        <v:shape id="_x0000_s2056" type="#_x0000_t202" style="position:absolute;left:0;text-align:left;margin-left:-53.2pt;margin-top:-44.3pt;width:24.2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" stroked="f">
          <v:textbox style="layout-flow:vertical;mso-layout-flow-alt:bottom-to-top">
            <w:txbxContent>
              <w:p w14:paraId="3990F027" w14:textId="77777777" w:rsidR="002072DD" w:rsidRPr="008037ED" w:rsidRDefault="002072DD" w:rsidP="002A2A61">
                <w:pPr>
                  <w:rPr>
                    <w:i/>
                    <w:sz w:val="16"/>
                  </w:rPr>
                </w:pPr>
                <w:r>
                  <w:rPr>
                    <w:i/>
                    <w:sz w:val="16"/>
                  </w:rPr>
                  <w:t>FORM-NT-GB-7-1</w:t>
                </w:r>
              </w:p>
            </w:txbxContent>
          </v:textbox>
        </v:shape>
      </w:pict>
    </w:r>
    <w:r w:rsidR="002072DD">
      <w:rPr>
        <w:sz w:val="18"/>
        <w:szCs w:val="18"/>
      </w:rPr>
      <w:t>Proprietary information: no part of this document may be reproduced divulged or used in any form without prior permission from CLS</w:t>
    </w:r>
    <w:r w:rsidR="002072DD" w:rsidRPr="009E00C0">
      <w:rPr>
        <w:sz w:val="18"/>
        <w:szCs w:val="18"/>
      </w:rPr>
      <w:t xml:space="preserve">. </w:t>
    </w:r>
    <w:r w:rsidR="002072DD" w:rsidRPr="009E00C0">
      <w:rPr>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90EFD1" w14:textId="77777777" w:rsidR="002072DD" w:rsidRDefault="002072DD" w:rsidP="005F5D94">
      <w:pPr>
        <w:spacing w:after="0"/>
      </w:pPr>
      <w:r>
        <w:separator/>
      </w:r>
    </w:p>
  </w:footnote>
  <w:footnote w:type="continuationSeparator" w:id="0">
    <w:p w14:paraId="3990EFD2" w14:textId="77777777" w:rsidR="002072DD" w:rsidRDefault="002072DD" w:rsidP="005F5D94">
      <w:pPr>
        <w:spacing w:after="0"/>
      </w:pPr>
      <w:r>
        <w:continuationSeparator/>
      </w:r>
    </w:p>
  </w:footnote>
  <w:footnote w:type="continuationNotice" w:id="1">
    <w:p w14:paraId="3990EFD3" w14:textId="77777777" w:rsidR="002072DD" w:rsidRDefault="002072DD">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2072DD" w:rsidRPr="00BC09B4" w14:paraId="3990EFD8" w14:textId="77777777" w:rsidTr="005F5D94">
      <w:trPr>
        <w:cantSplit/>
        <w:trHeight w:hRule="exact" w:val="444"/>
      </w:trPr>
      <w:sdt>
        <w:sdtPr>
          <w:alias w:val="Titre "/>
          <w:tag w:val="Titre "/>
          <w:id w:val="286387532"/>
          <w:lock w:val="sdtLocked"/>
          <w:placeholder>
            <w:docPart w:val="2C429827327A46BCA7EFFAF9F90595FA"/>
          </w:placeholder>
          <w:dataBinding w:prefixMappings="xmlns:ns0='http://purl.org/dc/elements/1.1/' xmlns:ns1='http://schemas.openxmlformats.org/package/2006/metadata/core-properties' " w:xpath="/ns1:coreProperties[1]/ns0:title[1]" w:storeItemID="{6C3C8BC8-F283-45AE-878A-BAB7291924A1}"/>
          <w:text/>
        </w:sdtPr>
        <w:sdtEndPr/>
        <w:sdtContent>
          <w:tc>
            <w:tcPr>
              <w:tcW w:w="9228" w:type="dxa"/>
              <w:gridSpan w:val="5"/>
            </w:tcPr>
            <w:p w14:paraId="3990EFD7" w14:textId="77777777" w:rsidR="002072DD" w:rsidRPr="00594FFC" w:rsidRDefault="002072DD" w:rsidP="005F5D94">
              <w:pPr>
                <w:pStyle w:val="Header"/>
                <w:jc w:val="center"/>
              </w:pPr>
              <w:r>
                <w:rPr>
                  <w:lang w:val="fr-FR"/>
                </w:rPr>
                <w:t>Commissioning Phase Report</w:t>
              </w:r>
            </w:p>
          </w:tc>
        </w:sdtContent>
      </w:sdt>
    </w:tr>
    <w:tr w:rsidR="002072DD" w:rsidRPr="005C7424" w14:paraId="3990EFDE" w14:textId="77777777" w:rsidTr="00205809">
      <w:trPr>
        <w:cantSplit/>
        <w:trHeight w:hRule="exact" w:val="540"/>
      </w:trPr>
      <w:sdt>
        <w:sdtPr>
          <w:rPr>
            <w:szCs w:val="18"/>
            <w:lang w:val="en-US"/>
          </w:rPr>
          <w:alias w:val="Reference"/>
          <w:tag w:val="Reference"/>
          <w:id w:val="93925962"/>
          <w:lock w:val="sdtLocked"/>
          <w:placeholder>
            <w:docPart w:val="C601781CF1FF409F94446B6C431D6F3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EndPr/>
        <w:sdtContent>
          <w:tc>
            <w:tcPr>
              <w:tcW w:w="2235" w:type="dxa"/>
            </w:tcPr>
            <w:p w14:paraId="3990EFD9" w14:textId="77777777" w:rsidR="002072DD" w:rsidRPr="0089351E" w:rsidRDefault="002072DD" w:rsidP="009720A1">
              <w:pPr>
                <w:pStyle w:val="Header"/>
                <w:rPr>
                  <w:szCs w:val="18"/>
                  <w:lang w:val="en-US"/>
                </w:rPr>
              </w:pPr>
              <w:r>
                <w:rPr>
                  <w:szCs w:val="18"/>
                  <w:lang w:val="fr-FR"/>
                </w:rPr>
                <w:t>MPC-0184</w:t>
              </w:r>
            </w:p>
          </w:tc>
        </w:sdtContent>
      </w:sdt>
      <w:sdt>
        <w:sdtPr>
          <w:rPr>
            <w:color w:val="808080"/>
            <w:szCs w:val="18"/>
          </w:rPr>
          <w:alias w:val="Nomenclature"/>
          <w:tag w:val="Nomenclature"/>
          <w:id w:val="346454454"/>
          <w:lock w:val="sdtLocked"/>
          <w:placeholder>
            <w:docPart w:val="045C234ACD39453FAE85031DBAFF6D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EndPr/>
        <w:sdtContent>
          <w:tc>
            <w:tcPr>
              <w:tcW w:w="3260" w:type="dxa"/>
            </w:tcPr>
            <w:p w14:paraId="3990EFDA" w14:textId="77777777" w:rsidR="002072DD" w:rsidRPr="005C7424" w:rsidRDefault="002072DD" w:rsidP="009720A1">
              <w:pPr>
                <w:pStyle w:val="Header"/>
                <w:rPr>
                  <w:szCs w:val="18"/>
                </w:rPr>
              </w:pPr>
              <w:r>
                <w:rPr>
                  <w:color w:val="808080"/>
                  <w:szCs w:val="18"/>
                  <w:lang w:val="fr-FR"/>
                </w:rPr>
                <w:t>DI-MPC-CPR</w:t>
              </w:r>
            </w:p>
          </w:tc>
        </w:sdtContent>
      </w:sdt>
      <w:tc>
        <w:tcPr>
          <w:tcW w:w="992" w:type="dxa"/>
        </w:tcPr>
        <w:p w14:paraId="3990EFDB" w14:textId="6F0FEB64" w:rsidR="002072DD" w:rsidRPr="005C7424" w:rsidRDefault="002072DD" w:rsidP="00964453">
          <w:pPr>
            <w:pStyle w:val="Header"/>
            <w:rPr>
              <w:szCs w:val="18"/>
            </w:rPr>
          </w:pPr>
          <w:r w:rsidRPr="00594FFC">
            <w:rPr>
              <w:szCs w:val="18"/>
            </w:rPr>
            <w:t>V</w:t>
          </w:r>
          <w:sdt>
            <w:sdtPr>
              <w:rPr>
                <w:szCs w:val="18"/>
              </w:rPr>
              <w:alias w:val="Edition Number"/>
              <w:tag w:val="Edition Number"/>
              <w:id w:val="93925995"/>
              <w:lock w:val="sdtLocked"/>
              <w:placeholder>
                <w:docPart w:val="F46D3E4E36DF40CD91B153CFB437B1DB"/>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EndPr/>
            <w:sdtContent>
              <w:r>
                <w:rPr>
                  <w:szCs w:val="18"/>
                  <w:lang w:val="fr-FR"/>
                </w:rPr>
                <w:t>1</w:t>
              </w:r>
            </w:sdtContent>
          </w:sdt>
          <w:r w:rsidRPr="00594FFC">
            <w:rPr>
              <w:szCs w:val="18"/>
            </w:rPr>
            <w:t>.</w:t>
          </w:r>
          <w:sdt>
            <w:sdtPr>
              <w:rPr>
                <w:szCs w:val="18"/>
              </w:rPr>
              <w:alias w:val="Revision Number"/>
              <w:tag w:val="Revision Number"/>
              <w:id w:val="93926027"/>
              <w:lock w:val="sdtLocked"/>
              <w:placeholder>
                <w:docPart w:val="002191A6445C4E1E9DDB3CC44D7FAC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EndPr>
              <w:rPr>
                <w:szCs w:val="20"/>
              </w:rPr>
            </w:sdtEndPr>
            <w:sdtContent>
              <w:del w:id="379" w:author="Meadows, Peter (UK)" w:date="2015-01-29T09:46:00Z">
                <w:r w:rsidDel="00A43995">
                  <w:rPr>
                    <w:szCs w:val="18"/>
                  </w:rPr>
                  <w:delText>1</w:delText>
                </w:r>
              </w:del>
              <w:ins w:id="380" w:author="Meadows, Peter (UK)" w:date="2015-01-29T09:46:00Z">
                <w:r w:rsidR="00A43995">
                  <w:rPr>
                    <w:szCs w:val="18"/>
                  </w:rPr>
                  <w:t>2</w:t>
                </w:r>
              </w:ins>
            </w:sdtContent>
          </w:sdt>
        </w:p>
      </w:tc>
      <w:tc>
        <w:tcPr>
          <w:tcW w:w="1701" w:type="dxa"/>
        </w:tcPr>
        <w:p w14:paraId="3990EFDC" w14:textId="637B4A85" w:rsidR="002072DD" w:rsidRPr="005C7424" w:rsidRDefault="00A43995" w:rsidP="00205809">
          <w:pPr>
            <w:pStyle w:val="Header"/>
            <w:rPr>
              <w:szCs w:val="18"/>
            </w:rPr>
          </w:pPr>
          <w:sdt>
            <w:sdtPr>
              <w:rPr>
                <w:color w:val="808080"/>
                <w:szCs w:val="18"/>
              </w:rPr>
              <w:alias w:val="Issue Date"/>
              <w:tag w:val="Issue Date"/>
              <w:id w:val="32234528"/>
              <w:lock w:val="sdtLocked"/>
              <w:placeholder>
                <w:docPart w:val="2DCB28F2C93F4232BE7BF85D87DDB92F"/>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5-01-29T00:00:00Z">
                <w:dateFormat w:val="YYYY,MMM.DD"/>
                <w:lid w:val="en-GB"/>
                <w:storeMappedDataAs w:val="dateTime"/>
                <w:calendar w:val="gregorian"/>
              </w:date>
            </w:sdtPr>
            <w:sdtEndPr/>
            <w:sdtContent>
              <w:del w:id="381" w:author="Meadows, Peter (UK)" w:date="2015-01-29T09:46:00Z">
                <w:r w:rsidR="002072DD" w:rsidDel="00A43995">
                  <w:rPr>
                    <w:color w:val="808080"/>
                    <w:szCs w:val="18"/>
                  </w:rPr>
                  <w:delText>2014,Oct.06</w:delText>
                </w:r>
              </w:del>
              <w:ins w:id="382" w:author="Meadows, Peter (UK)" w:date="2015-01-29T09:46:00Z">
                <w:r>
                  <w:rPr>
                    <w:color w:val="808080"/>
                    <w:szCs w:val="18"/>
                  </w:rPr>
                  <w:t>2015,Jan.29</w:t>
                </w:r>
              </w:ins>
            </w:sdtContent>
          </w:sdt>
        </w:p>
      </w:tc>
      <w:tc>
        <w:tcPr>
          <w:tcW w:w="1040" w:type="dxa"/>
        </w:tcPr>
        <w:p w14:paraId="3990EFDD" w14:textId="77777777" w:rsidR="002072DD" w:rsidRPr="00594FFC" w:rsidRDefault="00A43995" w:rsidP="005F5D94">
          <w:pPr>
            <w:pStyle w:val="Header"/>
            <w:jc w:val="right"/>
            <w:rPr>
              <w:szCs w:val="18"/>
            </w:rPr>
          </w:pPr>
          <w:r>
            <w:rPr>
              <w:noProof/>
            </w:rPr>
            <w:pict w14:anchorId="3990F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5.95pt;margin-top:12.45pt;width:40.5pt;height:15pt;z-index:251659264;mso-position-horizontal-relative:text;mso-position-vertical-relative:text">
                <v:imagedata r:id="rId1" o:title=""/>
              </v:shape>
              <o:OLEObject Type="Embed" ProgID="PBrush" ShapeID="_x0000_s2053" DrawAspect="Content" ObjectID="_1484030050" r:id="rId2"/>
            </w:pict>
          </w:r>
          <w:r w:rsidR="002072DD" w:rsidRPr="00594FFC">
            <w:t>i.</w:t>
          </w:r>
          <w:r w:rsidR="004524AF" w:rsidRPr="00594FFC">
            <w:rPr>
              <w:rStyle w:val="PageNumber"/>
            </w:rPr>
            <w:fldChar w:fldCharType="begin"/>
          </w:r>
          <w:r w:rsidR="002072DD" w:rsidRPr="00594FFC">
            <w:rPr>
              <w:rStyle w:val="PageNumber"/>
            </w:rPr>
            <w:instrText xml:space="preserve"> PAGE </w:instrText>
          </w:r>
          <w:r w:rsidR="004524AF" w:rsidRPr="00594FFC">
            <w:rPr>
              <w:rStyle w:val="PageNumber"/>
            </w:rPr>
            <w:fldChar w:fldCharType="separate"/>
          </w:r>
          <w:r>
            <w:rPr>
              <w:rStyle w:val="PageNumber"/>
              <w:noProof/>
            </w:rPr>
            <w:t>9</w:t>
          </w:r>
          <w:r w:rsidR="004524AF" w:rsidRPr="00594FFC">
            <w:rPr>
              <w:rStyle w:val="PageNumber"/>
            </w:rPr>
            <w:fldChar w:fldCharType="end"/>
          </w:r>
          <w:r w:rsidR="002072DD" w:rsidRPr="00594FFC">
            <w:rPr>
              <w:szCs w:val="18"/>
            </w:rPr>
            <w:t xml:space="preserve"> </w:t>
          </w:r>
        </w:p>
      </w:tc>
    </w:tr>
  </w:tbl>
  <w:p w14:paraId="3990EFDF" w14:textId="77777777" w:rsidR="002072DD" w:rsidRPr="00594FFC" w:rsidRDefault="002072DD" w:rsidP="005F5D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E1" w14:textId="77777777" w:rsidR="002072DD" w:rsidRDefault="002072DD">
    <w:pPr>
      <w:pStyle w:val="Header"/>
    </w:pPr>
    <w:r>
      <w:rPr>
        <w:noProof/>
        <w:lang w:eastAsia="en-GB"/>
      </w:rPr>
      <w:drawing>
        <wp:anchor distT="0" distB="0" distL="114300" distR="114300" simplePos="0" relativeHeight="251653120" behindDoc="0" locked="0" layoutInCell="1" allowOverlap="1" wp14:anchorId="3990F004" wp14:editId="378031EA">
          <wp:simplePos x="0" y="0"/>
          <wp:positionH relativeFrom="column">
            <wp:posOffset>-694690</wp:posOffset>
          </wp:positionH>
          <wp:positionV relativeFrom="paragraph">
            <wp:posOffset>4669155</wp:posOffset>
          </wp:positionV>
          <wp:extent cx="7457440" cy="5786120"/>
          <wp:effectExtent l="19050" t="0" r="0" b="0"/>
          <wp:wrapNone/>
          <wp:docPr id="5" name="Image 3" descr="cid:35FC3964-EAEC-4FC3-ABB7-3F50ED3AC6BA@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5FC3964-EAEC-4FC3-ABB7-3F50ED3AC6BA@local"/>
                  <pic:cNvPicPr>
                    <a:picLocks noChangeAspect="1" noChangeArrowheads="1"/>
                  </pic:cNvPicPr>
                </pic:nvPicPr>
                <pic:blipFill>
                  <a:blip r:embed="rId1" cstate="print"/>
                  <a:srcRect/>
                  <a:stretch>
                    <a:fillRect/>
                  </a:stretch>
                </pic:blipFill>
                <pic:spPr bwMode="auto">
                  <a:xfrm>
                    <a:off x="0" y="0"/>
                    <a:ext cx="7457440" cy="578612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2072DD" w:rsidRPr="00BC09B4" w14:paraId="3990EFE4" w14:textId="77777777" w:rsidTr="009720A1">
      <w:trPr>
        <w:cantSplit/>
        <w:trHeight w:hRule="exact" w:val="444"/>
      </w:trPr>
      <w:sdt>
        <w:sdtPr>
          <w:alias w:val="Titre "/>
          <w:tag w:val="Titre "/>
          <w:id w:val="31696271"/>
          <w:dataBinding w:prefixMappings="xmlns:ns0='http://purl.org/dc/elements/1.1/' xmlns:ns1='http://schemas.openxmlformats.org/package/2006/metadata/core-properties' " w:xpath="/ns1:coreProperties[1]/ns0:title[1]" w:storeItemID="{6C3C8BC8-F283-45AE-878A-BAB7291924A1}"/>
          <w:text/>
        </w:sdtPr>
        <w:sdtEndPr/>
        <w:sdtContent>
          <w:tc>
            <w:tcPr>
              <w:tcW w:w="9228" w:type="dxa"/>
              <w:gridSpan w:val="5"/>
            </w:tcPr>
            <w:p w14:paraId="3990EFE3" w14:textId="77777777" w:rsidR="002072DD" w:rsidRPr="00BC09B4" w:rsidRDefault="002072DD" w:rsidP="009720A1">
              <w:pPr>
                <w:pStyle w:val="Header"/>
                <w:jc w:val="center"/>
              </w:pPr>
              <w:r>
                <w:t>Commissioning Phase Report</w:t>
              </w:r>
            </w:p>
          </w:tc>
        </w:sdtContent>
      </w:sdt>
    </w:tr>
    <w:tr w:rsidR="002072DD" w:rsidRPr="005C7424" w14:paraId="3990EFEA" w14:textId="77777777" w:rsidTr="00205809">
      <w:trPr>
        <w:cantSplit/>
        <w:trHeight w:hRule="exact" w:val="539"/>
      </w:trPr>
      <w:sdt>
        <w:sdtPr>
          <w:rPr>
            <w:szCs w:val="18"/>
            <w:lang w:val="en-US"/>
          </w:rPr>
          <w:alias w:val="Reference"/>
          <w:tag w:val="Reference"/>
          <w:id w:val="31696272"/>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EndPr/>
        <w:sdtContent>
          <w:tc>
            <w:tcPr>
              <w:tcW w:w="2235" w:type="dxa"/>
            </w:tcPr>
            <w:p w14:paraId="3990EFE5" w14:textId="77777777" w:rsidR="002072DD" w:rsidRPr="0089351E" w:rsidRDefault="002072DD" w:rsidP="009720A1">
              <w:pPr>
                <w:pStyle w:val="Header"/>
                <w:rPr>
                  <w:szCs w:val="18"/>
                  <w:lang w:val="en-US"/>
                </w:rPr>
              </w:pPr>
              <w:r>
                <w:rPr>
                  <w:szCs w:val="18"/>
                  <w:lang w:val="fr-FR"/>
                </w:rPr>
                <w:t>MPC-0184</w:t>
              </w:r>
            </w:p>
          </w:tc>
        </w:sdtContent>
      </w:sdt>
      <w:sdt>
        <w:sdtPr>
          <w:rPr>
            <w:color w:val="808080"/>
            <w:szCs w:val="18"/>
          </w:rPr>
          <w:alias w:val="Nomenclature"/>
          <w:tag w:val="Nomenclature"/>
          <w:id w:val="31696273"/>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EndPr/>
        <w:sdtContent>
          <w:tc>
            <w:tcPr>
              <w:tcW w:w="3260" w:type="dxa"/>
            </w:tcPr>
            <w:p w14:paraId="3990EFE6" w14:textId="77777777" w:rsidR="002072DD" w:rsidRPr="005C7424" w:rsidRDefault="002072DD" w:rsidP="009720A1">
              <w:pPr>
                <w:pStyle w:val="Header"/>
                <w:rPr>
                  <w:szCs w:val="18"/>
                </w:rPr>
              </w:pPr>
              <w:r>
                <w:rPr>
                  <w:color w:val="808080"/>
                  <w:szCs w:val="18"/>
                  <w:lang w:val="fr-FR"/>
                </w:rPr>
                <w:t>DI-MPC-CPR</w:t>
              </w:r>
            </w:p>
          </w:tc>
        </w:sdtContent>
      </w:sdt>
      <w:tc>
        <w:tcPr>
          <w:tcW w:w="992" w:type="dxa"/>
        </w:tcPr>
        <w:p w14:paraId="3990EFE7" w14:textId="7AC9FFE9" w:rsidR="002072DD" w:rsidRPr="005C7424" w:rsidRDefault="002072DD" w:rsidP="009F0985">
          <w:pPr>
            <w:pStyle w:val="Header"/>
            <w:rPr>
              <w:szCs w:val="18"/>
            </w:rPr>
          </w:pPr>
          <w:r w:rsidRPr="005C7424">
            <w:rPr>
              <w:szCs w:val="18"/>
            </w:rPr>
            <w:t>V</w:t>
          </w:r>
          <w:sdt>
            <w:sdtPr>
              <w:rPr>
                <w:szCs w:val="18"/>
              </w:rPr>
              <w:alias w:val="Edition Number"/>
              <w:tag w:val="Edition Number"/>
              <w:id w:val="31696274"/>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EndPr/>
            <w:sdtContent>
              <w:r>
                <w:rPr>
                  <w:szCs w:val="18"/>
                  <w:lang w:val="fr-FR"/>
                </w:rPr>
                <w:t>1</w:t>
              </w:r>
            </w:sdtContent>
          </w:sdt>
          <w:r w:rsidRPr="00594FFC">
            <w:rPr>
              <w:szCs w:val="18"/>
            </w:rPr>
            <w:t>.</w:t>
          </w:r>
          <w:sdt>
            <w:sdtPr>
              <w:rPr>
                <w:szCs w:val="18"/>
              </w:rPr>
              <w:alias w:val="Revision Number"/>
              <w:tag w:val="Revision Number"/>
              <w:id w:val="31696275"/>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EndPr/>
            <w:sdtContent>
              <w:del w:id="576" w:author="Meadows, Peter (UK)" w:date="2015-01-29T09:46:00Z">
                <w:r w:rsidDel="00A43995">
                  <w:rPr>
                    <w:szCs w:val="18"/>
                  </w:rPr>
                  <w:delText>1</w:delText>
                </w:r>
              </w:del>
              <w:ins w:id="577" w:author="Meadows, Peter (UK)" w:date="2015-01-29T09:46:00Z">
                <w:r w:rsidR="00A43995">
                  <w:rPr>
                    <w:szCs w:val="18"/>
                  </w:rPr>
                  <w:t>2</w:t>
                </w:r>
              </w:ins>
            </w:sdtContent>
          </w:sdt>
        </w:p>
      </w:tc>
      <w:tc>
        <w:tcPr>
          <w:tcW w:w="1701" w:type="dxa"/>
        </w:tcPr>
        <w:p w14:paraId="3990EFE8" w14:textId="30505632" w:rsidR="002072DD" w:rsidRPr="005C7424" w:rsidRDefault="00A43995" w:rsidP="00205809">
          <w:pPr>
            <w:pStyle w:val="Header"/>
            <w:rPr>
              <w:szCs w:val="18"/>
            </w:rPr>
          </w:pPr>
          <w:sdt>
            <w:sdtPr>
              <w:rPr>
                <w:color w:val="808080"/>
                <w:szCs w:val="18"/>
              </w:rPr>
              <w:alias w:val="Issue Date"/>
              <w:tag w:val="Issue Date"/>
              <w:id w:val="1750596"/>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5-01-29T00:00:00Z">
                <w:dateFormat w:val="YYYY,MMM.DD"/>
                <w:lid w:val="en-GB"/>
                <w:storeMappedDataAs w:val="dateTime"/>
                <w:calendar w:val="gregorian"/>
              </w:date>
            </w:sdtPr>
            <w:sdtEndPr/>
            <w:sdtContent>
              <w:del w:id="578" w:author="Meadows, Peter (UK)" w:date="2015-01-29T09:46:00Z">
                <w:r w:rsidR="002072DD" w:rsidDel="00A43995">
                  <w:rPr>
                    <w:color w:val="808080"/>
                    <w:szCs w:val="18"/>
                  </w:rPr>
                  <w:delText>2014,Oct.06</w:delText>
                </w:r>
              </w:del>
              <w:ins w:id="579" w:author="Meadows, Peter (UK)" w:date="2015-01-29T09:46:00Z">
                <w:r>
                  <w:rPr>
                    <w:color w:val="808080"/>
                    <w:szCs w:val="18"/>
                  </w:rPr>
                  <w:t>2015,Jan.29</w:t>
                </w:r>
              </w:ins>
            </w:sdtContent>
          </w:sdt>
        </w:p>
      </w:tc>
      <w:tc>
        <w:tcPr>
          <w:tcW w:w="1040" w:type="dxa"/>
        </w:tcPr>
        <w:p w14:paraId="3990EFE9" w14:textId="77777777" w:rsidR="002072DD" w:rsidRPr="005C7424" w:rsidRDefault="002072DD" w:rsidP="009720A1">
          <w:pPr>
            <w:pStyle w:val="Header"/>
            <w:jc w:val="right"/>
            <w:rPr>
              <w:szCs w:val="18"/>
            </w:rPr>
          </w:pPr>
          <w:r>
            <w:rPr>
              <w:noProof/>
              <w:lang w:eastAsia="en-GB"/>
            </w:rPr>
            <w:drawing>
              <wp:anchor distT="0" distB="0" distL="114300" distR="114300" simplePos="0" relativeHeight="251656192" behindDoc="0" locked="0" layoutInCell="1" allowOverlap="1" wp14:anchorId="3990F00A" wp14:editId="0B36F610">
                <wp:simplePos x="0" y="0"/>
                <wp:positionH relativeFrom="column">
                  <wp:posOffset>75565</wp:posOffset>
                </wp:positionH>
                <wp:positionV relativeFrom="paragraph">
                  <wp:posOffset>158115</wp:posOffset>
                </wp:positionV>
                <wp:extent cx="514350" cy="190500"/>
                <wp:effectExtent l="0" t="0" r="0" b="12700"/>
                <wp:wrapNone/>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pic:spPr>
                    </pic:pic>
                  </a:graphicData>
                </a:graphic>
              </wp:anchor>
            </w:drawing>
          </w:r>
          <w:r w:rsidR="004524AF" w:rsidRPr="005C7424">
            <w:rPr>
              <w:rStyle w:val="PageNumber"/>
            </w:rPr>
            <w:fldChar w:fldCharType="begin"/>
          </w:r>
          <w:r w:rsidRPr="005C7424">
            <w:rPr>
              <w:rStyle w:val="PageNumber"/>
            </w:rPr>
            <w:instrText xml:space="preserve"> PAGE </w:instrText>
          </w:r>
          <w:r w:rsidR="004524AF" w:rsidRPr="005C7424">
            <w:rPr>
              <w:rStyle w:val="PageNumber"/>
            </w:rPr>
            <w:fldChar w:fldCharType="separate"/>
          </w:r>
          <w:r w:rsidR="00A43995">
            <w:rPr>
              <w:rStyle w:val="PageNumber"/>
              <w:noProof/>
            </w:rPr>
            <w:t>6</w:t>
          </w:r>
          <w:r w:rsidR="004524AF" w:rsidRPr="005C7424">
            <w:rPr>
              <w:rStyle w:val="PageNumber"/>
            </w:rPr>
            <w:fldChar w:fldCharType="end"/>
          </w:r>
          <w:r w:rsidRPr="005C7424">
            <w:rPr>
              <w:szCs w:val="18"/>
            </w:rPr>
            <w:t xml:space="preserve"> </w:t>
          </w:r>
        </w:p>
      </w:tc>
    </w:tr>
  </w:tbl>
  <w:p w14:paraId="3990EFEB" w14:textId="77777777" w:rsidR="002072DD" w:rsidRPr="009720A1" w:rsidRDefault="002072DD" w:rsidP="009720A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EC" w14:textId="77777777" w:rsidR="002072DD" w:rsidRDefault="002072D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2072DD" w:rsidRPr="00BC09B4" w14:paraId="3990EFEE" w14:textId="77777777" w:rsidTr="009720A1">
      <w:trPr>
        <w:cantSplit/>
        <w:trHeight w:hRule="exact" w:val="444"/>
      </w:trPr>
      <w:sdt>
        <w:sdtPr>
          <w:alias w:val="Titre "/>
          <w:tag w:val="Titre "/>
          <w:id w:val="225567228"/>
          <w:lock w:val="sdtLocked"/>
          <w:dataBinding w:prefixMappings="xmlns:ns0='http://purl.org/dc/elements/1.1/' xmlns:ns1='http://schemas.openxmlformats.org/package/2006/metadata/core-properties' " w:xpath="/ns1:coreProperties[1]/ns0:title[1]" w:storeItemID="{6C3C8BC8-F283-45AE-878A-BAB7291924A1}"/>
          <w:text/>
        </w:sdtPr>
        <w:sdtEndPr/>
        <w:sdtContent>
          <w:tc>
            <w:tcPr>
              <w:tcW w:w="9228" w:type="dxa"/>
              <w:gridSpan w:val="5"/>
            </w:tcPr>
            <w:p w14:paraId="3990EFED" w14:textId="77777777" w:rsidR="002072DD" w:rsidRPr="00BC09B4" w:rsidRDefault="002072DD" w:rsidP="009720A1">
              <w:pPr>
                <w:pStyle w:val="Header"/>
                <w:jc w:val="center"/>
              </w:pPr>
              <w:r>
                <w:rPr>
                  <w:lang w:val="fr-FR"/>
                </w:rPr>
                <w:t>Commissioning Phase Report</w:t>
              </w:r>
            </w:p>
          </w:tc>
        </w:sdtContent>
      </w:sdt>
    </w:tr>
    <w:tr w:rsidR="002072DD" w:rsidRPr="005C7424" w14:paraId="3990EFF4" w14:textId="77777777" w:rsidTr="00205809">
      <w:trPr>
        <w:cantSplit/>
        <w:trHeight w:hRule="exact" w:val="399"/>
      </w:trPr>
      <w:sdt>
        <w:sdtPr>
          <w:rPr>
            <w:szCs w:val="18"/>
            <w:lang w:val="en-US"/>
          </w:rPr>
          <w:alias w:val="Reference"/>
          <w:tag w:val="Reference"/>
          <w:id w:val="-288740618"/>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EndPr/>
        <w:sdtContent>
          <w:tc>
            <w:tcPr>
              <w:tcW w:w="2235" w:type="dxa"/>
            </w:tcPr>
            <w:p w14:paraId="3990EFEF" w14:textId="77777777" w:rsidR="002072DD" w:rsidRPr="0089351E" w:rsidRDefault="002072DD" w:rsidP="009720A1">
              <w:pPr>
                <w:pStyle w:val="Header"/>
                <w:rPr>
                  <w:szCs w:val="18"/>
                  <w:lang w:val="en-US"/>
                </w:rPr>
              </w:pPr>
              <w:r>
                <w:rPr>
                  <w:szCs w:val="18"/>
                  <w:lang w:val="fr-FR"/>
                </w:rPr>
                <w:t>MPC-0184</w:t>
              </w:r>
            </w:p>
          </w:tc>
        </w:sdtContent>
      </w:sdt>
      <w:sdt>
        <w:sdtPr>
          <w:rPr>
            <w:color w:val="808080"/>
            <w:szCs w:val="18"/>
          </w:rPr>
          <w:alias w:val="Nomenclature"/>
          <w:tag w:val="Nomenclature"/>
          <w:id w:val="2003541155"/>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EndPr/>
        <w:sdtContent>
          <w:tc>
            <w:tcPr>
              <w:tcW w:w="3260" w:type="dxa"/>
            </w:tcPr>
            <w:p w14:paraId="3990EFF0" w14:textId="77777777" w:rsidR="002072DD" w:rsidRPr="005C7424" w:rsidRDefault="002072DD" w:rsidP="009720A1">
              <w:pPr>
                <w:pStyle w:val="Header"/>
                <w:rPr>
                  <w:szCs w:val="18"/>
                </w:rPr>
              </w:pPr>
              <w:r>
                <w:rPr>
                  <w:color w:val="808080"/>
                  <w:szCs w:val="18"/>
                  <w:lang w:val="fr-FR"/>
                </w:rPr>
                <w:t>DI-MPC-CPR</w:t>
              </w:r>
            </w:p>
          </w:tc>
        </w:sdtContent>
      </w:sdt>
      <w:tc>
        <w:tcPr>
          <w:tcW w:w="992" w:type="dxa"/>
        </w:tcPr>
        <w:p w14:paraId="3990EFF1" w14:textId="00DCC256" w:rsidR="002072DD" w:rsidRPr="005C7424" w:rsidRDefault="002072DD" w:rsidP="009F0985">
          <w:pPr>
            <w:pStyle w:val="Header"/>
            <w:rPr>
              <w:szCs w:val="18"/>
            </w:rPr>
          </w:pPr>
          <w:r w:rsidRPr="005C7424">
            <w:rPr>
              <w:szCs w:val="18"/>
            </w:rPr>
            <w:t>V</w:t>
          </w:r>
          <w:sdt>
            <w:sdtPr>
              <w:rPr>
                <w:szCs w:val="18"/>
              </w:rPr>
              <w:alias w:val="Edition Number"/>
              <w:tag w:val="Edition Number"/>
              <w:id w:val="-1972666120"/>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EndPr/>
            <w:sdtContent>
              <w:r>
                <w:rPr>
                  <w:szCs w:val="18"/>
                  <w:lang w:val="fr-FR"/>
                </w:rPr>
                <w:t>1</w:t>
              </w:r>
            </w:sdtContent>
          </w:sdt>
          <w:r w:rsidRPr="00594FFC">
            <w:rPr>
              <w:szCs w:val="18"/>
            </w:rPr>
            <w:t>.</w:t>
          </w:r>
          <w:sdt>
            <w:sdtPr>
              <w:rPr>
                <w:szCs w:val="18"/>
              </w:rPr>
              <w:alias w:val="Revision Number"/>
              <w:tag w:val="Revision Number"/>
              <w:id w:val="416982212"/>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EndPr>
              <w:rPr>
                <w:szCs w:val="20"/>
              </w:rPr>
            </w:sdtEndPr>
            <w:sdtContent>
              <w:del w:id="586" w:author="Meadows, Peter (UK)" w:date="2015-01-29T09:46:00Z">
                <w:r w:rsidDel="00A43995">
                  <w:rPr>
                    <w:szCs w:val="18"/>
                  </w:rPr>
                  <w:delText>1</w:delText>
                </w:r>
              </w:del>
              <w:ins w:id="587" w:author="Meadows, Peter (UK)" w:date="2015-01-29T09:46:00Z">
                <w:r w:rsidR="00A43995">
                  <w:rPr>
                    <w:szCs w:val="18"/>
                  </w:rPr>
                  <w:t>2</w:t>
                </w:r>
              </w:ins>
            </w:sdtContent>
          </w:sdt>
        </w:p>
      </w:tc>
      <w:tc>
        <w:tcPr>
          <w:tcW w:w="1701" w:type="dxa"/>
        </w:tcPr>
        <w:p w14:paraId="3990EFF2" w14:textId="5FE72C77" w:rsidR="002072DD" w:rsidRPr="005C7424" w:rsidRDefault="00A43995" w:rsidP="00205809">
          <w:pPr>
            <w:pStyle w:val="Header"/>
            <w:rPr>
              <w:szCs w:val="18"/>
            </w:rPr>
          </w:pPr>
          <w:sdt>
            <w:sdtPr>
              <w:rPr>
                <w:color w:val="808080"/>
                <w:szCs w:val="18"/>
              </w:rPr>
              <w:alias w:val="Issue Date"/>
              <w:tag w:val="Issue Date"/>
              <w:id w:val="1576941802"/>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5-01-29T00:00:00Z">
                <w:dateFormat w:val="YYYY,MMM.DD"/>
                <w:lid w:val="en-GB"/>
                <w:storeMappedDataAs w:val="dateTime"/>
                <w:calendar w:val="gregorian"/>
              </w:date>
            </w:sdtPr>
            <w:sdtEndPr/>
            <w:sdtContent>
              <w:del w:id="588" w:author="Meadows, Peter (UK)" w:date="2015-01-29T09:46:00Z">
                <w:r w:rsidR="002072DD" w:rsidDel="00A43995">
                  <w:rPr>
                    <w:color w:val="808080"/>
                    <w:szCs w:val="18"/>
                  </w:rPr>
                  <w:delText>2014,Oct.06</w:delText>
                </w:r>
              </w:del>
              <w:ins w:id="589" w:author="Meadows, Peter (UK)" w:date="2015-01-29T09:46:00Z">
                <w:r>
                  <w:rPr>
                    <w:color w:val="808080"/>
                    <w:szCs w:val="18"/>
                  </w:rPr>
                  <w:t>2015,Jan.29</w:t>
                </w:r>
              </w:ins>
            </w:sdtContent>
          </w:sdt>
        </w:p>
      </w:tc>
      <w:tc>
        <w:tcPr>
          <w:tcW w:w="1040" w:type="dxa"/>
        </w:tcPr>
        <w:p w14:paraId="3990EFF3" w14:textId="77777777" w:rsidR="002072DD" w:rsidRPr="005C7424" w:rsidRDefault="00A43995" w:rsidP="009720A1">
          <w:pPr>
            <w:pStyle w:val="Header"/>
            <w:jc w:val="right"/>
            <w:rPr>
              <w:szCs w:val="18"/>
            </w:rPr>
          </w:pPr>
          <w:r>
            <w:rPr>
              <w:noProof/>
            </w:rPr>
            <w:pict w14:anchorId="3990F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5.95pt;margin-top:12.45pt;width:40.5pt;height:15pt;z-index:251660288;mso-position-horizontal-relative:text;mso-position-vertical-relative:text">
                <v:imagedata r:id="rId1" o:title=""/>
              </v:shape>
              <o:OLEObject Type="Embed" ProgID="PBrush" ShapeID="_x0000_s2055" DrawAspect="Content" ObjectID="_1484030051" r:id="rId2"/>
            </w:pict>
          </w:r>
          <w:r w:rsidR="004524AF" w:rsidRPr="005C7424">
            <w:rPr>
              <w:rStyle w:val="PageNumber"/>
            </w:rPr>
            <w:fldChar w:fldCharType="begin"/>
          </w:r>
          <w:r w:rsidR="002072DD" w:rsidRPr="005C7424">
            <w:rPr>
              <w:rStyle w:val="PageNumber"/>
            </w:rPr>
            <w:instrText xml:space="preserve"> PAGE </w:instrText>
          </w:r>
          <w:r w:rsidR="004524AF" w:rsidRPr="005C7424">
            <w:rPr>
              <w:rStyle w:val="PageNumber"/>
            </w:rPr>
            <w:fldChar w:fldCharType="separate"/>
          </w:r>
          <w:r>
            <w:rPr>
              <w:rStyle w:val="PageNumber"/>
              <w:noProof/>
            </w:rPr>
            <w:t>51</w:t>
          </w:r>
          <w:r w:rsidR="004524AF" w:rsidRPr="005C7424">
            <w:rPr>
              <w:rStyle w:val="PageNumber"/>
            </w:rPr>
            <w:fldChar w:fldCharType="end"/>
          </w:r>
          <w:r w:rsidR="002072DD" w:rsidRPr="005C7424">
            <w:rPr>
              <w:szCs w:val="18"/>
            </w:rPr>
            <w:t xml:space="preserve"> </w:t>
          </w:r>
        </w:p>
      </w:tc>
    </w:tr>
  </w:tbl>
  <w:p w14:paraId="3990EFF5" w14:textId="77777777" w:rsidR="002072DD" w:rsidRPr="009720A1" w:rsidRDefault="002072DD" w:rsidP="009720A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0EFF7" w14:textId="77777777" w:rsidR="002072DD" w:rsidRDefault="002072D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2072DD" w:rsidRPr="00BC09B4" w14:paraId="3990EFF9" w14:textId="77777777" w:rsidTr="009720A1">
      <w:trPr>
        <w:cantSplit/>
        <w:trHeight w:hRule="exact" w:val="444"/>
      </w:trPr>
      <w:sdt>
        <w:sdtPr>
          <w:alias w:val="Titre "/>
          <w:tag w:val="Titre "/>
          <w:id w:val="19252190"/>
          <w:lock w:val="sdtLocked"/>
          <w:dataBinding w:prefixMappings="xmlns:ns0='http://purl.org/dc/elements/1.1/' xmlns:ns1='http://schemas.openxmlformats.org/package/2006/metadata/core-properties' " w:xpath="/ns1:coreProperties[1]/ns0:title[1]" w:storeItemID="{6C3C8BC8-F283-45AE-878A-BAB7291924A1}"/>
          <w:text/>
        </w:sdtPr>
        <w:sdtEndPr/>
        <w:sdtContent>
          <w:tc>
            <w:tcPr>
              <w:tcW w:w="9228" w:type="dxa"/>
              <w:gridSpan w:val="5"/>
            </w:tcPr>
            <w:p w14:paraId="3990EFF8" w14:textId="77777777" w:rsidR="002072DD" w:rsidRPr="00BC09B4" w:rsidRDefault="002072DD" w:rsidP="009720A1">
              <w:pPr>
                <w:pStyle w:val="Header"/>
                <w:jc w:val="center"/>
              </w:pPr>
              <w:r>
                <w:rPr>
                  <w:lang w:val="fr-FR"/>
                </w:rPr>
                <w:t>Commissioning Phase Report</w:t>
              </w:r>
            </w:p>
          </w:tc>
        </w:sdtContent>
      </w:sdt>
    </w:tr>
    <w:tr w:rsidR="002072DD" w:rsidRPr="005C7424" w14:paraId="3990EFFF" w14:textId="77777777" w:rsidTr="00205809">
      <w:trPr>
        <w:cantSplit/>
        <w:trHeight w:hRule="exact" w:val="682"/>
      </w:trPr>
      <w:sdt>
        <w:sdtPr>
          <w:rPr>
            <w:szCs w:val="18"/>
            <w:lang w:val="en-US"/>
          </w:rPr>
          <w:alias w:val="Reference"/>
          <w:tag w:val="Reference"/>
          <w:id w:val="93926116"/>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EndPr/>
        <w:sdtContent>
          <w:tc>
            <w:tcPr>
              <w:tcW w:w="2235" w:type="dxa"/>
            </w:tcPr>
            <w:p w14:paraId="3990EFFA" w14:textId="77777777" w:rsidR="002072DD" w:rsidRPr="0089351E" w:rsidRDefault="002072DD" w:rsidP="009720A1">
              <w:pPr>
                <w:pStyle w:val="Header"/>
                <w:rPr>
                  <w:szCs w:val="18"/>
                  <w:lang w:val="en-US"/>
                </w:rPr>
              </w:pPr>
              <w:r>
                <w:rPr>
                  <w:szCs w:val="18"/>
                  <w:lang w:val="fr-FR"/>
                </w:rPr>
                <w:t>MPC-0184</w:t>
              </w:r>
            </w:p>
          </w:tc>
        </w:sdtContent>
      </w:sdt>
      <w:sdt>
        <w:sdtPr>
          <w:rPr>
            <w:color w:val="808080"/>
            <w:szCs w:val="18"/>
          </w:rPr>
          <w:alias w:val="Nomenclature"/>
          <w:tag w:val="Nomenclature"/>
          <w:id w:val="346454533"/>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EndPr/>
        <w:sdtContent>
          <w:tc>
            <w:tcPr>
              <w:tcW w:w="3260" w:type="dxa"/>
            </w:tcPr>
            <w:p w14:paraId="3990EFFB" w14:textId="77777777" w:rsidR="002072DD" w:rsidRPr="005C7424" w:rsidRDefault="002072DD" w:rsidP="009720A1">
              <w:pPr>
                <w:pStyle w:val="Header"/>
                <w:rPr>
                  <w:szCs w:val="18"/>
                </w:rPr>
              </w:pPr>
              <w:r>
                <w:rPr>
                  <w:color w:val="808080"/>
                  <w:szCs w:val="18"/>
                  <w:lang w:val="fr-FR"/>
                </w:rPr>
                <w:t>DI-MPC-CPR</w:t>
              </w:r>
            </w:p>
          </w:tc>
        </w:sdtContent>
      </w:sdt>
      <w:tc>
        <w:tcPr>
          <w:tcW w:w="992" w:type="dxa"/>
        </w:tcPr>
        <w:p w14:paraId="3990EFFC" w14:textId="50F608E4" w:rsidR="002072DD" w:rsidRPr="005C7424" w:rsidRDefault="002072DD" w:rsidP="009F0985">
          <w:pPr>
            <w:pStyle w:val="Header"/>
            <w:rPr>
              <w:szCs w:val="18"/>
            </w:rPr>
          </w:pPr>
          <w:r w:rsidRPr="005C7424">
            <w:rPr>
              <w:szCs w:val="18"/>
            </w:rPr>
            <w:t>V</w:t>
          </w:r>
          <w:sdt>
            <w:sdtPr>
              <w:rPr>
                <w:szCs w:val="18"/>
              </w:rPr>
              <w:alias w:val="Edition Number"/>
              <w:tag w:val="Edition Number"/>
              <w:id w:val="93926149"/>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EndPr/>
            <w:sdtContent>
              <w:r>
                <w:rPr>
                  <w:szCs w:val="18"/>
                  <w:lang w:val="fr-FR"/>
                </w:rPr>
                <w:t>1</w:t>
              </w:r>
            </w:sdtContent>
          </w:sdt>
          <w:r w:rsidRPr="00594FFC">
            <w:rPr>
              <w:szCs w:val="18"/>
            </w:rPr>
            <w:t>.</w:t>
          </w:r>
          <w:sdt>
            <w:sdtPr>
              <w:rPr>
                <w:szCs w:val="18"/>
              </w:rPr>
              <w:alias w:val="Revision Number"/>
              <w:tag w:val="Revision Number"/>
              <w:id w:val="93926181"/>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EndPr>
              <w:rPr>
                <w:szCs w:val="20"/>
              </w:rPr>
            </w:sdtEndPr>
            <w:sdtContent>
              <w:del w:id="610" w:author="Meadows, Peter (UK)" w:date="2015-01-29T09:46:00Z">
                <w:r w:rsidDel="00A43995">
                  <w:rPr>
                    <w:szCs w:val="18"/>
                  </w:rPr>
                  <w:delText>1</w:delText>
                </w:r>
              </w:del>
              <w:ins w:id="611" w:author="Meadows, Peter (UK)" w:date="2015-01-29T09:46:00Z">
                <w:r w:rsidR="00A43995">
                  <w:rPr>
                    <w:szCs w:val="18"/>
                  </w:rPr>
                  <w:t>2</w:t>
                </w:r>
              </w:ins>
            </w:sdtContent>
          </w:sdt>
        </w:p>
      </w:tc>
      <w:tc>
        <w:tcPr>
          <w:tcW w:w="1701" w:type="dxa"/>
        </w:tcPr>
        <w:p w14:paraId="3990EFFD" w14:textId="4F6620A0" w:rsidR="002072DD" w:rsidRPr="005C7424" w:rsidRDefault="00A43995" w:rsidP="00205809">
          <w:pPr>
            <w:pStyle w:val="Header"/>
            <w:rPr>
              <w:szCs w:val="18"/>
            </w:rPr>
          </w:pPr>
          <w:sdt>
            <w:sdtPr>
              <w:rPr>
                <w:color w:val="808080"/>
                <w:szCs w:val="18"/>
              </w:rPr>
              <w:alias w:val="Issue Date"/>
              <w:tag w:val="Issue Date"/>
              <w:id w:val="1750602"/>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5-01-29T00:00:00Z">
                <w:dateFormat w:val="YYYY,MMM.DD"/>
                <w:lid w:val="en-GB"/>
                <w:storeMappedDataAs w:val="dateTime"/>
                <w:calendar w:val="gregorian"/>
              </w:date>
            </w:sdtPr>
            <w:sdtEndPr/>
            <w:sdtContent>
              <w:del w:id="612" w:author="Meadows, Peter (UK)" w:date="2015-01-29T09:46:00Z">
                <w:r w:rsidR="002072DD" w:rsidDel="00A43995">
                  <w:rPr>
                    <w:color w:val="808080"/>
                    <w:szCs w:val="18"/>
                  </w:rPr>
                  <w:delText>2014,Oct.06</w:delText>
                </w:r>
              </w:del>
              <w:ins w:id="613" w:author="Meadows, Peter (UK)" w:date="2015-01-29T09:46:00Z">
                <w:r>
                  <w:rPr>
                    <w:color w:val="808080"/>
                    <w:szCs w:val="18"/>
                  </w:rPr>
                  <w:t>2015,Jan.29</w:t>
                </w:r>
              </w:ins>
            </w:sdtContent>
          </w:sdt>
        </w:p>
      </w:tc>
      <w:tc>
        <w:tcPr>
          <w:tcW w:w="1040" w:type="dxa"/>
        </w:tcPr>
        <w:p w14:paraId="3990EFFE" w14:textId="77777777" w:rsidR="002072DD" w:rsidRPr="005C7424" w:rsidRDefault="002072DD" w:rsidP="009720A1">
          <w:pPr>
            <w:pStyle w:val="Header"/>
            <w:jc w:val="right"/>
            <w:rPr>
              <w:szCs w:val="18"/>
            </w:rPr>
          </w:pPr>
          <w:r>
            <w:rPr>
              <w:noProof/>
              <w:lang w:eastAsia="en-GB"/>
            </w:rPr>
            <w:drawing>
              <wp:anchor distT="0" distB="0" distL="114300" distR="114300" simplePos="0" relativeHeight="251654144" behindDoc="0" locked="0" layoutInCell="1" allowOverlap="1" wp14:anchorId="3990F00E" wp14:editId="568A77F6">
                <wp:simplePos x="0" y="0"/>
                <wp:positionH relativeFrom="column">
                  <wp:posOffset>75565</wp:posOffset>
                </wp:positionH>
                <wp:positionV relativeFrom="paragraph">
                  <wp:posOffset>158115</wp:posOffset>
                </wp:positionV>
                <wp:extent cx="514350" cy="190500"/>
                <wp:effectExtent l="0" t="0" r="0" b="12700"/>
                <wp:wrapNone/>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pic:spPr>
                    </pic:pic>
                  </a:graphicData>
                </a:graphic>
              </wp:anchor>
            </w:drawing>
          </w:r>
          <w:r w:rsidR="004524AF" w:rsidRPr="005C7424">
            <w:rPr>
              <w:rStyle w:val="PageNumber"/>
            </w:rPr>
            <w:fldChar w:fldCharType="begin"/>
          </w:r>
          <w:r w:rsidRPr="005C7424">
            <w:rPr>
              <w:rStyle w:val="PageNumber"/>
            </w:rPr>
            <w:instrText xml:space="preserve"> PAGE </w:instrText>
          </w:r>
          <w:r w:rsidR="004524AF" w:rsidRPr="005C7424">
            <w:rPr>
              <w:rStyle w:val="PageNumber"/>
            </w:rPr>
            <w:fldChar w:fldCharType="separate"/>
          </w:r>
          <w:r w:rsidR="00A43995">
            <w:rPr>
              <w:rStyle w:val="PageNumber"/>
              <w:noProof/>
            </w:rPr>
            <w:t>66</w:t>
          </w:r>
          <w:r w:rsidR="004524AF" w:rsidRPr="005C7424">
            <w:rPr>
              <w:rStyle w:val="PageNumber"/>
            </w:rPr>
            <w:fldChar w:fldCharType="end"/>
          </w:r>
          <w:r w:rsidRPr="005C7424">
            <w:rPr>
              <w:szCs w:val="18"/>
            </w:rPr>
            <w:t xml:space="preserve"> </w:t>
          </w:r>
        </w:p>
      </w:tc>
    </w:tr>
  </w:tbl>
  <w:p w14:paraId="3990F000" w14:textId="77777777" w:rsidR="002072DD" w:rsidRPr="009720A1" w:rsidRDefault="002072DD" w:rsidP="00972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1"/>
    <w:multiLevelType w:val="multilevel"/>
    <w:tmpl w:val="00000011"/>
    <w:name w:val="WWNum4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6116830"/>
    <w:multiLevelType w:val="hybridMultilevel"/>
    <w:tmpl w:val="B1F8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9B44D9"/>
    <w:multiLevelType w:val="multilevel"/>
    <w:tmpl w:val="0780030E"/>
    <w:lvl w:ilvl="0">
      <w:start w:val="1"/>
      <w:numFmt w:val="upperLetter"/>
      <w:suff w:val="space"/>
      <w:lvlText w:val="Appendix %1 -"/>
      <w:lvlJc w:val="left"/>
      <w:pPr>
        <w:ind w:left="0" w:firstLine="0"/>
      </w:pPr>
      <w:rPr>
        <w:rFonts w:hint="default"/>
      </w:rPr>
    </w:lvl>
    <w:lvl w:ilvl="1">
      <w:start w:val="1"/>
      <w:numFmt w:val="decimal"/>
      <w:suff w:val="nothing"/>
      <w:lvlText w:val="Annexe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09C569AE"/>
    <w:multiLevelType w:val="hybridMultilevel"/>
    <w:tmpl w:val="141E1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614E7"/>
    <w:multiLevelType w:val="hybridMultilevel"/>
    <w:tmpl w:val="07627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9553AF"/>
    <w:multiLevelType w:val="hybridMultilevel"/>
    <w:tmpl w:val="491E6980"/>
    <w:lvl w:ilvl="0" w:tplc="75C0ADDA">
      <w:start w:val="3"/>
      <w:numFmt w:val="bullet"/>
      <w:lvlText w:val="-"/>
      <w:lvlJc w:val="left"/>
      <w:pPr>
        <w:ind w:left="360" w:hanging="360"/>
      </w:pPr>
      <w:rPr>
        <w:rFonts w:ascii="Trebuchet MS" w:eastAsia="Times New Roman" w:hAnsi="Trebuchet MS" w:cs="Times New Roman"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nsid w:val="0CA1255B"/>
    <w:multiLevelType w:val="hybridMultilevel"/>
    <w:tmpl w:val="412E0840"/>
    <w:lvl w:ilvl="0" w:tplc="0486D3DC">
      <w:start w:val="501"/>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E4B1404"/>
    <w:multiLevelType w:val="hybridMultilevel"/>
    <w:tmpl w:val="036465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060D07"/>
    <w:multiLevelType w:val="multilevel"/>
    <w:tmpl w:val="7ADA7706"/>
    <w:lvl w:ilvl="0">
      <w:start w:val="1"/>
      <w:numFmt w:val="decimal"/>
      <w:pStyle w:val="Heading1"/>
      <w:suff w:val="space"/>
      <w:lvlText w:val="%1."/>
      <w:lvlJc w:val="left"/>
      <w:pPr>
        <w:ind w:left="360" w:hanging="360"/>
      </w:p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lvl>
    <w:lvl w:ilvl="4">
      <w:start w:val="1"/>
      <w:numFmt w:val="decimal"/>
      <w:pStyle w:val="Heading5"/>
      <w:suff w:val="space"/>
      <w:lvlText w:val="%1.%2.%3.%4.%5."/>
      <w:lvlJc w:val="left"/>
      <w:pPr>
        <w:ind w:left="0" w:firstLine="0"/>
      </w:pPr>
    </w:lvl>
    <w:lvl w:ilvl="5">
      <w:start w:val="1"/>
      <w:numFmt w:val="decimal"/>
      <w:pStyle w:val="Heading6"/>
      <w:suff w:val="space"/>
      <w:lvlText w:val="%1.%2.%3.%4.%5.%6."/>
      <w:lvlJc w:val="left"/>
      <w:pPr>
        <w:ind w:left="0" w:firstLine="0"/>
      </w:pPr>
    </w:lvl>
    <w:lvl w:ilvl="6">
      <w:start w:val="1"/>
      <w:numFmt w:val="decimal"/>
      <w:pStyle w:val="Heading7"/>
      <w:suff w:val="space"/>
      <w:lvlText w:val="%1.%2.%3.%4.%5.%6.%7."/>
      <w:lvlJc w:val="left"/>
      <w:pPr>
        <w:ind w:left="0" w:firstLine="0"/>
      </w:pPr>
    </w:lvl>
    <w:lvl w:ilvl="7">
      <w:start w:val="1"/>
      <w:numFmt w:val="decimal"/>
      <w:pStyle w:val="Heading8"/>
      <w:lvlText w:val="%1.%2.%3.%4.%5.%6.%7.%8."/>
      <w:lvlJc w:val="left"/>
      <w:pPr>
        <w:tabs>
          <w:tab w:val="num" w:pos="2160"/>
        </w:tabs>
        <w:ind w:left="0" w:firstLine="0"/>
      </w:pPr>
    </w:lvl>
    <w:lvl w:ilvl="8">
      <w:start w:val="1"/>
      <w:numFmt w:val="decimal"/>
      <w:pStyle w:val="Heading9"/>
      <w:lvlText w:val="%1.%2.%3.%4.%5.%6.%7.%8.%9."/>
      <w:lvlJc w:val="left"/>
      <w:pPr>
        <w:tabs>
          <w:tab w:val="num" w:pos="2520"/>
        </w:tabs>
        <w:ind w:left="0" w:firstLine="0"/>
      </w:pPr>
    </w:lvl>
  </w:abstractNum>
  <w:abstractNum w:abstractNumId="10">
    <w:nsid w:val="11120A25"/>
    <w:multiLevelType w:val="hybridMultilevel"/>
    <w:tmpl w:val="97EA8E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14B226E"/>
    <w:multiLevelType w:val="hybridMultilevel"/>
    <w:tmpl w:val="0C50B0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273FC3"/>
    <w:multiLevelType w:val="hybridMultilevel"/>
    <w:tmpl w:val="2B968CA2"/>
    <w:lvl w:ilvl="0" w:tplc="040C0001">
      <w:start w:val="16"/>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A491F65"/>
    <w:multiLevelType w:val="hybridMultilevel"/>
    <w:tmpl w:val="597EA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655506"/>
    <w:multiLevelType w:val="multilevel"/>
    <w:tmpl w:val="139477A4"/>
    <w:styleLink w:val="Style1"/>
    <w:lvl w:ilvl="0">
      <w:start w:val="1"/>
      <w:numFmt w:val="upperLetter"/>
      <w:pStyle w:val="Annexe1"/>
      <w:suff w:val="space"/>
      <w:lvlText w:val="Appendix %1 -"/>
      <w:lvlJc w:val="left"/>
      <w:pPr>
        <w:ind w:left="0" w:firstLine="0"/>
      </w:pPr>
      <w:rPr>
        <w:rFonts w:hint="default"/>
      </w:rPr>
    </w:lvl>
    <w:lvl w:ilvl="1">
      <w:start w:val="1"/>
      <w:numFmt w:val="decimal"/>
      <w:pStyle w:val="Annexe2"/>
      <w:suff w:val="nothing"/>
      <w:lvlText w:val="Appendix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1DF451A3"/>
    <w:multiLevelType w:val="hybridMultilevel"/>
    <w:tmpl w:val="3D36C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6A0A3D"/>
    <w:multiLevelType w:val="multilevel"/>
    <w:tmpl w:val="139477A4"/>
    <w:numStyleLink w:val="Style1"/>
  </w:abstractNum>
  <w:abstractNum w:abstractNumId="17">
    <w:nsid w:val="1FBA55E6"/>
    <w:multiLevelType w:val="hybridMultilevel"/>
    <w:tmpl w:val="24983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4A7D9B"/>
    <w:multiLevelType w:val="hybridMultilevel"/>
    <w:tmpl w:val="DA044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24446F5"/>
    <w:multiLevelType w:val="hybridMultilevel"/>
    <w:tmpl w:val="C5328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BFB6CDB"/>
    <w:multiLevelType w:val="hybridMultilevel"/>
    <w:tmpl w:val="AFD038D0"/>
    <w:lvl w:ilvl="0" w:tplc="1E086A48">
      <w:start w:val="6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CEB7877"/>
    <w:multiLevelType w:val="hybridMultilevel"/>
    <w:tmpl w:val="6D76D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B2511C"/>
    <w:multiLevelType w:val="hybridMultilevel"/>
    <w:tmpl w:val="C6ECC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F922160"/>
    <w:multiLevelType w:val="hybridMultilevel"/>
    <w:tmpl w:val="515819B2"/>
    <w:lvl w:ilvl="0" w:tplc="040C0001">
      <w:start w:val="1"/>
      <w:numFmt w:val="bullet"/>
      <w:lvlText w:val=""/>
      <w:lvlJc w:val="left"/>
      <w:pPr>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4">
    <w:nsid w:val="35FD61C5"/>
    <w:multiLevelType w:val="hybridMultilevel"/>
    <w:tmpl w:val="14F69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6CE3F00"/>
    <w:multiLevelType w:val="hybridMultilevel"/>
    <w:tmpl w:val="4B1CF810"/>
    <w:lvl w:ilvl="0" w:tplc="040C0001">
      <w:start w:val="19"/>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4149C5"/>
    <w:multiLevelType w:val="hybridMultilevel"/>
    <w:tmpl w:val="F39A1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84541C8"/>
    <w:multiLevelType w:val="hybridMultilevel"/>
    <w:tmpl w:val="AF0287D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9E46D31"/>
    <w:multiLevelType w:val="hybridMultilevel"/>
    <w:tmpl w:val="A06AAD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296A27"/>
    <w:multiLevelType w:val="hybridMultilevel"/>
    <w:tmpl w:val="2C5E83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5838C0"/>
    <w:multiLevelType w:val="hybridMultilevel"/>
    <w:tmpl w:val="B2B42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397C21"/>
    <w:multiLevelType w:val="hybridMultilevel"/>
    <w:tmpl w:val="AEDCB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DAC4F65"/>
    <w:multiLevelType w:val="hybridMultilevel"/>
    <w:tmpl w:val="4E6A98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F0509BA"/>
    <w:multiLevelType w:val="hybridMultilevel"/>
    <w:tmpl w:val="B818F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F285EED"/>
    <w:multiLevelType w:val="hybridMultilevel"/>
    <w:tmpl w:val="F9B41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2702372"/>
    <w:multiLevelType w:val="hybridMultilevel"/>
    <w:tmpl w:val="1968F6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AA08E8"/>
    <w:multiLevelType w:val="hybridMultilevel"/>
    <w:tmpl w:val="C42AF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FF6A70"/>
    <w:multiLevelType w:val="hybridMultilevel"/>
    <w:tmpl w:val="4CACB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E212BE9"/>
    <w:multiLevelType w:val="hybridMultilevel"/>
    <w:tmpl w:val="E5D0F6B6"/>
    <w:lvl w:ilvl="0" w:tplc="79BC9970">
      <w:start w:val="19"/>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1E22A26"/>
    <w:multiLevelType w:val="hybridMultilevel"/>
    <w:tmpl w:val="6D864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4E66336"/>
    <w:multiLevelType w:val="hybridMultilevel"/>
    <w:tmpl w:val="982A137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5244956"/>
    <w:multiLevelType w:val="hybridMultilevel"/>
    <w:tmpl w:val="ED209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86A5066"/>
    <w:multiLevelType w:val="hybridMultilevel"/>
    <w:tmpl w:val="413E3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8A6451A"/>
    <w:multiLevelType w:val="hybridMultilevel"/>
    <w:tmpl w:val="72605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9051977"/>
    <w:multiLevelType w:val="hybridMultilevel"/>
    <w:tmpl w:val="95E04F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470D2"/>
    <w:multiLevelType w:val="hybridMultilevel"/>
    <w:tmpl w:val="53684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14"/>
  </w:num>
  <w:num w:numId="4">
    <w:abstractNumId w:val="16"/>
    <w:lvlOverride w:ilvl="0">
      <w:lvl w:ilvl="0">
        <w:start w:val="1"/>
        <w:numFmt w:val="upperLetter"/>
        <w:pStyle w:val="Annexe1"/>
        <w:suff w:val="space"/>
        <w:lvlText w:val="Appendix %1 -"/>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5">
    <w:abstractNumId w:val="25"/>
  </w:num>
  <w:num w:numId="6">
    <w:abstractNumId w:val="12"/>
  </w:num>
  <w:num w:numId="7">
    <w:abstractNumId w:val="38"/>
  </w:num>
  <w:num w:numId="8">
    <w:abstractNumId w:val="43"/>
  </w:num>
  <w:num w:numId="9">
    <w:abstractNumId w:val="10"/>
  </w:num>
  <w:num w:numId="10">
    <w:abstractNumId w:val="18"/>
  </w:num>
  <w:num w:numId="11">
    <w:abstractNumId w:val="6"/>
  </w:num>
  <w:num w:numId="12">
    <w:abstractNumId w:val="31"/>
  </w:num>
  <w:num w:numId="13">
    <w:abstractNumId w:val="32"/>
  </w:num>
  <w:num w:numId="14">
    <w:abstractNumId w:val="40"/>
  </w:num>
  <w:num w:numId="15">
    <w:abstractNumId w:val="37"/>
  </w:num>
  <w:num w:numId="16">
    <w:abstractNumId w:val="7"/>
  </w:num>
  <w:num w:numId="17">
    <w:abstractNumId w:val="1"/>
  </w:num>
  <w:num w:numId="18">
    <w:abstractNumId w:val="0"/>
  </w:num>
  <w:num w:numId="1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28"/>
  </w:num>
  <w:num w:numId="22">
    <w:abstractNumId w:val="17"/>
  </w:num>
  <w:num w:numId="23">
    <w:abstractNumId w:val="36"/>
  </w:num>
  <w:num w:numId="24">
    <w:abstractNumId w:val="8"/>
  </w:num>
  <w:num w:numId="25">
    <w:abstractNumId w:val="29"/>
  </w:num>
  <w:num w:numId="26">
    <w:abstractNumId w:val="27"/>
  </w:num>
  <w:num w:numId="27">
    <w:abstractNumId w:val="44"/>
  </w:num>
  <w:num w:numId="28">
    <w:abstractNumId w:val="4"/>
  </w:num>
  <w:num w:numId="29">
    <w:abstractNumId w:val="30"/>
  </w:num>
  <w:num w:numId="30">
    <w:abstractNumId w:val="5"/>
  </w:num>
  <w:num w:numId="31">
    <w:abstractNumId w:val="11"/>
  </w:num>
  <w:num w:numId="32">
    <w:abstractNumId w:val="35"/>
  </w:num>
  <w:num w:numId="33">
    <w:abstractNumId w:val="3"/>
  </w:num>
  <w:num w:numId="34">
    <w:abstractNumId w:val="45"/>
  </w:num>
  <w:num w:numId="35">
    <w:abstractNumId w:val="24"/>
  </w:num>
  <w:num w:numId="36">
    <w:abstractNumId w:val="41"/>
  </w:num>
  <w:num w:numId="37">
    <w:abstractNumId w:val="39"/>
  </w:num>
  <w:num w:numId="38">
    <w:abstractNumId w:val="34"/>
  </w:num>
  <w:num w:numId="39">
    <w:abstractNumId w:val="33"/>
  </w:num>
  <w:num w:numId="40">
    <w:abstractNumId w:val="13"/>
  </w:num>
  <w:num w:numId="41">
    <w:abstractNumId w:val="15"/>
  </w:num>
  <w:num w:numId="42">
    <w:abstractNumId w:val="42"/>
  </w:num>
  <w:num w:numId="43">
    <w:abstractNumId w:val="22"/>
  </w:num>
  <w:num w:numId="44">
    <w:abstractNumId w:val="26"/>
  </w:num>
  <w:num w:numId="45">
    <w:abstractNumId w:val="9"/>
  </w:num>
  <w:num w:numId="46">
    <w:abstractNumId w:val="9"/>
  </w:num>
  <w:num w:numId="47">
    <w:abstractNumId w:val="9"/>
  </w:num>
  <w:num w:numId="48">
    <w:abstractNumId w:val="9"/>
  </w:num>
  <w:num w:numId="49">
    <w:abstractNumId w:val="20"/>
  </w:num>
  <w:num w:numId="50">
    <w:abstractNumId w:val="2"/>
  </w:num>
  <w:num w:numId="51">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08"/>
  <w:hyphenationZone w:val="425"/>
  <w:drawingGridHorizontalSpacing w:val="100"/>
  <w:displayHorizontalDrawingGridEvery w:val="2"/>
  <w:characterSpacingControl w:val="doNotCompress"/>
  <w:hdrShapeDefaults>
    <o:shapedefaults v:ext="edit" spidmax="206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2"/>
  </w:compat>
  <w:rsids>
    <w:rsidRoot w:val="00C40F59"/>
    <w:rsid w:val="00000465"/>
    <w:rsid w:val="0000224A"/>
    <w:rsid w:val="00010DF0"/>
    <w:rsid w:val="00010E2F"/>
    <w:rsid w:val="00030912"/>
    <w:rsid w:val="00036DFB"/>
    <w:rsid w:val="000406D2"/>
    <w:rsid w:val="00042A96"/>
    <w:rsid w:val="00043E00"/>
    <w:rsid w:val="00044FDA"/>
    <w:rsid w:val="000459C0"/>
    <w:rsid w:val="00046D3C"/>
    <w:rsid w:val="00053AE3"/>
    <w:rsid w:val="00053DEC"/>
    <w:rsid w:val="000557C3"/>
    <w:rsid w:val="00060DD9"/>
    <w:rsid w:val="000659B4"/>
    <w:rsid w:val="000710A3"/>
    <w:rsid w:val="00073223"/>
    <w:rsid w:val="000751A7"/>
    <w:rsid w:val="000755C1"/>
    <w:rsid w:val="00075830"/>
    <w:rsid w:val="00081B44"/>
    <w:rsid w:val="00086209"/>
    <w:rsid w:val="00086272"/>
    <w:rsid w:val="00094E8D"/>
    <w:rsid w:val="000956B6"/>
    <w:rsid w:val="000A34C7"/>
    <w:rsid w:val="000A3548"/>
    <w:rsid w:val="000A5D2A"/>
    <w:rsid w:val="000A7E9D"/>
    <w:rsid w:val="000B00C3"/>
    <w:rsid w:val="000B1475"/>
    <w:rsid w:val="000B6B12"/>
    <w:rsid w:val="000C1C99"/>
    <w:rsid w:val="000C540F"/>
    <w:rsid w:val="000D13F5"/>
    <w:rsid w:val="000E3E97"/>
    <w:rsid w:val="000F04FE"/>
    <w:rsid w:val="000F17DC"/>
    <w:rsid w:val="000F4D58"/>
    <w:rsid w:val="000F7675"/>
    <w:rsid w:val="001014D0"/>
    <w:rsid w:val="00103555"/>
    <w:rsid w:val="00107AEB"/>
    <w:rsid w:val="00107F04"/>
    <w:rsid w:val="00112118"/>
    <w:rsid w:val="00117053"/>
    <w:rsid w:val="00117378"/>
    <w:rsid w:val="001233EE"/>
    <w:rsid w:val="00125906"/>
    <w:rsid w:val="001316BE"/>
    <w:rsid w:val="00134814"/>
    <w:rsid w:val="001350BF"/>
    <w:rsid w:val="001546D8"/>
    <w:rsid w:val="00161719"/>
    <w:rsid w:val="00163AA5"/>
    <w:rsid w:val="00164013"/>
    <w:rsid w:val="0016424A"/>
    <w:rsid w:val="00164D95"/>
    <w:rsid w:val="00171495"/>
    <w:rsid w:val="001867E7"/>
    <w:rsid w:val="00194550"/>
    <w:rsid w:val="0019553B"/>
    <w:rsid w:val="001A10FA"/>
    <w:rsid w:val="001B32D9"/>
    <w:rsid w:val="001B68AB"/>
    <w:rsid w:val="001C0972"/>
    <w:rsid w:val="001C4647"/>
    <w:rsid w:val="001D0DC2"/>
    <w:rsid w:val="001E763E"/>
    <w:rsid w:val="001E7EDD"/>
    <w:rsid w:val="001F476C"/>
    <w:rsid w:val="001F66DE"/>
    <w:rsid w:val="001F7F39"/>
    <w:rsid w:val="00200C79"/>
    <w:rsid w:val="002020AA"/>
    <w:rsid w:val="00205809"/>
    <w:rsid w:val="002072DD"/>
    <w:rsid w:val="00207EB7"/>
    <w:rsid w:val="00213607"/>
    <w:rsid w:val="002163CA"/>
    <w:rsid w:val="00217EFE"/>
    <w:rsid w:val="00225555"/>
    <w:rsid w:val="00227545"/>
    <w:rsid w:val="00234F2C"/>
    <w:rsid w:val="00234FCC"/>
    <w:rsid w:val="00241392"/>
    <w:rsid w:val="002435C6"/>
    <w:rsid w:val="00255BCB"/>
    <w:rsid w:val="0025737F"/>
    <w:rsid w:val="00261651"/>
    <w:rsid w:val="00273F38"/>
    <w:rsid w:val="00276DE0"/>
    <w:rsid w:val="00277C32"/>
    <w:rsid w:val="002800FD"/>
    <w:rsid w:val="002878B9"/>
    <w:rsid w:val="00287E1A"/>
    <w:rsid w:val="002917B1"/>
    <w:rsid w:val="0029318C"/>
    <w:rsid w:val="002A2A61"/>
    <w:rsid w:val="002B51F6"/>
    <w:rsid w:val="002B6DE6"/>
    <w:rsid w:val="002B7051"/>
    <w:rsid w:val="002B79A4"/>
    <w:rsid w:val="002C153F"/>
    <w:rsid w:val="002C79CF"/>
    <w:rsid w:val="002D1199"/>
    <w:rsid w:val="002D1731"/>
    <w:rsid w:val="002E0B83"/>
    <w:rsid w:val="002E26D6"/>
    <w:rsid w:val="002F2CD5"/>
    <w:rsid w:val="002F58C6"/>
    <w:rsid w:val="00300DC9"/>
    <w:rsid w:val="00303931"/>
    <w:rsid w:val="00304DE3"/>
    <w:rsid w:val="003052E5"/>
    <w:rsid w:val="00310C94"/>
    <w:rsid w:val="00311413"/>
    <w:rsid w:val="00312F89"/>
    <w:rsid w:val="00325491"/>
    <w:rsid w:val="00326802"/>
    <w:rsid w:val="00326F3E"/>
    <w:rsid w:val="00327934"/>
    <w:rsid w:val="00330408"/>
    <w:rsid w:val="003567AE"/>
    <w:rsid w:val="00357351"/>
    <w:rsid w:val="003603BF"/>
    <w:rsid w:val="00360FDC"/>
    <w:rsid w:val="00364B54"/>
    <w:rsid w:val="00366C91"/>
    <w:rsid w:val="0037535A"/>
    <w:rsid w:val="00375662"/>
    <w:rsid w:val="00375A3A"/>
    <w:rsid w:val="00376E84"/>
    <w:rsid w:val="0039223F"/>
    <w:rsid w:val="003A2182"/>
    <w:rsid w:val="003A64DF"/>
    <w:rsid w:val="003A7DD4"/>
    <w:rsid w:val="003D60FB"/>
    <w:rsid w:val="003E1B82"/>
    <w:rsid w:val="003E1DE0"/>
    <w:rsid w:val="003E49E4"/>
    <w:rsid w:val="003E5E20"/>
    <w:rsid w:val="003F2B48"/>
    <w:rsid w:val="003F412B"/>
    <w:rsid w:val="003F4724"/>
    <w:rsid w:val="003F7D17"/>
    <w:rsid w:val="003F7DC8"/>
    <w:rsid w:val="00401924"/>
    <w:rsid w:val="004044CE"/>
    <w:rsid w:val="00405F53"/>
    <w:rsid w:val="00407F27"/>
    <w:rsid w:val="00414FBC"/>
    <w:rsid w:val="0042161F"/>
    <w:rsid w:val="0042799F"/>
    <w:rsid w:val="00436BC4"/>
    <w:rsid w:val="00445D77"/>
    <w:rsid w:val="00446FFB"/>
    <w:rsid w:val="0044724A"/>
    <w:rsid w:val="004524AF"/>
    <w:rsid w:val="004566A7"/>
    <w:rsid w:val="00461AC2"/>
    <w:rsid w:val="004621A8"/>
    <w:rsid w:val="004625E3"/>
    <w:rsid w:val="00465605"/>
    <w:rsid w:val="0047174E"/>
    <w:rsid w:val="00472946"/>
    <w:rsid w:val="00475E41"/>
    <w:rsid w:val="00480CFB"/>
    <w:rsid w:val="00483B82"/>
    <w:rsid w:val="0049046C"/>
    <w:rsid w:val="004917D7"/>
    <w:rsid w:val="00492BD5"/>
    <w:rsid w:val="00494081"/>
    <w:rsid w:val="00496244"/>
    <w:rsid w:val="004A2538"/>
    <w:rsid w:val="004A47B1"/>
    <w:rsid w:val="004A5A0F"/>
    <w:rsid w:val="004B0E07"/>
    <w:rsid w:val="004B195A"/>
    <w:rsid w:val="004C3145"/>
    <w:rsid w:val="004C5C68"/>
    <w:rsid w:val="004C7233"/>
    <w:rsid w:val="004C7A81"/>
    <w:rsid w:val="004D185A"/>
    <w:rsid w:val="004D2FC9"/>
    <w:rsid w:val="004D5DC8"/>
    <w:rsid w:val="004D7EFF"/>
    <w:rsid w:val="004E0DB3"/>
    <w:rsid w:val="004E1852"/>
    <w:rsid w:val="004E2CCC"/>
    <w:rsid w:val="004F1D9B"/>
    <w:rsid w:val="004F3357"/>
    <w:rsid w:val="004F52A5"/>
    <w:rsid w:val="005011F0"/>
    <w:rsid w:val="00504826"/>
    <w:rsid w:val="0050666E"/>
    <w:rsid w:val="00513C62"/>
    <w:rsid w:val="005174A8"/>
    <w:rsid w:val="00530403"/>
    <w:rsid w:val="005327FB"/>
    <w:rsid w:val="00537A71"/>
    <w:rsid w:val="00542434"/>
    <w:rsid w:val="00542436"/>
    <w:rsid w:val="005479E2"/>
    <w:rsid w:val="00554151"/>
    <w:rsid w:val="00554881"/>
    <w:rsid w:val="00556788"/>
    <w:rsid w:val="00561F0F"/>
    <w:rsid w:val="005663E9"/>
    <w:rsid w:val="00567FDA"/>
    <w:rsid w:val="00574E86"/>
    <w:rsid w:val="00575DAD"/>
    <w:rsid w:val="00582D5D"/>
    <w:rsid w:val="005845C9"/>
    <w:rsid w:val="00584941"/>
    <w:rsid w:val="00591B97"/>
    <w:rsid w:val="00594FFC"/>
    <w:rsid w:val="005A1B28"/>
    <w:rsid w:val="005A34BF"/>
    <w:rsid w:val="005C0550"/>
    <w:rsid w:val="005E0592"/>
    <w:rsid w:val="005F5D94"/>
    <w:rsid w:val="00603790"/>
    <w:rsid w:val="00606981"/>
    <w:rsid w:val="006075A2"/>
    <w:rsid w:val="00614425"/>
    <w:rsid w:val="006212BA"/>
    <w:rsid w:val="00626F28"/>
    <w:rsid w:val="00643C2A"/>
    <w:rsid w:val="00644E6D"/>
    <w:rsid w:val="00645947"/>
    <w:rsid w:val="006462A4"/>
    <w:rsid w:val="00652241"/>
    <w:rsid w:val="0065319F"/>
    <w:rsid w:val="00671D62"/>
    <w:rsid w:val="006758B2"/>
    <w:rsid w:val="00677797"/>
    <w:rsid w:val="00680E71"/>
    <w:rsid w:val="00682E04"/>
    <w:rsid w:val="006A087A"/>
    <w:rsid w:val="006A1D4C"/>
    <w:rsid w:val="006B714D"/>
    <w:rsid w:val="006E23C0"/>
    <w:rsid w:val="006E2475"/>
    <w:rsid w:val="006E4399"/>
    <w:rsid w:val="006E5815"/>
    <w:rsid w:val="006F6A1A"/>
    <w:rsid w:val="006F74DB"/>
    <w:rsid w:val="00707AA0"/>
    <w:rsid w:val="00711DA6"/>
    <w:rsid w:val="00714C91"/>
    <w:rsid w:val="0071573D"/>
    <w:rsid w:val="00722647"/>
    <w:rsid w:val="00723531"/>
    <w:rsid w:val="0074127F"/>
    <w:rsid w:val="00746331"/>
    <w:rsid w:val="00751190"/>
    <w:rsid w:val="00751240"/>
    <w:rsid w:val="00752EA0"/>
    <w:rsid w:val="007542CB"/>
    <w:rsid w:val="00755D25"/>
    <w:rsid w:val="00756BE4"/>
    <w:rsid w:val="007570EF"/>
    <w:rsid w:val="00757F9B"/>
    <w:rsid w:val="00761970"/>
    <w:rsid w:val="00772A7C"/>
    <w:rsid w:val="00772E6A"/>
    <w:rsid w:val="007811BD"/>
    <w:rsid w:val="007878CA"/>
    <w:rsid w:val="00790D15"/>
    <w:rsid w:val="007A3593"/>
    <w:rsid w:val="007A6BB3"/>
    <w:rsid w:val="007C1501"/>
    <w:rsid w:val="007C233B"/>
    <w:rsid w:val="007C3DD3"/>
    <w:rsid w:val="007E20B3"/>
    <w:rsid w:val="007E3FF7"/>
    <w:rsid w:val="007E4251"/>
    <w:rsid w:val="007E66D7"/>
    <w:rsid w:val="007E734E"/>
    <w:rsid w:val="007E77C7"/>
    <w:rsid w:val="007F3906"/>
    <w:rsid w:val="00800C3A"/>
    <w:rsid w:val="00800FF8"/>
    <w:rsid w:val="00801C2E"/>
    <w:rsid w:val="00823EDC"/>
    <w:rsid w:val="00824E83"/>
    <w:rsid w:val="00831720"/>
    <w:rsid w:val="0083186A"/>
    <w:rsid w:val="00832A45"/>
    <w:rsid w:val="008434A5"/>
    <w:rsid w:val="00845F0A"/>
    <w:rsid w:val="0085224D"/>
    <w:rsid w:val="00853C67"/>
    <w:rsid w:val="00855732"/>
    <w:rsid w:val="00856778"/>
    <w:rsid w:val="00861CC2"/>
    <w:rsid w:val="00877FEC"/>
    <w:rsid w:val="008804D3"/>
    <w:rsid w:val="00881E8F"/>
    <w:rsid w:val="00882D8D"/>
    <w:rsid w:val="008830AA"/>
    <w:rsid w:val="00885E89"/>
    <w:rsid w:val="0089351E"/>
    <w:rsid w:val="00897C97"/>
    <w:rsid w:val="00897CD9"/>
    <w:rsid w:val="008A07BC"/>
    <w:rsid w:val="008A38B5"/>
    <w:rsid w:val="008B4A45"/>
    <w:rsid w:val="008B671B"/>
    <w:rsid w:val="008C0FB0"/>
    <w:rsid w:val="008C3BB8"/>
    <w:rsid w:val="008C5537"/>
    <w:rsid w:val="008D29D5"/>
    <w:rsid w:val="008D48EB"/>
    <w:rsid w:val="008D6F1A"/>
    <w:rsid w:val="008E3043"/>
    <w:rsid w:val="008E5287"/>
    <w:rsid w:val="009002F5"/>
    <w:rsid w:val="00902EBF"/>
    <w:rsid w:val="00904525"/>
    <w:rsid w:val="00905B24"/>
    <w:rsid w:val="00905F46"/>
    <w:rsid w:val="009079B6"/>
    <w:rsid w:val="0091332D"/>
    <w:rsid w:val="009208E9"/>
    <w:rsid w:val="00921A14"/>
    <w:rsid w:val="00930150"/>
    <w:rsid w:val="009328F1"/>
    <w:rsid w:val="009369E7"/>
    <w:rsid w:val="009417A8"/>
    <w:rsid w:val="0094673C"/>
    <w:rsid w:val="00950AB9"/>
    <w:rsid w:val="00964453"/>
    <w:rsid w:val="00966B79"/>
    <w:rsid w:val="009720A1"/>
    <w:rsid w:val="009749F4"/>
    <w:rsid w:val="0097584F"/>
    <w:rsid w:val="00976F3E"/>
    <w:rsid w:val="00977F09"/>
    <w:rsid w:val="00985FC2"/>
    <w:rsid w:val="009A1D23"/>
    <w:rsid w:val="009A3090"/>
    <w:rsid w:val="009A3DEC"/>
    <w:rsid w:val="009B00D7"/>
    <w:rsid w:val="009B0A7C"/>
    <w:rsid w:val="009B3644"/>
    <w:rsid w:val="009C3272"/>
    <w:rsid w:val="009C4FEF"/>
    <w:rsid w:val="009D5A57"/>
    <w:rsid w:val="009E01BD"/>
    <w:rsid w:val="009F0985"/>
    <w:rsid w:val="009F12C6"/>
    <w:rsid w:val="009F2D1B"/>
    <w:rsid w:val="009F3EFA"/>
    <w:rsid w:val="009F4A27"/>
    <w:rsid w:val="00A03A34"/>
    <w:rsid w:val="00A03F60"/>
    <w:rsid w:val="00A10D4F"/>
    <w:rsid w:val="00A216AF"/>
    <w:rsid w:val="00A25F7E"/>
    <w:rsid w:val="00A277A2"/>
    <w:rsid w:val="00A300A1"/>
    <w:rsid w:val="00A34045"/>
    <w:rsid w:val="00A438A2"/>
    <w:rsid w:val="00A43995"/>
    <w:rsid w:val="00A4522E"/>
    <w:rsid w:val="00A47FA4"/>
    <w:rsid w:val="00A509C2"/>
    <w:rsid w:val="00A56869"/>
    <w:rsid w:val="00A60C2B"/>
    <w:rsid w:val="00A72ADA"/>
    <w:rsid w:val="00A82FBE"/>
    <w:rsid w:val="00A848BA"/>
    <w:rsid w:val="00A866D0"/>
    <w:rsid w:val="00A8740C"/>
    <w:rsid w:val="00A8781D"/>
    <w:rsid w:val="00A96D31"/>
    <w:rsid w:val="00AA434C"/>
    <w:rsid w:val="00AA7CD1"/>
    <w:rsid w:val="00AB2448"/>
    <w:rsid w:val="00AB7839"/>
    <w:rsid w:val="00AD0F2B"/>
    <w:rsid w:val="00AE0874"/>
    <w:rsid w:val="00AE2011"/>
    <w:rsid w:val="00AE4E13"/>
    <w:rsid w:val="00AE7B39"/>
    <w:rsid w:val="00AF6CC5"/>
    <w:rsid w:val="00B00D29"/>
    <w:rsid w:val="00B02FF9"/>
    <w:rsid w:val="00B0330F"/>
    <w:rsid w:val="00B17DA0"/>
    <w:rsid w:val="00B26BF1"/>
    <w:rsid w:val="00B27B11"/>
    <w:rsid w:val="00B32036"/>
    <w:rsid w:val="00B36F31"/>
    <w:rsid w:val="00B4634C"/>
    <w:rsid w:val="00B5585D"/>
    <w:rsid w:val="00B57568"/>
    <w:rsid w:val="00B64FA5"/>
    <w:rsid w:val="00B71CD5"/>
    <w:rsid w:val="00B8490B"/>
    <w:rsid w:val="00B85B9E"/>
    <w:rsid w:val="00B9012A"/>
    <w:rsid w:val="00B907CA"/>
    <w:rsid w:val="00B91AE7"/>
    <w:rsid w:val="00B9707E"/>
    <w:rsid w:val="00BA2580"/>
    <w:rsid w:val="00BC346C"/>
    <w:rsid w:val="00BC5D4A"/>
    <w:rsid w:val="00BC61DC"/>
    <w:rsid w:val="00BC6C1B"/>
    <w:rsid w:val="00BE1A4B"/>
    <w:rsid w:val="00BE6991"/>
    <w:rsid w:val="00BF08EE"/>
    <w:rsid w:val="00BF6F8C"/>
    <w:rsid w:val="00BF75D9"/>
    <w:rsid w:val="00C026D4"/>
    <w:rsid w:val="00C02B3A"/>
    <w:rsid w:val="00C03F93"/>
    <w:rsid w:val="00C04724"/>
    <w:rsid w:val="00C1156C"/>
    <w:rsid w:val="00C14C30"/>
    <w:rsid w:val="00C302E9"/>
    <w:rsid w:val="00C31E4B"/>
    <w:rsid w:val="00C3539F"/>
    <w:rsid w:val="00C40F59"/>
    <w:rsid w:val="00C44BC9"/>
    <w:rsid w:val="00C44D0C"/>
    <w:rsid w:val="00C46DFC"/>
    <w:rsid w:val="00C471D3"/>
    <w:rsid w:val="00C57895"/>
    <w:rsid w:val="00C617CC"/>
    <w:rsid w:val="00C619D1"/>
    <w:rsid w:val="00C66A44"/>
    <w:rsid w:val="00C714FB"/>
    <w:rsid w:val="00C73DD0"/>
    <w:rsid w:val="00C75A5F"/>
    <w:rsid w:val="00C80F54"/>
    <w:rsid w:val="00C84354"/>
    <w:rsid w:val="00C87304"/>
    <w:rsid w:val="00C87996"/>
    <w:rsid w:val="00C96F8F"/>
    <w:rsid w:val="00C97476"/>
    <w:rsid w:val="00CA5AE5"/>
    <w:rsid w:val="00CB103C"/>
    <w:rsid w:val="00CC4441"/>
    <w:rsid w:val="00CC67B8"/>
    <w:rsid w:val="00CE3BF2"/>
    <w:rsid w:val="00CE44DA"/>
    <w:rsid w:val="00CE67BE"/>
    <w:rsid w:val="00CF4489"/>
    <w:rsid w:val="00CF4A0B"/>
    <w:rsid w:val="00D17D37"/>
    <w:rsid w:val="00D17F5C"/>
    <w:rsid w:val="00D23E36"/>
    <w:rsid w:val="00D36374"/>
    <w:rsid w:val="00D41382"/>
    <w:rsid w:val="00D42106"/>
    <w:rsid w:val="00D462BF"/>
    <w:rsid w:val="00D46824"/>
    <w:rsid w:val="00D46B59"/>
    <w:rsid w:val="00D5112B"/>
    <w:rsid w:val="00D53039"/>
    <w:rsid w:val="00D5467F"/>
    <w:rsid w:val="00D56125"/>
    <w:rsid w:val="00D57AB0"/>
    <w:rsid w:val="00D631F6"/>
    <w:rsid w:val="00D64043"/>
    <w:rsid w:val="00D677E2"/>
    <w:rsid w:val="00D72694"/>
    <w:rsid w:val="00D7378E"/>
    <w:rsid w:val="00D739C8"/>
    <w:rsid w:val="00D77BC8"/>
    <w:rsid w:val="00D849FA"/>
    <w:rsid w:val="00D8614C"/>
    <w:rsid w:val="00D9297D"/>
    <w:rsid w:val="00D9418F"/>
    <w:rsid w:val="00DB4D55"/>
    <w:rsid w:val="00DC38CD"/>
    <w:rsid w:val="00DC46DD"/>
    <w:rsid w:val="00DC701C"/>
    <w:rsid w:val="00DD0927"/>
    <w:rsid w:val="00DD189F"/>
    <w:rsid w:val="00DE27BB"/>
    <w:rsid w:val="00DE2F4A"/>
    <w:rsid w:val="00DF25F6"/>
    <w:rsid w:val="00DF5DC4"/>
    <w:rsid w:val="00E0295F"/>
    <w:rsid w:val="00E04612"/>
    <w:rsid w:val="00E05F86"/>
    <w:rsid w:val="00E0689E"/>
    <w:rsid w:val="00E10CEB"/>
    <w:rsid w:val="00E271BC"/>
    <w:rsid w:val="00E32FCF"/>
    <w:rsid w:val="00E36596"/>
    <w:rsid w:val="00E36AFF"/>
    <w:rsid w:val="00E5417A"/>
    <w:rsid w:val="00E55DBF"/>
    <w:rsid w:val="00E709F7"/>
    <w:rsid w:val="00E7718A"/>
    <w:rsid w:val="00E8510D"/>
    <w:rsid w:val="00E8529B"/>
    <w:rsid w:val="00E907DC"/>
    <w:rsid w:val="00E94021"/>
    <w:rsid w:val="00EA3F1B"/>
    <w:rsid w:val="00EC0550"/>
    <w:rsid w:val="00ED0357"/>
    <w:rsid w:val="00ED18AB"/>
    <w:rsid w:val="00ED6C26"/>
    <w:rsid w:val="00EE7B88"/>
    <w:rsid w:val="00EF1B26"/>
    <w:rsid w:val="00EF1CC6"/>
    <w:rsid w:val="00EF5D2B"/>
    <w:rsid w:val="00F10EB1"/>
    <w:rsid w:val="00F13B47"/>
    <w:rsid w:val="00F22292"/>
    <w:rsid w:val="00F324E3"/>
    <w:rsid w:val="00F526B7"/>
    <w:rsid w:val="00F561D4"/>
    <w:rsid w:val="00F676F0"/>
    <w:rsid w:val="00F70B30"/>
    <w:rsid w:val="00F72C3E"/>
    <w:rsid w:val="00F735EB"/>
    <w:rsid w:val="00F74BC7"/>
    <w:rsid w:val="00F75383"/>
    <w:rsid w:val="00F92EC3"/>
    <w:rsid w:val="00FA3D9B"/>
    <w:rsid w:val="00FA5B60"/>
    <w:rsid w:val="00FA5B97"/>
    <w:rsid w:val="00FB1A2C"/>
    <w:rsid w:val="00FB632D"/>
    <w:rsid w:val="00FC1830"/>
    <w:rsid w:val="00FC19CC"/>
    <w:rsid w:val="00FC5D1C"/>
    <w:rsid w:val="00FC791C"/>
    <w:rsid w:val="00FE4CC0"/>
    <w:rsid w:val="00FE534B"/>
    <w:rsid w:val="00FF035E"/>
    <w:rsid w:val="00FF0E53"/>
    <w:rsid w:val="00FF3D5C"/>
    <w:rsid w:val="00FF435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1"/>
    </o:shapelayout>
  </w:shapeDefaults>
  <w:decimalSymbol w:val="."/>
  <w:listSeparator w:val=","/>
  <w14:docId w14:val="3990D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Heading1">
    <w:name w:val="heading 1"/>
    <w:basedOn w:val="Courant"/>
    <w:next w:val="Normal"/>
    <w:link w:val="Heading1Char"/>
    <w:uiPriority w:val="99"/>
    <w:qFormat/>
    <w:rsid w:val="009F4A27"/>
    <w:pPr>
      <w:keepNext/>
      <w:keepLines/>
      <w:pageBreakBefore/>
      <w:widowControl/>
      <w:numPr>
        <w:numId w:val="2"/>
      </w:numPr>
      <w:pBdr>
        <w:bottom w:val="single" w:sz="4" w:space="1" w:color="auto"/>
      </w:pBdr>
      <w:shd w:val="clear" w:color="auto" w:fill="CDCDCF"/>
      <w:spacing w:before="320" w:after="320"/>
      <w:outlineLvl w:val="0"/>
    </w:pPr>
    <w:rPr>
      <w:rFonts w:ascii="Trebuchet MS" w:hAnsi="Trebuchet MS"/>
      <w:b/>
      <w:bCs/>
      <w:color w:val="000000"/>
      <w:szCs w:val="32"/>
      <w:lang w:val="en-GB"/>
    </w:rPr>
  </w:style>
  <w:style w:type="paragraph" w:styleId="Heading2">
    <w:name w:val="heading 2"/>
    <w:basedOn w:val="Heading1"/>
    <w:next w:val="Normal"/>
    <w:link w:val="Heading2Char"/>
    <w:uiPriority w:val="99"/>
    <w:qFormat/>
    <w:rsid w:val="009F4A27"/>
    <w:pPr>
      <w:pageBreakBefore w:val="0"/>
      <w:numPr>
        <w:ilvl w:val="1"/>
      </w:numPr>
      <w:pBdr>
        <w:bottom w:val="single" w:sz="4" w:space="1" w:color="000000" w:themeColor="text1"/>
      </w:pBdr>
      <w:shd w:val="clear" w:color="auto" w:fill="auto"/>
      <w:outlineLvl w:val="1"/>
    </w:pPr>
    <w:rPr>
      <w:szCs w:val="24"/>
    </w:rPr>
  </w:style>
  <w:style w:type="paragraph" w:styleId="Heading3">
    <w:name w:val="heading 3"/>
    <w:basedOn w:val="Heading2"/>
    <w:next w:val="Normal"/>
    <w:link w:val="Heading3Char"/>
    <w:uiPriority w:val="99"/>
    <w:qFormat/>
    <w:rsid w:val="00492BD5"/>
    <w:pPr>
      <w:numPr>
        <w:ilvl w:val="2"/>
      </w:numPr>
      <w:pBdr>
        <w:bottom w:val="none" w:sz="0" w:space="0" w:color="auto"/>
      </w:pBdr>
      <w:outlineLvl w:val="2"/>
    </w:pPr>
    <w:rPr>
      <w:bCs w:val="0"/>
      <w:szCs w:val="28"/>
    </w:rPr>
  </w:style>
  <w:style w:type="paragraph" w:styleId="Heading4">
    <w:name w:val="heading 4"/>
    <w:basedOn w:val="Heading3"/>
    <w:next w:val="Normal"/>
    <w:link w:val="Heading4Char"/>
    <w:uiPriority w:val="99"/>
    <w:qFormat/>
    <w:rsid w:val="00492BD5"/>
    <w:pPr>
      <w:numPr>
        <w:ilvl w:val="3"/>
      </w:numPr>
      <w:outlineLvl w:val="3"/>
    </w:pPr>
    <w:rPr>
      <w:b w:val="0"/>
      <w:szCs w:val="26"/>
    </w:rPr>
  </w:style>
  <w:style w:type="paragraph" w:styleId="Heading5">
    <w:name w:val="heading 5"/>
    <w:basedOn w:val="Heading4"/>
    <w:next w:val="Normal"/>
    <w:link w:val="Heading5Char"/>
    <w:uiPriority w:val="99"/>
    <w:qFormat/>
    <w:rsid w:val="00492BD5"/>
    <w:pPr>
      <w:numPr>
        <w:ilvl w:val="4"/>
      </w:numPr>
      <w:outlineLvl w:val="4"/>
    </w:pPr>
    <w:rPr>
      <w:sz w:val="20"/>
      <w:szCs w:val="24"/>
    </w:rPr>
  </w:style>
  <w:style w:type="paragraph" w:styleId="Heading6">
    <w:name w:val="heading 6"/>
    <w:basedOn w:val="Heading5"/>
    <w:next w:val="Normal"/>
    <w:link w:val="Heading6Char"/>
    <w:uiPriority w:val="99"/>
    <w:qFormat/>
    <w:rsid w:val="00492BD5"/>
    <w:pPr>
      <w:numPr>
        <w:ilvl w:val="5"/>
      </w:numPr>
      <w:outlineLvl w:val="5"/>
    </w:pPr>
    <w:rPr>
      <w:i/>
      <w:iCs/>
      <w:szCs w:val="22"/>
    </w:rPr>
  </w:style>
  <w:style w:type="paragraph" w:styleId="Heading7">
    <w:name w:val="heading 7"/>
    <w:basedOn w:val="Normal"/>
    <w:next w:val="Normal"/>
    <w:link w:val="Heading7Char"/>
    <w:uiPriority w:val="99"/>
    <w:qFormat/>
    <w:rsid w:val="00492BD5"/>
    <w:pPr>
      <w:keepNext/>
      <w:keepLines/>
      <w:numPr>
        <w:ilvl w:val="6"/>
        <w:numId w:val="2"/>
      </w:numPr>
      <w:spacing w:before="120"/>
      <w:jc w:val="left"/>
      <w:outlineLvl w:val="6"/>
    </w:pPr>
  </w:style>
  <w:style w:type="paragraph" w:styleId="Heading8">
    <w:name w:val="heading 8"/>
    <w:basedOn w:val="Heading7"/>
    <w:next w:val="Normal"/>
    <w:link w:val="Heading8Char"/>
    <w:uiPriority w:val="99"/>
    <w:qFormat/>
    <w:rsid w:val="00492BD5"/>
    <w:pPr>
      <w:numPr>
        <w:ilvl w:val="7"/>
      </w:numPr>
      <w:outlineLvl w:val="7"/>
    </w:pPr>
  </w:style>
  <w:style w:type="paragraph" w:styleId="Heading9">
    <w:name w:val="heading 9"/>
    <w:basedOn w:val="TOC8"/>
    <w:next w:val="Normal"/>
    <w:link w:val="Heading9Char"/>
    <w:uiPriority w:val="99"/>
    <w:qFormat/>
    <w:rsid w:val="00492BD5"/>
    <w:pPr>
      <w:numPr>
        <w:ilvl w:val="8"/>
        <w:numId w:val="2"/>
      </w:numPr>
      <w:spacing w:before="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cronyme">
    <w:name w:val="Acronyme"/>
    <w:basedOn w:val="DefaultParagraphFon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Heading1Char">
    <w:name w:val="Heading 1 Char"/>
    <w:basedOn w:val="DefaultParagraphFont"/>
    <w:link w:val="Heading1"/>
    <w:uiPriority w:val="99"/>
    <w:rsid w:val="009F4A27"/>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Heading1"/>
    <w:next w:val="Normal"/>
    <w:rsid w:val="00F561D4"/>
    <w:pPr>
      <w:numPr>
        <w:numId w:val="4"/>
      </w:numPr>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EndnoteReference">
    <w:name w:val="endnote reference"/>
    <w:basedOn w:val="DefaultParagraphFont"/>
    <w:semiHidden/>
    <w:rsid w:val="00492BD5"/>
    <w:rPr>
      <w:vertAlign w:val="superscript"/>
    </w:rPr>
  </w:style>
  <w:style w:type="character" w:customStyle="1" w:styleId="AX">
    <w:name w:val="AX"/>
    <w:rsid w:val="00751190"/>
    <w:rPr>
      <w:color w:val="FF0000"/>
      <w:lang w:val="en-GB"/>
    </w:rPr>
  </w:style>
  <w:style w:type="paragraph" w:styleId="CommentText">
    <w:name w:val="annotation text"/>
    <w:basedOn w:val="Normal"/>
    <w:link w:val="CommentTextChar"/>
    <w:semiHidden/>
    <w:rsid w:val="00492BD5"/>
    <w:pPr>
      <w:keepLines/>
    </w:pPr>
    <w:rPr>
      <w:i/>
      <w:iCs/>
    </w:rPr>
  </w:style>
  <w:style w:type="character" w:customStyle="1" w:styleId="CommentTextChar">
    <w:name w:val="Comment Text Char"/>
    <w:basedOn w:val="DefaultParagraphFont"/>
    <w:link w:val="CommentText"/>
    <w:semiHidden/>
    <w:rsid w:val="00492BD5"/>
    <w:rPr>
      <w:rFonts w:ascii="Trebuchet MS" w:eastAsia="Times New Roman" w:hAnsi="Trebuchet MS"/>
      <w:i/>
      <w:iCs/>
      <w:szCs w:val="24"/>
      <w:lang w:eastAsia="fr-FR"/>
    </w:rPr>
  </w:style>
  <w:style w:type="paragraph" w:styleId="BodyText">
    <w:name w:val="Body Text"/>
    <w:basedOn w:val="Normal"/>
    <w:link w:val="BodyTextChar"/>
    <w:semiHidden/>
    <w:rsid w:val="00492BD5"/>
    <w:pPr>
      <w:widowControl w:val="0"/>
      <w:ind w:right="1268"/>
    </w:pPr>
  </w:style>
  <w:style w:type="character" w:customStyle="1" w:styleId="BodyTextChar">
    <w:name w:val="Body Text Char"/>
    <w:basedOn w:val="DefaultParagraphFont"/>
    <w:link w:val="BodyText"/>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Header">
    <w:name w:val="header"/>
    <w:basedOn w:val="Normal"/>
    <w:link w:val="HeaderChar"/>
    <w:rsid w:val="00751190"/>
    <w:pPr>
      <w:tabs>
        <w:tab w:val="center" w:pos="4320"/>
        <w:tab w:val="right" w:pos="8640"/>
      </w:tabs>
      <w:jc w:val="left"/>
    </w:pPr>
    <w:rPr>
      <w:szCs w:val="20"/>
    </w:rPr>
  </w:style>
  <w:style w:type="character" w:customStyle="1" w:styleId="HeaderChar">
    <w:name w:val="Header Char"/>
    <w:basedOn w:val="DefaultParagraphFont"/>
    <w:link w:val="Header"/>
    <w:rsid w:val="00751190"/>
    <w:rPr>
      <w:rFonts w:ascii="Trebuchet MS" w:eastAsia="Times New Roman" w:hAnsi="Trebuchet MS"/>
      <w:lang w:val="en-GB" w:eastAsia="fr-FR"/>
    </w:rPr>
  </w:style>
  <w:style w:type="paragraph" w:styleId="DocumentMap">
    <w:name w:val="Document Map"/>
    <w:basedOn w:val="Normal"/>
    <w:link w:val="DocumentMapChar"/>
    <w:semiHidden/>
    <w:rsid w:val="00492BD5"/>
    <w:pPr>
      <w:shd w:val="clear" w:color="auto" w:fill="000080"/>
    </w:pPr>
    <w:rPr>
      <w:rFonts w:ascii="Tahoma" w:hAnsi="Tahoma" w:cs="Tahoma"/>
    </w:rPr>
  </w:style>
  <w:style w:type="character" w:customStyle="1" w:styleId="DocumentMapChar">
    <w:name w:val="Document Map Char"/>
    <w:basedOn w:val="DefaultParagraphFont"/>
    <w:link w:val="DocumentMap"/>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TableGrid">
    <w:name w:val="Table Grid"/>
    <w:basedOn w:val="Table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Caption">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CaptionChar"/>
    <w:qFormat/>
    <w:rsid w:val="00751190"/>
    <w:pPr>
      <w:tabs>
        <w:tab w:val="right" w:pos="709"/>
        <w:tab w:val="left" w:pos="851"/>
      </w:tabs>
      <w:spacing w:before="120"/>
      <w:ind w:left="1474" w:hanging="1474"/>
      <w:jc w:val="center"/>
    </w:pPr>
    <w:rPr>
      <w:b/>
      <w:bCs/>
    </w:rPr>
  </w:style>
  <w:style w:type="character" w:styleId="Hyperlink">
    <w:name w:val="Hyperlink"/>
    <w:basedOn w:val="DefaultParagraphFont"/>
    <w:uiPriority w:val="99"/>
    <w:rsid w:val="00492BD5"/>
    <w:rPr>
      <w:color w:val="0000FF"/>
      <w:u w:val="single"/>
    </w:rPr>
  </w:style>
  <w:style w:type="paragraph" w:styleId="List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BlockText">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FootnoteText">
    <w:name w:val="footnote text"/>
    <w:basedOn w:val="Normal"/>
    <w:link w:val="FootnoteTextChar"/>
    <w:semiHidden/>
    <w:rsid w:val="00492BD5"/>
    <w:rPr>
      <w:szCs w:val="20"/>
    </w:rPr>
  </w:style>
  <w:style w:type="character" w:customStyle="1" w:styleId="FootnoteTextChar">
    <w:name w:val="Footnote Text Char"/>
    <w:basedOn w:val="DefaultParagraphFont"/>
    <w:link w:val="FootnoteText"/>
    <w:semiHidden/>
    <w:rsid w:val="00492BD5"/>
    <w:rPr>
      <w:rFonts w:ascii="Trebuchet MS" w:eastAsia="Times New Roman" w:hAnsi="Trebuchet MS"/>
      <w:lang w:eastAsia="fr-FR"/>
    </w:rPr>
  </w:style>
  <w:style w:type="character" w:styleId="PageNumber">
    <w:name w:val="page number"/>
    <w:basedOn w:val="DefaultParagraphFont"/>
    <w:semiHidden/>
    <w:rsid w:val="00492BD5"/>
  </w:style>
  <w:style w:type="table" w:customStyle="1" w:styleId="Ombrageclair1">
    <w:name w:val="Ombrage clair1"/>
    <w:basedOn w:val="Table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Footer">
    <w:name w:val="footer"/>
    <w:basedOn w:val="Normal"/>
    <w:link w:val="FooterChar"/>
    <w:semiHidden/>
    <w:rsid w:val="00492BD5"/>
    <w:pPr>
      <w:tabs>
        <w:tab w:val="center" w:pos="4320"/>
        <w:tab w:val="right" w:pos="8640"/>
      </w:tabs>
      <w:jc w:val="left"/>
    </w:pPr>
    <w:rPr>
      <w:szCs w:val="20"/>
    </w:rPr>
  </w:style>
  <w:style w:type="character" w:customStyle="1" w:styleId="FooterChar">
    <w:name w:val="Footer Char"/>
    <w:basedOn w:val="DefaultParagraphFont"/>
    <w:link w:val="Footer"/>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BodyTextIndent">
    <w:name w:val="Body Text Indent"/>
    <w:basedOn w:val="Normal"/>
    <w:link w:val="BodyTextIndentChar"/>
    <w:semiHidden/>
    <w:rsid w:val="00492BD5"/>
    <w:pPr>
      <w:ind w:left="283"/>
    </w:pPr>
  </w:style>
  <w:style w:type="character" w:customStyle="1" w:styleId="BodyTextIndentChar">
    <w:name w:val="Body Text Indent Char"/>
    <w:basedOn w:val="DefaultParagraphFont"/>
    <w:link w:val="BodyTextIndent"/>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BlockText"/>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ofFigure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Caption"/>
    <w:semiHidden/>
    <w:rsid w:val="00492BD5"/>
    <w:pPr>
      <w:keepNext/>
      <w:tabs>
        <w:tab w:val="clear" w:pos="851"/>
        <w:tab w:val="left" w:pos="1276"/>
      </w:tabs>
      <w:ind w:left="1276" w:hanging="1276"/>
    </w:pPr>
  </w:style>
  <w:style w:type="paragraph" w:styleId="BalloonText">
    <w:name w:val="Balloon Text"/>
    <w:basedOn w:val="Normal"/>
    <w:link w:val="BalloonTextChar"/>
    <w:uiPriority w:val="99"/>
    <w:semiHidden/>
    <w:unhideWhenUsed/>
    <w:rsid w:val="00492BD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BD5"/>
    <w:rPr>
      <w:rFonts w:ascii="Tahoma" w:eastAsia="Times New Roman" w:hAnsi="Tahoma" w:cs="Tahoma"/>
      <w:sz w:val="16"/>
      <w:szCs w:val="16"/>
      <w:lang w:eastAsia="fr-FR"/>
    </w:rPr>
  </w:style>
  <w:style w:type="character" w:styleId="PlaceholderText">
    <w:name w:val="Placeholder Text"/>
    <w:basedOn w:val="DefaultParagraphFon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Heading2Char">
    <w:name w:val="Heading 2 Char"/>
    <w:basedOn w:val="DefaultParagraphFont"/>
    <w:link w:val="Heading2"/>
    <w:uiPriority w:val="99"/>
    <w:rsid w:val="009F4A27"/>
    <w:rPr>
      <w:rFonts w:ascii="Trebuchet MS" w:eastAsia="Times New Roman" w:hAnsi="Trebuchet MS"/>
      <w:b/>
      <w:bCs/>
      <w:color w:val="000000"/>
      <w:sz w:val="24"/>
      <w:szCs w:val="24"/>
      <w:lang w:val="en-GB" w:eastAsia="fr-FR"/>
    </w:rPr>
  </w:style>
  <w:style w:type="character" w:customStyle="1" w:styleId="Heading3Char">
    <w:name w:val="Heading 3 Char"/>
    <w:basedOn w:val="DefaultParagraphFont"/>
    <w:link w:val="Heading3"/>
    <w:uiPriority w:val="99"/>
    <w:rsid w:val="00492BD5"/>
    <w:rPr>
      <w:rFonts w:ascii="Trebuchet MS" w:eastAsia="Times New Roman" w:hAnsi="Trebuchet MS"/>
      <w:b/>
      <w:color w:val="000000"/>
      <w:sz w:val="24"/>
      <w:szCs w:val="28"/>
      <w:lang w:val="en-GB" w:eastAsia="fr-FR"/>
    </w:rPr>
  </w:style>
  <w:style w:type="character" w:customStyle="1" w:styleId="Heading4Char">
    <w:name w:val="Heading 4 Char"/>
    <w:basedOn w:val="DefaultParagraphFont"/>
    <w:link w:val="Heading4"/>
    <w:uiPriority w:val="99"/>
    <w:rsid w:val="00492BD5"/>
    <w:rPr>
      <w:rFonts w:ascii="Trebuchet MS" w:eastAsia="Times New Roman" w:hAnsi="Trebuchet MS"/>
      <w:color w:val="000000"/>
      <w:sz w:val="24"/>
      <w:szCs w:val="26"/>
      <w:lang w:val="en-GB" w:eastAsia="fr-FR"/>
    </w:rPr>
  </w:style>
  <w:style w:type="character" w:customStyle="1" w:styleId="Heading5Char">
    <w:name w:val="Heading 5 Char"/>
    <w:basedOn w:val="DefaultParagraphFont"/>
    <w:link w:val="Heading5"/>
    <w:uiPriority w:val="99"/>
    <w:rsid w:val="00492BD5"/>
    <w:rPr>
      <w:rFonts w:ascii="Trebuchet MS" w:eastAsia="Times New Roman" w:hAnsi="Trebuchet MS"/>
      <w:color w:val="000000"/>
      <w:szCs w:val="24"/>
      <w:lang w:val="en-GB" w:eastAsia="fr-FR"/>
    </w:rPr>
  </w:style>
  <w:style w:type="character" w:customStyle="1" w:styleId="Heading6Char">
    <w:name w:val="Heading 6 Char"/>
    <w:basedOn w:val="DefaultParagraphFont"/>
    <w:link w:val="Heading6"/>
    <w:uiPriority w:val="99"/>
    <w:rsid w:val="00492BD5"/>
    <w:rPr>
      <w:rFonts w:ascii="Trebuchet MS" w:eastAsia="Times New Roman" w:hAnsi="Trebuchet MS"/>
      <w:i/>
      <w:iCs/>
      <w:color w:val="000000"/>
      <w:szCs w:val="22"/>
      <w:lang w:val="en-GB" w:eastAsia="fr-FR"/>
    </w:rPr>
  </w:style>
  <w:style w:type="character" w:customStyle="1" w:styleId="Heading7Char">
    <w:name w:val="Heading 7 Char"/>
    <w:basedOn w:val="DefaultParagraphFont"/>
    <w:link w:val="Heading7"/>
    <w:uiPriority w:val="99"/>
    <w:rsid w:val="00492BD5"/>
    <w:rPr>
      <w:rFonts w:ascii="Trebuchet MS" w:eastAsia="Times New Roman" w:hAnsi="Trebuchet MS"/>
      <w:szCs w:val="24"/>
      <w:lang w:val="en-GB" w:eastAsia="fr-FR"/>
    </w:rPr>
  </w:style>
  <w:style w:type="character" w:customStyle="1" w:styleId="Heading8Char">
    <w:name w:val="Heading 8 Char"/>
    <w:basedOn w:val="DefaultParagraphFont"/>
    <w:link w:val="Heading8"/>
    <w:uiPriority w:val="99"/>
    <w:rsid w:val="00492BD5"/>
    <w:rPr>
      <w:rFonts w:ascii="Trebuchet MS" w:eastAsia="Times New Roman" w:hAnsi="Trebuchet MS"/>
      <w:szCs w:val="24"/>
      <w:lang w:val="en-GB" w:eastAsia="fr-FR"/>
    </w:rPr>
  </w:style>
  <w:style w:type="paragraph" w:styleId="TOC1">
    <w:name w:val="toc 1"/>
    <w:basedOn w:val="Courant"/>
    <w:next w:val="TOC2"/>
    <w:uiPriority w:val="39"/>
    <w:rsid w:val="00751190"/>
    <w:pPr>
      <w:tabs>
        <w:tab w:val="right" w:leader="dot" w:pos="9072"/>
      </w:tabs>
      <w:spacing w:line="240" w:lineRule="exact"/>
    </w:pPr>
    <w:rPr>
      <w:rFonts w:ascii="Trebuchet MS" w:hAnsi="Trebuchet MS"/>
      <w:b/>
      <w:bCs/>
      <w:noProof/>
      <w:lang w:val="en-GB"/>
    </w:rPr>
  </w:style>
  <w:style w:type="paragraph" w:styleId="TOC2">
    <w:name w:val="toc 2"/>
    <w:basedOn w:val="TOC1"/>
    <w:next w:val="TOC3"/>
    <w:uiPriority w:val="39"/>
    <w:rsid w:val="00492BD5"/>
    <w:pPr>
      <w:spacing w:before="120"/>
      <w:ind w:left="284"/>
    </w:pPr>
  </w:style>
  <w:style w:type="paragraph" w:styleId="TOC3">
    <w:name w:val="toc 3"/>
    <w:basedOn w:val="TOC2"/>
    <w:next w:val="TOC4"/>
    <w:uiPriority w:val="39"/>
    <w:rsid w:val="00492BD5"/>
    <w:pPr>
      <w:spacing w:before="0"/>
      <w:ind w:left="567"/>
    </w:pPr>
    <w:rPr>
      <w:color w:val="000000"/>
      <w:sz w:val="20"/>
      <w:szCs w:val="20"/>
    </w:rPr>
  </w:style>
  <w:style w:type="paragraph" w:styleId="TOC4">
    <w:name w:val="toc 4"/>
    <w:basedOn w:val="TOC3"/>
    <w:next w:val="TOC5"/>
    <w:uiPriority w:val="39"/>
    <w:rsid w:val="00492BD5"/>
    <w:pPr>
      <w:ind w:left="851"/>
    </w:pPr>
    <w:rPr>
      <w:b w:val="0"/>
      <w:bCs w:val="0"/>
    </w:rPr>
  </w:style>
  <w:style w:type="paragraph" w:styleId="TOC5">
    <w:name w:val="toc 5"/>
    <w:basedOn w:val="TOC4"/>
    <w:next w:val="TOC6"/>
    <w:uiPriority w:val="39"/>
    <w:rsid w:val="00492BD5"/>
    <w:pPr>
      <w:ind w:left="1134"/>
    </w:pPr>
    <w:rPr>
      <w:szCs w:val="22"/>
    </w:rPr>
  </w:style>
  <w:style w:type="paragraph" w:styleId="TOC6">
    <w:name w:val="toc 6"/>
    <w:basedOn w:val="TOC5"/>
    <w:next w:val="TOC7"/>
    <w:uiPriority w:val="39"/>
    <w:rsid w:val="00751190"/>
    <w:pPr>
      <w:tabs>
        <w:tab w:val="right" w:pos="9923"/>
      </w:tabs>
      <w:ind w:left="1418"/>
    </w:pPr>
    <w:rPr>
      <w:szCs w:val="20"/>
    </w:rPr>
  </w:style>
  <w:style w:type="paragraph" w:styleId="TOC8">
    <w:name w:val="toc 8"/>
    <w:basedOn w:val="TOC5"/>
    <w:next w:val="TOC9"/>
    <w:autoRedefine/>
    <w:semiHidden/>
    <w:rsid w:val="00492BD5"/>
    <w:pPr>
      <w:ind w:left="1985"/>
    </w:pPr>
    <w:rPr>
      <w:sz w:val="18"/>
      <w:szCs w:val="18"/>
    </w:rPr>
  </w:style>
  <w:style w:type="paragraph" w:styleId="TOC9">
    <w:name w:val="toc 9"/>
    <w:basedOn w:val="TOC5"/>
    <w:next w:val="Normal"/>
    <w:autoRedefine/>
    <w:semiHidden/>
    <w:rsid w:val="00492BD5"/>
    <w:pPr>
      <w:ind w:left="2268"/>
    </w:pPr>
    <w:rPr>
      <w:noProof w:val="0"/>
      <w:sz w:val="18"/>
      <w:szCs w:val="18"/>
      <w:lang w:val="en-US"/>
    </w:rPr>
  </w:style>
  <w:style w:type="character" w:customStyle="1" w:styleId="Heading9Char">
    <w:name w:val="Heading 9 Char"/>
    <w:basedOn w:val="DefaultParagraphFont"/>
    <w:link w:val="Heading9"/>
    <w:uiPriority w:val="99"/>
    <w:rsid w:val="00492BD5"/>
    <w:rPr>
      <w:rFonts w:ascii="Trebuchet MS" w:eastAsia="Times New Roman" w:hAnsi="Trebuchet MS"/>
      <w:noProof/>
      <w:color w:val="000000"/>
      <w:sz w:val="18"/>
      <w:szCs w:val="18"/>
      <w:lang w:val="en-GB"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IndexHeading">
    <w:name w:val="index heading"/>
    <w:basedOn w:val="Courant"/>
    <w:next w:val="Index1"/>
    <w:semiHidden/>
    <w:rsid w:val="00492BD5"/>
  </w:style>
  <w:style w:type="paragraph" w:styleId="TOAHeading">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OC1"/>
    <w:autoRedefine/>
    <w:semiHidden/>
    <w:rsid w:val="00492BD5"/>
    <w:pPr>
      <w:ind w:right="709"/>
    </w:pPr>
  </w:style>
  <w:style w:type="paragraph" w:styleId="TOC7">
    <w:name w:val="toc 7"/>
    <w:basedOn w:val="TOC5"/>
    <w:next w:val="TOC8"/>
    <w:autoRedefine/>
    <w:semiHidden/>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OC1"/>
    <w:semiHidden/>
    <w:rsid w:val="00492BD5"/>
  </w:style>
  <w:style w:type="paragraph" w:customStyle="1" w:styleId="TM6">
    <w:name w:val="TM6"/>
    <w:basedOn w:val="TOC5"/>
    <w:autoRedefine/>
    <w:semiHidden/>
    <w:rsid w:val="00492BD5"/>
    <w:rPr>
      <w:i/>
    </w:rPr>
  </w:style>
  <w:style w:type="character" w:customStyle="1" w:styleId="CourantCar">
    <w:name w:val="Courant Car"/>
    <w:basedOn w:val="DefaultParagraphFon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3"/>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ListParagraph">
    <w:name w:val="List Paragraph"/>
    <w:basedOn w:val="Normal"/>
    <w:uiPriority w:val="34"/>
    <w:qFormat/>
    <w:rsid w:val="00F92EC3"/>
    <w:pPr>
      <w:ind w:left="720"/>
      <w:contextualSpacing/>
    </w:pPr>
  </w:style>
  <w:style w:type="character" w:customStyle="1" w:styleId="CaptionChar">
    <w:name w:val="Caption Char"/>
    <w:aliases w:val="Légende italique Char,FigureCaption Char,Légende Car Char,Légende Car1 Car Char,Légende Car Car1 Car Char,Légende Car2 Car Car Car Char,Légende Car Car1 Car Car Car Char,Légende Car1 Car Car Car Car Car Char"/>
    <w:basedOn w:val="DefaultParagraphFont"/>
    <w:link w:val="Caption"/>
    <w:rsid w:val="00053DEC"/>
    <w:rPr>
      <w:rFonts w:ascii="Trebuchet MS" w:eastAsia="Times New Roman" w:hAnsi="Trebuchet MS"/>
      <w:b/>
      <w:bCs/>
      <w:szCs w:val="24"/>
      <w:lang w:val="en-GB" w:eastAsia="fr-FR"/>
    </w:rPr>
  </w:style>
  <w:style w:type="character" w:styleId="CommentReference">
    <w:name w:val="annotation reference"/>
    <w:basedOn w:val="DefaultParagraphFont"/>
    <w:uiPriority w:val="99"/>
    <w:semiHidden/>
    <w:unhideWhenUsed/>
    <w:rsid w:val="007C1501"/>
    <w:rPr>
      <w:sz w:val="16"/>
      <w:szCs w:val="16"/>
    </w:rPr>
  </w:style>
  <w:style w:type="paragraph" w:styleId="CommentSubject">
    <w:name w:val="annotation subject"/>
    <w:basedOn w:val="CommentText"/>
    <w:next w:val="CommentText"/>
    <w:link w:val="CommentSubjectChar"/>
    <w:uiPriority w:val="99"/>
    <w:semiHidden/>
    <w:unhideWhenUsed/>
    <w:rsid w:val="007C1501"/>
    <w:pPr>
      <w:keepLines w:val="0"/>
    </w:pPr>
    <w:rPr>
      <w:b/>
      <w:bCs/>
      <w:i w:val="0"/>
      <w:iCs w:val="0"/>
      <w:szCs w:val="20"/>
    </w:rPr>
  </w:style>
  <w:style w:type="character" w:customStyle="1" w:styleId="CommentSubjectChar">
    <w:name w:val="Comment Subject Char"/>
    <w:basedOn w:val="CommentTextChar"/>
    <w:link w:val="CommentSubject"/>
    <w:uiPriority w:val="99"/>
    <w:semiHidden/>
    <w:rsid w:val="007C1501"/>
    <w:rPr>
      <w:rFonts w:ascii="Trebuchet MS" w:eastAsia="Times New Roman" w:hAnsi="Trebuchet MS"/>
      <w:b/>
      <w:bCs/>
      <w:i/>
      <w:iCs/>
      <w:szCs w:val="24"/>
      <w:lang w:val="en-GB" w:eastAsia="fr-FR"/>
    </w:rPr>
  </w:style>
  <w:style w:type="paragraph" w:styleId="Revision">
    <w:name w:val="Revision"/>
    <w:hidden/>
    <w:uiPriority w:val="99"/>
    <w:semiHidden/>
    <w:rsid w:val="007C1501"/>
    <w:rPr>
      <w:rFonts w:ascii="Trebuchet MS" w:eastAsia="Times New Roman" w:hAnsi="Trebuchet MS"/>
      <w:szCs w:val="24"/>
      <w:lang w:val="en-GB" w:eastAsia="fr-FR"/>
    </w:rPr>
  </w:style>
  <w:style w:type="character" w:styleId="Emphasis">
    <w:name w:val="Emphasis"/>
    <w:basedOn w:val="DefaultParagraphFont"/>
    <w:uiPriority w:val="20"/>
    <w:qFormat/>
    <w:rsid w:val="007811BD"/>
    <w:rPr>
      <w:i/>
      <w:iCs/>
    </w:rPr>
  </w:style>
  <w:style w:type="paragraph" w:styleId="NormalWeb">
    <w:name w:val="Normal (Web)"/>
    <w:basedOn w:val="Normal"/>
    <w:uiPriority w:val="99"/>
    <w:unhideWhenUsed/>
    <w:rsid w:val="007811BD"/>
    <w:pPr>
      <w:spacing w:before="125" w:after="0"/>
      <w:jc w:val="left"/>
    </w:pPr>
    <w:rPr>
      <w:rFonts w:ascii="Times New Roman" w:hAnsi="Times New Roman"/>
      <w:sz w:val="24"/>
      <w:lang w:val="fr-FR"/>
    </w:rPr>
  </w:style>
  <w:style w:type="character" w:customStyle="1" w:styleId="fieldvalue">
    <w:name w:val="fieldvalue"/>
    <w:basedOn w:val="DefaultParagraphFont"/>
    <w:rsid w:val="007811BD"/>
  </w:style>
  <w:style w:type="character" w:customStyle="1" w:styleId="hps">
    <w:name w:val="hps"/>
    <w:basedOn w:val="DefaultParagraphFont"/>
    <w:rsid w:val="0094673C"/>
  </w:style>
  <w:style w:type="character" w:customStyle="1" w:styleId="shorttext">
    <w:name w:val="short_text"/>
    <w:basedOn w:val="DefaultParagraphFont"/>
    <w:rsid w:val="0094673C"/>
  </w:style>
  <w:style w:type="paragraph" w:customStyle="1" w:styleId="TableContents">
    <w:name w:val="Table Contents"/>
    <w:basedOn w:val="Normal"/>
    <w:rsid w:val="000755C1"/>
    <w:pPr>
      <w:widowControl w:val="0"/>
      <w:suppressLineNumbers/>
      <w:suppressAutoHyphens/>
      <w:spacing w:after="0"/>
      <w:jc w:val="left"/>
    </w:pPr>
    <w:rPr>
      <w:rFonts w:ascii="Times New Roman" w:eastAsia="DejaVu Sans" w:hAnsi="Times New Roman" w:cs="Lohit Hindi"/>
      <w:kern w:val="1"/>
      <w:sz w:val="24"/>
      <w:lang w:val="fr-FR" w:eastAsia="zh-CN" w:bidi="hi-IN"/>
    </w:rPr>
  </w:style>
  <w:style w:type="paragraph" w:customStyle="1" w:styleId="ListParagraph1">
    <w:name w:val="List Paragraph1"/>
    <w:basedOn w:val="Normal"/>
    <w:rsid w:val="00A60C2B"/>
    <w:pPr>
      <w:suppressAutoHyphens/>
      <w:ind w:left="720"/>
      <w:contextualSpacing/>
    </w:pPr>
    <w:rPr>
      <w:kern w:val="1"/>
    </w:rPr>
  </w:style>
  <w:style w:type="paragraph" w:customStyle="1" w:styleId="Caption1">
    <w:name w:val="Caption1"/>
    <w:basedOn w:val="Normal"/>
    <w:next w:val="Normal"/>
    <w:rsid w:val="00A60C2B"/>
    <w:pPr>
      <w:tabs>
        <w:tab w:val="right" w:pos="709"/>
        <w:tab w:val="left" w:pos="851"/>
      </w:tabs>
      <w:suppressAutoHyphens/>
      <w:spacing w:before="120"/>
      <w:ind w:left="1474" w:hanging="1474"/>
      <w:jc w:val="center"/>
    </w:pPr>
    <w:rPr>
      <w:b/>
      <w:bCs/>
      <w:kern w:val="1"/>
    </w:rPr>
  </w:style>
  <w:style w:type="paragraph" w:customStyle="1" w:styleId="TableMid">
    <w:name w:val="Table Mid"/>
    <w:basedOn w:val="Normal"/>
    <w:autoRedefine/>
    <w:rsid w:val="006758B2"/>
    <w:pPr>
      <w:spacing w:after="0"/>
      <w:jc w:val="left"/>
    </w:pPr>
    <w:rPr>
      <w:rFonts w:ascii="TimesNewRomanPSMT" w:hAnsi="TimesNewRomanPSMT" w:cs="TimesNewRomanPSMT"/>
      <w:sz w:val="22"/>
      <w:szCs w:val="20"/>
      <w:lang w:val="en-US" w:eastAsia="en-US"/>
    </w:rPr>
  </w:style>
  <w:style w:type="paragraph" w:customStyle="1" w:styleId="Default">
    <w:name w:val="Default"/>
    <w:rsid w:val="00164D95"/>
    <w:pPr>
      <w:autoSpaceDE w:val="0"/>
      <w:autoSpaceDN w:val="0"/>
      <w:adjustRightInd w:val="0"/>
    </w:pPr>
    <w:rPr>
      <w:rFonts w:ascii="Tahoma" w:hAnsi="Tahoma" w:cs="Tahoma"/>
      <w:color w:val="000000"/>
      <w:sz w:val="24"/>
      <w:szCs w:val="24"/>
      <w:lang w:val="en-GB"/>
    </w:rPr>
  </w:style>
  <w:style w:type="paragraph" w:customStyle="1" w:styleId="BodytextJustified">
    <w:name w:val="Body text Justified"/>
    <w:basedOn w:val="Normal"/>
    <w:rsid w:val="00A25F7E"/>
    <w:pPr>
      <w:spacing w:after="0"/>
    </w:pPr>
    <w:rPr>
      <w:rFonts w:ascii="Georgia" w:hAnsi="Georgia"/>
      <w:sz w:val="24"/>
      <w:szCs w:val="20"/>
      <w:lang w:eastAsia="en-US"/>
    </w:rPr>
  </w:style>
  <w:style w:type="paragraph" w:customStyle="1" w:styleId="ARESYSNormale">
    <w:name w:val="ARESYS Normale"/>
    <w:basedOn w:val="Normal"/>
    <w:link w:val="ARESYSNormaleCarattere1"/>
    <w:rsid w:val="00930150"/>
    <w:pPr>
      <w:spacing w:after="0" w:line="360" w:lineRule="auto"/>
    </w:pPr>
    <w:rPr>
      <w:rFonts w:ascii="Arial" w:hAnsi="Arial"/>
      <w:lang w:val="en-US" w:eastAsia="it-IT"/>
    </w:rPr>
  </w:style>
  <w:style w:type="character" w:customStyle="1" w:styleId="ARESYSNormaleCarattere1">
    <w:name w:val="ARESYS Normale Carattere1"/>
    <w:link w:val="ARESYSNormale"/>
    <w:rsid w:val="00930150"/>
    <w:rPr>
      <w:rFonts w:ascii="Arial" w:eastAsia="Times New Roman" w:hAnsi="Arial"/>
      <w:szCs w:val="24"/>
      <w:lang w:val="en-US" w:eastAsia="it-IT"/>
    </w:rPr>
  </w:style>
  <w:style w:type="character" w:styleId="Strong">
    <w:name w:val="Strong"/>
    <w:basedOn w:val="DefaultParagraphFont"/>
    <w:uiPriority w:val="22"/>
    <w:qFormat/>
    <w:rsid w:val="00755D25"/>
    <w:rPr>
      <w:b/>
    </w:rPr>
  </w:style>
  <w:style w:type="paragraph" w:customStyle="1" w:styleId="Titreno-index">
    <w:name w:val="Titre no-indexé"/>
    <w:basedOn w:val="Normal"/>
    <w:link w:val="Titreno-indexCar"/>
    <w:qFormat/>
    <w:rsid w:val="00755D25"/>
    <w:pPr>
      <w:spacing w:before="120"/>
    </w:pPr>
    <w:rPr>
      <w:b/>
      <w:sz w:val="24"/>
    </w:rPr>
  </w:style>
  <w:style w:type="character" w:customStyle="1" w:styleId="Titreno-indexCar">
    <w:name w:val="Titre no-indexé Car"/>
    <w:basedOn w:val="DefaultParagraphFont"/>
    <w:link w:val="Titreno-index"/>
    <w:rsid w:val="00755D25"/>
    <w:rPr>
      <w:rFonts w:ascii="Trebuchet MS" w:eastAsia="Times New Roman" w:hAnsi="Trebuchet MS"/>
      <w:b/>
      <w:sz w:val="24"/>
      <w:szCs w:val="24"/>
      <w:lang w:val="en-GB"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Heading1">
    <w:name w:val="heading 1"/>
    <w:basedOn w:val="Courant"/>
    <w:next w:val="Normal"/>
    <w:link w:val="Heading1Char"/>
    <w:uiPriority w:val="99"/>
    <w:qFormat/>
    <w:rsid w:val="009F4A27"/>
    <w:pPr>
      <w:keepNext/>
      <w:keepLines/>
      <w:pageBreakBefore/>
      <w:widowControl/>
      <w:numPr>
        <w:numId w:val="2"/>
      </w:numPr>
      <w:pBdr>
        <w:bottom w:val="single" w:sz="4" w:space="1" w:color="auto"/>
      </w:pBdr>
      <w:shd w:val="clear" w:color="auto" w:fill="CDCDCF"/>
      <w:spacing w:before="320" w:after="320"/>
      <w:outlineLvl w:val="0"/>
    </w:pPr>
    <w:rPr>
      <w:rFonts w:ascii="Trebuchet MS" w:hAnsi="Trebuchet MS"/>
      <w:b/>
      <w:bCs/>
      <w:color w:val="000000"/>
      <w:szCs w:val="32"/>
      <w:lang w:val="en-GB"/>
    </w:rPr>
  </w:style>
  <w:style w:type="paragraph" w:styleId="Heading2">
    <w:name w:val="heading 2"/>
    <w:basedOn w:val="Heading1"/>
    <w:next w:val="Normal"/>
    <w:link w:val="Heading2Char"/>
    <w:uiPriority w:val="99"/>
    <w:qFormat/>
    <w:rsid w:val="009F4A27"/>
    <w:pPr>
      <w:pageBreakBefore w:val="0"/>
      <w:numPr>
        <w:ilvl w:val="1"/>
      </w:numPr>
      <w:pBdr>
        <w:bottom w:val="single" w:sz="4" w:space="1" w:color="000000" w:themeColor="text1"/>
      </w:pBdr>
      <w:shd w:val="clear" w:color="auto" w:fill="auto"/>
      <w:outlineLvl w:val="1"/>
    </w:pPr>
    <w:rPr>
      <w:szCs w:val="24"/>
    </w:rPr>
  </w:style>
  <w:style w:type="paragraph" w:styleId="Heading3">
    <w:name w:val="heading 3"/>
    <w:basedOn w:val="Heading2"/>
    <w:next w:val="Normal"/>
    <w:link w:val="Heading3Char"/>
    <w:uiPriority w:val="99"/>
    <w:qFormat/>
    <w:rsid w:val="00492BD5"/>
    <w:pPr>
      <w:numPr>
        <w:ilvl w:val="2"/>
      </w:numPr>
      <w:pBdr>
        <w:bottom w:val="none" w:sz="0" w:space="0" w:color="auto"/>
      </w:pBdr>
      <w:outlineLvl w:val="2"/>
    </w:pPr>
    <w:rPr>
      <w:bCs w:val="0"/>
      <w:szCs w:val="28"/>
    </w:rPr>
  </w:style>
  <w:style w:type="paragraph" w:styleId="Heading4">
    <w:name w:val="heading 4"/>
    <w:basedOn w:val="Heading3"/>
    <w:next w:val="Normal"/>
    <w:link w:val="Heading4Char"/>
    <w:uiPriority w:val="99"/>
    <w:qFormat/>
    <w:rsid w:val="00492BD5"/>
    <w:pPr>
      <w:numPr>
        <w:ilvl w:val="3"/>
      </w:numPr>
      <w:outlineLvl w:val="3"/>
    </w:pPr>
    <w:rPr>
      <w:b w:val="0"/>
      <w:szCs w:val="26"/>
    </w:rPr>
  </w:style>
  <w:style w:type="paragraph" w:styleId="Heading5">
    <w:name w:val="heading 5"/>
    <w:basedOn w:val="Heading4"/>
    <w:next w:val="Normal"/>
    <w:link w:val="Heading5Char"/>
    <w:uiPriority w:val="99"/>
    <w:qFormat/>
    <w:rsid w:val="00492BD5"/>
    <w:pPr>
      <w:numPr>
        <w:ilvl w:val="4"/>
      </w:numPr>
      <w:outlineLvl w:val="4"/>
    </w:pPr>
    <w:rPr>
      <w:sz w:val="20"/>
      <w:szCs w:val="24"/>
    </w:rPr>
  </w:style>
  <w:style w:type="paragraph" w:styleId="Heading6">
    <w:name w:val="heading 6"/>
    <w:basedOn w:val="Heading5"/>
    <w:next w:val="Normal"/>
    <w:link w:val="Heading6Char"/>
    <w:uiPriority w:val="99"/>
    <w:qFormat/>
    <w:rsid w:val="00492BD5"/>
    <w:pPr>
      <w:numPr>
        <w:ilvl w:val="5"/>
      </w:numPr>
      <w:outlineLvl w:val="5"/>
    </w:pPr>
    <w:rPr>
      <w:i/>
      <w:iCs/>
      <w:szCs w:val="22"/>
    </w:rPr>
  </w:style>
  <w:style w:type="paragraph" w:styleId="Heading7">
    <w:name w:val="heading 7"/>
    <w:basedOn w:val="Normal"/>
    <w:next w:val="Normal"/>
    <w:link w:val="Heading7Char"/>
    <w:uiPriority w:val="99"/>
    <w:qFormat/>
    <w:rsid w:val="00492BD5"/>
    <w:pPr>
      <w:keepNext/>
      <w:keepLines/>
      <w:numPr>
        <w:ilvl w:val="6"/>
        <w:numId w:val="2"/>
      </w:numPr>
      <w:spacing w:before="120"/>
      <w:jc w:val="left"/>
      <w:outlineLvl w:val="6"/>
    </w:pPr>
  </w:style>
  <w:style w:type="paragraph" w:styleId="Heading8">
    <w:name w:val="heading 8"/>
    <w:basedOn w:val="Heading7"/>
    <w:next w:val="Normal"/>
    <w:link w:val="Heading8Char"/>
    <w:uiPriority w:val="99"/>
    <w:qFormat/>
    <w:rsid w:val="00492BD5"/>
    <w:pPr>
      <w:numPr>
        <w:ilvl w:val="7"/>
      </w:numPr>
      <w:outlineLvl w:val="7"/>
    </w:pPr>
  </w:style>
  <w:style w:type="paragraph" w:styleId="Heading9">
    <w:name w:val="heading 9"/>
    <w:basedOn w:val="TOC8"/>
    <w:next w:val="Normal"/>
    <w:link w:val="Heading9Char"/>
    <w:uiPriority w:val="99"/>
    <w:qFormat/>
    <w:rsid w:val="00492BD5"/>
    <w:pPr>
      <w:numPr>
        <w:ilvl w:val="8"/>
        <w:numId w:val="2"/>
      </w:numPr>
      <w:spacing w:before="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cronyme">
    <w:name w:val="Acronyme"/>
    <w:basedOn w:val="DefaultParagraphFon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Heading1Char">
    <w:name w:val="Heading 1 Char"/>
    <w:basedOn w:val="DefaultParagraphFont"/>
    <w:link w:val="Heading1"/>
    <w:uiPriority w:val="99"/>
    <w:rsid w:val="009F4A27"/>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Heading1"/>
    <w:next w:val="Normal"/>
    <w:rsid w:val="00F561D4"/>
    <w:pPr>
      <w:numPr>
        <w:numId w:val="4"/>
      </w:numPr>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EndnoteReference">
    <w:name w:val="endnote reference"/>
    <w:basedOn w:val="DefaultParagraphFont"/>
    <w:semiHidden/>
    <w:rsid w:val="00492BD5"/>
    <w:rPr>
      <w:vertAlign w:val="superscript"/>
    </w:rPr>
  </w:style>
  <w:style w:type="character" w:customStyle="1" w:styleId="AX">
    <w:name w:val="AX"/>
    <w:rsid w:val="00751190"/>
    <w:rPr>
      <w:color w:val="FF0000"/>
      <w:lang w:val="en-GB"/>
    </w:rPr>
  </w:style>
  <w:style w:type="paragraph" w:styleId="CommentText">
    <w:name w:val="annotation text"/>
    <w:basedOn w:val="Normal"/>
    <w:link w:val="CommentTextChar"/>
    <w:semiHidden/>
    <w:rsid w:val="00492BD5"/>
    <w:pPr>
      <w:keepLines/>
    </w:pPr>
    <w:rPr>
      <w:i/>
      <w:iCs/>
    </w:rPr>
  </w:style>
  <w:style w:type="character" w:customStyle="1" w:styleId="CommentTextChar">
    <w:name w:val="Comment Text Char"/>
    <w:basedOn w:val="DefaultParagraphFont"/>
    <w:link w:val="CommentText"/>
    <w:semiHidden/>
    <w:rsid w:val="00492BD5"/>
    <w:rPr>
      <w:rFonts w:ascii="Trebuchet MS" w:eastAsia="Times New Roman" w:hAnsi="Trebuchet MS"/>
      <w:i/>
      <w:iCs/>
      <w:szCs w:val="24"/>
      <w:lang w:eastAsia="fr-FR"/>
    </w:rPr>
  </w:style>
  <w:style w:type="paragraph" w:styleId="BodyText">
    <w:name w:val="Body Text"/>
    <w:basedOn w:val="Normal"/>
    <w:link w:val="BodyTextChar"/>
    <w:semiHidden/>
    <w:rsid w:val="00492BD5"/>
    <w:pPr>
      <w:widowControl w:val="0"/>
      <w:ind w:right="1268"/>
    </w:pPr>
  </w:style>
  <w:style w:type="character" w:customStyle="1" w:styleId="BodyTextChar">
    <w:name w:val="Body Text Char"/>
    <w:basedOn w:val="DefaultParagraphFont"/>
    <w:link w:val="BodyText"/>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Header">
    <w:name w:val="header"/>
    <w:basedOn w:val="Normal"/>
    <w:link w:val="HeaderChar"/>
    <w:rsid w:val="00751190"/>
    <w:pPr>
      <w:tabs>
        <w:tab w:val="center" w:pos="4320"/>
        <w:tab w:val="right" w:pos="8640"/>
      </w:tabs>
      <w:jc w:val="left"/>
    </w:pPr>
    <w:rPr>
      <w:szCs w:val="20"/>
    </w:rPr>
  </w:style>
  <w:style w:type="character" w:customStyle="1" w:styleId="HeaderChar">
    <w:name w:val="Header Char"/>
    <w:basedOn w:val="DefaultParagraphFont"/>
    <w:link w:val="Header"/>
    <w:rsid w:val="00751190"/>
    <w:rPr>
      <w:rFonts w:ascii="Trebuchet MS" w:eastAsia="Times New Roman" w:hAnsi="Trebuchet MS"/>
      <w:lang w:val="en-GB" w:eastAsia="fr-FR"/>
    </w:rPr>
  </w:style>
  <w:style w:type="paragraph" w:styleId="DocumentMap">
    <w:name w:val="Document Map"/>
    <w:basedOn w:val="Normal"/>
    <w:link w:val="DocumentMapChar"/>
    <w:semiHidden/>
    <w:rsid w:val="00492BD5"/>
    <w:pPr>
      <w:shd w:val="clear" w:color="auto" w:fill="000080"/>
    </w:pPr>
    <w:rPr>
      <w:rFonts w:ascii="Tahoma" w:hAnsi="Tahoma" w:cs="Tahoma"/>
    </w:rPr>
  </w:style>
  <w:style w:type="character" w:customStyle="1" w:styleId="DocumentMapChar">
    <w:name w:val="Document Map Char"/>
    <w:basedOn w:val="DefaultParagraphFont"/>
    <w:link w:val="DocumentMap"/>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TableGrid">
    <w:name w:val="Table Grid"/>
    <w:basedOn w:val="Table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Caption">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CaptionChar"/>
    <w:qFormat/>
    <w:rsid w:val="00751190"/>
    <w:pPr>
      <w:tabs>
        <w:tab w:val="right" w:pos="709"/>
        <w:tab w:val="left" w:pos="851"/>
      </w:tabs>
      <w:spacing w:before="120"/>
      <w:ind w:left="1474" w:hanging="1474"/>
      <w:jc w:val="center"/>
    </w:pPr>
    <w:rPr>
      <w:b/>
      <w:bCs/>
    </w:rPr>
  </w:style>
  <w:style w:type="character" w:styleId="Hyperlink">
    <w:name w:val="Hyperlink"/>
    <w:basedOn w:val="DefaultParagraphFont"/>
    <w:uiPriority w:val="99"/>
    <w:rsid w:val="00492BD5"/>
    <w:rPr>
      <w:color w:val="0000FF"/>
      <w:u w:val="single"/>
    </w:rPr>
  </w:style>
  <w:style w:type="paragraph" w:styleId="List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BlockText">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FootnoteText">
    <w:name w:val="footnote text"/>
    <w:basedOn w:val="Normal"/>
    <w:link w:val="FootnoteTextChar"/>
    <w:semiHidden/>
    <w:rsid w:val="00492BD5"/>
    <w:rPr>
      <w:szCs w:val="20"/>
    </w:rPr>
  </w:style>
  <w:style w:type="character" w:customStyle="1" w:styleId="FootnoteTextChar">
    <w:name w:val="Footnote Text Char"/>
    <w:basedOn w:val="DefaultParagraphFont"/>
    <w:link w:val="FootnoteText"/>
    <w:semiHidden/>
    <w:rsid w:val="00492BD5"/>
    <w:rPr>
      <w:rFonts w:ascii="Trebuchet MS" w:eastAsia="Times New Roman" w:hAnsi="Trebuchet MS"/>
      <w:lang w:eastAsia="fr-FR"/>
    </w:rPr>
  </w:style>
  <w:style w:type="character" w:styleId="PageNumber">
    <w:name w:val="page number"/>
    <w:basedOn w:val="DefaultParagraphFont"/>
    <w:semiHidden/>
    <w:rsid w:val="00492BD5"/>
  </w:style>
  <w:style w:type="table" w:customStyle="1" w:styleId="Ombrageclair1">
    <w:name w:val="Ombrage clair1"/>
    <w:basedOn w:val="Table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Footer">
    <w:name w:val="footer"/>
    <w:basedOn w:val="Normal"/>
    <w:link w:val="FooterChar"/>
    <w:semiHidden/>
    <w:rsid w:val="00492BD5"/>
    <w:pPr>
      <w:tabs>
        <w:tab w:val="center" w:pos="4320"/>
        <w:tab w:val="right" w:pos="8640"/>
      </w:tabs>
      <w:jc w:val="left"/>
    </w:pPr>
    <w:rPr>
      <w:szCs w:val="20"/>
    </w:rPr>
  </w:style>
  <w:style w:type="character" w:customStyle="1" w:styleId="FooterChar">
    <w:name w:val="Footer Char"/>
    <w:basedOn w:val="DefaultParagraphFont"/>
    <w:link w:val="Footer"/>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BodyTextIndent">
    <w:name w:val="Body Text Indent"/>
    <w:basedOn w:val="Normal"/>
    <w:link w:val="BodyTextIndentChar"/>
    <w:semiHidden/>
    <w:rsid w:val="00492BD5"/>
    <w:pPr>
      <w:ind w:left="283"/>
    </w:pPr>
  </w:style>
  <w:style w:type="character" w:customStyle="1" w:styleId="BodyTextIndentChar">
    <w:name w:val="Body Text Indent Char"/>
    <w:basedOn w:val="DefaultParagraphFont"/>
    <w:link w:val="BodyTextIndent"/>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BlockText"/>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ofFigure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Caption"/>
    <w:semiHidden/>
    <w:rsid w:val="00492BD5"/>
    <w:pPr>
      <w:keepNext/>
      <w:tabs>
        <w:tab w:val="clear" w:pos="851"/>
        <w:tab w:val="left" w:pos="1276"/>
      </w:tabs>
      <w:ind w:left="1276" w:hanging="1276"/>
    </w:pPr>
  </w:style>
  <w:style w:type="paragraph" w:styleId="BalloonText">
    <w:name w:val="Balloon Text"/>
    <w:basedOn w:val="Normal"/>
    <w:link w:val="BalloonTextChar"/>
    <w:uiPriority w:val="99"/>
    <w:semiHidden/>
    <w:unhideWhenUsed/>
    <w:rsid w:val="00492BD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BD5"/>
    <w:rPr>
      <w:rFonts w:ascii="Tahoma" w:eastAsia="Times New Roman" w:hAnsi="Tahoma" w:cs="Tahoma"/>
      <w:sz w:val="16"/>
      <w:szCs w:val="16"/>
      <w:lang w:eastAsia="fr-FR"/>
    </w:rPr>
  </w:style>
  <w:style w:type="character" w:styleId="PlaceholderText">
    <w:name w:val="Placeholder Text"/>
    <w:basedOn w:val="DefaultParagraphFon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Heading2Char">
    <w:name w:val="Heading 2 Char"/>
    <w:basedOn w:val="DefaultParagraphFont"/>
    <w:link w:val="Heading2"/>
    <w:uiPriority w:val="99"/>
    <w:rsid w:val="009F4A27"/>
    <w:rPr>
      <w:rFonts w:ascii="Trebuchet MS" w:eastAsia="Times New Roman" w:hAnsi="Trebuchet MS"/>
      <w:b/>
      <w:bCs/>
      <w:color w:val="000000"/>
      <w:sz w:val="24"/>
      <w:szCs w:val="24"/>
      <w:lang w:val="en-GB" w:eastAsia="fr-FR"/>
    </w:rPr>
  </w:style>
  <w:style w:type="character" w:customStyle="1" w:styleId="Heading3Char">
    <w:name w:val="Heading 3 Char"/>
    <w:basedOn w:val="DefaultParagraphFont"/>
    <w:link w:val="Heading3"/>
    <w:uiPriority w:val="99"/>
    <w:rsid w:val="00492BD5"/>
    <w:rPr>
      <w:rFonts w:ascii="Trebuchet MS" w:eastAsia="Times New Roman" w:hAnsi="Trebuchet MS"/>
      <w:b/>
      <w:color w:val="000000"/>
      <w:sz w:val="24"/>
      <w:szCs w:val="28"/>
      <w:lang w:val="en-GB" w:eastAsia="fr-FR"/>
    </w:rPr>
  </w:style>
  <w:style w:type="character" w:customStyle="1" w:styleId="Heading4Char">
    <w:name w:val="Heading 4 Char"/>
    <w:basedOn w:val="DefaultParagraphFont"/>
    <w:link w:val="Heading4"/>
    <w:uiPriority w:val="99"/>
    <w:rsid w:val="00492BD5"/>
    <w:rPr>
      <w:rFonts w:ascii="Trebuchet MS" w:eastAsia="Times New Roman" w:hAnsi="Trebuchet MS"/>
      <w:color w:val="000000"/>
      <w:sz w:val="24"/>
      <w:szCs w:val="26"/>
      <w:lang w:val="en-GB" w:eastAsia="fr-FR"/>
    </w:rPr>
  </w:style>
  <w:style w:type="character" w:customStyle="1" w:styleId="Heading5Char">
    <w:name w:val="Heading 5 Char"/>
    <w:basedOn w:val="DefaultParagraphFont"/>
    <w:link w:val="Heading5"/>
    <w:uiPriority w:val="99"/>
    <w:rsid w:val="00492BD5"/>
    <w:rPr>
      <w:rFonts w:ascii="Trebuchet MS" w:eastAsia="Times New Roman" w:hAnsi="Trebuchet MS"/>
      <w:color w:val="000000"/>
      <w:szCs w:val="24"/>
      <w:lang w:val="en-GB" w:eastAsia="fr-FR"/>
    </w:rPr>
  </w:style>
  <w:style w:type="character" w:customStyle="1" w:styleId="Heading6Char">
    <w:name w:val="Heading 6 Char"/>
    <w:basedOn w:val="DefaultParagraphFont"/>
    <w:link w:val="Heading6"/>
    <w:uiPriority w:val="99"/>
    <w:rsid w:val="00492BD5"/>
    <w:rPr>
      <w:rFonts w:ascii="Trebuchet MS" w:eastAsia="Times New Roman" w:hAnsi="Trebuchet MS"/>
      <w:i/>
      <w:iCs/>
      <w:color w:val="000000"/>
      <w:szCs w:val="22"/>
      <w:lang w:val="en-GB" w:eastAsia="fr-FR"/>
    </w:rPr>
  </w:style>
  <w:style w:type="character" w:customStyle="1" w:styleId="Heading7Char">
    <w:name w:val="Heading 7 Char"/>
    <w:basedOn w:val="DefaultParagraphFont"/>
    <w:link w:val="Heading7"/>
    <w:uiPriority w:val="99"/>
    <w:rsid w:val="00492BD5"/>
    <w:rPr>
      <w:rFonts w:ascii="Trebuchet MS" w:eastAsia="Times New Roman" w:hAnsi="Trebuchet MS"/>
      <w:szCs w:val="24"/>
      <w:lang w:val="en-GB" w:eastAsia="fr-FR"/>
    </w:rPr>
  </w:style>
  <w:style w:type="character" w:customStyle="1" w:styleId="Heading8Char">
    <w:name w:val="Heading 8 Char"/>
    <w:basedOn w:val="DefaultParagraphFont"/>
    <w:link w:val="Heading8"/>
    <w:uiPriority w:val="99"/>
    <w:rsid w:val="00492BD5"/>
    <w:rPr>
      <w:rFonts w:ascii="Trebuchet MS" w:eastAsia="Times New Roman" w:hAnsi="Trebuchet MS"/>
      <w:szCs w:val="24"/>
      <w:lang w:val="en-GB" w:eastAsia="fr-FR"/>
    </w:rPr>
  </w:style>
  <w:style w:type="paragraph" w:styleId="TOC1">
    <w:name w:val="toc 1"/>
    <w:basedOn w:val="Courant"/>
    <w:next w:val="TOC2"/>
    <w:uiPriority w:val="39"/>
    <w:rsid w:val="00751190"/>
    <w:pPr>
      <w:tabs>
        <w:tab w:val="right" w:leader="dot" w:pos="9072"/>
      </w:tabs>
      <w:spacing w:line="240" w:lineRule="exact"/>
    </w:pPr>
    <w:rPr>
      <w:rFonts w:ascii="Trebuchet MS" w:hAnsi="Trebuchet MS"/>
      <w:b/>
      <w:bCs/>
      <w:noProof/>
      <w:lang w:val="en-GB"/>
    </w:rPr>
  </w:style>
  <w:style w:type="paragraph" w:styleId="TOC2">
    <w:name w:val="toc 2"/>
    <w:basedOn w:val="TOC1"/>
    <w:next w:val="TOC3"/>
    <w:uiPriority w:val="39"/>
    <w:rsid w:val="00492BD5"/>
    <w:pPr>
      <w:spacing w:before="120"/>
      <w:ind w:left="284"/>
    </w:pPr>
  </w:style>
  <w:style w:type="paragraph" w:styleId="TOC3">
    <w:name w:val="toc 3"/>
    <w:basedOn w:val="TOC2"/>
    <w:next w:val="TOC4"/>
    <w:uiPriority w:val="39"/>
    <w:rsid w:val="00492BD5"/>
    <w:pPr>
      <w:spacing w:before="0"/>
      <w:ind w:left="567"/>
    </w:pPr>
    <w:rPr>
      <w:color w:val="000000"/>
      <w:sz w:val="20"/>
      <w:szCs w:val="20"/>
    </w:rPr>
  </w:style>
  <w:style w:type="paragraph" w:styleId="TOC4">
    <w:name w:val="toc 4"/>
    <w:basedOn w:val="TOC3"/>
    <w:next w:val="TOC5"/>
    <w:uiPriority w:val="39"/>
    <w:rsid w:val="00492BD5"/>
    <w:pPr>
      <w:ind w:left="851"/>
    </w:pPr>
    <w:rPr>
      <w:b w:val="0"/>
      <w:bCs w:val="0"/>
    </w:rPr>
  </w:style>
  <w:style w:type="paragraph" w:styleId="TOC5">
    <w:name w:val="toc 5"/>
    <w:basedOn w:val="TOC4"/>
    <w:next w:val="TOC6"/>
    <w:uiPriority w:val="39"/>
    <w:rsid w:val="00492BD5"/>
    <w:pPr>
      <w:ind w:left="1134"/>
    </w:pPr>
    <w:rPr>
      <w:szCs w:val="22"/>
    </w:rPr>
  </w:style>
  <w:style w:type="paragraph" w:styleId="TOC6">
    <w:name w:val="toc 6"/>
    <w:basedOn w:val="TOC5"/>
    <w:next w:val="TOC7"/>
    <w:uiPriority w:val="39"/>
    <w:rsid w:val="00751190"/>
    <w:pPr>
      <w:tabs>
        <w:tab w:val="right" w:pos="9923"/>
      </w:tabs>
      <w:ind w:left="1418"/>
    </w:pPr>
    <w:rPr>
      <w:szCs w:val="20"/>
    </w:rPr>
  </w:style>
  <w:style w:type="paragraph" w:styleId="TOC8">
    <w:name w:val="toc 8"/>
    <w:basedOn w:val="TOC5"/>
    <w:next w:val="TOC9"/>
    <w:autoRedefine/>
    <w:semiHidden/>
    <w:rsid w:val="00492BD5"/>
    <w:pPr>
      <w:ind w:left="1985"/>
    </w:pPr>
    <w:rPr>
      <w:sz w:val="18"/>
      <w:szCs w:val="18"/>
    </w:rPr>
  </w:style>
  <w:style w:type="paragraph" w:styleId="TOC9">
    <w:name w:val="toc 9"/>
    <w:basedOn w:val="TOC5"/>
    <w:next w:val="Normal"/>
    <w:autoRedefine/>
    <w:semiHidden/>
    <w:rsid w:val="00492BD5"/>
    <w:pPr>
      <w:ind w:left="2268"/>
    </w:pPr>
    <w:rPr>
      <w:noProof w:val="0"/>
      <w:sz w:val="18"/>
      <w:szCs w:val="18"/>
      <w:lang w:val="en-US"/>
    </w:rPr>
  </w:style>
  <w:style w:type="character" w:customStyle="1" w:styleId="Heading9Char">
    <w:name w:val="Heading 9 Char"/>
    <w:basedOn w:val="DefaultParagraphFont"/>
    <w:link w:val="Heading9"/>
    <w:uiPriority w:val="99"/>
    <w:rsid w:val="00492BD5"/>
    <w:rPr>
      <w:rFonts w:ascii="Trebuchet MS" w:eastAsia="Times New Roman" w:hAnsi="Trebuchet MS"/>
      <w:noProof/>
      <w:color w:val="000000"/>
      <w:sz w:val="18"/>
      <w:szCs w:val="18"/>
      <w:lang w:val="en-GB"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IndexHeading">
    <w:name w:val="index heading"/>
    <w:basedOn w:val="Courant"/>
    <w:next w:val="Index1"/>
    <w:semiHidden/>
    <w:rsid w:val="00492BD5"/>
  </w:style>
  <w:style w:type="paragraph" w:styleId="TOAHeading">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OC1"/>
    <w:autoRedefine/>
    <w:semiHidden/>
    <w:rsid w:val="00492BD5"/>
    <w:pPr>
      <w:ind w:right="709"/>
    </w:pPr>
  </w:style>
  <w:style w:type="paragraph" w:styleId="TOC7">
    <w:name w:val="toc 7"/>
    <w:basedOn w:val="TOC5"/>
    <w:next w:val="TOC8"/>
    <w:autoRedefine/>
    <w:semiHidden/>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OC1"/>
    <w:semiHidden/>
    <w:rsid w:val="00492BD5"/>
  </w:style>
  <w:style w:type="paragraph" w:customStyle="1" w:styleId="TM6">
    <w:name w:val="TM6"/>
    <w:basedOn w:val="TOC5"/>
    <w:autoRedefine/>
    <w:semiHidden/>
    <w:rsid w:val="00492BD5"/>
    <w:rPr>
      <w:i/>
    </w:rPr>
  </w:style>
  <w:style w:type="character" w:customStyle="1" w:styleId="CourantCar">
    <w:name w:val="Courant Car"/>
    <w:basedOn w:val="DefaultParagraphFon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3"/>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ListParagraph">
    <w:name w:val="List Paragraph"/>
    <w:basedOn w:val="Normal"/>
    <w:uiPriority w:val="34"/>
    <w:qFormat/>
    <w:rsid w:val="00F92EC3"/>
    <w:pPr>
      <w:ind w:left="720"/>
      <w:contextualSpacing/>
    </w:pPr>
  </w:style>
  <w:style w:type="character" w:customStyle="1" w:styleId="CaptionChar">
    <w:name w:val="Caption Char"/>
    <w:aliases w:val="Légende italique Char,FigureCaption Char,Légende Car Char,Légende Car1 Car Char,Légende Car Car1 Car Char,Légende Car2 Car Car Car Char,Légende Car Car1 Car Car Car Char,Légende Car1 Car Car Car Car Car Char"/>
    <w:basedOn w:val="DefaultParagraphFont"/>
    <w:link w:val="Caption"/>
    <w:rsid w:val="00053DEC"/>
    <w:rPr>
      <w:rFonts w:ascii="Trebuchet MS" w:eastAsia="Times New Roman" w:hAnsi="Trebuchet MS"/>
      <w:b/>
      <w:bCs/>
      <w:szCs w:val="24"/>
      <w:lang w:val="en-GB" w:eastAsia="fr-FR"/>
    </w:rPr>
  </w:style>
  <w:style w:type="character" w:styleId="CommentReference">
    <w:name w:val="annotation reference"/>
    <w:basedOn w:val="DefaultParagraphFont"/>
    <w:uiPriority w:val="99"/>
    <w:semiHidden/>
    <w:unhideWhenUsed/>
    <w:rsid w:val="007C1501"/>
    <w:rPr>
      <w:sz w:val="16"/>
      <w:szCs w:val="16"/>
    </w:rPr>
  </w:style>
  <w:style w:type="paragraph" w:styleId="CommentSubject">
    <w:name w:val="annotation subject"/>
    <w:basedOn w:val="CommentText"/>
    <w:next w:val="CommentText"/>
    <w:link w:val="CommentSubjectChar"/>
    <w:uiPriority w:val="99"/>
    <w:semiHidden/>
    <w:unhideWhenUsed/>
    <w:rsid w:val="007C1501"/>
    <w:pPr>
      <w:keepLines w:val="0"/>
    </w:pPr>
    <w:rPr>
      <w:b/>
      <w:bCs/>
      <w:i w:val="0"/>
      <w:iCs w:val="0"/>
      <w:szCs w:val="20"/>
    </w:rPr>
  </w:style>
  <w:style w:type="character" w:customStyle="1" w:styleId="CommentSubjectChar">
    <w:name w:val="Comment Subject Char"/>
    <w:basedOn w:val="CommentTextChar"/>
    <w:link w:val="CommentSubject"/>
    <w:uiPriority w:val="99"/>
    <w:semiHidden/>
    <w:rsid w:val="007C1501"/>
    <w:rPr>
      <w:rFonts w:ascii="Trebuchet MS" w:eastAsia="Times New Roman" w:hAnsi="Trebuchet MS"/>
      <w:b/>
      <w:bCs/>
      <w:i/>
      <w:iCs/>
      <w:szCs w:val="24"/>
      <w:lang w:val="en-GB" w:eastAsia="fr-FR"/>
    </w:rPr>
  </w:style>
  <w:style w:type="paragraph" w:styleId="Revision">
    <w:name w:val="Revision"/>
    <w:hidden/>
    <w:uiPriority w:val="99"/>
    <w:semiHidden/>
    <w:rsid w:val="007C1501"/>
    <w:rPr>
      <w:rFonts w:ascii="Trebuchet MS" w:eastAsia="Times New Roman" w:hAnsi="Trebuchet MS"/>
      <w:szCs w:val="24"/>
      <w:lang w:val="en-GB" w:eastAsia="fr-FR"/>
    </w:rPr>
  </w:style>
  <w:style w:type="character" w:styleId="Emphasis">
    <w:name w:val="Emphasis"/>
    <w:basedOn w:val="DefaultParagraphFont"/>
    <w:uiPriority w:val="20"/>
    <w:qFormat/>
    <w:rsid w:val="007811BD"/>
    <w:rPr>
      <w:i/>
      <w:iCs/>
    </w:rPr>
  </w:style>
  <w:style w:type="paragraph" w:styleId="NormalWeb">
    <w:name w:val="Normal (Web)"/>
    <w:basedOn w:val="Normal"/>
    <w:uiPriority w:val="99"/>
    <w:unhideWhenUsed/>
    <w:rsid w:val="007811BD"/>
    <w:pPr>
      <w:spacing w:before="125" w:after="0"/>
      <w:jc w:val="left"/>
    </w:pPr>
    <w:rPr>
      <w:rFonts w:ascii="Times New Roman" w:hAnsi="Times New Roman"/>
      <w:sz w:val="24"/>
      <w:lang w:val="fr-FR"/>
    </w:rPr>
  </w:style>
  <w:style w:type="character" w:customStyle="1" w:styleId="fieldvalue">
    <w:name w:val="fieldvalue"/>
    <w:basedOn w:val="DefaultParagraphFont"/>
    <w:rsid w:val="007811BD"/>
  </w:style>
  <w:style w:type="character" w:customStyle="1" w:styleId="hps">
    <w:name w:val="hps"/>
    <w:basedOn w:val="DefaultParagraphFont"/>
    <w:rsid w:val="0094673C"/>
  </w:style>
  <w:style w:type="character" w:customStyle="1" w:styleId="shorttext">
    <w:name w:val="short_text"/>
    <w:basedOn w:val="DefaultParagraphFont"/>
    <w:rsid w:val="0094673C"/>
  </w:style>
  <w:style w:type="paragraph" w:customStyle="1" w:styleId="TableContents">
    <w:name w:val="Table Contents"/>
    <w:basedOn w:val="Normal"/>
    <w:rsid w:val="000755C1"/>
    <w:pPr>
      <w:widowControl w:val="0"/>
      <w:suppressLineNumbers/>
      <w:suppressAutoHyphens/>
      <w:spacing w:after="0"/>
      <w:jc w:val="left"/>
    </w:pPr>
    <w:rPr>
      <w:rFonts w:ascii="Times New Roman" w:eastAsia="DejaVu Sans" w:hAnsi="Times New Roman" w:cs="Lohit Hindi"/>
      <w:kern w:val="1"/>
      <w:sz w:val="24"/>
      <w:lang w:val="fr-FR" w:eastAsia="zh-CN" w:bidi="hi-IN"/>
    </w:rPr>
  </w:style>
  <w:style w:type="paragraph" w:customStyle="1" w:styleId="ListParagraph1">
    <w:name w:val="List Paragraph1"/>
    <w:basedOn w:val="Normal"/>
    <w:rsid w:val="00A60C2B"/>
    <w:pPr>
      <w:suppressAutoHyphens/>
      <w:ind w:left="720"/>
      <w:contextualSpacing/>
    </w:pPr>
    <w:rPr>
      <w:kern w:val="1"/>
    </w:rPr>
  </w:style>
  <w:style w:type="paragraph" w:customStyle="1" w:styleId="Caption1">
    <w:name w:val="Caption1"/>
    <w:basedOn w:val="Normal"/>
    <w:next w:val="Normal"/>
    <w:rsid w:val="00A60C2B"/>
    <w:pPr>
      <w:tabs>
        <w:tab w:val="right" w:pos="709"/>
        <w:tab w:val="left" w:pos="851"/>
      </w:tabs>
      <w:suppressAutoHyphens/>
      <w:spacing w:before="120"/>
      <w:ind w:left="1474" w:hanging="1474"/>
      <w:jc w:val="center"/>
    </w:pPr>
    <w:rPr>
      <w:b/>
      <w:bCs/>
      <w:kern w:val="1"/>
    </w:rPr>
  </w:style>
  <w:style w:type="paragraph" w:customStyle="1" w:styleId="TableMid">
    <w:name w:val="Table Mid"/>
    <w:basedOn w:val="Normal"/>
    <w:autoRedefine/>
    <w:rsid w:val="006758B2"/>
    <w:pPr>
      <w:spacing w:after="0"/>
      <w:jc w:val="left"/>
    </w:pPr>
    <w:rPr>
      <w:rFonts w:ascii="TimesNewRomanPSMT" w:hAnsi="TimesNewRomanPSMT" w:cs="TimesNewRomanPSMT"/>
      <w:sz w:val="22"/>
      <w:szCs w:val="20"/>
      <w:lang w:val="en-US" w:eastAsia="en-US"/>
    </w:rPr>
  </w:style>
  <w:style w:type="paragraph" w:customStyle="1" w:styleId="Default">
    <w:name w:val="Default"/>
    <w:rsid w:val="00164D95"/>
    <w:pPr>
      <w:autoSpaceDE w:val="0"/>
      <w:autoSpaceDN w:val="0"/>
      <w:adjustRightInd w:val="0"/>
    </w:pPr>
    <w:rPr>
      <w:rFonts w:ascii="Tahoma" w:hAnsi="Tahoma" w:cs="Tahoma"/>
      <w:color w:val="000000"/>
      <w:sz w:val="24"/>
      <w:szCs w:val="24"/>
      <w:lang w:val="en-GB"/>
    </w:rPr>
  </w:style>
  <w:style w:type="paragraph" w:customStyle="1" w:styleId="BodytextJustified">
    <w:name w:val="Body text Justified"/>
    <w:basedOn w:val="Normal"/>
    <w:rsid w:val="00A25F7E"/>
    <w:pPr>
      <w:spacing w:after="0"/>
    </w:pPr>
    <w:rPr>
      <w:rFonts w:ascii="Georgia" w:hAnsi="Georgia"/>
      <w:sz w:val="24"/>
      <w:szCs w:val="20"/>
      <w:lang w:eastAsia="en-US"/>
    </w:rPr>
  </w:style>
  <w:style w:type="paragraph" w:customStyle="1" w:styleId="ARESYSNormale">
    <w:name w:val="ARESYS Normale"/>
    <w:basedOn w:val="Normal"/>
    <w:link w:val="ARESYSNormaleCarattere1"/>
    <w:rsid w:val="00930150"/>
    <w:pPr>
      <w:spacing w:after="0" w:line="360" w:lineRule="auto"/>
    </w:pPr>
    <w:rPr>
      <w:rFonts w:ascii="Arial" w:hAnsi="Arial"/>
      <w:lang w:val="en-US" w:eastAsia="it-IT"/>
    </w:rPr>
  </w:style>
  <w:style w:type="character" w:customStyle="1" w:styleId="ARESYSNormaleCarattere1">
    <w:name w:val="ARESYS Normale Carattere1"/>
    <w:link w:val="ARESYSNormale"/>
    <w:rsid w:val="00930150"/>
    <w:rPr>
      <w:rFonts w:ascii="Arial" w:eastAsia="Times New Roman" w:hAnsi="Arial"/>
      <w:szCs w:val="24"/>
      <w:lang w:val="en-US" w:eastAsia="it-IT"/>
    </w:rPr>
  </w:style>
  <w:style w:type="character" w:styleId="Strong">
    <w:name w:val="Strong"/>
    <w:basedOn w:val="DefaultParagraphFont"/>
    <w:uiPriority w:val="22"/>
    <w:qFormat/>
    <w:rsid w:val="00755D25"/>
    <w:rPr>
      <w:b/>
    </w:rPr>
  </w:style>
  <w:style w:type="paragraph" w:customStyle="1" w:styleId="Titreno-index">
    <w:name w:val="Titre no-indexé"/>
    <w:basedOn w:val="Normal"/>
    <w:link w:val="Titreno-indexCar"/>
    <w:qFormat/>
    <w:rsid w:val="00755D25"/>
    <w:pPr>
      <w:spacing w:before="120"/>
    </w:pPr>
    <w:rPr>
      <w:b/>
      <w:sz w:val="24"/>
    </w:rPr>
  </w:style>
  <w:style w:type="character" w:customStyle="1" w:styleId="Titreno-indexCar">
    <w:name w:val="Titre no-indexé Car"/>
    <w:basedOn w:val="DefaultParagraphFont"/>
    <w:link w:val="Titreno-index"/>
    <w:rsid w:val="00755D25"/>
    <w:rPr>
      <w:rFonts w:ascii="Trebuchet MS" w:eastAsia="Times New Roman" w:hAnsi="Trebuchet MS"/>
      <w:b/>
      <w:sz w:val="24"/>
      <w:szCs w:val="24"/>
      <w:lang w:val="en-GB"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596913">
      <w:bodyDiv w:val="1"/>
      <w:marLeft w:val="0"/>
      <w:marRight w:val="0"/>
      <w:marTop w:val="0"/>
      <w:marBottom w:val="0"/>
      <w:divBdr>
        <w:top w:val="none" w:sz="0" w:space="0" w:color="auto"/>
        <w:left w:val="none" w:sz="0" w:space="0" w:color="auto"/>
        <w:bottom w:val="none" w:sz="0" w:space="0" w:color="auto"/>
        <w:right w:val="none" w:sz="0" w:space="0" w:color="auto"/>
      </w:divBdr>
    </w:div>
    <w:div w:id="171651602">
      <w:bodyDiv w:val="1"/>
      <w:marLeft w:val="0"/>
      <w:marRight w:val="0"/>
      <w:marTop w:val="0"/>
      <w:marBottom w:val="0"/>
      <w:divBdr>
        <w:top w:val="none" w:sz="0" w:space="0" w:color="auto"/>
        <w:left w:val="none" w:sz="0" w:space="0" w:color="auto"/>
        <w:bottom w:val="none" w:sz="0" w:space="0" w:color="auto"/>
        <w:right w:val="none" w:sz="0" w:space="0" w:color="auto"/>
      </w:divBdr>
    </w:div>
    <w:div w:id="255285693">
      <w:bodyDiv w:val="1"/>
      <w:marLeft w:val="0"/>
      <w:marRight w:val="0"/>
      <w:marTop w:val="0"/>
      <w:marBottom w:val="0"/>
      <w:divBdr>
        <w:top w:val="none" w:sz="0" w:space="0" w:color="auto"/>
        <w:left w:val="none" w:sz="0" w:space="0" w:color="auto"/>
        <w:bottom w:val="none" w:sz="0" w:space="0" w:color="auto"/>
        <w:right w:val="none" w:sz="0" w:space="0" w:color="auto"/>
      </w:divBdr>
    </w:div>
    <w:div w:id="269556331">
      <w:bodyDiv w:val="1"/>
      <w:marLeft w:val="0"/>
      <w:marRight w:val="0"/>
      <w:marTop w:val="0"/>
      <w:marBottom w:val="0"/>
      <w:divBdr>
        <w:top w:val="none" w:sz="0" w:space="0" w:color="auto"/>
        <w:left w:val="none" w:sz="0" w:space="0" w:color="auto"/>
        <w:bottom w:val="none" w:sz="0" w:space="0" w:color="auto"/>
        <w:right w:val="none" w:sz="0" w:space="0" w:color="auto"/>
      </w:divBdr>
    </w:div>
    <w:div w:id="350959487">
      <w:bodyDiv w:val="1"/>
      <w:marLeft w:val="0"/>
      <w:marRight w:val="0"/>
      <w:marTop w:val="0"/>
      <w:marBottom w:val="0"/>
      <w:divBdr>
        <w:top w:val="none" w:sz="0" w:space="0" w:color="auto"/>
        <w:left w:val="none" w:sz="0" w:space="0" w:color="auto"/>
        <w:bottom w:val="none" w:sz="0" w:space="0" w:color="auto"/>
        <w:right w:val="none" w:sz="0" w:space="0" w:color="auto"/>
      </w:divBdr>
      <w:divsChild>
        <w:div w:id="90660461">
          <w:marLeft w:val="0"/>
          <w:marRight w:val="0"/>
          <w:marTop w:val="0"/>
          <w:marBottom w:val="0"/>
          <w:divBdr>
            <w:top w:val="none" w:sz="0" w:space="0" w:color="auto"/>
            <w:left w:val="none" w:sz="0" w:space="0" w:color="auto"/>
            <w:bottom w:val="none" w:sz="0" w:space="0" w:color="auto"/>
            <w:right w:val="none" w:sz="0" w:space="0" w:color="auto"/>
          </w:divBdr>
          <w:divsChild>
            <w:div w:id="1632517251">
              <w:marLeft w:val="0"/>
              <w:marRight w:val="0"/>
              <w:marTop w:val="0"/>
              <w:marBottom w:val="0"/>
              <w:divBdr>
                <w:top w:val="none" w:sz="0" w:space="0" w:color="auto"/>
                <w:left w:val="none" w:sz="0" w:space="0" w:color="auto"/>
                <w:bottom w:val="none" w:sz="0" w:space="0" w:color="auto"/>
                <w:right w:val="none" w:sz="0" w:space="0" w:color="auto"/>
              </w:divBdr>
              <w:divsChild>
                <w:div w:id="320430967">
                  <w:marLeft w:val="0"/>
                  <w:marRight w:val="0"/>
                  <w:marTop w:val="0"/>
                  <w:marBottom w:val="0"/>
                  <w:divBdr>
                    <w:top w:val="none" w:sz="0" w:space="0" w:color="auto"/>
                    <w:left w:val="none" w:sz="0" w:space="0" w:color="auto"/>
                    <w:bottom w:val="none" w:sz="0" w:space="0" w:color="auto"/>
                    <w:right w:val="none" w:sz="0" w:space="0" w:color="auto"/>
                  </w:divBdr>
                  <w:divsChild>
                    <w:div w:id="1015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318225">
      <w:bodyDiv w:val="1"/>
      <w:marLeft w:val="0"/>
      <w:marRight w:val="0"/>
      <w:marTop w:val="0"/>
      <w:marBottom w:val="0"/>
      <w:divBdr>
        <w:top w:val="none" w:sz="0" w:space="0" w:color="auto"/>
        <w:left w:val="none" w:sz="0" w:space="0" w:color="auto"/>
        <w:bottom w:val="none" w:sz="0" w:space="0" w:color="auto"/>
        <w:right w:val="none" w:sz="0" w:space="0" w:color="auto"/>
      </w:divBdr>
      <w:divsChild>
        <w:div w:id="1713918782">
          <w:marLeft w:val="0"/>
          <w:marRight w:val="0"/>
          <w:marTop w:val="0"/>
          <w:marBottom w:val="0"/>
          <w:divBdr>
            <w:top w:val="none" w:sz="0" w:space="0" w:color="auto"/>
            <w:left w:val="none" w:sz="0" w:space="0" w:color="auto"/>
            <w:bottom w:val="none" w:sz="0" w:space="0" w:color="auto"/>
            <w:right w:val="none" w:sz="0" w:space="0" w:color="auto"/>
          </w:divBdr>
          <w:divsChild>
            <w:div w:id="1423601905">
              <w:marLeft w:val="0"/>
              <w:marRight w:val="0"/>
              <w:marTop w:val="0"/>
              <w:marBottom w:val="0"/>
              <w:divBdr>
                <w:top w:val="none" w:sz="0" w:space="0" w:color="auto"/>
                <w:left w:val="none" w:sz="0" w:space="0" w:color="auto"/>
                <w:bottom w:val="none" w:sz="0" w:space="0" w:color="auto"/>
                <w:right w:val="none" w:sz="0" w:space="0" w:color="auto"/>
              </w:divBdr>
              <w:divsChild>
                <w:div w:id="1367289538">
                  <w:marLeft w:val="0"/>
                  <w:marRight w:val="0"/>
                  <w:marTop w:val="0"/>
                  <w:marBottom w:val="0"/>
                  <w:divBdr>
                    <w:top w:val="none" w:sz="0" w:space="0" w:color="auto"/>
                    <w:left w:val="none" w:sz="0" w:space="0" w:color="auto"/>
                    <w:bottom w:val="none" w:sz="0" w:space="0" w:color="auto"/>
                    <w:right w:val="none" w:sz="0" w:space="0" w:color="auto"/>
                  </w:divBdr>
                  <w:divsChild>
                    <w:div w:id="13469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643788">
      <w:bodyDiv w:val="1"/>
      <w:marLeft w:val="0"/>
      <w:marRight w:val="0"/>
      <w:marTop w:val="0"/>
      <w:marBottom w:val="0"/>
      <w:divBdr>
        <w:top w:val="none" w:sz="0" w:space="0" w:color="auto"/>
        <w:left w:val="none" w:sz="0" w:space="0" w:color="auto"/>
        <w:bottom w:val="none" w:sz="0" w:space="0" w:color="auto"/>
        <w:right w:val="none" w:sz="0" w:space="0" w:color="auto"/>
      </w:divBdr>
    </w:div>
    <w:div w:id="677074708">
      <w:bodyDiv w:val="1"/>
      <w:marLeft w:val="0"/>
      <w:marRight w:val="0"/>
      <w:marTop w:val="0"/>
      <w:marBottom w:val="0"/>
      <w:divBdr>
        <w:top w:val="none" w:sz="0" w:space="0" w:color="auto"/>
        <w:left w:val="none" w:sz="0" w:space="0" w:color="auto"/>
        <w:bottom w:val="none" w:sz="0" w:space="0" w:color="auto"/>
        <w:right w:val="none" w:sz="0" w:space="0" w:color="auto"/>
      </w:divBdr>
      <w:divsChild>
        <w:div w:id="1687825312">
          <w:marLeft w:val="0"/>
          <w:marRight w:val="0"/>
          <w:marTop w:val="0"/>
          <w:marBottom w:val="0"/>
          <w:divBdr>
            <w:top w:val="none" w:sz="0" w:space="0" w:color="auto"/>
            <w:left w:val="none" w:sz="0" w:space="0" w:color="auto"/>
            <w:bottom w:val="none" w:sz="0" w:space="0" w:color="auto"/>
            <w:right w:val="none" w:sz="0" w:space="0" w:color="auto"/>
          </w:divBdr>
          <w:divsChild>
            <w:div w:id="1516844849">
              <w:marLeft w:val="0"/>
              <w:marRight w:val="0"/>
              <w:marTop w:val="0"/>
              <w:marBottom w:val="0"/>
              <w:divBdr>
                <w:top w:val="none" w:sz="0" w:space="0" w:color="auto"/>
                <w:left w:val="none" w:sz="0" w:space="0" w:color="auto"/>
                <w:bottom w:val="none" w:sz="0" w:space="0" w:color="auto"/>
                <w:right w:val="none" w:sz="0" w:space="0" w:color="auto"/>
              </w:divBdr>
              <w:divsChild>
                <w:div w:id="324477456">
                  <w:marLeft w:val="0"/>
                  <w:marRight w:val="0"/>
                  <w:marTop w:val="0"/>
                  <w:marBottom w:val="0"/>
                  <w:divBdr>
                    <w:top w:val="none" w:sz="0" w:space="0" w:color="auto"/>
                    <w:left w:val="none" w:sz="0" w:space="0" w:color="auto"/>
                    <w:bottom w:val="single" w:sz="6" w:space="0" w:color="DDDDDD"/>
                    <w:right w:val="none" w:sz="0" w:space="0" w:color="auto"/>
                  </w:divBdr>
                  <w:divsChild>
                    <w:div w:id="100491455">
                      <w:marLeft w:val="0"/>
                      <w:marRight w:val="0"/>
                      <w:marTop w:val="0"/>
                      <w:marBottom w:val="0"/>
                      <w:divBdr>
                        <w:top w:val="none" w:sz="0" w:space="0" w:color="auto"/>
                        <w:left w:val="none" w:sz="0" w:space="0" w:color="auto"/>
                        <w:bottom w:val="none" w:sz="0" w:space="0" w:color="auto"/>
                        <w:right w:val="none" w:sz="0" w:space="0" w:color="auto"/>
                      </w:divBdr>
                      <w:divsChild>
                        <w:div w:id="1835140814">
                          <w:marLeft w:val="0"/>
                          <w:marRight w:val="0"/>
                          <w:marTop w:val="0"/>
                          <w:marBottom w:val="0"/>
                          <w:divBdr>
                            <w:top w:val="none" w:sz="0" w:space="0" w:color="auto"/>
                            <w:left w:val="none" w:sz="0" w:space="0" w:color="auto"/>
                            <w:bottom w:val="none" w:sz="0" w:space="0" w:color="auto"/>
                            <w:right w:val="none" w:sz="0" w:space="0" w:color="auto"/>
                          </w:divBdr>
                          <w:divsChild>
                            <w:div w:id="1164855861">
                              <w:marLeft w:val="0"/>
                              <w:marRight w:val="0"/>
                              <w:marTop w:val="0"/>
                              <w:marBottom w:val="0"/>
                              <w:divBdr>
                                <w:top w:val="none" w:sz="0" w:space="0" w:color="auto"/>
                                <w:left w:val="none" w:sz="0" w:space="0" w:color="auto"/>
                                <w:bottom w:val="none" w:sz="0" w:space="0" w:color="auto"/>
                                <w:right w:val="none" w:sz="0" w:space="0" w:color="auto"/>
                              </w:divBdr>
                              <w:divsChild>
                                <w:div w:id="753164800">
                                  <w:marLeft w:val="0"/>
                                  <w:marRight w:val="0"/>
                                  <w:marTop w:val="0"/>
                                  <w:marBottom w:val="0"/>
                                  <w:divBdr>
                                    <w:top w:val="none" w:sz="0" w:space="0" w:color="auto"/>
                                    <w:left w:val="none" w:sz="0" w:space="0" w:color="auto"/>
                                    <w:bottom w:val="none" w:sz="0" w:space="0" w:color="auto"/>
                                    <w:right w:val="none" w:sz="0" w:space="0" w:color="auto"/>
                                  </w:divBdr>
                                  <w:divsChild>
                                    <w:div w:id="2092969685">
                                      <w:marLeft w:val="0"/>
                                      <w:marRight w:val="0"/>
                                      <w:marTop w:val="0"/>
                                      <w:marBottom w:val="0"/>
                                      <w:divBdr>
                                        <w:top w:val="none" w:sz="0" w:space="0" w:color="auto"/>
                                        <w:left w:val="none" w:sz="0" w:space="0" w:color="auto"/>
                                        <w:bottom w:val="none" w:sz="0" w:space="0" w:color="auto"/>
                                        <w:right w:val="none" w:sz="0" w:space="0" w:color="auto"/>
                                      </w:divBdr>
                                      <w:divsChild>
                                        <w:div w:id="1731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240961">
      <w:bodyDiv w:val="1"/>
      <w:marLeft w:val="0"/>
      <w:marRight w:val="0"/>
      <w:marTop w:val="0"/>
      <w:marBottom w:val="0"/>
      <w:divBdr>
        <w:top w:val="none" w:sz="0" w:space="0" w:color="auto"/>
        <w:left w:val="none" w:sz="0" w:space="0" w:color="auto"/>
        <w:bottom w:val="none" w:sz="0" w:space="0" w:color="auto"/>
        <w:right w:val="none" w:sz="0" w:space="0" w:color="auto"/>
      </w:divBdr>
      <w:divsChild>
        <w:div w:id="127630746">
          <w:marLeft w:val="0"/>
          <w:marRight w:val="0"/>
          <w:marTop w:val="0"/>
          <w:marBottom w:val="0"/>
          <w:divBdr>
            <w:top w:val="none" w:sz="0" w:space="0" w:color="auto"/>
            <w:left w:val="none" w:sz="0" w:space="0" w:color="auto"/>
            <w:bottom w:val="none" w:sz="0" w:space="0" w:color="auto"/>
            <w:right w:val="none" w:sz="0" w:space="0" w:color="auto"/>
          </w:divBdr>
        </w:div>
      </w:divsChild>
    </w:div>
    <w:div w:id="789395713">
      <w:bodyDiv w:val="1"/>
      <w:marLeft w:val="0"/>
      <w:marRight w:val="0"/>
      <w:marTop w:val="0"/>
      <w:marBottom w:val="0"/>
      <w:divBdr>
        <w:top w:val="none" w:sz="0" w:space="0" w:color="auto"/>
        <w:left w:val="none" w:sz="0" w:space="0" w:color="auto"/>
        <w:bottom w:val="none" w:sz="0" w:space="0" w:color="auto"/>
        <w:right w:val="none" w:sz="0" w:space="0" w:color="auto"/>
      </w:divBdr>
    </w:div>
    <w:div w:id="791090689">
      <w:bodyDiv w:val="1"/>
      <w:marLeft w:val="0"/>
      <w:marRight w:val="0"/>
      <w:marTop w:val="0"/>
      <w:marBottom w:val="0"/>
      <w:divBdr>
        <w:top w:val="none" w:sz="0" w:space="0" w:color="auto"/>
        <w:left w:val="none" w:sz="0" w:space="0" w:color="auto"/>
        <w:bottom w:val="none" w:sz="0" w:space="0" w:color="auto"/>
        <w:right w:val="none" w:sz="0" w:space="0" w:color="auto"/>
      </w:divBdr>
    </w:div>
    <w:div w:id="802621531">
      <w:bodyDiv w:val="1"/>
      <w:marLeft w:val="0"/>
      <w:marRight w:val="0"/>
      <w:marTop w:val="0"/>
      <w:marBottom w:val="0"/>
      <w:divBdr>
        <w:top w:val="none" w:sz="0" w:space="0" w:color="auto"/>
        <w:left w:val="none" w:sz="0" w:space="0" w:color="auto"/>
        <w:bottom w:val="none" w:sz="0" w:space="0" w:color="auto"/>
        <w:right w:val="none" w:sz="0" w:space="0" w:color="auto"/>
      </w:divBdr>
    </w:div>
    <w:div w:id="868373863">
      <w:bodyDiv w:val="1"/>
      <w:marLeft w:val="0"/>
      <w:marRight w:val="0"/>
      <w:marTop w:val="0"/>
      <w:marBottom w:val="0"/>
      <w:divBdr>
        <w:top w:val="none" w:sz="0" w:space="0" w:color="auto"/>
        <w:left w:val="none" w:sz="0" w:space="0" w:color="auto"/>
        <w:bottom w:val="none" w:sz="0" w:space="0" w:color="auto"/>
        <w:right w:val="none" w:sz="0" w:space="0" w:color="auto"/>
      </w:divBdr>
    </w:div>
    <w:div w:id="1049769052">
      <w:bodyDiv w:val="1"/>
      <w:marLeft w:val="0"/>
      <w:marRight w:val="0"/>
      <w:marTop w:val="0"/>
      <w:marBottom w:val="0"/>
      <w:divBdr>
        <w:top w:val="none" w:sz="0" w:space="0" w:color="auto"/>
        <w:left w:val="none" w:sz="0" w:space="0" w:color="auto"/>
        <w:bottom w:val="none" w:sz="0" w:space="0" w:color="auto"/>
        <w:right w:val="none" w:sz="0" w:space="0" w:color="auto"/>
      </w:divBdr>
    </w:div>
    <w:div w:id="1117258768">
      <w:bodyDiv w:val="1"/>
      <w:marLeft w:val="0"/>
      <w:marRight w:val="0"/>
      <w:marTop w:val="0"/>
      <w:marBottom w:val="0"/>
      <w:divBdr>
        <w:top w:val="none" w:sz="0" w:space="0" w:color="auto"/>
        <w:left w:val="none" w:sz="0" w:space="0" w:color="auto"/>
        <w:bottom w:val="none" w:sz="0" w:space="0" w:color="auto"/>
        <w:right w:val="none" w:sz="0" w:space="0" w:color="auto"/>
      </w:divBdr>
    </w:div>
    <w:div w:id="1158888308">
      <w:bodyDiv w:val="1"/>
      <w:marLeft w:val="0"/>
      <w:marRight w:val="0"/>
      <w:marTop w:val="0"/>
      <w:marBottom w:val="0"/>
      <w:divBdr>
        <w:top w:val="none" w:sz="0" w:space="0" w:color="auto"/>
        <w:left w:val="none" w:sz="0" w:space="0" w:color="auto"/>
        <w:bottom w:val="none" w:sz="0" w:space="0" w:color="auto"/>
        <w:right w:val="none" w:sz="0" w:space="0" w:color="auto"/>
      </w:divBdr>
      <w:divsChild>
        <w:div w:id="1889949807">
          <w:marLeft w:val="0"/>
          <w:marRight w:val="0"/>
          <w:marTop w:val="0"/>
          <w:marBottom w:val="0"/>
          <w:divBdr>
            <w:top w:val="none" w:sz="0" w:space="0" w:color="auto"/>
            <w:left w:val="none" w:sz="0" w:space="0" w:color="auto"/>
            <w:bottom w:val="none" w:sz="0" w:space="0" w:color="auto"/>
            <w:right w:val="none" w:sz="0" w:space="0" w:color="auto"/>
          </w:divBdr>
          <w:divsChild>
            <w:div w:id="1682658590">
              <w:marLeft w:val="0"/>
              <w:marRight w:val="0"/>
              <w:marTop w:val="0"/>
              <w:marBottom w:val="0"/>
              <w:divBdr>
                <w:top w:val="none" w:sz="0" w:space="0" w:color="auto"/>
                <w:left w:val="none" w:sz="0" w:space="0" w:color="auto"/>
                <w:bottom w:val="none" w:sz="0" w:space="0" w:color="auto"/>
                <w:right w:val="none" w:sz="0" w:space="0" w:color="auto"/>
              </w:divBdr>
              <w:divsChild>
                <w:div w:id="487786899">
                  <w:marLeft w:val="0"/>
                  <w:marRight w:val="0"/>
                  <w:marTop w:val="0"/>
                  <w:marBottom w:val="0"/>
                  <w:divBdr>
                    <w:top w:val="none" w:sz="0" w:space="0" w:color="auto"/>
                    <w:left w:val="none" w:sz="0" w:space="0" w:color="auto"/>
                    <w:bottom w:val="none" w:sz="0" w:space="0" w:color="auto"/>
                    <w:right w:val="none" w:sz="0" w:space="0" w:color="auto"/>
                  </w:divBdr>
                  <w:divsChild>
                    <w:div w:id="4433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536850">
      <w:bodyDiv w:val="1"/>
      <w:marLeft w:val="0"/>
      <w:marRight w:val="0"/>
      <w:marTop w:val="0"/>
      <w:marBottom w:val="0"/>
      <w:divBdr>
        <w:top w:val="none" w:sz="0" w:space="0" w:color="auto"/>
        <w:left w:val="none" w:sz="0" w:space="0" w:color="auto"/>
        <w:bottom w:val="none" w:sz="0" w:space="0" w:color="auto"/>
        <w:right w:val="none" w:sz="0" w:space="0" w:color="auto"/>
      </w:divBdr>
    </w:div>
    <w:div w:id="1571690136">
      <w:bodyDiv w:val="1"/>
      <w:marLeft w:val="0"/>
      <w:marRight w:val="0"/>
      <w:marTop w:val="0"/>
      <w:marBottom w:val="0"/>
      <w:divBdr>
        <w:top w:val="none" w:sz="0" w:space="0" w:color="auto"/>
        <w:left w:val="none" w:sz="0" w:space="0" w:color="auto"/>
        <w:bottom w:val="none" w:sz="0" w:space="0" w:color="auto"/>
        <w:right w:val="none" w:sz="0" w:space="0" w:color="auto"/>
      </w:divBdr>
    </w:div>
    <w:div w:id="1602756667">
      <w:bodyDiv w:val="1"/>
      <w:marLeft w:val="0"/>
      <w:marRight w:val="0"/>
      <w:marTop w:val="0"/>
      <w:marBottom w:val="0"/>
      <w:divBdr>
        <w:top w:val="none" w:sz="0" w:space="0" w:color="auto"/>
        <w:left w:val="none" w:sz="0" w:space="0" w:color="auto"/>
        <w:bottom w:val="none" w:sz="0" w:space="0" w:color="auto"/>
        <w:right w:val="none" w:sz="0" w:space="0" w:color="auto"/>
      </w:divBdr>
    </w:div>
    <w:div w:id="1620181036">
      <w:bodyDiv w:val="1"/>
      <w:marLeft w:val="0"/>
      <w:marRight w:val="0"/>
      <w:marTop w:val="0"/>
      <w:marBottom w:val="0"/>
      <w:divBdr>
        <w:top w:val="none" w:sz="0" w:space="0" w:color="auto"/>
        <w:left w:val="none" w:sz="0" w:space="0" w:color="auto"/>
        <w:bottom w:val="none" w:sz="0" w:space="0" w:color="auto"/>
        <w:right w:val="none" w:sz="0" w:space="0" w:color="auto"/>
      </w:divBdr>
      <w:divsChild>
        <w:div w:id="824854055">
          <w:marLeft w:val="0"/>
          <w:marRight w:val="0"/>
          <w:marTop w:val="0"/>
          <w:marBottom w:val="0"/>
          <w:divBdr>
            <w:top w:val="none" w:sz="0" w:space="0" w:color="auto"/>
            <w:left w:val="none" w:sz="0" w:space="0" w:color="auto"/>
            <w:bottom w:val="none" w:sz="0" w:space="0" w:color="auto"/>
            <w:right w:val="none" w:sz="0" w:space="0" w:color="auto"/>
          </w:divBdr>
          <w:divsChild>
            <w:div w:id="755592704">
              <w:marLeft w:val="0"/>
              <w:marRight w:val="0"/>
              <w:marTop w:val="0"/>
              <w:marBottom w:val="0"/>
              <w:divBdr>
                <w:top w:val="none" w:sz="0" w:space="0" w:color="auto"/>
                <w:left w:val="none" w:sz="0" w:space="0" w:color="auto"/>
                <w:bottom w:val="none" w:sz="0" w:space="0" w:color="auto"/>
                <w:right w:val="none" w:sz="0" w:space="0" w:color="auto"/>
              </w:divBdr>
              <w:divsChild>
                <w:div w:id="1099831839">
                  <w:marLeft w:val="0"/>
                  <w:marRight w:val="0"/>
                  <w:marTop w:val="0"/>
                  <w:marBottom w:val="0"/>
                  <w:divBdr>
                    <w:top w:val="none" w:sz="0" w:space="0" w:color="auto"/>
                    <w:left w:val="none" w:sz="0" w:space="0" w:color="auto"/>
                    <w:bottom w:val="none" w:sz="0" w:space="0" w:color="auto"/>
                    <w:right w:val="none" w:sz="0" w:space="0" w:color="auto"/>
                  </w:divBdr>
                  <w:divsChild>
                    <w:div w:id="61783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11758">
      <w:bodyDiv w:val="1"/>
      <w:marLeft w:val="0"/>
      <w:marRight w:val="0"/>
      <w:marTop w:val="0"/>
      <w:marBottom w:val="0"/>
      <w:divBdr>
        <w:top w:val="none" w:sz="0" w:space="0" w:color="auto"/>
        <w:left w:val="none" w:sz="0" w:space="0" w:color="auto"/>
        <w:bottom w:val="none" w:sz="0" w:space="0" w:color="auto"/>
        <w:right w:val="none" w:sz="0" w:space="0" w:color="auto"/>
      </w:divBdr>
    </w:div>
    <w:div w:id="1873885810">
      <w:bodyDiv w:val="1"/>
      <w:marLeft w:val="0"/>
      <w:marRight w:val="0"/>
      <w:marTop w:val="0"/>
      <w:marBottom w:val="0"/>
      <w:divBdr>
        <w:top w:val="none" w:sz="0" w:space="0" w:color="auto"/>
        <w:left w:val="none" w:sz="0" w:space="0" w:color="auto"/>
        <w:bottom w:val="none" w:sz="0" w:space="0" w:color="auto"/>
        <w:right w:val="none" w:sz="0" w:space="0" w:color="auto"/>
      </w:divBdr>
    </w:div>
    <w:div w:id="1916157903">
      <w:bodyDiv w:val="1"/>
      <w:marLeft w:val="0"/>
      <w:marRight w:val="0"/>
      <w:marTop w:val="0"/>
      <w:marBottom w:val="0"/>
      <w:divBdr>
        <w:top w:val="none" w:sz="0" w:space="0" w:color="auto"/>
        <w:left w:val="none" w:sz="0" w:space="0" w:color="auto"/>
        <w:bottom w:val="none" w:sz="0" w:space="0" w:color="auto"/>
        <w:right w:val="none" w:sz="0" w:space="0" w:color="auto"/>
      </w:divBdr>
    </w:div>
    <w:div w:id="1961253950">
      <w:bodyDiv w:val="1"/>
      <w:marLeft w:val="0"/>
      <w:marRight w:val="0"/>
      <w:marTop w:val="0"/>
      <w:marBottom w:val="0"/>
      <w:divBdr>
        <w:top w:val="none" w:sz="0" w:space="0" w:color="auto"/>
        <w:left w:val="none" w:sz="0" w:space="0" w:color="auto"/>
        <w:bottom w:val="none" w:sz="0" w:space="0" w:color="auto"/>
        <w:right w:val="none" w:sz="0" w:space="0" w:color="auto"/>
      </w:divBdr>
    </w:div>
    <w:div w:id="2008710156">
      <w:bodyDiv w:val="1"/>
      <w:marLeft w:val="0"/>
      <w:marRight w:val="0"/>
      <w:marTop w:val="0"/>
      <w:marBottom w:val="0"/>
      <w:divBdr>
        <w:top w:val="none" w:sz="0" w:space="0" w:color="auto"/>
        <w:left w:val="none" w:sz="0" w:space="0" w:color="auto"/>
        <w:bottom w:val="none" w:sz="0" w:space="0" w:color="auto"/>
        <w:right w:val="none" w:sz="0" w:space="0" w:color="auto"/>
      </w:divBdr>
      <w:divsChild>
        <w:div w:id="1367944231">
          <w:marLeft w:val="0"/>
          <w:marRight w:val="0"/>
          <w:marTop w:val="0"/>
          <w:marBottom w:val="0"/>
          <w:divBdr>
            <w:top w:val="none" w:sz="0" w:space="0" w:color="auto"/>
            <w:left w:val="none" w:sz="0" w:space="0" w:color="auto"/>
            <w:bottom w:val="none" w:sz="0" w:space="0" w:color="auto"/>
            <w:right w:val="none" w:sz="0" w:space="0" w:color="auto"/>
          </w:divBdr>
          <w:divsChild>
            <w:div w:id="1783568368">
              <w:marLeft w:val="0"/>
              <w:marRight w:val="0"/>
              <w:marTop w:val="0"/>
              <w:marBottom w:val="0"/>
              <w:divBdr>
                <w:top w:val="none" w:sz="0" w:space="0" w:color="auto"/>
                <w:left w:val="none" w:sz="0" w:space="0" w:color="auto"/>
                <w:bottom w:val="none" w:sz="0" w:space="0" w:color="auto"/>
                <w:right w:val="none" w:sz="0" w:space="0" w:color="auto"/>
              </w:divBdr>
              <w:divsChild>
                <w:div w:id="192499348">
                  <w:marLeft w:val="0"/>
                  <w:marRight w:val="0"/>
                  <w:marTop w:val="0"/>
                  <w:marBottom w:val="0"/>
                  <w:divBdr>
                    <w:top w:val="none" w:sz="0" w:space="0" w:color="auto"/>
                    <w:left w:val="none" w:sz="0" w:space="0" w:color="auto"/>
                    <w:bottom w:val="none" w:sz="0" w:space="0" w:color="auto"/>
                    <w:right w:val="none" w:sz="0" w:space="0" w:color="auto"/>
                  </w:divBdr>
                </w:div>
                <w:div w:id="387847345">
                  <w:marLeft w:val="0"/>
                  <w:marRight w:val="0"/>
                  <w:marTop w:val="0"/>
                  <w:marBottom w:val="0"/>
                  <w:divBdr>
                    <w:top w:val="none" w:sz="0" w:space="0" w:color="auto"/>
                    <w:left w:val="none" w:sz="0" w:space="0" w:color="auto"/>
                    <w:bottom w:val="none" w:sz="0" w:space="0" w:color="auto"/>
                    <w:right w:val="none" w:sz="0" w:space="0" w:color="auto"/>
                  </w:divBdr>
                </w:div>
                <w:div w:id="1346639237">
                  <w:marLeft w:val="0"/>
                  <w:marRight w:val="0"/>
                  <w:marTop w:val="0"/>
                  <w:marBottom w:val="0"/>
                  <w:divBdr>
                    <w:top w:val="none" w:sz="0" w:space="0" w:color="auto"/>
                    <w:left w:val="none" w:sz="0" w:space="0" w:color="auto"/>
                    <w:bottom w:val="none" w:sz="0" w:space="0" w:color="auto"/>
                    <w:right w:val="none" w:sz="0" w:space="0" w:color="auto"/>
                  </w:divBdr>
                </w:div>
                <w:div w:id="1698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emf"/><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8.wmf"/><Relationship Id="rId159" Type="http://schemas.openxmlformats.org/officeDocument/2006/relationships/hyperlink" Target="https://jira-projects.cls.fr/browse/MPCS-569" TargetMode="External"/><Relationship Id="rId170" Type="http://schemas.openxmlformats.org/officeDocument/2006/relationships/image" Target="media/image136.png"/><Relationship Id="rId191" Type="http://schemas.openxmlformats.org/officeDocument/2006/relationships/hyperlink" Target="https://jira-projects.cls.fr/browse/MPCS-541" TargetMode="External"/><Relationship Id="rId205" Type="http://schemas.openxmlformats.org/officeDocument/2006/relationships/hyperlink" Target="https://jira-projects.cls.fr/browse/IPF-8" TargetMode="External"/><Relationship Id="rId226" Type="http://schemas.openxmlformats.org/officeDocument/2006/relationships/image" Target="media/image161.png"/><Relationship Id="rId247" Type="http://schemas.openxmlformats.org/officeDocument/2006/relationships/hyperlink" Target="https://jira-projects.cls.fr/browse/AMALFI-7" TargetMode="External"/><Relationship Id="rId107" Type="http://schemas.openxmlformats.org/officeDocument/2006/relationships/image" Target="media/image90.png"/><Relationship Id="rId268" Type="http://schemas.openxmlformats.org/officeDocument/2006/relationships/hyperlink" Target="https://131.176.235.71/aux_cal/S1A_AUX_CAL_V20140402T000000_G20140402T133909.SAFE" TargetMode="External"/><Relationship Id="rId11" Type="http://schemas.openxmlformats.org/officeDocument/2006/relationships/footnotes" Target="footnotes.xml"/><Relationship Id="rId32" Type="http://schemas.openxmlformats.org/officeDocument/2006/relationships/image" Target="media/image18.png"/><Relationship Id="rId53" Type="http://schemas.openxmlformats.org/officeDocument/2006/relationships/image" Target="media/image39.emf"/><Relationship Id="rId74" Type="http://schemas.openxmlformats.org/officeDocument/2006/relationships/image" Target="media/image60.pn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customXml" Target="../customXml/item5.xml"/><Relationship Id="rId95" Type="http://schemas.openxmlformats.org/officeDocument/2006/relationships/header" Target="header4.xml"/><Relationship Id="rId160" Type="http://schemas.openxmlformats.org/officeDocument/2006/relationships/hyperlink" Target="https://jira-projects.cls.fr/browse/MPCS-568" TargetMode="External"/><Relationship Id="rId181" Type="http://schemas.openxmlformats.org/officeDocument/2006/relationships/image" Target="media/image147.png"/><Relationship Id="rId216" Type="http://schemas.openxmlformats.org/officeDocument/2006/relationships/image" Target="media/image151.png"/><Relationship Id="rId237" Type="http://schemas.openxmlformats.org/officeDocument/2006/relationships/hyperlink" Target="https://jira-projects.cls.fr/browse/IPF-10" TargetMode="External"/><Relationship Id="rId258" Type="http://schemas.openxmlformats.org/officeDocument/2006/relationships/hyperlink" Target="https://131.176.235.71/aux_pp1/S1A_AUX_PP1_V20140604T010000_G20140604T101255.SAFE" TargetMode="External"/><Relationship Id="rId279" Type="http://schemas.openxmlformats.org/officeDocument/2006/relationships/fontTable" Target="fontTable.xml"/><Relationship Id="rId22" Type="http://schemas.openxmlformats.org/officeDocument/2006/relationships/image" Target="media/image8.emf"/><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9.wmf"/><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37.png"/><Relationship Id="rId192" Type="http://schemas.openxmlformats.org/officeDocument/2006/relationships/hyperlink" Target="https://jira-projects.cls.fr/browse/MPCS-584" TargetMode="External"/><Relationship Id="rId206" Type="http://schemas.openxmlformats.org/officeDocument/2006/relationships/hyperlink" Target="https://jira-projects.cls.fr/browse/IPF-18" TargetMode="External"/><Relationship Id="rId227" Type="http://schemas.openxmlformats.org/officeDocument/2006/relationships/image" Target="media/image162.png"/><Relationship Id="rId248" Type="http://schemas.openxmlformats.org/officeDocument/2006/relationships/hyperlink" Target="https://jira-projects.cls.fr/browse/AMALFI-6" TargetMode="External"/><Relationship Id="rId269" Type="http://schemas.openxmlformats.org/officeDocument/2006/relationships/hyperlink" Target="https://131.176.235.71/aux_ins/S1A_AUX_INS_V20140716T130000_G20140730T074847.SAFE" TargetMode="External"/><Relationship Id="rId12" Type="http://schemas.openxmlformats.org/officeDocument/2006/relationships/endnotes" Target="endnotes.xml"/><Relationship Id="rId33" Type="http://schemas.openxmlformats.org/officeDocument/2006/relationships/image" Target="media/image19.png"/><Relationship Id="rId108" Type="http://schemas.openxmlformats.org/officeDocument/2006/relationships/image" Target="media/image91.png"/><Relationship Id="rId129" Type="http://schemas.openxmlformats.org/officeDocument/2006/relationships/image" Target="media/image109.wmf"/><Relationship Id="rId280" Type="http://schemas.openxmlformats.org/officeDocument/2006/relationships/glossaryDocument" Target="glossary/document.xml"/><Relationship Id="rId54" Type="http://schemas.openxmlformats.org/officeDocument/2006/relationships/image" Target="media/image40.emf"/><Relationship Id="rId75" Type="http://schemas.openxmlformats.org/officeDocument/2006/relationships/image" Target="media/image61.png"/><Relationship Id="rId96" Type="http://schemas.openxmlformats.org/officeDocument/2006/relationships/header" Target="header5.xml"/><Relationship Id="rId140" Type="http://schemas.openxmlformats.org/officeDocument/2006/relationships/image" Target="media/image120.wmf"/><Relationship Id="rId161" Type="http://schemas.openxmlformats.org/officeDocument/2006/relationships/hyperlink" Target="https://jira-projects.cls.fr/browse/MPCS-564" TargetMode="External"/><Relationship Id="rId182" Type="http://schemas.openxmlformats.org/officeDocument/2006/relationships/image" Target="media/image148.png"/><Relationship Id="rId217" Type="http://schemas.openxmlformats.org/officeDocument/2006/relationships/image" Target="media/image152.png"/><Relationship Id="rId6" Type="http://schemas.openxmlformats.org/officeDocument/2006/relationships/numbering" Target="numbering.xml"/><Relationship Id="rId238" Type="http://schemas.openxmlformats.org/officeDocument/2006/relationships/hyperlink" Target="https://jira-projects.cls.fr/browse/IPF-9" TargetMode="External"/><Relationship Id="rId259" Type="http://schemas.openxmlformats.org/officeDocument/2006/relationships/hyperlink" Target="https://131.176.235.71/aux_pp1/S1A_AUX_PP1_V20140519T010000_G20140519T151430.SAFE" TargetMode="External"/><Relationship Id="rId23" Type="http://schemas.openxmlformats.org/officeDocument/2006/relationships/image" Target="media/image9.emf"/><Relationship Id="rId119" Type="http://schemas.openxmlformats.org/officeDocument/2006/relationships/image" Target="media/image99.png"/><Relationship Id="rId270" Type="http://schemas.openxmlformats.org/officeDocument/2006/relationships/hyperlink" Target="https://131.176.235.71/aux_ins/S1A_AUX_INS_V20140716T130000_G20140716T124147.SAFE" TargetMode="External"/><Relationship Id="rId44" Type="http://schemas.openxmlformats.org/officeDocument/2006/relationships/image" Target="media/image30.emf"/><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0.wmf"/><Relationship Id="rId151" Type="http://schemas.openxmlformats.org/officeDocument/2006/relationships/image" Target="media/image131.png"/><Relationship Id="rId172" Type="http://schemas.openxmlformats.org/officeDocument/2006/relationships/image" Target="media/image138.png"/><Relationship Id="rId193" Type="http://schemas.openxmlformats.org/officeDocument/2006/relationships/hyperlink" Target="https://jira-projects.cls.fr/browse/MPCS-543" TargetMode="External"/><Relationship Id="rId202" Type="http://schemas.openxmlformats.org/officeDocument/2006/relationships/hyperlink" Target="https://jira-projects.cls.fr/browse/IPF-16" TargetMode="External"/><Relationship Id="rId207" Type="http://schemas.openxmlformats.org/officeDocument/2006/relationships/hyperlink" Target="https://jira-projects.cls.fr/browse/IPF-6" TargetMode="External"/><Relationship Id="rId223" Type="http://schemas.openxmlformats.org/officeDocument/2006/relationships/image" Target="media/image158.png"/><Relationship Id="rId228" Type="http://schemas.openxmlformats.org/officeDocument/2006/relationships/image" Target="media/image163.png"/><Relationship Id="rId244" Type="http://schemas.openxmlformats.org/officeDocument/2006/relationships/hyperlink" Target="https://jira-projects.cls.fr/browse/AMALFI-11" TargetMode="External"/><Relationship Id="rId249" Type="http://schemas.openxmlformats.org/officeDocument/2006/relationships/hyperlink" Target="https://jira-projects.cls.fr/browse/AMALFI-5" TargetMode="External"/><Relationship Id="rId13" Type="http://schemas.openxmlformats.org/officeDocument/2006/relationships/image" Target="media/image1.png"/><Relationship Id="rId18" Type="http://schemas.openxmlformats.org/officeDocument/2006/relationships/header" Target="header2.xml"/><Relationship Id="rId39" Type="http://schemas.openxmlformats.org/officeDocument/2006/relationships/image" Target="media/image25.emf"/><Relationship Id="rId109" Type="http://schemas.openxmlformats.org/officeDocument/2006/relationships/image" Target="media/image92.png"/><Relationship Id="rId260" Type="http://schemas.openxmlformats.org/officeDocument/2006/relationships/hyperlink" Target="https://131.176.235.71/aux_pp1/S1A_AUX_PP1_V20140411T000100_G20140428T140053.SAFE" TargetMode="External"/><Relationship Id="rId265" Type="http://schemas.openxmlformats.org/officeDocument/2006/relationships/hyperlink" Target="https://131.176.235.71/aux_pp1/S1A_AUX_PP1_V20140406T010000_G20140409T084327.SAFE" TargetMode="External"/><Relationship Id="rId281"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62.png"/><Relationship Id="rId97" Type="http://schemas.openxmlformats.org/officeDocument/2006/relationships/footer" Target="footer3.xml"/><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jpe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s://jira-projects.cls.fr/browse/MPCS-454" TargetMode="External"/><Relationship Id="rId188" Type="http://schemas.openxmlformats.org/officeDocument/2006/relationships/hyperlink" Target="https://jira-projects.cls.fr/browse/MPCS-591" TargetMode="Externa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jira-projects.cls.fr/browse/MPCS-552" TargetMode="External"/><Relationship Id="rId183" Type="http://schemas.openxmlformats.org/officeDocument/2006/relationships/image" Target="media/image149.png"/><Relationship Id="rId213" Type="http://schemas.openxmlformats.org/officeDocument/2006/relationships/hyperlink" Target="https://jira-projects.cls.fr/browse/MPCS-539" TargetMode="External"/><Relationship Id="rId218" Type="http://schemas.openxmlformats.org/officeDocument/2006/relationships/image" Target="media/image153.png"/><Relationship Id="rId234" Type="http://schemas.openxmlformats.org/officeDocument/2006/relationships/image" Target="media/image169.png"/><Relationship Id="rId239" Type="http://schemas.openxmlformats.org/officeDocument/2006/relationships/hyperlink" Target="https://jira-projects.cls.fr/browse/IPF-7" TargetMode="External"/><Relationship Id="rId2" Type="http://schemas.openxmlformats.org/officeDocument/2006/relationships/customXml" Target="../customXml/item2.xml"/><Relationship Id="rId29" Type="http://schemas.openxmlformats.org/officeDocument/2006/relationships/image" Target="media/image15.emf"/><Relationship Id="rId250" Type="http://schemas.openxmlformats.org/officeDocument/2006/relationships/hyperlink" Target="https://jira-projects.cls.fr/browse/AMALFI-3" TargetMode="External"/><Relationship Id="rId255" Type="http://schemas.openxmlformats.org/officeDocument/2006/relationships/hyperlink" Target="https://131.176.235.71/aux_pp1/S1A_AUX_PP1_V20140616T133701_G20140618T073154.SAFE" TargetMode="External"/><Relationship Id="rId271" Type="http://schemas.openxmlformats.org/officeDocument/2006/relationships/hyperlink" Target="https://131.176.235.71/aux_ins/S1A_AUX_INS_V20140616T133700_G20140617T144410.SAFE" TargetMode="External"/><Relationship Id="rId276" Type="http://schemas.openxmlformats.org/officeDocument/2006/relationships/hyperlink" Target="https://131.176.235.71/aux_ins/S1A_AUX_INS_V20140402T000000_G20140402T134253.SAFE" TargetMode="External"/><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5.png"/><Relationship Id="rId131" Type="http://schemas.openxmlformats.org/officeDocument/2006/relationships/image" Target="media/image111.wmf"/><Relationship Id="rId136" Type="http://schemas.openxmlformats.org/officeDocument/2006/relationships/image" Target="media/image116.wmf"/><Relationship Id="rId157" Type="http://schemas.openxmlformats.org/officeDocument/2006/relationships/hyperlink" Target="https://jira-projects.cls.fr/browse/MPCS-580" TargetMode="External"/><Relationship Id="rId178" Type="http://schemas.openxmlformats.org/officeDocument/2006/relationships/image" Target="media/image144.png"/><Relationship Id="rId61" Type="http://schemas.openxmlformats.org/officeDocument/2006/relationships/image" Target="media/image47.png"/><Relationship Id="rId82" Type="http://schemas.openxmlformats.org/officeDocument/2006/relationships/header" Target="header3.xml"/><Relationship Id="rId152" Type="http://schemas.openxmlformats.org/officeDocument/2006/relationships/image" Target="media/image132.png"/><Relationship Id="rId173" Type="http://schemas.openxmlformats.org/officeDocument/2006/relationships/image" Target="media/image139.png"/><Relationship Id="rId194" Type="http://schemas.openxmlformats.org/officeDocument/2006/relationships/hyperlink" Target="https://jira-projects.cls.fr/browse/MPCS-571" TargetMode="External"/><Relationship Id="rId199" Type="http://schemas.openxmlformats.org/officeDocument/2006/relationships/hyperlink" Target="https://jira-projects.cls.fr/browse/IPF-2" TargetMode="External"/><Relationship Id="rId203" Type="http://schemas.openxmlformats.org/officeDocument/2006/relationships/hyperlink" Target="https://jira-projects.cls.fr/browse/IPF-15" TargetMode="External"/><Relationship Id="rId208" Type="http://schemas.openxmlformats.org/officeDocument/2006/relationships/hyperlink" Target="https://jira-projects.cls.fr/browse/MPCS-604" TargetMode="External"/><Relationship Id="rId229" Type="http://schemas.openxmlformats.org/officeDocument/2006/relationships/image" Target="media/image164.png"/><Relationship Id="rId19" Type="http://schemas.openxmlformats.org/officeDocument/2006/relationships/footer" Target="footer2.xml"/><Relationship Id="rId224" Type="http://schemas.openxmlformats.org/officeDocument/2006/relationships/image" Target="media/image159.png"/><Relationship Id="rId240" Type="http://schemas.openxmlformats.org/officeDocument/2006/relationships/hyperlink" Target="https://jira-projects.cls.fr/browse/IPF-5" TargetMode="External"/><Relationship Id="rId245" Type="http://schemas.openxmlformats.org/officeDocument/2006/relationships/hyperlink" Target="https://jira-projects.cls.fr/browse/AMALFI-9" TargetMode="External"/><Relationship Id="rId261" Type="http://schemas.openxmlformats.org/officeDocument/2006/relationships/hyperlink" Target="https://131.176.235.71/aux_pp1/S1A_AUX_PP1_V20140406T010000_G20140416T151913.SAFE" TargetMode="External"/><Relationship Id="rId266" Type="http://schemas.openxmlformats.org/officeDocument/2006/relationships/hyperlink" Target="https://131.176.235.71/aux_pp1/S1A_AUX_PP1_V20140402T000000_G20140402T134409.SAFE" TargetMode="External"/><Relationship Id="rId14" Type="http://schemas.openxmlformats.org/officeDocument/2006/relationships/hyperlink" Target="https://shareesa.cls.fr/MPC-S1/Technical/Forms/AllItems.aspx?RootFolder=%2FMPC%2DS1%2FTechnical%2FTechnical%20%28All%29%2FDI%2DMPC%2DCPR%2D0184%20Commissioning%20Phase%20Report&amp;FolderCTID=0x0120006AC9C3F8E1775248AD23E33379BEBFC6&amp;View=%7bB21F61AA-90C7-4A26-8FE8-674DD396E651%7d" TargetMode="External"/><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34.png"/><Relationship Id="rId8" Type="http://schemas.microsoft.com/office/2007/relationships/stylesWithEffects" Target="stylesWithEffect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jira-projects.cls.fr/browse/MPCS-546" TargetMode="External"/><Relationship Id="rId184" Type="http://schemas.openxmlformats.org/officeDocument/2006/relationships/image" Target="media/image150.png"/><Relationship Id="rId189" Type="http://schemas.openxmlformats.org/officeDocument/2006/relationships/hyperlink" Target="https://jira-projects.cls.fr/browse/MPCS-582" TargetMode="External"/><Relationship Id="rId21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yperlink" Target="https://jira-projects.cls.fr/browse/MPCS-538" TargetMode="External"/><Relationship Id="rId230" Type="http://schemas.openxmlformats.org/officeDocument/2006/relationships/image" Target="media/image165.png"/><Relationship Id="rId235" Type="http://schemas.openxmlformats.org/officeDocument/2006/relationships/hyperlink" Target="https://jira-projects.cls.fr/browse/IPF-17" TargetMode="External"/><Relationship Id="rId251" Type="http://schemas.openxmlformats.org/officeDocument/2006/relationships/hyperlink" Target="https://jira-projects.cls.fr/browse/AMALFI-2" TargetMode="External"/><Relationship Id="rId256" Type="http://schemas.openxmlformats.org/officeDocument/2006/relationships/hyperlink" Target="https://131.176.235.71/aux_pp1/S1A_AUX_PP1_V20140616T133700_G20140617T144608.SAFE" TargetMode="External"/><Relationship Id="rId277" Type="http://schemas.openxmlformats.org/officeDocument/2006/relationships/hyperlink" Target="https://131.176.235.71/aux_pp2/S1A_AUX_PP2_V20140616T133700_G20140617T144440.SAFE" TargetMode="External"/><Relationship Id="rId25" Type="http://schemas.openxmlformats.org/officeDocument/2006/relationships/image" Target="media/image11.png"/><Relationship Id="rId46" Type="http://schemas.openxmlformats.org/officeDocument/2006/relationships/image" Target="media/image32.emf"/><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7.wmf"/><Relationship Id="rId158" Type="http://schemas.openxmlformats.org/officeDocument/2006/relationships/hyperlink" Target="https://jira-projects.cls.fr/browse/MPCS-576" TargetMode="External"/><Relationship Id="rId272" Type="http://schemas.openxmlformats.org/officeDocument/2006/relationships/hyperlink" Target="https://131.176.235.71/aux_ins/S1A_AUX_INS_V20140604T010000_G20140604T101206.SAFE" TargetMode="External"/><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2.wmf"/><Relationship Id="rId153" Type="http://schemas.openxmlformats.org/officeDocument/2006/relationships/image" Target="media/image133.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hyperlink" Target="https://jira-projects.cls.fr/browse/MPCS-533" TargetMode="External"/><Relationship Id="rId209" Type="http://schemas.openxmlformats.org/officeDocument/2006/relationships/hyperlink" Target="https://jira-projects.cls.fr/browse/MPCS-562" TargetMode="External"/><Relationship Id="rId190" Type="http://schemas.openxmlformats.org/officeDocument/2006/relationships/hyperlink" Target="https://jira-projects.cls.fr/browse/MPCS-558" TargetMode="External"/><Relationship Id="rId204" Type="http://schemas.openxmlformats.org/officeDocument/2006/relationships/hyperlink" Target="https://jira-projects.cls.fr/browse/IPF-13" TargetMode="External"/><Relationship Id="rId220" Type="http://schemas.openxmlformats.org/officeDocument/2006/relationships/image" Target="media/image155.png"/><Relationship Id="rId225" Type="http://schemas.openxmlformats.org/officeDocument/2006/relationships/image" Target="media/image160.png"/><Relationship Id="rId241" Type="http://schemas.openxmlformats.org/officeDocument/2006/relationships/hyperlink" Target="https://jira-projects.cls.fr/browse/IPF-4" TargetMode="External"/><Relationship Id="rId246" Type="http://schemas.openxmlformats.org/officeDocument/2006/relationships/hyperlink" Target="https://jira-projects.cls.fr/browse/AMALFI-8" TargetMode="External"/><Relationship Id="rId267" Type="http://schemas.openxmlformats.org/officeDocument/2006/relationships/hyperlink" Target="https://131.176.235.71/aux_cal/S1A_AUX_CAL_V20140616T133700_G20140617T144349.SAFE" TargetMode="External"/><Relationship Id="rId15" Type="http://schemas.openxmlformats.org/officeDocument/2006/relationships/hyperlink" Target="http://www.knmi.nl/publications/fulltexts/cmod5_neutral_winds_1.0.pdf" TargetMode="External"/><Relationship Id="rId36" Type="http://schemas.openxmlformats.org/officeDocument/2006/relationships/image" Target="media/image22.emf"/><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07.jpeg"/><Relationship Id="rId262" Type="http://schemas.openxmlformats.org/officeDocument/2006/relationships/hyperlink" Target="https://131.176.235.71/aux_pp1/S1A_AUX_PP1_V20140406T010000_G20140416T100055.SAFE" TargetMode="External"/><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yperlink" Target="https://jira-projects.cls.fr/browse/MPCS-522" TargetMode="External"/><Relationship Id="rId169" Type="http://schemas.openxmlformats.org/officeDocument/2006/relationships/image" Target="media/image135.png"/><Relationship Id="rId185" Type="http://schemas.openxmlformats.org/officeDocument/2006/relationships/hyperlink" Target="https://jira-projects.cls.fr/browse/MPCS-603"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46.png"/><Relationship Id="rId210" Type="http://schemas.openxmlformats.org/officeDocument/2006/relationships/hyperlink" Target="https://jira-projects.cls.fr/browse/MPCS-545" TargetMode="External"/><Relationship Id="rId215" Type="http://schemas.openxmlformats.org/officeDocument/2006/relationships/hyperlink" Target="ftp://ig1fdaf:H6RI7tOe@eftp.ifremer.fr/mpc-sentinel1/" TargetMode="External"/><Relationship Id="rId236" Type="http://schemas.openxmlformats.org/officeDocument/2006/relationships/hyperlink" Target="https://jira-projects.cls.fr/browse/IPF-11" TargetMode="External"/><Relationship Id="rId257" Type="http://schemas.openxmlformats.org/officeDocument/2006/relationships/hyperlink" Target="https://131.176.235.71/aux_pp1/S1A_AUX_PP1_V20140612T080000_G20140612T081052.SAFE" TargetMode="External"/><Relationship Id="rId278" Type="http://schemas.openxmlformats.org/officeDocument/2006/relationships/hyperlink" Target="https://131.176.235.71/aux_pp2/S1A_AUX_PP2_V20140402T000000_G20140402T134602.SAFE" TargetMode="External"/><Relationship Id="rId26" Type="http://schemas.openxmlformats.org/officeDocument/2006/relationships/image" Target="media/image12.png"/><Relationship Id="rId231" Type="http://schemas.openxmlformats.org/officeDocument/2006/relationships/image" Target="media/image166.png"/><Relationship Id="rId252" Type="http://schemas.openxmlformats.org/officeDocument/2006/relationships/hyperlink" Target="https://131.176.235.71/aux_pp1/S1A_AUX_PP1_V20140716T130000_G20140829T093320.SAFE" TargetMode="External"/><Relationship Id="rId273" Type="http://schemas.openxmlformats.org/officeDocument/2006/relationships/hyperlink" Target="https://131.176.235.71/aux_ins/S1A_AUX_INS_V20140523T000000_G20140523T100753.SAFE" TargetMode="External"/><Relationship Id="rId47" Type="http://schemas.openxmlformats.org/officeDocument/2006/relationships/image" Target="media/image33.emf"/><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eader" Target="header6.xml"/><Relationship Id="rId133" Type="http://schemas.openxmlformats.org/officeDocument/2006/relationships/image" Target="media/image113.wmf"/><Relationship Id="rId154" Type="http://schemas.openxmlformats.org/officeDocument/2006/relationships/hyperlink" Target="https://jira-projects.cls.fr/browse/MPCS-621" TargetMode="External"/><Relationship Id="rId175" Type="http://schemas.openxmlformats.org/officeDocument/2006/relationships/image" Target="media/image141.png"/><Relationship Id="rId196" Type="http://schemas.openxmlformats.org/officeDocument/2006/relationships/hyperlink" Target="https://jira-projects.cls.fr/browse/MPCS-540" TargetMode="External"/><Relationship Id="rId200" Type="http://schemas.openxmlformats.org/officeDocument/2006/relationships/hyperlink" Target="https://jira-projects.cls.fr/browse/IPF-20" TargetMode="External"/><Relationship Id="rId16" Type="http://schemas.openxmlformats.org/officeDocument/2006/relationships/header" Target="header1.xml"/><Relationship Id="rId221" Type="http://schemas.openxmlformats.org/officeDocument/2006/relationships/image" Target="media/image156.png"/><Relationship Id="rId242" Type="http://schemas.openxmlformats.org/officeDocument/2006/relationships/hyperlink" Target="https://jira-projects.cls.fr/browse/IPF-3" TargetMode="External"/><Relationship Id="rId263" Type="http://schemas.openxmlformats.org/officeDocument/2006/relationships/hyperlink" Target="https://131.176.235.71/aux_pp1/S1A_AUX_PP1_V20140406T010000_G20140411T155804.SAF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3.emf"/><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hyperlink" Target="https://jira-projects.cls.fr/browse/MPCS-517" TargetMode="External"/><Relationship Id="rId186" Type="http://schemas.openxmlformats.org/officeDocument/2006/relationships/hyperlink" Target="https://jira-projects.cls.fr/browse/MPCS-601" TargetMode="External"/><Relationship Id="rId211" Type="http://schemas.openxmlformats.org/officeDocument/2006/relationships/hyperlink" Target="https://jira-projects.cls.fr/browse/MPCS-542" TargetMode="External"/><Relationship Id="rId232" Type="http://schemas.openxmlformats.org/officeDocument/2006/relationships/image" Target="media/image167.png"/><Relationship Id="rId253" Type="http://schemas.openxmlformats.org/officeDocument/2006/relationships/hyperlink" Target="https://131.176.235.71/aux_pp1/S1A_AUX_PP1_V20140716T130000_G20140725T141417.SAFE" TargetMode="External"/><Relationship Id="rId274" Type="http://schemas.openxmlformats.org/officeDocument/2006/relationships/hyperlink" Target="https://131.176.235.71/aux_ins/S1A_AUX_INS_V20140411T000100_G20140428T135940.SAFE" TargetMode="External"/><Relationship Id="rId27" Type="http://schemas.openxmlformats.org/officeDocument/2006/relationships/image" Target="media/image13.emf"/><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eader" Target="header7.xml"/><Relationship Id="rId134" Type="http://schemas.openxmlformats.org/officeDocument/2006/relationships/image" Target="media/image114.wmf"/><Relationship Id="rId80" Type="http://schemas.openxmlformats.org/officeDocument/2006/relationships/image" Target="media/image66.png"/><Relationship Id="rId155" Type="http://schemas.openxmlformats.org/officeDocument/2006/relationships/hyperlink" Target="https://jira-projects.cls.fr/browse/MPCS-620" TargetMode="External"/><Relationship Id="rId176" Type="http://schemas.openxmlformats.org/officeDocument/2006/relationships/image" Target="media/image142.png"/><Relationship Id="rId197" Type="http://schemas.openxmlformats.org/officeDocument/2006/relationships/hyperlink" Target="https://jira-projects.cls.fr/browse/IPF-14" TargetMode="External"/><Relationship Id="rId201" Type="http://schemas.openxmlformats.org/officeDocument/2006/relationships/hyperlink" Target="https://jira-projects.cls.fr/browse/IPF-19" TargetMode="External"/><Relationship Id="rId222" Type="http://schemas.openxmlformats.org/officeDocument/2006/relationships/image" Target="media/image157.png"/><Relationship Id="rId243" Type="http://schemas.openxmlformats.org/officeDocument/2006/relationships/hyperlink" Target="https://jira-projects.cls.fr/browse/AMALFI-12" TargetMode="External"/><Relationship Id="rId264" Type="http://schemas.openxmlformats.org/officeDocument/2006/relationships/hyperlink" Target="https://131.176.235.71/aux_pp1/S1A_AUX_PP1_V20140406T010000_G20140410T165451.SAFE" TargetMode="External"/><Relationship Id="rId17" Type="http://schemas.openxmlformats.org/officeDocument/2006/relationships/footer" Target="footer1.xml"/><Relationship Id="rId38" Type="http://schemas.openxmlformats.org/officeDocument/2006/relationships/image" Target="media/image24.emf"/><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hyperlink" Target="https://jira-projects.cls.fr/browse/MPCS-458" TargetMode="External"/><Relationship Id="rId187" Type="http://schemas.openxmlformats.org/officeDocument/2006/relationships/hyperlink" Target="https://jira-projects.cls.fr/browse/MPCS-598" TargetMode="External"/><Relationship Id="rId1" Type="http://schemas.openxmlformats.org/officeDocument/2006/relationships/customXml" Target="../customXml/item1.xml"/><Relationship Id="rId212" Type="http://schemas.openxmlformats.org/officeDocument/2006/relationships/hyperlink" Target="https://jira-projects.cls.fr/browse/MPCS-540" TargetMode="External"/><Relationship Id="rId233" Type="http://schemas.openxmlformats.org/officeDocument/2006/relationships/image" Target="media/image168.png"/><Relationship Id="rId254" Type="http://schemas.openxmlformats.org/officeDocument/2006/relationships/hyperlink" Target="https://131.176.235.71/aux_pp1/S1A_AUX_PP1_V20140716T130000_G20140716T124600.SAFE" TargetMode="External"/><Relationship Id="rId28" Type="http://schemas.openxmlformats.org/officeDocument/2006/relationships/image" Target="media/image14.emf"/><Relationship Id="rId49" Type="http://schemas.openxmlformats.org/officeDocument/2006/relationships/image" Target="media/image35.emf"/><Relationship Id="rId114" Type="http://schemas.openxmlformats.org/officeDocument/2006/relationships/footer" Target="footer4.xml"/><Relationship Id="rId275" Type="http://schemas.openxmlformats.org/officeDocument/2006/relationships/hyperlink" Target="https://131.176.235.71/aux_ins/S1A_AUX_INS_V20140406T010000_G20140409T142540.SAFE"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5.wmf"/><Relationship Id="rId156" Type="http://schemas.openxmlformats.org/officeDocument/2006/relationships/hyperlink" Target="https://jira-projects.cls.fr/browse/MPCS-613" TargetMode="External"/><Relationship Id="rId177" Type="http://schemas.openxmlformats.org/officeDocument/2006/relationships/image" Target="media/image143.png"/><Relationship Id="rId198" Type="http://schemas.openxmlformats.org/officeDocument/2006/relationships/hyperlink" Target="https://jira-projects.cls.fr/browse/IPF-12"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hajduch\Application%20Data\Microsoft\Templates\modelC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E1827FE640F4A2AB9476E3A25A1CD22"/>
        <w:category>
          <w:name w:val="Général"/>
          <w:gallery w:val="placeholder"/>
        </w:category>
        <w:types>
          <w:type w:val="bbPlcHdr"/>
        </w:types>
        <w:behaviors>
          <w:behavior w:val="content"/>
        </w:behaviors>
        <w:guid w:val="{A27BB3FC-0029-48D5-A539-03F2386447A5}"/>
      </w:docPartPr>
      <w:docPartBody>
        <w:p w14:paraId="6F62A712" w14:textId="77777777" w:rsidR="00B32C9F" w:rsidRDefault="004218AA">
          <w:pPr>
            <w:pStyle w:val="7E1827FE640F4A2AB9476E3A25A1CD22"/>
          </w:pPr>
          <w:r w:rsidRPr="009B6ABB">
            <w:rPr>
              <w:rStyle w:val="PlaceholderText"/>
            </w:rPr>
            <w:t>[Titre ]</w:t>
          </w:r>
        </w:p>
      </w:docPartBody>
    </w:docPart>
    <w:docPart>
      <w:docPartPr>
        <w:name w:val="25F2F27A9B054CEFB437CD1DA6FE9DE1"/>
        <w:category>
          <w:name w:val="Général"/>
          <w:gallery w:val="placeholder"/>
        </w:category>
        <w:types>
          <w:type w:val="bbPlcHdr"/>
        </w:types>
        <w:behaviors>
          <w:behavior w:val="content"/>
        </w:behaviors>
        <w:guid w:val="{90045A16-CB62-415F-94E2-56CB9A4CE3EA}"/>
      </w:docPartPr>
      <w:docPartBody>
        <w:p w14:paraId="6F62A713" w14:textId="77777777" w:rsidR="00B32C9F" w:rsidRDefault="004218AA">
          <w:pPr>
            <w:pStyle w:val="25F2F27A9B054CEFB437CD1DA6FE9DE1"/>
          </w:pPr>
          <w:r w:rsidRPr="009B6ABB">
            <w:rPr>
              <w:rStyle w:val="PlaceholderText"/>
            </w:rPr>
            <w:t>[Auteur ]</w:t>
          </w:r>
        </w:p>
      </w:docPartBody>
    </w:docPart>
    <w:docPart>
      <w:docPartPr>
        <w:name w:val="2C429827327A46BCA7EFFAF9F90595FA"/>
        <w:category>
          <w:name w:val="Général"/>
          <w:gallery w:val="placeholder"/>
        </w:category>
        <w:types>
          <w:type w:val="bbPlcHdr"/>
        </w:types>
        <w:behaviors>
          <w:behavior w:val="content"/>
        </w:behaviors>
        <w:guid w:val="{D9E70ECB-6BC3-4102-B450-16D7B0FF4918}"/>
      </w:docPartPr>
      <w:docPartBody>
        <w:p w14:paraId="6F62A714" w14:textId="77777777" w:rsidR="00B32C9F" w:rsidRDefault="004218AA">
          <w:pPr>
            <w:pStyle w:val="2C429827327A46BCA7EFFAF9F90595FA"/>
          </w:pPr>
          <w:r w:rsidRPr="00A365B2">
            <w:rPr>
              <w:rStyle w:val="PlaceholderText"/>
            </w:rPr>
            <w:t>[Titre ]</w:t>
          </w:r>
        </w:p>
      </w:docPartBody>
    </w:docPart>
    <w:docPart>
      <w:docPartPr>
        <w:name w:val="CABD246638F942B9B11E613BC8720D91"/>
        <w:category>
          <w:name w:val="Général"/>
          <w:gallery w:val="placeholder"/>
        </w:category>
        <w:types>
          <w:type w:val="bbPlcHdr"/>
        </w:types>
        <w:behaviors>
          <w:behavior w:val="content"/>
        </w:behaviors>
        <w:guid w:val="{AAC0521A-CFB0-4D34-8292-F223C9150C9A}"/>
      </w:docPartPr>
      <w:docPartBody>
        <w:p w14:paraId="6F62A715" w14:textId="77777777" w:rsidR="00764091" w:rsidRDefault="003157C0">
          <w:r w:rsidRPr="0072027A">
            <w:rPr>
              <w:rStyle w:val="PlaceholderText"/>
            </w:rPr>
            <w:t>[Nomenclature]</w:t>
          </w:r>
        </w:p>
      </w:docPartBody>
    </w:docPart>
    <w:docPart>
      <w:docPartPr>
        <w:name w:val="045C234ACD39453FAE85031DBAFF6DDD"/>
        <w:category>
          <w:name w:val="Général"/>
          <w:gallery w:val="placeholder"/>
        </w:category>
        <w:types>
          <w:type w:val="bbPlcHdr"/>
        </w:types>
        <w:behaviors>
          <w:behavior w:val="content"/>
        </w:behaviors>
        <w:guid w:val="{D83E635A-E8F0-4ECC-9ED3-43FACD6A0E3E}"/>
      </w:docPartPr>
      <w:docPartBody>
        <w:p w14:paraId="6F62A716" w14:textId="77777777" w:rsidR="00BB0149" w:rsidRDefault="00764091">
          <w:r w:rsidRPr="00680E11">
            <w:rPr>
              <w:rStyle w:val="PlaceholderText"/>
            </w:rPr>
            <w:t>[Nomenclature]</w:t>
          </w:r>
        </w:p>
      </w:docPartBody>
    </w:docPart>
    <w:docPart>
      <w:docPartPr>
        <w:name w:val="6A80C258FA5141D584B6EBD9115E47F9"/>
        <w:category>
          <w:name w:val="Général"/>
          <w:gallery w:val="placeholder"/>
        </w:category>
        <w:types>
          <w:type w:val="bbPlcHdr"/>
        </w:types>
        <w:behaviors>
          <w:behavior w:val="content"/>
        </w:behaviors>
        <w:guid w:val="{8B072EFD-0947-401B-A674-B7A4BB287FBC}"/>
      </w:docPartPr>
      <w:docPartBody>
        <w:p w14:paraId="6F62A717" w14:textId="77777777" w:rsidR="003809DA" w:rsidRDefault="003809DA">
          <w:r w:rsidRPr="00730D7D">
            <w:rPr>
              <w:rStyle w:val="PlaceholderText"/>
            </w:rPr>
            <w:t>[Catégorie ]</w:t>
          </w:r>
        </w:p>
      </w:docPartBody>
    </w:docPart>
    <w:docPart>
      <w:docPartPr>
        <w:name w:val="6921BB5CB5A64C798D04C20684826BA5"/>
        <w:category>
          <w:name w:val="Général"/>
          <w:gallery w:val="placeholder"/>
        </w:category>
        <w:types>
          <w:type w:val="bbPlcHdr"/>
        </w:types>
        <w:behaviors>
          <w:behavior w:val="content"/>
        </w:behaviors>
        <w:guid w:val="{081DB020-84E9-485F-847A-8B0AADE70B4B}"/>
      </w:docPartPr>
      <w:docPartBody>
        <w:p w14:paraId="6F62A718" w14:textId="77777777" w:rsidR="003809DA" w:rsidRDefault="003809DA">
          <w:r w:rsidRPr="00730D7D">
            <w:rPr>
              <w:rStyle w:val="PlaceholderText"/>
            </w:rPr>
            <w:t>[Reference]</w:t>
          </w:r>
        </w:p>
      </w:docPartBody>
    </w:docPart>
    <w:docPart>
      <w:docPartPr>
        <w:name w:val="119CB33CCEF64B7797AAB8A0F0D16261"/>
        <w:category>
          <w:name w:val="Général"/>
          <w:gallery w:val="placeholder"/>
        </w:category>
        <w:types>
          <w:type w:val="bbPlcHdr"/>
        </w:types>
        <w:behaviors>
          <w:behavior w:val="content"/>
        </w:behaviors>
        <w:guid w:val="{EF392D92-8722-4EA1-ABD9-3751F472AB61}"/>
      </w:docPartPr>
      <w:docPartBody>
        <w:p w14:paraId="6F62A719" w14:textId="77777777" w:rsidR="003809DA" w:rsidRDefault="003809DA">
          <w:r w:rsidRPr="00730D7D">
            <w:rPr>
              <w:rStyle w:val="PlaceholderText"/>
            </w:rPr>
            <w:t>[Edition Number]</w:t>
          </w:r>
        </w:p>
      </w:docPartBody>
    </w:docPart>
    <w:docPart>
      <w:docPartPr>
        <w:name w:val="65B6542F069F42F5883FFBFC87E2DDE1"/>
        <w:category>
          <w:name w:val="Général"/>
          <w:gallery w:val="placeholder"/>
        </w:category>
        <w:types>
          <w:type w:val="bbPlcHdr"/>
        </w:types>
        <w:behaviors>
          <w:behavior w:val="content"/>
        </w:behaviors>
        <w:guid w:val="{B617B79A-7FE1-4E00-B4CA-7638EC7D2EB2}"/>
      </w:docPartPr>
      <w:docPartBody>
        <w:p w14:paraId="6F62A71A" w14:textId="77777777" w:rsidR="003809DA" w:rsidRDefault="003809DA">
          <w:r w:rsidRPr="00730D7D">
            <w:rPr>
              <w:rStyle w:val="PlaceholderText"/>
            </w:rPr>
            <w:t>[Revision Number]</w:t>
          </w:r>
        </w:p>
      </w:docPartBody>
    </w:docPart>
    <w:docPart>
      <w:docPartPr>
        <w:name w:val="C601781CF1FF409F94446B6C431D6F3D"/>
        <w:category>
          <w:name w:val="Général"/>
          <w:gallery w:val="placeholder"/>
        </w:category>
        <w:types>
          <w:type w:val="bbPlcHdr"/>
        </w:types>
        <w:behaviors>
          <w:behavior w:val="content"/>
        </w:behaviors>
        <w:guid w:val="{7F57338F-93D8-46BC-AAF1-BCB8F895F2A3}"/>
      </w:docPartPr>
      <w:docPartBody>
        <w:p w14:paraId="6F62A71B" w14:textId="77777777" w:rsidR="003809DA" w:rsidRDefault="003809DA">
          <w:r w:rsidRPr="00730D7D">
            <w:rPr>
              <w:rStyle w:val="PlaceholderText"/>
            </w:rPr>
            <w:t>[Reference]</w:t>
          </w:r>
        </w:p>
      </w:docPartBody>
    </w:docPart>
    <w:docPart>
      <w:docPartPr>
        <w:name w:val="F46D3E4E36DF40CD91B153CFB437B1DB"/>
        <w:category>
          <w:name w:val="Général"/>
          <w:gallery w:val="placeholder"/>
        </w:category>
        <w:types>
          <w:type w:val="bbPlcHdr"/>
        </w:types>
        <w:behaviors>
          <w:behavior w:val="content"/>
        </w:behaviors>
        <w:guid w:val="{4A6203A3-5A76-47F8-9B0A-E92DC635C0C0}"/>
      </w:docPartPr>
      <w:docPartBody>
        <w:p w14:paraId="6F62A71C" w14:textId="77777777" w:rsidR="003809DA" w:rsidRDefault="003809DA">
          <w:r w:rsidRPr="00730D7D">
            <w:rPr>
              <w:rStyle w:val="PlaceholderText"/>
            </w:rPr>
            <w:t>[Edition Number]</w:t>
          </w:r>
        </w:p>
      </w:docPartBody>
    </w:docPart>
    <w:docPart>
      <w:docPartPr>
        <w:name w:val="002191A6445C4E1E9DDB3CC44D7FACDD"/>
        <w:category>
          <w:name w:val="Général"/>
          <w:gallery w:val="placeholder"/>
        </w:category>
        <w:types>
          <w:type w:val="bbPlcHdr"/>
        </w:types>
        <w:behaviors>
          <w:behavior w:val="content"/>
        </w:behaviors>
        <w:guid w:val="{6AC450E1-20CD-4CC9-ACAC-3EA61165F27A}"/>
      </w:docPartPr>
      <w:docPartBody>
        <w:p w14:paraId="6F62A71D" w14:textId="77777777" w:rsidR="003809DA" w:rsidRDefault="003809DA">
          <w:r w:rsidRPr="00730D7D">
            <w:rPr>
              <w:rStyle w:val="PlaceholderText"/>
            </w:rPr>
            <w:t>[Revision Number]</w:t>
          </w:r>
        </w:p>
      </w:docPartBody>
    </w:docPart>
    <w:docPart>
      <w:docPartPr>
        <w:name w:val="8750FC1DE7BA4F3B9EE00E260B2B7F89"/>
        <w:category>
          <w:name w:val="Général"/>
          <w:gallery w:val="placeholder"/>
        </w:category>
        <w:types>
          <w:type w:val="bbPlcHdr"/>
        </w:types>
        <w:behaviors>
          <w:behavior w:val="content"/>
        </w:behaviors>
        <w:guid w:val="{F07A188B-8FF8-4F66-B00F-0492F55549F9}"/>
      </w:docPartPr>
      <w:docPartBody>
        <w:p w14:paraId="6F62A71E" w14:textId="77777777" w:rsidR="003809DA" w:rsidRDefault="000B27EB" w:rsidP="000B27EB">
          <w:pPr>
            <w:pStyle w:val="8750FC1DE7BA4F3B9EE00E260B2B7F899"/>
          </w:pPr>
          <w:r w:rsidRPr="00730D7D">
            <w:rPr>
              <w:rStyle w:val="PlaceholderText"/>
              <w:rFonts w:eastAsiaTheme="minorHAnsi"/>
            </w:rPr>
            <w:t>[Checker]</w:t>
          </w:r>
        </w:p>
      </w:docPartBody>
    </w:docPart>
    <w:docPart>
      <w:docPartPr>
        <w:name w:val="9E1DED91DDB94D0DA99EA5716F0390B0"/>
        <w:category>
          <w:name w:val="Général"/>
          <w:gallery w:val="placeholder"/>
        </w:category>
        <w:types>
          <w:type w:val="bbPlcHdr"/>
        </w:types>
        <w:behaviors>
          <w:behavior w:val="content"/>
        </w:behaviors>
        <w:guid w:val="{0840509C-B4FF-4160-9FE2-AD9E26C734B1}"/>
      </w:docPartPr>
      <w:docPartBody>
        <w:p w14:paraId="6F62A71F" w14:textId="77777777" w:rsidR="003809DA" w:rsidRDefault="000B27EB" w:rsidP="000B27EB">
          <w:pPr>
            <w:pStyle w:val="9E1DED91DDB94D0DA99EA5716F0390B09"/>
          </w:pPr>
          <w:r w:rsidRPr="00730D7D">
            <w:rPr>
              <w:rStyle w:val="PlaceholderText"/>
              <w:rFonts w:eastAsiaTheme="minorHAnsi"/>
            </w:rPr>
            <w:t>[Approver]</w:t>
          </w:r>
        </w:p>
      </w:docPartBody>
    </w:docPart>
    <w:docPart>
      <w:docPartPr>
        <w:name w:val="4A998957F8F84CD094D1AC5FF0A2E857"/>
        <w:category>
          <w:name w:val="Général"/>
          <w:gallery w:val="placeholder"/>
        </w:category>
        <w:types>
          <w:type w:val="bbPlcHdr"/>
        </w:types>
        <w:behaviors>
          <w:behavior w:val="content"/>
        </w:behaviors>
        <w:guid w:val="{2B3FB164-CE69-4AE1-A5C6-9427B4D0A092}"/>
      </w:docPartPr>
      <w:docPartBody>
        <w:p w14:paraId="6F62A720" w14:textId="77777777" w:rsidR="003809DA" w:rsidRDefault="003809DA">
          <w:r w:rsidRPr="00730D7D">
            <w:rPr>
              <w:rStyle w:val="PlaceholderText"/>
            </w:rPr>
            <w:t>[Mots clés ]</w:t>
          </w:r>
        </w:p>
      </w:docPartBody>
    </w:docPart>
    <w:docPart>
      <w:docPartPr>
        <w:name w:val="5F1A09A9443541A7A0F01D107A260D36"/>
        <w:category>
          <w:name w:val="General"/>
          <w:gallery w:val="placeholder"/>
        </w:category>
        <w:types>
          <w:type w:val="bbPlcHdr"/>
        </w:types>
        <w:behaviors>
          <w:behavior w:val="content"/>
        </w:behaviors>
        <w:guid w:val="{DB12ADE8-A5F5-4E60-94B9-737D7558B5D4}"/>
      </w:docPartPr>
      <w:docPartBody>
        <w:p w14:paraId="6F62A721" w14:textId="77777777" w:rsidR="00126111" w:rsidRDefault="003809DA">
          <w:pPr>
            <w:pStyle w:val="5F1A09A9443541A7A0F01D107A260D36"/>
          </w:pPr>
          <w:r w:rsidRPr="00730D7D">
            <w:rPr>
              <w:rStyle w:val="PlaceholderText"/>
            </w:rPr>
            <w:t>[Issue Date]</w:t>
          </w:r>
        </w:p>
      </w:docPartBody>
    </w:docPart>
    <w:docPart>
      <w:docPartPr>
        <w:name w:val="8D7DF692C5F94CC5A5A17950CD633983"/>
        <w:category>
          <w:name w:val="General"/>
          <w:gallery w:val="placeholder"/>
        </w:category>
        <w:types>
          <w:type w:val="bbPlcHdr"/>
        </w:types>
        <w:behaviors>
          <w:behavior w:val="content"/>
        </w:behaviors>
        <w:guid w:val="{0FED2706-CFBA-4A0F-932F-896E14A92461}"/>
      </w:docPartPr>
      <w:docPartBody>
        <w:p w14:paraId="6F62A722" w14:textId="77777777" w:rsidR="00821876" w:rsidRDefault="000B27EB" w:rsidP="000B27EB">
          <w:pPr>
            <w:pStyle w:val="8D7DF692C5F94CC5A5A17950CD6339835"/>
          </w:pPr>
          <w:r w:rsidRPr="00730D7D">
            <w:rPr>
              <w:rStyle w:val="PlaceholderText"/>
            </w:rPr>
            <w:t>[Issue Date]</w:t>
          </w:r>
        </w:p>
      </w:docPartBody>
    </w:docPart>
    <w:docPart>
      <w:docPartPr>
        <w:name w:val="2DCB28F2C93F4232BE7BF85D87DDB92F"/>
        <w:category>
          <w:name w:val="General"/>
          <w:gallery w:val="placeholder"/>
        </w:category>
        <w:types>
          <w:type w:val="bbPlcHdr"/>
        </w:types>
        <w:behaviors>
          <w:behavior w:val="content"/>
        </w:behaviors>
        <w:guid w:val="{342D23C7-DFA0-4E53-9123-959BB4D5F9A6}"/>
      </w:docPartPr>
      <w:docPartBody>
        <w:p w14:paraId="6F62A723" w14:textId="77777777" w:rsidR="00821876" w:rsidRDefault="003809DA">
          <w:pPr>
            <w:pStyle w:val="2DCB28F2C93F4232BE7BF85D87DDB92F"/>
          </w:pPr>
          <w:r w:rsidRPr="00730D7D">
            <w:rPr>
              <w:rStyle w:val="PlaceholderText"/>
            </w:rPr>
            <w:t>[Issue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ejaVu Sans">
    <w:charset w:val="01"/>
    <w:family w:val="auto"/>
    <w:pitch w:val="variable"/>
  </w:font>
  <w:font w:name="Lohit Hindi">
    <w:altName w:val="Times New Roman"/>
    <w:charset w:val="01"/>
    <w:family w:val="auto"/>
    <w:pitch w:val="variable"/>
  </w:font>
  <w:font w:name="TimesNewRomanPSMT">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ans-serif">
    <w:altName w:val="Arial"/>
    <w:charset w:val="01"/>
    <w:family w:val="auto"/>
    <w:pitch w:val="default"/>
  </w:font>
  <w:font w:name="Geneva">
    <w:altName w:val="Arial"/>
    <w:charset w:val="00"/>
    <w:family w:val="auto"/>
    <w:pitch w:val="variable"/>
    <w:sig w:usb0="00000007" w:usb1="00000000" w:usb2="00000000" w:usb3="00000000" w:csb0="00000093" w:csb1="00000000"/>
  </w:font>
  <w:font w:name="MS PGothic">
    <w:panose1 w:val="020B0600070205080204"/>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4218AA"/>
    <w:rsid w:val="00034D07"/>
    <w:rsid w:val="000B27EB"/>
    <w:rsid w:val="000B4559"/>
    <w:rsid w:val="000B7A26"/>
    <w:rsid w:val="000F3DA8"/>
    <w:rsid w:val="00126111"/>
    <w:rsid w:val="0019702E"/>
    <w:rsid w:val="001C1528"/>
    <w:rsid w:val="001C76C3"/>
    <w:rsid w:val="00201443"/>
    <w:rsid w:val="002528A1"/>
    <w:rsid w:val="00264151"/>
    <w:rsid w:val="002913A1"/>
    <w:rsid w:val="002B16E1"/>
    <w:rsid w:val="002B6CC4"/>
    <w:rsid w:val="00300DAE"/>
    <w:rsid w:val="003044F8"/>
    <w:rsid w:val="00314A13"/>
    <w:rsid w:val="003157C0"/>
    <w:rsid w:val="00342CC2"/>
    <w:rsid w:val="003809DA"/>
    <w:rsid w:val="00393DB4"/>
    <w:rsid w:val="003E36AD"/>
    <w:rsid w:val="004218AA"/>
    <w:rsid w:val="004676EB"/>
    <w:rsid w:val="00505FA3"/>
    <w:rsid w:val="00534E09"/>
    <w:rsid w:val="005A0353"/>
    <w:rsid w:val="005F31E3"/>
    <w:rsid w:val="0065556F"/>
    <w:rsid w:val="00663C9A"/>
    <w:rsid w:val="006D2B59"/>
    <w:rsid w:val="006E6386"/>
    <w:rsid w:val="00764091"/>
    <w:rsid w:val="00821876"/>
    <w:rsid w:val="008576F7"/>
    <w:rsid w:val="008931E7"/>
    <w:rsid w:val="008C2162"/>
    <w:rsid w:val="008C70F9"/>
    <w:rsid w:val="008D3A29"/>
    <w:rsid w:val="00916028"/>
    <w:rsid w:val="00946EB7"/>
    <w:rsid w:val="00A74EB8"/>
    <w:rsid w:val="00A81134"/>
    <w:rsid w:val="00A85F70"/>
    <w:rsid w:val="00AE6A67"/>
    <w:rsid w:val="00B32C9F"/>
    <w:rsid w:val="00B70178"/>
    <w:rsid w:val="00B765DB"/>
    <w:rsid w:val="00B95F3B"/>
    <w:rsid w:val="00BB0149"/>
    <w:rsid w:val="00BE7D5A"/>
    <w:rsid w:val="00C05973"/>
    <w:rsid w:val="00C505B7"/>
    <w:rsid w:val="00D22639"/>
    <w:rsid w:val="00D50EA9"/>
    <w:rsid w:val="00DB5926"/>
    <w:rsid w:val="00E2264C"/>
    <w:rsid w:val="00E6460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62A712"/>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C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7EB"/>
    <w:rPr>
      <w:color w:val="808080"/>
    </w:rPr>
  </w:style>
  <w:style w:type="paragraph" w:customStyle="1" w:styleId="7D0C9941793B40CB86E270183665009F">
    <w:name w:val="7D0C9941793B40CB86E270183665009F"/>
    <w:rsid w:val="00B32C9F"/>
  </w:style>
  <w:style w:type="paragraph" w:customStyle="1" w:styleId="7E1827FE640F4A2AB9476E3A25A1CD22">
    <w:name w:val="7E1827FE640F4A2AB9476E3A25A1CD22"/>
    <w:rsid w:val="00B32C9F"/>
  </w:style>
  <w:style w:type="paragraph" w:customStyle="1" w:styleId="6A242D96CC564A338BE8D43759761852">
    <w:name w:val="6A242D96CC564A338BE8D43759761852"/>
    <w:rsid w:val="00B32C9F"/>
  </w:style>
  <w:style w:type="paragraph" w:customStyle="1" w:styleId="87BDBD20904F44FD8F1F28FEFEEA5CA7">
    <w:name w:val="87BDBD20904F44FD8F1F28FEFEEA5CA7"/>
    <w:rsid w:val="00B32C9F"/>
  </w:style>
  <w:style w:type="paragraph" w:customStyle="1" w:styleId="A24B36CEA1B2416AADCE0A677F002E71">
    <w:name w:val="A24B36CEA1B2416AADCE0A677F002E71"/>
    <w:rsid w:val="00B32C9F"/>
  </w:style>
  <w:style w:type="paragraph" w:customStyle="1" w:styleId="FFEB9D848C86460FA1E5D75119A44801">
    <w:name w:val="FFEB9D848C86460FA1E5D75119A44801"/>
    <w:rsid w:val="00B32C9F"/>
  </w:style>
  <w:style w:type="paragraph" w:customStyle="1" w:styleId="0D6B410D2565410DA9F41B494C3ADE69">
    <w:name w:val="0D6B410D2565410DA9F41B494C3ADE69"/>
    <w:rsid w:val="00B32C9F"/>
  </w:style>
  <w:style w:type="paragraph" w:customStyle="1" w:styleId="25F2F27A9B054CEFB437CD1DA6FE9DE1">
    <w:name w:val="25F2F27A9B054CEFB437CD1DA6FE9DE1"/>
    <w:rsid w:val="00B32C9F"/>
  </w:style>
  <w:style w:type="paragraph" w:customStyle="1" w:styleId="F12F215B5DC743BBBE1A7A813050BFEE">
    <w:name w:val="F12F215B5DC743BBBE1A7A813050BFEE"/>
    <w:rsid w:val="00B32C9F"/>
  </w:style>
  <w:style w:type="paragraph" w:customStyle="1" w:styleId="61FE71743D7047BD908A2CD9F2B226B0">
    <w:name w:val="61FE71743D7047BD908A2CD9F2B226B0"/>
    <w:rsid w:val="00B32C9F"/>
  </w:style>
  <w:style w:type="paragraph" w:customStyle="1" w:styleId="7A9305B05BFB434381389D7D2005AE26">
    <w:name w:val="7A9305B05BFB434381389D7D2005AE26"/>
    <w:rsid w:val="00B32C9F"/>
  </w:style>
  <w:style w:type="paragraph" w:customStyle="1" w:styleId="2C429827327A46BCA7EFFAF9F90595FA">
    <w:name w:val="2C429827327A46BCA7EFFAF9F90595FA"/>
    <w:rsid w:val="00B32C9F"/>
  </w:style>
  <w:style w:type="paragraph" w:customStyle="1" w:styleId="FF7A4EEDC9B3428491D8C39D7A2F766B">
    <w:name w:val="FF7A4EEDC9B3428491D8C39D7A2F766B"/>
    <w:rsid w:val="00B32C9F"/>
  </w:style>
  <w:style w:type="paragraph" w:customStyle="1" w:styleId="42C66D563F4548F1A967A2E081F20CBC">
    <w:name w:val="42C66D563F4548F1A967A2E081F20CBC"/>
    <w:rsid w:val="00B32C9F"/>
  </w:style>
  <w:style w:type="paragraph" w:customStyle="1" w:styleId="2C0D5F4D9F16463EAA4FD74FC93E0205">
    <w:name w:val="2C0D5F4D9F16463EAA4FD74FC93E0205"/>
    <w:rsid w:val="00B32C9F"/>
  </w:style>
  <w:style w:type="paragraph" w:customStyle="1" w:styleId="56A0944204BC418CBDD944D0654BF7CE">
    <w:name w:val="56A0944204BC418CBDD944D0654BF7CE"/>
    <w:rsid w:val="003157C0"/>
    <w:pPr>
      <w:spacing w:after="120" w:line="240" w:lineRule="auto"/>
      <w:jc w:val="both"/>
    </w:pPr>
    <w:rPr>
      <w:rFonts w:ascii="Trebuchet MS" w:eastAsia="Times New Roman" w:hAnsi="Trebuchet MS" w:cs="Times New Roman"/>
      <w:sz w:val="20"/>
      <w:szCs w:val="24"/>
      <w:lang w:val="en-GB"/>
    </w:rPr>
  </w:style>
  <w:style w:type="paragraph" w:customStyle="1" w:styleId="F5B4BABED56D4944A94269AEFEF79A31">
    <w:name w:val="F5B4BABED56D4944A94269AEFEF79A31"/>
    <w:rsid w:val="003157C0"/>
    <w:pPr>
      <w:spacing w:after="120" w:line="240" w:lineRule="auto"/>
      <w:jc w:val="both"/>
    </w:pPr>
    <w:rPr>
      <w:rFonts w:ascii="Trebuchet MS" w:eastAsia="Times New Roman" w:hAnsi="Trebuchet MS" w:cs="Times New Roman"/>
      <w:sz w:val="20"/>
      <w:szCs w:val="24"/>
      <w:lang w:val="en-GB"/>
    </w:rPr>
  </w:style>
  <w:style w:type="paragraph" w:customStyle="1" w:styleId="7A9305B05BFB434381389D7D2005AE261">
    <w:name w:val="7A9305B05BFB434381389D7D2005AE261"/>
    <w:rsid w:val="003157C0"/>
    <w:pPr>
      <w:spacing w:after="120" w:line="240" w:lineRule="auto"/>
      <w:jc w:val="both"/>
    </w:pPr>
    <w:rPr>
      <w:rFonts w:ascii="Trebuchet MS" w:eastAsia="Times New Roman" w:hAnsi="Trebuchet MS" w:cs="Times New Roman"/>
      <w:sz w:val="20"/>
      <w:szCs w:val="24"/>
      <w:lang w:val="en-GB"/>
    </w:rPr>
  </w:style>
  <w:style w:type="paragraph" w:customStyle="1" w:styleId="CE7E59D7BC89417AA4483B37BFDE75E9">
    <w:name w:val="CE7E59D7BC89417AA4483B37BFDE75E9"/>
    <w:rsid w:val="005F31E3"/>
    <w:rPr>
      <w:lang w:val="en-GB" w:eastAsia="en-GB"/>
    </w:rPr>
  </w:style>
  <w:style w:type="paragraph" w:customStyle="1" w:styleId="BFE5A967776C4CA88196F1EC4A4BA8A1">
    <w:name w:val="BFE5A967776C4CA88196F1EC4A4BA8A1"/>
    <w:rsid w:val="005F31E3"/>
    <w:rPr>
      <w:lang w:val="en-GB" w:eastAsia="en-GB"/>
    </w:rPr>
  </w:style>
  <w:style w:type="paragraph" w:customStyle="1" w:styleId="5F1A09A9443541A7A0F01D107A260D36">
    <w:name w:val="5F1A09A9443541A7A0F01D107A260D36"/>
    <w:rsid w:val="005F31E3"/>
    <w:rPr>
      <w:lang w:val="en-GB" w:eastAsia="en-GB"/>
    </w:rPr>
  </w:style>
  <w:style w:type="paragraph" w:customStyle="1" w:styleId="4A4547424C6642768E713BCA172C957E">
    <w:name w:val="4A4547424C6642768E713BCA172C957E"/>
    <w:rsid w:val="005F31E3"/>
    <w:rPr>
      <w:lang w:val="en-GB" w:eastAsia="en-GB"/>
    </w:rPr>
  </w:style>
  <w:style w:type="paragraph" w:customStyle="1" w:styleId="D8DEB12404D34E01898221395E3536F5">
    <w:name w:val="D8DEB12404D34E01898221395E3536F5"/>
    <w:rsid w:val="005F31E3"/>
    <w:rPr>
      <w:lang w:val="en-GB" w:eastAsia="en-GB"/>
    </w:rPr>
  </w:style>
  <w:style w:type="paragraph" w:customStyle="1" w:styleId="87459FB528E14E908190B4A9542B7EFF">
    <w:name w:val="87459FB528E14E908190B4A9542B7EFF"/>
    <w:rsid w:val="005F31E3"/>
    <w:rPr>
      <w:lang w:val="en-GB" w:eastAsia="en-GB"/>
    </w:rPr>
  </w:style>
  <w:style w:type="paragraph" w:customStyle="1" w:styleId="CE7E59D7BC89417AA4483B37BFDE75E91">
    <w:name w:val="CE7E59D7BC89417AA4483B37BFDE75E91"/>
    <w:rsid w:val="005F31E3"/>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
    <w:name w:val="8750FC1DE7BA4F3B9EE00E260B2B7F89"/>
    <w:rsid w:val="005F31E3"/>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
    <w:name w:val="9E1DED91DDB94D0DA99EA5716F0390B0"/>
    <w:rsid w:val="005F31E3"/>
    <w:pPr>
      <w:spacing w:after="120" w:line="240" w:lineRule="auto"/>
      <w:jc w:val="both"/>
    </w:pPr>
    <w:rPr>
      <w:rFonts w:ascii="Trebuchet MS" w:eastAsia="Times New Roman" w:hAnsi="Trebuchet MS" w:cs="Times New Roman"/>
      <w:sz w:val="20"/>
      <w:szCs w:val="24"/>
      <w:lang w:val="en-GB"/>
    </w:rPr>
  </w:style>
  <w:style w:type="paragraph" w:customStyle="1" w:styleId="8750FC1DE7BA4F3B9EE00E260B2B7F891">
    <w:name w:val="8750FC1DE7BA4F3B9EE00E260B2B7F891"/>
    <w:rsid w:val="005F31E3"/>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1">
    <w:name w:val="9E1DED91DDB94D0DA99EA5716F0390B01"/>
    <w:rsid w:val="005F31E3"/>
    <w:pPr>
      <w:spacing w:after="120" w:line="240" w:lineRule="auto"/>
      <w:jc w:val="both"/>
    </w:pPr>
    <w:rPr>
      <w:rFonts w:ascii="Trebuchet MS" w:eastAsia="Times New Roman" w:hAnsi="Trebuchet MS" w:cs="Times New Roman"/>
      <w:sz w:val="20"/>
      <w:szCs w:val="24"/>
      <w:lang w:val="en-GB"/>
    </w:rPr>
  </w:style>
  <w:style w:type="paragraph" w:customStyle="1" w:styleId="8750FC1DE7BA4F3B9EE00E260B2B7F892">
    <w:name w:val="8750FC1DE7BA4F3B9EE00E260B2B7F892"/>
    <w:rsid w:val="005A0353"/>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2">
    <w:name w:val="9E1DED91DDB94D0DA99EA5716F0390B02"/>
    <w:rsid w:val="005A0353"/>
    <w:pPr>
      <w:spacing w:after="120" w:line="240" w:lineRule="auto"/>
      <w:jc w:val="both"/>
    </w:pPr>
    <w:rPr>
      <w:rFonts w:ascii="Trebuchet MS" w:eastAsia="Times New Roman" w:hAnsi="Trebuchet MS" w:cs="Times New Roman"/>
      <w:sz w:val="20"/>
      <w:szCs w:val="24"/>
      <w:lang w:val="en-GB"/>
    </w:rPr>
  </w:style>
  <w:style w:type="paragraph" w:customStyle="1" w:styleId="8750FC1DE7BA4F3B9EE00E260B2B7F893">
    <w:name w:val="8750FC1DE7BA4F3B9EE00E260B2B7F893"/>
    <w:rsid w:val="00AE6A67"/>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3">
    <w:name w:val="9E1DED91DDB94D0DA99EA5716F0390B03"/>
    <w:rsid w:val="00AE6A67"/>
    <w:pPr>
      <w:spacing w:after="120" w:line="240" w:lineRule="auto"/>
      <w:jc w:val="both"/>
    </w:pPr>
    <w:rPr>
      <w:rFonts w:ascii="Trebuchet MS" w:eastAsia="Times New Roman" w:hAnsi="Trebuchet MS" w:cs="Times New Roman"/>
      <w:sz w:val="20"/>
      <w:szCs w:val="24"/>
      <w:lang w:val="en-GB"/>
    </w:rPr>
  </w:style>
  <w:style w:type="paragraph" w:customStyle="1" w:styleId="8D7DF692C5F94CC5A5A17950CD633983">
    <w:name w:val="8D7DF692C5F94CC5A5A17950CD633983"/>
    <w:rsid w:val="000B27EB"/>
    <w:rPr>
      <w:lang w:val="en-GB" w:eastAsia="en-GB"/>
    </w:rPr>
  </w:style>
  <w:style w:type="paragraph" w:customStyle="1" w:styleId="2DCB28F2C93F4232BE7BF85D87DDB92F">
    <w:name w:val="2DCB28F2C93F4232BE7BF85D87DDB92F"/>
    <w:rsid w:val="000B27EB"/>
    <w:rPr>
      <w:lang w:val="en-GB" w:eastAsia="en-GB"/>
    </w:rPr>
  </w:style>
  <w:style w:type="paragraph" w:customStyle="1" w:styleId="64554618C2514696B0BD678679F36053">
    <w:name w:val="64554618C2514696B0BD678679F36053"/>
    <w:rsid w:val="000B27EB"/>
    <w:rPr>
      <w:lang w:val="en-GB" w:eastAsia="en-GB"/>
    </w:rPr>
  </w:style>
  <w:style w:type="paragraph" w:customStyle="1" w:styleId="D945566256A448C49798992250B4CBAB">
    <w:name w:val="D945566256A448C49798992250B4CBAB"/>
    <w:rsid w:val="000B27EB"/>
    <w:rPr>
      <w:lang w:val="en-GB" w:eastAsia="en-GB"/>
    </w:rPr>
  </w:style>
  <w:style w:type="paragraph" w:customStyle="1" w:styleId="4953650A00574A5FA5D5B4FAB3C584D7">
    <w:name w:val="4953650A00574A5FA5D5B4FAB3C584D7"/>
    <w:rsid w:val="000B27EB"/>
    <w:rPr>
      <w:lang w:val="en-GB" w:eastAsia="en-GB"/>
    </w:rPr>
  </w:style>
  <w:style w:type="paragraph" w:customStyle="1" w:styleId="C4214C99546C41C187AD991B8968E511">
    <w:name w:val="C4214C99546C41C187AD991B8968E511"/>
    <w:rsid w:val="000B27EB"/>
    <w:rPr>
      <w:lang w:val="en-GB" w:eastAsia="en-GB"/>
    </w:rPr>
  </w:style>
  <w:style w:type="paragraph" w:customStyle="1" w:styleId="FEC7E9CD8CA0498DBB2CA67113910C47">
    <w:name w:val="FEC7E9CD8CA0498DBB2CA67113910C47"/>
    <w:rsid w:val="000B27EB"/>
    <w:rPr>
      <w:lang w:val="en-GB" w:eastAsia="en-GB"/>
    </w:rPr>
  </w:style>
  <w:style w:type="paragraph" w:customStyle="1" w:styleId="C89218410D8B4B30A17636D690BE14B6">
    <w:name w:val="C89218410D8B4B30A17636D690BE14B6"/>
    <w:rsid w:val="000B27EB"/>
    <w:rPr>
      <w:lang w:val="en-GB" w:eastAsia="en-GB"/>
    </w:rPr>
  </w:style>
  <w:style w:type="paragraph" w:customStyle="1" w:styleId="8D7DF692C5F94CC5A5A17950CD6339831">
    <w:name w:val="8D7DF692C5F94CC5A5A17950CD6339831"/>
    <w:rsid w:val="000B27EB"/>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4">
    <w:name w:val="8750FC1DE7BA4F3B9EE00E260B2B7F894"/>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4">
    <w:name w:val="9E1DED91DDB94D0DA99EA5716F0390B04"/>
    <w:rsid w:val="000B27EB"/>
    <w:pPr>
      <w:spacing w:after="120" w:line="240" w:lineRule="auto"/>
      <w:jc w:val="both"/>
    </w:pPr>
    <w:rPr>
      <w:rFonts w:ascii="Trebuchet MS" w:eastAsia="Times New Roman" w:hAnsi="Trebuchet MS" w:cs="Times New Roman"/>
      <w:sz w:val="20"/>
      <w:szCs w:val="24"/>
      <w:lang w:val="en-GB"/>
    </w:rPr>
  </w:style>
  <w:style w:type="paragraph" w:customStyle="1" w:styleId="8750FC1DE7BA4F3B9EE00E260B2B7F895">
    <w:name w:val="8750FC1DE7BA4F3B9EE00E260B2B7F895"/>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5">
    <w:name w:val="9E1DED91DDB94D0DA99EA5716F0390B05"/>
    <w:rsid w:val="000B27EB"/>
    <w:pPr>
      <w:spacing w:after="120" w:line="240" w:lineRule="auto"/>
      <w:jc w:val="both"/>
    </w:pPr>
    <w:rPr>
      <w:rFonts w:ascii="Trebuchet MS" w:eastAsia="Times New Roman" w:hAnsi="Trebuchet MS" w:cs="Times New Roman"/>
      <w:sz w:val="20"/>
      <w:szCs w:val="24"/>
      <w:lang w:val="en-GB"/>
    </w:rPr>
  </w:style>
  <w:style w:type="paragraph" w:customStyle="1" w:styleId="8D7DF692C5F94CC5A5A17950CD6339832">
    <w:name w:val="8D7DF692C5F94CC5A5A17950CD6339832"/>
    <w:rsid w:val="000B27EB"/>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6">
    <w:name w:val="8750FC1DE7BA4F3B9EE00E260B2B7F896"/>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6">
    <w:name w:val="9E1DED91DDB94D0DA99EA5716F0390B06"/>
    <w:rsid w:val="000B27EB"/>
    <w:pPr>
      <w:spacing w:after="120" w:line="240" w:lineRule="auto"/>
      <w:jc w:val="both"/>
    </w:pPr>
    <w:rPr>
      <w:rFonts w:ascii="Trebuchet MS" w:eastAsia="Times New Roman" w:hAnsi="Trebuchet MS" w:cs="Times New Roman"/>
      <w:sz w:val="20"/>
      <w:szCs w:val="24"/>
      <w:lang w:val="en-GB"/>
    </w:rPr>
  </w:style>
  <w:style w:type="paragraph" w:customStyle="1" w:styleId="8D7DF692C5F94CC5A5A17950CD6339833">
    <w:name w:val="8D7DF692C5F94CC5A5A17950CD6339833"/>
    <w:rsid w:val="000B27EB"/>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7">
    <w:name w:val="8750FC1DE7BA4F3B9EE00E260B2B7F897"/>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7">
    <w:name w:val="9E1DED91DDB94D0DA99EA5716F0390B07"/>
    <w:rsid w:val="000B27EB"/>
    <w:pPr>
      <w:spacing w:after="120" w:line="240" w:lineRule="auto"/>
      <w:jc w:val="both"/>
    </w:pPr>
    <w:rPr>
      <w:rFonts w:ascii="Trebuchet MS" w:eastAsia="Times New Roman" w:hAnsi="Trebuchet MS" w:cs="Times New Roman"/>
      <w:sz w:val="20"/>
      <w:szCs w:val="24"/>
      <w:lang w:val="en-GB"/>
    </w:rPr>
  </w:style>
  <w:style w:type="paragraph" w:customStyle="1" w:styleId="8D7DF692C5F94CC5A5A17950CD6339834">
    <w:name w:val="8D7DF692C5F94CC5A5A17950CD6339834"/>
    <w:rsid w:val="000B27EB"/>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8">
    <w:name w:val="8750FC1DE7BA4F3B9EE00E260B2B7F898"/>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8">
    <w:name w:val="9E1DED91DDB94D0DA99EA5716F0390B08"/>
    <w:rsid w:val="000B27EB"/>
    <w:pPr>
      <w:spacing w:after="120" w:line="240" w:lineRule="auto"/>
      <w:jc w:val="both"/>
    </w:pPr>
    <w:rPr>
      <w:rFonts w:ascii="Trebuchet MS" w:eastAsia="Times New Roman" w:hAnsi="Trebuchet MS" w:cs="Times New Roman"/>
      <w:sz w:val="20"/>
      <w:szCs w:val="24"/>
      <w:lang w:val="en-GB"/>
    </w:rPr>
  </w:style>
  <w:style w:type="paragraph" w:customStyle="1" w:styleId="8D7DF692C5F94CC5A5A17950CD6339835">
    <w:name w:val="8D7DF692C5F94CC5A5A17950CD6339835"/>
    <w:rsid w:val="000B27EB"/>
    <w:pPr>
      <w:tabs>
        <w:tab w:val="center" w:pos="4320"/>
        <w:tab w:val="right" w:pos="8640"/>
      </w:tabs>
      <w:spacing w:after="120" w:line="240" w:lineRule="auto"/>
    </w:pPr>
    <w:rPr>
      <w:rFonts w:ascii="Trebuchet MS" w:eastAsia="Times New Roman" w:hAnsi="Trebuchet MS" w:cs="Times New Roman"/>
      <w:sz w:val="20"/>
      <w:szCs w:val="20"/>
      <w:lang w:val="en-GB"/>
    </w:rPr>
  </w:style>
  <w:style w:type="paragraph" w:customStyle="1" w:styleId="8750FC1DE7BA4F3B9EE00E260B2B7F899">
    <w:name w:val="8750FC1DE7BA4F3B9EE00E260B2B7F899"/>
    <w:rsid w:val="000B27EB"/>
    <w:pPr>
      <w:spacing w:after="120" w:line="240" w:lineRule="auto"/>
      <w:jc w:val="both"/>
    </w:pPr>
    <w:rPr>
      <w:rFonts w:ascii="Trebuchet MS" w:eastAsia="Times New Roman" w:hAnsi="Trebuchet MS" w:cs="Times New Roman"/>
      <w:sz w:val="20"/>
      <w:szCs w:val="24"/>
      <w:lang w:val="en-GB"/>
    </w:rPr>
  </w:style>
  <w:style w:type="paragraph" w:customStyle="1" w:styleId="9E1DED91DDB94D0DA99EA5716F0390B09">
    <w:name w:val="9E1DED91DDB94D0DA99EA5716F0390B09"/>
    <w:rsid w:val="000B27EB"/>
    <w:pPr>
      <w:spacing w:after="120" w:line="240" w:lineRule="auto"/>
      <w:jc w:val="both"/>
    </w:pPr>
    <w:rPr>
      <w:rFonts w:ascii="Trebuchet MS" w:eastAsia="Times New Roman" w:hAnsi="Trebuchet MS" w:cs="Times New Roman"/>
      <w:sz w:val="20"/>
      <w:szCs w:val="24"/>
      <w:lang w:val="en-GB"/>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anguage xmlns="http://schemas.microsoft.com/sharepoint/v3">Anglais</Language>
    <Co-auteur xmlns="24584a92-cfe5-42c0-880b-1dbd08f20e00" xsi:nil="true"/>
    <_Source xmlns="http://schemas.microsoft.com/sharepoint/v3/fields" xsi:nil="true"/>
    <Nomenclature xmlns="24584a92-cfe5-42c0-880b-1dbd08f20e00">DI-MPC-CPR</Nomenclature>
    <_Publisher xmlns="http://schemas.microsoft.com/sharepoint/v3/fields">
      <Value>CLS</Value>
    </_Publisher>
    <_Status xmlns="http://schemas.microsoft.com/sharepoint/v3/fields">En travail</_Status>
    <TaxCatchAll xmlns="24584a92-cfe5-42c0-880b-1dbd08f20e00">
      <Value>140</Value>
      <Value>139</Value>
      <Value>50</Value>
      <Value>16</Value>
      <Value>25</Value>
    </TaxCatchAll>
    <Référence xmlns="24584a92-cfe5-42c0-880b-1dbd08f20e00">MPC-0184</Référence>
    <a1c7a85153334bb0955c2f9598d080be xmlns="24584a92-cfe5-42c0-880b-1dbd08f20e00">
      <Terms xmlns="http://schemas.microsoft.com/office/infopath/2007/PartnerControls"/>
    </a1c7a85153334bb0955c2f9598d080be>
    <Date_x0020_version xmlns="24584a92-cfe5-42c0-880b-1dbd08f20e00">2015-01-29T00:00:00+00:00</Date_x0020_version>
    <Destinataires xmlns="24584a92-cfe5-42c0-880b-1dbd08f20e00" xsi:nil="true"/>
    <Référence_x0020_externe xmlns="24584a92-cfe5-42c0-880b-1dbd08f20e00" xsi:nil="true"/>
    <vérificateurs xmlns="24584a92-cfe5-42c0-880b-1dbd08f20e00" xsi:nil="true"/>
    <Approbateurs xmlns="24584a92-cfe5-42c0-880b-1dbd08f20e00" xsi:nil="true"/>
    <_ResourceType xmlns="http://schemas.microsoft.com/sharepoint/v3/fields">Technical Note</_ResourceType>
    <Référence_x0020_du_x0020_contrat xmlns="24584a92-cfe5-42c0-880b-1dbd08f20e00" xsi:nil="true"/>
    <Indice_x0020_édition xmlns="24584a92-cfe5-42c0-880b-1dbd08f20e00">1</Indice_x0020_édition>
    <Indice_x0020_révision xmlns="24584a92-cfe5-42c0-880b-1dbd08f20e00">2</Indice_x0020_révision>
    <Commentaires_relecture xmlns="24584a92-cfe5-42c0-880b-1dbd08f20e0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CLS Template Technical Note" ma:contentTypeID="0x010100853BD43EC96A9741BFCB5D4135F0671401030105006C3A0703F9264F40A9833FA64976AF39" ma:contentTypeVersion="74" ma:contentTypeDescription="Modèle pour la rédaction d'un note technique" ma:contentTypeScope="" ma:versionID="ee61f5e863a5f1b0c7ca63fd2dce02f0">
  <xsd:schema xmlns:xsd="http://www.w3.org/2001/XMLSchema" xmlns:xs="http://www.w3.org/2001/XMLSchema" xmlns:p="http://schemas.microsoft.com/office/2006/metadata/properties" xmlns:ns1="http://schemas.microsoft.com/sharepoint/v3" xmlns:ns2="24584a92-cfe5-42c0-880b-1dbd08f20e00" xmlns:ns3="http://schemas.microsoft.com/sharepoint/v3/fields" targetNamespace="http://schemas.microsoft.com/office/2006/metadata/properties" ma:root="true" ma:fieldsID="f176be600111528c22608098c7fc78c6" ns1:_="" ns2:_="" ns3:_="">
    <xsd:import namespace="http://schemas.microsoft.com/sharepoint/v3"/>
    <xsd:import namespace="24584a92-cfe5-42c0-880b-1dbd08f20e00"/>
    <xsd:import namespace="http://schemas.microsoft.com/sharepoint/v3/fields"/>
    <xsd:element name="properties">
      <xsd:complexType>
        <xsd:sequence>
          <xsd:element name="documentManagement">
            <xsd:complexType>
              <xsd:all>
                <xsd:element ref="ns2:TaxCatchAll" minOccurs="0"/>
                <xsd:element ref="ns2:TaxCatchAllLabel" minOccurs="0"/>
                <xsd:element ref="ns1:Language" minOccurs="0"/>
                <xsd:element ref="ns2:Date_x0020_version" minOccurs="0"/>
                <xsd:element ref="ns2:Co-auteur" minOccurs="0"/>
                <xsd:element ref="ns2:Référence" minOccurs="0"/>
                <xsd:element ref="ns2:Indice_x0020_édition" minOccurs="0"/>
                <xsd:element ref="ns2:Indice_x0020_révision" minOccurs="0"/>
                <xsd:element ref="ns2:Destinataires" minOccurs="0"/>
                <xsd:element ref="ns3:_Publisher" minOccurs="0"/>
                <xsd:element ref="ns3:_Source" minOccurs="0"/>
                <xsd:element ref="ns2:Référence_x0020_du_x0020_contrat" minOccurs="0"/>
                <xsd:element ref="ns2:Référence_x0020_externe" minOccurs="0"/>
                <xsd:element ref="ns2:Nomenclature" minOccurs="0"/>
                <xsd:element ref="ns2:a1c7a85153334bb0955c2f9598d080be" minOccurs="0"/>
                <xsd:element ref="ns2:vérificateurs" minOccurs="0"/>
                <xsd:element ref="ns2:Approbateurs" minOccurs="0"/>
                <xsd:element ref="ns3:_Status" minOccurs="0"/>
                <xsd:element ref="ns3:_ResourceType" minOccurs="0"/>
                <xsd:element ref="ns2:Commentaires_relectur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0" nillable="true" ma:displayName="Language" ma:format="Dropdown" ma:internalName="Language" ma:readOnly="false">
      <xsd:simpleType>
        <xsd:union memberTypes="dms:Text">
          <xsd:simpleType>
            <xsd:restriction base="dms:Choice">
              <xsd:enumeration value="Arabe (Arabie saoudite)"/>
              <xsd:enumeration value="Bulgare (Bulgarie)"/>
              <xsd:enumeration value="Chinois (R.A.S. de Hong Kong)"/>
              <xsd:enumeration value="Chinois (République populaire de Chine)"/>
              <xsd:enumeration value="Chinois (Taïwan)"/>
              <xsd:enumeration value="Croate (Croatie)"/>
              <xsd:enumeration value="Tchèque (République tchèque)"/>
              <xsd:enumeration value="Danois (Danemark)"/>
              <xsd:enumeration value="Néerlandais (Pays-Bas)"/>
              <xsd:enumeration value="Anglais"/>
              <xsd:enumeration value="Estonien (Estonie)"/>
              <xsd:enumeration value="Finnois (Finlande)"/>
              <xsd:enumeration value="Français (France)"/>
              <xsd:enumeration value="Allemand (Allemagne)"/>
              <xsd:enumeration value="Grec (Grèce)"/>
              <xsd:enumeration value="Hébreu (Israël)"/>
              <xsd:enumeration value="Hindi (Inde)"/>
              <xsd:enumeration value="Hongrois (Hongrie)"/>
              <xsd:enumeration value="Indonésien (Indonésie)"/>
              <xsd:enumeration value="Italien (Italie)"/>
              <xsd:enumeration value="Japonais (Japon)"/>
              <xsd:enumeration value="Coréen (Corée)"/>
              <xsd:enumeration value="Letton (Lettonie)"/>
              <xsd:enumeration value="Lituanien (Lituanie)"/>
              <xsd:enumeration value="Malais (Malaisie)"/>
              <xsd:enumeration value="Norvégien (Bokmal) (Norvège)"/>
              <xsd:enumeration value="Polonais (Pologne)"/>
              <xsd:enumeration value="Portugais (Brésil)"/>
              <xsd:enumeration value="Portugais (Portugal)"/>
              <xsd:enumeration value="Roumain (Roumanie)"/>
              <xsd:enumeration value="Russe (Russie)"/>
              <xsd:enumeration value="Serbe (Latin, Serbie)"/>
              <xsd:enumeration value="Slovaque (Slovaquie)"/>
              <xsd:enumeration value="Slovène (Slovénie)"/>
              <xsd:enumeration value="Espagnol (Espagne)"/>
              <xsd:enumeration value="Suédois (Suède)"/>
              <xsd:enumeration value="Thaï (Thaïlande)"/>
              <xsd:enumeration value="Turc (Turquie)"/>
              <xsd:enumeration value="Ukrainien (Ukraine)"/>
              <xsd:enumeration value="Ourdou (République islamique du Pakistan)"/>
              <xsd:enumeration value="Vietnamien (Vietnam)"/>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24584a92-cfe5-42c0-880b-1dbd08f20e00" elementFormDefault="qualified">
    <xsd:import namespace="http://schemas.microsoft.com/office/2006/documentManagement/types"/>
    <xsd:import namespace="http://schemas.microsoft.com/office/infopath/2007/PartnerControls"/>
    <xsd:element name="TaxCatchAll" ma:index="8" nillable="true" ma:displayName="Colonne Attraper tout de Taxonomie" ma:hidden="true" ma:list="{80c7b805-f319-473a-8ab3-e3cf82a73d05}" ma:internalName="TaxCatchAll" ma:showField="CatchAllData"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Colonne Attraper tout de Taxonomie1" ma:hidden="true" ma:list="{80c7b805-f319-473a-8ab3-e3cf82a73d05}" ma:internalName="TaxCatchAllLabel" ma:readOnly="true" ma:showField="CatchAllDataLabel"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Date_x0020_version" ma:index="14" nillable="true" ma:displayName="Issue Date" ma:format="DateOnly" ma:internalName="Date_x0020_version">
      <xsd:simpleType>
        <xsd:restriction base="dms:DateTime"/>
      </xsd:simpleType>
    </xsd:element>
    <xsd:element name="Co-auteur" ma:index="15" nillable="true" ma:displayName="Co-Author" ma:internalName="Co_x002d_auteur">
      <xsd:simpleType>
        <xsd:restriction base="dms:Text">
          <xsd:maxLength value="255"/>
        </xsd:restriction>
      </xsd:simpleType>
    </xsd:element>
    <xsd:element name="Référence" ma:index="16" nillable="true" ma:displayName="Reference" ma:internalName="R_x00e9_f_x00e9_rence">
      <xsd:simpleType>
        <xsd:restriction base="dms:Text">
          <xsd:maxLength value="255"/>
        </xsd:restriction>
      </xsd:simpleType>
    </xsd:element>
    <xsd:element name="Indice_x0020_édition" ma:index="17" nillable="true" ma:displayName="Edition Number" ma:internalName="Indice_x0020__x00e9_dition">
      <xsd:simpleType>
        <xsd:restriction base="dms:Text">
          <xsd:maxLength value="255"/>
        </xsd:restriction>
      </xsd:simpleType>
    </xsd:element>
    <xsd:element name="Indice_x0020_révision" ma:index="18" nillable="true" ma:displayName="Revision Number" ma:internalName="Indice_x0020_r_x00e9_vision">
      <xsd:simpleType>
        <xsd:restriction base="dms:Text">
          <xsd:maxLength value="255"/>
        </xsd:restriction>
      </xsd:simpleType>
    </xsd:element>
    <xsd:element name="Destinataires" ma:index="19" nillable="true" ma:displayName="Recipients" ma:internalName="Destinataires">
      <xsd:simpleType>
        <xsd:restriction base="dms:Text">
          <xsd:maxLength value="255"/>
        </xsd:restriction>
      </xsd:simpleType>
    </xsd:element>
    <xsd:element name="Référence_x0020_du_x0020_contrat" ma:index="22" nillable="true" ma:displayName="Reference of the contract" ma:internalName="R_x00e9_f_x00e9_rence_x0020_du_x0020_contrat">
      <xsd:simpleType>
        <xsd:restriction base="dms:Text">
          <xsd:maxLength value="255"/>
        </xsd:restriction>
      </xsd:simpleType>
    </xsd:element>
    <xsd:element name="Référence_x0020_externe" ma:index="23" nillable="true" ma:displayName="External reference" ma:internalName="R_x00e9_f_x00e9_rence_x0020_externe">
      <xsd:simpleType>
        <xsd:restriction base="dms:Text">
          <xsd:maxLength value="255"/>
        </xsd:restriction>
      </xsd:simpleType>
    </xsd:element>
    <xsd:element name="Nomenclature" ma:index="24" nillable="true" ma:displayName="Nomenclature" ma:internalName="Nomenclature">
      <xsd:simpleType>
        <xsd:restriction base="dms:Text">
          <xsd:maxLength value="255"/>
        </xsd:restriction>
      </xsd:simpleType>
    </xsd:element>
    <xsd:element name="a1c7a85153334bb0955c2f9598d080be" ma:index="25" nillable="true" ma:taxonomy="true" ma:internalName="a1c7a85153334bb0955c2f9598d080be" ma:taxonomyFieldName="Composants" ma:displayName="Components" ma:default="" ma:fieldId="{a1c7a851-5333-4bb0-955c-2f9598d080be}" ma:taxonomyMulti="true" ma:sspId="e67887bc-73e1-46c3-a151-501b31e7815b" ma:termSetId="271a31bc-27ff-4c6f-b48c-4f87cf342eff" ma:anchorId="937d9ff5-51ad-4fd7-8632-41e3bea7223a" ma:open="true" ma:isKeyword="false">
      <xsd:complexType>
        <xsd:sequence>
          <xsd:element ref="pc:Terms" minOccurs="0" maxOccurs="1"/>
        </xsd:sequence>
      </xsd:complexType>
    </xsd:element>
    <xsd:element name="vérificateurs" ma:index="27" nillable="true" ma:displayName="Checker" ma:internalName="v_x00e9_rificateurs">
      <xsd:simpleType>
        <xsd:restriction base="dms:Text">
          <xsd:maxLength value="255"/>
        </xsd:restriction>
      </xsd:simpleType>
    </xsd:element>
    <xsd:element name="Approbateurs" ma:index="28" nillable="true" ma:displayName="Approver" ma:internalName="Approbateurs">
      <xsd:simpleType>
        <xsd:restriction base="dms:Text">
          <xsd:maxLength value="255"/>
        </xsd:restriction>
      </xsd:simpleType>
    </xsd:element>
    <xsd:element name="Commentaires_relecture" ma:index="31" nillable="true" ma:displayName="Feedback_comments" ma:internalName="Commentaires_relectur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Publisher" ma:index="20" nillable="true" ma:displayName="Publisher" ma:default="CLS" ma:description="Person, organization or service that published the resource" ma:internalName="_Publisher">
      <xsd:complexType>
        <xsd:complexContent>
          <xsd:extension base="dms:MultiChoiceFillIn">
            <xsd:sequence>
              <xsd:element name="Value" maxOccurs="unbounded" minOccurs="0" nillable="true">
                <xsd:simpleType>
                  <xsd:union memberTypes="dms:Text">
                    <xsd:simpleType>
                      <xsd:restriction base="dms:Choice">
                        <xsd:enumeration value="ARESYS"/>
                        <xsd:enumeration value="BAE"/>
                        <xsd:enumeration value="CLS"/>
                        <xsd:enumeration value="ESA"/>
                        <xsd:enumeration value="GAEL"/>
                        <xsd:enumeration value="IFREMER"/>
                        <xsd:enumeration value="NORUT"/>
                        <xsd:enumeration value="OceanDataLab"/>
                        <xsd:enumeration value="S&amp;T"/>
                        <xsd:enumeration value="UZH"/>
                      </xsd:restriction>
                    </xsd:simpleType>
                  </xsd:union>
                </xsd:simpleType>
              </xsd:element>
            </xsd:sequence>
          </xsd:extension>
        </xsd:complexContent>
      </xsd:complexType>
    </xsd:element>
    <xsd:element name="_Source" ma:index="21" nillable="true" ma:displayName="Source" ma:description="References to resources from which this resource was derived" ma:internalName="_Source">
      <xsd:simpleType>
        <xsd:restriction base="dms:Note">
          <xsd:maxLength value="255"/>
        </xsd:restriction>
      </xsd:simpleType>
    </xsd:element>
    <xsd:element name="_Status" ma:index="29" nillable="true" ma:displayName="Status" ma:default="Not Started" ma:internalName="_Status">
      <xsd:simpleType>
        <xsd:union memberTypes="dms:Text">
          <xsd:simpleType>
            <xsd:restriction base="dms:Choice">
              <xsd:enumeration value="Not Started"/>
              <xsd:enumeration value="Draft"/>
              <xsd:enumeration value="Reviewed"/>
              <xsd:enumeration value="Scheduled"/>
              <xsd:enumeration value="Published"/>
              <xsd:enumeration value="Final"/>
              <xsd:enumeration value="Expired"/>
            </xsd:restriction>
          </xsd:simpleType>
        </xsd:union>
      </xsd:simpleType>
    </xsd:element>
    <xsd:element name="_ResourceType" ma:index="30" nillable="true" ma:displayName="ResourceType" ma:default="Specification" ma:description="Jeu de catégories, fonctions, genres ou niveau d'agrégation" ma:format="Dropdown" ma:indexed="true" ma:internalName="_ResourceType" ma:readOnly="false">
      <xsd:simpleType>
        <xsd:restriction base="dms:Choice">
          <xsd:enumeration value="Acceptance document"/>
          <xsd:enumeration value="Design document"/>
          <xsd:enumeration value="Interface Document"/>
          <xsd:enumeration value="Powerpoint"/>
          <xsd:enumeration value="Report"/>
          <xsd:enumeration value="Specification"/>
          <xsd:enumeration value="Technical Note"/>
          <xsd:enumeration value="Tests Documen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12"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11" ma:displayName="Comments"/>
        <xsd:element name="keywords" minOccurs="0" maxOccurs="1" type="xsd:string"/>
        <xsd:element ref="dc:language" minOccurs="0" maxOccurs="1"/>
        <xsd:element name="category" minOccurs="0" maxOccurs="1" type="xsd:string" ma:index="13" ma:displayName="Category"/>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e67887bc-73e1-46c3-a151-501b31e7815b" ContentTypeId="0x010100853BD43EC96A9741BFCB5D4135F0671401030105" PreviousValue="false"/>
</file>

<file path=customXml/item5.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33D2385-716E-4B84-86DC-E5BBB4221399}"/>
</file>

<file path=customXml/itemProps2.xml><?xml version="1.0" encoding="utf-8"?>
<ds:datastoreItem xmlns:ds="http://schemas.openxmlformats.org/officeDocument/2006/customXml" ds:itemID="{266CB10C-B786-4360-BB67-6A5086C74641}"/>
</file>

<file path=customXml/itemProps3.xml><?xml version="1.0" encoding="utf-8"?>
<ds:datastoreItem xmlns:ds="http://schemas.openxmlformats.org/officeDocument/2006/customXml" ds:itemID="{B2BE9700-0067-4827-AE59-F6518331A912}"/>
</file>

<file path=customXml/itemProps4.xml><?xml version="1.0" encoding="utf-8"?>
<ds:datastoreItem xmlns:ds="http://schemas.openxmlformats.org/officeDocument/2006/customXml" ds:itemID="{9400DA4B-85BF-4780-AC6B-A356B3B65270}"/>
</file>

<file path=customXml/itemProps5.xml><?xml version="1.0" encoding="utf-8"?>
<ds:datastoreItem xmlns:ds="http://schemas.openxmlformats.org/officeDocument/2006/customXml" ds:itemID="{AABF7942-C026-468B-B77A-69B1D7F7BCEE}"/>
</file>

<file path=docProps/app.xml><?xml version="1.0" encoding="utf-8"?>
<Properties xmlns="http://schemas.openxmlformats.org/officeDocument/2006/extended-properties" xmlns:vt="http://schemas.openxmlformats.org/officeDocument/2006/docPropsVTypes">
  <Template>modelCLS.dotm</Template>
  <TotalTime>440</TotalTime>
  <Pages>150</Pages>
  <Words>35780</Words>
  <Characters>203949</Characters>
  <Application>Microsoft Office Word</Application>
  <DocSecurity>0</DocSecurity>
  <Lines>1699</Lines>
  <Paragraphs>478</Paragraphs>
  <ScaleCrop>false</ScaleCrop>
  <HeadingPairs>
    <vt:vector size="6" baseType="variant">
      <vt:variant>
        <vt:lpstr>Titre</vt:lpstr>
      </vt:variant>
      <vt:variant>
        <vt:i4>1</vt:i4>
      </vt:variant>
      <vt:variant>
        <vt:lpstr>Title</vt:lpstr>
      </vt:variant>
      <vt:variant>
        <vt:i4>1</vt:i4>
      </vt:variant>
      <vt:variant>
        <vt:lpstr>Titolo</vt:lpstr>
      </vt:variant>
      <vt:variant>
        <vt:i4>1</vt:i4>
      </vt:variant>
    </vt:vector>
  </HeadingPairs>
  <TitlesOfParts>
    <vt:vector size="3" baseType="lpstr">
      <vt:lpstr>Commissioning Phase Report</vt:lpstr>
      <vt:lpstr>Commissioning Phase Report</vt:lpstr>
      <vt:lpstr>Commissioning Phase Report</vt:lpstr>
    </vt:vector>
  </TitlesOfParts>
  <Company>CLS</Company>
  <LinksUpToDate>false</LinksUpToDate>
  <CharactersWithSpaces>239251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Commissioning Phase Report</dc:title>
  <dc:subject/>
  <dc:creator>P.Meadows</dc:creator>
  <cp:keywords>Sentinel-1, S-1, Mission Performance Centre, Commissioning Phase, Commissioning Phase Report</cp:keywords>
  <dc:description/>
  <cp:lastModifiedBy>Meadows, Peter (UK)</cp:lastModifiedBy>
  <cp:revision>23</cp:revision>
  <dcterms:created xsi:type="dcterms:W3CDTF">2014-09-12T15:01:00Z</dcterms:created>
  <dcterms:modified xsi:type="dcterms:W3CDTF">2015-01-29T09:48:00Z</dcterms:modified>
  <cp:category>S-1 MPC</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éférence">
    <vt:lpwstr>CLS-DIR-NT-year-chrono</vt:lpwstr>
  </property>
  <property fmtid="{D5CDD505-2E9C-101B-9397-08002B2CF9AE}" pid="3" name="Nomenclature">
    <vt:lpwstr>[Nomenclature]</vt:lpwstr>
  </property>
  <property fmtid="{D5CDD505-2E9C-101B-9397-08002B2CF9AE}" pid="4" name="Indice édition">
    <vt:lpwstr>x</vt:lpwstr>
  </property>
  <property fmtid="{D5CDD505-2E9C-101B-9397-08002B2CF9AE}" pid="5" name="Indice révision">
    <vt:lpwstr>y</vt:lpwstr>
  </property>
  <property fmtid="{D5CDD505-2E9C-101B-9397-08002B2CF9AE}" pid="6" name="Date version">
    <vt:lpwstr>2012,Dec.18</vt:lpwstr>
  </property>
  <property fmtid="{D5CDD505-2E9C-101B-9397-08002B2CF9AE}" pid="7" name="_ResourceType">
    <vt:lpwstr>Note technique</vt:lpwstr>
  </property>
  <property fmtid="{D5CDD505-2E9C-101B-9397-08002B2CF9AE}" pid="8" name="_Publisher">
    <vt:lpwstr>CLS</vt:lpwstr>
  </property>
  <property fmtid="{D5CDD505-2E9C-101B-9397-08002B2CF9AE}" pid="9" name="Vérificateurs">
    <vt:lpwstr>[Vérificateurs]</vt:lpwstr>
  </property>
  <property fmtid="{D5CDD505-2E9C-101B-9397-08002B2CF9AE}" pid="10" name="Approbateurs">
    <vt:lpwstr>[Approbateurs]</vt:lpwstr>
  </property>
  <property fmtid="{D5CDD505-2E9C-101B-9397-08002B2CF9AE}" pid="11" name="ContentTypeId">
    <vt:lpwstr>0x010100853BD43EC96A9741BFCB5D4135F0671401030105006C3A0703F9264F40A9833FA64976AF39</vt:lpwstr>
  </property>
  <property fmtid="{D5CDD505-2E9C-101B-9397-08002B2CF9AE}" pid="12" name="configRuban">
    <vt:lpwstr>ruban2</vt:lpwstr>
  </property>
  <property fmtid="{D5CDD505-2E9C-101B-9397-08002B2CF9AE}" pid="13" name="TaxKeyword">
    <vt:lpwstr>140;#Commissioning Phase Report|1d172b03-2915-434d-a2cb-598bcc1a4ab2;#139;#Commissioning Phase|63308c69-dc0f-4389-907f-acfcfd097dbe;#50;#S-1|01ce25d7-34cf-41e2-9fae-646042c1068b;#16;#Sentinel-1|3e620f28-02cc-4aad-bdcf-18f0c4198a68;#25;#Mission Performance Centre|806c2431-f625-4450-a63c-5d0545ce1ff3</vt:lpwstr>
  </property>
  <property fmtid="{D5CDD505-2E9C-101B-9397-08002B2CF9AE}" pid="14" name="Composants">
    <vt:lpwstr/>
  </property>
  <property fmtid="{D5CDD505-2E9C-101B-9397-08002B2CF9AE}" pid="15" name="TaxKeywordTaxHTField">
    <vt:lpwstr>Commissioning Phase Report|1d172b03-2915-434d-a2cb-598bcc1a4ab2;Commissioning Phase|63308c69-dc0f-4389-907f-acfcfd097dbe;S-1|01ce25d7-34cf-41e2-9fae-646042c1068b;Sentinel-1|3e620f28-02cc-4aad-bdcf-18f0c4198a68;Mission Performance Centre|806c2431-f625-4450-a63c-5d0545ce1ff3</vt:lpwstr>
  </property>
</Properties>
</file>